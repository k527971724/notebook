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g">
            <w:drawing>
              <wp:anchor distT="0" distB="0" distL="114300" distR="114300" simplePos="0" relativeHeight="251693056" behindDoc="1" locked="0" layoutInCell="1" allowOverlap="1">
                <wp:simplePos x="0" y="0"/>
                <wp:positionH relativeFrom="page">
                  <wp:posOffset>415290</wp:posOffset>
                </wp:positionH>
                <wp:positionV relativeFrom="page">
                  <wp:posOffset>435610</wp:posOffset>
                </wp:positionV>
                <wp:extent cx="6065520" cy="8703310"/>
                <wp:effectExtent l="0" t="0" r="0" b="0"/>
                <wp:wrapNone/>
                <wp:docPr id="332" name="组 193"/>
                <wp:cNvGraphicFramePr/>
                <a:graphic xmlns:a="http://schemas.openxmlformats.org/drawingml/2006/main">
                  <a:graphicData uri="http://schemas.microsoft.com/office/word/2010/wordprocessingGroup">
                    <wpg:wgp>
                      <wpg:cNvGrpSpPr/>
                      <wpg:grpSpPr>
                        <a:xfrm>
                          <a:off x="0" y="0"/>
                          <a:ext cx="6065520" cy="8703310"/>
                          <a:chOff x="0" y="0"/>
                          <a:chExt cx="6864824" cy="9123528"/>
                        </a:xfrm>
                      </wpg:grpSpPr>
                      <wps:wsp>
                        <wps:cNvPr id="333" name="矩形 194"/>
                        <wps:cNvSpPr>
                          <a:spLocks noChangeArrowheads="1"/>
                        </wps:cNvSpPr>
                        <wps:spPr bwMode="auto">
                          <a:xfrm>
                            <a:off x="0" y="0"/>
                            <a:ext cx="6858000" cy="1371600"/>
                          </a:xfrm>
                          <a:prstGeom prst="rect">
                            <a:avLst/>
                          </a:prstGeom>
                          <a:solidFill>
                            <a:srgbClr val="4472C4"/>
                          </a:solidFill>
                          <a:ln>
                            <a:noFill/>
                          </a:ln>
                        </wps:spPr>
                        <wps:bodyPr rot="0" vert="horz" wrap="square" lIns="91440" tIns="45720" rIns="91440" bIns="45720" anchor="ctr" anchorCtr="0" upright="1">
                          <a:noAutofit/>
                        </wps:bodyPr>
                      </wps:wsp>
                      <wps:wsp>
                        <wps:cNvPr id="334" name="矩形 195"/>
                        <wps:cNvSpPr>
                          <a:spLocks noChangeArrowheads="1"/>
                        </wps:cNvSpPr>
                        <wps:spPr bwMode="auto">
                          <a:xfrm>
                            <a:off x="0" y="4094328"/>
                            <a:ext cx="6858000" cy="5029200"/>
                          </a:xfrm>
                          <a:prstGeom prst="rect">
                            <a:avLst/>
                          </a:prstGeom>
                          <a:solidFill>
                            <a:srgbClr val="4472C4"/>
                          </a:solidFill>
                          <a:ln>
                            <a:noFill/>
                          </a:ln>
                        </wps:spPr>
                        <wps:txbx>
                          <w:txbxContent>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r>
                                <w:fldChar w:fldCharType="begin"/>
                              </w:r>
                              <w:r>
                                <w:instrText xml:space="preserve"> HYPERLINK "https://www.linuxprobe.com/club" </w:instrText>
                              </w:r>
                              <w:r>
                                <w:fldChar w:fldCharType="separate"/>
                              </w:r>
                              <w:r>
                                <w:rPr>
                                  <w:rStyle w:val="21"/>
                                  <w:color w:val="FFFFFF" w:themeColor="background1"/>
                                  <w:sz w:val="28"/>
                                  <w14:textFill>
                                    <w14:solidFill>
                                      <w14:schemeClr w14:val="bg1"/>
                                    </w14:solidFill>
                                  </w14:textFill>
                                </w:rPr>
                                <w:t>https://www.linuxprobe.com/club</w:t>
                              </w:r>
                              <w:r>
                                <w:rPr>
                                  <w:rStyle w:val="21"/>
                                  <w:color w:val="FFFFFF" w:themeColor="background1"/>
                                  <w:sz w:val="28"/>
                                  <w14:textFill>
                                    <w14:solidFill>
                                      <w14:schemeClr w14:val="bg1"/>
                                    </w14:solidFill>
                                  </w14:textFill>
                                </w:rPr>
                                <w:fldChar w:fldCharType="end"/>
                              </w:r>
                            </w:p>
                            <w:p>
                              <w:pPr>
                                <w:pStyle w:val="61"/>
                                <w:spacing w:before="120"/>
                                <w:jc w:val="center"/>
                                <w:rPr>
                                  <w:color w:val="FFFFFF"/>
                                  <w:sz w:val="28"/>
                                </w:rPr>
                              </w:pPr>
                              <w:r>
                                <w:rPr>
                                  <w:rFonts w:hint="eastAsia"/>
                                  <w:color w:val="FFFFFF"/>
                                  <w:sz w:val="28"/>
                                </w:rPr>
                                <w:t>最新版本免费下载地址：</w:t>
                              </w:r>
                              <w:r>
                                <w:fldChar w:fldCharType="begin"/>
                              </w:r>
                              <w:r>
                                <w:instrText xml:space="preserve"> HYPERLINK "https://www.linuxprobe.com/book" </w:instrText>
                              </w:r>
                              <w:r>
                                <w:fldChar w:fldCharType="separate"/>
                              </w:r>
                              <w:r>
                                <w:rPr>
                                  <w:rStyle w:val="21"/>
                                  <w:color w:val="FFFFFF" w:themeColor="background1"/>
                                  <w:sz w:val="28"/>
                                  <w14:textFill>
                                    <w14:solidFill>
                                      <w14:schemeClr w14:val="bg1"/>
                                    </w14:solidFill>
                                  </w14:textFill>
                                </w:rPr>
                                <w:t>https://www.linuxprobe.com/book</w:t>
                              </w:r>
                              <w:r>
                                <w:rPr>
                                  <w:rStyle w:val="21"/>
                                  <w:color w:val="FFFFFF" w:themeColor="background1"/>
                                  <w:sz w:val="28"/>
                                  <w14:textFill>
                                    <w14:solidFill>
                                      <w14:schemeClr w14:val="bg1"/>
                                    </w14:solidFill>
                                  </w14:textFill>
                                </w:rPr>
                                <w:fldChar w:fldCharType="end"/>
                              </w:r>
                            </w:p>
                          </w:txbxContent>
                        </wps:txbx>
                        <wps:bodyPr rot="0" vert="horz" wrap="square" lIns="457200" tIns="731520" rIns="457200" bIns="457200" anchor="b" anchorCtr="0" upright="1">
                          <a:noAutofit/>
                        </wps:bodyPr>
                      </wps:wsp>
                      <wps:wsp>
                        <wps:cNvPr id="335" name="文本框 196"/>
                        <wps:cNvSpPr txBox="1">
                          <a:spLocks noChangeArrowheads="1"/>
                        </wps:cNvSpPr>
                        <wps:spPr bwMode="auto">
                          <a:xfrm>
                            <a:off x="6824" y="1371600"/>
                            <a:ext cx="6858000" cy="2722728"/>
                          </a:xfrm>
                          <a:prstGeom prst="rect">
                            <a:avLst/>
                          </a:prstGeom>
                          <a:solidFill>
                            <a:srgbClr val="FFFFFF"/>
                          </a:solidFill>
                          <a:ln>
                            <a:noFill/>
                          </a:ln>
                        </wps:spPr>
                        <wps:txbx>
                          <w:txbxContent>
                            <w:p>
                              <w:pPr>
                                <w:pStyle w:val="61"/>
                                <w:jc w:val="center"/>
                                <w:rPr>
                                  <w:rFonts w:ascii="等线 Light" w:hAnsi="等线 Light" w:eastAsia="等线 Light"/>
                                  <w:caps/>
                                  <w:sz w:val="72"/>
                                  <w:szCs w:val="72"/>
                                </w:rPr>
                              </w:pPr>
                            </w:p>
                            <w:p>
                              <w:pPr>
                                <w:pStyle w:val="61"/>
                                <w:jc w:val="center"/>
                                <w:rPr>
                                  <w:rFonts w:ascii="等线 Light" w:hAnsi="等线 Light" w:eastAsia="等线 Light"/>
                                  <w:caps/>
                                  <w:sz w:val="72"/>
                                  <w:szCs w:val="72"/>
                                </w:rPr>
                              </w:pPr>
                              <w:r>
                                <w:rPr>
                                  <w:rFonts w:hint="eastAsia" w:ascii="等线 Light" w:hAnsi="等线 Light" w:eastAsia="等线 Light"/>
                                  <w:caps/>
                                  <w:sz w:val="72"/>
                                  <w:szCs w:val="72"/>
                                </w:rPr>
                                <w:t>《Linux就该这么学》</w:t>
                              </w:r>
                            </w:p>
                            <w:p>
                              <w:pPr>
                                <w:pStyle w:val="61"/>
                                <w:jc w:val="right"/>
                                <w:rPr>
                                  <w:rFonts w:ascii="等线 Light" w:hAnsi="等线 Light" w:eastAsia="等线 Light"/>
                                  <w:caps/>
                                  <w:color w:val="000000"/>
                                  <w:sz w:val="32"/>
                                  <w:szCs w:val="72"/>
                                </w:rPr>
                              </w:pPr>
                              <w:r>
                                <w:rPr>
                                  <w:rFonts w:hint="eastAsia" w:ascii="等线 Light" w:hAnsi="等线 Light" w:eastAsia="等线 Light"/>
                                  <w:caps/>
                                  <w:color w:val="000000"/>
                                  <w:sz w:val="32"/>
                                  <w:szCs w:val="72"/>
                                </w:rPr>
                                <w:t>刘遄 著</w:t>
                              </w: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o:spt="203" style="position:absolute;left:0pt;margin-left:32.7pt;margin-top:34.3pt;height:685.3pt;width:477.6pt;mso-position-horizontal-relative:page;mso-position-vertical-relative:page;z-index:-251623424;mso-width-relative:page;mso-height-relative:page;mso-width-percent:882;mso-height-percent:909;" coordsize="6864824,9123528" o:gfxdata="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BINxOLXAAAACwEAAA8AAAAAAAAAAQAgAAAAIgAAAGRycy9kb3ducmV2LnhtbFBLAQIUABQA&#10;AAAIAIdO4kBJ8MDbDgMAAOUJAAAOAAAAAAAAAAEAIAAAACYBAABkcnMvZTJvRG9jLnhtbFBLBQYA&#10;AAAABgAGAFkBAACmBgAAAAA=&#10;">
                <o:lock v:ext="edit" aspectratio="f"/>
                <v:rect id="矩形 194" o:spid="_x0000_s1026" o:spt="1" style="position:absolute;left:0;top:0;height:1371600;width:6858000;v-text-anchor:middle;" fillcolor="#4472C4" filled="t" stroked="f" coordsize="21600,21600" o:gfxdata="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8OxH&#10;wAAAANwAAAAPAAAAAAAAAAEAIAAAACIAAABkcnMvZG93bnJldi54bWxQSwECFAAUAAAACACHTuJA&#10;My8FnjsAAAA5AAAAEAAAAAAAAAABACAAAAAPAQAAZHJzL3NoYXBleG1sLnhtbFBLBQYAAAAABgAG&#10;AFsBAAC5AwAAAAA=&#10;">
                  <v:fill on="t" focussize="0,0"/>
                  <v:stroke on="f"/>
                  <v:imagedata o:title=""/>
                  <o:lock v:ext="edit" aspectratio="f"/>
                </v:rect>
                <v:rect id="矩形 195" o:spid="_x0000_s1026" o:spt="1" style="position:absolute;left:0;top:4094328;height:5029200;width:6858000;v-text-anchor:bottom;" fillcolor="#4472C4" filled="t" stroked="f" coordsize="21600,21600" o:gfxdata="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aEFA&#10;wAAAANwAAAAPAAAAAAAAAAEAIAAAACIAAABkcnMvZG93bnJldi54bWxQSwECFAAUAAAACACHTuJA&#10;My8FnjsAAAA5AAAAEAAAAAAAAAABACAAAAAPAQAAZHJzL3NoYXBleG1sLnhtbFBLBQYAAAAABgAG&#10;AFsBAAC5AwAAAAA=&#10;">
                  <v:fill on="t" focussize="0,0"/>
                  <v:stroke on="f"/>
                  <v:imagedata o:title=""/>
                  <o:lock v:ext="edit" aspectratio="f"/>
                  <v:textbox inset="12.7mm,20.32mm,12.7mm,12.7mm">
                    <w:txbxContent>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p>
                      <w:p>
                        <w:pPr>
                          <w:pStyle w:val="61"/>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r>
                          <w:fldChar w:fldCharType="begin"/>
                        </w:r>
                        <w:r>
                          <w:instrText xml:space="preserve"> HYPERLINK "https://www.linuxprobe.com/club" </w:instrText>
                        </w:r>
                        <w:r>
                          <w:fldChar w:fldCharType="separate"/>
                        </w:r>
                        <w:r>
                          <w:rPr>
                            <w:rStyle w:val="21"/>
                            <w:color w:val="FFFFFF" w:themeColor="background1"/>
                            <w:sz w:val="28"/>
                            <w14:textFill>
                              <w14:solidFill>
                                <w14:schemeClr w14:val="bg1"/>
                              </w14:solidFill>
                            </w14:textFill>
                          </w:rPr>
                          <w:t>https://www.linuxprobe.com/club</w:t>
                        </w:r>
                        <w:r>
                          <w:rPr>
                            <w:rStyle w:val="21"/>
                            <w:color w:val="FFFFFF" w:themeColor="background1"/>
                            <w:sz w:val="28"/>
                            <w14:textFill>
                              <w14:solidFill>
                                <w14:schemeClr w14:val="bg1"/>
                              </w14:solidFill>
                            </w14:textFill>
                          </w:rPr>
                          <w:fldChar w:fldCharType="end"/>
                        </w:r>
                      </w:p>
                      <w:p>
                        <w:pPr>
                          <w:pStyle w:val="61"/>
                          <w:spacing w:before="120"/>
                          <w:jc w:val="center"/>
                          <w:rPr>
                            <w:color w:val="FFFFFF"/>
                            <w:sz w:val="28"/>
                          </w:rPr>
                        </w:pPr>
                        <w:r>
                          <w:rPr>
                            <w:rFonts w:hint="eastAsia"/>
                            <w:color w:val="FFFFFF"/>
                            <w:sz w:val="28"/>
                          </w:rPr>
                          <w:t>最新版本免费下载地址：</w:t>
                        </w:r>
                        <w:r>
                          <w:fldChar w:fldCharType="begin"/>
                        </w:r>
                        <w:r>
                          <w:instrText xml:space="preserve"> HYPERLINK "https://www.linuxprobe.com/book" </w:instrText>
                        </w:r>
                        <w:r>
                          <w:fldChar w:fldCharType="separate"/>
                        </w:r>
                        <w:r>
                          <w:rPr>
                            <w:rStyle w:val="21"/>
                            <w:color w:val="FFFFFF" w:themeColor="background1"/>
                            <w:sz w:val="28"/>
                            <w14:textFill>
                              <w14:solidFill>
                                <w14:schemeClr w14:val="bg1"/>
                              </w14:solidFill>
                            </w14:textFill>
                          </w:rPr>
                          <w:t>https://www.linuxprobe.com/book</w:t>
                        </w:r>
                        <w:r>
                          <w:rPr>
                            <w:rStyle w:val="21"/>
                            <w:color w:val="FFFFFF" w:themeColor="background1"/>
                            <w:sz w:val="28"/>
                            <w14:textFill>
                              <w14:solidFill>
                                <w14:schemeClr w14:val="bg1"/>
                              </w14:solidFill>
                            </w14:textFill>
                          </w:rPr>
                          <w:fldChar w:fldCharType="end"/>
                        </w:r>
                      </w:p>
                    </w:txbxContent>
                  </v:textbox>
                </v:rect>
                <v:shape id="文本框 196" o:spid="_x0000_s1026" o:spt="202" type="#_x0000_t202" style="position:absolute;left:6824;top:1371600;height:2722728;width:6858000;v-text-anchor:middle;" fillcolor="#FFFFFF" filled="t" stroked="f" coordsize="21600,21600" o:gfxdata="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st&#10;McEAAADcAAAADwAAAAAAAAABACAAAAAiAAAAZHJzL2Rvd25yZXYueG1sUEsBAhQAFAAAAAgAh07i&#10;QDMvBZ47AAAAOQAAABAAAAAAAAAAAQAgAAAAEAEAAGRycy9zaGFwZXhtbC54bWxQSwUGAAAAAAYA&#10;BgBbAQAAugMAAAAA&#10;">
                  <v:fill on="t" focussize="0,0"/>
                  <v:stroke on="f"/>
                  <v:imagedata o:title=""/>
                  <o:lock v:ext="edit" aspectratio="f"/>
                  <v:textbox inset="12.7mm,2.54mm,12.7mm,2.54mm">
                    <w:txbxContent>
                      <w:p>
                        <w:pPr>
                          <w:pStyle w:val="61"/>
                          <w:jc w:val="center"/>
                          <w:rPr>
                            <w:rFonts w:ascii="等线 Light" w:hAnsi="等线 Light" w:eastAsia="等线 Light"/>
                            <w:caps/>
                            <w:sz w:val="72"/>
                            <w:szCs w:val="72"/>
                          </w:rPr>
                        </w:pPr>
                      </w:p>
                      <w:p>
                        <w:pPr>
                          <w:pStyle w:val="61"/>
                          <w:jc w:val="center"/>
                          <w:rPr>
                            <w:rFonts w:ascii="等线 Light" w:hAnsi="等线 Light" w:eastAsia="等线 Light"/>
                            <w:caps/>
                            <w:sz w:val="72"/>
                            <w:szCs w:val="72"/>
                          </w:rPr>
                        </w:pPr>
                        <w:r>
                          <w:rPr>
                            <w:rFonts w:hint="eastAsia" w:ascii="等线 Light" w:hAnsi="等线 Light" w:eastAsia="等线 Light"/>
                            <w:caps/>
                            <w:sz w:val="72"/>
                            <w:szCs w:val="72"/>
                          </w:rPr>
                          <w:t>《Linux就该这么学》</w:t>
                        </w:r>
                      </w:p>
                      <w:p>
                        <w:pPr>
                          <w:pStyle w:val="61"/>
                          <w:jc w:val="right"/>
                          <w:rPr>
                            <w:rFonts w:ascii="等线 Light" w:hAnsi="等线 Light" w:eastAsia="等线 Light"/>
                            <w:caps/>
                            <w:color w:val="000000"/>
                            <w:sz w:val="32"/>
                            <w:szCs w:val="72"/>
                          </w:rPr>
                        </w:pPr>
                        <w:r>
                          <w:rPr>
                            <w:rFonts w:hint="eastAsia" w:ascii="等线 Light" w:hAnsi="等线 Light" w:eastAsia="等线 Light"/>
                            <w:caps/>
                            <w:color w:val="000000"/>
                            <w:sz w:val="32"/>
                            <w:szCs w:val="72"/>
                          </w:rPr>
                          <w:t>刘遄 著</w:t>
                        </w:r>
                      </w:p>
                    </w:txbxContent>
                  </v:textbox>
                </v:shape>
              </v:group>
            </w:pict>
          </mc:Fallback>
        </mc:AlternateContent>
      </w:r>
    </w:p>
    <w:p>
      <w:pPr>
        <w:spacing w:line="720" w:lineRule="auto"/>
        <w:ind w:firstLine="0"/>
        <w:jc w:val="center"/>
        <w:rPr>
          <w:rFonts w:ascii="微软雅黑" w:hAnsi="微软雅黑" w:eastAsia="微软雅黑" w:cs="微软雅黑"/>
          <w:sz w:val="48"/>
        </w:rPr>
      </w:pPr>
      <w:r>
        <w:rPr>
          <w:rFonts w:ascii="微软雅黑" w:hAnsi="微软雅黑" w:eastAsia="微软雅黑" w:cs="微软雅黑"/>
          <w:sz w:val="48"/>
        </w:rPr>
        <w:br w:type="page"/>
      </w:r>
    </w:p>
    <w:p>
      <w:pPr>
        <w:spacing w:line="720" w:lineRule="auto"/>
        <w:ind w:firstLine="0"/>
        <w:jc w:val="center"/>
        <w:rPr>
          <w:rFonts w:ascii="微软雅黑" w:hAnsi="微软雅黑" w:eastAsia="微软雅黑" w:cs="微软雅黑"/>
          <w:sz w:val="32"/>
        </w:rPr>
      </w:pPr>
      <w:r>
        <w:drawing>
          <wp:anchor distT="0" distB="0" distL="114300" distR="114300" simplePos="0" relativeHeight="251695104" behindDoc="0" locked="0" layoutInCell="1" allowOverlap="1">
            <wp:simplePos x="0" y="0"/>
            <wp:positionH relativeFrom="column">
              <wp:posOffset>-406400</wp:posOffset>
            </wp:positionH>
            <wp:positionV relativeFrom="paragraph">
              <wp:posOffset>279400</wp:posOffset>
            </wp:positionV>
            <wp:extent cx="3148965" cy="3959225"/>
            <wp:effectExtent l="0" t="0" r="0" b="3175"/>
            <wp:wrapThrough wrapText="bothSides">
              <wp:wrapPolygon>
                <wp:start x="0" y="0"/>
                <wp:lineTo x="0" y="21513"/>
                <wp:lineTo x="21430" y="21513"/>
                <wp:lineTo x="21430" y="0"/>
                <wp:lineTo x="0" y="0"/>
              </wp:wrapPolygon>
            </wp:wrapThrough>
            <wp:docPr id="256" name="图片 1" desc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descr="TB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148965" cy="3959225"/>
                    </a:xfrm>
                    <a:prstGeom prst="rect">
                      <a:avLst/>
                    </a:prstGeom>
                    <a:noFill/>
                    <a:ln>
                      <a:noFill/>
                    </a:ln>
                  </pic:spPr>
                </pic:pic>
              </a:graphicData>
            </a:graphic>
          </wp:anchor>
        </w:drawing>
      </w:r>
    </w:p>
    <w:p>
      <w:pPr>
        <w:spacing w:line="720" w:lineRule="auto"/>
        <w:ind w:firstLine="0"/>
        <w:jc w:val="center"/>
        <w:rPr>
          <w:rFonts w:ascii="微软雅黑" w:hAnsi="微软雅黑" w:eastAsia="微软雅黑" w:cs="微软雅黑"/>
          <w:sz w:val="32"/>
        </w:rPr>
      </w:pPr>
      <w:r>
        <w:rPr>
          <w:rFonts w:hint="eastAsia" w:ascii="微软雅黑" w:hAnsi="微软雅黑" w:eastAsia="微软雅黑" w:cs="微软雅黑"/>
          <w:sz w:val="32"/>
        </w:rPr>
        <w:t>刘遄老师微信号码：</w:t>
      </w:r>
    </w:p>
    <w:p>
      <w:pPr>
        <w:spacing w:line="720" w:lineRule="auto"/>
        <w:ind w:firstLine="0"/>
        <w:jc w:val="center"/>
        <w:rPr>
          <w:rFonts w:ascii="微软雅黑" w:hAnsi="微软雅黑" w:eastAsia="微软雅黑" w:cs="微软雅黑"/>
          <w:sz w:val="32"/>
        </w:rPr>
      </w:pPr>
      <w:r>
        <w:rPr>
          <w:rFonts w:hint="eastAsia" w:ascii="微软雅黑" w:hAnsi="微软雅黑" w:eastAsia="微软雅黑" w:cs="微软雅黑"/>
          <w:sz w:val="32"/>
        </w:rPr>
        <w:t>g</w:t>
      </w:r>
      <w:r>
        <w:rPr>
          <w:rFonts w:ascii="微软雅黑" w:hAnsi="微软雅黑" w:eastAsia="微软雅黑" w:cs="微软雅黑"/>
          <w:sz w:val="32"/>
        </w:rPr>
        <w:t>nuchuan985</w:t>
      </w:r>
    </w:p>
    <w:p>
      <w:pPr>
        <w:spacing w:line="720" w:lineRule="auto"/>
        <w:ind w:firstLine="0"/>
        <w:jc w:val="center"/>
        <w:rPr>
          <w:rFonts w:ascii="微软雅黑" w:hAnsi="微软雅黑" w:eastAsia="微软雅黑" w:cs="微软雅黑"/>
          <w:sz w:val="32"/>
        </w:rPr>
      </w:pPr>
      <w:r>
        <w:rPr>
          <w:rFonts w:ascii="微软雅黑" w:hAnsi="微软雅黑" w:eastAsia="微软雅黑" w:cs="微软雅黑"/>
          <w:sz w:val="48"/>
        </w:rPr>
        <w:drawing>
          <wp:anchor distT="0" distB="0" distL="114300" distR="114300" simplePos="0" relativeHeight="251694080" behindDoc="1" locked="0" layoutInCell="1" allowOverlap="1">
            <wp:simplePos x="0" y="0"/>
            <wp:positionH relativeFrom="column">
              <wp:posOffset>3114675</wp:posOffset>
            </wp:positionH>
            <wp:positionV relativeFrom="paragraph">
              <wp:posOffset>40005</wp:posOffset>
            </wp:positionV>
            <wp:extent cx="1666240" cy="2233930"/>
            <wp:effectExtent l="0" t="0" r="0" b="0"/>
            <wp:wrapThrough wrapText="bothSides">
              <wp:wrapPolygon>
                <wp:start x="0" y="0"/>
                <wp:lineTo x="0" y="21367"/>
                <wp:lineTo x="21238" y="21367"/>
                <wp:lineTo x="21238" y="0"/>
                <wp:lineTo x="0" y="0"/>
              </wp:wrapPolygon>
            </wp:wrapThrough>
            <wp:docPr id="175" name="图片 175" descr="C:\Users\LinuxProbe\Desktop\微信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LinuxProbe\Desktop\微信二维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66240" cy="2233930"/>
                    </a:xfrm>
                    <a:prstGeom prst="rect">
                      <a:avLst/>
                    </a:prstGeom>
                    <a:noFill/>
                    <a:ln>
                      <a:noFill/>
                    </a:ln>
                  </pic:spPr>
                </pic:pic>
              </a:graphicData>
            </a:graphic>
          </wp:anchor>
        </w:drawing>
      </w:r>
    </w:p>
    <w:p>
      <w:pPr>
        <w:spacing w:line="720" w:lineRule="auto"/>
        <w:ind w:firstLine="0"/>
        <w:jc w:val="center"/>
        <w:rPr>
          <w:rFonts w:ascii="微软雅黑" w:hAnsi="微软雅黑" w:eastAsia="微软雅黑" w:cs="微软雅黑"/>
          <w:sz w:val="32"/>
        </w:rPr>
      </w:pPr>
    </w:p>
    <w:p>
      <w:pPr>
        <w:spacing w:line="720" w:lineRule="auto"/>
        <w:ind w:firstLine="0"/>
        <w:jc w:val="center"/>
        <w:rPr>
          <w:rFonts w:ascii="微软雅黑" w:hAnsi="微软雅黑" w:eastAsia="微软雅黑" w:cs="微软雅黑"/>
          <w:sz w:val="32"/>
        </w:rPr>
      </w:pPr>
    </w:p>
    <w:p>
      <w:pPr>
        <w:spacing w:line="720" w:lineRule="auto"/>
        <w:ind w:firstLine="0"/>
        <w:rPr>
          <w:rFonts w:ascii="微软雅黑" w:hAnsi="微软雅黑" w:eastAsia="微软雅黑" w:cs="微软雅黑"/>
          <w:sz w:val="32"/>
        </w:rPr>
      </w:pPr>
    </w:p>
    <w:p>
      <w:pPr>
        <w:spacing w:line="720" w:lineRule="auto"/>
        <w:ind w:firstLine="0"/>
        <w:rPr>
          <w:rFonts w:ascii="微软雅黑" w:hAnsi="微软雅黑" w:eastAsia="微软雅黑" w:cs="微软雅黑"/>
          <w:sz w:val="32"/>
        </w:rPr>
      </w:pPr>
    </w:p>
    <w:p>
      <w:pPr>
        <w:spacing w:line="720" w:lineRule="auto"/>
        <w:ind w:firstLine="0"/>
        <w:jc w:val="center"/>
        <w:rPr>
          <w:rFonts w:ascii="微软雅黑" w:hAnsi="微软雅黑" w:eastAsia="微软雅黑" w:cs="微软雅黑"/>
          <w:sz w:val="32"/>
        </w:rPr>
      </w:pPr>
      <w:r>
        <w:rPr>
          <w:rFonts w:hint="eastAsia" w:ascii="微软雅黑" w:hAnsi="微软雅黑" w:eastAsia="微软雅黑" w:cs="微软雅黑"/>
          <w:sz w:val="32"/>
        </w:rPr>
        <w:t>欢迎读者交流学习，共同进步。</w:t>
      </w:r>
    </w:p>
    <w:p>
      <w:pPr>
        <w:spacing w:line="720" w:lineRule="auto"/>
        <w:ind w:firstLine="0"/>
        <w:jc w:val="center"/>
        <w:rPr>
          <w:rFonts w:ascii="微软雅黑" w:hAnsi="微软雅黑" w:eastAsia="微软雅黑" w:cs="微软雅黑"/>
          <w:sz w:val="32"/>
        </w:rPr>
      </w:pPr>
      <w:r>
        <w:rPr>
          <w:rFonts w:hint="eastAsia" w:ascii="微软雅黑" w:hAnsi="微软雅黑" w:eastAsia="微软雅黑" w:cs="微软雅黑"/>
          <w:sz w:val="32"/>
        </w:rPr>
        <w:t>Linux系统交流群：</w:t>
      </w:r>
      <w:r>
        <w:fldChar w:fldCharType="begin"/>
      </w:r>
      <w:r>
        <w:instrText xml:space="preserve"> HYPERLINK "https://www.linuxprobe.com/club" </w:instrText>
      </w:r>
      <w:r>
        <w:fldChar w:fldCharType="separate"/>
      </w:r>
      <w:r>
        <w:rPr>
          <w:rStyle w:val="21"/>
          <w:rFonts w:ascii="微软雅黑" w:hAnsi="微软雅黑" w:eastAsia="微软雅黑" w:cs="微软雅黑"/>
          <w:sz w:val="32"/>
        </w:rPr>
        <w:t>https://www.linuxprobe.com/club</w:t>
      </w:r>
      <w:r>
        <w:rPr>
          <w:rStyle w:val="21"/>
          <w:rFonts w:ascii="微软雅黑" w:hAnsi="微软雅黑" w:eastAsia="微软雅黑" w:cs="微软雅黑"/>
          <w:sz w:val="32"/>
        </w:rPr>
        <w:fldChar w:fldCharType="end"/>
      </w:r>
    </w:p>
    <w:p>
      <w:pPr>
        <w:spacing w:line="720" w:lineRule="auto"/>
        <w:ind w:firstLine="0"/>
        <w:jc w:val="center"/>
        <w:rPr>
          <w:rFonts w:ascii="微软雅黑" w:hAnsi="微软雅黑" w:eastAsia="微软雅黑" w:cs="微软雅黑"/>
          <w:sz w:val="48"/>
        </w:rPr>
      </w:pPr>
      <w:r>
        <w:drawing>
          <wp:inline distT="0" distB="0" distL="0" distR="0">
            <wp:extent cx="5013960" cy="1775460"/>
            <wp:effectExtent l="0" t="0" r="0" b="0"/>
            <wp:docPr id="255" name="图片 2" descr="TB2PjBCfSYH8KJjSspdXXcRgVXa_!!35279799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 descr="TB2PjBCfSYH8KJjSspdXXcRgVXa_!!3527979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13960" cy="1775460"/>
                    </a:xfrm>
                    <a:prstGeom prst="rect">
                      <a:avLst/>
                    </a:prstGeom>
                    <a:noFill/>
                    <a:ln>
                      <a:noFill/>
                    </a:ln>
                  </pic:spPr>
                </pic:pic>
              </a:graphicData>
            </a:graphic>
          </wp:inline>
        </w:drawing>
      </w:r>
    </w:p>
    <w:p>
      <w:pPr>
        <w:spacing w:line="720" w:lineRule="auto"/>
        <w:ind w:firstLine="0"/>
        <w:jc w:val="center"/>
        <w:rPr>
          <w:rFonts w:eastAsia="方正黑体简体"/>
          <w:sz w:val="40"/>
        </w:rPr>
      </w:pPr>
      <w:r>
        <w:rPr>
          <w:rFonts w:ascii="微软雅黑" w:hAnsi="微软雅黑" w:eastAsia="微软雅黑" w:cs="微软雅黑"/>
          <w:sz w:val="48"/>
        </w:rPr>
        <w:br w:type="page"/>
      </w:r>
      <w:r>
        <w:rPr>
          <w:rFonts w:hint="eastAsia" w:eastAsia="方正黑体简体"/>
          <w:kern w:val="0"/>
          <w:sz w:val="40"/>
        </w:rPr>
        <w:t>内 容 提 要</w:t>
      </w:r>
    </w:p>
    <w:p>
      <w:pPr>
        <w:topLinePunct w:val="0"/>
        <w:snapToGrid w:val="0"/>
        <w:spacing w:line="280" w:lineRule="atLeast"/>
        <w:ind w:firstLine="560" w:firstLineChars="200"/>
        <w:rPr>
          <w:rFonts w:eastAsia="宋体"/>
          <w:kern w:val="2"/>
          <w:sz w:val="28"/>
          <w:szCs w:val="22"/>
        </w:rPr>
      </w:pPr>
      <w:r>
        <w:rPr>
          <w:rFonts w:hint="eastAsia" w:eastAsia="宋体"/>
          <w:sz w:val="28"/>
        </w:rPr>
        <w:t>本书源自日均阅读量近万次火爆的线上同名课程，口碑与影响力俱佳，旨在打造简单易学且实用性强的轻量级</w:t>
      </w:r>
      <w:r>
        <w:rPr>
          <w:rFonts w:eastAsia="宋体"/>
          <w:sz w:val="28"/>
        </w:rPr>
        <w:t>Linux</w:t>
      </w:r>
      <w:r>
        <w:rPr>
          <w:rFonts w:hint="eastAsia" w:eastAsia="宋体"/>
          <w:sz w:val="28"/>
        </w:rPr>
        <w:t>入门教程。</w:t>
      </w:r>
    </w:p>
    <w:p>
      <w:pPr>
        <w:topLinePunct w:val="0"/>
        <w:snapToGrid w:val="0"/>
        <w:spacing w:line="280" w:lineRule="atLeast"/>
        <w:ind w:firstLine="560" w:firstLineChars="200"/>
        <w:rPr>
          <w:rFonts w:eastAsia="宋体"/>
          <w:sz w:val="28"/>
        </w:rPr>
      </w:pPr>
      <w:r>
        <w:rPr>
          <w:rFonts w:hint="eastAsia" w:eastAsia="宋体"/>
          <w:sz w:val="28"/>
        </w:rPr>
        <w:t>本书基于最新的红帽</w:t>
      </w:r>
      <w:r>
        <w:rPr>
          <w:rFonts w:eastAsia="宋体"/>
          <w:sz w:val="28"/>
        </w:rPr>
        <w:t>RHEL</w:t>
      </w:r>
      <w:r>
        <w:rPr>
          <w:rFonts w:hint="eastAsia" w:eastAsia="宋体"/>
          <w:sz w:val="28"/>
        </w:rPr>
        <w:t>系统编写，且内容通用于</w:t>
      </w:r>
      <w:r>
        <w:rPr>
          <w:rFonts w:eastAsia="宋体"/>
          <w:sz w:val="28"/>
        </w:rPr>
        <w:t>CentOS</w:t>
      </w:r>
      <w:r>
        <w:rPr>
          <w:rFonts w:hint="eastAsia" w:eastAsia="宋体"/>
          <w:sz w:val="28"/>
        </w:rPr>
        <w:t>、</w:t>
      </w:r>
      <w:r>
        <w:rPr>
          <w:rFonts w:eastAsia="宋体"/>
          <w:sz w:val="28"/>
        </w:rPr>
        <w:t>Fedora</w:t>
      </w:r>
      <w:r>
        <w:rPr>
          <w:rFonts w:hint="eastAsia" w:eastAsia="宋体"/>
          <w:sz w:val="28"/>
        </w:rPr>
        <w:t>等系统。本书共分为</w:t>
      </w:r>
      <w:r>
        <w:rPr>
          <w:rFonts w:eastAsia="宋体"/>
          <w:sz w:val="28"/>
        </w:rPr>
        <w:t>20</w:t>
      </w:r>
      <w:r>
        <w:rPr>
          <w:rFonts w:hint="eastAsia" w:eastAsia="宋体"/>
          <w:sz w:val="28"/>
        </w:rPr>
        <w:t>章，内容涵盖了部署虚拟环境、安装</w:t>
      </w:r>
      <w:r>
        <w:rPr>
          <w:rFonts w:eastAsia="宋体"/>
          <w:sz w:val="28"/>
        </w:rPr>
        <w:t>Linux</w:t>
      </w:r>
      <w:r>
        <w:rPr>
          <w:rFonts w:hint="eastAsia" w:eastAsia="宋体"/>
          <w:sz w:val="28"/>
        </w:rPr>
        <w:t>系统；常用的</w:t>
      </w:r>
      <w:r>
        <w:rPr>
          <w:rFonts w:eastAsia="宋体"/>
          <w:sz w:val="28"/>
        </w:rPr>
        <w:t>Linux</w:t>
      </w:r>
      <w:r>
        <w:rPr>
          <w:rFonts w:hint="eastAsia" w:eastAsia="宋体"/>
          <w:sz w:val="28"/>
        </w:rPr>
        <w:t>命令；与文件读写操作有关的技术；使用</w:t>
      </w:r>
      <w:r>
        <w:rPr>
          <w:rFonts w:eastAsia="宋体"/>
          <w:sz w:val="28"/>
        </w:rPr>
        <w:t>Vim</w:t>
      </w:r>
      <w:r>
        <w:rPr>
          <w:rFonts w:hint="eastAsia" w:eastAsia="宋体"/>
          <w:sz w:val="28"/>
        </w:rPr>
        <w:t>编辑器编写和修改配置文件；用户身份与文件权限的设置；硬盘设备分区、格式化以及挂载等操作；部署</w:t>
      </w:r>
      <w:r>
        <w:rPr>
          <w:rFonts w:eastAsia="宋体"/>
          <w:sz w:val="28"/>
        </w:rPr>
        <w:t>RAID</w:t>
      </w:r>
      <w:r>
        <w:rPr>
          <w:rFonts w:hint="eastAsia" w:eastAsia="宋体"/>
          <w:sz w:val="28"/>
        </w:rPr>
        <w:t>磁盘阵列和</w:t>
      </w:r>
      <w:r>
        <w:rPr>
          <w:rFonts w:eastAsia="宋体"/>
          <w:sz w:val="28"/>
        </w:rPr>
        <w:t>LVM</w:t>
      </w:r>
      <w:r>
        <w:rPr>
          <w:rFonts w:hint="eastAsia" w:eastAsia="宋体"/>
          <w:sz w:val="28"/>
        </w:rPr>
        <w:t>；</w:t>
      </w:r>
      <w:r>
        <w:rPr>
          <w:rFonts w:eastAsia="宋体"/>
          <w:sz w:val="28"/>
        </w:rPr>
        <w:t>firewalld</w:t>
      </w:r>
      <w:r>
        <w:rPr>
          <w:rFonts w:hint="eastAsia" w:eastAsia="宋体"/>
          <w:sz w:val="28"/>
        </w:rPr>
        <w:t>防火墙与</w:t>
      </w:r>
      <w:r>
        <w:rPr>
          <w:rFonts w:eastAsia="宋体"/>
          <w:sz w:val="28"/>
        </w:rPr>
        <w:t>iptables</w:t>
      </w:r>
      <w:r>
        <w:rPr>
          <w:rFonts w:hint="eastAsia" w:eastAsia="宋体"/>
          <w:sz w:val="28"/>
        </w:rPr>
        <w:t>防火墙的区别和配置；使用</w:t>
      </w:r>
      <w:r>
        <w:rPr>
          <w:rFonts w:eastAsia="宋体"/>
          <w:sz w:val="28"/>
        </w:rPr>
        <w:t>ssh</w:t>
      </w:r>
      <w:r>
        <w:rPr>
          <w:rFonts w:hint="eastAsia" w:eastAsia="宋体"/>
          <w:sz w:val="28"/>
        </w:rPr>
        <w:t>服务管理远程主机；使用</w:t>
      </w:r>
      <w:r>
        <w:rPr>
          <w:rFonts w:eastAsia="宋体"/>
          <w:sz w:val="28"/>
        </w:rPr>
        <w:t>Apache</w:t>
      </w:r>
      <w:r>
        <w:rPr>
          <w:rFonts w:hint="eastAsia" w:eastAsia="宋体"/>
          <w:sz w:val="28"/>
        </w:rPr>
        <w:t>服务部署静态网站；使用</w:t>
      </w:r>
      <w:r>
        <w:rPr>
          <w:rFonts w:eastAsia="宋体"/>
          <w:sz w:val="28"/>
        </w:rPr>
        <w:t>vsftpd</w:t>
      </w:r>
      <w:r>
        <w:rPr>
          <w:rFonts w:hint="eastAsia" w:eastAsia="宋体"/>
          <w:sz w:val="28"/>
        </w:rPr>
        <w:t>服务传输文件；使用</w:t>
      </w:r>
      <w:r>
        <w:rPr>
          <w:rFonts w:eastAsia="宋体"/>
          <w:sz w:val="28"/>
        </w:rPr>
        <w:t>Samba</w:t>
      </w:r>
      <w:r>
        <w:rPr>
          <w:rFonts w:hint="eastAsia" w:eastAsia="宋体"/>
          <w:sz w:val="28"/>
        </w:rPr>
        <w:t>或</w:t>
      </w:r>
      <w:r>
        <w:rPr>
          <w:rFonts w:eastAsia="宋体"/>
          <w:sz w:val="28"/>
        </w:rPr>
        <w:t>NFS</w:t>
      </w:r>
      <w:r>
        <w:rPr>
          <w:rFonts w:hint="eastAsia" w:eastAsia="宋体"/>
          <w:sz w:val="28"/>
        </w:rPr>
        <w:t>实现文件共享；使用</w:t>
      </w:r>
      <w:r>
        <w:rPr>
          <w:rFonts w:eastAsia="宋体"/>
          <w:sz w:val="28"/>
        </w:rPr>
        <w:t>BIND</w:t>
      </w:r>
      <w:r>
        <w:rPr>
          <w:rFonts w:hint="eastAsia" w:eastAsia="宋体"/>
          <w:sz w:val="28"/>
        </w:rPr>
        <w:t>提供域名解析服务；使用</w:t>
      </w:r>
      <w:r>
        <w:rPr>
          <w:rFonts w:eastAsia="宋体"/>
          <w:sz w:val="28"/>
        </w:rPr>
        <w:t>DHCP</w:t>
      </w:r>
      <w:r>
        <w:rPr>
          <w:rFonts w:hint="eastAsia" w:eastAsia="宋体"/>
          <w:sz w:val="28"/>
        </w:rPr>
        <w:t>动态管理主机地址；使用</w:t>
      </w:r>
      <w:r>
        <w:rPr>
          <w:rFonts w:eastAsia="宋体"/>
          <w:sz w:val="28"/>
        </w:rPr>
        <w:t>Postfix</w:t>
      </w:r>
      <w:r>
        <w:rPr>
          <w:rFonts w:hint="eastAsia" w:eastAsia="宋体"/>
          <w:sz w:val="28"/>
        </w:rPr>
        <w:t>与</w:t>
      </w:r>
      <w:r>
        <w:rPr>
          <w:rFonts w:eastAsia="宋体"/>
          <w:sz w:val="28"/>
        </w:rPr>
        <w:t>Dovecot</w:t>
      </w:r>
      <w:r>
        <w:rPr>
          <w:rFonts w:hint="eastAsia" w:eastAsia="宋体"/>
          <w:sz w:val="28"/>
        </w:rPr>
        <w:t>部署邮件系统；使用</w:t>
      </w:r>
      <w:r>
        <w:rPr>
          <w:rFonts w:eastAsia="宋体"/>
          <w:sz w:val="28"/>
        </w:rPr>
        <w:t>Squid</w:t>
      </w:r>
      <w:r>
        <w:rPr>
          <w:rFonts w:hint="eastAsia" w:eastAsia="宋体"/>
          <w:sz w:val="28"/>
        </w:rPr>
        <w:t>部署代理缓存服务；使用</w:t>
      </w:r>
      <w:r>
        <w:rPr>
          <w:rFonts w:eastAsia="宋体"/>
          <w:sz w:val="28"/>
        </w:rPr>
        <w:t>iSCSI</w:t>
      </w:r>
      <w:r>
        <w:rPr>
          <w:rFonts w:hint="eastAsia" w:eastAsia="宋体"/>
          <w:sz w:val="28"/>
        </w:rPr>
        <w:t>服务部署网络存储；使用</w:t>
      </w:r>
      <w:r>
        <w:rPr>
          <w:rFonts w:eastAsia="宋体"/>
          <w:sz w:val="28"/>
        </w:rPr>
        <w:t>MariaDB</w:t>
      </w:r>
      <w:r>
        <w:rPr>
          <w:rFonts w:hint="eastAsia" w:eastAsia="宋体"/>
          <w:sz w:val="28"/>
        </w:rPr>
        <w:t>数据库管理系统；使用</w:t>
      </w:r>
      <w:r>
        <w:rPr>
          <w:rFonts w:eastAsia="宋体"/>
          <w:sz w:val="28"/>
        </w:rPr>
        <w:t>PXE+Kickstart</w:t>
      </w:r>
      <w:r>
        <w:rPr>
          <w:rFonts w:hint="eastAsia" w:eastAsia="宋体"/>
          <w:sz w:val="28"/>
        </w:rPr>
        <w:t>无人值守安装服务；使用</w:t>
      </w:r>
      <w:r>
        <w:rPr>
          <w:rFonts w:eastAsia="宋体"/>
          <w:sz w:val="28"/>
        </w:rPr>
        <w:t>LNMP</w:t>
      </w:r>
      <w:r>
        <w:rPr>
          <w:rFonts w:hint="eastAsia" w:eastAsia="宋体"/>
          <w:sz w:val="28"/>
        </w:rPr>
        <w:t>架构部署动态网站环境等。此外，本书还深度点评了红帽</w:t>
      </w:r>
      <w:r>
        <w:rPr>
          <w:rFonts w:eastAsia="宋体"/>
          <w:sz w:val="28"/>
        </w:rPr>
        <w:t>RHCSA</w:t>
      </w:r>
      <w:r>
        <w:rPr>
          <w:rFonts w:hint="eastAsia" w:eastAsia="宋体"/>
          <w:sz w:val="28"/>
        </w:rPr>
        <w:t>、</w:t>
      </w:r>
      <w:r>
        <w:rPr>
          <w:rFonts w:eastAsia="宋体"/>
          <w:sz w:val="28"/>
        </w:rPr>
        <w:t>RHCE</w:t>
      </w:r>
      <w:r>
        <w:rPr>
          <w:rFonts w:hint="eastAsia" w:eastAsia="宋体"/>
          <w:sz w:val="28"/>
        </w:rPr>
        <w:t>、</w:t>
      </w:r>
      <w:r>
        <w:rPr>
          <w:rFonts w:eastAsia="宋体"/>
          <w:sz w:val="28"/>
        </w:rPr>
        <w:t>RHCA</w:t>
      </w:r>
      <w:r>
        <w:rPr>
          <w:rFonts w:hint="eastAsia" w:eastAsia="宋体"/>
          <w:sz w:val="28"/>
        </w:rPr>
        <w:t>认证，方便读者备考。</w:t>
      </w:r>
    </w:p>
    <w:p>
      <w:pPr>
        <w:topLinePunct w:val="0"/>
        <w:snapToGrid w:val="0"/>
        <w:spacing w:line="280" w:lineRule="atLeast"/>
        <w:ind w:firstLine="560" w:firstLineChars="200"/>
        <w:rPr>
          <w:rFonts w:eastAsia="宋体"/>
          <w:sz w:val="28"/>
        </w:rPr>
      </w:pPr>
      <w:r>
        <w:rPr>
          <w:rFonts w:hint="eastAsia" w:eastAsia="宋体"/>
          <w:sz w:val="28"/>
        </w:rPr>
        <w:t>本书适合打算系统、全面学习</w:t>
      </w:r>
      <w:r>
        <w:rPr>
          <w:rFonts w:eastAsia="宋体"/>
          <w:sz w:val="28"/>
        </w:rPr>
        <w:t>Linux</w:t>
      </w:r>
      <w:r>
        <w:rPr>
          <w:rFonts w:hint="eastAsia" w:eastAsia="宋体"/>
          <w:sz w:val="28"/>
        </w:rPr>
        <w:t>技术的初学人员阅读，具有一定</w:t>
      </w:r>
      <w:r>
        <w:rPr>
          <w:rFonts w:eastAsia="宋体"/>
          <w:sz w:val="28"/>
        </w:rPr>
        <w:t>Linux</w:t>
      </w:r>
      <w:r>
        <w:rPr>
          <w:rFonts w:hint="eastAsia" w:eastAsia="宋体"/>
          <w:sz w:val="28"/>
        </w:rPr>
        <w:t>使用经验的用户也可以通过本书来温习自己的</w:t>
      </w:r>
      <w:r>
        <w:rPr>
          <w:rFonts w:eastAsia="宋体"/>
          <w:sz w:val="28"/>
        </w:rPr>
        <w:t>Linux</w:t>
      </w:r>
      <w:r>
        <w:rPr>
          <w:rFonts w:hint="eastAsia" w:eastAsia="宋体"/>
          <w:sz w:val="28"/>
        </w:rPr>
        <w:t>知识。</w:t>
      </w:r>
    </w:p>
    <w:p>
      <w:pPr>
        <w:topLinePunct w:val="0"/>
        <w:snapToGrid w:val="0"/>
        <w:spacing w:line="280" w:lineRule="atLeast"/>
        <w:ind w:firstLine="560" w:firstLineChars="200"/>
        <w:rPr>
          <w:rFonts w:eastAsia="宋体"/>
          <w:sz w:val="28"/>
        </w:rPr>
      </w:pPr>
    </w:p>
    <w:p>
      <w:pPr>
        <w:topLinePunct w:val="0"/>
        <w:snapToGrid w:val="0"/>
        <w:spacing w:line="280" w:lineRule="atLeast"/>
        <w:ind w:firstLine="560" w:firstLineChars="200"/>
        <w:rPr>
          <w:rFonts w:eastAsia="宋体"/>
          <w:sz w:val="28"/>
        </w:rPr>
      </w:pPr>
    </w:p>
    <w:p>
      <w:pPr>
        <w:jc w:val="center"/>
      </w:pPr>
      <w:bookmarkStart w:id="0" w:name="_MON_1464851201"/>
      <w:bookmarkEnd w:id="0"/>
      <w:bookmarkStart w:id="1" w:name="_MON_1429354813"/>
      <w:bookmarkEnd w:id="1"/>
      <w:bookmarkStart w:id="2" w:name="_MON_1429354828"/>
      <w:bookmarkEnd w:id="2"/>
      <w:bookmarkStart w:id="3" w:name="_MON_1464851181"/>
      <w:bookmarkEnd w:id="3"/>
      <w:bookmarkStart w:id="4" w:name="_MON_1460359394"/>
      <w:bookmarkEnd w:id="4"/>
      <w:bookmarkStart w:id="5" w:name="_MON_1444215949"/>
      <w:bookmarkEnd w:id="5"/>
      <w:bookmarkStart w:id="6" w:name="_MON_1427870283"/>
      <w:bookmarkEnd w:id="6"/>
      <w:bookmarkStart w:id="7" w:name="_MON_1427870760"/>
      <w:bookmarkEnd w:id="7"/>
      <w:bookmarkStart w:id="8" w:name="_MON_1427871878"/>
      <w:bookmarkEnd w:id="8"/>
      <w:bookmarkStart w:id="9" w:name="_MON_1428412878"/>
      <w:bookmarkEnd w:id="9"/>
      <w:bookmarkStart w:id="10" w:name="_MON_1328348908"/>
      <w:bookmarkEnd w:id="10"/>
      <w:bookmarkStart w:id="11" w:name="_MON_1328430275"/>
      <w:bookmarkEnd w:id="11"/>
      <w:bookmarkStart w:id="12" w:name="_MON_1328349583"/>
      <w:bookmarkEnd w:id="12"/>
      <w:bookmarkStart w:id="13" w:name="_MON_1353142527"/>
      <w:bookmarkEnd w:id="13"/>
      <w:bookmarkStart w:id="14" w:name="_MON_1328433490"/>
      <w:bookmarkEnd w:id="14"/>
      <w:bookmarkStart w:id="15" w:name="_MON_1353142626"/>
      <w:bookmarkEnd w:id="15"/>
      <w:bookmarkStart w:id="16" w:name="_MON_1353142846"/>
      <w:bookmarkEnd w:id="16"/>
      <w:bookmarkStart w:id="17" w:name="_MON_1353142895"/>
      <w:bookmarkEnd w:id="17"/>
      <w:bookmarkStart w:id="18" w:name="_MON_1353142727"/>
      <w:bookmarkEnd w:id="18"/>
      <w:bookmarkStart w:id="19" w:name="_MON_1353145915"/>
      <w:bookmarkEnd w:id="19"/>
      <w:bookmarkStart w:id="20" w:name="_MON_1353146347"/>
      <w:bookmarkEnd w:id="20"/>
      <w:bookmarkStart w:id="21" w:name="_MON_1353151090"/>
      <w:bookmarkEnd w:id="21"/>
      <w:bookmarkStart w:id="22" w:name="_MON_1380112102"/>
      <w:bookmarkEnd w:id="22"/>
      <w:bookmarkStart w:id="23" w:name="_MON_1326881315"/>
      <w:bookmarkEnd w:id="23"/>
      <w:bookmarkStart w:id="24" w:name="_MON_1327300249"/>
      <w:bookmarkEnd w:id="24"/>
      <w:bookmarkStart w:id="25" w:name="_MON_1483523453"/>
      <w:bookmarkEnd w:id="25"/>
      <w:bookmarkStart w:id="26" w:name="_MON_1571647281"/>
      <w:bookmarkEnd w:id="26"/>
      <w:bookmarkStart w:id="27" w:name="_MON_1513578697"/>
      <w:bookmarkEnd w:id="27"/>
      <w:bookmarkStart w:id="28" w:name="_MON_1506246913"/>
      <w:bookmarkEnd w:id="28"/>
      <w:bookmarkStart w:id="29" w:name="_MON_1513577091"/>
      <w:bookmarkEnd w:id="29"/>
      <w:bookmarkStart w:id="30" w:name="_MON_1508576599"/>
      <w:bookmarkEnd w:id="30"/>
      <w:bookmarkStart w:id="31" w:name="_MON_1506949326"/>
      <w:bookmarkEnd w:id="31"/>
      <w:bookmarkStart w:id="32" w:name="_MON_1513578738"/>
      <w:bookmarkEnd w:id="32"/>
      <w:bookmarkStart w:id="33" w:name="_MON_1513578827"/>
      <w:bookmarkEnd w:id="33"/>
      <w:bookmarkStart w:id="34" w:name="_MON_1517395241"/>
      <w:bookmarkEnd w:id="34"/>
      <w:bookmarkStart w:id="35" w:name="_MON_1517395275"/>
      <w:bookmarkEnd w:id="35"/>
      <w:bookmarkStart w:id="36" w:name="_MON_1293445978"/>
      <w:bookmarkEnd w:id="36"/>
      <w:bookmarkStart w:id="37" w:name="_MON_1293446358"/>
      <w:bookmarkEnd w:id="37"/>
      <w:bookmarkStart w:id="38" w:name="_MON_1325523771"/>
      <w:bookmarkEnd w:id="38"/>
      <w:bookmarkStart w:id="39" w:name="_MON_1324654022"/>
      <w:bookmarkEnd w:id="39"/>
      <w:bookmarkStart w:id="40" w:name="_MON_1293606303"/>
      <w:bookmarkEnd w:id="40"/>
      <w:bookmarkStart w:id="41" w:name="_MON_1326265380"/>
      <w:bookmarkEnd w:id="41"/>
      <w:bookmarkStart w:id="42" w:name="_MON_1293865751"/>
      <w:bookmarkEnd w:id="42"/>
      <w:bookmarkStart w:id="43" w:name="_MON_1293446622"/>
      <w:bookmarkEnd w:id="43"/>
      <w:bookmarkStart w:id="44" w:name="_MON_1324794238"/>
      <w:bookmarkEnd w:id="44"/>
      <w:bookmarkStart w:id="45" w:name="_MON_1324794263"/>
      <w:bookmarkEnd w:id="45"/>
      <w:bookmarkStart w:id="46" w:name="_MON_1293446561"/>
      <w:bookmarkEnd w:id="46"/>
      <w:bookmarkStart w:id="47" w:name="_MON_1324794303"/>
      <w:bookmarkEnd w:id="47"/>
      <w:bookmarkStart w:id="48" w:name="_MON_1479032315"/>
      <w:bookmarkEnd w:id="48"/>
      <w:bookmarkStart w:id="49" w:name="_MON_1483164483"/>
      <w:bookmarkEnd w:id="49"/>
      <w:bookmarkStart w:id="50" w:name="_MON_1479038781"/>
      <w:bookmarkEnd w:id="50"/>
      <w:bookmarkStart w:id="51" w:name="_MON_1481113591"/>
      <w:bookmarkEnd w:id="51"/>
      <w:bookmarkStart w:id="52" w:name="_MON_1482233541"/>
      <w:bookmarkEnd w:id="52"/>
      <w:bookmarkStart w:id="53" w:name="_MON_1479032215"/>
      <w:bookmarkEnd w:id="53"/>
      <w:bookmarkStart w:id="54" w:name="_MON_1465803164"/>
      <w:bookmarkEnd w:id="54"/>
      <w:r>
        <w:rPr>
          <w:color w:val="FFFFFF"/>
        </w:rPr>
        <w:object>
          <v:shape id="_x0000_i1025" o:spt="75" type="#_x0000_t75" style="height:191.8pt;width:297.15pt;" o:ole="t" fillcolor="#000005 [-4142]" filled="f" o:preferrelative="t" stroked="f" coordsize="21600,21600">
            <v:path/>
            <v:fill on="f" focussize="0,0"/>
            <v:stroke on="f" joinstyle="miter"/>
            <v:imagedata r:id="rId14" cropleft="11711f" croptop="1524f" cropright="12307f" cropbottom="42238f" o:title=""/>
            <o:lock v:ext="edit" aspectratio="t"/>
            <w10:wrap type="none"/>
            <w10:anchorlock/>
          </v:shape>
          <o:OLEObject Type="Embed" ProgID="Word.Picture.8" ShapeID="_x0000_i1025" DrawAspect="Content" ObjectID="_1468075725" r:id="rId13">
            <o:LockedField>false</o:LockedField>
          </o:OLEObject>
        </w:object>
      </w:r>
      <w:r>
        <w:br w:type="page"/>
      </w:r>
      <w:r>
        <w:rPr>
          <w:sz w:val="48"/>
        </w:rPr>
        <mc:AlternateContent>
          <mc:Choice Requires="wps">
            <w:drawing>
              <wp:anchor distT="0" distB="0" distL="114300" distR="114300" simplePos="0" relativeHeight="251629568" behindDoc="1" locked="0" layoutInCell="1" allowOverlap="1">
                <wp:simplePos x="0" y="0"/>
                <wp:positionH relativeFrom="column">
                  <wp:posOffset>-980440</wp:posOffset>
                </wp:positionH>
                <wp:positionV relativeFrom="paragraph">
                  <wp:posOffset>-1008380</wp:posOffset>
                </wp:positionV>
                <wp:extent cx="7029450" cy="1924050"/>
                <wp:effectExtent l="0" t="1905" r="3175" b="0"/>
                <wp:wrapNone/>
                <wp:docPr id="331" name="Rectangle 142"/>
                <wp:cNvGraphicFramePr/>
                <a:graphic xmlns:a="http://schemas.openxmlformats.org/drawingml/2006/main">
                  <a:graphicData uri="http://schemas.microsoft.com/office/word/2010/wordprocessingShape">
                    <wps:wsp>
                      <wps:cNvSpPr>
                        <a:spLocks noChangeArrowheads="1"/>
                      </wps:cNvSpPr>
                      <wps:spPr bwMode="auto">
                        <a:xfrm>
                          <a:off x="0" y="0"/>
                          <a:ext cx="7029450" cy="19240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42" o:spid="_x0000_s1026" o:spt="1" style="position:absolute;left:0pt;margin-left:-77.2pt;margin-top:-79.4pt;height:151.5pt;width:553.5pt;z-index:-251686912;mso-width-relative:page;mso-height-relative:page;" fillcolor="#D9D9D9" filled="t" stroked="f" coordsize="21600,21600" o:gfxdata="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itzdPeAAAADQEAAA8AAAAAAAAAAQAgAAAAIgAAAGRycy9kb3du&#10;cmV2LnhtbFBLAQIUABQAAAAIAIdO4kCmnBlU+QEAAOADAAAOAAAAAAAAAAEAIAAAAC0BAABkcnMv&#10;ZTJvRG9jLnhtbFBLBQYAAAAABgAGAFkBAACYBQAAAAA=&#10;">
                <v:fill on="t" focussize="0,0"/>
                <v:stroke on="f"/>
                <v:imagedata o:title=""/>
                <o:lock v:ext="edit" aspectratio="f"/>
              </v:rect>
            </w:pict>
          </mc:Fallback>
        </mc:AlternateContent>
      </w:r>
      <w:r>
        <w:rPr>
          <w:sz w:val="48"/>
        </w:rPr>
        <mc:AlternateContent>
          <mc:Choice Requires="wpg">
            <w:drawing>
              <wp:anchor distT="0" distB="0" distL="114300" distR="114300" simplePos="0" relativeHeight="251630592" behindDoc="0" locked="0" layoutInCell="1" allowOverlap="1">
                <wp:simplePos x="0" y="0"/>
                <wp:positionH relativeFrom="column">
                  <wp:posOffset>-1151890</wp:posOffset>
                </wp:positionH>
                <wp:positionV relativeFrom="paragraph">
                  <wp:posOffset>-839470</wp:posOffset>
                </wp:positionV>
                <wp:extent cx="7400925" cy="1582420"/>
                <wp:effectExtent l="15875" t="37465" r="12700" b="37465"/>
                <wp:wrapNone/>
                <wp:docPr id="324" name="Group 143"/>
                <wp:cNvGraphicFramePr/>
                <a:graphic xmlns:a="http://schemas.openxmlformats.org/drawingml/2006/main">
                  <a:graphicData uri="http://schemas.microsoft.com/office/word/2010/wordprocessingGroup">
                    <wpg:wgp>
                      <wpg:cNvGrpSpPr/>
                      <wpg:grpSpPr>
                        <a:xfrm>
                          <a:off x="0" y="0"/>
                          <a:ext cx="7400925" cy="1582420"/>
                          <a:chOff x="-311" y="251"/>
                          <a:chExt cx="11655" cy="2492"/>
                        </a:xfrm>
                      </wpg:grpSpPr>
                      <wps:wsp>
                        <wps:cNvPr id="325" name="Line 144"/>
                        <wps:cNvCnPr>
                          <a:cxnSpLocks noChangeShapeType="1"/>
                        </wps:cNvCnPr>
                        <wps:spPr bwMode="auto">
                          <a:xfrm>
                            <a:off x="4" y="928"/>
                            <a:ext cx="11235" cy="0"/>
                          </a:xfrm>
                          <a:prstGeom prst="line">
                            <a:avLst/>
                          </a:prstGeom>
                          <a:noFill/>
                          <a:ln w="25400">
                            <a:solidFill>
                              <a:srgbClr val="FFFFFF"/>
                            </a:solidFill>
                            <a:round/>
                          </a:ln>
                        </wps:spPr>
                        <wps:bodyPr/>
                      </wps:wsp>
                      <wps:wsp>
                        <wps:cNvPr id="326" name="Line 145"/>
                        <wps:cNvCnPr>
                          <a:cxnSpLocks noChangeShapeType="1"/>
                        </wps:cNvCnPr>
                        <wps:spPr bwMode="auto">
                          <a:xfrm>
                            <a:off x="-206" y="763"/>
                            <a:ext cx="11340" cy="0"/>
                          </a:xfrm>
                          <a:prstGeom prst="line">
                            <a:avLst/>
                          </a:prstGeom>
                          <a:noFill/>
                          <a:ln w="25400">
                            <a:solidFill>
                              <a:srgbClr val="FFFFFF"/>
                            </a:solidFill>
                            <a:round/>
                          </a:ln>
                        </wps:spPr>
                        <wps:bodyPr/>
                      </wps:wsp>
                      <wps:wsp>
                        <wps:cNvPr id="327" name="Line 146"/>
                        <wps:cNvCnPr>
                          <a:cxnSpLocks noChangeShapeType="1"/>
                        </wps:cNvCnPr>
                        <wps:spPr bwMode="auto">
                          <a:xfrm>
                            <a:off x="4" y="598"/>
                            <a:ext cx="11025" cy="0"/>
                          </a:xfrm>
                          <a:prstGeom prst="line">
                            <a:avLst/>
                          </a:prstGeom>
                          <a:noFill/>
                          <a:ln w="25400">
                            <a:solidFill>
                              <a:srgbClr val="FFFFFF"/>
                            </a:solidFill>
                            <a:round/>
                          </a:ln>
                        </wps:spPr>
                        <wps:bodyPr/>
                      </wps:wsp>
                      <wps:wsp>
                        <wps:cNvPr id="328" name="Line 147"/>
                        <wps:cNvCnPr>
                          <a:cxnSpLocks noChangeShapeType="1"/>
                        </wps:cNvCnPr>
                        <wps:spPr bwMode="auto">
                          <a:xfrm>
                            <a:off x="4" y="283"/>
                            <a:ext cx="11130" cy="0"/>
                          </a:xfrm>
                          <a:prstGeom prst="line">
                            <a:avLst/>
                          </a:prstGeom>
                          <a:noFill/>
                          <a:ln w="25400">
                            <a:solidFill>
                              <a:srgbClr val="FFFFFF"/>
                            </a:solidFill>
                            <a:round/>
                          </a:ln>
                        </wps:spPr>
                        <wps:bodyPr/>
                      </wps:wsp>
                      <wps:wsp>
                        <wps:cNvPr id="329" name="Line 148"/>
                        <wps:cNvCnPr>
                          <a:cxnSpLocks noChangeShapeType="1"/>
                        </wps:cNvCnPr>
                        <wps:spPr bwMode="auto">
                          <a:xfrm>
                            <a:off x="-311" y="1258"/>
                            <a:ext cx="11655" cy="0"/>
                          </a:xfrm>
                          <a:prstGeom prst="line">
                            <a:avLst/>
                          </a:prstGeom>
                          <a:noFill/>
                          <a:ln w="25400">
                            <a:solidFill>
                              <a:srgbClr val="FFFFFF"/>
                            </a:solidFill>
                            <a:round/>
                          </a:ln>
                        </wps:spPr>
                        <wps:bodyPr/>
                      </wps:wsp>
                      <wps:wsp>
                        <wps:cNvPr id="330" name="Oval 149"/>
                        <wps:cNvSpPr>
                          <a:spLocks noChangeArrowheads="1"/>
                        </wps:cNvSpPr>
                        <wps:spPr bwMode="auto">
                          <a:xfrm>
                            <a:off x="4129" y="251"/>
                            <a:ext cx="2621" cy="2492"/>
                          </a:xfrm>
                          <a:prstGeom prst="ellipse">
                            <a:avLst/>
                          </a:prstGeom>
                          <a:noFill/>
                          <a:ln w="63500">
                            <a:solidFill>
                              <a:srgbClr val="FFFFFF"/>
                            </a:solidFill>
                            <a:round/>
                          </a:ln>
                        </wps:spPr>
                        <wps:bodyPr rot="0" vert="horz" wrap="square" lIns="91440" tIns="45720" rIns="91440" bIns="45720" anchor="t" anchorCtr="0" upright="1">
                          <a:noAutofit/>
                        </wps:bodyPr>
                      </wps:wsp>
                    </wpg:wgp>
                  </a:graphicData>
                </a:graphic>
              </wp:anchor>
            </w:drawing>
          </mc:Choice>
          <mc:Fallback>
            <w:pict>
              <v:group id="Group 143" o:spid="_x0000_s1026" o:spt="203" style="position:absolute;left:0pt;margin-left:-90.7pt;margin-top:-66.1pt;height:124.6pt;width:582.75pt;z-index:251630592;mso-width-relative:page;mso-height-relative:page;" coordorigin="-311,251" coordsize="11655,2492" o:gfxdata="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1FbbVtwAAAANAQAADwAAAAAAAAABACAAAAAiAAAAZHJzL2Rvd25yZXYueG1sUEsBAhQAFAAAAAgA&#10;h07iQPmvWjQ+AwAACg4AAA4AAAAAAAAAAQAgAAAAKwEAAGRycy9lMm9Eb2MueG1sUEsFBgAAAAAG&#10;AAYAWQEAANsGAAAAAA==&#10;">
                <o:lock v:ext="edit" aspectratio="f"/>
                <v:line id="Line 144" o:spid="_x0000_s1026" o:spt="20" style="position:absolute;left:4;top:928;height:0;width:11235;" filled="f" stroked="t" coordsize="21600,21600" o:gfxdata="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39&#10;FMEAAADcAAAADwAAAAAAAAABACAAAAAiAAAAZHJzL2Rvd25yZXYueG1sUEsBAhQAFAAAAAgAh07i&#10;QDMvBZ47AAAAOQAAABAAAAAAAAAAAQAgAAAAEAEAAGRycy9zaGFwZXhtbC54bWxQSwUGAAAAAAYA&#10;BgBbAQAAugMAAAAA&#10;">
                  <v:fill on="f" focussize="0,0"/>
                  <v:stroke weight="2pt" color="#FFFFFF" joinstyle="round"/>
                  <v:imagedata o:title=""/>
                  <o:lock v:ext="edit" aspectratio="f"/>
                </v:line>
                <v:line id="Line 145" o:spid="_x0000_s1026" o:spt="20" style="position:absolute;left:-206;top:763;height:0;width:11340;" filled="f" stroked="t" coordsize="21600,21600" o:gfxdata="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T2Nj&#10;wAAAANwAAAAPAAAAAAAAAAEAIAAAACIAAABkcnMvZG93bnJldi54bWxQSwECFAAUAAAACACHTuJA&#10;My8FnjsAAAA5AAAAEAAAAAAAAAABACAAAAAPAQAAZHJzL3NoYXBleG1sLnhtbFBLBQYAAAAABgAG&#10;AFsBAAC5AwAAAAA=&#10;">
                  <v:fill on="f" focussize="0,0"/>
                  <v:stroke weight="2pt" color="#FFFFFF" joinstyle="round"/>
                  <v:imagedata o:title=""/>
                  <o:lock v:ext="edit" aspectratio="f"/>
                </v:line>
                <v:line id="Line 146" o:spid="_x0000_s1026" o:spt="20" style="position:absolute;left:4;top:598;height:0;width:11025;" filled="f" stroked="t" coordsize="21600,21600" o:gfxdata="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A8b4&#10;wAAAANwAAAAPAAAAAAAAAAEAIAAAACIAAABkcnMvZG93bnJldi54bWxQSwECFAAUAAAACACHTuJA&#10;My8FnjsAAAA5AAAAEAAAAAAAAAABACAAAAAPAQAAZHJzL3NoYXBleG1sLnhtbFBLBQYAAAAABgAG&#10;AFsBAAC5AwAAAAA=&#10;">
                  <v:fill on="f" focussize="0,0"/>
                  <v:stroke weight="2pt" color="#FFFFFF" joinstyle="round"/>
                  <v:imagedata o:title=""/>
                  <o:lock v:ext="edit" aspectratio="f"/>
                </v:line>
                <v:line id="Line 147" o:spid="_x0000_s1026" o:spt="20" style="position:absolute;left:4;top:283;height:0;width:11130;" filled="f" stroked="t" coordsize="21600,21600" o:gfxdata="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nFKKvQAA&#10;ANwAAAAPAAAAAAAAAAEAIAAAACIAAABkcnMvZG93bnJldi54bWxQSwECFAAUAAAACACHTuJAMy8F&#10;njsAAAA5AAAAEAAAAAAAAAABACAAAAAMAQAAZHJzL3NoYXBleG1sLnhtbFBLBQYAAAAABgAGAFsB&#10;AAC2AwAAAAA=&#10;">
                  <v:fill on="f" focussize="0,0"/>
                  <v:stroke weight="2pt" color="#FFFFFF" joinstyle="round"/>
                  <v:imagedata o:title=""/>
                  <o:lock v:ext="edit" aspectratio="f"/>
                </v:line>
                <v:line id="Line 148" o:spid="_x0000_s1026" o:spt="20" style="position:absolute;left:-311;top:1258;height:0;width:11655;" filled="f" stroked="t" coordsize="21600,21600" o:gfxdata="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tD3&#10;EcEAAADcAAAADwAAAAAAAAABACAAAAAiAAAAZHJzL2Rvd25yZXYueG1sUEsBAhQAFAAAAAgAh07i&#10;QDMvBZ47AAAAOQAAABAAAAAAAAAAAQAgAAAAEAEAAGRycy9zaGFwZXhtbC54bWxQSwUGAAAAAAYA&#10;BgBbAQAAugMAAAAA&#10;">
                  <v:fill on="f" focussize="0,0"/>
                  <v:stroke weight="2pt" color="#FFFFFF" joinstyle="round"/>
                  <v:imagedata o:title=""/>
                  <o:lock v:ext="edit" aspectratio="f"/>
                </v:line>
                <v:shape id="Oval 149" o:spid="_x0000_s1026" o:spt="3" type="#_x0000_t3" style="position:absolute;left:4129;top:251;height:2492;width:2621;" filled="f" stroked="t" coordsize="21600,21600" o:gfxdata="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M/bqbsAAADc&#10;AAAADwAAAAAAAAABACAAAAAiAAAAZHJzL2Rvd25yZXYueG1sUEsBAhQAFAAAAAgAh07iQDMvBZ47&#10;AAAAOQAAABAAAAAAAAAAAQAgAAAACgEAAGRycy9zaGFwZXhtbC54bWxQSwUGAAAAAAYABgBbAQAA&#10;tAMAAAAA&#10;">
                  <v:fill on="f" focussize="0,0"/>
                  <v:stroke weight="5pt" color="#FFFFFF" joinstyle="round"/>
                  <v:imagedata o:title=""/>
                  <o:lock v:ext="edit" aspectratio="f"/>
                </v:shape>
              </v:group>
            </w:pict>
          </mc:Fallback>
        </mc:AlternateContent>
      </w:r>
      <w:r>
        <w:rPr>
          <w:rFonts w:hint="eastAsia"/>
          <w:sz w:val="44"/>
        </w:rPr>
        <w:t>书籍介绍</w:t>
      </w:r>
    </w:p>
    <w:p>
      <w:pPr>
        <w:rPr>
          <w:kern w:val="0"/>
          <w:szCs w:val="21"/>
        </w:rPr>
      </w:pPr>
    </w:p>
    <w:p>
      <w:pPr>
        <w:rPr>
          <w:kern w:val="0"/>
          <w:szCs w:val="21"/>
        </w:rPr>
      </w:pPr>
    </w:p>
    <w:p>
      <w:pPr>
        <w:rPr>
          <w:spacing w:val="2"/>
          <w:kern w:val="0"/>
          <w:szCs w:val="21"/>
        </w:rPr>
      </w:pPr>
      <w:r>
        <w:rPr>
          <w:rFonts w:hint="eastAsia"/>
          <w:spacing w:val="2"/>
          <w:kern w:val="0"/>
          <w:szCs w:val="21"/>
        </w:rPr>
        <w:t>本书作者刘遄（</w:t>
      </w:r>
      <w:r>
        <w:rPr>
          <w:spacing w:val="2"/>
          <w:kern w:val="0"/>
          <w:szCs w:val="21"/>
        </w:rPr>
        <w:t>Liu Chuán</w:t>
      </w:r>
      <w:r>
        <w:rPr>
          <w:rFonts w:hint="eastAsia"/>
          <w:spacing w:val="2"/>
          <w:kern w:val="0"/>
          <w:szCs w:val="21"/>
        </w:rPr>
        <w:t>）从事于</w:t>
      </w:r>
      <w:r>
        <w:rPr>
          <w:spacing w:val="2"/>
          <w:kern w:val="0"/>
          <w:szCs w:val="21"/>
        </w:rPr>
        <w:t>Linux</w:t>
      </w:r>
      <w:r>
        <w:rPr>
          <w:rFonts w:hint="eastAsia"/>
          <w:spacing w:val="2"/>
          <w:kern w:val="0"/>
          <w:szCs w:val="21"/>
        </w:rPr>
        <w:t>运维技术行业，高中时期便因兴趣的驱使而较早地接触到了</w:t>
      </w:r>
      <w:r>
        <w:rPr>
          <w:spacing w:val="2"/>
          <w:kern w:val="0"/>
          <w:szCs w:val="21"/>
        </w:rPr>
        <w:t>Linux</w:t>
      </w:r>
      <w:r>
        <w:rPr>
          <w:rFonts w:hint="eastAsia"/>
          <w:spacing w:val="2"/>
          <w:kern w:val="0"/>
          <w:szCs w:val="21"/>
        </w:rPr>
        <w:t>系统并开始学习运维技术，并且在</w:t>
      </w:r>
      <w:r>
        <w:rPr>
          <w:spacing w:val="2"/>
          <w:kern w:val="0"/>
          <w:szCs w:val="21"/>
        </w:rPr>
        <w:t>2012</w:t>
      </w:r>
      <w:r>
        <w:rPr>
          <w:rFonts w:hint="eastAsia"/>
          <w:spacing w:val="2"/>
          <w:kern w:val="0"/>
          <w:szCs w:val="21"/>
        </w:rPr>
        <w:t>年获得红帽工程师</w:t>
      </w:r>
      <w:r>
        <w:fldChar w:fldCharType="begin"/>
      </w:r>
      <w:r>
        <w:instrText xml:space="preserve"> HYPERLINK "http://www.linuxprobe.com/" \t "_blank" \o "rhce" </w:instrText>
      </w:r>
      <w:r>
        <w:fldChar w:fldCharType="separate"/>
      </w:r>
      <w:r>
        <w:rPr>
          <w:rStyle w:val="21"/>
          <w:color w:val="auto"/>
          <w:spacing w:val="2"/>
          <w:kern w:val="0"/>
          <w:szCs w:val="21"/>
          <w:u w:val="none"/>
        </w:rPr>
        <w:t>RHCE</w:t>
      </w:r>
      <w:r>
        <w:rPr>
          <w:rStyle w:val="21"/>
          <w:color w:val="auto"/>
          <w:spacing w:val="2"/>
          <w:kern w:val="0"/>
          <w:szCs w:val="21"/>
          <w:u w:val="none"/>
        </w:rPr>
        <w:fldChar w:fldCharType="end"/>
      </w:r>
      <w:r>
        <w:rPr>
          <w:spacing w:val="2"/>
          <w:kern w:val="0"/>
          <w:szCs w:val="21"/>
        </w:rPr>
        <w:t xml:space="preserve"> 6</w:t>
      </w:r>
      <w:r>
        <w:rPr>
          <w:rFonts w:hint="eastAsia"/>
          <w:spacing w:val="2"/>
          <w:kern w:val="0"/>
          <w:szCs w:val="21"/>
        </w:rPr>
        <w:t>版本证书，在</w:t>
      </w:r>
      <w:r>
        <w:rPr>
          <w:spacing w:val="2"/>
          <w:kern w:val="0"/>
          <w:szCs w:val="21"/>
        </w:rPr>
        <w:t>2015</w:t>
      </w:r>
      <w:r>
        <w:rPr>
          <w:rFonts w:hint="eastAsia"/>
          <w:spacing w:val="2"/>
          <w:kern w:val="0"/>
          <w:szCs w:val="21"/>
        </w:rPr>
        <w:t>年初又分别获得红帽工程师</w:t>
      </w:r>
      <w:r>
        <w:fldChar w:fldCharType="begin"/>
      </w:r>
      <w:r>
        <w:instrText xml:space="preserve"> HYPERLINK "http://www.linuxprobe.com/" \t "_blank" \o "rhce" </w:instrText>
      </w:r>
      <w:r>
        <w:fldChar w:fldCharType="separate"/>
      </w:r>
      <w:r>
        <w:rPr>
          <w:rStyle w:val="21"/>
          <w:color w:val="auto"/>
          <w:spacing w:val="2"/>
          <w:kern w:val="0"/>
          <w:szCs w:val="21"/>
          <w:u w:val="none"/>
        </w:rPr>
        <w:t>RHCE</w:t>
      </w:r>
      <w:r>
        <w:rPr>
          <w:rStyle w:val="21"/>
          <w:color w:val="auto"/>
          <w:spacing w:val="2"/>
          <w:kern w:val="0"/>
          <w:szCs w:val="21"/>
          <w:u w:val="none"/>
        </w:rPr>
        <w:fldChar w:fldCharType="end"/>
      </w:r>
      <w:r>
        <w:rPr>
          <w:spacing w:val="2"/>
          <w:kern w:val="0"/>
          <w:szCs w:val="21"/>
        </w:rPr>
        <w:t xml:space="preserve"> 7</w:t>
      </w:r>
      <w:r>
        <w:rPr>
          <w:rFonts w:hint="eastAsia"/>
          <w:spacing w:val="2"/>
          <w:kern w:val="0"/>
          <w:szCs w:val="21"/>
        </w:rPr>
        <w:t>版本证书与红帽架构师认证</w:t>
      </w:r>
      <w:r>
        <w:rPr>
          <w:spacing w:val="2"/>
          <w:kern w:val="0"/>
          <w:szCs w:val="21"/>
        </w:rPr>
        <w:t>RHCA</w:t>
      </w:r>
      <w:r>
        <w:rPr>
          <w:rFonts w:hint="eastAsia"/>
          <w:spacing w:val="2"/>
          <w:kern w:val="0"/>
          <w:szCs w:val="21"/>
        </w:rPr>
        <w:t>顶级证书。</w:t>
      </w:r>
    </w:p>
    <w:p>
      <w:pPr>
        <w:rPr>
          <w:kern w:val="0"/>
          <w:szCs w:val="21"/>
        </w:rPr>
      </w:pPr>
      <w:r>
        <w:rPr>
          <w:rFonts w:hint="eastAsia"/>
          <w:kern w:val="0"/>
          <w:szCs w:val="21"/>
        </w:rPr>
        <w:t>尽管如此，但依然深知水平有限且技术一般，若不是得益于良师益友的无私帮助，肯定不能如此顺利地取得上述成绩。并且，作为一名普通的技术人，我亲身经历过半夜还在培训班的心酸，体验过拥堵</w:t>
      </w:r>
      <w:r>
        <w:rPr>
          <w:kern w:val="0"/>
          <w:szCs w:val="21"/>
        </w:rPr>
        <w:t>6</w:t>
      </w:r>
      <w:r>
        <w:rPr>
          <w:rFonts w:hint="eastAsia"/>
          <w:kern w:val="0"/>
          <w:szCs w:val="21"/>
        </w:rPr>
        <w:t>小时车程的无奈，也翻看过市面上十几本如同嚼蜡般的</w:t>
      </w:r>
      <w:r>
        <w:rPr>
          <w:kern w:val="0"/>
          <w:szCs w:val="21"/>
        </w:rPr>
        <w:t>Linux</w:t>
      </w:r>
      <w:r>
        <w:rPr>
          <w:rFonts w:hint="eastAsia"/>
          <w:kern w:val="0"/>
          <w:szCs w:val="21"/>
        </w:rPr>
        <w:t>技术书籍，这让我更加坚定了写作本书的信念。此刻，我正是怀揣着一颗忐忑的心，尽自己最大的努力把有用的知识分享给读者，希望你们能够少走一些弯路，更快地入门</w:t>
      </w:r>
      <w:r>
        <w:rPr>
          <w:kern w:val="0"/>
          <w:szCs w:val="21"/>
        </w:rPr>
        <w:t>Linux</w:t>
      </w:r>
      <w:r>
        <w:rPr>
          <w:rFonts w:hint="eastAsia"/>
          <w:kern w:val="0"/>
          <w:szCs w:val="21"/>
        </w:rPr>
        <w:t>系统。</w:t>
      </w:r>
    </w:p>
    <w:p>
      <w:pPr>
        <w:rPr>
          <w:kern w:val="0"/>
          <w:szCs w:val="21"/>
        </w:rPr>
      </w:pPr>
      <w:r>
        <w:rPr>
          <w:rFonts w:hint="eastAsia"/>
          <w:kern w:val="0"/>
          <w:szCs w:val="21"/>
        </w:rPr>
        <w:t>窃以为，一名技术高超的导师不应该仅仅是技术的搬运工，而应该是优质知识的提炼者，所以在写作本书的过程中，我不希望也不会将自己了解掌握的所有技术知识都写到书里，借此来炫技，而是从真正贴近于新人学习特点的角度出发，主动摒弃了不实用的部分，并把重点、难点反复实践，以加深读者对理论基础的理解，并彻底掌握生产环境中用到的技术内容。</w:t>
      </w:r>
    </w:p>
    <w:p>
      <w:pPr>
        <w:rPr>
          <w:kern w:val="0"/>
          <w:szCs w:val="21"/>
        </w:rPr>
      </w:pPr>
      <w:r>
        <w:rPr>
          <w:rFonts w:hint="eastAsia"/>
          <w:kern w:val="0"/>
          <w:szCs w:val="21"/>
        </w:rPr>
        <w:t>本书基于最新的</w:t>
      </w:r>
      <w:r>
        <w:rPr>
          <w:kern w:val="0"/>
          <w:szCs w:val="21"/>
        </w:rPr>
        <w:t>Linux</w:t>
      </w:r>
      <w:r>
        <w:rPr>
          <w:rFonts w:hint="eastAsia"/>
          <w:kern w:val="0"/>
          <w:szCs w:val="21"/>
        </w:rPr>
        <w:t>系统</w:t>
      </w:r>
      <w:r>
        <w:rPr>
          <w:kern w:val="0"/>
          <w:szCs w:val="21"/>
        </w:rPr>
        <w:t>RHEL 7</w:t>
      </w:r>
      <w:r>
        <w:rPr>
          <w:rFonts w:hint="eastAsia"/>
          <w:kern w:val="0"/>
          <w:szCs w:val="21"/>
        </w:rPr>
        <w:t>编写而成，而且配套软件及资料完全免费，课程面向</w:t>
      </w:r>
      <w:r>
        <w:rPr>
          <w:kern w:val="0"/>
          <w:szCs w:val="21"/>
        </w:rPr>
        <w:t>Linux</w:t>
      </w:r>
      <w:r>
        <w:rPr>
          <w:rFonts w:hint="eastAsia"/>
          <w:kern w:val="0"/>
          <w:szCs w:val="21"/>
        </w:rPr>
        <w:t>新手。本书会从零基础带领读者入门</w:t>
      </w:r>
      <w:r>
        <w:rPr>
          <w:kern w:val="0"/>
          <w:szCs w:val="21"/>
        </w:rPr>
        <w:t>Linux</w:t>
      </w:r>
      <w:r>
        <w:rPr>
          <w:rFonts w:hint="eastAsia"/>
          <w:kern w:val="0"/>
          <w:szCs w:val="21"/>
        </w:rPr>
        <w:t>系统，然后渐进式地提高内容难度，使其匹配生产环境对运维人员的要求。而且，本书每章都配套有大量的图、表、命令示例以及课后习题，以达到增强读者学习兴趣与加深记忆的效果。最后，本书以及配套资源相较于当前的</w:t>
      </w:r>
      <w:r>
        <w:rPr>
          <w:kern w:val="0"/>
          <w:szCs w:val="21"/>
        </w:rPr>
        <w:t>RHCE</w:t>
      </w:r>
      <w:r>
        <w:rPr>
          <w:rFonts w:hint="eastAsia"/>
          <w:kern w:val="0"/>
          <w:szCs w:val="21"/>
        </w:rPr>
        <w:t>培训，至少要多出</w:t>
      </w:r>
      <w:r>
        <w:rPr>
          <w:kern w:val="0"/>
          <w:szCs w:val="21"/>
        </w:rPr>
        <w:t>40%</w:t>
      </w:r>
      <w:r>
        <w:rPr>
          <w:rFonts w:hint="eastAsia"/>
          <w:kern w:val="0"/>
          <w:szCs w:val="21"/>
        </w:rPr>
        <w:t>的内容，只要您能每天坚持学习，相信这绝对是您体验最佳、进步最快的一次学习经历。</w:t>
      </w:r>
    </w:p>
    <w:p>
      <w:pPr>
        <w:rPr>
          <w:kern w:val="0"/>
          <w:szCs w:val="21"/>
        </w:rPr>
      </w:pPr>
      <w:r>
        <w:rPr>
          <w:rFonts w:hint="eastAsia"/>
          <w:kern w:val="0"/>
          <w:szCs w:val="21"/>
        </w:rPr>
        <w:t>最后想说的是，我的写作初心其实并不高雅，只是在还债，还十几年来中国有如此多的培训机构赚了那么多钱，但却没有培训机构真正给学员提供一本好教材的债，而这应该是我们的学员早就应该享受的服务，不能再选择性失明了。而到了</w:t>
      </w:r>
      <w:r>
        <w:rPr>
          <w:kern w:val="0"/>
          <w:szCs w:val="21"/>
        </w:rPr>
        <w:t>2017</w:t>
      </w:r>
      <w:r>
        <w:rPr>
          <w:rFonts w:hint="eastAsia"/>
          <w:kern w:val="0"/>
          <w:szCs w:val="21"/>
        </w:rPr>
        <w:t>年，我的写</w:t>
      </w:r>
      <w:r>
        <w:rPr>
          <w:rFonts w:hint="eastAsia"/>
          <w:spacing w:val="4"/>
          <w:kern w:val="0"/>
          <w:szCs w:val="21"/>
        </w:rPr>
        <w:t>作初衷也融入了一点小私心，除了运营好《</w:t>
      </w:r>
      <w:r>
        <w:rPr>
          <w:spacing w:val="4"/>
          <w:kern w:val="0"/>
          <w:szCs w:val="21"/>
        </w:rPr>
        <w:t>Linux</w:t>
      </w:r>
      <w:r>
        <w:rPr>
          <w:rFonts w:hint="eastAsia"/>
          <w:spacing w:val="4"/>
          <w:kern w:val="0"/>
          <w:szCs w:val="21"/>
        </w:rPr>
        <w:t>就该这么学》图书的在线学习网站</w:t>
      </w:r>
      <w:r>
        <w:rPr>
          <w:kern w:val="0"/>
          <w:szCs w:val="21"/>
        </w:rPr>
        <w:t>https://www.linuxprobe.</w:t>
      </w:r>
      <w:r>
        <w:rPr>
          <w:rFonts w:hint="eastAsia"/>
          <w:kern w:val="0"/>
          <w:szCs w:val="21"/>
        </w:rPr>
        <w:t xml:space="preserve"> </w:t>
      </w:r>
      <w:r>
        <w:rPr>
          <w:kern w:val="0"/>
          <w:szCs w:val="21"/>
        </w:rPr>
        <w:t>com/</w:t>
      </w:r>
      <w:r>
        <w:rPr>
          <w:rFonts w:hint="eastAsia"/>
          <w:kern w:val="0"/>
          <w:szCs w:val="21"/>
        </w:rPr>
        <w:t>，服务更多的学员和读者之外，还要把我们的免费开源图书做到远超其他培训机构收费教材的水平，并坚持做中国开源站点的道德典范，不欺骗，不作恶，保持最纯净的技术交流环境，而我们想要得到的也很简单</w:t>
      </w:r>
      <w:r>
        <w:rPr>
          <w:rFonts w:hint="eastAsia"/>
          <w:w w:val="200"/>
          <w:kern w:val="0"/>
          <w:szCs w:val="21"/>
        </w:rPr>
        <w:t>—</w:t>
      </w:r>
      <w:r>
        <w:rPr>
          <w:rFonts w:hint="eastAsia"/>
          <w:kern w:val="0"/>
          <w:szCs w:val="21"/>
        </w:rPr>
        <w:t>如果您认可了刘遄老师的付出并满意我们的服务，还请把本书告诉身边的朋友，让更多的人知道我们在做的这件很酷的事。</w:t>
      </w:r>
    </w:p>
    <w:p>
      <w:pPr>
        <w:pStyle w:val="4"/>
        <w:spacing w:before="151" w:after="151"/>
      </w:pPr>
      <w:r>
        <w:rPr>
          <w:rFonts w:hint="eastAsia"/>
          <w:bCs/>
        </w:rPr>
        <w:t>学习是件苦差事</w:t>
      </w:r>
    </w:p>
    <w:p>
      <w:pPr>
        <w:rPr>
          <w:kern w:val="0"/>
          <w:szCs w:val="21"/>
        </w:rPr>
      </w:pPr>
      <w:r>
        <w:rPr>
          <w:szCs w:val="21"/>
        </w:rPr>
        <w:t>我不想回避这个问题</w:t>
      </w:r>
      <w:r>
        <w:rPr>
          <w:rFonts w:hint="eastAsia"/>
          <w:w w:val="200"/>
          <w:kern w:val="0"/>
          <w:szCs w:val="21"/>
        </w:rPr>
        <w:t>—</w:t>
      </w:r>
      <w:r>
        <w:rPr>
          <w:szCs w:val="21"/>
        </w:rPr>
        <w:t>学习是件痛苦的事情。如果</w:t>
      </w:r>
      <w:r>
        <w:rPr>
          <w:rFonts w:hint="eastAsia"/>
          <w:szCs w:val="21"/>
        </w:rPr>
        <w:t>说</w:t>
      </w:r>
      <w:r>
        <w:rPr>
          <w:szCs w:val="21"/>
        </w:rPr>
        <w:t>学习Linux真的很简单，那必是骗子的谎言，起码这不能给您带来高薪。在每次起床后的几分钟时间里，大脑都会陷入斗争状态</w:t>
      </w:r>
      <w:r>
        <w:rPr>
          <w:rFonts w:hint="eastAsia"/>
          <w:w w:val="200"/>
          <w:kern w:val="0"/>
          <w:szCs w:val="21"/>
        </w:rPr>
        <w:t>—</w:t>
      </w:r>
      <w:r>
        <w:rPr>
          <w:szCs w:val="21"/>
        </w:rPr>
        <w:t>是该聊会天呢，还是要追个美剧呢，还是打一局</w:t>
      </w:r>
      <w:r>
        <w:rPr>
          <w:rFonts w:hint="eastAsia"/>
          <w:szCs w:val="21"/>
        </w:rPr>
        <w:t>英雄联盟</w:t>
      </w:r>
      <w:r>
        <w:rPr>
          <w:szCs w:val="21"/>
        </w:rPr>
        <w:t>呢，还是看一下那该死的刘遄写的那本可怕的Linux教材呢？这个时候，请不要忘记自己最初的梦想。十年后的你，一定会感激现在拼命努力学习的自己。身为作者，我的使命就是让本书对得起你为此花费的时间、精力和金钱，让你每学完一个章节都是一次进步。</w:t>
      </w:r>
    </w:p>
    <w:p>
      <w:pPr>
        <w:rPr>
          <w:spacing w:val="-2"/>
          <w:szCs w:val="21"/>
        </w:rPr>
      </w:pPr>
      <w:r>
        <w:rPr>
          <w:spacing w:val="-2"/>
          <w:szCs w:val="21"/>
        </w:rPr>
        <w:t>稻盛和夫先生在《活法》中有</w:t>
      </w:r>
      <w:r>
        <w:rPr>
          <w:rFonts w:hint="eastAsia"/>
          <w:spacing w:val="-2"/>
          <w:szCs w:val="21"/>
        </w:rPr>
        <w:t>段一直</w:t>
      </w:r>
      <w:r>
        <w:rPr>
          <w:spacing w:val="-2"/>
          <w:szCs w:val="21"/>
        </w:rPr>
        <w:t>激励着我的话，现在转送给正在阅读本书的你：</w:t>
      </w:r>
    </w:p>
    <w:p>
      <w:pPr>
        <w:rPr>
          <w:spacing w:val="-2"/>
          <w:kern w:val="0"/>
          <w:szCs w:val="21"/>
        </w:rPr>
      </w:pPr>
    </w:p>
    <w:p>
      <w:pPr>
        <w:pStyle w:val="42"/>
      </w:pPr>
      <w:r>
        <w:rPr>
          <w:rFonts w:hint="eastAsia"/>
        </w:rPr>
        <w:t>“</w:t>
      </w:r>
      <w:r>
        <w:t>工作马马虎虎，只想在兴趣和游戏中寻觅快活，充其量只能获得一时的快感，绝不能尝到从心底涌出的惊喜和快乐，但来自工作的喜悦并不像糖果那样</w:t>
      </w:r>
      <w:r>
        <w:rPr>
          <w:rFonts w:hint="eastAsia"/>
          <w:w w:val="200"/>
          <w:kern w:val="0"/>
        </w:rPr>
        <w:t>—</w:t>
      </w:r>
      <w:r>
        <w:t>放进嘴里就甜味十足，而是需要从苦劳与艰辛中渗出，因此当我们聚精会神，孜孜不倦，克服艰辛后的成就感，世上没有哪种喜悦可以类比</w:t>
      </w:r>
      <w:r>
        <w:rPr>
          <w:rFonts w:hint="eastAsia"/>
        </w:rPr>
        <w:t>”</w:t>
      </w:r>
      <w:r>
        <w:t>。</w:t>
      </w:r>
    </w:p>
    <w:p>
      <w:pPr>
        <w:pStyle w:val="42"/>
        <w:rPr>
          <w:kern w:val="2"/>
        </w:rPr>
      </w:pPr>
      <w:r>
        <w:rPr>
          <w:rFonts w:hint="eastAsia"/>
        </w:rPr>
        <w:t>“更何况人类生活中工作占据了较大的比重，如果不能从劳动中、工作中获得充实感，那么即使从别的地方找到快乐，最终我们仍然会感到空虚和缺憾”。</w:t>
      </w:r>
    </w:p>
    <w:p/>
    <w:p>
      <w:pPr>
        <w:pStyle w:val="4"/>
        <w:spacing w:before="151" w:after="151"/>
        <w:rPr>
          <w:kern w:val="2"/>
        </w:rPr>
      </w:pPr>
      <w:r>
        <w:rPr>
          <w:rFonts w:hint="eastAsia"/>
        </w:rPr>
        <w:t>开源共享精神</w:t>
      </w:r>
    </w:p>
    <w:p>
      <w:pPr>
        <w:rPr>
          <w:kern w:val="0"/>
          <w:szCs w:val="21"/>
        </w:rPr>
      </w:pPr>
      <w:r>
        <w:rPr>
          <w:szCs w:val="21"/>
        </w:rPr>
        <w:t>简单来说，开源软件的特点就是把软件程序与源代码文件一起打包提供给用户，让用户在不受限制地使用某个软件功能的基础上还可以按需进行修改，或编制成衍生产品再发布出去。用户具有使用自由、修改自由、重新发布自由以及创建衍生品的自由。这也正好符合了黑客和极客</w:t>
      </w:r>
      <w:r>
        <w:rPr>
          <w:rFonts w:hint="eastAsia"/>
          <w:szCs w:val="21"/>
        </w:rPr>
        <w:t>对自由</w:t>
      </w:r>
      <w:r>
        <w:rPr>
          <w:szCs w:val="21"/>
        </w:rPr>
        <w:t>的追求，因此国内外开源社区的根基都很庞大，人气也相当高。</w:t>
      </w:r>
    </w:p>
    <w:p>
      <w:pPr>
        <w:rPr>
          <w:kern w:val="0"/>
          <w:szCs w:val="21"/>
        </w:rPr>
      </w:pPr>
      <w:r>
        <w:rPr>
          <w:szCs w:val="21"/>
        </w:rPr>
        <w:t>坦白来讲，每位投身于Linux行业的技术人或者程序员只要听到开源项目就会由衷地感到自豪，这是一种从骨子里带有的独特情怀。开源的企业不单纯是为了利益，而是互相扶持，努力服务好更多的用户。开源软件最重要的特性有下面这些。</w:t>
      </w:r>
    </w:p>
    <w:p>
      <w:pPr>
        <w:pStyle w:val="34"/>
        <w:ind w:left="704" w:hanging="304"/>
      </w:pPr>
      <w:r>
        <w:rPr>
          <w:rFonts w:hint="eastAsia"/>
        </w:rPr>
        <w:sym w:font="Wingdings" w:char="F0D8"/>
      </w:r>
      <w:r>
        <w:rPr>
          <w:rFonts w:hint="eastAsia"/>
        </w:rPr>
        <w:tab/>
      </w:r>
      <w:r>
        <w:rPr>
          <w:rStyle w:val="18"/>
        </w:rPr>
        <w:t>低风险：</w:t>
      </w:r>
      <w:r>
        <w:t>使用闭源软件无疑把命运交付给他人，一旦封闭的源代码没有人来维护，你将进退维谷；而且相较于商业软件公司，开源社区很少存在倒闭的问题。</w:t>
      </w:r>
    </w:p>
    <w:p>
      <w:pPr>
        <w:pStyle w:val="34"/>
        <w:ind w:left="704" w:hanging="304"/>
      </w:pPr>
      <w:r>
        <w:rPr>
          <w:rFonts w:hint="eastAsia"/>
        </w:rPr>
        <w:sym w:font="Wingdings" w:char="F0D8"/>
      </w:r>
      <w:r>
        <w:rPr>
          <w:rFonts w:hint="eastAsia"/>
        </w:rPr>
        <w:tab/>
      </w:r>
      <w:r>
        <w:rPr>
          <w:rStyle w:val="18"/>
        </w:rPr>
        <w:t>高品质：</w:t>
      </w:r>
      <w:r>
        <w:t>相较于闭源软件产品，开源项目通常是由开源社区来研发及维护的，参与编写、维护、测试的用户量众多，一般的bug还没有等爆发就已经被修补。</w:t>
      </w:r>
    </w:p>
    <w:p>
      <w:pPr>
        <w:pStyle w:val="34"/>
        <w:ind w:left="704" w:hanging="304"/>
      </w:pPr>
      <w:r>
        <w:rPr>
          <w:rFonts w:hint="eastAsia"/>
        </w:rPr>
        <w:sym w:font="Wingdings" w:char="F0D8"/>
      </w:r>
      <w:r>
        <w:rPr>
          <w:rFonts w:hint="eastAsia"/>
        </w:rPr>
        <w:tab/>
      </w:r>
      <w:r>
        <w:rPr>
          <w:rStyle w:val="18"/>
        </w:rPr>
        <w:t>低成本：</w:t>
      </w:r>
      <w:r>
        <w:t>开源工作者都是在幕后默默且无偿地付出劳动成果，为美好的世界贡献一份力量，因此使用开源社区推动的软件项目可以节省大量的人力、物力和财力。</w:t>
      </w:r>
    </w:p>
    <w:p>
      <w:pPr>
        <w:pStyle w:val="34"/>
        <w:ind w:left="704" w:hanging="304"/>
      </w:pPr>
      <w:r>
        <w:rPr>
          <w:rFonts w:hint="eastAsia"/>
        </w:rPr>
        <w:sym w:font="Wingdings" w:char="F0D8"/>
      </w:r>
      <w:r>
        <w:rPr>
          <w:rFonts w:hint="eastAsia"/>
        </w:rPr>
        <w:tab/>
      </w:r>
      <w:r>
        <w:rPr>
          <w:rStyle w:val="18"/>
        </w:rPr>
        <w:t>更透明：</w:t>
      </w:r>
      <w:r>
        <w:t>没有</w:t>
      </w:r>
      <w:r>
        <w:rPr>
          <w:rFonts w:hint="eastAsia"/>
        </w:rPr>
        <w:t>哪个笨蛋</w:t>
      </w:r>
      <w:r>
        <w:t>会把木马、后门等放到开放的源代码中，这样无疑是把自己的罪行暴露在阳光之下。</w:t>
      </w:r>
    </w:p>
    <w:p>
      <w:pPr>
        <w:rPr>
          <w:kern w:val="0"/>
          <w:szCs w:val="21"/>
        </w:rPr>
      </w:pPr>
      <w:r>
        <w:rPr>
          <w:szCs w:val="21"/>
        </w:rPr>
        <w:t>但是，如果开源软件为了单纯追求</w:t>
      </w:r>
      <w:r>
        <w:rPr>
          <w:rFonts w:hint="eastAsia"/>
          <w:szCs w:val="21"/>
        </w:rPr>
        <w:t>“</w:t>
      </w:r>
      <w:r>
        <w:rPr>
          <w:szCs w:val="21"/>
        </w:rPr>
        <w:t>自由</w:t>
      </w:r>
      <w:r>
        <w:rPr>
          <w:rFonts w:hint="eastAsia"/>
          <w:szCs w:val="21"/>
        </w:rPr>
        <w:t>”</w:t>
      </w:r>
      <w:r>
        <w:rPr>
          <w:szCs w:val="21"/>
        </w:rPr>
        <w:t>而牺牲程序员的利益，这将会影响程序员的创造激情，因此世界上现在有60多种被开源促进组织（Open Source Initiative）认可的开源许可协议来保证开源工作者的权益。对于那些只知道一味抄袭、篡改、破解或者盗版他人作品的不法之徒，终归会在某一天收到法院的传票。对于准备编写一款开源软件的开发人员，也非常建议先了解一下当前最热门的开源许可协议，选择一个合适的开源许可协议来最大限度保护自己的软件权益。</w:t>
      </w:r>
    </w:p>
    <w:p>
      <w:pPr>
        <w:pStyle w:val="34"/>
        <w:ind w:left="704" w:hanging="304"/>
      </w:pPr>
      <w:r>
        <w:rPr>
          <w:rFonts w:hint="eastAsia"/>
        </w:rPr>
        <w:sym w:font="Wingdings" w:char="F0D8"/>
      </w:r>
      <w:r>
        <w:rPr>
          <w:rFonts w:hint="eastAsia"/>
        </w:rPr>
        <w:tab/>
      </w:r>
      <w:r>
        <w:rPr>
          <w:rStyle w:val="18"/>
          <w:rFonts w:ascii="Times New Roman"/>
          <w:b/>
          <w:bCs w:val="0"/>
        </w:rPr>
        <w:t>GNU GPL</w:t>
      </w:r>
      <w:r>
        <w:rPr>
          <w:rStyle w:val="18"/>
        </w:rPr>
        <w:t>（</w:t>
      </w:r>
      <w:r>
        <w:rPr>
          <w:rStyle w:val="18"/>
          <w:rFonts w:ascii="Times New Roman"/>
          <w:b/>
          <w:bCs w:val="0"/>
        </w:rPr>
        <w:t>GNU General Public License</w:t>
      </w:r>
      <w:r>
        <w:rPr>
          <w:rStyle w:val="18"/>
        </w:rPr>
        <w:t>，</w:t>
      </w:r>
      <w:r>
        <w:rPr>
          <w:rStyle w:val="18"/>
          <w:rFonts w:ascii="Times New Roman"/>
          <w:b/>
          <w:bCs w:val="0"/>
        </w:rPr>
        <w:t>GNU</w:t>
      </w:r>
      <w:r>
        <w:rPr>
          <w:rStyle w:val="18"/>
        </w:rPr>
        <w:t>通用公共许可证）：</w:t>
      </w:r>
      <w:r>
        <w:t>只要软件中包含了遵循GPL协议的产品或代码，该软件就必须也遵循GPL许可协议且开源</w:t>
      </w:r>
      <w:r>
        <w:rPr>
          <w:rFonts w:hint="eastAsia"/>
        </w:rPr>
        <w:t>、</w:t>
      </w:r>
      <w:r>
        <w:t>免费，因此这个协议并不适合商用软件。遵循该协议的开源软件数量</w:t>
      </w:r>
      <w:r>
        <w:rPr>
          <w:rFonts w:hint="eastAsia"/>
        </w:rPr>
        <w:t>极</w:t>
      </w:r>
      <w:r>
        <w:t>其庞大，包括Linux系统在内的大多数的开源软件都是基于这个协议的。GPL开源许可协议最大的4个特点如下所示。</w:t>
      </w:r>
    </w:p>
    <w:p>
      <w:pPr>
        <w:pStyle w:val="32"/>
      </w:pPr>
      <w:r>
        <w:drawing>
          <wp:inline distT="0" distB="0" distL="0" distR="0">
            <wp:extent cx="1021080" cy="1531620"/>
            <wp:effectExtent l="0" t="0" r="0" b="0"/>
            <wp:docPr id="254" name="图片 4" descr="Gnu-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descr="Gnu-GP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21080" cy="1531620"/>
                    </a:xfrm>
                    <a:prstGeom prst="rect">
                      <a:avLst/>
                    </a:prstGeom>
                    <a:noFill/>
                    <a:ln>
                      <a:noFill/>
                    </a:ln>
                  </pic:spPr>
                </pic:pic>
              </a:graphicData>
            </a:graphic>
          </wp:inline>
        </w:drawing>
      </w:r>
    </w:p>
    <w:p>
      <w:pPr>
        <w:pStyle w:val="47"/>
        <w:ind w:left="1198" w:hanging="384"/>
      </w:pPr>
      <w:r>
        <w:rPr/>
        <w:sym w:font="Wingdings" w:char="F074"/>
      </w:r>
      <w:r>
        <w:rPr>
          <w:rFonts w:hint="eastAsia"/>
        </w:rPr>
        <w:tab/>
      </w:r>
      <w:r>
        <w:rPr>
          <w:rStyle w:val="18"/>
        </w:rPr>
        <w:t>复制自由：</w:t>
      </w:r>
      <w:r>
        <w:t>允许把软件复制到任何人的电脑中，并且不限制复制的数量。</w:t>
      </w:r>
    </w:p>
    <w:p>
      <w:pPr>
        <w:pStyle w:val="47"/>
        <w:ind w:left="1198" w:hanging="384"/>
      </w:pPr>
      <w:r>
        <w:rPr/>
        <w:sym w:font="Wingdings" w:char="F074"/>
      </w:r>
      <w:r>
        <w:rPr>
          <w:rFonts w:hint="eastAsia"/>
        </w:rPr>
        <w:tab/>
      </w:r>
      <w:r>
        <w:rPr>
          <w:rStyle w:val="18"/>
        </w:rPr>
        <w:t>传播自由：</w:t>
      </w:r>
      <w:r>
        <w:t>允许软件以各种形式进行传播。</w:t>
      </w:r>
    </w:p>
    <w:p>
      <w:pPr>
        <w:pStyle w:val="47"/>
        <w:ind w:left="1198" w:hanging="384"/>
      </w:pPr>
      <w:r>
        <w:rPr/>
        <w:sym w:font="Wingdings" w:char="F074"/>
      </w:r>
      <w:r>
        <w:rPr>
          <w:rFonts w:hint="eastAsia"/>
        </w:rPr>
        <w:tab/>
      </w:r>
      <w:r>
        <w:rPr>
          <w:rStyle w:val="18"/>
        </w:rPr>
        <w:t>收费传播：</w:t>
      </w:r>
      <w:r>
        <w:t>允许在各种媒介上出售该软件，但必须提前让买家知道这个软件是可以免费获得的；因此，一般来讲</w:t>
      </w:r>
      <w:r>
        <w:rPr>
          <w:rFonts w:hint="eastAsia"/>
        </w:rPr>
        <w:t>，</w:t>
      </w:r>
      <w:r>
        <w:t>开源软件都是通过为用户提供有偿服务的形式来</w:t>
      </w:r>
      <w:r>
        <w:rPr>
          <w:rFonts w:hint="eastAsia"/>
        </w:rPr>
        <w:t>盈利</w:t>
      </w:r>
      <w:r>
        <w:t>的。</w:t>
      </w:r>
    </w:p>
    <w:p>
      <w:pPr>
        <w:pStyle w:val="47"/>
        <w:ind w:left="1198" w:hanging="384"/>
      </w:pPr>
      <w:r>
        <w:rPr/>
        <w:sym w:font="Wingdings" w:char="F074"/>
      </w:r>
      <w:r>
        <w:rPr>
          <w:rFonts w:hint="eastAsia"/>
        </w:rPr>
        <w:tab/>
      </w:r>
      <w:r>
        <w:rPr>
          <w:rStyle w:val="18"/>
        </w:rPr>
        <w:t>修改自由：</w:t>
      </w:r>
      <w:r>
        <w:t>允许开发人员增加或删除软件的功能，但软件修改后必须依然基于GPL许可协议授权。</w:t>
      </w:r>
    </w:p>
    <w:p>
      <w:pPr>
        <w:pStyle w:val="34"/>
        <w:ind w:left="704" w:hanging="304"/>
      </w:pPr>
      <w:r>
        <w:rPr>
          <w:rFonts w:hint="eastAsia"/>
        </w:rPr>
        <w:sym w:font="Wingdings" w:char="F0D8"/>
      </w:r>
      <w:r>
        <w:rPr>
          <w:rFonts w:hint="eastAsia"/>
        </w:rPr>
        <w:tab/>
      </w:r>
      <w:r>
        <w:rPr>
          <w:rStyle w:val="18"/>
          <w:rFonts w:ascii="Times New Roman"/>
          <w:b/>
          <w:bCs w:val="0"/>
        </w:rPr>
        <w:t>BSD</w:t>
      </w:r>
      <w:r>
        <w:rPr>
          <w:rStyle w:val="18"/>
        </w:rPr>
        <w:t>（</w:t>
      </w:r>
      <w:r>
        <w:rPr>
          <w:rStyle w:val="18"/>
          <w:rFonts w:ascii="Times New Roman"/>
          <w:b/>
          <w:bCs w:val="0"/>
        </w:rPr>
        <w:t>Berkeley Software Distribution</w:t>
      </w:r>
      <w:r>
        <w:rPr>
          <w:rStyle w:val="18"/>
        </w:rPr>
        <w:t>，伯克利软件发布版）许可协议：</w:t>
      </w:r>
      <w:r>
        <w:t>用户可以使用、修改和重新发布遵循该许可的软件，并且可以将软件作为商业软件发布和销售，前提是需要满足下面3个条件。</w:t>
      </w:r>
    </w:p>
    <w:p>
      <w:pPr>
        <w:pStyle w:val="32"/>
      </w:pPr>
      <w:r>
        <w:drawing>
          <wp:inline distT="0" distB="0" distL="0" distR="0">
            <wp:extent cx="1066800" cy="1150620"/>
            <wp:effectExtent l="0" t="0" r="0" b="0"/>
            <wp:docPr id="5" name="图片 5" descr="b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s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66800" cy="1150620"/>
                    </a:xfrm>
                    <a:prstGeom prst="rect">
                      <a:avLst/>
                    </a:prstGeom>
                    <a:noFill/>
                    <a:ln>
                      <a:noFill/>
                    </a:ln>
                  </pic:spPr>
                </pic:pic>
              </a:graphicData>
            </a:graphic>
          </wp:inline>
        </w:drawing>
      </w:r>
    </w:p>
    <w:p>
      <w:pPr>
        <w:pStyle w:val="47"/>
        <w:ind w:left="1198" w:hanging="384"/>
      </w:pPr>
      <w:r>
        <w:rPr/>
        <w:sym w:font="Wingdings" w:char="F074"/>
      </w:r>
      <w:r>
        <w:rPr>
          <w:rFonts w:hint="eastAsia"/>
        </w:rPr>
        <w:tab/>
      </w:r>
      <w:r>
        <w:t>如果再发布的软件中包含源代码，则源代码必须继续遵循BSD许可协议。</w:t>
      </w:r>
    </w:p>
    <w:p>
      <w:pPr>
        <w:pStyle w:val="47"/>
        <w:ind w:left="1198" w:hanging="384"/>
      </w:pPr>
      <w:r>
        <w:rPr/>
        <w:sym w:font="Wingdings" w:char="F074"/>
      </w:r>
      <w:r>
        <w:rPr>
          <w:rFonts w:hint="eastAsia"/>
        </w:rPr>
        <w:tab/>
      </w:r>
      <w:r>
        <w:t>如果再发布的软件中只有二进制程序，则需要在相关文档或版权文件中声明原始代码遵循了BSD协议。</w:t>
      </w:r>
    </w:p>
    <w:p>
      <w:pPr>
        <w:pStyle w:val="47"/>
        <w:ind w:left="1198" w:hanging="384"/>
      </w:pPr>
      <w:r>
        <w:rPr/>
        <w:sym w:font="Wingdings" w:char="F074"/>
      </w:r>
      <w:r>
        <w:rPr>
          <w:rFonts w:hint="eastAsia"/>
        </w:rPr>
        <w:tab/>
      </w:r>
      <w:r>
        <w:t>不允许用原始软件的名字、作者名字或机构名称进行市场推广。</w:t>
      </w:r>
    </w:p>
    <w:p>
      <w:pPr>
        <w:pStyle w:val="34"/>
        <w:ind w:left="704" w:hanging="304"/>
        <w:rPr>
          <w:spacing w:val="-4"/>
        </w:rPr>
      </w:pPr>
      <w:r>
        <w:rPr>
          <w:rFonts w:hint="eastAsia"/>
        </w:rPr>
        <w:sym w:font="Wingdings" w:char="F0D8"/>
      </w:r>
      <w:r>
        <w:rPr>
          <w:rFonts w:hint="eastAsia"/>
        </w:rPr>
        <w:tab/>
      </w:r>
      <w:r>
        <w:rPr>
          <w:rStyle w:val="18"/>
          <w:rFonts w:ascii="Times New Roman"/>
          <w:b/>
          <w:bCs w:val="0"/>
          <w:spacing w:val="-4"/>
        </w:rPr>
        <w:t>Apache</w:t>
      </w:r>
      <w:r>
        <w:rPr>
          <w:rStyle w:val="18"/>
          <w:spacing w:val="-4"/>
        </w:rPr>
        <w:t>许可证版本（</w:t>
      </w:r>
      <w:r>
        <w:rPr>
          <w:rStyle w:val="18"/>
          <w:rFonts w:ascii="Times New Roman"/>
          <w:b/>
          <w:bCs w:val="0"/>
          <w:spacing w:val="-4"/>
        </w:rPr>
        <w:t>Apache License Version</w:t>
      </w:r>
      <w:r>
        <w:rPr>
          <w:rStyle w:val="18"/>
          <w:spacing w:val="-4"/>
        </w:rPr>
        <w:t>）</w:t>
      </w:r>
      <w:r>
        <w:rPr>
          <w:rStyle w:val="18"/>
          <w:rFonts w:hint="eastAsia"/>
          <w:bCs w:val="0"/>
        </w:rPr>
        <w:t>许可协议</w:t>
      </w:r>
      <w:r>
        <w:rPr>
          <w:rStyle w:val="18"/>
          <w:spacing w:val="-4"/>
        </w:rPr>
        <w:t>：</w:t>
      </w:r>
      <w:r>
        <w:rPr>
          <w:spacing w:val="-4"/>
        </w:rPr>
        <w:t>在为开发人员提供版权及专利许可的同时，允许用户拥有修改代码及再发布的自由。该许可协议适用于商业软件，现在热门的Hadoop、Apache HTTP Server、MongoDB等项目都是基于该许可协议研发的，程序开发人员在开发遵循该协议的软件时，要严格遵守下面的4个条件。</w:t>
      </w:r>
    </w:p>
    <w:p>
      <w:pPr>
        <w:pStyle w:val="32"/>
      </w:pPr>
      <w:r>
        <w:drawing>
          <wp:inline distT="0" distB="0" distL="0" distR="0">
            <wp:extent cx="1013460" cy="1021080"/>
            <wp:effectExtent l="0" t="0" r="0" b="0"/>
            <wp:docPr id="6" name="图片 6"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pach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013460" cy="1021080"/>
                    </a:xfrm>
                    <a:prstGeom prst="rect">
                      <a:avLst/>
                    </a:prstGeom>
                    <a:noFill/>
                    <a:ln>
                      <a:noFill/>
                    </a:ln>
                  </pic:spPr>
                </pic:pic>
              </a:graphicData>
            </a:graphic>
          </wp:inline>
        </w:drawing>
      </w:r>
    </w:p>
    <w:p>
      <w:pPr>
        <w:pStyle w:val="47"/>
        <w:ind w:left="1198" w:hanging="384"/>
      </w:pPr>
      <w:r>
        <w:rPr/>
        <w:sym w:font="Wingdings" w:char="F074"/>
      </w:r>
      <w:r>
        <w:rPr>
          <w:rFonts w:hint="eastAsia"/>
        </w:rPr>
        <w:tab/>
      </w:r>
      <w:r>
        <w:t>该软件及其衍生品必须继续使用Apache许可协议。</w:t>
      </w:r>
    </w:p>
    <w:p>
      <w:pPr>
        <w:pStyle w:val="47"/>
        <w:ind w:left="1198" w:hanging="384"/>
      </w:pPr>
      <w:r>
        <w:rPr/>
        <w:sym w:font="Wingdings" w:char="F074"/>
      </w:r>
      <w:r>
        <w:rPr>
          <w:rFonts w:hint="eastAsia"/>
        </w:rPr>
        <w:tab/>
      </w:r>
      <w:r>
        <w:t>如果修改了程序源代码，需要在文档中进行声明。</w:t>
      </w:r>
    </w:p>
    <w:p>
      <w:pPr>
        <w:pStyle w:val="47"/>
        <w:ind w:left="1198" w:hanging="384"/>
      </w:pPr>
      <w:r>
        <w:rPr/>
        <w:sym w:font="Wingdings" w:char="F074"/>
      </w:r>
      <w:r>
        <w:rPr>
          <w:rFonts w:hint="eastAsia"/>
        </w:rPr>
        <w:tab/>
      </w:r>
      <w:r>
        <w:t>若软件是基于他人的源代码编写而成的，则需要保留原始代码的协议、商标、专利声明及其他原作者声明的内容信息。</w:t>
      </w:r>
    </w:p>
    <w:p>
      <w:pPr>
        <w:pStyle w:val="47"/>
        <w:ind w:left="1198" w:hanging="384"/>
      </w:pPr>
      <w:r>
        <w:rPr/>
        <w:sym w:font="Wingdings" w:char="F074"/>
      </w:r>
      <w:r>
        <w:rPr>
          <w:rFonts w:hint="eastAsia"/>
        </w:rPr>
        <w:tab/>
      </w:r>
      <w:r>
        <w:t>如果再发布的软件中有声明文件，则需在此文件中标注Apache许可协议及其他许可协议。</w:t>
      </w:r>
    </w:p>
    <w:p>
      <w:pPr>
        <w:pStyle w:val="34"/>
        <w:ind w:left="704" w:hanging="304"/>
      </w:pPr>
      <w:r>
        <w:rPr>
          <w:rFonts w:hint="eastAsia"/>
        </w:rPr>
        <w:sym w:font="Wingdings" w:char="F0D8"/>
      </w:r>
      <w:r>
        <w:rPr>
          <w:rFonts w:hint="eastAsia"/>
        </w:rPr>
        <w:tab/>
      </w:r>
      <w:r>
        <w:rPr>
          <w:rStyle w:val="18"/>
          <w:rFonts w:ascii="Times New Roman"/>
          <w:b/>
          <w:bCs w:val="0"/>
        </w:rPr>
        <w:t>MPL</w:t>
      </w:r>
      <w:r>
        <w:rPr>
          <w:rStyle w:val="18"/>
        </w:rPr>
        <w:t>（</w:t>
      </w:r>
      <w:r>
        <w:rPr>
          <w:rStyle w:val="18"/>
          <w:rFonts w:ascii="Times New Roman"/>
          <w:b/>
          <w:bCs w:val="0"/>
        </w:rPr>
        <w:t>Mozilla Public License</w:t>
      </w:r>
      <w:r>
        <w:rPr>
          <w:rStyle w:val="18"/>
        </w:rPr>
        <w:t>，</w:t>
      </w:r>
      <w:r>
        <w:rPr>
          <w:rStyle w:val="18"/>
          <w:rFonts w:ascii="Times New Roman"/>
          <w:b/>
          <w:bCs w:val="0"/>
        </w:rPr>
        <w:t>Mozilla</w:t>
      </w:r>
      <w:r>
        <w:rPr>
          <w:rStyle w:val="18"/>
        </w:rPr>
        <w:t>公共许可）</w:t>
      </w:r>
      <w:r>
        <w:rPr>
          <w:rStyle w:val="18"/>
          <w:rFonts w:hint="eastAsia"/>
          <w:bCs w:val="0"/>
        </w:rPr>
        <w:t>许可协议</w:t>
      </w:r>
      <w:r>
        <w:rPr>
          <w:rStyle w:val="18"/>
        </w:rPr>
        <w:t>：</w:t>
      </w:r>
      <w:r>
        <w:t>相较于GPL许可协议，MPL更加注重对开发者的源代码需求和收益之间的平衡。</w:t>
      </w:r>
    </w:p>
    <w:p>
      <w:pPr>
        <w:pStyle w:val="34"/>
        <w:ind w:left="704" w:hanging="304"/>
      </w:pPr>
      <w:r>
        <w:rPr>
          <w:rFonts w:hint="eastAsia"/>
        </w:rPr>
        <w:sym w:font="Wingdings" w:char="F0D8"/>
      </w:r>
      <w:r>
        <w:rPr>
          <w:rFonts w:hint="eastAsia"/>
        </w:rPr>
        <w:tab/>
      </w:r>
      <w:r>
        <w:rPr>
          <w:rStyle w:val="18"/>
          <w:rFonts w:ascii="Times New Roman"/>
          <w:b/>
          <w:bCs w:val="0"/>
        </w:rPr>
        <w:t>MIT</w:t>
      </w:r>
      <w:r>
        <w:rPr>
          <w:rStyle w:val="18"/>
          <w:rFonts w:hint="eastAsia"/>
        </w:rPr>
        <w:t>（</w:t>
      </w:r>
      <w:r>
        <w:rPr>
          <w:rStyle w:val="18"/>
          <w:rFonts w:ascii="Times New Roman"/>
          <w:b/>
          <w:bCs w:val="0"/>
        </w:rPr>
        <w:t>Massachusetts Institute of Technology</w:t>
      </w:r>
      <w:r>
        <w:rPr>
          <w:rStyle w:val="18"/>
          <w:rFonts w:hint="eastAsia"/>
        </w:rPr>
        <w:t>）许可协议：</w:t>
      </w:r>
      <w:r>
        <w:rPr>
          <w:rFonts w:hint="eastAsia"/>
        </w:rPr>
        <w:t>目前限制最少的开源许可协议之一，只要程序的开发者在修改后的源代码中保留原作者的许可信息即可，因此普遍被商业软件所使用。</w:t>
      </w:r>
    </w:p>
    <w:p>
      <w:pPr>
        <w:pStyle w:val="4"/>
        <w:spacing w:before="151" w:after="151"/>
        <w:rPr>
          <w:kern w:val="2"/>
        </w:rPr>
      </w:pPr>
      <w:r>
        <w:rPr>
          <w:rFonts w:hint="eastAsia"/>
        </w:rPr>
        <w:t>为什么学习</w:t>
      </w:r>
      <w:r>
        <w:t>Linux</w:t>
      </w:r>
      <w:r>
        <w:rPr>
          <w:rFonts w:hint="eastAsia"/>
        </w:rPr>
        <w:t>系统</w:t>
      </w:r>
    </w:p>
    <w:p>
      <w:pPr>
        <w:rPr>
          <w:kern w:val="0"/>
          <w:szCs w:val="21"/>
        </w:rPr>
      </w:pPr>
      <w:r>
        <w:rPr>
          <w:szCs w:val="21"/>
        </w:rPr>
        <w:t>早在20世纪70年代，UNIX系统是开源而且免费的。但是在1979年时，AT&amp;T公司宣布了</w:t>
      </w:r>
      <w:r>
        <w:rPr>
          <w:rFonts w:hint="eastAsia"/>
          <w:szCs w:val="21"/>
        </w:rPr>
        <w:t>对</w:t>
      </w:r>
      <w:r>
        <w:rPr>
          <w:szCs w:val="21"/>
        </w:rPr>
        <w:t>UNIX系统的商业化计划，随之开源软件业转变成了版权式软件产业，源代码被当作商业机密，成为专利产品，人们再也不能自由地享受科技成果。</w:t>
      </w:r>
    </w:p>
    <w:p>
      <w:pPr>
        <w:rPr>
          <w:kern w:val="0"/>
          <w:szCs w:val="21"/>
        </w:rPr>
      </w:pPr>
      <w:r>
        <w:rPr>
          <w:szCs w:val="21"/>
        </w:rPr>
        <w:t>于是在1984年，Richard Stallman面对于如此封闭的软件创作环境，发起了GNU源代码开放计划并制定了著名的GPL许可协议。1987年时，GNU计划获得了一项重大突破</w:t>
      </w:r>
      <w:r>
        <w:rPr>
          <w:rFonts w:hint="eastAsia"/>
          <w:w w:val="200"/>
          <w:kern w:val="0"/>
          <w:szCs w:val="21"/>
        </w:rPr>
        <w:t>—</w:t>
      </w:r>
      <w:r>
        <w:rPr>
          <w:szCs w:val="21"/>
        </w:rPr>
        <w:t>gcc编译器发布，这使得程序员可以基于该编译器编写出属于自己的开源软件。随之，在1991年10月，芬兰赫尔辛基大学的在校生Linus Torvalds编写了一款名为Linux的操作系统。该系统因其较高的代码质量且基于GNU GPL许可协议的开放源代码特性，迅速得到了GNU计划和一大批黑客程序员的支持。随后Linux系统便进入了如火如荼的发展阶段。</w:t>
      </w:r>
    </w:p>
    <w:p>
      <w:pPr>
        <w:rPr>
          <w:kern w:val="0"/>
          <w:szCs w:val="21"/>
        </w:rPr>
      </w:pPr>
      <w:r>
        <w:rPr>
          <w:szCs w:val="21"/>
        </w:rPr>
        <w:t>1994年1月，Bob Young在Linux系统内核的基础之上，集成了众多的源代码和程序软件，发布了红帽系统并开始出售技术服务，这进一步推动了Linux系统的普及。1998年以后，随着GNU源代码开放计划和Linux系统的继续火热，以IBM和Intel为首的多家IT企业巨头开始大力推动开放源代码软件的发展。到了2017</w:t>
      </w:r>
      <w:r>
        <w:rPr>
          <w:rFonts w:hint="eastAsia"/>
          <w:szCs w:val="21"/>
        </w:rPr>
        <w:t>年</w:t>
      </w:r>
      <w:r>
        <w:rPr>
          <w:szCs w:val="21"/>
        </w:rPr>
        <w:t>年</w:t>
      </w:r>
      <w:r>
        <w:rPr>
          <w:rFonts w:hint="eastAsia"/>
          <w:szCs w:val="21"/>
        </w:rPr>
        <w:t>底</w:t>
      </w:r>
      <w:r>
        <w:rPr>
          <w:szCs w:val="21"/>
        </w:rPr>
        <w:t>，Linux内核已经发展到了4.</w:t>
      </w:r>
      <w:r>
        <w:rPr>
          <w:rFonts w:hint="eastAsia"/>
          <w:szCs w:val="21"/>
        </w:rPr>
        <w:t>13</w:t>
      </w:r>
      <w:r>
        <w:rPr>
          <w:szCs w:val="21"/>
        </w:rPr>
        <w:t>版本，并且Linux系统版本也有数百个之多，但它们依然都使用Linus Torvalds开发、维护的Linux系统内核。RedHat公司也成为了开源行业及Linux系统的带头公司。</w:t>
      </w:r>
    </w:p>
    <w:p>
      <w:pPr>
        <w:rPr>
          <w:rStyle w:val="22"/>
        </w:rPr>
      </w:pPr>
      <w:r>
        <w:rPr>
          <w:rStyle w:val="22"/>
        </w:rPr>
        <w:t> </w:t>
      </w:r>
    </w:p>
    <w:p>
      <w:pPr>
        <w:rPr>
          <w:spacing w:val="-4"/>
          <w:kern w:val="0"/>
          <w:szCs w:val="21"/>
        </w:rPr>
      </w:pPr>
      <w:r>
        <w:rPr>
          <w:spacing w:val="-4"/>
          <w:szCs w:val="21"/>
        </w:rPr>
        <w:t>在讲课时，我经常会问同学们一个问题：</w:t>
      </w:r>
      <w:r>
        <w:rPr>
          <w:rFonts w:hint="eastAsia"/>
          <w:spacing w:val="-4"/>
          <w:szCs w:val="21"/>
        </w:rPr>
        <w:t>“</w:t>
      </w:r>
      <w:r>
        <w:rPr>
          <w:spacing w:val="-4"/>
          <w:szCs w:val="21"/>
        </w:rPr>
        <w:t>为什么学习Linux系统？</w:t>
      </w:r>
      <w:r>
        <w:rPr>
          <w:rFonts w:hint="eastAsia"/>
          <w:spacing w:val="-4"/>
          <w:szCs w:val="21"/>
        </w:rPr>
        <w:t>”</w:t>
      </w:r>
      <w:r>
        <w:rPr>
          <w:spacing w:val="-4"/>
          <w:szCs w:val="21"/>
        </w:rPr>
        <w:t>很多学生为了让我高兴，直接就说</w:t>
      </w:r>
      <w:r>
        <w:rPr>
          <w:rFonts w:hint="eastAsia"/>
          <w:spacing w:val="-4"/>
          <w:szCs w:val="21"/>
        </w:rPr>
        <w:t>“</w:t>
      </w:r>
      <w:r>
        <w:rPr>
          <w:spacing w:val="-4"/>
          <w:szCs w:val="21"/>
        </w:rPr>
        <w:t>因为Linux系统是开源的，所以要去学习</w:t>
      </w:r>
      <w:r>
        <w:rPr>
          <w:rFonts w:hint="eastAsia"/>
          <w:spacing w:val="-4"/>
          <w:szCs w:val="21"/>
        </w:rPr>
        <w:t>”</w:t>
      </w:r>
      <w:r>
        <w:rPr>
          <w:spacing w:val="-4"/>
          <w:szCs w:val="21"/>
        </w:rPr>
        <w:t>。其实这个想法是完全错误的！开源的操作系统少说有100个，开源的软件至少也有十万个，为什么不去逐个学习？所以上面谈到的开源特性只是一部分优势，并不足以成为您付出精力去努力学习的理由。</w:t>
      </w:r>
    </w:p>
    <w:p>
      <w:pPr>
        <w:rPr>
          <w:kern w:val="0"/>
          <w:szCs w:val="21"/>
        </w:rPr>
      </w:pPr>
      <w:r>
        <w:rPr>
          <w:szCs w:val="21"/>
        </w:rPr>
        <w:t>对于用户来讲，开源精神仅具备锦上添花的效果，因此正确的学习动力应该源自于：Linux系统是一款优秀的软件产品，具有类似UNIX的程序界面，而且继承了UNIX的稳定性，能够较好地满足工作需求。</w:t>
      </w:r>
    </w:p>
    <w:p>
      <w:pPr>
        <w:rPr>
          <w:kern w:val="0"/>
          <w:szCs w:val="21"/>
        </w:rPr>
      </w:pPr>
      <w:r>
        <w:rPr>
          <w:szCs w:val="21"/>
        </w:rPr>
        <w:t>大多数读者应该都是从微软的Windows系统开始</w:t>
      </w:r>
      <w:r>
        <w:rPr>
          <w:rFonts w:hint="eastAsia"/>
          <w:szCs w:val="21"/>
        </w:rPr>
        <w:t>了</w:t>
      </w:r>
      <w:r>
        <w:rPr>
          <w:szCs w:val="21"/>
        </w:rPr>
        <w:t>解计算机和网络的，因此肯定会有这样的想法</w:t>
      </w:r>
      <w:r>
        <w:rPr>
          <w:rFonts w:hint="eastAsia"/>
          <w:szCs w:val="21"/>
        </w:rPr>
        <w:t>“</w:t>
      </w:r>
      <w:r>
        <w:rPr>
          <w:szCs w:val="21"/>
        </w:rPr>
        <w:t>Windows系统很好用啊，而且也可足以满足日常工作需求呀</w:t>
      </w:r>
      <w:r>
        <w:rPr>
          <w:rFonts w:hint="eastAsia"/>
          <w:szCs w:val="21"/>
        </w:rPr>
        <w:t>”</w:t>
      </w:r>
      <w:r>
        <w:rPr>
          <w:szCs w:val="21"/>
        </w:rPr>
        <w:t>。客观来讲，Windows系统确实很优秀，但是在安全性、高可用性与高性能方面却难以让人满意。您应该见过下面这张图片。</w:t>
      </w:r>
    </w:p>
    <w:p>
      <w:pPr>
        <w:pStyle w:val="32"/>
      </w:pPr>
      <w:r>
        <w:rPr>
          <w:szCs w:val="21"/>
        </w:rPr>
        <w:drawing>
          <wp:inline distT="0" distB="0" distL="0" distR="0">
            <wp:extent cx="2476500" cy="1706880"/>
            <wp:effectExtent l="0" t="0" r="0" b="0"/>
            <wp:docPr id="7" name="图片 7" descr="Windows蓝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indows蓝屏"/>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76500" cy="1706880"/>
                    </a:xfrm>
                    <a:prstGeom prst="rect">
                      <a:avLst/>
                    </a:prstGeom>
                    <a:noFill/>
                    <a:ln>
                      <a:noFill/>
                    </a:ln>
                  </pic:spPr>
                </pic:pic>
              </a:graphicData>
            </a:graphic>
          </wp:inline>
        </w:drawing>
      </w:r>
    </w:p>
    <w:p>
      <w:pPr>
        <w:rPr>
          <w:kern w:val="0"/>
          <w:szCs w:val="21"/>
        </w:rPr>
      </w:pPr>
      <w:r>
        <w:rPr>
          <w:rFonts w:hint="eastAsia"/>
          <w:kern w:val="0"/>
          <w:szCs w:val="21"/>
        </w:rPr>
        <w:t>想必读者现在已经能猜到，为什么要在需要长期稳定运行的网站服务器上、在处理大数据的集群系统中以及需要协同工作的环境中采用</w:t>
      </w:r>
      <w:r>
        <w:rPr>
          <w:kern w:val="0"/>
          <w:szCs w:val="21"/>
        </w:rPr>
        <w:t>Linux</w:t>
      </w:r>
      <w:r>
        <w:rPr>
          <w:rFonts w:hint="eastAsia"/>
          <w:kern w:val="0"/>
          <w:szCs w:val="21"/>
        </w:rPr>
        <w:t>系统了。通过下图也可以看出</w:t>
      </w:r>
      <w:r>
        <w:rPr>
          <w:kern w:val="0"/>
          <w:szCs w:val="21"/>
        </w:rPr>
        <w:t>Linux</w:t>
      </w:r>
      <w:r>
        <w:rPr>
          <w:rFonts w:hint="eastAsia"/>
          <w:kern w:val="0"/>
          <w:szCs w:val="21"/>
        </w:rPr>
        <w:t>系统相较于</w:t>
      </w:r>
      <w:r>
        <w:rPr>
          <w:kern w:val="0"/>
          <w:szCs w:val="21"/>
        </w:rPr>
        <w:t>Windows</w:t>
      </w:r>
      <w:r>
        <w:rPr>
          <w:rFonts w:hint="eastAsia"/>
          <w:kern w:val="0"/>
          <w:szCs w:val="21"/>
        </w:rPr>
        <w:t>系统的具体优势。</w:t>
      </w:r>
    </w:p>
    <w:p>
      <w:pPr>
        <w:pStyle w:val="32"/>
      </w:pPr>
      <w:r>
        <w:drawing>
          <wp:inline distT="0" distB="0" distL="0" distR="0">
            <wp:extent cx="3063240" cy="1363980"/>
            <wp:effectExtent l="0" t="0" r="0" b="0"/>
            <wp:docPr id="8" name="图片 8"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63240" cy="1363980"/>
                    </a:xfrm>
                    <a:prstGeom prst="rect">
                      <a:avLst/>
                    </a:prstGeom>
                    <a:noFill/>
                    <a:ln>
                      <a:noFill/>
                    </a:ln>
                  </pic:spPr>
                </pic:pic>
              </a:graphicData>
            </a:graphic>
          </wp:inline>
        </w:drawing>
      </w:r>
    </w:p>
    <w:p>
      <w:pPr>
        <w:pStyle w:val="4"/>
        <w:spacing w:before="151" w:after="151"/>
        <w:rPr>
          <w:kern w:val="2"/>
        </w:rPr>
      </w:pPr>
      <w:r>
        <w:rPr>
          <w:rFonts w:hint="eastAsia"/>
        </w:rPr>
        <w:t>常见的</w:t>
      </w:r>
      <w:r>
        <w:t>Linux</w:t>
      </w:r>
      <w:r>
        <w:rPr>
          <w:rFonts w:hint="eastAsia"/>
        </w:rPr>
        <w:t>系统版本</w:t>
      </w:r>
    </w:p>
    <w:p>
      <w:pPr>
        <w:rPr>
          <w:kern w:val="0"/>
          <w:szCs w:val="21"/>
        </w:rPr>
      </w:pPr>
      <w:r>
        <w:rPr>
          <w:rFonts w:hint="eastAsia"/>
          <w:kern w:val="0"/>
          <w:szCs w:val="21"/>
        </w:rPr>
        <w:t>在介绍常见的</w:t>
      </w:r>
      <w:r>
        <w:rPr>
          <w:kern w:val="0"/>
          <w:szCs w:val="21"/>
        </w:rPr>
        <w:t>Linux</w:t>
      </w:r>
      <w:r>
        <w:rPr>
          <w:rFonts w:hint="eastAsia"/>
          <w:kern w:val="0"/>
          <w:szCs w:val="21"/>
        </w:rPr>
        <w:t>系统版本之前，首先需要区分</w:t>
      </w:r>
      <w:r>
        <w:rPr>
          <w:kern w:val="0"/>
          <w:szCs w:val="21"/>
        </w:rPr>
        <w:t>Linux</w:t>
      </w:r>
      <w:r>
        <w:rPr>
          <w:rFonts w:hint="eastAsia"/>
          <w:kern w:val="0"/>
          <w:szCs w:val="21"/>
        </w:rPr>
        <w:t>系统内核与</w:t>
      </w:r>
      <w:r>
        <w:rPr>
          <w:kern w:val="0"/>
          <w:szCs w:val="21"/>
        </w:rPr>
        <w:t>Linux</w:t>
      </w:r>
      <w:r>
        <w:rPr>
          <w:rFonts w:hint="eastAsia"/>
          <w:kern w:val="0"/>
          <w:szCs w:val="21"/>
        </w:rPr>
        <w:t>发行套件系统的不同。</w:t>
      </w:r>
    </w:p>
    <w:p>
      <w:pPr>
        <w:pStyle w:val="34"/>
        <w:ind w:left="704" w:hanging="304"/>
      </w:pPr>
      <w:r>
        <w:rPr>
          <w:rFonts w:hint="eastAsia"/>
        </w:rPr>
        <w:sym w:font="Wingdings" w:char="F0D8"/>
      </w:r>
      <w:r>
        <w:rPr>
          <w:rFonts w:hint="eastAsia"/>
        </w:rPr>
        <w:tab/>
      </w:r>
      <w:r>
        <w:t>Linux</w:t>
      </w:r>
      <w:r>
        <w:rPr>
          <w:rFonts w:hint="eastAsia"/>
        </w:rPr>
        <w:t>系统内核指的是一个由</w:t>
      </w:r>
      <w:r>
        <w:t>Linus Torvalds</w:t>
      </w:r>
      <w:r>
        <w:rPr>
          <w:rFonts w:hint="eastAsia"/>
        </w:rPr>
        <w:t>负责维护，提供硬件抽象层、硬盘及文件系统控制及多任务功能的系统核心程序。</w:t>
      </w:r>
    </w:p>
    <w:p>
      <w:pPr>
        <w:pStyle w:val="34"/>
        <w:ind w:left="704" w:hanging="304"/>
      </w:pPr>
      <w:r>
        <w:rPr>
          <w:rFonts w:hint="eastAsia"/>
        </w:rPr>
        <w:sym w:font="Wingdings" w:char="F0D8"/>
      </w:r>
      <w:r>
        <w:rPr>
          <w:rFonts w:hint="eastAsia"/>
        </w:rPr>
        <w:tab/>
      </w:r>
      <w:r>
        <w:t>Linux</w:t>
      </w:r>
      <w:r>
        <w:rPr>
          <w:rFonts w:hint="eastAsia"/>
        </w:rPr>
        <w:t>发行套件系统是我们常说的</w:t>
      </w:r>
      <w:r>
        <w:t>Linux</w:t>
      </w:r>
      <w:r>
        <w:rPr>
          <w:rFonts w:hint="eastAsia"/>
        </w:rPr>
        <w:t>操作系统，也即是由</w:t>
      </w:r>
      <w:r>
        <w:t>Linux</w:t>
      </w:r>
      <w:r>
        <w:rPr>
          <w:rFonts w:hint="eastAsia"/>
        </w:rPr>
        <w:t>内核与各种常用软件的集合产品。</w:t>
      </w:r>
    </w:p>
    <w:p>
      <w:pPr>
        <w:rPr>
          <w:kern w:val="0"/>
          <w:szCs w:val="21"/>
        </w:rPr>
      </w:pPr>
      <w:r>
        <w:rPr>
          <w:rFonts w:hint="eastAsia"/>
          <w:kern w:val="0"/>
          <w:szCs w:val="21"/>
        </w:rPr>
        <w:t>全球大约有数百款的</w:t>
      </w:r>
      <w:r>
        <w:rPr>
          <w:kern w:val="0"/>
          <w:szCs w:val="21"/>
        </w:rPr>
        <w:t>Linux</w:t>
      </w:r>
      <w:r>
        <w:rPr>
          <w:rFonts w:hint="eastAsia"/>
          <w:kern w:val="0"/>
          <w:szCs w:val="21"/>
        </w:rPr>
        <w:t>系统版本，每个系统版本都有自己的特性和目标人群，下面将可以从用户的角度选出最热门的几款进行介绍。</w:t>
      </w:r>
    </w:p>
    <w:p>
      <w:pPr>
        <w:pStyle w:val="29"/>
        <w:rPr>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10"/>
        <w:gridCol w:w="7475"/>
      </w:tblGrid>
      <w:tr>
        <w:tblPrEx>
          <w:shd w:val="clear" w:color="auto" w:fill="D9D9D9"/>
          <w:tblLayout w:type="fixed"/>
          <w:tblCellMar>
            <w:top w:w="0" w:type="dxa"/>
            <w:left w:w="108" w:type="dxa"/>
            <w:bottom w:w="0" w:type="dxa"/>
            <w:right w:w="108" w:type="dxa"/>
          </w:tblCellMar>
        </w:tblPrEx>
        <w:trPr>
          <w:cantSplit/>
          <w:trHeight w:val="271" w:hRule="atLeast"/>
        </w:trPr>
        <w:tc>
          <w:tcPr>
            <w:tcW w:w="560" w:type="dxa"/>
            <w:gridSpan w:val="2"/>
            <w:shd w:val="clear" w:color="auto" w:fill="000000"/>
            <w:tcMar>
              <w:top w:w="0" w:type="dxa"/>
              <w:bottom w:w="0" w:type="dxa"/>
            </w:tcMar>
          </w:tcPr>
          <w:p>
            <w:pPr>
              <w:pStyle w:val="42"/>
              <w:ind w:firstLine="0" w:firstLineChars="0"/>
              <w:jc w:val="both"/>
              <w:rPr>
                <w:rStyle w:val="18"/>
              </w:rPr>
            </w:pPr>
            <w:r>
              <w:rPr>
                <w:rStyle w:val="18"/>
                <w:rFonts w:hint="eastAsia"/>
              </w:rPr>
              <w:t>注：</w:t>
            </w:r>
          </w:p>
        </w:tc>
        <w:tc>
          <w:tcPr>
            <w:tcW w:w="7475" w:type="dxa"/>
            <w:shd w:val="clear" w:color="auto" w:fill="D9D9D9"/>
          </w:tcPr>
          <w:p>
            <w:pPr>
              <w:pStyle w:val="42"/>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pPr>
          </w:p>
        </w:tc>
        <w:tc>
          <w:tcPr>
            <w:tcW w:w="7685" w:type="dxa"/>
            <w:gridSpan w:val="2"/>
            <w:shd w:val="clear" w:color="auto" w:fill="D9D9D9"/>
            <w:tcMar>
              <w:top w:w="57" w:type="dxa"/>
              <w:bottom w:w="57" w:type="dxa"/>
            </w:tcMar>
          </w:tcPr>
          <w:p>
            <w:pPr>
              <w:pStyle w:val="42"/>
              <w:rPr>
                <w:shd w:val="pct10" w:color="auto" w:fill="FFFFFF"/>
              </w:rPr>
            </w:pPr>
            <w:r>
              <w:rPr>
                <w:rFonts w:hint="eastAsia"/>
              </w:rPr>
              <w:t>本书全篇将以“</w:t>
            </w:r>
            <w:r>
              <w:t>Linux</w:t>
            </w:r>
            <w:r>
              <w:rPr>
                <w:rFonts w:hint="eastAsia"/>
              </w:rPr>
              <w:t>系统”来替代“</w:t>
            </w:r>
            <w:r>
              <w:t>Linux</w:t>
            </w:r>
            <w:r>
              <w:rPr>
                <w:rFonts w:hint="eastAsia"/>
              </w:rPr>
              <w:t>发行套件系统”这个词。</w:t>
            </w:r>
          </w:p>
        </w:tc>
      </w:tr>
    </w:tbl>
    <w:p>
      <w:pPr>
        <w:pStyle w:val="29"/>
        <w:rPr>
          <w:shd w:val="pct10" w:color="auto" w:fill="FFFFFF"/>
        </w:rPr>
      </w:pPr>
    </w:p>
    <w:p>
      <w:pPr>
        <w:pStyle w:val="34"/>
        <w:ind w:left="704" w:hanging="304"/>
      </w:pPr>
      <w:r>
        <w:drawing>
          <wp:anchor distT="0" distB="0" distL="114300" distR="114300" simplePos="0" relativeHeight="251622400" behindDoc="0" locked="0" layoutInCell="1" allowOverlap="1">
            <wp:simplePos x="0" y="0"/>
            <wp:positionH relativeFrom="column">
              <wp:posOffset>3808095</wp:posOffset>
            </wp:positionH>
            <wp:positionV relativeFrom="paragraph">
              <wp:posOffset>-8890</wp:posOffset>
            </wp:positionV>
            <wp:extent cx="1259205" cy="1259205"/>
            <wp:effectExtent l="0" t="0" r="0" b="0"/>
            <wp:wrapSquare wrapText="bothSides"/>
            <wp:docPr id="323" name="图片 13"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 descr="第0章 咱们先来谈谈学习方法和红帽系统。第0章 咱们先来谈谈学习方法和红帽系统。"/>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259205" cy="1259205"/>
                    </a:xfrm>
                    <a:prstGeom prst="rect">
                      <a:avLst/>
                    </a:prstGeom>
                    <a:noFill/>
                    <a:ln>
                      <a:noFill/>
                    </a:ln>
                  </pic:spPr>
                </pic:pic>
              </a:graphicData>
            </a:graphic>
          </wp:anchor>
        </w:drawing>
      </w:r>
      <w:r>
        <w:rPr>
          <w:rFonts w:hint="eastAsia"/>
        </w:rPr>
        <w:sym w:font="Wingdings" w:char="F0D8"/>
      </w:r>
      <w:r>
        <w:rPr>
          <w:rFonts w:hint="eastAsia"/>
        </w:rPr>
        <w:tab/>
      </w:r>
      <w:r>
        <w:rPr>
          <w:rStyle w:val="18"/>
          <w:rFonts w:hint="eastAsia"/>
        </w:rPr>
        <w:t>红帽企业版</w:t>
      </w:r>
      <w:r>
        <w:rPr>
          <w:rStyle w:val="18"/>
          <w:rFonts w:ascii="Times New Roman"/>
          <w:b/>
          <w:bCs w:val="0"/>
        </w:rPr>
        <w:t>Linux</w:t>
      </w:r>
      <w:r>
        <w:rPr>
          <w:rStyle w:val="18"/>
          <w:rFonts w:hint="eastAsia"/>
        </w:rPr>
        <w:t>（</w:t>
      </w:r>
      <w:r>
        <w:rPr>
          <w:rStyle w:val="18"/>
          <w:rFonts w:ascii="Times New Roman"/>
          <w:b/>
          <w:bCs w:val="0"/>
        </w:rPr>
        <w:t>RedHat Enterprise Linux</w:t>
      </w:r>
      <w:r>
        <w:rPr>
          <w:rStyle w:val="18"/>
          <w:rFonts w:hint="eastAsia"/>
        </w:rPr>
        <w:t>，</w:t>
      </w:r>
      <w:r>
        <w:rPr>
          <w:rStyle w:val="18"/>
          <w:rFonts w:ascii="Times New Roman"/>
          <w:b/>
          <w:bCs w:val="0"/>
        </w:rPr>
        <w:t>RHEL</w:t>
      </w:r>
      <w:r>
        <w:rPr>
          <w:rStyle w:val="18"/>
          <w:rFonts w:hint="eastAsia"/>
        </w:rPr>
        <w:t>）</w:t>
      </w:r>
      <w:r>
        <w:rPr>
          <w:rFonts w:hint="eastAsia"/>
        </w:rPr>
        <w:t>：红帽公司是全球最大的开源技术厂商，</w:t>
      </w:r>
      <w:r>
        <w:t>RHEL</w:t>
      </w:r>
      <w:r>
        <w:rPr>
          <w:rFonts w:hint="eastAsia"/>
        </w:rPr>
        <w:t>是全世界内使用最广泛的</w:t>
      </w:r>
      <w:r>
        <w:t>Linux</w:t>
      </w:r>
      <w:r>
        <w:rPr>
          <w:rFonts w:hint="eastAsia"/>
        </w:rPr>
        <w:t>系统。</w:t>
      </w:r>
      <w:r>
        <w:t>RHEL</w:t>
      </w:r>
      <w:r>
        <w:rPr>
          <w:rFonts w:hint="eastAsia"/>
        </w:rPr>
        <w:t>系统具有极强的性能与稳定性，并且在全球范围内拥有完善的技术支持。</w:t>
      </w:r>
      <w:r>
        <w:t>RHEL</w:t>
      </w:r>
      <w:r>
        <w:rPr>
          <w:rFonts w:hint="eastAsia"/>
        </w:rPr>
        <w:t>系统也是本书、红帽认证以及众多生产环境中使用的系统。</w:t>
      </w:r>
    </w:p>
    <w:p>
      <w:pPr>
        <w:pStyle w:val="32"/>
        <w:rPr>
          <w:szCs w:val="21"/>
        </w:rPr>
      </w:pPr>
    </w:p>
    <w:p>
      <w:pPr>
        <w:pStyle w:val="34"/>
        <w:ind w:left="704" w:hanging="304"/>
      </w:pPr>
      <w:r>
        <w:drawing>
          <wp:anchor distT="0" distB="0" distL="114300" distR="114300" simplePos="0" relativeHeight="251623424" behindDoc="0" locked="0" layoutInCell="1" allowOverlap="1">
            <wp:simplePos x="0" y="0"/>
            <wp:positionH relativeFrom="column">
              <wp:posOffset>4091305</wp:posOffset>
            </wp:positionH>
            <wp:positionV relativeFrom="paragraph">
              <wp:posOffset>-57150</wp:posOffset>
            </wp:positionV>
            <wp:extent cx="802640" cy="802640"/>
            <wp:effectExtent l="0" t="0" r="0" b="0"/>
            <wp:wrapSquare wrapText="bothSides"/>
            <wp:docPr id="322" name="图片 12"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 descr="第0章 咱们先来谈谈学习方法和红帽系统。第0章 咱们先来谈谈学习方法和红帽系统。"/>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802640" cy="802640"/>
                    </a:xfrm>
                    <a:prstGeom prst="rect">
                      <a:avLst/>
                    </a:prstGeom>
                    <a:noFill/>
                    <a:ln>
                      <a:noFill/>
                    </a:ln>
                  </pic:spPr>
                </pic:pic>
              </a:graphicData>
            </a:graphic>
          </wp:anchor>
        </w:drawing>
      </w:r>
      <w:r>
        <w:rPr>
          <w:rFonts w:hint="eastAsia"/>
        </w:rPr>
        <w:sym w:font="Wingdings" w:char="F0D8"/>
      </w:r>
      <w:r>
        <w:rPr>
          <w:rFonts w:hint="eastAsia"/>
        </w:rPr>
        <w:tab/>
      </w:r>
      <w:r>
        <w:rPr>
          <w:rStyle w:val="18"/>
          <w:rFonts w:hint="eastAsia"/>
        </w:rPr>
        <w:t>社区企业操作系统（</w:t>
      </w:r>
      <w:r>
        <w:rPr>
          <w:rStyle w:val="18"/>
          <w:rFonts w:ascii="Times New Roman"/>
          <w:b/>
          <w:bCs w:val="0"/>
        </w:rPr>
        <w:t>Community Enterprise Operating System</w:t>
      </w:r>
      <w:r>
        <w:rPr>
          <w:rStyle w:val="18"/>
          <w:rFonts w:hint="eastAsia"/>
        </w:rPr>
        <w:t>，</w:t>
      </w:r>
      <w:r>
        <w:rPr>
          <w:rStyle w:val="18"/>
          <w:rFonts w:ascii="Times New Roman"/>
          <w:b/>
          <w:bCs w:val="0"/>
        </w:rPr>
        <w:t>CentOS</w:t>
      </w:r>
      <w:r>
        <w:rPr>
          <w:rStyle w:val="18"/>
          <w:rFonts w:hint="eastAsia"/>
        </w:rPr>
        <w:t>）：</w:t>
      </w:r>
      <w:r>
        <w:rPr>
          <w:rFonts w:hint="eastAsia"/>
        </w:rPr>
        <w:t>通过把</w:t>
      </w:r>
      <w:r>
        <w:t>RHEL</w:t>
      </w:r>
      <w:r>
        <w:rPr>
          <w:rFonts w:hint="eastAsia"/>
        </w:rPr>
        <w:t>系统重新编译并发布给用户免费使用的</w:t>
      </w:r>
      <w:r>
        <w:t>Linux</w:t>
      </w:r>
      <w:r>
        <w:rPr>
          <w:rFonts w:hint="eastAsia"/>
        </w:rPr>
        <w:t>系统，具有广泛的使用人群。</w:t>
      </w:r>
      <w:r>
        <w:t>CentOS</w:t>
      </w:r>
      <w:r>
        <w:rPr>
          <w:rFonts w:hint="eastAsia"/>
        </w:rPr>
        <w:t>当前已被红帽公司“收编”。</w:t>
      </w:r>
    </w:p>
    <w:p/>
    <w:p/>
    <w:p>
      <w:pPr>
        <w:pStyle w:val="34"/>
        <w:ind w:left="704" w:hanging="304"/>
      </w:pPr>
      <w:r>
        <w:drawing>
          <wp:anchor distT="0" distB="0" distL="114300" distR="114300" simplePos="0" relativeHeight="251624448" behindDoc="0" locked="0" layoutInCell="1" allowOverlap="0">
            <wp:simplePos x="0" y="0"/>
            <wp:positionH relativeFrom="column">
              <wp:posOffset>4091940</wp:posOffset>
            </wp:positionH>
            <wp:positionV relativeFrom="paragraph">
              <wp:posOffset>9525</wp:posOffset>
            </wp:positionV>
            <wp:extent cx="802640" cy="802640"/>
            <wp:effectExtent l="0" t="0" r="0" b="0"/>
            <wp:wrapSquare wrapText="bothSides"/>
            <wp:docPr id="321" name="图片 11"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 descr="第0章 咱们先来谈谈学习方法和红帽系统。第0章 咱们先来谈谈学习方法和红帽系统。"/>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02640" cy="802640"/>
                    </a:xfrm>
                    <a:prstGeom prst="rect">
                      <a:avLst/>
                    </a:prstGeom>
                    <a:noFill/>
                    <a:ln>
                      <a:noFill/>
                    </a:ln>
                  </pic:spPr>
                </pic:pic>
              </a:graphicData>
            </a:graphic>
          </wp:anchor>
        </w:drawing>
      </w:r>
      <w:r>
        <w:rPr>
          <w:rFonts w:hint="eastAsia"/>
        </w:rPr>
        <w:sym w:font="Wingdings" w:char="F0D8"/>
      </w:r>
      <w:r>
        <w:rPr>
          <w:rFonts w:hint="eastAsia"/>
        </w:rPr>
        <w:tab/>
      </w:r>
      <w:r>
        <w:rPr>
          <w:rStyle w:val="18"/>
          <w:rFonts w:ascii="Times New Roman"/>
          <w:b/>
          <w:bCs w:val="0"/>
        </w:rPr>
        <w:t>Fedora</w:t>
      </w:r>
      <w:r>
        <w:rPr>
          <w:rStyle w:val="18"/>
          <w:rFonts w:hint="eastAsia"/>
        </w:rPr>
        <w:t>：</w:t>
      </w:r>
      <w:r>
        <w:rPr>
          <w:rFonts w:hint="eastAsia"/>
        </w:rPr>
        <w:t>由红帽公司发布的桌面版系统套件（目前已经不限于桌面版）。用户可免费体验到最新的技术或工具，这些技术或工具在成熟后会被加入到</w:t>
      </w:r>
      <w:r>
        <w:t>RHEL</w:t>
      </w:r>
      <w:r>
        <w:rPr>
          <w:rFonts w:hint="eastAsia"/>
        </w:rPr>
        <w:t>系统中，因此</w:t>
      </w:r>
      <w:r>
        <w:t>Fedora</w:t>
      </w:r>
      <w:r>
        <w:rPr>
          <w:rFonts w:hint="eastAsia"/>
        </w:rPr>
        <w:t>也称为</w:t>
      </w:r>
      <w:r>
        <w:t>RHEL</w:t>
      </w:r>
      <w:r>
        <w:rPr>
          <w:rFonts w:hint="eastAsia"/>
        </w:rPr>
        <w:t>系统的“试验田”。运维人员如果想时刻保持自己的技术领先，就应该多关注此类</w:t>
      </w:r>
      <w:r>
        <w:t>Linux</w:t>
      </w:r>
      <w:r>
        <w:rPr>
          <w:rFonts w:hint="eastAsia"/>
        </w:rPr>
        <w:t>系统的发展变化及新特性，不断改变自己的学习方向。</w:t>
      </w:r>
    </w:p>
    <w:p>
      <w:pPr>
        <w:pStyle w:val="34"/>
        <w:ind w:left="704" w:hanging="304"/>
      </w:pPr>
      <w:r>
        <w:drawing>
          <wp:anchor distT="0" distB="0" distL="114300" distR="114300" simplePos="0" relativeHeight="251625472" behindDoc="0" locked="0" layoutInCell="1" allowOverlap="1">
            <wp:simplePos x="0" y="0"/>
            <wp:positionH relativeFrom="column">
              <wp:posOffset>4093845</wp:posOffset>
            </wp:positionH>
            <wp:positionV relativeFrom="paragraph">
              <wp:posOffset>116205</wp:posOffset>
            </wp:positionV>
            <wp:extent cx="802640" cy="517525"/>
            <wp:effectExtent l="0" t="0" r="0" b="0"/>
            <wp:wrapSquare wrapText="bothSides"/>
            <wp:docPr id="320" name="图片 10"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descr="第0章 咱们先来谈谈学习方法和红帽系统。第0章 咱们先来谈谈学习方法和红帽系统。"/>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02640" cy="517525"/>
                    </a:xfrm>
                    <a:prstGeom prst="rect">
                      <a:avLst/>
                    </a:prstGeom>
                    <a:noFill/>
                    <a:ln>
                      <a:noFill/>
                    </a:ln>
                  </pic:spPr>
                </pic:pic>
              </a:graphicData>
            </a:graphic>
          </wp:anchor>
        </w:drawing>
      </w:r>
    </w:p>
    <w:p>
      <w:pPr>
        <w:pStyle w:val="34"/>
        <w:ind w:left="704" w:hanging="304"/>
      </w:pPr>
      <w:r>
        <w:rPr>
          <w:rFonts w:hint="eastAsia"/>
        </w:rPr>
        <w:sym w:font="Wingdings" w:char="F0D8"/>
      </w:r>
      <w:r>
        <w:rPr>
          <w:rFonts w:hint="eastAsia"/>
        </w:rPr>
        <w:tab/>
      </w:r>
      <w:r>
        <w:rPr>
          <w:rStyle w:val="18"/>
          <w:rFonts w:ascii="Times New Roman"/>
          <w:b/>
          <w:bCs w:val="0"/>
        </w:rPr>
        <w:t>openSUSE</w:t>
      </w:r>
      <w:r>
        <w:rPr>
          <w:rStyle w:val="18"/>
          <w:rFonts w:hint="eastAsia"/>
        </w:rPr>
        <w:t>：</w:t>
      </w:r>
      <w:r>
        <w:rPr>
          <w:rFonts w:hint="eastAsia"/>
        </w:rPr>
        <w:t>源自德国的一款著名的</w:t>
      </w:r>
      <w:r>
        <w:t>Linux</w:t>
      </w:r>
      <w:r>
        <w:rPr>
          <w:rFonts w:hint="eastAsia"/>
        </w:rPr>
        <w:t>系统，在全球范围内有着不错的声誉及市场占有率。</w:t>
      </w:r>
    </w:p>
    <w:p>
      <w:pPr>
        <w:pStyle w:val="32"/>
      </w:pPr>
      <w:r>
        <w:drawing>
          <wp:anchor distT="0" distB="0" distL="114300" distR="114300" simplePos="0" relativeHeight="251626496" behindDoc="0" locked="0" layoutInCell="1" allowOverlap="1">
            <wp:simplePos x="0" y="0"/>
            <wp:positionH relativeFrom="column">
              <wp:posOffset>4097655</wp:posOffset>
            </wp:positionH>
            <wp:positionV relativeFrom="paragraph">
              <wp:posOffset>260985</wp:posOffset>
            </wp:positionV>
            <wp:extent cx="802640" cy="840105"/>
            <wp:effectExtent l="0" t="0" r="0" b="0"/>
            <wp:wrapSquare wrapText="bothSides"/>
            <wp:docPr id="319" name="图片 9"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descr="第0章 咱们先来谈谈学习方法和红帽系统。第0章 咱们先来谈谈学习方法和红帽系统。"/>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802640" cy="840105"/>
                    </a:xfrm>
                    <a:prstGeom prst="rect">
                      <a:avLst/>
                    </a:prstGeom>
                    <a:noFill/>
                    <a:ln>
                      <a:noFill/>
                    </a:ln>
                  </pic:spPr>
                </pic:pic>
              </a:graphicData>
            </a:graphic>
          </wp:anchor>
        </w:drawing>
      </w:r>
    </w:p>
    <w:p/>
    <w:p>
      <w:pPr>
        <w:pStyle w:val="34"/>
        <w:ind w:left="704" w:hanging="304"/>
      </w:pPr>
      <w:r>
        <w:rPr>
          <w:rFonts w:hint="eastAsia"/>
        </w:rPr>
        <w:sym w:font="Wingdings" w:char="F0D8"/>
      </w:r>
      <w:r>
        <w:rPr>
          <w:rFonts w:hint="eastAsia"/>
        </w:rPr>
        <w:tab/>
      </w:r>
      <w:r>
        <w:rPr>
          <w:rStyle w:val="18"/>
          <w:rFonts w:ascii="Times New Roman"/>
          <w:b/>
          <w:bCs w:val="0"/>
        </w:rPr>
        <w:t>Gentoo</w:t>
      </w:r>
      <w:r>
        <w:rPr>
          <w:rStyle w:val="18"/>
          <w:rFonts w:hint="eastAsia"/>
        </w:rPr>
        <w:t>：</w:t>
      </w:r>
      <w:r>
        <w:rPr>
          <w:rFonts w:hint="eastAsia"/>
        </w:rPr>
        <w:t>具有极高的自定制性，操作复杂，因此适合有经验的人员使用。读者可以在学习完本书后尝试一下该系统。</w:t>
      </w:r>
    </w:p>
    <w:p>
      <w:pPr>
        <w:pStyle w:val="32"/>
      </w:pPr>
    </w:p>
    <w:p>
      <w:r>
        <w:drawing>
          <wp:anchor distT="0" distB="0" distL="114300" distR="114300" simplePos="0" relativeHeight="251627520" behindDoc="0" locked="0" layoutInCell="1" allowOverlap="1">
            <wp:simplePos x="0" y="0"/>
            <wp:positionH relativeFrom="column">
              <wp:posOffset>4109720</wp:posOffset>
            </wp:positionH>
            <wp:positionV relativeFrom="paragraph">
              <wp:posOffset>76835</wp:posOffset>
            </wp:positionV>
            <wp:extent cx="802640" cy="808355"/>
            <wp:effectExtent l="0" t="0" r="0" b="0"/>
            <wp:wrapSquare wrapText="bothSides"/>
            <wp:docPr id="318" name="图片 8"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 descr="第0章 咱们先来谈谈学习方法和红帽系统。第0章 咱们先来谈谈学习方法和红帽系统。"/>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02640" cy="808355"/>
                    </a:xfrm>
                    <a:prstGeom prst="rect">
                      <a:avLst/>
                    </a:prstGeom>
                    <a:noFill/>
                    <a:ln>
                      <a:noFill/>
                    </a:ln>
                  </pic:spPr>
                </pic:pic>
              </a:graphicData>
            </a:graphic>
          </wp:anchor>
        </w:drawing>
      </w:r>
    </w:p>
    <w:p>
      <w:pPr>
        <w:pStyle w:val="34"/>
        <w:ind w:left="704" w:hanging="304"/>
      </w:pPr>
      <w:r>
        <w:rPr>
          <w:rFonts w:hint="eastAsia"/>
        </w:rPr>
        <w:sym w:font="Wingdings" w:char="F0D8"/>
      </w:r>
      <w:r>
        <w:rPr>
          <w:rFonts w:hint="eastAsia"/>
        </w:rPr>
        <w:tab/>
      </w:r>
      <w:r>
        <w:rPr>
          <w:rStyle w:val="18"/>
          <w:rFonts w:ascii="Times New Roman"/>
          <w:b/>
          <w:bCs w:val="0"/>
        </w:rPr>
        <w:t>Debian</w:t>
      </w:r>
      <w:r>
        <w:rPr>
          <w:rStyle w:val="18"/>
          <w:rFonts w:hint="eastAsia"/>
        </w:rPr>
        <w:t>：</w:t>
      </w:r>
      <w:r>
        <w:rPr>
          <w:rFonts w:hint="eastAsia"/>
        </w:rPr>
        <w:t>稳定性、安全性强，提供了免费的基础支持，可以良好地支持各种硬件架构，以及提供近十万种不同的开源软件，在国外拥有很高的认可度和使用率。</w:t>
      </w:r>
    </w:p>
    <w:p>
      <w:pPr>
        <w:pStyle w:val="34"/>
        <w:ind w:left="704" w:hanging="304"/>
      </w:pPr>
    </w:p>
    <w:p>
      <w:pPr>
        <w:pStyle w:val="34"/>
        <w:ind w:left="704" w:hanging="304"/>
      </w:pPr>
      <w:r>
        <w:drawing>
          <wp:anchor distT="0" distB="0" distL="114300" distR="114300" simplePos="0" relativeHeight="251628544" behindDoc="0" locked="0" layoutInCell="1" allowOverlap="1">
            <wp:simplePos x="0" y="0"/>
            <wp:positionH relativeFrom="column">
              <wp:posOffset>4110990</wp:posOffset>
            </wp:positionH>
            <wp:positionV relativeFrom="paragraph">
              <wp:posOffset>13335</wp:posOffset>
            </wp:positionV>
            <wp:extent cx="802640" cy="802640"/>
            <wp:effectExtent l="0" t="0" r="0" b="0"/>
            <wp:wrapSquare wrapText="bothSides"/>
            <wp:docPr id="317" name="图片 7"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descr="第0章 咱们先来谈谈学习方法和红帽系统。第0章 咱们先来谈谈学习方法和红帽系统。"/>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802640" cy="802640"/>
                    </a:xfrm>
                    <a:prstGeom prst="rect">
                      <a:avLst/>
                    </a:prstGeom>
                    <a:noFill/>
                    <a:ln>
                      <a:noFill/>
                    </a:ln>
                  </pic:spPr>
                </pic:pic>
              </a:graphicData>
            </a:graphic>
          </wp:anchor>
        </w:drawing>
      </w:r>
      <w:r>
        <w:rPr>
          <w:rFonts w:hint="eastAsia"/>
        </w:rPr>
        <w:sym w:font="Wingdings" w:char="F0D8"/>
      </w:r>
      <w:r>
        <w:rPr>
          <w:rFonts w:hint="eastAsia"/>
        </w:rPr>
        <w:tab/>
      </w:r>
      <w:r>
        <w:rPr>
          <w:rStyle w:val="18"/>
          <w:rFonts w:ascii="Times New Roman"/>
          <w:b/>
          <w:bCs w:val="0"/>
        </w:rPr>
        <w:t>Ubuntu</w:t>
      </w:r>
      <w:r>
        <w:rPr>
          <w:rStyle w:val="18"/>
          <w:rFonts w:hint="eastAsia"/>
        </w:rPr>
        <w:t>：</w:t>
      </w:r>
      <w:r>
        <w:rPr>
          <w:rFonts w:hint="eastAsia"/>
        </w:rPr>
        <w:t>是一款派生自</w:t>
      </w:r>
      <w:r>
        <w:t>Debian</w:t>
      </w:r>
      <w:r>
        <w:rPr>
          <w:rFonts w:hint="eastAsia"/>
        </w:rPr>
        <w:t>的操作系统，对新款硬件具有极强的兼容能力。</w:t>
      </w:r>
      <w:r>
        <w:t>Ubuntu</w:t>
      </w:r>
      <w:r>
        <w:rPr>
          <w:rFonts w:hint="eastAsia"/>
        </w:rPr>
        <w:t>与</w:t>
      </w:r>
      <w:r>
        <w:t>Fedora</w:t>
      </w:r>
      <w:r>
        <w:rPr>
          <w:rFonts w:hint="eastAsia"/>
        </w:rPr>
        <w:t>都是极其出色的</w:t>
      </w:r>
      <w:r>
        <w:t>Linux</w:t>
      </w:r>
      <w:r>
        <w:rPr>
          <w:rFonts w:hint="eastAsia"/>
        </w:rPr>
        <w:t>桌面系统，而且</w:t>
      </w:r>
      <w:r>
        <w:t>Ubuntu</w:t>
      </w:r>
      <w:r>
        <w:rPr>
          <w:rFonts w:hint="eastAsia"/>
        </w:rPr>
        <w:t>也可用于服务器领域。</w:t>
      </w:r>
    </w:p>
    <w:p>
      <w:pPr>
        <w:pStyle w:val="32"/>
      </w:pPr>
    </w:p>
    <w:p>
      <w:pPr>
        <w:rPr>
          <w:spacing w:val="4"/>
          <w:kern w:val="0"/>
          <w:szCs w:val="21"/>
        </w:rPr>
      </w:pPr>
      <w:r>
        <w:rPr>
          <w:rFonts w:hint="eastAsia"/>
          <w:spacing w:val="4"/>
          <w:kern w:val="0"/>
          <w:szCs w:val="21"/>
        </w:rPr>
        <w:t>现在国内大多数</w:t>
      </w:r>
      <w:r>
        <w:rPr>
          <w:spacing w:val="4"/>
          <w:kern w:val="0"/>
          <w:szCs w:val="21"/>
        </w:rPr>
        <w:t>Linux</w:t>
      </w:r>
      <w:r>
        <w:rPr>
          <w:rFonts w:hint="eastAsia"/>
          <w:spacing w:val="4"/>
          <w:kern w:val="0"/>
          <w:szCs w:val="21"/>
        </w:rPr>
        <w:t>相关的图书都是围绕</w:t>
      </w:r>
      <w:r>
        <w:rPr>
          <w:spacing w:val="4"/>
          <w:kern w:val="0"/>
          <w:szCs w:val="21"/>
        </w:rPr>
        <w:t>CentOS</w:t>
      </w:r>
      <w:r>
        <w:rPr>
          <w:rFonts w:hint="eastAsia"/>
          <w:spacing w:val="4"/>
          <w:kern w:val="0"/>
          <w:szCs w:val="21"/>
        </w:rPr>
        <w:t>系统编写的，作者大多也会给出围绕</w:t>
      </w:r>
      <w:r>
        <w:rPr>
          <w:spacing w:val="4"/>
          <w:kern w:val="0"/>
          <w:szCs w:val="21"/>
        </w:rPr>
        <w:t>CentOS</w:t>
      </w:r>
      <w:r>
        <w:rPr>
          <w:rFonts w:hint="eastAsia"/>
          <w:spacing w:val="4"/>
          <w:kern w:val="0"/>
          <w:szCs w:val="21"/>
        </w:rPr>
        <w:t>进行写作的一系列理由，但是很多理由都站不住脚，根本没有剖析到</w:t>
      </w:r>
      <w:r>
        <w:rPr>
          <w:spacing w:val="4"/>
          <w:kern w:val="0"/>
          <w:szCs w:val="21"/>
        </w:rPr>
        <w:t>CentOS</w:t>
      </w:r>
      <w:r>
        <w:rPr>
          <w:rFonts w:hint="eastAsia"/>
          <w:spacing w:val="4"/>
          <w:kern w:val="0"/>
          <w:szCs w:val="21"/>
        </w:rPr>
        <w:t>系统与</w:t>
      </w:r>
      <w:r>
        <w:rPr>
          <w:spacing w:val="4"/>
          <w:kern w:val="0"/>
          <w:szCs w:val="21"/>
        </w:rPr>
        <w:t>RHEL</w:t>
      </w:r>
      <w:r>
        <w:rPr>
          <w:rFonts w:hint="eastAsia"/>
          <w:spacing w:val="4"/>
          <w:kern w:val="0"/>
          <w:szCs w:val="21"/>
        </w:rPr>
        <w:t>系统的本质关系。</w:t>
      </w:r>
      <w:r>
        <w:rPr>
          <w:spacing w:val="4"/>
          <w:kern w:val="0"/>
          <w:szCs w:val="21"/>
        </w:rPr>
        <w:t>CentOS</w:t>
      </w:r>
      <w:r>
        <w:rPr>
          <w:rFonts w:hint="eastAsia"/>
          <w:spacing w:val="4"/>
          <w:kern w:val="0"/>
          <w:szCs w:val="21"/>
        </w:rPr>
        <w:t>系统是通过把</w:t>
      </w:r>
      <w:r>
        <w:rPr>
          <w:spacing w:val="4"/>
          <w:kern w:val="0"/>
          <w:szCs w:val="21"/>
        </w:rPr>
        <w:t>RHEL</w:t>
      </w:r>
      <w:r>
        <w:rPr>
          <w:rFonts w:hint="eastAsia"/>
          <w:spacing w:val="4"/>
          <w:kern w:val="0"/>
          <w:szCs w:val="21"/>
        </w:rPr>
        <w:t>系统释放出的程序源代码经过</w:t>
      </w:r>
      <w:r>
        <w:rPr>
          <w:rFonts w:hint="eastAsia"/>
          <w:kern w:val="0"/>
          <w:szCs w:val="21"/>
        </w:rPr>
        <w:t>二次编译之后生成的一种</w:t>
      </w:r>
      <w:r>
        <w:rPr>
          <w:kern w:val="0"/>
          <w:szCs w:val="21"/>
        </w:rPr>
        <w:t>Linux</w:t>
      </w:r>
      <w:r>
        <w:rPr>
          <w:rFonts w:hint="eastAsia"/>
          <w:kern w:val="0"/>
          <w:szCs w:val="21"/>
        </w:rPr>
        <w:t>系统，其命令操作和服务配置方法与</w:t>
      </w:r>
      <w:r>
        <w:rPr>
          <w:kern w:val="0"/>
          <w:szCs w:val="21"/>
        </w:rPr>
        <w:t>RHEL</w:t>
      </w:r>
      <w:r>
        <w:rPr>
          <w:rFonts w:hint="eastAsia"/>
          <w:kern w:val="0"/>
          <w:szCs w:val="21"/>
        </w:rPr>
        <w:t>完全相同，但是去掉了很多收费的服务套件功能，而且还不提供任何形式的技术支持，出现问题后只能由运维人员自己解决。经过这般分析基本上可以判断出，选择</w:t>
      </w:r>
      <w:r>
        <w:rPr>
          <w:kern w:val="0"/>
          <w:szCs w:val="21"/>
        </w:rPr>
        <w:t>CentOS</w:t>
      </w:r>
      <w:r>
        <w:rPr>
          <w:rFonts w:hint="eastAsia"/>
          <w:kern w:val="0"/>
          <w:szCs w:val="21"/>
        </w:rPr>
        <w:t>的理由只剩下</w:t>
      </w:r>
      <w:r>
        <w:rPr>
          <w:rFonts w:hint="eastAsia"/>
          <w:w w:val="200"/>
          <w:kern w:val="0"/>
          <w:szCs w:val="21"/>
        </w:rPr>
        <w:t>—</w:t>
      </w:r>
      <w:r>
        <w:rPr>
          <w:rFonts w:hint="eastAsia"/>
          <w:spacing w:val="4"/>
          <w:kern w:val="0"/>
          <w:szCs w:val="21"/>
        </w:rPr>
        <w:t>免费！当人们大举免费、开源、正义的旗帜来宣扬</w:t>
      </w:r>
      <w:r>
        <w:rPr>
          <w:spacing w:val="4"/>
          <w:kern w:val="0"/>
          <w:szCs w:val="21"/>
        </w:rPr>
        <w:t>CentOS</w:t>
      </w:r>
      <w:r>
        <w:rPr>
          <w:rFonts w:hint="eastAsia"/>
          <w:spacing w:val="4"/>
          <w:kern w:val="0"/>
          <w:szCs w:val="21"/>
        </w:rPr>
        <w:t>系统的时候，殊不知</w:t>
      </w:r>
      <w:r>
        <w:rPr>
          <w:spacing w:val="4"/>
          <w:kern w:val="0"/>
          <w:szCs w:val="21"/>
        </w:rPr>
        <w:t>CentOS</w:t>
      </w:r>
      <w:r>
        <w:rPr>
          <w:rFonts w:hint="eastAsia"/>
          <w:spacing w:val="4"/>
          <w:kern w:val="0"/>
          <w:szCs w:val="21"/>
        </w:rPr>
        <w:t>系统其实早在</w:t>
      </w:r>
      <w:r>
        <w:rPr>
          <w:spacing w:val="4"/>
          <w:kern w:val="0"/>
          <w:szCs w:val="21"/>
        </w:rPr>
        <w:t>2014</w:t>
      </w:r>
      <w:r>
        <w:rPr>
          <w:rFonts w:hint="eastAsia"/>
          <w:spacing w:val="4"/>
          <w:kern w:val="0"/>
          <w:szCs w:val="21"/>
        </w:rPr>
        <w:t>年年初就已经被红帽公司“收编”，当前只是战略性的免费而已。再者说，根据</w:t>
      </w:r>
      <w:r>
        <w:rPr>
          <w:spacing w:val="4"/>
          <w:kern w:val="0"/>
          <w:szCs w:val="21"/>
        </w:rPr>
        <w:t>GNU GPL</w:t>
      </w:r>
      <w:r>
        <w:rPr>
          <w:rFonts w:hint="eastAsia"/>
          <w:spacing w:val="4"/>
          <w:kern w:val="0"/>
          <w:szCs w:val="21"/>
        </w:rPr>
        <w:t>许可协议，我们同样也可以免费使用</w:t>
      </w:r>
      <w:r>
        <w:rPr>
          <w:spacing w:val="4"/>
          <w:kern w:val="0"/>
          <w:szCs w:val="21"/>
        </w:rPr>
        <w:t>RHEL</w:t>
      </w:r>
      <w:r>
        <w:rPr>
          <w:rFonts w:hint="eastAsia"/>
          <w:spacing w:val="4"/>
          <w:kern w:val="0"/>
          <w:szCs w:val="21"/>
        </w:rPr>
        <w:t>系统，甚至是修改其代码创建衍生产品。开源系统在自由程度上没有任何差异，更无关道德问题。</w:t>
      </w:r>
    </w:p>
    <w:p>
      <w:pPr>
        <w:rPr>
          <w:kern w:val="0"/>
          <w:szCs w:val="21"/>
        </w:rPr>
      </w:pPr>
      <w:r>
        <w:rPr>
          <w:rFonts w:hint="eastAsia"/>
          <w:kern w:val="0"/>
          <w:szCs w:val="21"/>
        </w:rPr>
        <w:t>本书是基于最新的</w:t>
      </w:r>
      <w:r>
        <w:rPr>
          <w:kern w:val="0"/>
          <w:szCs w:val="21"/>
        </w:rPr>
        <w:t>RHEL 7</w:t>
      </w:r>
      <w:r>
        <w:rPr>
          <w:rFonts w:hint="eastAsia"/>
          <w:kern w:val="0"/>
          <w:szCs w:val="21"/>
        </w:rPr>
        <w:t>系统编写的，书中内容及实验完全通用于</w:t>
      </w:r>
      <w:r>
        <w:rPr>
          <w:kern w:val="0"/>
          <w:szCs w:val="21"/>
        </w:rPr>
        <w:t>CentOS</w:t>
      </w:r>
      <w:r>
        <w:rPr>
          <w:rFonts w:hint="eastAsia"/>
          <w:kern w:val="0"/>
          <w:szCs w:val="21"/>
        </w:rPr>
        <w:t>、</w:t>
      </w:r>
      <w:r>
        <w:rPr>
          <w:kern w:val="0"/>
          <w:szCs w:val="21"/>
        </w:rPr>
        <w:t>Fedora</w:t>
      </w:r>
      <w:r>
        <w:rPr>
          <w:rFonts w:hint="eastAsia"/>
          <w:kern w:val="0"/>
          <w:szCs w:val="21"/>
        </w:rPr>
        <w:t>等系统。也就是说，当您学完本书后，即便公司内的生产环境部署的是</w:t>
      </w:r>
      <w:r>
        <w:rPr>
          <w:kern w:val="0"/>
          <w:szCs w:val="21"/>
        </w:rPr>
        <w:t>CentOS</w:t>
      </w:r>
      <w:r>
        <w:rPr>
          <w:rFonts w:hint="eastAsia"/>
          <w:kern w:val="0"/>
          <w:szCs w:val="21"/>
        </w:rPr>
        <w:t>系统，也照样可以搞得定。更重要的是，本书配套资料中的</w:t>
      </w:r>
      <w:r>
        <w:rPr>
          <w:kern w:val="0"/>
          <w:szCs w:val="21"/>
        </w:rPr>
        <w:t>ISO</w:t>
      </w:r>
      <w:r>
        <w:rPr>
          <w:rFonts w:hint="eastAsia"/>
          <w:kern w:val="0"/>
          <w:szCs w:val="21"/>
        </w:rPr>
        <w:t>镜像与红帽</w:t>
      </w:r>
      <w:r>
        <w:rPr>
          <w:kern w:val="0"/>
          <w:szCs w:val="21"/>
        </w:rPr>
        <w:t>RHCSA</w:t>
      </w:r>
      <w:r>
        <w:rPr>
          <w:rFonts w:hint="eastAsia"/>
          <w:kern w:val="0"/>
          <w:szCs w:val="21"/>
        </w:rPr>
        <w:t>及</w:t>
      </w:r>
      <w:r>
        <w:rPr>
          <w:kern w:val="0"/>
          <w:szCs w:val="21"/>
        </w:rPr>
        <w:t>RHCE</w:t>
      </w:r>
      <w:r>
        <w:rPr>
          <w:rFonts w:hint="eastAsia"/>
          <w:kern w:val="0"/>
          <w:szCs w:val="21"/>
        </w:rPr>
        <w:t>考试基本保持一致，因此更适合备考红帽认证的考生使用。</w:t>
      </w:r>
    </w:p>
    <w:p>
      <w:pPr>
        <w:pStyle w:val="34"/>
        <w:ind w:left="704" w:hanging="304"/>
        <w:rPr>
          <w:szCs w:val="21"/>
        </w:rPr>
      </w:pPr>
      <w:r>
        <w:rPr>
          <w:rFonts w:hint="eastAsia"/>
        </w:rPr>
        <w:sym w:font="Wingdings" w:char="F0D8"/>
      </w:r>
      <w:r>
        <w:rPr>
          <w:rFonts w:hint="eastAsia"/>
        </w:rPr>
        <w:tab/>
      </w:r>
      <w:r>
        <w:rPr>
          <w:rFonts w:hint="eastAsia"/>
          <w:szCs w:val="21"/>
        </w:rPr>
        <w:t>随书配备的</w:t>
      </w:r>
      <w:r>
        <w:rPr>
          <w:szCs w:val="21"/>
        </w:rPr>
        <w:t>ISO</w:t>
      </w:r>
      <w:r>
        <w:rPr>
          <w:rFonts w:hint="eastAsia"/>
          <w:szCs w:val="21"/>
        </w:rPr>
        <w:t>镜像文件下载地址：</w:t>
      </w:r>
      <w:r>
        <w:fldChar w:fldCharType="begin"/>
      </w:r>
      <w:r>
        <w:instrText xml:space="preserve"> HYPERLINK "https://www.linuxprobe.com/tools" </w:instrText>
      </w:r>
      <w:r>
        <w:fldChar w:fldCharType="separate"/>
      </w:r>
      <w:r>
        <w:rPr>
          <w:rStyle w:val="21"/>
          <w:szCs w:val="21"/>
        </w:rPr>
        <w:t>https://www.linuxprobe.com/tools</w:t>
      </w:r>
      <w:r>
        <w:rPr>
          <w:rStyle w:val="21"/>
          <w:szCs w:val="21"/>
        </w:rPr>
        <w:fldChar w:fldCharType="end"/>
      </w:r>
    </w:p>
    <w:p>
      <w:pPr>
        <w:pStyle w:val="34"/>
        <w:ind w:left="704" w:hanging="304"/>
        <w:rPr>
          <w:spacing w:val="-6"/>
          <w:szCs w:val="21"/>
        </w:rPr>
      </w:pPr>
      <w:r>
        <w:rPr>
          <w:rFonts w:hint="eastAsia"/>
        </w:rPr>
        <w:sym w:font="Wingdings" w:char="F0D8"/>
      </w:r>
      <w:r>
        <w:rPr>
          <w:rFonts w:hint="eastAsia"/>
        </w:rPr>
        <w:tab/>
      </w:r>
      <w:r>
        <w:rPr>
          <w:rFonts w:hint="eastAsia"/>
          <w:spacing w:val="-6"/>
          <w:szCs w:val="21"/>
        </w:rPr>
        <w:t>深度评解红帽</w:t>
      </w:r>
      <w:r>
        <w:rPr>
          <w:spacing w:val="-6"/>
          <w:szCs w:val="21"/>
        </w:rPr>
        <w:t>RHCSA</w:t>
      </w:r>
      <w:r>
        <w:rPr>
          <w:rFonts w:hint="eastAsia"/>
          <w:spacing w:val="-6"/>
          <w:szCs w:val="21"/>
        </w:rPr>
        <w:t>、</w:t>
      </w:r>
      <w:r>
        <w:rPr>
          <w:spacing w:val="-6"/>
          <w:szCs w:val="21"/>
        </w:rPr>
        <w:t>RHCE</w:t>
      </w:r>
      <w:r>
        <w:rPr>
          <w:rFonts w:hint="eastAsia"/>
          <w:spacing w:val="-6"/>
          <w:szCs w:val="21"/>
        </w:rPr>
        <w:t>、</w:t>
      </w:r>
      <w:r>
        <w:rPr>
          <w:spacing w:val="-6"/>
          <w:szCs w:val="21"/>
        </w:rPr>
        <w:t>RHCA</w:t>
      </w:r>
      <w:r>
        <w:rPr>
          <w:rFonts w:hint="eastAsia"/>
          <w:spacing w:val="-6"/>
          <w:szCs w:val="21"/>
        </w:rPr>
        <w:t>认证：</w:t>
      </w:r>
      <w:r>
        <w:rPr>
          <w:spacing w:val="-6"/>
          <w:szCs w:val="21"/>
        </w:rPr>
        <w:t>https://www.linuxprobe.com/redhat-certificate</w:t>
      </w:r>
    </w:p>
    <w:p>
      <w:pPr>
        <w:pStyle w:val="4"/>
        <w:spacing w:before="151" w:after="151"/>
        <w:rPr>
          <w:kern w:val="2"/>
        </w:rPr>
      </w:pPr>
      <w:r>
        <w:rPr>
          <w:rFonts w:hint="eastAsia"/>
        </w:rPr>
        <w:t>优秀的</w:t>
      </w:r>
      <w:r>
        <w:t>RHEL</w:t>
      </w:r>
      <w:r>
        <w:rPr>
          <w:rFonts w:hint="eastAsia"/>
        </w:rPr>
        <w:t xml:space="preserve"> </w:t>
      </w:r>
      <w:r>
        <w:t>7</w:t>
      </w:r>
      <w:r>
        <w:rPr>
          <w:rFonts w:hint="eastAsia"/>
        </w:rPr>
        <w:t>系统</w:t>
      </w:r>
    </w:p>
    <w:p>
      <w:pPr>
        <w:pStyle w:val="29"/>
        <w:rPr>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10"/>
        <w:gridCol w:w="7475"/>
      </w:tblGrid>
      <w:tr>
        <w:tblPrEx>
          <w:tblLayout w:type="fixed"/>
          <w:tblCellMar>
            <w:top w:w="0" w:type="dxa"/>
            <w:left w:w="108" w:type="dxa"/>
            <w:bottom w:w="0" w:type="dxa"/>
            <w:right w:w="108" w:type="dxa"/>
          </w:tblCellMar>
        </w:tblPrEx>
        <w:trPr>
          <w:cantSplit/>
          <w:trHeight w:val="271" w:hRule="atLeast"/>
        </w:trPr>
        <w:tc>
          <w:tcPr>
            <w:tcW w:w="560" w:type="dxa"/>
            <w:gridSpan w:val="2"/>
            <w:shd w:val="clear" w:color="auto" w:fill="000000"/>
            <w:tcMar>
              <w:top w:w="0" w:type="dxa"/>
              <w:bottom w:w="0" w:type="dxa"/>
            </w:tcMar>
          </w:tcPr>
          <w:p>
            <w:pPr>
              <w:pStyle w:val="42"/>
              <w:ind w:firstLine="0" w:firstLineChars="0"/>
              <w:jc w:val="both"/>
              <w:rPr>
                <w:rStyle w:val="18"/>
              </w:rPr>
            </w:pPr>
            <w:r>
              <w:rPr>
                <w:rStyle w:val="18"/>
                <w:rFonts w:hint="eastAsia"/>
              </w:rPr>
              <w:t>注：</w:t>
            </w:r>
          </w:p>
        </w:tc>
        <w:tc>
          <w:tcPr>
            <w:tcW w:w="7475" w:type="dxa"/>
            <w:shd w:val="clear" w:color="auto" w:fill="D9D9D9"/>
          </w:tcPr>
          <w:p>
            <w:pPr>
              <w:pStyle w:val="42"/>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pPr>
          </w:p>
        </w:tc>
        <w:tc>
          <w:tcPr>
            <w:tcW w:w="7685" w:type="dxa"/>
            <w:gridSpan w:val="2"/>
            <w:shd w:val="clear" w:color="auto" w:fill="D9D9D9"/>
            <w:tcMar>
              <w:top w:w="57" w:type="dxa"/>
              <w:bottom w:w="57" w:type="dxa"/>
            </w:tcMar>
          </w:tcPr>
          <w:p>
            <w:pPr>
              <w:pStyle w:val="42"/>
              <w:rPr>
                <w:shd w:val="pct10" w:color="auto" w:fill="FFFFFF"/>
              </w:rPr>
            </w:pPr>
            <w:r>
              <w:rPr>
                <w:rFonts w:hint="eastAsia"/>
              </w:rPr>
              <w:t>本小节的内容是我在</w:t>
            </w:r>
            <w:r>
              <w:t>2015</w:t>
            </w:r>
            <w:r>
              <w:rPr>
                <w:rFonts w:hint="eastAsia"/>
              </w:rPr>
              <w:t>年写给学员的一篇文章，现在</w:t>
            </w:r>
            <w:r>
              <w:t>RHEL 7</w:t>
            </w:r>
            <w:r>
              <w:rPr>
                <w:rFonts w:hint="eastAsia"/>
              </w:rPr>
              <w:t>系统已经经过近三年的迭代更新，此时再回看这篇文章，发现我的预测还是很准确吧。当前，国内大多数机房都已经部署了</w:t>
            </w:r>
            <w:r>
              <w:t>RHEL 7</w:t>
            </w:r>
            <w:r>
              <w:rPr>
                <w:rFonts w:hint="eastAsia"/>
              </w:rPr>
              <w:t>系统，国内外多家银行机构、保险公司系统也纷纷上线</w:t>
            </w:r>
            <w:r>
              <w:t>CentOS 7</w:t>
            </w:r>
            <w:r>
              <w:rPr>
                <w:rFonts w:hint="eastAsia"/>
              </w:rPr>
              <w:t>或</w:t>
            </w:r>
            <w:r>
              <w:t>RHEL 7</w:t>
            </w:r>
            <w:r>
              <w:rPr>
                <w:rFonts w:hint="eastAsia"/>
              </w:rPr>
              <w:t>系统，但我依然想引用这篇文章来帮助读者了解</w:t>
            </w:r>
            <w:r>
              <w:t>RHEL 7</w:t>
            </w:r>
            <w:r>
              <w:rPr>
                <w:rFonts w:hint="eastAsia"/>
              </w:rPr>
              <w:t>系统，而且我也深信这篇文章同样也会适用于未来的</w:t>
            </w:r>
            <w:r>
              <w:t>RHEL 8</w:t>
            </w:r>
            <w:r>
              <w:rPr>
                <w:rFonts w:hint="eastAsia"/>
              </w:rPr>
              <w:t>系统。</w:t>
            </w:r>
          </w:p>
        </w:tc>
      </w:tr>
    </w:tbl>
    <w:p>
      <w:pPr>
        <w:pStyle w:val="29"/>
        <w:rPr>
          <w:shd w:val="pct10" w:color="auto" w:fill="FFFFFF"/>
        </w:rPr>
      </w:pPr>
    </w:p>
    <w:p>
      <w:pPr>
        <w:rPr>
          <w:spacing w:val="-2"/>
          <w:kern w:val="0"/>
          <w:szCs w:val="21"/>
        </w:rPr>
      </w:pPr>
      <w:r>
        <w:rPr>
          <w:spacing w:val="-2"/>
          <w:kern w:val="0"/>
          <w:szCs w:val="21"/>
        </w:rPr>
        <w:t>2014</w:t>
      </w:r>
      <w:r>
        <w:rPr>
          <w:rFonts w:hint="eastAsia"/>
          <w:spacing w:val="-2"/>
          <w:kern w:val="0"/>
          <w:szCs w:val="21"/>
        </w:rPr>
        <w:t>年年末，</w:t>
      </w:r>
      <w:r>
        <w:rPr>
          <w:spacing w:val="-2"/>
          <w:kern w:val="0"/>
          <w:szCs w:val="21"/>
        </w:rPr>
        <w:t>RedHat</w:t>
      </w:r>
      <w:r>
        <w:rPr>
          <w:rFonts w:hint="eastAsia"/>
          <w:spacing w:val="-2"/>
          <w:kern w:val="0"/>
          <w:szCs w:val="21"/>
        </w:rPr>
        <w:t>公司推出了当前最新的企业版</w:t>
      </w:r>
      <w:r>
        <w:rPr>
          <w:spacing w:val="-2"/>
          <w:kern w:val="0"/>
          <w:szCs w:val="21"/>
        </w:rPr>
        <w:t>Linux</w:t>
      </w:r>
      <w:r>
        <w:rPr>
          <w:rFonts w:hint="eastAsia"/>
          <w:spacing w:val="-2"/>
          <w:kern w:val="0"/>
          <w:szCs w:val="21"/>
        </w:rPr>
        <w:t>系统</w:t>
      </w:r>
      <w:r>
        <w:rPr>
          <w:rFonts w:hint="eastAsia"/>
          <w:w w:val="200"/>
          <w:kern w:val="0"/>
          <w:szCs w:val="21"/>
        </w:rPr>
        <w:t>—</w:t>
      </w:r>
      <w:r>
        <w:rPr>
          <w:spacing w:val="-2"/>
          <w:kern w:val="0"/>
          <w:szCs w:val="21"/>
        </w:rPr>
        <w:t>RHEL 7</w:t>
      </w:r>
      <w:r>
        <w:rPr>
          <w:rFonts w:hint="eastAsia"/>
          <w:spacing w:val="-2"/>
          <w:kern w:val="0"/>
          <w:szCs w:val="21"/>
        </w:rPr>
        <w:t>，彼时国内外各大媒体都给了不少特写镜头，行业也给予了硕大的期待。但是，时至今日</w:t>
      </w:r>
      <w:r>
        <w:rPr>
          <w:spacing w:val="-2"/>
          <w:kern w:val="0"/>
          <w:szCs w:val="21"/>
        </w:rPr>
        <w:t>RHEL 7</w:t>
      </w:r>
      <w:r>
        <w:rPr>
          <w:rFonts w:hint="eastAsia"/>
          <w:spacing w:val="-2"/>
          <w:kern w:val="0"/>
          <w:szCs w:val="21"/>
        </w:rPr>
        <w:t>系统的市场占有率却一直不温不火，于是有人开始对</w:t>
      </w:r>
      <w:r>
        <w:rPr>
          <w:spacing w:val="-2"/>
          <w:kern w:val="0"/>
          <w:szCs w:val="21"/>
        </w:rPr>
        <w:t>RHEL 7</w:t>
      </w:r>
      <w:r>
        <w:rPr>
          <w:rFonts w:hint="eastAsia"/>
          <w:spacing w:val="-2"/>
          <w:kern w:val="0"/>
          <w:szCs w:val="21"/>
        </w:rPr>
        <w:t>系统的未来表示担心，甚至有人还拿出各种论调来唱衰</w:t>
      </w:r>
      <w:r>
        <w:rPr>
          <w:spacing w:val="-2"/>
          <w:kern w:val="0"/>
          <w:szCs w:val="21"/>
        </w:rPr>
        <w:t>Linux</w:t>
      </w:r>
      <w:r>
        <w:rPr>
          <w:rFonts w:hint="eastAsia"/>
          <w:spacing w:val="-2"/>
          <w:kern w:val="0"/>
          <w:szCs w:val="21"/>
        </w:rPr>
        <w:t>系统，觉得开源厂商已经过了事业最高点，要在服务器领域让步于</w:t>
      </w:r>
      <w:r>
        <w:rPr>
          <w:spacing w:val="-2"/>
          <w:kern w:val="0"/>
          <w:szCs w:val="21"/>
        </w:rPr>
        <w:t>Windows</w:t>
      </w:r>
      <w:r>
        <w:rPr>
          <w:rFonts w:hint="eastAsia"/>
          <w:spacing w:val="-2"/>
          <w:kern w:val="0"/>
          <w:szCs w:val="21"/>
        </w:rPr>
        <w:t>系统了。这些话其实并没必要去反驳，任何一个产品都会有其拥趸和黑粉，时间会向所有人证明一切。我们现在只是来单纯地聊一聊这个</w:t>
      </w:r>
      <w:r>
        <w:rPr>
          <w:spacing w:val="-2"/>
          <w:kern w:val="0"/>
          <w:szCs w:val="21"/>
        </w:rPr>
        <w:t>RHEL 7</w:t>
      </w:r>
      <w:r>
        <w:rPr>
          <w:rFonts w:hint="eastAsia"/>
          <w:spacing w:val="-2"/>
          <w:kern w:val="0"/>
          <w:szCs w:val="21"/>
        </w:rPr>
        <w:t>系统。</w:t>
      </w:r>
    </w:p>
    <w:p>
      <w:pPr>
        <w:rPr>
          <w:spacing w:val="2"/>
          <w:kern w:val="0"/>
          <w:szCs w:val="21"/>
        </w:rPr>
      </w:pPr>
      <w:r>
        <w:rPr>
          <w:rFonts w:hint="eastAsia"/>
          <w:kern w:val="0"/>
          <w:szCs w:val="21"/>
        </w:rPr>
        <w:t>在</w:t>
      </w:r>
      <w:r>
        <w:rPr>
          <w:rFonts w:hint="eastAsia"/>
          <w:spacing w:val="2"/>
          <w:kern w:val="0"/>
          <w:szCs w:val="21"/>
        </w:rPr>
        <w:t>正式开聊之前，希望读者对</w:t>
      </w:r>
      <w:r>
        <w:rPr>
          <w:spacing w:val="2"/>
          <w:kern w:val="0"/>
          <w:szCs w:val="21"/>
        </w:rPr>
        <w:t>Linux</w:t>
      </w:r>
      <w:r>
        <w:rPr>
          <w:rFonts w:hint="eastAsia"/>
          <w:spacing w:val="2"/>
          <w:kern w:val="0"/>
          <w:szCs w:val="21"/>
        </w:rPr>
        <w:t>系统特性和运维领域有基本的了解，知道</w:t>
      </w:r>
      <w:r>
        <w:rPr>
          <w:spacing w:val="2"/>
          <w:kern w:val="0"/>
          <w:szCs w:val="21"/>
        </w:rPr>
        <w:t>Linux</w:t>
      </w:r>
      <w:r>
        <w:rPr>
          <w:rFonts w:hint="eastAsia"/>
          <w:spacing w:val="2"/>
          <w:kern w:val="0"/>
          <w:szCs w:val="21"/>
        </w:rPr>
        <w:t>系统在服务器领域中占据着不可小觑的市场份额，认识到</w:t>
      </w:r>
      <w:r>
        <w:rPr>
          <w:spacing w:val="2"/>
          <w:kern w:val="0"/>
          <w:szCs w:val="21"/>
        </w:rPr>
        <w:t>RedHat</w:t>
      </w:r>
      <w:r>
        <w:rPr>
          <w:rFonts w:hint="eastAsia"/>
          <w:spacing w:val="2"/>
          <w:kern w:val="0"/>
          <w:szCs w:val="21"/>
        </w:rPr>
        <w:t>厂商对</w:t>
      </w:r>
      <w:r>
        <w:rPr>
          <w:spacing w:val="2"/>
          <w:kern w:val="0"/>
          <w:szCs w:val="21"/>
        </w:rPr>
        <w:t>Linux</w:t>
      </w:r>
      <w:r>
        <w:rPr>
          <w:rFonts w:hint="eastAsia"/>
          <w:spacing w:val="2"/>
          <w:kern w:val="0"/>
          <w:szCs w:val="21"/>
        </w:rPr>
        <w:t>系统及整个开源行业的重要影响，更知道</w:t>
      </w:r>
      <w:r>
        <w:rPr>
          <w:spacing w:val="2"/>
          <w:kern w:val="0"/>
          <w:szCs w:val="21"/>
        </w:rPr>
        <w:t>CentOS</w:t>
      </w:r>
      <w:r>
        <w:rPr>
          <w:rFonts w:hint="eastAsia"/>
          <w:spacing w:val="2"/>
          <w:kern w:val="0"/>
          <w:szCs w:val="21"/>
        </w:rPr>
        <w:t>系统其实是</w:t>
      </w:r>
      <w:r>
        <w:rPr>
          <w:spacing w:val="2"/>
          <w:kern w:val="0"/>
          <w:szCs w:val="21"/>
        </w:rPr>
        <w:t>RHEL</w:t>
      </w:r>
      <w:r>
        <w:rPr>
          <w:rFonts w:hint="eastAsia"/>
          <w:spacing w:val="2"/>
          <w:kern w:val="0"/>
          <w:szCs w:val="21"/>
        </w:rPr>
        <w:t>系统的衍生品。如果以前使用过一段时间的</w:t>
      </w:r>
      <w:r>
        <w:rPr>
          <w:spacing w:val="2"/>
          <w:kern w:val="0"/>
          <w:szCs w:val="21"/>
        </w:rPr>
        <w:t>RHEL 7</w:t>
      </w:r>
      <w:r>
        <w:rPr>
          <w:rFonts w:hint="eastAsia"/>
          <w:spacing w:val="2"/>
          <w:kern w:val="0"/>
          <w:szCs w:val="21"/>
        </w:rPr>
        <w:t>系统，我们就更能顺畅地讨论“红帽</w:t>
      </w:r>
      <w:r>
        <w:rPr>
          <w:spacing w:val="2"/>
          <w:kern w:val="0"/>
          <w:szCs w:val="21"/>
        </w:rPr>
        <w:t>Linux</w:t>
      </w:r>
      <w:r>
        <w:rPr>
          <w:rFonts w:hint="eastAsia"/>
          <w:spacing w:val="2"/>
          <w:kern w:val="0"/>
          <w:szCs w:val="21"/>
        </w:rPr>
        <w:t>系统是否是一个失败的产品”这个问题。</w:t>
      </w:r>
    </w:p>
    <w:p>
      <w:pPr>
        <w:rPr>
          <w:kern w:val="0"/>
          <w:szCs w:val="21"/>
        </w:rPr>
      </w:pPr>
      <w:r>
        <w:rPr>
          <w:rFonts w:hint="eastAsia"/>
          <w:kern w:val="0"/>
          <w:szCs w:val="21"/>
        </w:rPr>
        <w:t>我们先来看一个烫手的热议问题：“为什么半年过去了，</w:t>
      </w:r>
      <w:r>
        <w:rPr>
          <w:kern w:val="0"/>
          <w:szCs w:val="21"/>
        </w:rPr>
        <w:t>RHEL 7</w:t>
      </w:r>
      <w:r>
        <w:rPr>
          <w:rFonts w:hint="eastAsia"/>
          <w:kern w:val="0"/>
          <w:szCs w:val="21"/>
        </w:rPr>
        <w:t>系统的市场份额依然不温不火？要不要返回去学习老版本的</w:t>
      </w:r>
      <w:r>
        <w:rPr>
          <w:kern w:val="0"/>
          <w:szCs w:val="21"/>
        </w:rPr>
        <w:t>Linux</w:t>
      </w:r>
      <w:r>
        <w:rPr>
          <w:rFonts w:hint="eastAsia"/>
          <w:kern w:val="0"/>
          <w:szCs w:val="21"/>
        </w:rPr>
        <w:t>系统？”甚至有阴谋论说美国在使用新版本的</w:t>
      </w:r>
      <w:r>
        <w:rPr>
          <w:kern w:val="0"/>
          <w:szCs w:val="21"/>
        </w:rPr>
        <w:t>Linux</w:t>
      </w:r>
      <w:r>
        <w:rPr>
          <w:rFonts w:hint="eastAsia"/>
          <w:kern w:val="0"/>
          <w:szCs w:val="21"/>
        </w:rPr>
        <w:t>系统来搜集全球信息，告诫我们千万不要去碰。这个问题必须要回应，否则更多的阴谋论会层出不穷，甚至会让国内某些认知能力欠缺的媒体对开源行业产生误解甚至曲解。</w:t>
      </w:r>
    </w:p>
    <w:p>
      <w:pPr>
        <w:rPr>
          <w:spacing w:val="-2"/>
          <w:kern w:val="0"/>
          <w:szCs w:val="21"/>
        </w:rPr>
      </w:pPr>
      <w:r>
        <w:rPr>
          <w:rFonts w:hint="eastAsia"/>
          <w:spacing w:val="-2"/>
          <w:kern w:val="0"/>
          <w:szCs w:val="21"/>
        </w:rPr>
        <w:t>基于前面提到的与读者共有的经验共识和篇幅限制，下面的论证速度会比较快，也会很有意思。首先，</w:t>
      </w:r>
      <w:r>
        <w:rPr>
          <w:spacing w:val="-2"/>
          <w:kern w:val="0"/>
          <w:szCs w:val="21"/>
        </w:rPr>
        <w:t>RHEL</w:t>
      </w:r>
      <w:r>
        <w:rPr>
          <w:rFonts w:hint="eastAsia"/>
          <w:spacing w:val="-2"/>
          <w:kern w:val="0"/>
          <w:szCs w:val="21"/>
        </w:rPr>
        <w:t>是企业版的服务器系统而不是用来玩耍折腾的桌面机系统，更何况作为桌面操作系统的</w:t>
      </w:r>
      <w:r>
        <w:rPr>
          <w:spacing w:val="-2"/>
          <w:kern w:val="0"/>
          <w:szCs w:val="21"/>
        </w:rPr>
        <w:t>Windows 7</w:t>
      </w:r>
      <w:r>
        <w:rPr>
          <w:rFonts w:hint="eastAsia"/>
          <w:spacing w:val="-2"/>
          <w:kern w:val="0"/>
          <w:szCs w:val="21"/>
        </w:rPr>
        <w:t>在</w:t>
      </w:r>
      <w:r>
        <w:rPr>
          <w:spacing w:val="-2"/>
          <w:kern w:val="0"/>
          <w:szCs w:val="21"/>
        </w:rPr>
        <w:t>2009</w:t>
      </w:r>
      <w:r>
        <w:rPr>
          <w:rFonts w:hint="eastAsia"/>
          <w:spacing w:val="-2"/>
          <w:kern w:val="0"/>
          <w:szCs w:val="21"/>
        </w:rPr>
        <w:t>年</w:t>
      </w:r>
      <w:r>
        <w:rPr>
          <w:spacing w:val="-2"/>
          <w:kern w:val="0"/>
          <w:szCs w:val="21"/>
        </w:rPr>
        <w:t>7</w:t>
      </w:r>
      <w:r>
        <w:rPr>
          <w:rFonts w:hint="eastAsia"/>
          <w:spacing w:val="-2"/>
          <w:kern w:val="0"/>
          <w:szCs w:val="21"/>
        </w:rPr>
        <w:t>月</w:t>
      </w:r>
      <w:r>
        <w:rPr>
          <w:spacing w:val="-2"/>
          <w:kern w:val="0"/>
          <w:szCs w:val="21"/>
        </w:rPr>
        <w:t>14</w:t>
      </w:r>
      <w:r>
        <w:rPr>
          <w:rFonts w:hint="eastAsia"/>
          <w:spacing w:val="-2"/>
          <w:kern w:val="0"/>
          <w:szCs w:val="21"/>
        </w:rPr>
        <w:t>日发布之后，整整用了</w:t>
      </w:r>
      <w:r>
        <w:rPr>
          <w:spacing w:val="-2"/>
          <w:kern w:val="0"/>
          <w:szCs w:val="21"/>
        </w:rPr>
        <w:t>3</w:t>
      </w:r>
      <w:r>
        <w:rPr>
          <w:rFonts w:hint="eastAsia"/>
          <w:spacing w:val="-2"/>
          <w:kern w:val="0"/>
          <w:szCs w:val="21"/>
        </w:rPr>
        <w:t>年才开始真正普及，难道在</w:t>
      </w:r>
      <w:r>
        <w:rPr>
          <w:spacing w:val="-2"/>
          <w:kern w:val="0"/>
          <w:szCs w:val="21"/>
        </w:rPr>
        <w:t>2009</w:t>
      </w:r>
      <w:r>
        <w:rPr>
          <w:rFonts w:hint="eastAsia"/>
          <w:spacing w:val="-2"/>
          <w:kern w:val="0"/>
          <w:szCs w:val="21"/>
        </w:rPr>
        <w:t>年到</w:t>
      </w:r>
      <w:r>
        <w:rPr>
          <w:spacing w:val="-2"/>
          <w:kern w:val="0"/>
          <w:szCs w:val="21"/>
        </w:rPr>
        <w:t>2013</w:t>
      </w:r>
      <w:r>
        <w:rPr>
          <w:rFonts w:hint="eastAsia"/>
          <w:spacing w:val="-2"/>
          <w:kern w:val="0"/>
          <w:szCs w:val="21"/>
        </w:rPr>
        <w:t>年间，</w:t>
      </w:r>
      <w:r>
        <w:rPr>
          <w:spacing w:val="-2"/>
          <w:kern w:val="0"/>
          <w:szCs w:val="21"/>
        </w:rPr>
        <w:t>Windows 7</w:t>
      </w:r>
      <w:r>
        <w:rPr>
          <w:rFonts w:hint="eastAsia"/>
          <w:spacing w:val="-2"/>
          <w:kern w:val="0"/>
          <w:szCs w:val="21"/>
        </w:rPr>
        <w:t>就是失败的产品吗？再者，</w:t>
      </w:r>
      <w:r>
        <w:rPr>
          <w:spacing w:val="-2"/>
          <w:kern w:val="0"/>
          <w:szCs w:val="21"/>
        </w:rPr>
        <w:t>RHEL 7</w:t>
      </w:r>
      <w:r>
        <w:rPr>
          <w:rFonts w:hint="eastAsia"/>
          <w:spacing w:val="-2"/>
          <w:kern w:val="0"/>
          <w:szCs w:val="21"/>
        </w:rPr>
        <w:t>系统创新式地集成了</w:t>
      </w:r>
      <w:r>
        <w:rPr>
          <w:spacing w:val="-2"/>
          <w:kern w:val="0"/>
          <w:szCs w:val="21"/>
        </w:rPr>
        <w:t>Docker</w:t>
      </w:r>
      <w:r>
        <w:rPr>
          <w:rFonts w:hint="eastAsia"/>
          <w:spacing w:val="-2"/>
          <w:kern w:val="0"/>
          <w:szCs w:val="21"/>
        </w:rPr>
        <w:t>虚拟化技术，支持</w:t>
      </w:r>
      <w:r>
        <w:rPr>
          <w:spacing w:val="-2"/>
          <w:kern w:val="0"/>
          <w:szCs w:val="21"/>
        </w:rPr>
        <w:t>XFS</w:t>
      </w:r>
      <w:r>
        <w:rPr>
          <w:rFonts w:hint="eastAsia"/>
          <w:spacing w:val="-2"/>
          <w:kern w:val="0"/>
          <w:szCs w:val="21"/>
        </w:rPr>
        <w:t>文件系统，兼容微软的身份管理，并采用</w:t>
      </w:r>
      <w:r>
        <w:rPr>
          <w:spacing w:val="-2"/>
          <w:kern w:val="0"/>
          <w:szCs w:val="21"/>
        </w:rPr>
        <w:t>systemd</w:t>
      </w:r>
      <w:r>
        <w:rPr>
          <w:rFonts w:hint="eastAsia"/>
          <w:spacing w:val="-2"/>
          <w:kern w:val="0"/>
          <w:szCs w:val="21"/>
        </w:rPr>
        <w:t>作为系统初始化进程，其性能和兼容性相较于之前版本都有了很大的改善，很明显是一款非常优秀的操作系统。最后，其实单从纳入</w:t>
      </w:r>
      <w:r>
        <w:rPr>
          <w:spacing w:val="-2"/>
          <w:kern w:val="0"/>
          <w:szCs w:val="21"/>
        </w:rPr>
        <w:t>OpenStack</w:t>
      </w:r>
      <w:r>
        <w:rPr>
          <w:rFonts w:hint="eastAsia"/>
          <w:spacing w:val="-2"/>
          <w:kern w:val="0"/>
          <w:szCs w:val="21"/>
        </w:rPr>
        <w:t>和</w:t>
      </w:r>
      <w:r>
        <w:rPr>
          <w:spacing w:val="-2"/>
          <w:kern w:val="0"/>
          <w:szCs w:val="21"/>
        </w:rPr>
        <w:t>Docker</w:t>
      </w:r>
      <w:r>
        <w:rPr>
          <w:rFonts w:hint="eastAsia"/>
          <w:spacing w:val="-2"/>
          <w:kern w:val="0"/>
          <w:szCs w:val="21"/>
        </w:rPr>
        <w:t>的决策上来讲，就应该相信红帽的开发团队不是在闭门造车。因此应该重新考虑到底是哪里出了问题。</w:t>
      </w:r>
    </w:p>
    <w:p>
      <w:pPr>
        <w:rPr>
          <w:kern w:val="0"/>
          <w:szCs w:val="21"/>
        </w:rPr>
      </w:pPr>
      <w:r>
        <w:rPr>
          <w:rFonts w:hint="eastAsia"/>
          <w:kern w:val="0"/>
          <w:szCs w:val="21"/>
        </w:rPr>
        <w:t>运维人员在心里经常会想：“现在的环境跑得好好的，为什么要换呢？”重新部署生产环境不是说装上操作系统万事大吉，也不是把软件随便安装上就能拍屁股走人的，还要考虑升级带来的风险。</w:t>
      </w:r>
    </w:p>
    <w:p>
      <w:pPr>
        <w:pStyle w:val="34"/>
        <w:ind w:left="704" w:hanging="304"/>
      </w:pPr>
      <w:r>
        <w:rPr>
          <w:rFonts w:hint="eastAsia"/>
        </w:rPr>
        <w:sym w:font="Wingdings" w:char="F0D8"/>
      </w:r>
      <w:r>
        <w:rPr>
          <w:rFonts w:hint="eastAsia"/>
        </w:rPr>
        <w:tab/>
      </w:r>
      <w:r>
        <w:rPr>
          <w:rFonts w:hint="eastAsia"/>
        </w:rPr>
        <w:t>日后的生产环境出了问题，谁来负责？</w:t>
      </w:r>
    </w:p>
    <w:p>
      <w:pPr>
        <w:pStyle w:val="34"/>
        <w:ind w:left="704" w:hanging="304"/>
      </w:pPr>
      <w:r>
        <w:rPr>
          <w:rFonts w:hint="eastAsia"/>
        </w:rPr>
        <w:sym w:font="Wingdings" w:char="F0D8"/>
      </w:r>
      <w:r>
        <w:rPr>
          <w:rFonts w:hint="eastAsia"/>
        </w:rPr>
        <w:tab/>
      </w:r>
      <w:r>
        <w:rPr>
          <w:rFonts w:hint="eastAsia"/>
        </w:rPr>
        <w:t>旧的软件依然能否与新系统兼容？</w:t>
      </w:r>
    </w:p>
    <w:p>
      <w:pPr>
        <w:pStyle w:val="34"/>
        <w:ind w:left="704" w:hanging="304"/>
      </w:pPr>
      <w:r>
        <w:rPr>
          <w:rFonts w:hint="eastAsia"/>
        </w:rPr>
        <w:sym w:font="Wingdings" w:char="F0D8"/>
      </w:r>
      <w:r>
        <w:rPr>
          <w:rFonts w:hint="eastAsia"/>
        </w:rPr>
        <w:tab/>
      </w:r>
      <w:r>
        <w:rPr>
          <w:rFonts w:hint="eastAsia"/>
        </w:rPr>
        <w:t>新的系统或软件是否有</w:t>
      </w:r>
      <w:r>
        <w:t>bug</w:t>
      </w:r>
      <w:r>
        <w:rPr>
          <w:rFonts w:hint="eastAsia"/>
        </w:rPr>
        <w:t>？</w:t>
      </w:r>
    </w:p>
    <w:p>
      <w:pPr>
        <w:pStyle w:val="34"/>
        <w:ind w:left="704" w:hanging="304"/>
      </w:pPr>
      <w:r>
        <w:rPr>
          <w:rFonts w:hint="eastAsia"/>
        </w:rPr>
        <w:sym w:font="Wingdings" w:char="F0D8"/>
      </w:r>
      <w:r>
        <w:rPr>
          <w:rFonts w:hint="eastAsia"/>
        </w:rPr>
        <w:tab/>
      </w:r>
      <w:r>
        <w:rPr>
          <w:rFonts w:hint="eastAsia"/>
        </w:rPr>
        <w:t>安全性如何，审计怎么做？</w:t>
      </w:r>
    </w:p>
    <w:p>
      <w:pPr>
        <w:pStyle w:val="34"/>
        <w:ind w:left="704" w:hanging="304"/>
      </w:pPr>
      <w:r>
        <w:rPr>
          <w:rFonts w:hint="eastAsia"/>
        </w:rPr>
        <w:sym w:font="Wingdings" w:char="F0D8"/>
      </w:r>
      <w:r>
        <w:rPr>
          <w:rFonts w:hint="eastAsia"/>
        </w:rPr>
        <w:tab/>
      </w:r>
      <w:r>
        <w:rPr>
          <w:rFonts w:hint="eastAsia"/>
        </w:rPr>
        <w:t>之前购买的第三方技术支持是否可以具备相应的能力？</w:t>
      </w:r>
    </w:p>
    <w:p>
      <w:pPr>
        <w:pStyle w:val="34"/>
        <w:ind w:left="704" w:hanging="304"/>
      </w:pPr>
      <w:r>
        <w:rPr>
          <w:rFonts w:hint="eastAsia"/>
        </w:rPr>
        <w:sym w:font="Wingdings" w:char="F0D8"/>
      </w:r>
      <w:r>
        <w:rPr>
          <w:rFonts w:hint="eastAsia"/>
        </w:rPr>
        <w:tab/>
      </w:r>
      <w:r>
        <w:rPr>
          <w:rFonts w:hint="eastAsia"/>
        </w:rPr>
        <w:t>升级后是否会影响到某些软件的版权，是否需要重新付费？</w:t>
      </w:r>
    </w:p>
    <w:p>
      <w:pPr>
        <w:pStyle w:val="34"/>
        <w:ind w:left="704" w:hanging="304"/>
      </w:pPr>
      <w:r>
        <w:rPr>
          <w:rFonts w:hint="eastAsia"/>
        </w:rPr>
        <w:sym w:font="Wingdings" w:char="F0D8"/>
      </w:r>
      <w:r>
        <w:rPr>
          <w:rFonts w:hint="eastAsia"/>
        </w:rPr>
        <w:tab/>
      </w:r>
      <w:r>
        <w:rPr>
          <w:rFonts w:hint="eastAsia"/>
        </w:rPr>
        <w:t>不习惯新系统带来的变化怎么办？</w:t>
      </w:r>
    </w:p>
    <w:p>
      <w:pPr>
        <w:pStyle w:val="34"/>
        <w:ind w:left="704" w:hanging="304"/>
      </w:pPr>
      <w:r>
        <w:rPr>
          <w:rFonts w:hint="eastAsia"/>
        </w:rPr>
        <w:sym w:font="Wingdings" w:char="F0D8"/>
      </w:r>
      <w:r>
        <w:rPr>
          <w:rFonts w:hint="eastAsia"/>
        </w:rPr>
        <w:tab/>
      </w:r>
      <w:r>
        <w:rPr>
          <w:rFonts w:hint="eastAsia"/>
        </w:rPr>
        <w:t>费力升级后对自己有什么好处？</w:t>
      </w:r>
    </w:p>
    <w:p>
      <w:pPr>
        <w:rPr>
          <w:kern w:val="0"/>
          <w:szCs w:val="21"/>
        </w:rPr>
      </w:pPr>
      <w:r>
        <w:rPr>
          <w:rFonts w:hint="eastAsia"/>
          <w:kern w:val="0"/>
          <w:szCs w:val="21"/>
        </w:rPr>
        <w:t>……</w:t>
      </w:r>
    </w:p>
    <w:p>
      <w:pPr>
        <w:rPr>
          <w:kern w:val="0"/>
          <w:szCs w:val="21"/>
        </w:rPr>
      </w:pPr>
      <w:r>
        <w:rPr>
          <w:rFonts w:hint="eastAsia"/>
          <w:spacing w:val="2"/>
          <w:kern w:val="0"/>
          <w:szCs w:val="21"/>
        </w:rPr>
        <w:t>客观来讲，这次</w:t>
      </w:r>
      <w:r>
        <w:rPr>
          <w:spacing w:val="2"/>
          <w:kern w:val="0"/>
          <w:szCs w:val="21"/>
        </w:rPr>
        <w:t>RHEL</w:t>
      </w:r>
      <w:r>
        <w:rPr>
          <w:rFonts w:hint="eastAsia"/>
          <w:spacing w:val="2"/>
          <w:kern w:val="0"/>
          <w:szCs w:val="21"/>
        </w:rPr>
        <w:t xml:space="preserve"> </w:t>
      </w:r>
      <w:r>
        <w:rPr>
          <w:spacing w:val="2"/>
          <w:kern w:val="0"/>
          <w:szCs w:val="21"/>
        </w:rPr>
        <w:t>7</w:t>
      </w:r>
      <w:r>
        <w:rPr>
          <w:rFonts w:hint="eastAsia"/>
          <w:spacing w:val="2"/>
          <w:kern w:val="0"/>
          <w:szCs w:val="21"/>
        </w:rPr>
        <w:t>系统的改变实在太大，最重要的是它采用了</w:t>
      </w:r>
      <w:r>
        <w:rPr>
          <w:spacing w:val="2"/>
          <w:kern w:val="0"/>
          <w:szCs w:val="21"/>
        </w:rPr>
        <w:t>systemd</w:t>
      </w:r>
      <w:r>
        <w:rPr>
          <w:rFonts w:hint="eastAsia"/>
          <w:spacing w:val="2"/>
          <w:kern w:val="0"/>
          <w:szCs w:val="21"/>
        </w:rPr>
        <w:t>作为初始化进程。这样一来，几乎之前所有的运维自动化脚本都需要修改。那么，到底还要不要升级到</w:t>
      </w:r>
      <w:r>
        <w:rPr>
          <w:spacing w:val="2"/>
          <w:kern w:val="0"/>
          <w:szCs w:val="21"/>
        </w:rPr>
        <w:t>R</w:t>
      </w:r>
      <w:r>
        <w:rPr>
          <w:kern w:val="0"/>
          <w:szCs w:val="21"/>
        </w:rPr>
        <w:t>HEL 7</w:t>
      </w:r>
      <w:r>
        <w:rPr>
          <w:rFonts w:hint="eastAsia"/>
          <w:kern w:val="0"/>
          <w:szCs w:val="21"/>
        </w:rPr>
        <w:t>？当然，也不是说服务器机房中的生产环境从不更新换代，当工作需求超过了当前版本的能力范围时，就必须要进行升级。比如，</w:t>
      </w:r>
      <w:r>
        <w:rPr>
          <w:kern w:val="0"/>
          <w:szCs w:val="21"/>
        </w:rPr>
        <w:t>rsyslogd</w:t>
      </w:r>
      <w:r>
        <w:rPr>
          <w:rFonts w:hint="eastAsia"/>
          <w:kern w:val="0"/>
          <w:szCs w:val="21"/>
        </w:rPr>
        <w:t>日志记录服务在</w:t>
      </w:r>
      <w:r>
        <w:rPr>
          <w:kern w:val="0"/>
          <w:szCs w:val="21"/>
        </w:rPr>
        <w:t>RHEL 6</w:t>
      </w:r>
      <w:r>
        <w:rPr>
          <w:rFonts w:hint="eastAsia"/>
          <w:kern w:val="0"/>
          <w:szCs w:val="21"/>
        </w:rPr>
        <w:t>系统中的版本是</w:t>
      </w:r>
      <w:r>
        <w:rPr>
          <w:kern w:val="0"/>
          <w:szCs w:val="21"/>
        </w:rPr>
        <w:t>5.8</w:t>
      </w:r>
      <w:r>
        <w:rPr>
          <w:rFonts w:hint="eastAsia"/>
          <w:kern w:val="0"/>
          <w:szCs w:val="21"/>
        </w:rPr>
        <w:t>，而现在最新的版本已经是</w:t>
      </w:r>
      <w:r>
        <w:rPr>
          <w:kern w:val="0"/>
          <w:szCs w:val="21"/>
        </w:rPr>
        <w:t>8.1</w:t>
      </w:r>
      <w:r>
        <w:rPr>
          <w:rFonts w:hint="eastAsia"/>
          <w:kern w:val="0"/>
          <w:szCs w:val="21"/>
        </w:rPr>
        <w:t>。这两个版本之间差了</w:t>
      </w:r>
      <w:r>
        <w:rPr>
          <w:kern w:val="0"/>
          <w:szCs w:val="21"/>
        </w:rPr>
        <w:t>3</w:t>
      </w:r>
      <w:r>
        <w:rPr>
          <w:rFonts w:hint="eastAsia"/>
          <w:kern w:val="0"/>
          <w:szCs w:val="21"/>
        </w:rPr>
        <w:t>个大的主版本号，</w:t>
      </w:r>
      <w:r>
        <w:rPr>
          <w:rFonts w:hint="eastAsia"/>
        </w:rPr>
        <w:t>其功能就有了很大的差距</w:t>
      </w:r>
      <w:r>
        <w:rPr>
          <w:rFonts w:hint="eastAsia"/>
          <w:kern w:val="0"/>
          <w:szCs w:val="21"/>
        </w:rPr>
        <w:t>，您觉得会一直用旧的版本吗？</w:t>
      </w:r>
    </w:p>
    <w:p>
      <w:pPr>
        <w:rPr>
          <w:kern w:val="0"/>
          <w:szCs w:val="21"/>
        </w:rPr>
      </w:pPr>
      <w:r>
        <w:rPr>
          <w:rFonts w:hint="eastAsia"/>
          <w:kern w:val="0"/>
          <w:szCs w:val="21"/>
        </w:rPr>
        <w:t>早在</w:t>
      </w:r>
      <w:r>
        <w:rPr>
          <w:kern w:val="0"/>
          <w:szCs w:val="21"/>
        </w:rPr>
        <w:t>2014</w:t>
      </w:r>
      <w:r>
        <w:rPr>
          <w:rFonts w:hint="eastAsia"/>
          <w:kern w:val="0"/>
          <w:szCs w:val="21"/>
        </w:rPr>
        <w:t>年</w:t>
      </w:r>
      <w:r>
        <w:rPr>
          <w:rFonts w:hint="eastAsia"/>
          <w:spacing w:val="-2"/>
          <w:kern w:val="0"/>
          <w:szCs w:val="21"/>
        </w:rPr>
        <w:t>年</w:t>
      </w:r>
      <w:r>
        <w:rPr>
          <w:rFonts w:hint="eastAsia"/>
          <w:kern w:val="0"/>
          <w:szCs w:val="21"/>
        </w:rPr>
        <w:t>初，</w:t>
      </w:r>
      <w:r>
        <w:rPr>
          <w:kern w:val="0"/>
          <w:szCs w:val="21"/>
        </w:rPr>
        <w:t>Fedora</w:t>
      </w:r>
      <w:r>
        <w:rPr>
          <w:rFonts w:hint="eastAsia"/>
          <w:kern w:val="0"/>
          <w:szCs w:val="21"/>
        </w:rPr>
        <w:t>系统首次采用了</w:t>
      </w:r>
      <w:r>
        <w:rPr>
          <w:kern w:val="0"/>
          <w:szCs w:val="21"/>
        </w:rPr>
        <w:t>systemd</w:t>
      </w:r>
      <w:r>
        <w:rPr>
          <w:rFonts w:hint="eastAsia"/>
          <w:kern w:val="0"/>
          <w:szCs w:val="21"/>
        </w:rPr>
        <w:t>系统初始化进程，当时我就断言</w:t>
      </w:r>
      <w:r>
        <w:rPr>
          <w:kern w:val="0"/>
          <w:szCs w:val="21"/>
        </w:rPr>
        <w:t>RHEL 7</w:t>
      </w:r>
      <w:r>
        <w:rPr>
          <w:rFonts w:hint="eastAsia"/>
          <w:kern w:val="0"/>
          <w:szCs w:val="21"/>
        </w:rPr>
        <w:t>系统也会使用</w:t>
      </w:r>
      <w:r>
        <w:rPr>
          <w:kern w:val="0"/>
          <w:szCs w:val="21"/>
        </w:rPr>
        <w:t>systemd</w:t>
      </w:r>
      <w:r>
        <w:rPr>
          <w:rFonts w:hint="eastAsia"/>
          <w:kern w:val="0"/>
          <w:szCs w:val="21"/>
        </w:rPr>
        <w:t>，所以当即更新了自己的培训课程。这也让身在其他培训机构还在学习</w:t>
      </w:r>
      <w:r>
        <w:rPr>
          <w:kern w:val="0"/>
          <w:szCs w:val="21"/>
        </w:rPr>
        <w:t>init</w:t>
      </w:r>
      <w:r>
        <w:rPr>
          <w:rFonts w:hint="eastAsia"/>
          <w:kern w:val="0"/>
          <w:szCs w:val="21"/>
        </w:rPr>
        <w:t>参数的用户心生艳羡。所以，不论是学习</w:t>
      </w:r>
      <w:r>
        <w:rPr>
          <w:kern w:val="0"/>
          <w:szCs w:val="21"/>
        </w:rPr>
        <w:t>Linux</w:t>
      </w:r>
      <w:r>
        <w:rPr>
          <w:rFonts w:hint="eastAsia"/>
          <w:kern w:val="0"/>
          <w:szCs w:val="21"/>
        </w:rPr>
        <w:t>还是编程语言，都应该选择当前稳定且最新的版本作为学习环境。</w:t>
      </w:r>
    </w:p>
    <w:p>
      <w:pPr>
        <w:pStyle w:val="34"/>
        <w:ind w:left="704" w:hanging="304"/>
      </w:pPr>
      <w:r>
        <w:rPr>
          <w:rFonts w:hint="eastAsia"/>
        </w:rPr>
        <w:sym w:font="Wingdings" w:char="F0D8"/>
      </w:r>
      <w:r>
        <w:rPr>
          <w:rFonts w:hint="eastAsia"/>
        </w:rPr>
        <w:tab/>
      </w:r>
      <w:r>
        <w:rPr>
          <w:rStyle w:val="18"/>
          <w:rFonts w:hint="eastAsia"/>
        </w:rPr>
        <w:t>稳定：</w:t>
      </w:r>
      <w:r>
        <w:rPr>
          <w:rFonts w:hint="eastAsia"/>
        </w:rPr>
        <w:t>无论是进行开发还是运维，稳定压倒一切。</w:t>
      </w:r>
    </w:p>
    <w:p>
      <w:pPr>
        <w:pStyle w:val="34"/>
        <w:ind w:left="704" w:hanging="304"/>
        <w:rPr>
          <w:spacing w:val="-4"/>
        </w:rPr>
      </w:pPr>
      <w:r>
        <w:rPr>
          <w:rFonts w:hint="eastAsia"/>
        </w:rPr>
        <w:sym w:font="Wingdings" w:char="F0D8"/>
      </w:r>
      <w:r>
        <w:rPr>
          <w:rFonts w:hint="eastAsia"/>
        </w:rPr>
        <w:tab/>
      </w:r>
      <w:r>
        <w:rPr>
          <w:rStyle w:val="18"/>
          <w:rFonts w:hint="eastAsia"/>
          <w:spacing w:val="-4"/>
        </w:rPr>
        <w:t>最新：</w:t>
      </w:r>
      <w:r>
        <w:rPr>
          <w:rFonts w:hint="eastAsia"/>
          <w:spacing w:val="-4"/>
        </w:rPr>
        <w:t>老版本可能会有更大的概率存在安全漏洞或者功能缺陷，而新版本不仅出现漏洞的概率小，而且即便出现漏洞，也会快速得到众多开源社区和企业的响应并更快地修复。</w:t>
      </w:r>
    </w:p>
    <w:p>
      <w:pPr>
        <w:rPr>
          <w:kern w:val="0"/>
          <w:szCs w:val="21"/>
        </w:rPr>
      </w:pPr>
      <w:r>
        <w:rPr>
          <w:rFonts w:hint="eastAsia"/>
          <w:kern w:val="0"/>
          <w:szCs w:val="21"/>
        </w:rPr>
        <w:t>我每次在公开场合讲座时都会表达这样一个观点：“我们并不是因为开源而喜欢</w:t>
      </w:r>
      <w:r>
        <w:rPr>
          <w:kern w:val="0"/>
          <w:szCs w:val="21"/>
        </w:rPr>
        <w:t>Linux</w:t>
      </w:r>
      <w:r>
        <w:rPr>
          <w:rFonts w:hint="eastAsia"/>
          <w:kern w:val="0"/>
          <w:szCs w:val="21"/>
        </w:rPr>
        <w:t>，而是因为</w:t>
      </w:r>
      <w:r>
        <w:rPr>
          <w:kern w:val="0"/>
          <w:szCs w:val="21"/>
        </w:rPr>
        <w:t>Linux</w:t>
      </w:r>
      <w:r>
        <w:rPr>
          <w:rFonts w:hint="eastAsia"/>
          <w:kern w:val="0"/>
          <w:szCs w:val="21"/>
        </w:rPr>
        <w:t>系统真的非常优秀，开源精神仅仅是锦上添花而已。”我们在前文中已经狠狠地肯定了</w:t>
      </w:r>
      <w:r>
        <w:rPr>
          <w:kern w:val="0"/>
          <w:szCs w:val="21"/>
        </w:rPr>
        <w:t>Linux</w:t>
      </w:r>
      <w:r>
        <w:rPr>
          <w:rFonts w:hint="eastAsia"/>
          <w:kern w:val="0"/>
          <w:szCs w:val="21"/>
        </w:rPr>
        <w:t>系统对运维行业甚至是对世界的影响。大家要做的就是去相信我对运维行业未来发展的判断，然后放手来学习吧。</w:t>
      </w:r>
    </w:p>
    <w:p>
      <w:pPr>
        <w:pStyle w:val="4"/>
        <w:spacing w:before="151" w:after="151"/>
        <w:rPr>
          <w:kern w:val="2"/>
        </w:rPr>
      </w:pPr>
      <w:r>
        <w:rPr>
          <w:rFonts w:hint="eastAsia"/>
        </w:rPr>
        <w:t>了解红帽认证</w:t>
      </w:r>
    </w:p>
    <w:p>
      <w:pPr>
        <w:rPr>
          <w:kern w:val="0"/>
          <w:szCs w:val="21"/>
        </w:rPr>
      </w:pPr>
      <w:r>
        <w:rPr>
          <w:rFonts w:hint="eastAsia"/>
          <w:kern w:val="0"/>
          <w:szCs w:val="21"/>
        </w:rPr>
        <w:t>红帽公司成立于</w:t>
      </w:r>
      <w:r>
        <w:rPr>
          <w:kern w:val="0"/>
          <w:szCs w:val="21"/>
        </w:rPr>
        <w:t>1993</w:t>
      </w:r>
      <w:r>
        <w:rPr>
          <w:rFonts w:hint="eastAsia"/>
          <w:kern w:val="0"/>
          <w:szCs w:val="21"/>
        </w:rPr>
        <w:t>年，是全球首家收入超</w:t>
      </w:r>
      <w:r>
        <w:rPr>
          <w:kern w:val="0"/>
          <w:szCs w:val="21"/>
        </w:rPr>
        <w:t>10</w:t>
      </w:r>
      <w:r>
        <w:rPr>
          <w:rFonts w:hint="eastAsia"/>
          <w:kern w:val="0"/>
          <w:szCs w:val="21"/>
        </w:rPr>
        <w:t>亿美元的开源公司，总部位于美国，分支机构遍布全球。红帽公司作为全球领先的开源和</w:t>
      </w:r>
      <w:r>
        <w:rPr>
          <w:kern w:val="0"/>
          <w:szCs w:val="21"/>
        </w:rPr>
        <w:t>Linux</w:t>
      </w:r>
      <w:r>
        <w:rPr>
          <w:rFonts w:hint="eastAsia"/>
          <w:kern w:val="0"/>
          <w:szCs w:val="21"/>
        </w:rPr>
        <w:t>系统提供商，其产品已被业界广泛认可并使用，尤其是</w:t>
      </w:r>
      <w:r>
        <w:rPr>
          <w:kern w:val="0"/>
          <w:szCs w:val="21"/>
        </w:rPr>
        <w:t>RHEL</w:t>
      </w:r>
      <w:r>
        <w:rPr>
          <w:rFonts w:hint="eastAsia"/>
          <w:kern w:val="0"/>
          <w:szCs w:val="21"/>
        </w:rPr>
        <w:t>系统在业内拥有超高的</w:t>
      </w:r>
      <w:r>
        <w:rPr>
          <w:kern w:val="0"/>
          <w:szCs w:val="21"/>
        </w:rPr>
        <w:t>Linux</w:t>
      </w:r>
      <w:r>
        <w:rPr>
          <w:rFonts w:hint="eastAsia"/>
          <w:kern w:val="0"/>
          <w:szCs w:val="21"/>
        </w:rPr>
        <w:t>系统市场占有率。红帽公司除了提供操作系统之外，还提供了虚拟化、中间件、应用程序、管理和面向服务架构的解决方案。</w:t>
      </w:r>
    </w:p>
    <w:p>
      <w:pPr>
        <w:rPr>
          <w:kern w:val="0"/>
          <w:szCs w:val="21"/>
        </w:rPr>
      </w:pPr>
      <w:r>
        <w:rPr>
          <w:rFonts w:hint="eastAsia"/>
          <w:kern w:val="0"/>
          <w:szCs w:val="21"/>
        </w:rPr>
        <w:t>红帽认证是由红帽公司推出的</w:t>
      </w:r>
      <w:r>
        <w:rPr>
          <w:kern w:val="0"/>
          <w:szCs w:val="21"/>
        </w:rPr>
        <w:t>Linux</w:t>
      </w:r>
      <w:r>
        <w:rPr>
          <w:rFonts w:hint="eastAsia"/>
          <w:kern w:val="0"/>
          <w:szCs w:val="21"/>
        </w:rPr>
        <w:t>认证，该认证被认为是</w:t>
      </w:r>
      <w:r>
        <w:rPr>
          <w:kern w:val="0"/>
          <w:szCs w:val="21"/>
        </w:rPr>
        <w:t>Linux</w:t>
      </w:r>
      <w:r>
        <w:rPr>
          <w:rFonts w:hint="eastAsia"/>
          <w:kern w:val="0"/>
          <w:szCs w:val="21"/>
        </w:rPr>
        <w:t>行业乃至整个</w:t>
      </w:r>
      <w:r>
        <w:rPr>
          <w:kern w:val="0"/>
          <w:szCs w:val="21"/>
        </w:rPr>
        <w:t>IT</w:t>
      </w:r>
      <w:r>
        <w:rPr>
          <w:rFonts w:hint="eastAsia"/>
          <w:kern w:val="0"/>
          <w:szCs w:val="21"/>
        </w:rPr>
        <w:t>领域价值最高的认证之一。红帽认证考试全部采用上机形式，在考察学生基础理论能力的同时还考察了实践动手操作以及排错能力。红帽公司针对红帽认证制定了完善的专业评估与认证标准，其认证主要包括红帽认证系统管理员（</w:t>
      </w:r>
      <w:r>
        <w:rPr>
          <w:kern w:val="0"/>
          <w:szCs w:val="21"/>
        </w:rPr>
        <w:t>RHCSA</w:t>
      </w:r>
      <w:r>
        <w:rPr>
          <w:rFonts w:hint="eastAsia"/>
          <w:kern w:val="0"/>
          <w:szCs w:val="21"/>
        </w:rPr>
        <w:t>）、红帽认证工程师（</w:t>
      </w:r>
      <w:r>
        <w:rPr>
          <w:kern w:val="0"/>
          <w:szCs w:val="21"/>
        </w:rPr>
        <w:t>RHCE</w:t>
      </w:r>
      <w:r>
        <w:rPr>
          <w:rFonts w:hint="eastAsia"/>
          <w:kern w:val="0"/>
          <w:szCs w:val="21"/>
        </w:rPr>
        <w:t>）与红帽认证架构师（</w:t>
      </w:r>
      <w:r>
        <w:rPr>
          <w:kern w:val="0"/>
          <w:szCs w:val="21"/>
        </w:rPr>
        <w:t>RHCA</w:t>
      </w:r>
      <w:r>
        <w:rPr>
          <w:rFonts w:hint="eastAsia"/>
          <w:kern w:val="0"/>
          <w:szCs w:val="21"/>
        </w:rPr>
        <w:t>）。</w:t>
      </w:r>
    </w:p>
    <w:p>
      <w:pPr>
        <w:rPr>
          <w:kern w:val="0"/>
          <w:szCs w:val="21"/>
        </w:rPr>
      </w:pPr>
      <w:r>
        <w:rPr>
          <w:kern w:val="0"/>
          <w:szCs w:val="21"/>
        </w:rPr>
        <w:t>2014</w:t>
      </w:r>
      <w:r>
        <w:rPr>
          <w:rFonts w:hint="eastAsia"/>
          <w:kern w:val="0"/>
          <w:szCs w:val="21"/>
        </w:rPr>
        <w:t>年</w:t>
      </w:r>
      <w:r>
        <w:rPr>
          <w:kern w:val="0"/>
          <w:szCs w:val="21"/>
        </w:rPr>
        <w:t>6</w:t>
      </w:r>
      <w:r>
        <w:rPr>
          <w:rFonts w:hint="eastAsia"/>
          <w:kern w:val="0"/>
          <w:szCs w:val="21"/>
        </w:rPr>
        <w:t>月</w:t>
      </w:r>
      <w:r>
        <w:rPr>
          <w:kern w:val="0"/>
          <w:szCs w:val="21"/>
        </w:rPr>
        <w:t>10</w:t>
      </w:r>
      <w:r>
        <w:rPr>
          <w:rFonts w:hint="eastAsia"/>
          <w:kern w:val="0"/>
          <w:szCs w:val="21"/>
        </w:rPr>
        <w:t>日，红帽公司在发布新版红帽企业版系统（</w:t>
      </w:r>
      <w:r>
        <w:rPr>
          <w:kern w:val="0"/>
          <w:szCs w:val="21"/>
        </w:rPr>
        <w:t>RHEL 7</w:t>
      </w:r>
      <w:r>
        <w:rPr>
          <w:rFonts w:hint="eastAsia"/>
          <w:kern w:val="0"/>
          <w:szCs w:val="21"/>
        </w:rPr>
        <w:t>）的当天即在红帽英文官网更新了其对</w:t>
      </w:r>
      <w:r>
        <w:rPr>
          <w:kern w:val="0"/>
          <w:szCs w:val="21"/>
        </w:rPr>
        <w:t>RHCSA</w:t>
      </w:r>
      <w:r>
        <w:rPr>
          <w:rFonts w:hint="eastAsia"/>
          <w:kern w:val="0"/>
          <w:szCs w:val="21"/>
        </w:rPr>
        <w:t>与</w:t>
      </w:r>
      <w:r>
        <w:rPr>
          <w:kern w:val="0"/>
          <w:szCs w:val="21"/>
        </w:rPr>
        <w:t>RHCE</w:t>
      </w:r>
      <w:r>
        <w:rPr>
          <w:rFonts w:hint="eastAsia"/>
          <w:kern w:val="0"/>
          <w:szCs w:val="21"/>
        </w:rPr>
        <w:t>培训政策的调整，考生只有先通过红帽</w:t>
      </w:r>
      <w:r>
        <w:rPr>
          <w:kern w:val="0"/>
          <w:szCs w:val="21"/>
        </w:rPr>
        <w:t>RHCSA</w:t>
      </w:r>
      <w:r>
        <w:rPr>
          <w:rFonts w:hint="eastAsia"/>
          <w:kern w:val="0"/>
          <w:szCs w:val="21"/>
        </w:rPr>
        <w:t>认证后才能考取红帽</w:t>
      </w:r>
      <w:r>
        <w:rPr>
          <w:kern w:val="0"/>
          <w:szCs w:val="21"/>
        </w:rPr>
        <w:t>RHCE</w:t>
      </w:r>
      <w:r>
        <w:rPr>
          <w:rFonts w:hint="eastAsia"/>
          <w:kern w:val="0"/>
          <w:szCs w:val="21"/>
        </w:rPr>
        <w:t>认证。</w:t>
      </w:r>
    </w:p>
    <w:p>
      <w:pPr>
        <w:pStyle w:val="32"/>
        <w:rPr>
          <w:rStyle w:val="22"/>
        </w:rPr>
      </w:pPr>
      <w:r>
        <w:drawing>
          <wp:inline distT="0" distB="0" distL="0" distR="0">
            <wp:extent cx="3489960" cy="1912620"/>
            <wp:effectExtent l="0" t="0" r="0" b="0"/>
            <wp:docPr id="9" name="图片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89960" cy="1912620"/>
                    </a:xfrm>
                    <a:prstGeom prst="rect">
                      <a:avLst/>
                    </a:prstGeom>
                    <a:noFill/>
                    <a:ln>
                      <a:noFill/>
                    </a:ln>
                  </pic:spPr>
                </pic:pic>
              </a:graphicData>
            </a:graphic>
          </wp:inline>
        </w:drawing>
      </w:r>
    </w:p>
    <w:p>
      <w:pPr>
        <w:pStyle w:val="33"/>
      </w:pPr>
      <w:r>
        <w:rPr>
          <w:rFonts w:hint="eastAsia"/>
        </w:rPr>
        <w:t>红帽认证进阶等级图</w:t>
      </w:r>
    </w:p>
    <w:p>
      <w:pPr>
        <w:rPr>
          <w:kern w:val="0"/>
          <w:szCs w:val="21"/>
        </w:rPr>
      </w:pPr>
      <w:r>
        <w:rPr>
          <w:rFonts w:hint="eastAsia"/>
          <w:kern w:val="0"/>
          <w:szCs w:val="21"/>
        </w:rPr>
        <w:t>红帽认证系统管理员（</w:t>
      </w:r>
      <w:r>
        <w:rPr>
          <w:kern w:val="0"/>
          <w:szCs w:val="21"/>
        </w:rPr>
        <w:t xml:space="preserve">Red </w:t>
      </w:r>
      <w:r>
        <w:rPr>
          <w:bCs/>
          <w:kern w:val="0"/>
          <w:szCs w:val="21"/>
        </w:rPr>
        <w:t>H</w:t>
      </w:r>
      <w:r>
        <w:rPr>
          <w:kern w:val="0"/>
          <w:szCs w:val="21"/>
        </w:rPr>
        <w:t xml:space="preserve">at </w:t>
      </w:r>
      <w:r>
        <w:rPr>
          <w:bCs/>
          <w:kern w:val="0"/>
          <w:szCs w:val="21"/>
        </w:rPr>
        <w:t>C</w:t>
      </w:r>
      <w:r>
        <w:rPr>
          <w:kern w:val="0"/>
          <w:szCs w:val="21"/>
        </w:rPr>
        <w:t xml:space="preserve">ertified System </w:t>
      </w:r>
      <w:r>
        <w:rPr>
          <w:bCs/>
          <w:kern w:val="0"/>
          <w:szCs w:val="21"/>
        </w:rPr>
        <w:t>A</w:t>
      </w:r>
      <w:r>
        <w:rPr>
          <w:kern w:val="0"/>
          <w:szCs w:val="21"/>
        </w:rPr>
        <w:t>dministrator</w:t>
      </w:r>
      <w:r>
        <w:rPr>
          <w:rFonts w:hint="eastAsia"/>
          <w:bCs/>
          <w:kern w:val="0"/>
          <w:szCs w:val="21"/>
        </w:rPr>
        <w:t>，</w:t>
      </w:r>
      <w:r>
        <w:rPr>
          <w:bCs/>
          <w:kern w:val="0"/>
          <w:szCs w:val="21"/>
        </w:rPr>
        <w:t>RHCSA</w:t>
      </w:r>
      <w:r>
        <w:rPr>
          <w:rFonts w:hint="eastAsia"/>
          <w:kern w:val="0"/>
          <w:szCs w:val="21"/>
        </w:rPr>
        <w:t>）属于</w:t>
      </w:r>
      <w:r>
        <w:rPr>
          <w:kern w:val="0"/>
          <w:szCs w:val="21"/>
        </w:rPr>
        <w:t>Linux</w:t>
      </w:r>
      <w:r>
        <w:rPr>
          <w:rFonts w:hint="eastAsia"/>
          <w:kern w:val="0"/>
          <w:szCs w:val="21"/>
        </w:rPr>
        <w:t>系统的初级认证，比较适合</w:t>
      </w:r>
      <w:r>
        <w:rPr>
          <w:kern w:val="0"/>
          <w:szCs w:val="21"/>
        </w:rPr>
        <w:t>Linux</w:t>
      </w:r>
      <w:r>
        <w:rPr>
          <w:rFonts w:hint="eastAsia"/>
          <w:kern w:val="0"/>
          <w:szCs w:val="21"/>
        </w:rPr>
        <w:t>爱好者。该认证要求考生对</w:t>
      </w:r>
      <w:r>
        <w:rPr>
          <w:kern w:val="0"/>
          <w:szCs w:val="21"/>
        </w:rPr>
        <w:t>Linux</w:t>
      </w:r>
      <w:r>
        <w:rPr>
          <w:rFonts w:hint="eastAsia"/>
          <w:kern w:val="0"/>
          <w:szCs w:val="21"/>
        </w:rPr>
        <w:t>系统有一定的了解，并且能够熟练使用</w:t>
      </w:r>
      <w:r>
        <w:rPr>
          <w:kern w:val="0"/>
          <w:szCs w:val="21"/>
        </w:rPr>
        <w:t>Linux</w:t>
      </w:r>
      <w:r>
        <w:rPr>
          <w:rFonts w:hint="eastAsia"/>
          <w:kern w:val="0"/>
          <w:szCs w:val="21"/>
        </w:rPr>
        <w:t>命令来完成以下任务：</w:t>
      </w:r>
    </w:p>
    <w:p>
      <w:pPr>
        <w:pStyle w:val="34"/>
        <w:ind w:left="704" w:hanging="304"/>
      </w:pPr>
      <w:r>
        <w:rPr>
          <w:rFonts w:hint="eastAsia"/>
        </w:rPr>
        <w:sym w:font="Wingdings" w:char="F0D8"/>
      </w:r>
      <w:r>
        <w:rPr>
          <w:rFonts w:hint="eastAsia"/>
        </w:rPr>
        <w:tab/>
      </w:r>
      <w:r>
        <w:rPr>
          <w:rFonts w:hint="eastAsia"/>
        </w:rPr>
        <w:t>管理文件、目录、文档以及命令行环境；</w:t>
      </w:r>
    </w:p>
    <w:p>
      <w:pPr>
        <w:pStyle w:val="34"/>
        <w:ind w:left="704" w:hanging="304"/>
      </w:pPr>
      <w:r>
        <w:rPr>
          <w:rFonts w:hint="eastAsia"/>
        </w:rPr>
        <w:sym w:font="Wingdings" w:char="F0D8"/>
      </w:r>
      <w:r>
        <w:rPr>
          <w:rFonts w:hint="eastAsia"/>
        </w:rPr>
        <w:tab/>
      </w:r>
      <w:r>
        <w:rPr>
          <w:rFonts w:hint="eastAsia"/>
        </w:rPr>
        <w:t>使用分区、</w:t>
      </w:r>
      <w:r>
        <w:t>LVM</w:t>
      </w:r>
      <w:r>
        <w:rPr>
          <w:rFonts w:hint="eastAsia"/>
        </w:rPr>
        <w:t>逻辑卷管理本地存储；</w:t>
      </w:r>
    </w:p>
    <w:p>
      <w:pPr>
        <w:pStyle w:val="34"/>
        <w:ind w:left="704" w:hanging="304"/>
      </w:pPr>
      <w:r>
        <w:rPr>
          <w:rFonts w:hint="eastAsia"/>
        </w:rPr>
        <w:sym w:font="Wingdings" w:char="F0D8"/>
      </w:r>
      <w:r>
        <w:rPr>
          <w:rFonts w:hint="eastAsia"/>
        </w:rPr>
        <w:tab/>
      </w:r>
      <w:r>
        <w:rPr>
          <w:rFonts w:hint="eastAsia"/>
        </w:rPr>
        <w:t>安装、更新、维护、配置系统与核心服务；</w:t>
      </w:r>
    </w:p>
    <w:p>
      <w:pPr>
        <w:pStyle w:val="34"/>
        <w:ind w:left="704" w:hanging="304"/>
      </w:pPr>
      <w:r>
        <w:rPr>
          <w:rFonts w:hint="eastAsia"/>
        </w:rPr>
        <w:sym w:font="Wingdings" w:char="F0D8"/>
      </w:r>
      <w:r>
        <w:rPr>
          <w:rFonts w:hint="eastAsia"/>
        </w:rPr>
        <w:tab/>
      </w:r>
      <w:r>
        <w:rPr>
          <w:rFonts w:hint="eastAsia"/>
        </w:rPr>
        <w:t>熟练创建、修改、删除用户与用户组，并使用</w:t>
      </w:r>
      <w:r>
        <w:t>LDAP</w:t>
      </w:r>
      <w:r>
        <w:rPr>
          <w:rFonts w:hint="eastAsia"/>
        </w:rPr>
        <w:t>进行集中目录身份认证；</w:t>
      </w:r>
    </w:p>
    <w:p>
      <w:pPr>
        <w:pStyle w:val="34"/>
        <w:ind w:left="704" w:hanging="304"/>
      </w:pPr>
      <w:r>
        <w:rPr>
          <w:rFonts w:hint="eastAsia"/>
        </w:rPr>
        <w:sym w:font="Wingdings" w:char="F0D8"/>
      </w:r>
      <w:r>
        <w:rPr>
          <w:rFonts w:hint="eastAsia"/>
        </w:rPr>
        <w:tab/>
      </w:r>
      <w:r>
        <w:rPr>
          <w:rFonts w:hint="eastAsia"/>
        </w:rPr>
        <w:t>熟练配置防火墙以及</w:t>
      </w:r>
      <w:r>
        <w:t>SELinux</w:t>
      </w:r>
      <w:r>
        <w:rPr>
          <w:rFonts w:hint="eastAsia"/>
        </w:rPr>
        <w:t>来保障系统安全。</w:t>
      </w:r>
    </w:p>
    <w:p>
      <w:pPr>
        <w:pStyle w:val="32"/>
        <w:rPr>
          <w:szCs w:val="21"/>
        </w:rPr>
      </w:pPr>
      <w:r>
        <w:drawing>
          <wp:inline distT="0" distB="0" distL="0" distR="0">
            <wp:extent cx="2484120" cy="1859280"/>
            <wp:effectExtent l="0" t="0" r="0" b="0"/>
            <wp:docPr id="10" name="图片 10" descr="rh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hcs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84120" cy="1859280"/>
                    </a:xfrm>
                    <a:prstGeom prst="rect">
                      <a:avLst/>
                    </a:prstGeom>
                    <a:noFill/>
                    <a:ln>
                      <a:noFill/>
                    </a:ln>
                  </pic:spPr>
                </pic:pic>
              </a:graphicData>
            </a:graphic>
          </wp:inline>
        </w:drawing>
      </w:r>
    </w:p>
    <w:p>
      <w:pPr>
        <w:pStyle w:val="33"/>
      </w:pPr>
      <w:r>
        <w:rPr>
          <w:rFonts w:hint="eastAsia"/>
        </w:rPr>
        <w:t>红帽认证管理员（</w:t>
      </w:r>
      <w:r>
        <w:t>RHCSA</w:t>
      </w:r>
      <w:r>
        <w:rPr>
          <w:rFonts w:hint="eastAsia"/>
        </w:rPr>
        <w:t>）证书示例</w:t>
      </w:r>
    </w:p>
    <w:p>
      <w:pPr>
        <w:rPr>
          <w:kern w:val="0"/>
          <w:szCs w:val="21"/>
        </w:rPr>
      </w:pPr>
      <w:r>
        <w:rPr>
          <w:rFonts w:hint="eastAsia"/>
          <w:kern w:val="0"/>
          <w:szCs w:val="21"/>
        </w:rPr>
        <w:t>红帽认证工程师（</w:t>
      </w:r>
      <w:r>
        <w:rPr>
          <w:kern w:val="0"/>
          <w:szCs w:val="21"/>
        </w:rPr>
        <w:t>Red Hat Certified Engineer</w:t>
      </w:r>
      <w:r>
        <w:rPr>
          <w:rFonts w:hint="eastAsia"/>
          <w:kern w:val="0"/>
          <w:szCs w:val="21"/>
        </w:rPr>
        <w:t>，</w:t>
      </w:r>
      <w:r>
        <w:rPr>
          <w:kern w:val="0"/>
          <w:szCs w:val="21"/>
        </w:rPr>
        <w:t>RHCE</w:t>
      </w:r>
      <w:r>
        <w:rPr>
          <w:rFonts w:hint="eastAsia"/>
          <w:kern w:val="0"/>
          <w:szCs w:val="21"/>
        </w:rPr>
        <w:t>）属于</w:t>
      </w:r>
      <w:r>
        <w:rPr>
          <w:kern w:val="0"/>
          <w:szCs w:val="21"/>
        </w:rPr>
        <w:t>Linux</w:t>
      </w:r>
      <w:r>
        <w:rPr>
          <w:rFonts w:hint="eastAsia"/>
          <w:kern w:val="0"/>
          <w:szCs w:val="21"/>
        </w:rPr>
        <w:t>系统的中级水平认证，难度相对</w:t>
      </w:r>
      <w:r>
        <w:rPr>
          <w:kern w:val="0"/>
          <w:szCs w:val="21"/>
        </w:rPr>
        <w:t>RHCSA</w:t>
      </w:r>
      <w:r>
        <w:rPr>
          <w:rFonts w:hint="eastAsia"/>
          <w:kern w:val="0"/>
          <w:szCs w:val="21"/>
        </w:rPr>
        <w:t>认证来讲更大，而且要求考生必须已获得</w:t>
      </w:r>
      <w:r>
        <w:rPr>
          <w:kern w:val="0"/>
          <w:szCs w:val="21"/>
        </w:rPr>
        <w:t>RHCSA</w:t>
      </w:r>
      <w:r>
        <w:rPr>
          <w:rFonts w:hint="eastAsia"/>
          <w:kern w:val="0"/>
          <w:szCs w:val="21"/>
        </w:rPr>
        <w:t>认证。该认证适合有基础的</w:t>
      </w:r>
      <w:r>
        <w:rPr>
          <w:kern w:val="0"/>
          <w:szCs w:val="21"/>
        </w:rPr>
        <w:t>Linux</w:t>
      </w:r>
      <w:r>
        <w:rPr>
          <w:rFonts w:hint="eastAsia"/>
          <w:kern w:val="0"/>
          <w:szCs w:val="21"/>
        </w:rPr>
        <w:t>运维管理员，主要考察对下列服务的管理与配置能力：</w:t>
      </w:r>
    </w:p>
    <w:p>
      <w:pPr>
        <w:pStyle w:val="34"/>
        <w:ind w:left="704" w:hanging="304"/>
      </w:pPr>
      <w:r>
        <w:rPr>
          <w:rFonts w:hint="eastAsia"/>
        </w:rPr>
        <w:sym w:font="Wingdings" w:char="F0D8"/>
      </w:r>
      <w:r>
        <w:rPr>
          <w:rFonts w:hint="eastAsia"/>
        </w:rPr>
        <w:tab/>
      </w:r>
      <w:r>
        <w:rPr>
          <w:rFonts w:hint="eastAsia"/>
        </w:rPr>
        <w:t>熟练配置防火墙规则链与</w:t>
      </w:r>
      <w:r>
        <w:t>SElinux</w:t>
      </w:r>
      <w:r>
        <w:rPr>
          <w:rFonts w:hint="eastAsia"/>
        </w:rPr>
        <w:t>安全上下文；</w:t>
      </w:r>
    </w:p>
    <w:p>
      <w:pPr>
        <w:pStyle w:val="34"/>
        <w:ind w:left="704" w:hanging="304"/>
      </w:pPr>
      <w:r>
        <w:rPr>
          <w:rFonts w:hint="eastAsia"/>
        </w:rPr>
        <w:sym w:font="Wingdings" w:char="F0D8"/>
      </w:r>
      <w:r>
        <w:rPr>
          <w:rFonts w:hint="eastAsia"/>
        </w:rPr>
        <w:tab/>
      </w:r>
      <w:r>
        <w:rPr>
          <w:rFonts w:hint="eastAsia"/>
        </w:rPr>
        <w:t>配置</w:t>
      </w:r>
      <w:r>
        <w:t>iSCSI</w:t>
      </w:r>
      <w:r>
        <w:rPr>
          <w:rFonts w:hint="eastAsia"/>
        </w:rPr>
        <w:t>（互联网小型计算机系统接口）服务；</w:t>
      </w:r>
    </w:p>
    <w:p>
      <w:pPr>
        <w:pStyle w:val="34"/>
        <w:ind w:left="704" w:hanging="304"/>
      </w:pPr>
      <w:r>
        <w:rPr>
          <w:rFonts w:hint="eastAsia"/>
        </w:rPr>
        <w:sym w:font="Wingdings" w:char="F0D8"/>
      </w:r>
      <w:r>
        <w:rPr>
          <w:rFonts w:hint="eastAsia"/>
        </w:rPr>
        <w:tab/>
      </w:r>
      <w:r>
        <w:rPr>
          <w:rFonts w:hint="eastAsia"/>
        </w:rPr>
        <w:t>编写</w:t>
      </w:r>
      <w:r>
        <w:t>Shell</w:t>
      </w:r>
      <w:r>
        <w:rPr>
          <w:rFonts w:hint="eastAsia"/>
        </w:rPr>
        <w:t>脚本来批量创建用户、自动完成系统的维护任务；</w:t>
      </w:r>
    </w:p>
    <w:p>
      <w:pPr>
        <w:pStyle w:val="34"/>
        <w:ind w:left="704" w:hanging="304"/>
      </w:pPr>
      <w:r>
        <w:rPr>
          <w:rFonts w:hint="eastAsia"/>
        </w:rPr>
        <w:sym w:font="Wingdings" w:char="F0D8"/>
      </w:r>
      <w:r>
        <w:rPr>
          <w:rFonts w:hint="eastAsia"/>
        </w:rPr>
        <w:tab/>
      </w:r>
      <w:r>
        <w:rPr>
          <w:rFonts w:hint="eastAsia"/>
        </w:rPr>
        <w:t>配置</w:t>
      </w:r>
      <w:r>
        <w:t>HTTP/HTTPS</w:t>
      </w:r>
      <w:r>
        <w:rPr>
          <w:rFonts w:hint="eastAsia"/>
        </w:rPr>
        <w:t>网络服务；</w:t>
      </w:r>
    </w:p>
    <w:p>
      <w:pPr>
        <w:pStyle w:val="34"/>
        <w:ind w:left="704" w:hanging="304"/>
      </w:pPr>
      <w:r>
        <w:rPr>
          <w:rFonts w:hint="eastAsia"/>
        </w:rPr>
        <w:sym w:font="Wingdings" w:char="F0D8"/>
      </w:r>
      <w:r>
        <w:rPr>
          <w:rFonts w:hint="eastAsia"/>
        </w:rPr>
        <w:tab/>
      </w:r>
      <w:r>
        <w:rPr>
          <w:rFonts w:hint="eastAsia"/>
        </w:rPr>
        <w:t>配置</w:t>
      </w:r>
      <w:r>
        <w:t>FTP</w:t>
      </w:r>
      <w:r>
        <w:rPr>
          <w:rFonts w:hint="eastAsia"/>
        </w:rPr>
        <w:t>服务；</w:t>
      </w:r>
    </w:p>
    <w:p>
      <w:pPr>
        <w:pStyle w:val="34"/>
        <w:ind w:left="704" w:hanging="304"/>
      </w:pPr>
      <w:r>
        <w:rPr>
          <w:rFonts w:hint="eastAsia"/>
        </w:rPr>
        <w:sym w:font="Wingdings" w:char="F0D8"/>
      </w:r>
      <w:r>
        <w:rPr>
          <w:rFonts w:hint="eastAsia"/>
        </w:rPr>
        <w:tab/>
      </w:r>
      <w:r>
        <w:rPr>
          <w:rFonts w:hint="eastAsia"/>
        </w:rPr>
        <w:t>配置</w:t>
      </w:r>
      <w:r>
        <w:t>NFS</w:t>
      </w:r>
      <w:r>
        <w:rPr>
          <w:rFonts w:hint="eastAsia"/>
        </w:rPr>
        <w:t>服务；</w:t>
      </w:r>
    </w:p>
    <w:p>
      <w:pPr>
        <w:pStyle w:val="34"/>
        <w:ind w:left="704" w:hanging="304"/>
      </w:pPr>
      <w:r>
        <w:rPr>
          <w:rFonts w:hint="eastAsia"/>
        </w:rPr>
        <w:sym w:font="Wingdings" w:char="F0D8"/>
      </w:r>
      <w:r>
        <w:rPr>
          <w:rFonts w:hint="eastAsia"/>
        </w:rPr>
        <w:tab/>
      </w:r>
      <w:r>
        <w:rPr>
          <w:rFonts w:hint="eastAsia"/>
        </w:rPr>
        <w:t>配置</w:t>
      </w:r>
      <w:r>
        <w:t>SMB</w:t>
      </w:r>
      <w:r>
        <w:rPr>
          <w:rFonts w:hint="eastAsia"/>
        </w:rPr>
        <w:t>服务；</w:t>
      </w:r>
    </w:p>
    <w:p>
      <w:pPr>
        <w:pStyle w:val="34"/>
        <w:ind w:left="704" w:hanging="304"/>
      </w:pPr>
      <w:r>
        <w:rPr>
          <w:rFonts w:hint="eastAsia"/>
        </w:rPr>
        <w:sym w:font="Wingdings" w:char="F0D8"/>
      </w:r>
      <w:r>
        <w:rPr>
          <w:rFonts w:hint="eastAsia"/>
        </w:rPr>
        <w:tab/>
      </w:r>
      <w:r>
        <w:rPr>
          <w:rFonts w:hint="eastAsia"/>
        </w:rPr>
        <w:t>配置</w:t>
      </w:r>
      <w:r>
        <w:t>SMTP</w:t>
      </w:r>
      <w:r>
        <w:rPr>
          <w:rFonts w:hint="eastAsia"/>
        </w:rPr>
        <w:t>服务；</w:t>
      </w:r>
    </w:p>
    <w:p>
      <w:pPr>
        <w:pStyle w:val="34"/>
        <w:ind w:left="704" w:hanging="304"/>
      </w:pPr>
      <w:r>
        <w:rPr>
          <w:rFonts w:hint="eastAsia"/>
        </w:rPr>
        <w:sym w:font="Wingdings" w:char="F0D8"/>
      </w:r>
      <w:r>
        <w:rPr>
          <w:rFonts w:hint="eastAsia"/>
        </w:rPr>
        <w:tab/>
      </w:r>
      <w:r>
        <w:rPr>
          <w:rFonts w:hint="eastAsia"/>
        </w:rPr>
        <w:t>配置</w:t>
      </w:r>
      <w:r>
        <w:t>SSH</w:t>
      </w:r>
      <w:r>
        <w:rPr>
          <w:rFonts w:hint="eastAsia"/>
        </w:rPr>
        <w:t>服务；</w:t>
      </w:r>
    </w:p>
    <w:p>
      <w:pPr>
        <w:pStyle w:val="34"/>
        <w:ind w:left="704" w:hanging="304"/>
      </w:pPr>
      <w:r>
        <w:rPr>
          <w:rFonts w:hint="eastAsia"/>
        </w:rPr>
        <w:sym w:font="Wingdings" w:char="F0D8"/>
      </w:r>
      <w:r>
        <w:rPr>
          <w:rFonts w:hint="eastAsia"/>
        </w:rPr>
        <w:tab/>
      </w:r>
      <w:r>
        <w:rPr>
          <w:rFonts w:hint="eastAsia"/>
        </w:rPr>
        <w:t>配置</w:t>
      </w:r>
      <w:r>
        <w:t>NTP</w:t>
      </w:r>
      <w:r>
        <w:rPr>
          <w:rFonts w:hint="eastAsia"/>
        </w:rPr>
        <w:t>服务。</w:t>
      </w:r>
    </w:p>
    <w:p>
      <w:pPr>
        <w:pStyle w:val="32"/>
        <w:rPr>
          <w:szCs w:val="21"/>
        </w:rPr>
      </w:pPr>
      <w:r>
        <w:drawing>
          <wp:inline distT="0" distB="0" distL="0" distR="0">
            <wp:extent cx="3223260" cy="2423160"/>
            <wp:effectExtent l="0" t="0" r="0" b="0"/>
            <wp:docPr id="11" name="图片 11" descr="r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h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223260" cy="2423160"/>
                    </a:xfrm>
                    <a:prstGeom prst="rect">
                      <a:avLst/>
                    </a:prstGeom>
                    <a:noFill/>
                    <a:ln>
                      <a:noFill/>
                    </a:ln>
                  </pic:spPr>
                </pic:pic>
              </a:graphicData>
            </a:graphic>
          </wp:inline>
        </w:drawing>
      </w:r>
    </w:p>
    <w:p>
      <w:pPr>
        <w:pStyle w:val="33"/>
      </w:pPr>
      <w:r>
        <w:rPr>
          <w:rFonts w:hint="eastAsia"/>
        </w:rPr>
        <w:t>红帽认证工程师（</w:t>
      </w:r>
      <w:r>
        <w:t>RHCE</w:t>
      </w:r>
      <w:r>
        <w:rPr>
          <w:rFonts w:hint="eastAsia"/>
        </w:rPr>
        <w:t>）证书示例</w:t>
      </w:r>
      <w:r>
        <w:rPr>
          <w:rStyle w:val="22"/>
        </w:rPr>
        <w:t xml:space="preserve"> </w:t>
      </w:r>
    </w:p>
    <w:p>
      <w:pPr>
        <w:rPr>
          <w:kern w:val="0"/>
          <w:szCs w:val="21"/>
        </w:rPr>
      </w:pPr>
      <w:r>
        <w:rPr>
          <w:rFonts w:hint="eastAsia"/>
          <w:kern w:val="0"/>
          <w:szCs w:val="21"/>
        </w:rPr>
        <w:t>红帽认证架构师（</w:t>
      </w:r>
      <w:r>
        <w:rPr>
          <w:kern w:val="0"/>
          <w:szCs w:val="21"/>
        </w:rPr>
        <w:t>Red Hat Certified Architect</w:t>
      </w:r>
      <w:r>
        <w:rPr>
          <w:rFonts w:hint="eastAsia"/>
          <w:kern w:val="0"/>
          <w:szCs w:val="21"/>
        </w:rPr>
        <w:t>，</w:t>
      </w:r>
      <w:r>
        <w:rPr>
          <w:kern w:val="0"/>
          <w:szCs w:val="21"/>
        </w:rPr>
        <w:t>RHCA</w:t>
      </w:r>
      <w:r>
        <w:rPr>
          <w:rFonts w:hint="eastAsia"/>
          <w:kern w:val="0"/>
          <w:szCs w:val="21"/>
        </w:rPr>
        <w:t>）属于</w:t>
      </w:r>
      <w:r>
        <w:rPr>
          <w:kern w:val="0"/>
          <w:szCs w:val="21"/>
        </w:rPr>
        <w:t>Linux</w:t>
      </w:r>
      <w:r>
        <w:rPr>
          <w:rFonts w:hint="eastAsia"/>
          <w:kern w:val="0"/>
          <w:szCs w:val="21"/>
        </w:rPr>
        <w:t>系统的最高级别认证，是公认的</w:t>
      </w:r>
      <w:r>
        <w:rPr>
          <w:kern w:val="0"/>
          <w:szCs w:val="21"/>
        </w:rPr>
        <w:t>Linux</w:t>
      </w:r>
      <w:r>
        <w:rPr>
          <w:rFonts w:hint="eastAsia"/>
          <w:kern w:val="0"/>
          <w:szCs w:val="21"/>
        </w:rPr>
        <w:t>操作系统顶级认证，目前中国仅有不到</w:t>
      </w:r>
      <w:r>
        <w:rPr>
          <w:kern w:val="0"/>
          <w:szCs w:val="21"/>
        </w:rPr>
        <w:t>1000</w:t>
      </w:r>
      <w:r>
        <w:rPr>
          <w:rFonts w:hint="eastAsia"/>
          <w:kern w:val="0"/>
          <w:szCs w:val="21"/>
        </w:rPr>
        <w:t>人（</w:t>
      </w:r>
      <w:r>
        <w:rPr>
          <w:kern w:val="0"/>
          <w:szCs w:val="21"/>
        </w:rPr>
        <w:t>2017</w:t>
      </w:r>
      <w:r>
        <w:rPr>
          <w:rFonts w:hint="eastAsia"/>
          <w:kern w:val="0"/>
          <w:szCs w:val="21"/>
        </w:rPr>
        <w:t>年更新数据）持有该认证。考生需要在获得</w:t>
      </w:r>
      <w:r>
        <w:rPr>
          <w:kern w:val="0"/>
          <w:szCs w:val="21"/>
        </w:rPr>
        <w:t>RHCSA</w:t>
      </w:r>
      <w:r>
        <w:rPr>
          <w:rFonts w:hint="eastAsia"/>
          <w:kern w:val="0"/>
          <w:szCs w:val="21"/>
        </w:rPr>
        <w:t>与</w:t>
      </w:r>
      <w:r>
        <w:rPr>
          <w:kern w:val="0"/>
          <w:szCs w:val="21"/>
        </w:rPr>
        <w:t>RHCE</w:t>
      </w:r>
      <w:r>
        <w:rPr>
          <w:rFonts w:hint="eastAsia"/>
          <w:kern w:val="0"/>
          <w:szCs w:val="21"/>
        </w:rPr>
        <w:t>认证后再完成</w:t>
      </w:r>
      <w:r>
        <w:rPr>
          <w:kern w:val="0"/>
          <w:szCs w:val="21"/>
        </w:rPr>
        <w:t>5</w:t>
      </w:r>
      <w:r>
        <w:rPr>
          <w:rFonts w:hint="eastAsia"/>
          <w:kern w:val="0"/>
          <w:szCs w:val="21"/>
        </w:rPr>
        <w:t>门课程的考试才能获得</w:t>
      </w:r>
      <w:r>
        <w:rPr>
          <w:kern w:val="0"/>
          <w:szCs w:val="21"/>
        </w:rPr>
        <w:t>RHCA</w:t>
      </w:r>
      <w:r>
        <w:rPr>
          <w:rFonts w:hint="eastAsia"/>
          <w:kern w:val="0"/>
          <w:szCs w:val="21"/>
        </w:rPr>
        <w:t>认证，因此难度最大，备考时间最长，费用也最高（考试费约在</w:t>
      </w:r>
      <w:r>
        <w:rPr>
          <w:kern w:val="0"/>
          <w:szCs w:val="21"/>
        </w:rPr>
        <w:t>1.8</w:t>
      </w:r>
      <w:r>
        <w:rPr>
          <w:rFonts w:hint="eastAsia"/>
          <w:kern w:val="0"/>
          <w:szCs w:val="21"/>
        </w:rPr>
        <w:t>万元</w:t>
      </w:r>
      <w:r>
        <w:rPr>
          <w:rFonts w:hint="eastAsia" w:eastAsia="宋体"/>
          <w:kern w:val="0"/>
          <w:szCs w:val="21"/>
        </w:rPr>
        <w:t>～</w:t>
      </w:r>
      <w:r>
        <w:rPr>
          <w:kern w:val="0"/>
          <w:szCs w:val="21"/>
        </w:rPr>
        <w:t>2.1</w:t>
      </w:r>
      <w:r>
        <w:rPr>
          <w:rFonts w:hint="eastAsia"/>
          <w:kern w:val="0"/>
          <w:szCs w:val="21"/>
        </w:rPr>
        <w:t>万元人民币）。该认证考察的是考生对红帽卫星服务、红帽系统集群、红帽虚拟化、系统性能调优以及红帽云系统的安装搭建与维护能力。</w:t>
      </w:r>
    </w:p>
    <w:p>
      <w:pPr>
        <w:pStyle w:val="32"/>
      </w:pPr>
      <w:r>
        <w:drawing>
          <wp:inline distT="0" distB="0" distL="0" distR="0">
            <wp:extent cx="2979420" cy="2232660"/>
            <wp:effectExtent l="0" t="0" r="0" b="0"/>
            <wp:docPr id="12" name="图片 12" descr="r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hc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79420" cy="2232660"/>
                    </a:xfrm>
                    <a:prstGeom prst="rect">
                      <a:avLst/>
                    </a:prstGeom>
                    <a:noFill/>
                    <a:ln>
                      <a:noFill/>
                    </a:ln>
                  </pic:spPr>
                </pic:pic>
              </a:graphicData>
            </a:graphic>
          </wp:inline>
        </w:drawing>
      </w:r>
    </w:p>
    <w:p>
      <w:pPr>
        <w:pStyle w:val="33"/>
      </w:pPr>
      <w:r>
        <w:rPr>
          <w:rFonts w:hint="eastAsia"/>
        </w:rPr>
        <w:t>红帽认证架构师（</w:t>
      </w:r>
      <w:r>
        <w:t>RHCA</w:t>
      </w:r>
      <w:r>
        <w:rPr>
          <w:rFonts w:hint="eastAsia"/>
        </w:rPr>
        <w:t>）证书示例</w:t>
      </w:r>
    </w:p>
    <w:p>
      <w:pPr>
        <w:pStyle w:val="4"/>
        <w:spacing w:before="151" w:after="151"/>
        <w:rPr>
          <w:kern w:val="2"/>
        </w:rPr>
      </w:pPr>
      <w:r>
        <w:t>RHCA</w:t>
      </w:r>
      <w:r>
        <w:rPr>
          <w:rFonts w:hint="eastAsia"/>
        </w:rPr>
        <w:t>高分技巧</w:t>
      </w:r>
    </w:p>
    <w:p>
      <w:pPr>
        <w:rPr>
          <w:kern w:val="0"/>
          <w:szCs w:val="21"/>
        </w:rPr>
      </w:pPr>
      <w:r>
        <w:rPr>
          <w:rFonts w:hint="eastAsia"/>
          <w:kern w:val="0"/>
          <w:szCs w:val="21"/>
        </w:rPr>
        <w:t>红帽</w:t>
      </w:r>
      <w:r>
        <w:rPr>
          <w:kern w:val="0"/>
          <w:szCs w:val="21"/>
        </w:rPr>
        <w:t>RHEL 7</w:t>
      </w:r>
      <w:r>
        <w:rPr>
          <w:rFonts w:hint="eastAsia"/>
          <w:kern w:val="0"/>
          <w:szCs w:val="21"/>
        </w:rPr>
        <w:t>版本的</w:t>
      </w:r>
      <w:r>
        <w:rPr>
          <w:kern w:val="0"/>
          <w:szCs w:val="21"/>
        </w:rPr>
        <w:t>RHCA</w:t>
      </w:r>
      <w:r>
        <w:rPr>
          <w:rFonts w:hint="eastAsia"/>
          <w:kern w:val="0"/>
          <w:szCs w:val="21"/>
        </w:rPr>
        <w:t>认证需要完成至少</w:t>
      </w:r>
      <w:r>
        <w:rPr>
          <w:kern w:val="0"/>
          <w:szCs w:val="21"/>
        </w:rPr>
        <w:t>5</w:t>
      </w:r>
      <w:r>
        <w:rPr>
          <w:rFonts w:hint="eastAsia"/>
          <w:kern w:val="0"/>
          <w:szCs w:val="21"/>
        </w:rPr>
        <w:t>门考试。这</w:t>
      </w:r>
      <w:r>
        <w:rPr>
          <w:kern w:val="0"/>
          <w:szCs w:val="21"/>
        </w:rPr>
        <w:t>5</w:t>
      </w:r>
      <w:r>
        <w:rPr>
          <w:rFonts w:hint="eastAsia"/>
          <w:kern w:val="0"/>
          <w:szCs w:val="21"/>
        </w:rPr>
        <w:t>门考试的时间不同，但均为</w:t>
      </w:r>
      <w:r>
        <w:rPr>
          <w:kern w:val="0"/>
          <w:szCs w:val="21"/>
        </w:rPr>
        <w:t>210</w:t>
      </w:r>
      <w:r>
        <w:rPr>
          <w:rFonts w:hint="eastAsia"/>
          <w:kern w:val="0"/>
          <w:szCs w:val="21"/>
        </w:rPr>
        <w:t>分合格（</w:t>
      </w:r>
      <w:r>
        <w:rPr>
          <w:kern w:val="0"/>
          <w:szCs w:val="21"/>
        </w:rPr>
        <w:t>70%</w:t>
      </w:r>
      <w:r>
        <w:rPr>
          <w:rFonts w:hint="eastAsia"/>
          <w:kern w:val="0"/>
          <w:szCs w:val="21"/>
        </w:rPr>
        <w:t>）。而且红帽公司非常注重</w:t>
      </w:r>
      <w:r>
        <w:rPr>
          <w:kern w:val="0"/>
          <w:szCs w:val="21"/>
        </w:rPr>
        <w:t>RHCA</w:t>
      </w:r>
      <w:r>
        <w:rPr>
          <w:rFonts w:hint="eastAsia"/>
          <w:kern w:val="0"/>
          <w:szCs w:val="21"/>
        </w:rPr>
        <w:t>架构师认证的实用性，所以课程总是在随行业趋势而不断调整。</w:t>
      </w:r>
    </w:p>
    <w:p>
      <w:pPr>
        <w:rPr>
          <w:kern w:val="0"/>
          <w:szCs w:val="21"/>
        </w:rPr>
      </w:pPr>
      <w:r>
        <w:rPr>
          <w:rFonts w:hint="eastAsia"/>
          <w:kern w:val="0"/>
          <w:szCs w:val="21"/>
        </w:rPr>
        <w:t>下表为</w:t>
      </w:r>
      <w:r>
        <w:rPr>
          <w:kern w:val="0"/>
          <w:szCs w:val="21"/>
        </w:rPr>
        <w:t>2017</w:t>
      </w:r>
      <w:r>
        <w:rPr>
          <w:rFonts w:hint="eastAsia"/>
          <w:kern w:val="0"/>
          <w:szCs w:val="21"/>
        </w:rPr>
        <w:t>年最新版的考试课程。欲取得红帽</w:t>
      </w:r>
      <w:r>
        <w:rPr>
          <w:kern w:val="0"/>
          <w:szCs w:val="21"/>
        </w:rPr>
        <w:t>RHCA</w:t>
      </w:r>
      <w:r>
        <w:rPr>
          <w:rFonts w:hint="eastAsia"/>
          <w:kern w:val="0"/>
          <w:szCs w:val="21"/>
        </w:rPr>
        <w:t>认证，您必须通过以下任意</w:t>
      </w:r>
      <w:r>
        <w:rPr>
          <w:kern w:val="0"/>
          <w:szCs w:val="21"/>
        </w:rPr>
        <w:t>5</w:t>
      </w:r>
      <w:r>
        <w:rPr>
          <w:rFonts w:hint="eastAsia"/>
          <w:kern w:val="0"/>
          <w:szCs w:val="21"/>
        </w:rPr>
        <w:t>门认证考试。</w:t>
      </w:r>
    </w:p>
    <w:tbl>
      <w:tblPr>
        <w:tblStyle w:val="24"/>
        <w:tblW w:w="8021" w:type="dxa"/>
        <w:tblInd w:w="136" w:type="dxa"/>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982"/>
        <w:gridCol w:w="4039"/>
      </w:tblGrid>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tcBorders>
              <w:top w:val="single" w:color="auto" w:sz="6" w:space="0"/>
              <w:bottom w:val="single" w:color="auto" w:sz="4" w:space="0"/>
            </w:tcBorders>
            <w:shd w:val="clear" w:color="auto" w:fill="D9D9D9"/>
          </w:tcPr>
          <w:p>
            <w:pPr>
              <w:pStyle w:val="50"/>
            </w:pPr>
            <w:r>
              <w:rPr>
                <w:rFonts w:hint="eastAsia"/>
              </w:rPr>
              <w:t>考试代码</w:t>
            </w:r>
          </w:p>
        </w:tc>
        <w:tc>
          <w:tcPr>
            <w:tcW w:w="4039" w:type="dxa"/>
            <w:tcBorders>
              <w:top w:val="single" w:color="auto" w:sz="6" w:space="0"/>
              <w:bottom w:val="single" w:color="auto" w:sz="4" w:space="0"/>
            </w:tcBorders>
            <w:shd w:val="clear" w:color="auto" w:fill="D9D9D9"/>
          </w:tcPr>
          <w:p>
            <w:pPr>
              <w:pStyle w:val="50"/>
            </w:pPr>
            <w:r>
              <w:rPr>
                <w:rFonts w:hint="eastAsia"/>
              </w:rPr>
              <w:t>认证名称</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tcBorders>
              <w:top w:val="single" w:color="auto" w:sz="4" w:space="0"/>
            </w:tcBorders>
            <w:vAlign w:val="center"/>
          </w:tcPr>
          <w:p>
            <w:pPr>
              <w:pStyle w:val="28"/>
            </w:pPr>
            <w:r>
              <w:t>EX210</w:t>
            </w:r>
          </w:p>
        </w:tc>
        <w:tc>
          <w:tcPr>
            <w:tcW w:w="4039" w:type="dxa"/>
            <w:tcBorders>
              <w:top w:val="single" w:color="auto" w:sz="4" w:space="0"/>
            </w:tcBorders>
            <w:vAlign w:val="center"/>
          </w:tcPr>
          <w:p>
            <w:pPr>
              <w:pStyle w:val="28"/>
            </w:pPr>
            <w:r>
              <w:rPr>
                <w:rFonts w:hint="eastAsia"/>
              </w:rPr>
              <w:t>红帽</w:t>
            </w:r>
            <w:r>
              <w:t xml:space="preserve"> OpenStack </w:t>
            </w:r>
            <w:r>
              <w:rPr>
                <w:rFonts w:hint="eastAsia"/>
              </w:rPr>
              <w:t>认证系统管理员考试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EX220</w:t>
            </w:r>
          </w:p>
        </w:tc>
        <w:tc>
          <w:tcPr>
            <w:tcW w:w="4039" w:type="dxa"/>
            <w:vAlign w:val="center"/>
          </w:tcPr>
          <w:p>
            <w:pPr>
              <w:pStyle w:val="28"/>
            </w:pPr>
            <w:r>
              <w:rPr>
                <w:rFonts w:hint="eastAsia"/>
              </w:rPr>
              <w:t>红帽混合云管理专业技能证书考试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EX236</w:t>
            </w:r>
          </w:p>
        </w:tc>
        <w:tc>
          <w:tcPr>
            <w:tcW w:w="4039" w:type="dxa"/>
            <w:vAlign w:val="center"/>
          </w:tcPr>
          <w:p>
            <w:pPr>
              <w:pStyle w:val="28"/>
            </w:pPr>
            <w:r>
              <w:rPr>
                <w:rFonts w:hint="eastAsia"/>
              </w:rPr>
              <w:t>红帽混合云存储专业技能证书考试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EX248</w:t>
            </w:r>
          </w:p>
        </w:tc>
        <w:tc>
          <w:tcPr>
            <w:tcW w:w="4039" w:type="dxa"/>
            <w:vAlign w:val="center"/>
          </w:tcPr>
          <w:p>
            <w:pPr>
              <w:pStyle w:val="28"/>
            </w:pPr>
            <w:r>
              <w:rPr>
                <w:rFonts w:hint="eastAsia"/>
              </w:rPr>
              <w:t>红帽认证</w:t>
            </w:r>
            <w:r>
              <w:t xml:space="preserve"> JBoss </w:t>
            </w:r>
            <w:r>
              <w:rPr>
                <w:rFonts w:hint="eastAsia"/>
              </w:rPr>
              <w:t>管理员考试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EX280</w:t>
            </w:r>
          </w:p>
        </w:tc>
        <w:tc>
          <w:tcPr>
            <w:tcW w:w="4039" w:type="dxa"/>
            <w:vAlign w:val="center"/>
          </w:tcPr>
          <w:p>
            <w:pPr>
              <w:pStyle w:val="28"/>
            </w:pPr>
            <w:r>
              <w:rPr>
                <w:rFonts w:hint="eastAsia"/>
              </w:rPr>
              <w:t>红帽平台即服务专业技能证书考试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EX318</w:t>
            </w:r>
          </w:p>
        </w:tc>
        <w:tc>
          <w:tcPr>
            <w:tcW w:w="4039" w:type="dxa"/>
            <w:vAlign w:val="center"/>
          </w:tcPr>
          <w:p>
            <w:pPr>
              <w:pStyle w:val="28"/>
            </w:pPr>
            <w:r>
              <w:rPr>
                <w:rFonts w:hint="eastAsia"/>
              </w:rPr>
              <w:t>红帽认证虚拟化管理员考试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EX401</w:t>
            </w:r>
          </w:p>
        </w:tc>
        <w:tc>
          <w:tcPr>
            <w:tcW w:w="4039" w:type="dxa"/>
            <w:vAlign w:val="center"/>
          </w:tcPr>
          <w:p>
            <w:pPr>
              <w:pStyle w:val="28"/>
            </w:pPr>
            <w:r>
              <w:rPr>
                <w:rFonts w:hint="eastAsia"/>
              </w:rPr>
              <w:t>红帽部署和系统管理专业技能证书考试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EX413</w:t>
            </w:r>
          </w:p>
        </w:tc>
        <w:tc>
          <w:tcPr>
            <w:tcW w:w="4039" w:type="dxa"/>
            <w:vAlign w:val="center"/>
          </w:tcPr>
          <w:p>
            <w:pPr>
              <w:pStyle w:val="28"/>
            </w:pPr>
            <w:r>
              <w:rPr>
                <w:rFonts w:hint="eastAsia"/>
              </w:rPr>
              <w:t>红帽服务器固化专业技能证书考试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EX436</w:t>
            </w:r>
          </w:p>
        </w:tc>
        <w:tc>
          <w:tcPr>
            <w:tcW w:w="4039" w:type="dxa"/>
            <w:vAlign w:val="center"/>
          </w:tcPr>
          <w:p>
            <w:pPr>
              <w:pStyle w:val="28"/>
            </w:pPr>
            <w:r>
              <w:rPr>
                <w:rFonts w:hint="eastAsia"/>
              </w:rPr>
              <w:t>红帽集群和存储管理专业技能证书考试</w:t>
            </w:r>
          </w:p>
        </w:tc>
      </w:tr>
      <w:tr>
        <w:tblPrEx>
          <w:tblBorders>
            <w:top w:val="single" w:color="auto" w:sz="6" w:space="0"/>
            <w:left w:val="none" w:color="auto" w:sz="0" w:space="0"/>
            <w:bottom w:val="single" w:color="auto" w:sz="6"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3982" w:type="dxa"/>
            <w:vAlign w:val="center"/>
          </w:tcPr>
          <w:p>
            <w:pPr>
              <w:pStyle w:val="28"/>
            </w:pPr>
            <w:r>
              <w:t>EX442</w:t>
            </w:r>
          </w:p>
        </w:tc>
        <w:tc>
          <w:tcPr>
            <w:tcW w:w="4039" w:type="dxa"/>
            <w:vAlign w:val="center"/>
          </w:tcPr>
          <w:p>
            <w:pPr>
              <w:pStyle w:val="28"/>
            </w:pPr>
            <w:r>
              <w:rPr>
                <w:rFonts w:hint="eastAsia"/>
              </w:rPr>
              <w:t>红帽性能调优专业技能证书考试</w:t>
            </w:r>
          </w:p>
        </w:tc>
      </w:tr>
    </w:tbl>
    <w:p>
      <w:pPr>
        <w:pStyle w:val="29"/>
      </w:pPr>
    </w:p>
    <w:p/>
    <w:p>
      <w:pPr>
        <w:pStyle w:val="4"/>
        <w:spacing w:before="151" w:after="151"/>
        <w:rPr>
          <w:kern w:val="2"/>
        </w:rPr>
      </w:pPr>
      <w:r>
        <w:rPr>
          <w:rFonts w:hint="eastAsia"/>
        </w:rPr>
        <w:t>本书组织结构</w:t>
      </w:r>
    </w:p>
    <w:p>
      <w:pPr>
        <w:pStyle w:val="34"/>
        <w:ind w:left="704" w:hanging="304"/>
        <w:rPr>
          <w:spacing w:val="-2"/>
          <w:kern w:val="2"/>
          <w:szCs w:val="32"/>
        </w:rPr>
      </w:pPr>
      <w:r>
        <w:rPr>
          <w:rFonts w:hint="eastAsia"/>
        </w:rPr>
        <w:sym w:font="Wingdings" w:char="F0D8"/>
      </w:r>
      <w:r>
        <w:rPr>
          <w:rFonts w:hint="eastAsia"/>
        </w:rPr>
        <w:tab/>
      </w:r>
      <w:r>
        <w:rPr>
          <w:rStyle w:val="18"/>
          <w:rFonts w:hint="eastAsia"/>
        </w:rPr>
        <w:t>第</w:t>
      </w:r>
      <w:r>
        <w:rPr>
          <w:rStyle w:val="18"/>
          <w:rFonts w:ascii="Times New Roman"/>
          <w:b/>
          <w:bCs w:val="0"/>
        </w:rPr>
        <w:t>1</w:t>
      </w:r>
      <w:r>
        <w:rPr>
          <w:rStyle w:val="18"/>
          <w:rFonts w:hint="eastAsia"/>
        </w:rPr>
        <w:t>章，部署虚拟环境安装</w:t>
      </w:r>
      <w:r>
        <w:rPr>
          <w:rStyle w:val="18"/>
          <w:rFonts w:ascii="Times New Roman"/>
          <w:b/>
          <w:bCs w:val="0"/>
        </w:rPr>
        <w:t>Linux</w:t>
      </w:r>
      <w:r>
        <w:rPr>
          <w:rStyle w:val="18"/>
          <w:rFonts w:hint="eastAsia"/>
        </w:rPr>
        <w:t>系统：</w:t>
      </w:r>
      <w:r>
        <w:rPr>
          <w:rFonts w:hint="eastAsia"/>
        </w:rPr>
        <w:t>从零基础详细讲解了虚拟机软件与红帽</w:t>
      </w:r>
      <w:r>
        <w:t>Linux</w:t>
      </w:r>
      <w:r>
        <w:rPr>
          <w:rFonts w:hint="eastAsia"/>
        </w:rPr>
        <w:t>系统</w:t>
      </w:r>
      <w:r>
        <w:rPr>
          <w:rFonts w:hint="eastAsia"/>
          <w:spacing w:val="-2"/>
        </w:rPr>
        <w:t>，完整演示了</w:t>
      </w:r>
      <w:r>
        <w:rPr>
          <w:spacing w:val="-2"/>
        </w:rPr>
        <w:t>VM</w:t>
      </w:r>
      <w:r>
        <w:rPr>
          <w:rFonts w:hint="eastAsia"/>
          <w:spacing w:val="-2"/>
        </w:rPr>
        <w:t>虚拟机的安装与配置过程，以及红帽</w:t>
      </w:r>
      <w:r>
        <w:rPr>
          <w:spacing w:val="-2"/>
        </w:rPr>
        <w:t>RHEL 7</w:t>
      </w:r>
      <w:r>
        <w:rPr>
          <w:rFonts w:hint="eastAsia"/>
          <w:spacing w:val="-2"/>
        </w:rPr>
        <w:t>系统的安装、配置过程和初始化方法。此外，本章还涵盖了在</w:t>
      </w:r>
      <w:r>
        <w:rPr>
          <w:spacing w:val="-2"/>
        </w:rPr>
        <w:t>Linux</w:t>
      </w:r>
      <w:r>
        <w:rPr>
          <w:rFonts w:hint="eastAsia"/>
          <w:spacing w:val="-2"/>
        </w:rPr>
        <w:t>系统中找回</w:t>
      </w:r>
      <w:r>
        <w:rPr>
          <w:spacing w:val="-2"/>
        </w:rPr>
        <w:t>root</w:t>
      </w:r>
      <w:r>
        <w:rPr>
          <w:rFonts w:hint="eastAsia"/>
          <w:spacing w:val="-2"/>
        </w:rPr>
        <w:t>管理员密码、</w:t>
      </w:r>
      <w:r>
        <w:rPr>
          <w:spacing w:val="-2"/>
        </w:rPr>
        <w:t>RPM</w:t>
      </w:r>
      <w:r>
        <w:rPr>
          <w:rFonts w:hint="eastAsia"/>
          <w:spacing w:val="-2"/>
        </w:rPr>
        <w:t>与</w:t>
      </w:r>
      <w:r>
        <w:rPr>
          <w:spacing w:val="-2"/>
        </w:rPr>
        <w:t>Yum</w:t>
      </w:r>
      <w:r>
        <w:rPr>
          <w:rFonts w:hint="eastAsia"/>
          <w:spacing w:val="-2"/>
        </w:rPr>
        <w:t>软件仓库的知识，以及</w:t>
      </w:r>
      <w:r>
        <w:rPr>
          <w:spacing w:val="-2"/>
        </w:rPr>
        <w:t>RHEL 7</w:t>
      </w:r>
      <w:r>
        <w:rPr>
          <w:rFonts w:hint="eastAsia"/>
          <w:spacing w:val="-2"/>
        </w:rPr>
        <w:t>系统中</w:t>
      </w:r>
      <w:r>
        <w:rPr>
          <w:spacing w:val="-2"/>
        </w:rPr>
        <w:t>systemd</w:t>
      </w:r>
      <w:r>
        <w:rPr>
          <w:rFonts w:hint="eastAsia"/>
          <w:spacing w:val="-2"/>
        </w:rPr>
        <w:t>初始化进程的特色与使用方法。</w:t>
      </w:r>
    </w:p>
    <w:p>
      <w:pPr>
        <w:pStyle w:val="34"/>
        <w:ind w:left="704" w:hanging="304"/>
        <w:rPr>
          <w:bCs/>
          <w:szCs w:val="21"/>
        </w:rPr>
      </w:pPr>
      <w:r>
        <w:rPr>
          <w:rFonts w:hint="eastAsia"/>
        </w:rPr>
        <w:sym w:font="Wingdings" w:char="F0D8"/>
      </w:r>
      <w:r>
        <w:rPr>
          <w:rFonts w:hint="eastAsia"/>
        </w:rPr>
        <w:tab/>
      </w:r>
      <w:r>
        <w:rPr>
          <w:rStyle w:val="18"/>
          <w:rFonts w:hint="eastAsia"/>
        </w:rPr>
        <w:t>第</w:t>
      </w:r>
      <w:r>
        <w:rPr>
          <w:rStyle w:val="18"/>
          <w:rFonts w:ascii="Times New Roman"/>
          <w:b/>
          <w:bCs w:val="0"/>
        </w:rPr>
        <w:t>2</w:t>
      </w:r>
      <w:r>
        <w:rPr>
          <w:rStyle w:val="18"/>
          <w:rFonts w:hint="eastAsia"/>
        </w:rPr>
        <w:t>章，新手必须掌握的</w:t>
      </w:r>
      <w:r>
        <w:rPr>
          <w:rStyle w:val="18"/>
          <w:rFonts w:ascii="Times New Roman"/>
          <w:b/>
          <w:bCs w:val="0"/>
        </w:rPr>
        <w:t>Linux</w:t>
      </w:r>
      <w:r>
        <w:rPr>
          <w:rStyle w:val="18"/>
          <w:rFonts w:hint="eastAsia"/>
        </w:rPr>
        <w:t>命令：</w:t>
      </w:r>
      <w:r>
        <w:rPr>
          <w:rFonts w:hint="eastAsia"/>
        </w:rPr>
        <w:t>本章首先介绍系统内核和</w:t>
      </w:r>
      <w:r>
        <w:t>Shell</w:t>
      </w:r>
      <w:r>
        <w:rPr>
          <w:rFonts w:hint="eastAsia"/>
        </w:rPr>
        <w:t>终端的关系与作用，然后介绍</w:t>
      </w:r>
      <w:r>
        <w:t>bash</w:t>
      </w:r>
      <w:r>
        <w:rPr>
          <w:rFonts w:hint="eastAsia"/>
        </w:rPr>
        <w:t>解释器的</w:t>
      </w:r>
      <w:r>
        <w:t>4</w:t>
      </w:r>
      <w:r>
        <w:rPr>
          <w:rFonts w:hint="eastAsia"/>
        </w:rPr>
        <w:t>大优势并学习</w:t>
      </w:r>
      <w:r>
        <w:fldChar w:fldCharType="begin"/>
      </w:r>
      <w:r>
        <w:instrText xml:space="preserve"> HYPERLINK "http://www.linuxprobe.com/" \t "_blank" \o "linux命令" </w:instrText>
      </w:r>
      <w:r>
        <w:fldChar w:fldCharType="separate"/>
      </w:r>
      <w:r>
        <w:rPr>
          <w:rStyle w:val="21"/>
          <w:color w:val="auto"/>
          <w:u w:val="none"/>
        </w:rPr>
        <w:t>Linux</w:t>
      </w:r>
      <w:r>
        <w:rPr>
          <w:rStyle w:val="21"/>
          <w:rFonts w:hint="eastAsia"/>
          <w:color w:val="auto"/>
          <w:u w:val="none"/>
        </w:rPr>
        <w:t>命令</w:t>
      </w:r>
      <w:r>
        <w:rPr>
          <w:rStyle w:val="21"/>
          <w:rFonts w:hint="eastAsia"/>
          <w:color w:val="auto"/>
          <w:u w:val="none"/>
        </w:rPr>
        <w:fldChar w:fldCharType="end"/>
      </w:r>
      <w:r>
        <w:rPr>
          <w:rFonts w:hint="eastAsia"/>
        </w:rPr>
        <w:t>的执行方法。本章还精挑细选了数十个</w:t>
      </w:r>
      <w:r>
        <w:t>Linux</w:t>
      </w:r>
      <w:r>
        <w:rPr>
          <w:rFonts w:hint="eastAsia"/>
        </w:rPr>
        <w:t>命令，它们与系统工作、系统状态、工作目录、文件、目录、打包压缩与搜索等主题相关。学习这些最基础的</w:t>
      </w:r>
      <w:r>
        <w:t>Linux</w:t>
      </w:r>
      <w:r>
        <w:rPr>
          <w:rFonts w:hint="eastAsia"/>
        </w:rPr>
        <w:t>命令，可以为今后学习更复杂的命令和服务做好必备知识铺垫。</w:t>
      </w:r>
    </w:p>
    <w:p>
      <w:pPr>
        <w:pStyle w:val="34"/>
        <w:ind w:left="704" w:hanging="304"/>
        <w:rPr>
          <w:bCs/>
          <w:spacing w:val="2"/>
          <w:szCs w:val="21"/>
        </w:rPr>
      </w:pPr>
      <w:r>
        <w:rPr>
          <w:rFonts w:hint="eastAsia"/>
        </w:rPr>
        <w:sym w:font="Wingdings" w:char="F0D8"/>
      </w:r>
      <w:r>
        <w:rPr>
          <w:rFonts w:hint="eastAsia"/>
        </w:rPr>
        <w:tab/>
      </w:r>
      <w:r>
        <w:rPr>
          <w:rStyle w:val="18"/>
          <w:rFonts w:hint="eastAsia"/>
        </w:rPr>
        <w:t>第</w:t>
      </w:r>
      <w:r>
        <w:rPr>
          <w:rStyle w:val="18"/>
          <w:rFonts w:ascii="Times New Roman"/>
          <w:b/>
          <w:bCs w:val="0"/>
        </w:rPr>
        <w:t>3</w:t>
      </w:r>
      <w:r>
        <w:rPr>
          <w:rStyle w:val="18"/>
          <w:rFonts w:hint="eastAsia"/>
        </w:rPr>
        <w:t>章，管道符、重定向与环境变量：</w:t>
      </w:r>
      <w:r>
        <w:rPr>
          <w:rFonts w:hint="eastAsia"/>
          <w:szCs w:val="21"/>
        </w:rPr>
        <w:t>本章讲解了与文件读写操作有关的重定向技术的</w:t>
      </w:r>
      <w:r>
        <w:rPr>
          <w:szCs w:val="21"/>
        </w:rPr>
        <w:t>5</w:t>
      </w:r>
      <w:r>
        <w:rPr>
          <w:rFonts w:hint="eastAsia"/>
          <w:szCs w:val="21"/>
        </w:rPr>
        <w:t>种模</w:t>
      </w:r>
      <w:r>
        <w:rPr>
          <w:rFonts w:hint="eastAsia"/>
          <w:spacing w:val="2"/>
          <w:szCs w:val="21"/>
        </w:rPr>
        <w:t>式，让读者通过实验切实理解每个重定向模式的作用，解决输出信息的保存问题；然后深入讲解了管道命令符，帮助读者掌握命令之间的搭配使用方法，进一步提高命令输出值的处理效率；随后通过讲解</w:t>
      </w:r>
      <w:r>
        <w:fldChar w:fldCharType="begin"/>
      </w:r>
      <w:r>
        <w:instrText xml:space="preserve"> HYPERLINK "http://www.linuxprobe.com/" \t "_blank" \o "linux系统" </w:instrText>
      </w:r>
      <w:r>
        <w:fldChar w:fldCharType="separate"/>
      </w:r>
      <w:r>
        <w:rPr>
          <w:rStyle w:val="21"/>
          <w:color w:val="auto"/>
          <w:spacing w:val="2"/>
          <w:u w:val="none"/>
        </w:rPr>
        <w:t>Linux</w:t>
      </w:r>
      <w:r>
        <w:rPr>
          <w:rStyle w:val="21"/>
          <w:rFonts w:hint="eastAsia"/>
          <w:color w:val="auto"/>
          <w:spacing w:val="2"/>
          <w:u w:val="none"/>
        </w:rPr>
        <w:t>系统</w:t>
      </w:r>
      <w:r>
        <w:rPr>
          <w:rStyle w:val="21"/>
          <w:rFonts w:hint="eastAsia"/>
          <w:color w:val="auto"/>
          <w:spacing w:val="2"/>
          <w:u w:val="none"/>
        </w:rPr>
        <w:fldChar w:fldCharType="end"/>
      </w:r>
      <w:r>
        <w:rPr>
          <w:rFonts w:hint="eastAsia"/>
          <w:spacing w:val="2"/>
          <w:szCs w:val="21"/>
        </w:rPr>
        <w:t>命令行中的通配符和常见转义符，让您输入的</w:t>
      </w:r>
      <w:r>
        <w:fldChar w:fldCharType="begin"/>
      </w:r>
      <w:r>
        <w:instrText xml:space="preserve"> HYPERLINK "http://www.linuxprobe.com/" \t "_blank" \o "linux命令" </w:instrText>
      </w:r>
      <w:r>
        <w:fldChar w:fldCharType="separate"/>
      </w:r>
      <w:r>
        <w:rPr>
          <w:rStyle w:val="21"/>
          <w:color w:val="auto"/>
          <w:spacing w:val="2"/>
          <w:u w:val="none"/>
        </w:rPr>
        <w:t>Linux</w:t>
      </w:r>
      <w:r>
        <w:rPr>
          <w:rStyle w:val="21"/>
          <w:rFonts w:hint="eastAsia"/>
          <w:color w:val="auto"/>
          <w:spacing w:val="2"/>
          <w:u w:val="none"/>
        </w:rPr>
        <w:t>命令</w:t>
      </w:r>
      <w:r>
        <w:rPr>
          <w:rStyle w:val="21"/>
          <w:rFonts w:hint="eastAsia"/>
          <w:color w:val="auto"/>
          <w:spacing w:val="2"/>
          <w:u w:val="none"/>
        </w:rPr>
        <w:fldChar w:fldCharType="end"/>
      </w:r>
      <w:r>
        <w:rPr>
          <w:rFonts w:hint="eastAsia"/>
          <w:spacing w:val="2"/>
        </w:rPr>
        <w:t>具有更准确的意义</w:t>
      </w:r>
      <w:r>
        <w:rPr>
          <w:rFonts w:hint="eastAsia"/>
          <w:spacing w:val="2"/>
          <w:szCs w:val="21"/>
        </w:rPr>
        <w:t>，为下一章学习编写</w:t>
      </w:r>
      <w:r>
        <w:rPr>
          <w:spacing w:val="2"/>
          <w:szCs w:val="21"/>
        </w:rPr>
        <w:t>Shell</w:t>
      </w:r>
      <w:r>
        <w:rPr>
          <w:rFonts w:hint="eastAsia"/>
          <w:spacing w:val="2"/>
          <w:szCs w:val="21"/>
        </w:rPr>
        <w:t>脚本打好功底。</w:t>
      </w:r>
    </w:p>
    <w:p>
      <w:pPr>
        <w:pStyle w:val="34"/>
        <w:ind w:left="704" w:hanging="304"/>
        <w:rPr>
          <w:bCs/>
          <w:szCs w:val="21"/>
        </w:rPr>
      </w:pPr>
      <w:r>
        <w:rPr>
          <w:rFonts w:hint="eastAsia"/>
        </w:rPr>
        <w:sym w:font="Wingdings" w:char="F0D8"/>
      </w:r>
      <w:r>
        <w:rPr>
          <w:rFonts w:hint="eastAsia"/>
        </w:rPr>
        <w:tab/>
      </w:r>
      <w:r>
        <w:rPr>
          <w:rStyle w:val="18"/>
          <w:rFonts w:hint="eastAsia"/>
        </w:rPr>
        <w:t>第</w:t>
      </w:r>
      <w:r>
        <w:rPr>
          <w:rStyle w:val="18"/>
          <w:rFonts w:ascii="Times New Roman"/>
          <w:b/>
          <w:bCs w:val="0"/>
        </w:rPr>
        <w:t>4</w:t>
      </w:r>
      <w:r>
        <w:rPr>
          <w:rStyle w:val="18"/>
          <w:rFonts w:hint="eastAsia"/>
        </w:rPr>
        <w:t>章，</w:t>
      </w:r>
      <w:r>
        <w:rPr>
          <w:rStyle w:val="18"/>
          <w:rFonts w:ascii="Times New Roman"/>
          <w:b/>
          <w:bCs w:val="0"/>
        </w:rPr>
        <w:t>Vim</w:t>
      </w:r>
      <w:r>
        <w:rPr>
          <w:rStyle w:val="18"/>
          <w:rFonts w:hint="eastAsia"/>
        </w:rPr>
        <w:t>编辑器与</w:t>
      </w:r>
      <w:r>
        <w:rPr>
          <w:rStyle w:val="18"/>
          <w:rFonts w:ascii="Times New Roman"/>
          <w:b/>
          <w:bCs w:val="0"/>
        </w:rPr>
        <w:t>Shell</w:t>
      </w:r>
      <w:r>
        <w:rPr>
          <w:rStyle w:val="18"/>
          <w:rFonts w:hint="eastAsia"/>
        </w:rPr>
        <w:t>命令脚本：</w:t>
      </w:r>
      <w:r>
        <w:rPr>
          <w:rFonts w:hint="eastAsia"/>
          <w:szCs w:val="21"/>
        </w:rPr>
        <w:t>本章讲解了如何使用</w:t>
      </w:r>
      <w:r>
        <w:rPr>
          <w:szCs w:val="21"/>
        </w:rPr>
        <w:t>Vim</w:t>
      </w:r>
      <w:r>
        <w:rPr>
          <w:rFonts w:hint="eastAsia"/>
          <w:szCs w:val="21"/>
        </w:rPr>
        <w:t>编辑器来编写、修改文档，然后通过逐个配置主机名称、系统网卡以及</w:t>
      </w:r>
      <w:r>
        <w:rPr>
          <w:szCs w:val="21"/>
        </w:rPr>
        <w:t>Yum</w:t>
      </w:r>
      <w:r>
        <w:rPr>
          <w:rFonts w:hint="eastAsia"/>
          <w:szCs w:val="21"/>
        </w:rPr>
        <w:t>软件仓库参数文件等实验，帮助读者加深</w:t>
      </w:r>
      <w:r>
        <w:rPr>
          <w:szCs w:val="21"/>
        </w:rPr>
        <w:t>Vim</w:t>
      </w:r>
      <w:r>
        <w:rPr>
          <w:rFonts w:hint="eastAsia"/>
          <w:szCs w:val="21"/>
        </w:rPr>
        <w:t>编辑器中诸多命令、快捷键、模式切换方法的理解；然后把前面章节中讲解的</w:t>
      </w:r>
      <w:r>
        <w:fldChar w:fldCharType="begin"/>
      </w:r>
      <w:r>
        <w:instrText xml:space="preserve"> HYPERLINK "http://www.linuxprobe.com/" \t "_blank" \o "linux命令" </w:instrText>
      </w:r>
      <w:r>
        <w:fldChar w:fldCharType="separate"/>
      </w:r>
      <w:r>
        <w:rPr>
          <w:rStyle w:val="21"/>
          <w:color w:val="auto"/>
          <w:u w:val="none"/>
        </w:rPr>
        <w:t>Linux</w:t>
      </w:r>
      <w:r>
        <w:rPr>
          <w:rStyle w:val="21"/>
          <w:rFonts w:hint="eastAsia"/>
          <w:color w:val="auto"/>
          <w:u w:val="none"/>
        </w:rPr>
        <w:t>命令</w:t>
      </w:r>
      <w:r>
        <w:rPr>
          <w:rStyle w:val="21"/>
          <w:rFonts w:hint="eastAsia"/>
          <w:color w:val="auto"/>
          <w:u w:val="none"/>
        </w:rPr>
        <w:fldChar w:fldCharType="end"/>
      </w:r>
      <w:r>
        <w:rPr>
          <w:rFonts w:hint="eastAsia"/>
          <w:szCs w:val="21"/>
        </w:rPr>
        <w:t>、命令语法与</w:t>
      </w:r>
      <w:r>
        <w:rPr>
          <w:szCs w:val="21"/>
        </w:rPr>
        <w:t>Shell</w:t>
      </w:r>
      <w:r>
        <w:rPr>
          <w:rFonts w:hint="eastAsia"/>
          <w:szCs w:val="21"/>
        </w:rPr>
        <w:t>脚本中的各种流程控制语句通过</w:t>
      </w:r>
      <w:r>
        <w:rPr>
          <w:szCs w:val="21"/>
        </w:rPr>
        <w:t>Vim</w:t>
      </w:r>
      <w:r>
        <w:rPr>
          <w:rFonts w:hint="eastAsia"/>
          <w:szCs w:val="21"/>
        </w:rPr>
        <w:t>编辑器写到</w:t>
      </w:r>
      <w:r>
        <w:rPr>
          <w:szCs w:val="21"/>
        </w:rPr>
        <w:t>Shell</w:t>
      </w:r>
      <w:r>
        <w:rPr>
          <w:rFonts w:hint="eastAsia"/>
          <w:szCs w:val="21"/>
        </w:rPr>
        <w:t>脚本中结合到一起，实现最终能够自动化工作的脚本文件；本章最后演示了怎样通过</w:t>
      </w:r>
      <w:r>
        <w:rPr>
          <w:szCs w:val="21"/>
        </w:rPr>
        <w:t>at</w:t>
      </w:r>
      <w:r>
        <w:rPr>
          <w:rFonts w:hint="eastAsia"/>
          <w:szCs w:val="21"/>
        </w:rPr>
        <w:t>命令与</w:t>
      </w:r>
      <w:r>
        <w:rPr>
          <w:szCs w:val="21"/>
        </w:rPr>
        <w:t>crond</w:t>
      </w:r>
      <w:r>
        <w:rPr>
          <w:rFonts w:hint="eastAsia"/>
          <w:szCs w:val="21"/>
        </w:rPr>
        <w:t>计划任务服务来分别实现一次性的系统任务设置和长期性的系统任务设置，从而让日常的工作更加高效，更自动化。</w:t>
      </w:r>
    </w:p>
    <w:p>
      <w:pPr>
        <w:pStyle w:val="34"/>
        <w:ind w:left="704" w:hanging="304"/>
        <w:rPr>
          <w:bCs/>
          <w:szCs w:val="21"/>
        </w:rPr>
      </w:pPr>
      <w:r>
        <w:rPr>
          <w:rFonts w:hint="eastAsia"/>
        </w:rPr>
        <w:sym w:font="Wingdings" w:char="F0D8"/>
      </w:r>
      <w:r>
        <w:rPr>
          <w:rFonts w:hint="eastAsia"/>
        </w:rPr>
        <w:tab/>
      </w:r>
      <w:r>
        <w:rPr>
          <w:rStyle w:val="18"/>
          <w:rFonts w:hint="eastAsia"/>
        </w:rPr>
        <w:t>第</w:t>
      </w:r>
      <w:r>
        <w:rPr>
          <w:rStyle w:val="18"/>
          <w:rFonts w:ascii="Times New Roman"/>
          <w:b/>
          <w:bCs w:val="0"/>
        </w:rPr>
        <w:t>5</w:t>
      </w:r>
      <w:r>
        <w:rPr>
          <w:rStyle w:val="18"/>
          <w:rFonts w:hint="eastAsia"/>
        </w:rPr>
        <w:t>章，用户身份与文件权限：</w:t>
      </w:r>
      <w:r>
        <w:rPr>
          <w:rFonts w:hint="eastAsia"/>
          <w:szCs w:val="21"/>
        </w:rPr>
        <w:t>本章详细讲解了文件的所有者、所属组以及其他人可对文件进行的读（</w:t>
      </w:r>
      <w:r>
        <w:rPr>
          <w:szCs w:val="21"/>
        </w:rPr>
        <w:t>r</w:t>
      </w:r>
      <w:r>
        <w:rPr>
          <w:rFonts w:hint="eastAsia"/>
          <w:szCs w:val="21"/>
        </w:rPr>
        <w:t>）写（</w:t>
      </w:r>
      <w:r>
        <w:rPr>
          <w:szCs w:val="21"/>
        </w:rPr>
        <w:t>w</w:t>
      </w:r>
      <w:r>
        <w:rPr>
          <w:rFonts w:hint="eastAsia"/>
          <w:szCs w:val="21"/>
        </w:rPr>
        <w:t>）执行（</w:t>
      </w:r>
      <w:r>
        <w:rPr>
          <w:szCs w:val="21"/>
        </w:rPr>
        <w:t>x</w:t>
      </w:r>
      <w:r>
        <w:rPr>
          <w:rFonts w:hint="eastAsia"/>
          <w:szCs w:val="21"/>
        </w:rPr>
        <w:t>）等操作，以及如何在</w:t>
      </w:r>
      <w:r>
        <w:rPr>
          <w:szCs w:val="21"/>
        </w:rPr>
        <w:t>Linux</w:t>
      </w:r>
      <w:r>
        <w:rPr>
          <w:rFonts w:hint="eastAsia"/>
          <w:szCs w:val="21"/>
        </w:rPr>
        <w:t>系统中添加、删除、修改用户账户信息。我们还可以使用</w:t>
      </w:r>
      <w:r>
        <w:rPr>
          <w:szCs w:val="21"/>
        </w:rPr>
        <w:t>SUID</w:t>
      </w:r>
      <w:r>
        <w:rPr>
          <w:rFonts w:hint="eastAsia"/>
          <w:szCs w:val="21"/>
        </w:rPr>
        <w:t>、</w:t>
      </w:r>
      <w:r>
        <w:rPr>
          <w:szCs w:val="21"/>
        </w:rPr>
        <w:t>SGID</w:t>
      </w:r>
      <w:r>
        <w:rPr>
          <w:rFonts w:hint="eastAsia"/>
          <w:szCs w:val="21"/>
        </w:rPr>
        <w:t>与</w:t>
      </w:r>
      <w:r>
        <w:rPr>
          <w:szCs w:val="21"/>
        </w:rPr>
        <w:t>SBIT</w:t>
      </w:r>
      <w:r>
        <w:rPr>
          <w:rFonts w:hint="eastAsia"/>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szCs w:val="21"/>
        </w:rPr>
        <w:t>Access Control List</w:t>
      </w:r>
      <w:r>
        <w:rPr>
          <w:rFonts w:hint="eastAsia"/>
          <w:szCs w:val="21"/>
        </w:rPr>
        <w:t>，</w:t>
      </w:r>
      <w:r>
        <w:rPr>
          <w:szCs w:val="21"/>
        </w:rPr>
        <w:t>ACL</w:t>
      </w:r>
      <w:r>
        <w:rPr>
          <w:rFonts w:hint="eastAsia"/>
          <w:szCs w:val="21"/>
        </w:rPr>
        <w:t>）可以进一步让单一用户、用户组对单一文件或目录进行特殊的权限设置，让文件具有能满足工作需求的最小权限吧。本章最后还将讲解如何使用</w:t>
      </w:r>
      <w:r>
        <w:rPr>
          <w:szCs w:val="21"/>
        </w:rPr>
        <w:t>su</w:t>
      </w:r>
      <w:r>
        <w:rPr>
          <w:rFonts w:hint="eastAsia"/>
          <w:szCs w:val="21"/>
        </w:rPr>
        <w:t>命令与</w:t>
      </w:r>
      <w:r>
        <w:rPr>
          <w:szCs w:val="21"/>
        </w:rPr>
        <w:t>sudo</w:t>
      </w:r>
      <w:r>
        <w:rPr>
          <w:rFonts w:hint="eastAsia"/>
          <w:szCs w:val="21"/>
        </w:rPr>
        <w:t>服务让普通用户具备超级管理员的权限，不仅可以满足日常的工作需求，还可以确保系统的安全性。</w:t>
      </w:r>
    </w:p>
    <w:p>
      <w:pPr>
        <w:pStyle w:val="34"/>
        <w:ind w:left="704" w:hanging="304"/>
        <w:rPr>
          <w:bCs/>
          <w:szCs w:val="21"/>
        </w:rPr>
      </w:pPr>
      <w:r>
        <w:rPr>
          <w:rFonts w:hint="eastAsia"/>
        </w:rPr>
        <w:sym w:font="Wingdings" w:char="F0D8"/>
      </w:r>
      <w:r>
        <w:rPr>
          <w:rFonts w:hint="eastAsia"/>
        </w:rPr>
        <w:tab/>
      </w:r>
      <w:r>
        <w:rPr>
          <w:rStyle w:val="18"/>
          <w:rFonts w:hint="eastAsia"/>
        </w:rPr>
        <w:t>第</w:t>
      </w:r>
      <w:r>
        <w:rPr>
          <w:rStyle w:val="18"/>
          <w:rFonts w:ascii="Times New Roman"/>
          <w:b/>
          <w:bCs w:val="0"/>
        </w:rPr>
        <w:t>6</w:t>
      </w:r>
      <w:r>
        <w:rPr>
          <w:rStyle w:val="18"/>
          <w:rFonts w:hint="eastAsia"/>
        </w:rPr>
        <w:t>章，存储结构与磁盘划分：</w:t>
      </w:r>
      <w:r>
        <w:rPr>
          <w:rFonts w:hint="eastAsia"/>
          <w:szCs w:val="21"/>
        </w:rPr>
        <w:t>本章详细地分析了</w:t>
      </w:r>
      <w:r>
        <w:rPr>
          <w:szCs w:val="21"/>
        </w:rPr>
        <w:t>Linux</w:t>
      </w:r>
      <w:r>
        <w:rPr>
          <w:rFonts w:hint="eastAsia"/>
          <w:szCs w:val="21"/>
        </w:rPr>
        <w:t>系统中最常见的</w:t>
      </w:r>
      <w:r>
        <w:rPr>
          <w:szCs w:val="21"/>
        </w:rPr>
        <w:t>Ext3</w:t>
      </w:r>
      <w:r>
        <w:rPr>
          <w:rFonts w:hint="eastAsia"/>
          <w:szCs w:val="21"/>
        </w:rPr>
        <w:t>、</w:t>
      </w:r>
      <w:r>
        <w:rPr>
          <w:szCs w:val="21"/>
        </w:rPr>
        <w:t>Ext4</w:t>
      </w:r>
      <w:r>
        <w:rPr>
          <w:rFonts w:hint="eastAsia"/>
          <w:szCs w:val="21"/>
        </w:rPr>
        <w:t>与</w:t>
      </w:r>
      <w:r>
        <w:rPr>
          <w:szCs w:val="21"/>
        </w:rPr>
        <w:t>XFS</w:t>
      </w:r>
      <w:r>
        <w:rPr>
          <w:rFonts w:hint="eastAsia"/>
          <w:szCs w:val="21"/>
        </w:rPr>
        <w:t>文件系统的不同之处，并带领各位读者着重练习硬盘设备分区、格式化以及挂载等常用的硬盘管理操作，以便熟练掌握文件系统的使用方法。在打下坚实的理论基础与完成一些相关的实践练习后，我们还将进一步完整地部署</w:t>
      </w:r>
      <w:r>
        <w:rPr>
          <w:szCs w:val="21"/>
        </w:rPr>
        <w:t>SWAP</w:t>
      </w:r>
      <w:r>
        <w:rPr>
          <w:rFonts w:hint="eastAsia"/>
          <w:szCs w:val="21"/>
        </w:rPr>
        <w:t>（交换）分区、配置</w:t>
      </w:r>
      <w:r>
        <w:rPr>
          <w:szCs w:val="21"/>
        </w:rPr>
        <w:t>quota</w:t>
      </w:r>
      <w:r>
        <w:rPr>
          <w:rFonts w:hint="eastAsia"/>
          <w:szCs w:val="21"/>
        </w:rPr>
        <w:t>磁盘配额服务，以及掌握</w:t>
      </w:r>
      <w:r>
        <w:rPr>
          <w:szCs w:val="21"/>
        </w:rPr>
        <w:t>ln</w:t>
      </w:r>
      <w:r>
        <w:rPr>
          <w:rFonts w:hint="eastAsia"/>
          <w:szCs w:val="21"/>
        </w:rPr>
        <w:t>命令带来的软硬链接。</w:t>
      </w:r>
    </w:p>
    <w:p>
      <w:pPr>
        <w:pStyle w:val="34"/>
        <w:ind w:left="704" w:hanging="304"/>
        <w:rPr>
          <w:bCs/>
          <w:spacing w:val="2"/>
          <w:szCs w:val="21"/>
        </w:rPr>
      </w:pPr>
      <w:r>
        <w:rPr>
          <w:rFonts w:hint="eastAsia"/>
        </w:rPr>
        <w:sym w:font="Wingdings" w:char="F0D8"/>
      </w:r>
      <w:r>
        <w:rPr>
          <w:rFonts w:hint="eastAsia"/>
        </w:rPr>
        <w:tab/>
      </w:r>
      <w:r>
        <w:rPr>
          <w:rStyle w:val="18"/>
          <w:rFonts w:hint="eastAsia"/>
        </w:rPr>
        <w:t>第</w:t>
      </w:r>
      <w:r>
        <w:rPr>
          <w:rStyle w:val="18"/>
          <w:rFonts w:ascii="Times New Roman"/>
          <w:b/>
          <w:bCs w:val="0"/>
        </w:rPr>
        <w:t>7</w:t>
      </w:r>
      <w:r>
        <w:rPr>
          <w:rStyle w:val="18"/>
          <w:rFonts w:hint="eastAsia"/>
        </w:rPr>
        <w:t>章，使用</w:t>
      </w:r>
      <w:r>
        <w:rPr>
          <w:rStyle w:val="18"/>
          <w:rFonts w:ascii="Times New Roman"/>
          <w:b/>
          <w:bCs w:val="0"/>
        </w:rPr>
        <w:t>RAID</w:t>
      </w:r>
      <w:r>
        <w:rPr>
          <w:rStyle w:val="18"/>
          <w:rFonts w:hint="eastAsia"/>
        </w:rPr>
        <w:t>与</w:t>
      </w:r>
      <w:r>
        <w:rPr>
          <w:rStyle w:val="18"/>
          <w:rFonts w:ascii="Times New Roman"/>
          <w:b/>
          <w:bCs w:val="0"/>
        </w:rPr>
        <w:t>LVM</w:t>
      </w:r>
      <w:r>
        <w:rPr>
          <w:rStyle w:val="18"/>
          <w:rFonts w:hint="eastAsia"/>
        </w:rPr>
        <w:t>磁盘阵列技术：</w:t>
      </w:r>
      <w:r>
        <w:rPr>
          <w:rFonts w:hint="eastAsia"/>
          <w:szCs w:val="21"/>
        </w:rPr>
        <w:t>本章深入讲解了各个常用</w:t>
      </w:r>
      <w:r>
        <w:rPr>
          <w:szCs w:val="21"/>
        </w:rPr>
        <w:t>RAID</w:t>
      </w:r>
      <w:r>
        <w:rPr>
          <w:rFonts w:hint="eastAsia"/>
          <w:szCs w:val="21"/>
        </w:rPr>
        <w:t>技术方案的特性，并通过实际部署</w:t>
      </w:r>
      <w:r>
        <w:rPr>
          <w:szCs w:val="21"/>
        </w:rPr>
        <w:t>RAID</w:t>
      </w:r>
      <w:r>
        <w:rPr>
          <w:bCs/>
          <w:szCs w:val="21"/>
        </w:rPr>
        <w:t xml:space="preserve"> </w:t>
      </w:r>
      <w:r>
        <w:rPr>
          <w:szCs w:val="21"/>
        </w:rPr>
        <w:t>10</w:t>
      </w:r>
      <w:r>
        <w:rPr>
          <w:rFonts w:hint="eastAsia"/>
          <w:szCs w:val="21"/>
        </w:rPr>
        <w:t>、</w:t>
      </w:r>
      <w:r>
        <w:rPr>
          <w:szCs w:val="21"/>
        </w:rPr>
        <w:t>RAID 5+</w:t>
      </w:r>
      <w:r>
        <w:rPr>
          <w:rFonts w:hint="eastAsia"/>
          <w:szCs w:val="21"/>
        </w:rPr>
        <w:t>备份盘等方案来更直观地查看</w:t>
      </w:r>
      <w:r>
        <w:rPr>
          <w:szCs w:val="21"/>
        </w:rPr>
        <w:t>RAID</w:t>
      </w:r>
      <w:r>
        <w:rPr>
          <w:rFonts w:hint="eastAsia"/>
          <w:szCs w:val="21"/>
        </w:rPr>
        <w:t>的强大效果，以便</w:t>
      </w:r>
      <w:r>
        <w:rPr>
          <w:rFonts w:hint="eastAsia"/>
          <w:spacing w:val="2"/>
          <w:szCs w:val="21"/>
        </w:rPr>
        <w:t>进一步满足生产环境对硬盘设备的</w:t>
      </w:r>
      <w:r>
        <w:rPr>
          <w:spacing w:val="2"/>
          <w:szCs w:val="21"/>
        </w:rPr>
        <w:t>I</w:t>
      </w:r>
      <w:r>
        <w:rPr>
          <w:rFonts w:hint="eastAsia"/>
          <w:spacing w:val="2"/>
          <w:szCs w:val="21"/>
        </w:rPr>
        <w:t>/</w:t>
      </w:r>
      <w:r>
        <w:rPr>
          <w:spacing w:val="2"/>
          <w:szCs w:val="21"/>
        </w:rPr>
        <w:t>O</w:t>
      </w:r>
      <w:r>
        <w:rPr>
          <w:rFonts w:hint="eastAsia"/>
          <w:spacing w:val="2"/>
          <w:szCs w:val="21"/>
        </w:rPr>
        <w:t>读写速度和数据冗余备份机制的需求。同时，考虑到用户可能会动态调整存储资源，本章还将介绍</w:t>
      </w:r>
      <w:r>
        <w:rPr>
          <w:spacing w:val="2"/>
          <w:szCs w:val="21"/>
        </w:rPr>
        <w:t>LVM</w:t>
      </w:r>
      <w:r>
        <w:rPr>
          <w:rFonts w:hint="eastAsia"/>
          <w:spacing w:val="2"/>
          <w:szCs w:val="21"/>
        </w:rPr>
        <w:t>（</w:t>
      </w:r>
      <w:r>
        <w:rPr>
          <w:spacing w:val="2"/>
          <w:szCs w:val="21"/>
        </w:rPr>
        <w:t>Logical Volume Manager</w:t>
      </w:r>
      <w:r>
        <w:rPr>
          <w:rFonts w:hint="eastAsia"/>
          <w:spacing w:val="2"/>
          <w:szCs w:val="21"/>
        </w:rPr>
        <w:t>，逻辑卷管理器）的部署、扩容、缩小、快照以及卸载删除的相关知识。</w:t>
      </w:r>
    </w:p>
    <w:p>
      <w:pPr>
        <w:pStyle w:val="34"/>
        <w:ind w:left="704" w:hanging="304"/>
        <w:rPr>
          <w:kern w:val="2"/>
          <w:szCs w:val="18"/>
        </w:rPr>
      </w:pPr>
      <w:r>
        <w:rPr>
          <w:rFonts w:hint="eastAsia"/>
        </w:rPr>
        <w:sym w:font="Wingdings" w:char="F0D8"/>
      </w:r>
      <w:r>
        <w:rPr>
          <w:rFonts w:hint="eastAsia"/>
        </w:rPr>
        <w:tab/>
      </w:r>
      <w:r>
        <w:rPr>
          <w:rStyle w:val="18"/>
          <w:rFonts w:hint="eastAsia"/>
        </w:rPr>
        <w:t>第</w:t>
      </w:r>
      <w:r>
        <w:rPr>
          <w:rStyle w:val="18"/>
          <w:rFonts w:ascii="Times New Roman"/>
          <w:b/>
          <w:bCs w:val="0"/>
        </w:rPr>
        <w:t>8</w:t>
      </w:r>
      <w:r>
        <w:rPr>
          <w:rStyle w:val="18"/>
          <w:rFonts w:hint="eastAsia"/>
        </w:rPr>
        <w:t>章，</w:t>
      </w:r>
      <w:r>
        <w:rPr>
          <w:rStyle w:val="18"/>
          <w:rFonts w:ascii="Times New Roman"/>
          <w:b/>
          <w:bCs w:val="0"/>
        </w:rPr>
        <w:t>iptables</w:t>
      </w:r>
      <w:r>
        <w:rPr>
          <w:rStyle w:val="18"/>
          <w:rFonts w:hint="eastAsia"/>
          <w:b/>
          <w:bCs w:val="0"/>
        </w:rPr>
        <w:t>与</w:t>
      </w:r>
      <w:r>
        <w:rPr>
          <w:rStyle w:val="18"/>
          <w:rFonts w:ascii="Times New Roman"/>
          <w:b/>
          <w:bCs w:val="0"/>
        </w:rPr>
        <w:t>firewalld</w:t>
      </w:r>
      <w:r>
        <w:rPr>
          <w:rStyle w:val="18"/>
          <w:rFonts w:hint="eastAsia"/>
        </w:rPr>
        <w:t>防火墙：</w:t>
      </w:r>
      <w:r>
        <w:rPr>
          <w:rFonts w:hint="eastAsia"/>
          <w:szCs w:val="21"/>
        </w:rPr>
        <w:t>本章讲解了</w:t>
      </w:r>
      <w:r>
        <w:rPr>
          <w:szCs w:val="21"/>
        </w:rPr>
        <w:t>RHEL 7</w:t>
      </w:r>
      <w:r>
        <w:rPr>
          <w:rFonts w:hint="eastAsia"/>
          <w:szCs w:val="21"/>
        </w:rPr>
        <w:t>中新增的</w:t>
      </w:r>
      <w:r>
        <w:rPr>
          <w:szCs w:val="21"/>
        </w:rPr>
        <w:t>firewalld</w:t>
      </w:r>
      <w:r>
        <w:rPr>
          <w:rFonts w:hint="eastAsia"/>
          <w:szCs w:val="21"/>
        </w:rPr>
        <w:t>防火墙与先前版本中</w:t>
      </w:r>
      <w:r>
        <w:rPr>
          <w:szCs w:val="21"/>
        </w:rPr>
        <w:t>iptables</w:t>
      </w:r>
      <w:r>
        <w:rPr>
          <w:rFonts w:hint="eastAsia"/>
          <w:szCs w:val="21"/>
        </w:rPr>
        <w:t>防火墙之间的区别，并分别使用</w:t>
      </w:r>
      <w:r>
        <w:rPr>
          <w:szCs w:val="21"/>
        </w:rPr>
        <w:t>iptables</w:t>
      </w:r>
      <w:r>
        <w:rPr>
          <w:rFonts w:hint="eastAsia"/>
          <w:szCs w:val="21"/>
        </w:rPr>
        <w:t>、</w:t>
      </w:r>
      <w:r>
        <w:rPr>
          <w:szCs w:val="21"/>
        </w:rPr>
        <w:t>firewall-cmd</w:t>
      </w:r>
      <w:r>
        <w:rPr>
          <w:rFonts w:hint="eastAsia"/>
          <w:szCs w:val="21"/>
        </w:rPr>
        <w:t>、</w:t>
      </w:r>
      <w:r>
        <w:rPr>
          <w:szCs w:val="21"/>
        </w:rPr>
        <w:t>firewall-config</w:t>
      </w:r>
      <w:r>
        <w:rPr>
          <w:rFonts w:hint="eastAsia"/>
          <w:szCs w:val="21"/>
        </w:rPr>
        <w:t>和</w:t>
      </w:r>
      <w:r>
        <w:rPr>
          <w:szCs w:val="21"/>
        </w:rPr>
        <w:t>TCP Wrappers</w:t>
      </w:r>
      <w:r>
        <w:rPr>
          <w:rFonts w:hint="eastAsia"/>
          <w:szCs w:val="21"/>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r>
        <w:fldChar w:fldCharType="begin"/>
      </w:r>
      <w:r>
        <w:instrText xml:space="preserve"> HYPERLINK "http://www.linuxprobe.com/" \t "_blank" \o "linux系统" </w:instrText>
      </w:r>
      <w:r>
        <w:fldChar w:fldCharType="separate"/>
      </w:r>
      <w:r>
        <w:rPr>
          <w:rStyle w:val="21"/>
          <w:color w:val="auto"/>
          <w:szCs w:val="21"/>
          <w:u w:val="none"/>
        </w:rPr>
        <w:t>Linux</w:t>
      </w:r>
      <w:r>
        <w:rPr>
          <w:rStyle w:val="21"/>
          <w:rFonts w:hint="eastAsia"/>
          <w:color w:val="auto"/>
          <w:szCs w:val="21"/>
          <w:u w:val="none"/>
        </w:rPr>
        <w:t>系统</w:t>
      </w:r>
      <w:r>
        <w:rPr>
          <w:rStyle w:val="21"/>
          <w:rFonts w:hint="eastAsia"/>
          <w:color w:val="auto"/>
          <w:szCs w:val="21"/>
          <w:u w:val="none"/>
        </w:rPr>
        <w:fldChar w:fldCharType="end"/>
      </w:r>
      <w:r>
        <w:rPr>
          <w:rFonts w:hint="eastAsia"/>
          <w:szCs w:val="21"/>
        </w:rPr>
        <w:t>的安全性万无一失。</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rPr>
        <w:t>9</w:t>
      </w:r>
      <w:r>
        <w:rPr>
          <w:rStyle w:val="18"/>
          <w:rFonts w:hint="eastAsia"/>
        </w:rPr>
        <w:t>章，使用</w:t>
      </w:r>
      <w:r>
        <w:rPr>
          <w:rStyle w:val="18"/>
          <w:rFonts w:ascii="Times New Roman"/>
          <w:b/>
          <w:bCs w:val="0"/>
        </w:rPr>
        <w:t>ssh</w:t>
      </w:r>
      <w:r>
        <w:rPr>
          <w:rStyle w:val="18"/>
          <w:rFonts w:hint="eastAsia"/>
        </w:rPr>
        <w:t>服务管理远程主机：</w:t>
      </w:r>
      <w:r>
        <w:rPr>
          <w:rFonts w:hint="eastAsia"/>
          <w:szCs w:val="21"/>
        </w:rPr>
        <w:t>本章讲解了如何使用</w:t>
      </w:r>
      <w:r>
        <w:rPr>
          <w:szCs w:val="21"/>
        </w:rPr>
        <w:t>nmtui</w:t>
      </w:r>
      <w:r>
        <w:rPr>
          <w:rFonts w:hint="eastAsia"/>
          <w:szCs w:val="21"/>
        </w:rPr>
        <w:t>命令配置网络参数，以及通过</w:t>
      </w:r>
      <w:r>
        <w:rPr>
          <w:szCs w:val="21"/>
        </w:rPr>
        <w:t>nmcli</w:t>
      </w:r>
      <w:r>
        <w:rPr>
          <w:rFonts w:hint="eastAsia"/>
          <w:szCs w:val="21"/>
        </w:rPr>
        <w:t>命令查看网络信息并管理网络会话服务，从而让您能够在不同工作场景中快速地切换网络运行参数；还讲解了如何手工绑定</w:t>
      </w:r>
      <w:r>
        <w:rPr>
          <w:szCs w:val="21"/>
        </w:rPr>
        <w:t>mode6</w:t>
      </w:r>
      <w:r>
        <w:rPr>
          <w:rFonts w:hint="eastAsia"/>
          <w:szCs w:val="21"/>
        </w:rPr>
        <w:t>模式双网卡，实现网络的负载均衡。本章还深入介绍了</w:t>
      </w:r>
      <w:r>
        <w:rPr>
          <w:szCs w:val="21"/>
        </w:rPr>
        <w:t>SSH</w:t>
      </w:r>
      <w:r>
        <w:rPr>
          <w:rFonts w:hint="eastAsia"/>
          <w:szCs w:val="21"/>
        </w:rPr>
        <w:t>协议与</w:t>
      </w:r>
      <w:r>
        <w:rPr>
          <w:szCs w:val="21"/>
        </w:rPr>
        <w:t>sshd</w:t>
      </w:r>
      <w:r>
        <w:rPr>
          <w:rFonts w:hint="eastAsia"/>
          <w:szCs w:val="21"/>
        </w:rPr>
        <w:t>服务程序的理论知识、</w:t>
      </w:r>
      <w:r>
        <w:rPr>
          <w:szCs w:val="21"/>
        </w:rPr>
        <w:t>Linux</w:t>
      </w:r>
      <w:r>
        <w:rPr>
          <w:rFonts w:hint="eastAsia"/>
          <w:szCs w:val="21"/>
        </w:rPr>
        <w:t>系统的远程管理方法以及在系统中配置服务程序的方法，并采用实验的形式演示了使用基于密钥验证的</w:t>
      </w:r>
      <w:r>
        <w:rPr>
          <w:szCs w:val="21"/>
        </w:rPr>
        <w:t>sshd</w:t>
      </w:r>
      <w:r>
        <w:rPr>
          <w:rFonts w:hint="eastAsia"/>
          <w:szCs w:val="21"/>
        </w:rPr>
        <w:t>服务程序进行远程登录，以及使用</w:t>
      </w:r>
      <w:r>
        <w:rPr>
          <w:szCs w:val="21"/>
        </w:rPr>
        <w:t>screen</w:t>
      </w:r>
      <w:r>
        <w:rPr>
          <w:rFonts w:hint="eastAsia"/>
          <w:szCs w:val="21"/>
        </w:rPr>
        <w:t>服务程序远程管理</w:t>
      </w:r>
      <w:r>
        <w:rPr>
          <w:szCs w:val="21"/>
        </w:rPr>
        <w:t>Linux</w:t>
      </w:r>
      <w:r>
        <w:rPr>
          <w:rFonts w:hint="eastAsia"/>
          <w:szCs w:val="21"/>
        </w:rPr>
        <w:t>系统的不间断会话等技术。</w:t>
      </w:r>
    </w:p>
    <w:p>
      <w:pPr>
        <w:pStyle w:val="34"/>
        <w:ind w:left="704" w:hanging="304"/>
        <w:rPr>
          <w:kern w:val="2"/>
          <w:szCs w:val="21"/>
        </w:rPr>
      </w:pPr>
      <w:r>
        <w:rPr>
          <w:rFonts w:hint="eastAsia"/>
        </w:rPr>
        <w:sym w:font="Wingdings" w:char="F0D8"/>
      </w:r>
      <w:r>
        <w:rPr>
          <w:rFonts w:hint="eastAsia"/>
        </w:rPr>
        <w:tab/>
      </w:r>
      <w:r>
        <w:rPr>
          <w:rStyle w:val="18"/>
          <w:rFonts w:hint="eastAsia"/>
        </w:rPr>
        <w:t>第</w:t>
      </w:r>
      <w:r>
        <w:rPr>
          <w:rStyle w:val="18"/>
          <w:rFonts w:ascii="Times New Roman"/>
          <w:b/>
          <w:bCs w:val="0"/>
        </w:rPr>
        <w:t>10</w:t>
      </w:r>
      <w:r>
        <w:rPr>
          <w:rStyle w:val="18"/>
          <w:rFonts w:hint="eastAsia"/>
        </w:rPr>
        <w:t>章，使用</w:t>
      </w:r>
      <w:r>
        <w:rPr>
          <w:rStyle w:val="18"/>
          <w:rFonts w:ascii="Times New Roman"/>
          <w:b/>
          <w:bCs w:val="0"/>
        </w:rPr>
        <w:t>Apache</w:t>
      </w:r>
      <w:r>
        <w:rPr>
          <w:rStyle w:val="18"/>
          <w:rFonts w:hint="eastAsia"/>
        </w:rPr>
        <w:t>服务部署静态网站：</w:t>
      </w:r>
      <w:r>
        <w:rPr>
          <w:rFonts w:hint="eastAsia"/>
          <w:szCs w:val="21"/>
        </w:rPr>
        <w:t>本章通过对比当前主流的</w:t>
      </w:r>
      <w:r>
        <w:rPr>
          <w:szCs w:val="21"/>
        </w:rPr>
        <w:t>Web</w:t>
      </w:r>
      <w:r>
        <w:rPr>
          <w:rFonts w:hint="eastAsia"/>
          <w:szCs w:val="21"/>
        </w:rPr>
        <w:t>服务程序来使读者更好地理解各自的优势及特点，并真正掌握在</w:t>
      </w:r>
      <w:r>
        <w:fldChar w:fldCharType="begin"/>
      </w:r>
      <w:r>
        <w:instrText xml:space="preserve"> HYPERLINK "http://www.linuxprobe.com/" \t "_blank" \o "linux系统" </w:instrText>
      </w:r>
      <w:r>
        <w:fldChar w:fldCharType="separate"/>
      </w:r>
      <w:r>
        <w:rPr>
          <w:rStyle w:val="21"/>
          <w:color w:val="auto"/>
          <w:szCs w:val="21"/>
          <w:u w:val="none"/>
        </w:rPr>
        <w:t>Linux</w:t>
      </w:r>
      <w:r>
        <w:rPr>
          <w:rStyle w:val="21"/>
          <w:rFonts w:hint="eastAsia"/>
          <w:color w:val="auto"/>
          <w:szCs w:val="21"/>
          <w:u w:val="none"/>
        </w:rPr>
        <w:t>系统</w:t>
      </w:r>
      <w:r>
        <w:rPr>
          <w:rStyle w:val="21"/>
          <w:rFonts w:hint="eastAsia"/>
          <w:color w:val="auto"/>
          <w:szCs w:val="21"/>
          <w:u w:val="none"/>
        </w:rPr>
        <w:fldChar w:fldCharType="end"/>
      </w:r>
      <w:r>
        <w:rPr>
          <w:rFonts w:hint="eastAsia"/>
          <w:szCs w:val="21"/>
        </w:rPr>
        <w:t>中配置服务的技巧。本章还详细讲解了</w:t>
      </w:r>
      <w:r>
        <w:rPr>
          <w:szCs w:val="21"/>
        </w:rPr>
        <w:t>SELinux</w:t>
      </w:r>
      <w:r>
        <w:rPr>
          <w:rFonts w:hint="eastAsia"/>
          <w:szCs w:val="21"/>
        </w:rPr>
        <w:t>服务的作用、三种工作模式以及策略管理方法，确保读者掌握</w:t>
      </w:r>
      <w:r>
        <w:rPr>
          <w:szCs w:val="21"/>
        </w:rPr>
        <w:t>SELinux</w:t>
      </w:r>
      <w:r>
        <w:rPr>
          <w:rFonts w:hint="eastAsia"/>
          <w:szCs w:val="21"/>
        </w:rPr>
        <w:t>域和</w:t>
      </w:r>
      <w:r>
        <w:rPr>
          <w:szCs w:val="21"/>
        </w:rPr>
        <w:t>SELinux</w:t>
      </w:r>
      <w:r>
        <w:rPr>
          <w:rFonts w:hint="eastAsia"/>
          <w:szCs w:val="21"/>
        </w:rPr>
        <w:t>安全上下文的配置方法。</w:t>
      </w:r>
    </w:p>
    <w:p>
      <w:pPr>
        <w:pStyle w:val="34"/>
        <w:ind w:left="704" w:hanging="304"/>
        <w:rPr>
          <w:spacing w:val="4"/>
          <w:kern w:val="2"/>
          <w:szCs w:val="21"/>
        </w:rPr>
      </w:pPr>
      <w:r>
        <w:rPr>
          <w:rFonts w:hint="eastAsia"/>
        </w:rPr>
        <w:sym w:font="Wingdings" w:char="F0D8"/>
      </w:r>
      <w:r>
        <w:rPr>
          <w:rFonts w:hint="eastAsia"/>
        </w:rPr>
        <w:tab/>
      </w:r>
      <w:r>
        <w:rPr>
          <w:rStyle w:val="18"/>
          <w:rFonts w:hint="eastAsia"/>
        </w:rPr>
        <w:t>第</w:t>
      </w:r>
      <w:r>
        <w:rPr>
          <w:rStyle w:val="18"/>
          <w:rFonts w:ascii="Times New Roman"/>
          <w:b/>
          <w:bCs w:val="0"/>
        </w:rPr>
        <w:t>11</w:t>
      </w:r>
      <w:r>
        <w:rPr>
          <w:rStyle w:val="18"/>
          <w:rFonts w:hint="eastAsia"/>
        </w:rPr>
        <w:t>章，使用</w:t>
      </w:r>
      <w:r>
        <w:rPr>
          <w:rStyle w:val="18"/>
          <w:rFonts w:ascii="Times New Roman"/>
          <w:b/>
          <w:bCs w:val="0"/>
        </w:rPr>
        <w:t>vsftpd</w:t>
      </w:r>
      <w:r>
        <w:rPr>
          <w:rStyle w:val="18"/>
          <w:rFonts w:hint="eastAsia"/>
        </w:rPr>
        <w:t>服务传输文件：</w:t>
      </w:r>
      <w:r>
        <w:rPr>
          <w:rFonts w:hint="eastAsia"/>
          <w:szCs w:val="21"/>
        </w:rPr>
        <w:t>本章讲解了什么是文件传输协议（</w:t>
      </w:r>
      <w:r>
        <w:rPr>
          <w:szCs w:val="21"/>
        </w:rPr>
        <w:t>File Transfer Protocol</w:t>
      </w:r>
      <w:r>
        <w:rPr>
          <w:rFonts w:hint="eastAsia"/>
          <w:szCs w:val="21"/>
        </w:rPr>
        <w:t>，</w:t>
      </w:r>
      <w:r>
        <w:rPr>
          <w:szCs w:val="21"/>
        </w:rPr>
        <w:t>FTP</w:t>
      </w:r>
      <w:r>
        <w:rPr>
          <w:rFonts w:hint="eastAsia"/>
          <w:szCs w:val="21"/>
        </w:rPr>
        <w:t>），</w:t>
      </w:r>
      <w:r>
        <w:rPr>
          <w:rFonts w:hint="eastAsia"/>
          <w:spacing w:val="4"/>
          <w:szCs w:val="21"/>
        </w:rPr>
        <w:t>以及如何部署</w:t>
      </w:r>
      <w:r>
        <w:rPr>
          <w:spacing w:val="4"/>
          <w:szCs w:val="21"/>
        </w:rPr>
        <w:t>vsftpd</w:t>
      </w:r>
      <w:r>
        <w:rPr>
          <w:rFonts w:hint="eastAsia"/>
          <w:spacing w:val="4"/>
          <w:szCs w:val="21"/>
        </w:rPr>
        <w:t>服务程序，然后深度剖析了</w:t>
      </w:r>
      <w:r>
        <w:rPr>
          <w:spacing w:val="4"/>
          <w:szCs w:val="21"/>
        </w:rPr>
        <w:t>vsftpd</w:t>
      </w:r>
      <w:r>
        <w:rPr>
          <w:rFonts w:hint="eastAsia"/>
          <w:spacing w:val="4"/>
          <w:szCs w:val="21"/>
        </w:rPr>
        <w:t>主配置文件中最常用的参数及其作用，并完整演示了</w:t>
      </w:r>
      <w:r>
        <w:rPr>
          <w:spacing w:val="4"/>
          <w:szCs w:val="21"/>
        </w:rPr>
        <w:t>vsftpd</w:t>
      </w:r>
      <w:r>
        <w:rPr>
          <w:rFonts w:hint="eastAsia"/>
          <w:spacing w:val="4"/>
          <w:szCs w:val="21"/>
        </w:rPr>
        <w:t>服务程序三种认证模式的配置方法；本章还涵盖了可插拔认证模块的原理、作用以及实用配置方法。</w:t>
      </w:r>
    </w:p>
    <w:p>
      <w:pPr>
        <w:pStyle w:val="34"/>
        <w:ind w:left="704" w:hanging="304"/>
        <w:rPr>
          <w:kern w:val="2"/>
          <w:szCs w:val="21"/>
        </w:rPr>
      </w:pPr>
      <w:r>
        <w:rPr>
          <w:rFonts w:hint="eastAsia"/>
        </w:rPr>
        <w:sym w:font="Wingdings" w:char="F0D8"/>
      </w:r>
      <w:r>
        <w:rPr>
          <w:rFonts w:hint="eastAsia"/>
        </w:rPr>
        <w:tab/>
      </w:r>
      <w:r>
        <w:rPr>
          <w:rStyle w:val="18"/>
          <w:rFonts w:hint="eastAsia"/>
        </w:rPr>
        <w:t>第</w:t>
      </w:r>
      <w:r>
        <w:rPr>
          <w:rStyle w:val="18"/>
          <w:rFonts w:ascii="Times New Roman"/>
          <w:b/>
          <w:bCs w:val="0"/>
        </w:rPr>
        <w:t>12</w:t>
      </w:r>
      <w:r>
        <w:rPr>
          <w:rStyle w:val="18"/>
          <w:rFonts w:hint="eastAsia"/>
        </w:rPr>
        <w:t>章，使用</w:t>
      </w:r>
      <w:r>
        <w:rPr>
          <w:rStyle w:val="18"/>
          <w:rFonts w:ascii="Times New Roman"/>
          <w:b/>
          <w:bCs w:val="0"/>
        </w:rPr>
        <w:t>Samba</w:t>
      </w:r>
      <w:r>
        <w:rPr>
          <w:rStyle w:val="18"/>
          <w:rFonts w:hint="eastAsia"/>
        </w:rPr>
        <w:t>或</w:t>
      </w:r>
      <w:r>
        <w:rPr>
          <w:rStyle w:val="18"/>
          <w:rFonts w:ascii="Times New Roman"/>
          <w:b/>
          <w:bCs w:val="0"/>
        </w:rPr>
        <w:t>NFS</w:t>
      </w:r>
      <w:r>
        <w:rPr>
          <w:rStyle w:val="18"/>
          <w:rFonts w:hint="eastAsia"/>
        </w:rPr>
        <w:t>实现文件共享：</w:t>
      </w:r>
      <w:r>
        <w:rPr>
          <w:rFonts w:hint="eastAsia"/>
          <w:szCs w:val="21"/>
        </w:rPr>
        <w:t>本章讲解了</w:t>
      </w:r>
      <w:r>
        <w:rPr>
          <w:szCs w:val="21"/>
        </w:rPr>
        <w:t>Samba</w:t>
      </w:r>
      <w:r>
        <w:rPr>
          <w:rFonts w:hint="eastAsia"/>
          <w:szCs w:val="21"/>
        </w:rPr>
        <w:t>服务的理论知识，以及</w:t>
      </w:r>
      <w:r>
        <w:rPr>
          <w:szCs w:val="21"/>
        </w:rPr>
        <w:t>SMB</w:t>
      </w:r>
      <w:r>
        <w:rPr>
          <w:rFonts w:hint="eastAsia"/>
          <w:szCs w:val="21"/>
        </w:rPr>
        <w:t>协议与</w:t>
      </w:r>
      <w:r>
        <w:rPr>
          <w:szCs w:val="21"/>
        </w:rPr>
        <w:t>Samba</w:t>
      </w:r>
      <w:r>
        <w:rPr>
          <w:rFonts w:hint="eastAsia"/>
          <w:szCs w:val="21"/>
        </w:rPr>
        <w:t>服务程序的起源和发展过程，并通过实验的方式部署文件共享服务来深入了解</w:t>
      </w:r>
      <w:r>
        <w:rPr>
          <w:szCs w:val="21"/>
        </w:rPr>
        <w:t>Samba</w:t>
      </w:r>
      <w:r>
        <w:rPr>
          <w:rFonts w:hint="eastAsia"/>
          <w:szCs w:val="21"/>
        </w:rPr>
        <w:t>服务程序中相关参数的作用；还讲解了如何配置网络文件系统（</w:t>
      </w:r>
      <w:r>
        <w:rPr>
          <w:szCs w:val="21"/>
        </w:rPr>
        <w:t>Network File System</w:t>
      </w:r>
      <w:r>
        <w:rPr>
          <w:rFonts w:hint="eastAsia"/>
          <w:szCs w:val="21"/>
        </w:rPr>
        <w:t>，</w:t>
      </w:r>
      <w:r>
        <w:rPr>
          <w:szCs w:val="21"/>
        </w:rPr>
        <w:t>NFS</w:t>
      </w:r>
      <w:r>
        <w:rPr>
          <w:rFonts w:hint="eastAsia"/>
          <w:szCs w:val="21"/>
        </w:rPr>
        <w:t>）服务来简化</w:t>
      </w:r>
      <w:r>
        <w:rPr>
          <w:szCs w:val="21"/>
        </w:rPr>
        <w:t>Linux</w:t>
      </w:r>
      <w:r>
        <w:rPr>
          <w:rFonts w:hint="eastAsia"/>
          <w:szCs w:val="21"/>
        </w:rPr>
        <w:t>系统之间的文件共享工作，以及通过部署</w:t>
      </w:r>
      <w:r>
        <w:rPr>
          <w:szCs w:val="21"/>
        </w:rPr>
        <w:t>NFS</w:t>
      </w:r>
      <w:r>
        <w:rPr>
          <w:rFonts w:hint="eastAsia"/>
          <w:szCs w:val="21"/>
        </w:rPr>
        <w:t>服务在多台</w:t>
      </w:r>
      <w:r>
        <w:rPr>
          <w:szCs w:val="21"/>
        </w:rPr>
        <w:t>Linux</w:t>
      </w:r>
      <w:r>
        <w:rPr>
          <w:rFonts w:hint="eastAsia"/>
          <w:szCs w:val="21"/>
        </w:rPr>
        <w:t>系统之间挂载并使用资源。</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spacing w:val="-2"/>
        </w:rPr>
        <w:t>13</w:t>
      </w:r>
      <w:r>
        <w:rPr>
          <w:rStyle w:val="18"/>
          <w:rFonts w:hint="eastAsia"/>
          <w:spacing w:val="-2"/>
        </w:rPr>
        <w:t>章，使用</w:t>
      </w:r>
      <w:r>
        <w:rPr>
          <w:rStyle w:val="18"/>
          <w:rFonts w:ascii="Times New Roman"/>
          <w:b/>
          <w:bCs w:val="0"/>
          <w:spacing w:val="-2"/>
        </w:rPr>
        <w:t>BIND</w:t>
      </w:r>
      <w:r>
        <w:rPr>
          <w:rStyle w:val="18"/>
          <w:rFonts w:hint="eastAsia"/>
          <w:spacing w:val="-2"/>
        </w:rPr>
        <w:t>提供域名解析服务</w:t>
      </w:r>
      <w:r>
        <w:rPr>
          <w:rFonts w:hint="eastAsia"/>
          <w:spacing w:val="-2"/>
          <w:szCs w:val="21"/>
        </w:rPr>
        <w:t>：本章讲解了</w:t>
      </w:r>
      <w:r>
        <w:rPr>
          <w:spacing w:val="-2"/>
          <w:szCs w:val="21"/>
        </w:rPr>
        <w:t>DNS</w:t>
      </w:r>
      <w:r>
        <w:rPr>
          <w:rFonts w:hint="eastAsia"/>
          <w:spacing w:val="-2"/>
          <w:szCs w:val="21"/>
        </w:rPr>
        <w:t>域名解析服务的原理以及作用，介绍了域名查询功能中正向解析与反向解析的作用，实践部署了DNS主服务器、DNS从服务器、DNS缓存服务器，并通过实验的方式演示了如何在</w:t>
      </w:r>
      <w:r>
        <w:rPr>
          <w:spacing w:val="-2"/>
          <w:szCs w:val="21"/>
        </w:rPr>
        <w:t>DNS</w:t>
      </w:r>
      <w:r>
        <w:rPr>
          <w:rFonts w:hint="eastAsia"/>
          <w:spacing w:val="-2"/>
          <w:szCs w:val="21"/>
        </w:rPr>
        <w:t>主服务器上部署正、反解析工作模式，以便让大家深刻体会到</w:t>
      </w:r>
      <w:r>
        <w:rPr>
          <w:spacing w:val="-2"/>
          <w:szCs w:val="21"/>
        </w:rPr>
        <w:t>DNS</w:t>
      </w:r>
      <w:r>
        <w:rPr>
          <w:rFonts w:hint="eastAsia"/>
          <w:spacing w:val="-2"/>
          <w:szCs w:val="21"/>
        </w:rPr>
        <w:t>域名查询的便利和强大。</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rPr>
        <w:t>14</w:t>
      </w:r>
      <w:r>
        <w:rPr>
          <w:rStyle w:val="18"/>
          <w:rFonts w:hint="eastAsia"/>
        </w:rPr>
        <w:t>章，使用</w:t>
      </w:r>
      <w:r>
        <w:rPr>
          <w:rStyle w:val="18"/>
          <w:rFonts w:ascii="Times New Roman"/>
          <w:b/>
          <w:bCs w:val="0"/>
        </w:rPr>
        <w:t>DHCP</w:t>
      </w:r>
      <w:r>
        <w:rPr>
          <w:rStyle w:val="18"/>
          <w:rFonts w:hint="eastAsia"/>
        </w:rPr>
        <w:t>动态管理主机地址：</w:t>
      </w:r>
      <w:r>
        <w:rPr>
          <w:rFonts w:hint="eastAsia"/>
          <w:szCs w:val="21"/>
        </w:rPr>
        <w:t>本章讲解了动态主机配置协议的作用，以及在</w:t>
      </w:r>
      <w:r>
        <w:rPr>
          <w:szCs w:val="21"/>
        </w:rPr>
        <w:t>Linux</w:t>
      </w:r>
      <w:r>
        <w:rPr>
          <w:rFonts w:hint="eastAsia"/>
          <w:szCs w:val="21"/>
        </w:rPr>
        <w:t>系统中配置部署</w:t>
      </w:r>
      <w:r>
        <w:rPr>
          <w:szCs w:val="21"/>
        </w:rPr>
        <w:t>dhcpd</w:t>
      </w:r>
      <w:r>
        <w:rPr>
          <w:rFonts w:hint="eastAsia"/>
          <w:szCs w:val="21"/>
        </w:rPr>
        <w:t>服务程序的方法，剖析了</w:t>
      </w:r>
      <w:r>
        <w:rPr>
          <w:szCs w:val="21"/>
        </w:rPr>
        <w:t>dhcpd</w:t>
      </w:r>
      <w:r>
        <w:rPr>
          <w:rFonts w:hint="eastAsia"/>
          <w:szCs w:val="21"/>
        </w:rPr>
        <w:t>服务程序配置文件内每个参数的作用，并通过自动分配</w:t>
      </w:r>
      <w:r>
        <w:rPr>
          <w:szCs w:val="21"/>
        </w:rPr>
        <w:t>IP</w:t>
      </w:r>
      <w:r>
        <w:rPr>
          <w:rFonts w:hint="eastAsia"/>
          <w:szCs w:val="21"/>
        </w:rPr>
        <w:t>地址、绑定</w:t>
      </w:r>
      <w:r>
        <w:rPr>
          <w:szCs w:val="21"/>
        </w:rPr>
        <w:t>IP</w:t>
      </w:r>
      <w:r>
        <w:rPr>
          <w:rFonts w:hint="eastAsia"/>
          <w:szCs w:val="21"/>
        </w:rPr>
        <w:t>地址与</w:t>
      </w:r>
      <w:r>
        <w:rPr>
          <w:szCs w:val="21"/>
        </w:rPr>
        <w:t>MAC</w:t>
      </w:r>
      <w:r>
        <w:rPr>
          <w:rFonts w:hint="eastAsia"/>
          <w:szCs w:val="21"/>
        </w:rPr>
        <w:t>地址等实验，让各位读者更直观地体会</w:t>
      </w:r>
      <w:r>
        <w:rPr>
          <w:szCs w:val="21"/>
        </w:rPr>
        <w:t>DHCP</w:t>
      </w:r>
      <w:r>
        <w:rPr>
          <w:rFonts w:hint="eastAsia"/>
          <w:szCs w:val="21"/>
        </w:rPr>
        <w:t>协议的强大之处。</w:t>
      </w:r>
    </w:p>
    <w:p>
      <w:pPr>
        <w:pStyle w:val="34"/>
        <w:ind w:left="704" w:hanging="304"/>
        <w:rPr>
          <w:spacing w:val="-4"/>
          <w:szCs w:val="21"/>
        </w:rPr>
      </w:pPr>
      <w:r>
        <w:rPr>
          <w:rFonts w:hint="eastAsia"/>
        </w:rPr>
        <w:sym w:font="Wingdings" w:char="F0D8"/>
      </w:r>
      <w:r>
        <w:rPr>
          <w:rFonts w:hint="eastAsia"/>
        </w:rPr>
        <w:tab/>
      </w:r>
      <w:r>
        <w:rPr>
          <w:rStyle w:val="18"/>
          <w:rFonts w:hint="eastAsia"/>
        </w:rPr>
        <w:t>第</w:t>
      </w:r>
      <w:r>
        <w:rPr>
          <w:rStyle w:val="18"/>
          <w:rFonts w:ascii="Times New Roman"/>
          <w:b/>
          <w:bCs w:val="0"/>
          <w:spacing w:val="-4"/>
        </w:rPr>
        <w:t>15</w:t>
      </w:r>
      <w:r>
        <w:rPr>
          <w:rStyle w:val="18"/>
          <w:rFonts w:hint="eastAsia"/>
          <w:spacing w:val="-4"/>
        </w:rPr>
        <w:t>章，使用</w:t>
      </w:r>
      <w:r>
        <w:rPr>
          <w:rStyle w:val="18"/>
          <w:rFonts w:ascii="Times New Roman"/>
          <w:b/>
          <w:bCs w:val="0"/>
          <w:spacing w:val="-4"/>
        </w:rPr>
        <w:t>P</w:t>
      </w:r>
      <w:r>
        <w:rPr>
          <w:rStyle w:val="18"/>
          <w:rFonts w:hint="eastAsia" w:ascii="Times New Roman"/>
          <w:b/>
          <w:bCs w:val="0"/>
          <w:spacing w:val="-4"/>
        </w:rPr>
        <w:t>ostfix</w:t>
      </w:r>
      <w:r>
        <w:rPr>
          <w:rStyle w:val="18"/>
          <w:rFonts w:hint="eastAsia"/>
          <w:spacing w:val="-4"/>
        </w:rPr>
        <w:t>与</w:t>
      </w:r>
      <w:r>
        <w:rPr>
          <w:rStyle w:val="18"/>
          <w:rFonts w:ascii="Times New Roman"/>
          <w:b/>
          <w:bCs w:val="0"/>
          <w:spacing w:val="-4"/>
        </w:rPr>
        <w:t>Dovecot</w:t>
      </w:r>
      <w:r>
        <w:rPr>
          <w:rStyle w:val="18"/>
          <w:rFonts w:hint="eastAsia"/>
          <w:spacing w:val="-4"/>
        </w:rPr>
        <w:t>部署邮件系统：</w:t>
      </w:r>
      <w:r>
        <w:rPr>
          <w:rFonts w:hint="eastAsia"/>
          <w:spacing w:val="-4"/>
          <w:szCs w:val="21"/>
        </w:rPr>
        <w:t>本章介绍了</w:t>
      </w:r>
      <w:r>
        <w:rPr>
          <w:spacing w:val="-4"/>
          <w:szCs w:val="21"/>
        </w:rPr>
        <w:t>SMTP</w:t>
      </w:r>
      <w:r>
        <w:rPr>
          <w:rFonts w:hint="eastAsia"/>
          <w:spacing w:val="-4"/>
          <w:szCs w:val="21"/>
        </w:rPr>
        <w:t>、</w:t>
      </w:r>
      <w:r>
        <w:rPr>
          <w:spacing w:val="-4"/>
          <w:szCs w:val="21"/>
        </w:rPr>
        <w:t>POP3</w:t>
      </w:r>
      <w:r>
        <w:rPr>
          <w:rFonts w:hint="eastAsia"/>
          <w:spacing w:val="-4"/>
          <w:szCs w:val="21"/>
        </w:rPr>
        <w:t>、</w:t>
      </w:r>
      <w:r>
        <w:rPr>
          <w:spacing w:val="-4"/>
          <w:szCs w:val="21"/>
        </w:rPr>
        <w:t>IMAP4</w:t>
      </w:r>
      <w:r>
        <w:rPr>
          <w:rFonts w:hint="eastAsia"/>
          <w:spacing w:val="-4"/>
          <w:szCs w:val="21"/>
        </w:rPr>
        <w:t>等常见的电子邮件协议，以及</w:t>
      </w:r>
      <w:r>
        <w:rPr>
          <w:spacing w:val="-4"/>
          <w:szCs w:val="21"/>
        </w:rPr>
        <w:t>MUA</w:t>
      </w:r>
      <w:r>
        <w:rPr>
          <w:rFonts w:hint="eastAsia"/>
          <w:spacing w:val="-4"/>
          <w:szCs w:val="21"/>
        </w:rPr>
        <w:t>、</w:t>
      </w:r>
      <w:r>
        <w:rPr>
          <w:spacing w:val="-4"/>
          <w:szCs w:val="21"/>
        </w:rPr>
        <w:t>MTA</w:t>
      </w:r>
      <w:r>
        <w:rPr>
          <w:rFonts w:hint="eastAsia"/>
          <w:spacing w:val="-4"/>
          <w:szCs w:val="21"/>
        </w:rPr>
        <w:t>、</w:t>
      </w:r>
      <w:r>
        <w:rPr>
          <w:spacing w:val="-4"/>
          <w:szCs w:val="21"/>
        </w:rPr>
        <w:t>MDA</w:t>
      </w:r>
      <w:r>
        <w:rPr>
          <w:rFonts w:hint="eastAsia"/>
          <w:spacing w:val="-4"/>
          <w:szCs w:val="21"/>
        </w:rPr>
        <w:t>这三种服务角色的作用；还完整地演示了在</w:t>
      </w:r>
      <w:r>
        <w:rPr>
          <w:spacing w:val="-4"/>
          <w:szCs w:val="21"/>
        </w:rPr>
        <w:t>Linux</w:t>
      </w:r>
      <w:r>
        <w:rPr>
          <w:rFonts w:hint="eastAsia"/>
          <w:spacing w:val="-4"/>
          <w:szCs w:val="21"/>
        </w:rPr>
        <w:t>系统中使用</w:t>
      </w:r>
      <w:r>
        <w:rPr>
          <w:spacing w:val="-4"/>
          <w:szCs w:val="21"/>
        </w:rPr>
        <w:t>Postfix</w:t>
      </w:r>
      <w:r>
        <w:rPr>
          <w:rFonts w:hint="eastAsia"/>
          <w:spacing w:val="-4"/>
          <w:szCs w:val="21"/>
        </w:rPr>
        <w:t>和</w:t>
      </w:r>
      <w:r>
        <w:rPr>
          <w:spacing w:val="-4"/>
          <w:szCs w:val="21"/>
        </w:rPr>
        <w:t>Dovecot</w:t>
      </w:r>
      <w:r>
        <w:rPr>
          <w:rFonts w:hint="eastAsia"/>
          <w:spacing w:val="-4"/>
          <w:szCs w:val="21"/>
        </w:rPr>
        <w:t>服务程序配置电子邮件系统服务的方法，重点讲解了常用的配置参数，此外将结合</w:t>
      </w:r>
      <w:r>
        <w:rPr>
          <w:spacing w:val="-4"/>
          <w:szCs w:val="21"/>
        </w:rPr>
        <w:t>BIND</w:t>
      </w:r>
      <w:r>
        <w:rPr>
          <w:rFonts w:hint="eastAsia"/>
          <w:spacing w:val="-4"/>
          <w:szCs w:val="21"/>
        </w:rPr>
        <w:t>服务程序提供的</w:t>
      </w:r>
      <w:r>
        <w:rPr>
          <w:spacing w:val="-4"/>
          <w:szCs w:val="21"/>
        </w:rPr>
        <w:t>DNS</w:t>
      </w:r>
      <w:r>
        <w:rPr>
          <w:rFonts w:hint="eastAsia"/>
          <w:spacing w:val="-4"/>
          <w:szCs w:val="21"/>
        </w:rPr>
        <w:t>域名解析服务来验证客户端主机与服务器之间的邮件收发功能；最后还介绍了如何在电子邮件系统中设置用户别名，以帮助大家在生产环境中更好地控制、管理电子邮件账户以及信箱地址。</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rPr>
        <w:t>16</w:t>
      </w:r>
      <w:r>
        <w:rPr>
          <w:rStyle w:val="18"/>
          <w:rFonts w:hint="eastAsia"/>
        </w:rPr>
        <w:t>章，使用</w:t>
      </w:r>
      <w:r>
        <w:rPr>
          <w:rStyle w:val="18"/>
          <w:rFonts w:ascii="Times New Roman"/>
          <w:b/>
          <w:bCs w:val="0"/>
        </w:rPr>
        <w:t>Squid</w:t>
      </w:r>
      <w:r>
        <w:rPr>
          <w:rStyle w:val="18"/>
          <w:rFonts w:hint="eastAsia"/>
        </w:rPr>
        <w:t>部署代理缓存服务：</w:t>
      </w:r>
      <w:r>
        <w:rPr>
          <w:rFonts w:hint="eastAsia"/>
          <w:szCs w:val="21"/>
        </w:rPr>
        <w:t>本章介绍了代理服务的原理以及作用、</w:t>
      </w:r>
      <w:r>
        <w:rPr>
          <w:szCs w:val="21"/>
        </w:rPr>
        <w:t>Squid</w:t>
      </w:r>
      <w:r>
        <w:rPr>
          <w:rFonts w:hint="eastAsia"/>
          <w:szCs w:val="21"/>
        </w:rPr>
        <w:t>服务程序正向解析和反向解析的理论以及配置方法。在掌握了</w:t>
      </w:r>
      <w:r>
        <w:rPr>
          <w:szCs w:val="21"/>
        </w:rPr>
        <w:t>Squid</w:t>
      </w:r>
      <w:r>
        <w:rPr>
          <w:rFonts w:hint="eastAsia"/>
          <w:szCs w:val="21"/>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pPr>
        <w:pStyle w:val="34"/>
        <w:ind w:left="704" w:hanging="304"/>
        <w:rPr>
          <w:spacing w:val="-4"/>
          <w:szCs w:val="21"/>
        </w:rPr>
      </w:pPr>
      <w:r>
        <w:rPr>
          <w:rFonts w:hint="eastAsia"/>
        </w:rPr>
        <w:sym w:font="Wingdings" w:char="F0D8"/>
      </w:r>
      <w:r>
        <w:rPr>
          <w:rFonts w:hint="eastAsia"/>
        </w:rPr>
        <w:tab/>
      </w:r>
      <w:r>
        <w:rPr>
          <w:rStyle w:val="18"/>
          <w:rFonts w:hint="eastAsia"/>
          <w:spacing w:val="-4"/>
        </w:rPr>
        <w:t>第</w:t>
      </w:r>
      <w:r>
        <w:rPr>
          <w:rStyle w:val="18"/>
          <w:rFonts w:ascii="Times New Roman"/>
          <w:b/>
          <w:bCs w:val="0"/>
          <w:spacing w:val="-4"/>
        </w:rPr>
        <w:t>17</w:t>
      </w:r>
      <w:r>
        <w:rPr>
          <w:rStyle w:val="18"/>
          <w:rFonts w:hint="eastAsia"/>
          <w:spacing w:val="-4"/>
        </w:rPr>
        <w:t>章，使用</w:t>
      </w:r>
      <w:r>
        <w:rPr>
          <w:rStyle w:val="18"/>
          <w:rFonts w:ascii="Times New Roman"/>
          <w:b/>
          <w:bCs w:val="0"/>
          <w:spacing w:val="-4"/>
        </w:rPr>
        <w:t>iSCSI</w:t>
      </w:r>
      <w:r>
        <w:rPr>
          <w:rStyle w:val="18"/>
          <w:rFonts w:hint="eastAsia"/>
          <w:spacing w:val="-4"/>
        </w:rPr>
        <w:t>服务部署网络存储：</w:t>
      </w:r>
      <w:r>
        <w:rPr>
          <w:rFonts w:hint="eastAsia"/>
          <w:spacing w:val="-4"/>
          <w:szCs w:val="21"/>
        </w:rPr>
        <w:t>本章开篇介绍了计算机硬件存储设备的不同接口技术的优缺点，并由此切入</w:t>
      </w:r>
      <w:r>
        <w:rPr>
          <w:spacing w:val="-4"/>
          <w:szCs w:val="21"/>
        </w:rPr>
        <w:t>iSCSI</w:t>
      </w:r>
      <w:r>
        <w:rPr>
          <w:rFonts w:hint="eastAsia"/>
          <w:spacing w:val="-4"/>
          <w:szCs w:val="21"/>
        </w:rPr>
        <w:t>技术主题的讲解。本章还将带领大家在</w:t>
      </w:r>
      <w:r>
        <w:rPr>
          <w:spacing w:val="-4"/>
          <w:szCs w:val="21"/>
        </w:rPr>
        <w:t>Linux</w:t>
      </w:r>
      <w:r>
        <w:rPr>
          <w:rFonts w:hint="eastAsia"/>
          <w:spacing w:val="-4"/>
          <w:szCs w:val="21"/>
        </w:rPr>
        <w:t>系统上部署</w:t>
      </w:r>
      <w:r>
        <w:rPr>
          <w:spacing w:val="-4"/>
          <w:szCs w:val="21"/>
        </w:rPr>
        <w:t>iSCSI</w:t>
      </w:r>
      <w:r>
        <w:rPr>
          <w:rFonts w:hint="eastAsia"/>
          <w:spacing w:val="-4"/>
          <w:szCs w:val="21"/>
        </w:rPr>
        <w:t>服务端程序，并分别基于</w:t>
      </w:r>
      <w:r>
        <w:rPr>
          <w:spacing w:val="-4"/>
          <w:szCs w:val="21"/>
        </w:rPr>
        <w:t>Linux</w:t>
      </w:r>
      <w:r>
        <w:rPr>
          <w:rFonts w:hint="eastAsia"/>
          <w:spacing w:val="-4"/>
          <w:szCs w:val="21"/>
        </w:rPr>
        <w:t>系统和</w:t>
      </w:r>
      <w:r>
        <w:rPr>
          <w:spacing w:val="-4"/>
          <w:szCs w:val="21"/>
        </w:rPr>
        <w:t>Windows</w:t>
      </w:r>
      <w:r>
        <w:rPr>
          <w:rFonts w:hint="eastAsia"/>
          <w:spacing w:val="-4"/>
          <w:szCs w:val="21"/>
        </w:rPr>
        <w:t>系统来访问远程的存储资源。</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rPr>
        <w:t>18</w:t>
      </w:r>
      <w:r>
        <w:rPr>
          <w:rStyle w:val="18"/>
          <w:rFonts w:hint="eastAsia"/>
        </w:rPr>
        <w:t>章，使用</w:t>
      </w:r>
      <w:r>
        <w:rPr>
          <w:rStyle w:val="18"/>
          <w:rFonts w:ascii="Times New Roman"/>
          <w:b/>
          <w:bCs w:val="0"/>
        </w:rPr>
        <w:t>MariaDB</w:t>
      </w:r>
      <w:r>
        <w:rPr>
          <w:rStyle w:val="18"/>
          <w:rFonts w:hint="eastAsia"/>
        </w:rPr>
        <w:t>数据库管理系统：</w:t>
      </w:r>
      <w:r>
        <w:rPr>
          <w:rFonts w:hint="eastAsia"/>
          <w:szCs w:val="21"/>
        </w:rPr>
        <w:t>本章介绍了数据库以及数据库管理系统的理论知识，然后介绍了</w:t>
      </w:r>
      <w:r>
        <w:rPr>
          <w:szCs w:val="21"/>
        </w:rPr>
        <w:t>MariaDB</w:t>
      </w:r>
      <w:r>
        <w:rPr>
          <w:rFonts w:hint="eastAsia"/>
          <w:szCs w:val="21"/>
        </w:rPr>
        <w:t>数据库管理系统的内容，接下来将通过动手实验的方式，帮助各位读者掌握</w:t>
      </w:r>
      <w:r>
        <w:rPr>
          <w:szCs w:val="21"/>
        </w:rPr>
        <w:t>MariaDB</w:t>
      </w:r>
      <w:r>
        <w:rPr>
          <w:rFonts w:hint="eastAsia"/>
          <w:szCs w:val="21"/>
        </w:rPr>
        <w:t>数据库管理系统的一些常规操作；最后还介绍了数据库的备份与恢复方法。</w:t>
      </w:r>
    </w:p>
    <w:p>
      <w:pPr>
        <w:pStyle w:val="34"/>
        <w:ind w:left="704" w:hanging="304"/>
        <w:rPr>
          <w:spacing w:val="-6"/>
          <w:szCs w:val="21"/>
        </w:rPr>
      </w:pPr>
      <w:r>
        <w:rPr>
          <w:rFonts w:hint="eastAsia"/>
        </w:rPr>
        <w:sym w:font="Wingdings" w:char="F0D8"/>
      </w:r>
      <w:r>
        <w:rPr>
          <w:rFonts w:hint="eastAsia"/>
        </w:rPr>
        <w:tab/>
      </w:r>
      <w:r>
        <w:rPr>
          <w:rStyle w:val="18"/>
          <w:rFonts w:hint="eastAsia"/>
          <w:spacing w:val="-6"/>
        </w:rPr>
        <w:t>第</w:t>
      </w:r>
      <w:r>
        <w:rPr>
          <w:rStyle w:val="18"/>
          <w:rFonts w:ascii="Times New Roman"/>
          <w:b/>
          <w:bCs w:val="0"/>
          <w:spacing w:val="-6"/>
        </w:rPr>
        <w:t>19</w:t>
      </w:r>
      <w:r>
        <w:rPr>
          <w:rStyle w:val="18"/>
          <w:rFonts w:hint="eastAsia"/>
          <w:spacing w:val="-6"/>
        </w:rPr>
        <w:t>章，使用</w:t>
      </w:r>
      <w:r>
        <w:rPr>
          <w:rStyle w:val="18"/>
          <w:rFonts w:ascii="Times New Roman"/>
          <w:b/>
          <w:bCs w:val="0"/>
          <w:spacing w:val="-6"/>
        </w:rPr>
        <w:t>PXE+Kickstart</w:t>
      </w:r>
      <w:r>
        <w:rPr>
          <w:rStyle w:val="18"/>
          <w:rFonts w:hint="eastAsia"/>
          <w:spacing w:val="-6"/>
        </w:rPr>
        <w:t>无人值守安装服务：</w:t>
      </w:r>
      <w:r>
        <w:rPr>
          <w:rFonts w:hint="eastAsia"/>
          <w:spacing w:val="-6"/>
          <w:szCs w:val="21"/>
        </w:rPr>
        <w:t>本章介绍了可以实现无人值守安装服务的</w:t>
      </w:r>
      <w:r>
        <w:rPr>
          <w:spacing w:val="-6"/>
          <w:szCs w:val="21"/>
        </w:rPr>
        <w:t>PXE+Kickstart</w:t>
      </w:r>
      <w:r>
        <w:rPr>
          <w:rFonts w:hint="eastAsia"/>
          <w:spacing w:val="-6"/>
          <w:szCs w:val="21"/>
        </w:rPr>
        <w:t>服务程序，并带领大家动手安装部署</w:t>
      </w:r>
      <w:r>
        <w:rPr>
          <w:spacing w:val="-6"/>
          <w:szCs w:val="21"/>
        </w:rPr>
        <w:t>PXE + TFTP + FTP + DHCP + Kickstart</w:t>
      </w:r>
      <w:r>
        <w:rPr>
          <w:rFonts w:hint="eastAsia"/>
          <w:spacing w:val="-6"/>
          <w:szCs w:val="21"/>
        </w:rPr>
        <w:t>等服务程序，从而搭建出一套可批量安装</w:t>
      </w:r>
      <w:r>
        <w:rPr>
          <w:spacing w:val="-6"/>
          <w:szCs w:val="21"/>
        </w:rPr>
        <w:t>Linux</w:t>
      </w:r>
      <w:r>
        <w:rPr>
          <w:rFonts w:hint="eastAsia"/>
          <w:spacing w:val="-6"/>
          <w:szCs w:val="21"/>
        </w:rPr>
        <w:t>系统的无人值守安装系统。在学完本章内容之后，运维新手就可以避免枯燥乏味的重复性工作，大大提高系统安装的效率。</w:t>
      </w:r>
    </w:p>
    <w:p>
      <w:pPr>
        <w:pStyle w:val="34"/>
        <w:ind w:left="704" w:hanging="304"/>
        <w:rPr>
          <w:szCs w:val="21"/>
        </w:rPr>
      </w:pPr>
      <w:r>
        <w:rPr>
          <w:rFonts w:hint="eastAsia"/>
        </w:rPr>
        <w:sym w:font="Wingdings" w:char="F0D8"/>
      </w:r>
      <w:r>
        <w:rPr>
          <w:rFonts w:hint="eastAsia"/>
        </w:rPr>
        <w:tab/>
      </w:r>
      <w:r>
        <w:rPr>
          <w:rStyle w:val="18"/>
          <w:rFonts w:hint="eastAsia"/>
        </w:rPr>
        <w:t>第</w:t>
      </w:r>
      <w:r>
        <w:rPr>
          <w:rStyle w:val="18"/>
          <w:rFonts w:ascii="Times New Roman"/>
          <w:b/>
          <w:bCs w:val="0"/>
        </w:rPr>
        <w:t>20</w:t>
      </w:r>
      <w:r>
        <w:rPr>
          <w:rStyle w:val="18"/>
          <w:rFonts w:hint="eastAsia"/>
        </w:rPr>
        <w:t>章，使用</w:t>
      </w:r>
      <w:r>
        <w:rPr>
          <w:rStyle w:val="18"/>
          <w:rFonts w:ascii="Times New Roman"/>
          <w:b/>
          <w:bCs w:val="0"/>
        </w:rPr>
        <w:t>LNMP</w:t>
      </w:r>
      <w:r>
        <w:rPr>
          <w:rStyle w:val="18"/>
          <w:rFonts w:hint="eastAsia"/>
        </w:rPr>
        <w:t>架构部署动态网站环境：</w:t>
      </w:r>
      <w:r>
        <w:t>LNMP</w:t>
      </w:r>
      <w:r>
        <w:rPr>
          <w:rFonts w:hint="eastAsia"/>
        </w:rPr>
        <w:t>动态网站部署架构是一套由</w:t>
      </w:r>
      <w:r>
        <w:fldChar w:fldCharType="begin"/>
      </w:r>
      <w:r>
        <w:instrText xml:space="preserve"> HYPERLINK "http://www.linuxprobe.com/" \t "_blank" \o "linux系统" </w:instrText>
      </w:r>
      <w:r>
        <w:fldChar w:fldCharType="separate"/>
      </w:r>
      <w:r>
        <w:rPr>
          <w:rStyle w:val="21"/>
          <w:color w:val="auto"/>
          <w:u w:val="none"/>
        </w:rPr>
        <w:t>Linux</w:t>
      </w:r>
      <w:r>
        <w:rPr>
          <w:rStyle w:val="21"/>
          <w:color w:val="auto"/>
          <w:u w:val="none"/>
        </w:rPr>
        <w:fldChar w:fldCharType="end"/>
      </w:r>
      <w:r>
        <w:t xml:space="preserve"> + Nginx + MySQL + PHP</w:t>
      </w:r>
      <w:r>
        <w:rPr>
          <w:rFonts w:hint="eastAsia"/>
        </w:rPr>
        <w:t>组成的动态网站系统解决方案，具有免费、高效、扩展性强且资源消耗低等优良特性。本章首先对比了使用源码包安装服务程序与使用</w:t>
      </w:r>
      <w:r>
        <w:t>RPM</w:t>
      </w:r>
      <w:r>
        <w:rPr>
          <w:rFonts w:hint="eastAsia"/>
        </w:rPr>
        <w:t>软件包安装服务程序的区别，然后讲解了如何手工编译源码包并安装各个服务程序，以及如何使用</w:t>
      </w:r>
      <w:r>
        <w:t>Discuz! X3.2</w:t>
      </w:r>
      <w:r>
        <w:rPr>
          <w:rFonts w:hint="eastAsia"/>
        </w:rPr>
        <w:t>版本论坛系统验证架构环境</w:t>
      </w:r>
      <w:r>
        <w:rPr>
          <w:rFonts w:hint="eastAsia"/>
          <w:szCs w:val="21"/>
        </w:rPr>
        <w:t>。</w:t>
      </w:r>
    </w:p>
    <w:p>
      <w:pPr>
        <w:pStyle w:val="4"/>
        <w:spacing w:before="151" w:after="151"/>
        <w:rPr>
          <w:kern w:val="2"/>
        </w:rPr>
      </w:pPr>
      <w:r>
        <w:rPr>
          <w:rFonts w:hint="eastAsia"/>
        </w:rPr>
        <w:t>感谢你们相信并选择我</w:t>
      </w:r>
    </w:p>
    <w:p>
      <w:pPr>
        <w:rPr>
          <w:kern w:val="0"/>
          <w:szCs w:val="21"/>
        </w:rPr>
      </w:pPr>
      <w:r>
        <w:rPr>
          <w:rFonts w:hint="eastAsia"/>
          <w:kern w:val="0"/>
          <w:szCs w:val="21"/>
        </w:rPr>
        <w:t>首先，感谢广大读者从众多</w:t>
      </w:r>
      <w:r>
        <w:rPr>
          <w:kern w:val="0"/>
          <w:szCs w:val="21"/>
        </w:rPr>
        <w:t>Linux</w:t>
      </w:r>
      <w:r>
        <w:rPr>
          <w:rFonts w:hint="eastAsia"/>
          <w:kern w:val="0"/>
          <w:szCs w:val="21"/>
        </w:rPr>
        <w:t>图书中最终选择了本书，感谢你们的厚爱与信任。相信本书不会让你们失望的。</w:t>
      </w:r>
    </w:p>
    <w:p>
      <w:pPr>
        <w:rPr>
          <w:spacing w:val="-4"/>
          <w:kern w:val="0"/>
          <w:szCs w:val="21"/>
        </w:rPr>
      </w:pPr>
      <w:r>
        <w:rPr>
          <w:rFonts w:hint="eastAsia"/>
          <w:spacing w:val="-4"/>
          <w:kern w:val="0"/>
          <w:szCs w:val="21"/>
        </w:rPr>
        <w:t>其次，感谢跟随刘遄老师一起努力打拼的各位成员，他们是（以加入团队时间排序）：逄增宝、岳永、张宏宇、冯琪、黄烨婧、冯振华、张振宇、唐资富、刘峰、王辉、苏西云、李帅、陶武杰、王浩、郭建鹏、周晓雪、郝大发、倪家兴、郑帅、姜显赫、高军、王毅、任维国、张雄、周阳、程伟、任倩倩、吴向平、华世发。感谢你们相信我，为了我们共同的事业而奋勇向前，如果没有你们的帮助和支持，就不会有现在的成绩。在过去两年中，我们从一个每天只有十几人次访问的小博客，发展到了每天将近一万人次访问的公众站点；在两年内更是接连开通了近</w:t>
      </w:r>
      <w:r>
        <w:rPr>
          <w:spacing w:val="-4"/>
          <w:kern w:val="0"/>
          <w:szCs w:val="21"/>
        </w:rPr>
        <w:t>30</w:t>
      </w:r>
      <w:r>
        <w:rPr>
          <w:rFonts w:hint="eastAsia"/>
          <w:spacing w:val="-4"/>
          <w:kern w:val="0"/>
          <w:szCs w:val="21"/>
        </w:rPr>
        <w:t>个</w:t>
      </w:r>
      <w:r>
        <w:rPr>
          <w:spacing w:val="-4"/>
          <w:kern w:val="0"/>
          <w:szCs w:val="21"/>
        </w:rPr>
        <w:t>QQ</w:t>
      </w:r>
      <w:r>
        <w:rPr>
          <w:rFonts w:hint="eastAsia"/>
          <w:spacing w:val="-4"/>
          <w:kern w:val="0"/>
          <w:szCs w:val="21"/>
        </w:rPr>
        <w:t>技术交流群，群内读者已超过5万人；微信公众号也从</w:t>
      </w:r>
      <w:r>
        <w:rPr>
          <w:spacing w:val="-4"/>
          <w:kern w:val="0"/>
          <w:szCs w:val="21"/>
        </w:rPr>
        <w:t>0</w:t>
      </w:r>
      <w:r>
        <w:rPr>
          <w:rFonts w:hint="eastAsia"/>
          <w:spacing w:val="-4"/>
          <w:kern w:val="0"/>
          <w:szCs w:val="21"/>
        </w:rPr>
        <w:t>做到了</w:t>
      </w:r>
      <w:r>
        <w:rPr>
          <w:spacing w:val="-4"/>
          <w:kern w:val="0"/>
          <w:szCs w:val="21"/>
        </w:rPr>
        <w:t>10</w:t>
      </w:r>
      <w:r>
        <w:rPr>
          <w:rFonts w:hint="eastAsia"/>
          <w:spacing w:val="-4"/>
          <w:kern w:val="0"/>
          <w:szCs w:val="21"/>
        </w:rPr>
        <w:t>万粉丝，这些都是此前中国任何一本技术类电子图书没有达到的高度和成就。尤其在最近一年，我们的发展速度远远领先于同行业所有的资讯网站和教育机构，优质图书内容与读者口碑让我们走的每一步都如此扎实。现在我们可以很自豪地讲：“我们用努力留住了用户，用户看到了我们的付出。”</w:t>
      </w:r>
    </w:p>
    <w:p>
      <w:pPr>
        <w:rPr>
          <w:spacing w:val="-4"/>
          <w:kern w:val="0"/>
          <w:szCs w:val="21"/>
        </w:rPr>
      </w:pPr>
      <w:r>
        <w:rPr>
          <w:rFonts w:hint="eastAsia"/>
          <w:spacing w:val="-4"/>
          <w:kern w:val="0"/>
          <w:szCs w:val="21"/>
        </w:rPr>
        <w:t>再次，感谢人民邮电出版社的傅道坤编辑。我们在</w:t>
      </w:r>
      <w:r>
        <w:rPr>
          <w:spacing w:val="-4"/>
          <w:kern w:val="0"/>
          <w:szCs w:val="21"/>
        </w:rPr>
        <w:t>2015</w:t>
      </w:r>
      <w:r>
        <w:rPr>
          <w:rFonts w:hint="eastAsia"/>
          <w:spacing w:val="-4"/>
          <w:kern w:val="0"/>
          <w:szCs w:val="21"/>
        </w:rPr>
        <w:t>年末初次接触后傅老师便主动提起出版本书的想法，随后一起用了近</w:t>
      </w:r>
      <w:r>
        <w:rPr>
          <w:spacing w:val="-4"/>
          <w:kern w:val="0"/>
          <w:szCs w:val="21"/>
        </w:rPr>
        <w:t>2</w:t>
      </w:r>
      <w:r>
        <w:rPr>
          <w:rFonts w:hint="eastAsia"/>
          <w:spacing w:val="-4"/>
          <w:kern w:val="0"/>
          <w:szCs w:val="21"/>
        </w:rPr>
        <w:t>年的时间共同打磨本书。感谢傅老师一直以来给予的信任和中肯实用的建议。感谢北京联合大学应用科技学院王廷梅院长在我研究生进修教育学期间的照顾和悉心培育，是您引导我步入了教育学和计算机科学与技术专业。不忘母校，不忘联大。</w:t>
      </w:r>
    </w:p>
    <w:p>
      <w:pPr>
        <w:rPr>
          <w:spacing w:val="-6"/>
          <w:kern w:val="0"/>
          <w:szCs w:val="21"/>
        </w:rPr>
      </w:pPr>
      <w:r>
        <w:rPr>
          <w:rFonts w:hint="eastAsia"/>
          <w:spacing w:val="-6"/>
          <w:kern w:val="0"/>
          <w:szCs w:val="21"/>
        </w:rPr>
        <w:t>最后也是最重要的，感谢我的父母和妻子。当我在</w:t>
      </w:r>
      <w:r>
        <w:rPr>
          <w:spacing w:val="-6"/>
          <w:kern w:val="0"/>
          <w:szCs w:val="21"/>
        </w:rPr>
        <w:t>2015</w:t>
      </w:r>
      <w:r>
        <w:rPr>
          <w:rFonts w:hint="eastAsia"/>
          <w:spacing w:val="-6"/>
          <w:kern w:val="0"/>
          <w:szCs w:val="21"/>
        </w:rPr>
        <w:t>年说想要写一本</w:t>
      </w:r>
      <w:r>
        <w:rPr>
          <w:spacing w:val="-6"/>
          <w:kern w:val="0"/>
          <w:szCs w:val="21"/>
        </w:rPr>
        <w:t>Linux</w:t>
      </w:r>
      <w:r>
        <w:rPr>
          <w:rFonts w:hint="eastAsia"/>
          <w:spacing w:val="-6"/>
          <w:kern w:val="0"/>
          <w:szCs w:val="21"/>
        </w:rPr>
        <w:t>技术图书的时候，感谢你们相信了我。感谢我的妻子能够理解我的压力，一起来协助管理在线培训班及招生工作，让我有了更多的时间来写作。如果没有你们的信任和陪伴，我不敢想象自己现在会是什么样子。</w:t>
      </w:r>
    </w:p>
    <w:p>
      <w:pPr>
        <w:pStyle w:val="4"/>
        <w:spacing w:before="151" w:after="151"/>
      </w:pPr>
      <w:r>
        <w:rPr>
          <w:rFonts w:hint="eastAsia"/>
        </w:rPr>
        <w:t>读者服务</w:t>
      </w:r>
    </w:p>
    <w:p>
      <w:r>
        <w:rPr>
          <w:rFonts w:hint="eastAsia"/>
        </w:rPr>
        <w:t>本书是一本注重实用性的</w:t>
      </w:r>
      <w:r>
        <w:t>Linux</w:t>
      </w:r>
      <w:r>
        <w:rPr>
          <w:rFonts w:hint="eastAsia"/>
        </w:rPr>
        <w:t>技术自学图书，自电子版公布后日均阅读量近万次。本书以及后续的进阶篇图书将继续一如既往地免费、完整地提供给各位读者。当前，我们正在世界各地部署图书配套站点的镜像服务器，旨在用最快的网站响应速度满足您心中那个求知的小宇宙。此外，我们的团队成员在完善、更新本书内容以及配套软件的同时，还将为您收集、整理值得每天一看的“新闻资讯”和“技术干货”。当然，也欢迎您到我们的</w:t>
      </w:r>
      <w:r>
        <w:t>QQ</w:t>
      </w:r>
      <w:r>
        <w:rPr>
          <w:rFonts w:hint="eastAsia"/>
        </w:rPr>
        <w:t>技术群（</w:t>
      </w:r>
      <w:r>
        <w:t>https://www.linuxprobe.com/club</w:t>
      </w:r>
      <w:r>
        <w:rPr>
          <w:rFonts w:hint="eastAsia"/>
        </w:rPr>
        <w:t>）中寻找技术大牛！</w:t>
      </w:r>
    </w:p>
    <w:p>
      <w:pPr>
        <w:pStyle w:val="41"/>
        <w:rPr>
          <w:rFonts w:ascii="Times New Roman" w:hAnsi="Times New Roman" w:eastAsia="方正书宋简体" w:cs="Times New Roman"/>
          <w:spacing w:val="-4"/>
          <w:kern w:val="0"/>
          <w:szCs w:val="21"/>
        </w:rPr>
      </w:pPr>
      <w:r>
        <w:rPr>
          <w:rFonts w:hint="eastAsia" w:ascii="Times New Roman" w:hAnsi="Times New Roman" w:eastAsia="方正书宋简体" w:cs="Times New Roman"/>
          <w:spacing w:val="-4"/>
          <w:kern w:val="0"/>
          <w:szCs w:val="21"/>
        </w:rPr>
        <w:t>而这一切的便利与服务，只差您现在的一个选择，赶紧拿起手机扫描下面的微信二维码吧。</w:t>
      </w:r>
    </w:p>
    <w:p>
      <w:pPr>
        <w:pStyle w:val="32"/>
      </w:pPr>
      <w:r>
        <w:drawing>
          <wp:inline distT="0" distB="0" distL="0" distR="0">
            <wp:extent cx="1028700" cy="102108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028700" cy="1021080"/>
                    </a:xfrm>
                    <a:prstGeom prst="rect">
                      <a:avLst/>
                    </a:prstGeom>
                    <a:noFill/>
                    <a:ln>
                      <a:noFill/>
                    </a:ln>
                  </pic:spPr>
                </pic:pic>
              </a:graphicData>
            </a:graphic>
          </wp:inline>
        </w:drawing>
      </w:r>
    </w:p>
    <w:p>
      <w:pPr>
        <w:pStyle w:val="53"/>
        <w:spacing w:after="151"/>
        <w:rPr>
          <w:kern w:val="2"/>
        </w:rPr>
      </w:pPr>
      <w:r>
        <w:rPr>
          <w:kern w:val="2"/>
          <w:sz w:val="20"/>
        </w:rPr>
        <mc:AlternateContent>
          <mc:Choice Requires="wps">
            <w:drawing>
              <wp:anchor distT="0" distB="0" distL="114300" distR="114300" simplePos="0" relativeHeight="251632640"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6" name="Line 152"/>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52" o:spid="_x0000_s1026" o:spt="20" style="position:absolute;left:0pt;margin-left:-73.5pt;margin-top:33pt;height:0pt;width:556.5pt;z-index:251632640;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ILHzo6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31616"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15" name="Rectangle 151"/>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51" o:spid="_x0000_s1026" o:spt="1" style="position:absolute;left:0pt;margin-left:159.45pt;margin-top:1.1pt;height:31.9pt;width:79.5pt;z-index:-251684864;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DClMA9+QEAAN8DAAAOAAAAAAAAAAEAIAAAACcBAABkcnMvZTJvRG9j&#10;LnhtbFBLBQYAAAAABgAGAFkBAACSBQAAAAA=&#10;">
                <v:fill on="t" focussize="0,0"/>
                <v:stroke on="f"/>
                <v:imagedata o:title=""/>
                <o:lock v:ext="edit" aspectratio="f"/>
              </v:rect>
            </w:pict>
          </mc:Fallback>
        </mc:AlternateContent>
      </w:r>
      <w:r>
        <w:rPr>
          <w:rFonts w:hint="eastAsia"/>
          <w:kern w:val="2"/>
        </w:rPr>
        <w:t>第1章</w:t>
      </w:r>
    </w:p>
    <w:p>
      <w:pPr>
        <w:pStyle w:val="2"/>
        <w:rPr>
          <w:rFonts w:ascii="宋体" w:hAnsi="宋体" w:eastAsia="宋体"/>
          <w:kern w:val="2"/>
        </w:rPr>
      </w:pPr>
      <w:r>
        <w:rPr>
          <w:rFonts w:hint="eastAsia" w:ascii="宋体" w:hAnsi="宋体" w:eastAsia="宋体"/>
          <w:kern w:val="2"/>
        </w:rPr>
        <w:t>部署虚拟环境安装</w:t>
      </w:r>
      <w:r>
        <w:rPr>
          <w:rFonts w:ascii="宋体" w:hAnsi="宋体" w:eastAsia="宋体"/>
          <w:kern w:val="2"/>
        </w:rPr>
        <w:t>Linux</w:t>
      </w:r>
      <w:r>
        <w:rPr>
          <w:rFonts w:hint="eastAsia" w:ascii="宋体" w:hAnsi="宋体" w:eastAsia="宋体"/>
          <w:kern w:val="2"/>
        </w:rPr>
        <w:t>系统</w:t>
      </w:r>
    </w:p>
    <w:p>
      <w:pPr>
        <w:pStyle w:val="35"/>
        <w:topLinePunct/>
        <w:rPr>
          <w:rFonts w:eastAsia="宋体"/>
          <w:kern w:val="2"/>
          <w:szCs w:val="24"/>
        </w:rPr>
      </w:pPr>
      <w:r>
        <w:rPr>
          <w:kern w:val="2"/>
          <w:sz w:val="20"/>
        </w:rPr>
        <mc:AlternateContent>
          <mc:Choice Requires="wps">
            <w:drawing>
              <wp:anchor distT="0" distB="0" distL="114300" distR="114300" simplePos="0" relativeHeight="251633664" behindDoc="1" locked="0" layoutInCell="1" allowOverlap="1">
                <wp:simplePos x="0" y="0"/>
                <wp:positionH relativeFrom="column">
                  <wp:posOffset>-935990</wp:posOffset>
                </wp:positionH>
                <wp:positionV relativeFrom="paragraph">
                  <wp:posOffset>147955</wp:posOffset>
                </wp:positionV>
                <wp:extent cx="7052310" cy="1845945"/>
                <wp:effectExtent l="3175" t="0" r="2540" b="2540"/>
                <wp:wrapNone/>
                <wp:docPr id="314" name="Rectangle 153"/>
                <wp:cNvGraphicFramePr/>
                <a:graphic xmlns:a="http://schemas.openxmlformats.org/drawingml/2006/main">
                  <a:graphicData uri="http://schemas.microsoft.com/office/word/2010/wordprocessingShape">
                    <wps:wsp>
                      <wps:cNvSpPr>
                        <a:spLocks noChangeArrowheads="1"/>
                      </wps:cNvSpPr>
                      <wps:spPr bwMode="auto">
                        <a:xfrm>
                          <a:off x="0" y="0"/>
                          <a:ext cx="7052310" cy="184594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53" o:spid="_x0000_s1026" o:spt="1" style="position:absolute;left:0pt;margin-left:-73.7pt;margin-top:11.65pt;height:145.35pt;width:555.3pt;z-index:-251682816;mso-width-relative:page;mso-height-relative:page;" fillcolor="#D9D9D9" filled="t" stroked="f" coordsize="21600,21600" o:gfxdata="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cHGkXt4AAAALAQAADwAAAAAAAAABACAAAAAiAAAAZHJzL2Rv&#10;d25yZXYueG1sUEsBAhQAFAAAAAgAh07iQIc4nYH7AQAA4AMAAA4AAAAAAAAAAQAgAAAALQEAAGRy&#10;cy9lMm9Eb2MueG1sUEsFBgAAAAAGAAYAWQEAAJoFA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rFonts w:hint="eastAsia"/>
          <w:kern w:val="2"/>
        </w:rPr>
        <w:sym w:font="Wingdings" w:char="F0D8"/>
      </w:r>
      <w:r>
        <w:rPr>
          <w:rFonts w:hint="eastAsia"/>
          <w:kern w:val="2"/>
        </w:rPr>
        <w:tab/>
      </w:r>
      <w:r>
        <w:rPr>
          <w:rFonts w:hint="eastAsia"/>
          <w:kern w:val="2"/>
        </w:rPr>
        <w:t>准备您的工具；</w:t>
      </w:r>
    </w:p>
    <w:p>
      <w:pPr>
        <w:pStyle w:val="55"/>
        <w:rPr>
          <w:kern w:val="2"/>
        </w:rPr>
      </w:pPr>
      <w:r>
        <w:rPr>
          <w:rFonts w:hint="eastAsia"/>
          <w:kern w:val="2"/>
        </w:rPr>
        <w:sym w:font="Wingdings" w:char="F0D8"/>
      </w:r>
      <w:r>
        <w:rPr>
          <w:rFonts w:hint="eastAsia"/>
          <w:kern w:val="2"/>
        </w:rPr>
        <w:tab/>
      </w:r>
      <w:r>
        <w:rPr>
          <w:rFonts w:hint="eastAsia"/>
          <w:kern w:val="2"/>
        </w:rPr>
        <w:t>安装配置</w:t>
      </w:r>
      <w:r>
        <w:rPr>
          <w:kern w:val="2"/>
        </w:rPr>
        <w:t>VM</w:t>
      </w:r>
      <w:r>
        <w:rPr>
          <w:rFonts w:hint="eastAsia"/>
          <w:kern w:val="2"/>
        </w:rPr>
        <w:t>虚拟机；</w:t>
      </w:r>
    </w:p>
    <w:p>
      <w:pPr>
        <w:pStyle w:val="55"/>
        <w:rPr>
          <w:kern w:val="2"/>
        </w:rPr>
      </w:pPr>
      <w:r>
        <w:rPr>
          <w:rFonts w:hint="eastAsia"/>
          <w:kern w:val="2"/>
        </w:rPr>
        <w:sym w:font="Wingdings" w:char="F0D8"/>
      </w:r>
      <w:r>
        <w:rPr>
          <w:rFonts w:hint="eastAsia"/>
          <w:kern w:val="2"/>
        </w:rPr>
        <w:tab/>
      </w:r>
      <w:r>
        <w:rPr>
          <w:rFonts w:hint="eastAsia"/>
          <w:kern w:val="2"/>
        </w:rPr>
        <w:t>安装您的</w:t>
      </w:r>
      <w:r>
        <w:rPr>
          <w:kern w:val="2"/>
        </w:rPr>
        <w:t>Linux</w:t>
      </w:r>
      <w:r>
        <w:rPr>
          <w:rFonts w:hint="eastAsia"/>
          <w:kern w:val="2"/>
        </w:rPr>
        <w:t>系统；</w:t>
      </w:r>
    </w:p>
    <w:p>
      <w:pPr>
        <w:pStyle w:val="55"/>
        <w:rPr>
          <w:kern w:val="2"/>
        </w:rPr>
      </w:pPr>
      <w:r>
        <w:rPr>
          <w:rFonts w:hint="eastAsia"/>
          <w:kern w:val="2"/>
        </w:rPr>
        <w:sym w:font="Wingdings" w:char="F0D8"/>
      </w:r>
      <w:r>
        <w:rPr>
          <w:rFonts w:hint="eastAsia"/>
          <w:kern w:val="2"/>
        </w:rPr>
        <w:tab/>
      </w:r>
      <w:r>
        <w:rPr>
          <w:rFonts w:hint="eastAsia"/>
          <w:kern w:val="2"/>
        </w:rPr>
        <w:t>重置</w:t>
      </w:r>
      <w:r>
        <w:rPr>
          <w:kern w:val="2"/>
        </w:rPr>
        <w:t>root</w:t>
      </w:r>
      <w:r>
        <w:rPr>
          <w:rFonts w:hint="eastAsia"/>
          <w:kern w:val="2"/>
        </w:rPr>
        <w:t>管理员密码；</w:t>
      </w:r>
    </w:p>
    <w:p>
      <w:pPr>
        <w:pStyle w:val="55"/>
        <w:rPr>
          <w:kern w:val="2"/>
        </w:rPr>
      </w:pPr>
      <w:r>
        <w:rPr>
          <w:rFonts w:hint="eastAsia"/>
          <w:kern w:val="2"/>
        </w:rPr>
        <w:sym w:font="Wingdings" w:char="F0D8"/>
      </w:r>
      <w:r>
        <w:rPr>
          <w:rFonts w:hint="eastAsia"/>
          <w:kern w:val="2"/>
        </w:rPr>
        <w:tab/>
      </w:r>
      <w:r>
        <w:rPr>
          <w:kern w:val="2"/>
        </w:rPr>
        <w:t>RPM</w:t>
      </w:r>
      <w:r>
        <w:rPr>
          <w:rFonts w:hint="eastAsia"/>
          <w:kern w:val="2"/>
        </w:rPr>
        <w:t>（红帽软件包管理器）；</w:t>
      </w:r>
    </w:p>
    <w:p>
      <w:pPr>
        <w:pStyle w:val="55"/>
        <w:rPr>
          <w:kern w:val="2"/>
        </w:rPr>
      </w:pPr>
      <w:r>
        <w:rPr>
          <w:rFonts w:hint="eastAsia"/>
          <w:kern w:val="2"/>
        </w:rPr>
        <w:sym w:font="Wingdings" w:char="F0D8"/>
      </w:r>
      <w:r>
        <w:rPr>
          <w:rFonts w:hint="eastAsia"/>
          <w:kern w:val="2"/>
        </w:rPr>
        <w:tab/>
      </w:r>
      <w:r>
        <w:rPr>
          <w:kern w:val="2"/>
        </w:rPr>
        <w:t>Yum</w:t>
      </w:r>
      <w:r>
        <w:rPr>
          <w:rFonts w:hint="eastAsia"/>
          <w:kern w:val="2"/>
        </w:rPr>
        <w:t>软件仓库；</w:t>
      </w:r>
    </w:p>
    <w:p>
      <w:pPr>
        <w:pStyle w:val="55"/>
        <w:rPr>
          <w:kern w:val="2"/>
        </w:rPr>
      </w:pPr>
      <w:r>
        <w:rPr>
          <w:rFonts w:hint="eastAsia"/>
          <w:kern w:val="2"/>
        </w:rPr>
        <w:sym w:font="Wingdings" w:char="F0D8"/>
      </w:r>
      <w:r>
        <w:rPr>
          <w:rFonts w:hint="eastAsia"/>
          <w:kern w:val="2"/>
        </w:rPr>
        <w:tab/>
      </w:r>
      <w:r>
        <w:rPr>
          <w:kern w:val="2"/>
        </w:rPr>
        <w:t>systemd</w:t>
      </w:r>
      <w:r>
        <w:rPr>
          <w:rFonts w:hint="eastAsia"/>
          <w:kern w:val="2"/>
        </w:rPr>
        <w:t>初始化进程。</w:t>
      </w:r>
    </w:p>
    <w:p>
      <w:pPr>
        <w:rPr>
          <w:kern w:val="2"/>
        </w:rPr>
      </w:pPr>
    </w:p>
    <w:p>
      <w:pPr>
        <w:rPr>
          <w:color w:val="000000"/>
          <w:kern w:val="2"/>
        </w:rPr>
      </w:pPr>
      <w:r>
        <w:rPr>
          <w:rFonts w:hint="eastAsia"/>
          <w:color w:val="000000"/>
          <w:kern w:val="2"/>
        </w:rPr>
        <w:t>本章从零基础详细讲解了虚拟机软件与红帽</w:t>
      </w:r>
      <w:r>
        <w:rPr>
          <w:color w:val="000000"/>
          <w:kern w:val="2"/>
        </w:rPr>
        <w:t>Linux</w:t>
      </w:r>
      <w:r>
        <w:rPr>
          <w:rFonts w:hint="eastAsia"/>
          <w:color w:val="000000"/>
          <w:kern w:val="2"/>
        </w:rPr>
        <w:t>系统，完整演示了</w:t>
      </w:r>
      <w:r>
        <w:rPr>
          <w:color w:val="000000"/>
          <w:kern w:val="2"/>
        </w:rPr>
        <w:t>VM</w:t>
      </w:r>
      <w:r>
        <w:rPr>
          <w:rFonts w:hint="eastAsia"/>
          <w:color w:val="000000"/>
          <w:kern w:val="2"/>
        </w:rPr>
        <w:t>虚拟机的安装与配置过程，以及红帽</w:t>
      </w:r>
      <w:r>
        <w:rPr>
          <w:color w:val="000000"/>
          <w:kern w:val="2"/>
        </w:rPr>
        <w:t>RHEL 7</w:t>
      </w:r>
      <w:r>
        <w:rPr>
          <w:rFonts w:hint="eastAsia"/>
          <w:color w:val="000000"/>
          <w:kern w:val="2"/>
        </w:rPr>
        <w:t>系统的安装、配置过程和初始化方法。此外，本章</w:t>
      </w:r>
      <w:r>
        <w:rPr>
          <w:rFonts w:hint="eastAsia"/>
          <w:color w:val="000000"/>
          <w:spacing w:val="-4"/>
          <w:kern w:val="2"/>
        </w:rPr>
        <w:t>还涵盖了在</w:t>
      </w:r>
      <w:r>
        <w:rPr>
          <w:color w:val="000000"/>
          <w:spacing w:val="-4"/>
          <w:kern w:val="2"/>
        </w:rPr>
        <w:t>Linux</w:t>
      </w:r>
      <w:r>
        <w:rPr>
          <w:rFonts w:hint="eastAsia"/>
          <w:color w:val="000000"/>
          <w:spacing w:val="-4"/>
          <w:kern w:val="2"/>
        </w:rPr>
        <w:t>系统中找回</w:t>
      </w:r>
      <w:r>
        <w:rPr>
          <w:color w:val="000000"/>
          <w:spacing w:val="-4"/>
          <w:kern w:val="2"/>
        </w:rPr>
        <w:t>root</w:t>
      </w:r>
      <w:r>
        <w:rPr>
          <w:rFonts w:hint="eastAsia"/>
          <w:color w:val="000000"/>
          <w:spacing w:val="-4"/>
          <w:kern w:val="2"/>
        </w:rPr>
        <w:t>管理员密码、</w:t>
      </w:r>
      <w:r>
        <w:rPr>
          <w:color w:val="000000"/>
          <w:spacing w:val="-4"/>
          <w:kern w:val="2"/>
        </w:rPr>
        <w:t>RPM</w:t>
      </w:r>
      <w:r>
        <w:rPr>
          <w:rFonts w:hint="eastAsia"/>
          <w:color w:val="000000"/>
          <w:spacing w:val="-4"/>
          <w:kern w:val="2"/>
        </w:rPr>
        <w:t>与</w:t>
      </w:r>
      <w:r>
        <w:rPr>
          <w:color w:val="000000"/>
          <w:spacing w:val="-4"/>
          <w:kern w:val="2"/>
        </w:rPr>
        <w:t>Yum</w:t>
      </w:r>
      <w:r>
        <w:rPr>
          <w:rFonts w:hint="eastAsia"/>
          <w:color w:val="000000"/>
          <w:spacing w:val="-4"/>
          <w:kern w:val="2"/>
        </w:rPr>
        <w:t>软件仓库的知识，以及</w:t>
      </w:r>
      <w:r>
        <w:rPr>
          <w:color w:val="000000"/>
          <w:spacing w:val="-4"/>
          <w:kern w:val="2"/>
        </w:rPr>
        <w:t xml:space="preserve">RHEL </w:t>
      </w:r>
      <w:r>
        <w:rPr>
          <w:color w:val="000000"/>
          <w:kern w:val="2"/>
        </w:rPr>
        <w:t>7</w:t>
      </w:r>
      <w:r>
        <w:rPr>
          <w:rFonts w:hint="eastAsia"/>
          <w:color w:val="000000"/>
          <w:kern w:val="2"/>
        </w:rPr>
        <w:t>系统中</w:t>
      </w:r>
      <w:r>
        <w:rPr>
          <w:color w:val="000000"/>
          <w:kern w:val="2"/>
        </w:rPr>
        <w:t>systemd</w:t>
      </w:r>
      <w:r>
        <w:rPr>
          <w:rFonts w:hint="eastAsia"/>
          <w:color w:val="000000"/>
          <w:kern w:val="2"/>
        </w:rPr>
        <w:t>初始化进程的特色与使用方法。</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1.1　准备您的工具</w:t>
            </w:r>
          </w:p>
        </w:tc>
      </w:tr>
    </w:tbl>
    <w:p>
      <w:pPr>
        <w:pStyle w:val="56"/>
        <w:rPr>
          <w:kern w:val="2"/>
        </w:rPr>
      </w:pPr>
    </w:p>
    <w:p>
      <w:pPr>
        <w:rPr>
          <w:kern w:val="2"/>
        </w:rPr>
      </w:pPr>
      <w:r>
        <w:rPr>
          <w:rFonts w:hint="eastAsia"/>
          <w:color w:val="000000"/>
          <w:kern w:val="2"/>
          <w:szCs w:val="21"/>
        </w:rPr>
        <w:t>所谓“工欲善其事，必先利其器”，在本章学习过程中，读者需要搭建出为今后练习而使用的红帽</w:t>
      </w:r>
      <w:r>
        <w:rPr>
          <w:color w:val="000000"/>
          <w:kern w:val="2"/>
          <w:szCs w:val="21"/>
        </w:rPr>
        <w:t>RHEL 7</w:t>
      </w:r>
      <w:r>
        <w:rPr>
          <w:rFonts w:hint="eastAsia"/>
          <w:color w:val="000000"/>
          <w:kern w:val="2"/>
          <w:szCs w:val="21"/>
        </w:rPr>
        <w:t>系统环境。您不需要为了练习实验而特意再购买一台新电脑，下文会讲解如何通过虚拟机软件来模拟出仿真系统。虚拟机是能够让用户在一台真机上模拟出多个操作系统的软件。一般来讲当前主流的硬件配置足以胜任安装虚拟机的任务，并且依据刘遄老师近</w:t>
      </w:r>
      <w:r>
        <w:rPr>
          <w:color w:val="000000"/>
          <w:kern w:val="2"/>
          <w:szCs w:val="21"/>
        </w:rPr>
        <w:t>10</w:t>
      </w:r>
      <w:r>
        <w:rPr>
          <w:rFonts w:hint="eastAsia"/>
          <w:color w:val="000000"/>
          <w:kern w:val="2"/>
          <w:szCs w:val="21"/>
        </w:rPr>
        <w:t>年的运维技术学习及</w:t>
      </w:r>
      <w:r>
        <w:rPr>
          <w:rFonts w:hint="eastAsia"/>
          <w:color w:val="000000"/>
          <w:spacing w:val="2"/>
          <w:kern w:val="2"/>
          <w:szCs w:val="21"/>
        </w:rPr>
        <w:t>多年的在线培训经验来看，建议您无论经济条件是否允许，都不应该在学习期间把</w:t>
      </w:r>
      <w:r>
        <w:rPr>
          <w:color w:val="000000"/>
          <w:spacing w:val="2"/>
          <w:kern w:val="2"/>
          <w:szCs w:val="21"/>
        </w:rPr>
        <w:t>Linux</w:t>
      </w:r>
      <w:r>
        <w:rPr>
          <w:rFonts w:hint="eastAsia"/>
          <w:color w:val="000000"/>
          <w:spacing w:val="2"/>
          <w:kern w:val="2"/>
          <w:szCs w:val="21"/>
        </w:rPr>
        <w:t>系统安装到真机上面，因为在学习过程中都免不了要“折腾”您的</w:t>
      </w:r>
      <w:r>
        <w:rPr>
          <w:color w:val="000000"/>
          <w:spacing w:val="2"/>
          <w:kern w:val="2"/>
          <w:szCs w:val="21"/>
        </w:rPr>
        <w:t>Linux</w:t>
      </w:r>
      <w:r>
        <w:rPr>
          <w:rFonts w:hint="eastAsia"/>
          <w:color w:val="000000"/>
          <w:spacing w:val="2"/>
          <w:kern w:val="2"/>
          <w:szCs w:val="21"/>
        </w:rPr>
        <w:t>操作系统。通过虚拟机软件安装的系统不仅可以模拟出硬件资源，把实验环境与真机文件分离保证数据安全，更酷的是当操作</w:t>
      </w:r>
      <w:r>
        <w:rPr>
          <w:rFonts w:hint="eastAsia"/>
          <w:color w:val="000000"/>
          <w:kern w:val="2"/>
          <w:szCs w:val="21"/>
        </w:rPr>
        <w:t>失误或配置有误导致系统异常的时候，可以快速把操作系统还原至出错前的环境状态，进而减少重装系统的等待时间（在真机上安装</w:t>
      </w:r>
      <w:r>
        <w:rPr>
          <w:color w:val="000000"/>
          <w:kern w:val="2"/>
          <w:szCs w:val="21"/>
        </w:rPr>
        <w:t>Linux</w:t>
      </w:r>
      <w:r>
        <w:rPr>
          <w:rFonts w:hint="eastAsia"/>
          <w:color w:val="000000"/>
          <w:kern w:val="2"/>
          <w:szCs w:val="21"/>
        </w:rPr>
        <w:t>操作系统每次至少需要</w:t>
      </w:r>
      <w:r>
        <w:rPr>
          <w:color w:val="000000"/>
          <w:kern w:val="2"/>
          <w:szCs w:val="21"/>
        </w:rPr>
        <w:t>30</w:t>
      </w:r>
      <w:r>
        <w:rPr>
          <w:rFonts w:hint="eastAsia"/>
          <w:color w:val="000000"/>
          <w:kern w:val="2"/>
          <w:szCs w:val="21"/>
        </w:rPr>
        <w:t>分钟）。</w:t>
      </w:r>
    </w:p>
    <w:p>
      <w:pPr>
        <w:rPr>
          <w:kern w:val="2"/>
        </w:rPr>
      </w:pPr>
      <w:r>
        <w:rPr>
          <w:rFonts w:hint="eastAsia"/>
          <w:kern w:val="2"/>
        </w:rPr>
        <w:t>最近几年在讲课时，总会发现同学们使用的实验环境五花八门，有</w:t>
      </w:r>
      <w:r>
        <w:rPr>
          <w:kern w:val="2"/>
        </w:rPr>
        <w:t>CentOS</w:t>
      </w:r>
      <w:r>
        <w:rPr>
          <w:rFonts w:hint="eastAsia"/>
          <w:kern w:val="2"/>
        </w:rPr>
        <w:t>，有</w:t>
      </w:r>
      <w:r>
        <w:rPr>
          <w:kern w:val="2"/>
        </w:rPr>
        <w:t>RHEL 6</w:t>
      </w:r>
      <w:r>
        <w:rPr>
          <w:rFonts w:hint="eastAsia"/>
          <w:kern w:val="2"/>
        </w:rPr>
        <w:t>，还有</w:t>
      </w:r>
      <w:r>
        <w:rPr>
          <w:kern w:val="2"/>
        </w:rPr>
        <w:t>Debian</w:t>
      </w:r>
      <w:r>
        <w:rPr>
          <w:rFonts w:hint="eastAsia"/>
          <w:kern w:val="2"/>
        </w:rPr>
        <w:t>系统等，结果每次给他们排错时都费心劳力，苦不堪言，而且特别无语。就像您报名去学习日料，老师用柳刃，您非要用长刀，结果寿司肯定会被切的稀巴烂。聪明的学生在学习时一定会采用跟老师一样的工具和环境，这样出现问题后可以首先排除环境问题并迅速定位错误，等技术学的足够扎实了，到了生产环境中自然也就具备了随心选择工具和环境的能力。所以尤其建议没有报名参加刘遄老师开设的付费培训班的同学，一定要充分发挥自己的自学能力，否则长期的实验出错一定会影响您的学习兴趣。</w:t>
      </w:r>
    </w:p>
    <w:p>
      <w:pPr>
        <w:rPr>
          <w:kern w:val="2"/>
        </w:rPr>
      </w:pPr>
      <w:r>
        <w:rPr>
          <w:rFonts w:hint="eastAsia"/>
          <w:kern w:val="2"/>
        </w:rPr>
        <w:t>另外，说来也很郁闷，其实我在初中时就有学习</w:t>
      </w:r>
      <w:r>
        <w:rPr>
          <w:kern w:val="2"/>
        </w:rPr>
        <w:t>Linux</w:t>
      </w:r>
      <w:r>
        <w:rPr>
          <w:rFonts w:hint="eastAsia"/>
          <w:kern w:val="2"/>
        </w:rPr>
        <w:t>系统的打算，但那时候上网还不便捷，想要安装</w:t>
      </w:r>
      <w:r>
        <w:rPr>
          <w:kern w:val="2"/>
        </w:rPr>
        <w:t>Linux</w:t>
      </w:r>
      <w:r>
        <w:rPr>
          <w:rFonts w:hint="eastAsia"/>
          <w:kern w:val="2"/>
        </w:rPr>
        <w:t>系统就必须去买光盘才行，而那个时候安装</w:t>
      </w:r>
      <w:r>
        <w:rPr>
          <w:kern w:val="2"/>
        </w:rPr>
        <w:t>Linux</w:t>
      </w:r>
      <w:r>
        <w:rPr>
          <w:rFonts w:hint="eastAsia"/>
          <w:kern w:val="2"/>
        </w:rPr>
        <w:t>系统至少需要</w:t>
      </w:r>
      <w:r>
        <w:rPr>
          <w:kern w:val="2"/>
        </w:rPr>
        <w:t>6</w:t>
      </w:r>
      <w:r>
        <w:rPr>
          <w:rFonts w:hint="eastAsia"/>
          <w:kern w:val="2"/>
        </w:rPr>
        <w:t>张光盘（</w:t>
      </w:r>
      <w:r>
        <w:rPr>
          <w:kern w:val="2"/>
        </w:rPr>
        <w:t>CD-ROM</w:t>
      </w:r>
      <w:r>
        <w:rPr>
          <w:rFonts w:hint="eastAsia"/>
          <w:kern w:val="2"/>
        </w:rPr>
        <w:t>容量大约为</w:t>
      </w:r>
      <w:r>
        <w:rPr>
          <w:kern w:val="2"/>
        </w:rPr>
        <w:t>700MB</w:t>
      </w:r>
      <w:r>
        <w:rPr>
          <w:rFonts w:hint="eastAsia"/>
          <w:kern w:val="2"/>
        </w:rPr>
        <w:t>），狠下心买回家后尝试安装了几次却一直报错，因为搞不懂报错原因而只能放弃了。</w:t>
      </w:r>
      <w:r>
        <w:rPr>
          <w:kern w:val="2"/>
        </w:rPr>
        <w:t>2015</w:t>
      </w:r>
      <w:r>
        <w:rPr>
          <w:rFonts w:hint="eastAsia"/>
          <w:kern w:val="2"/>
        </w:rPr>
        <w:t>年春节前打扫屋子时又翻出了这些光盘，这次终于找到了当年出错误的原因，原来是第五张光盘被“刮花”了，系统相关的依赖关系包被损坏，最终导致</w:t>
      </w:r>
      <w:r>
        <w:rPr>
          <w:kern w:val="2"/>
        </w:rPr>
        <w:t>Linux</w:t>
      </w:r>
      <w:r>
        <w:rPr>
          <w:rFonts w:hint="eastAsia"/>
          <w:kern w:val="2"/>
        </w:rPr>
        <w:t>系统安装失败。原本可以早几年就可以接触到</w:t>
      </w:r>
      <w:r>
        <w:rPr>
          <w:kern w:val="2"/>
        </w:rPr>
        <w:t>Linux</w:t>
      </w:r>
      <w:r>
        <w:rPr>
          <w:rFonts w:hint="eastAsia"/>
          <w:kern w:val="2"/>
        </w:rPr>
        <w:t>系统，结果因为这个原因而耽搁，真的是既郁闷又尴尬，所以这里必须狠狠地提醒各位同学：“工具准备齐全后一定要校验完整性，不要重蹈我的覆辙”。</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1.2  安装配置VM虚拟机</w:t>
            </w:r>
          </w:p>
        </w:tc>
      </w:tr>
    </w:tbl>
    <w:p>
      <w:pPr>
        <w:pStyle w:val="56"/>
        <w:rPr>
          <w:kern w:val="2"/>
        </w:rPr>
      </w:pPr>
    </w:p>
    <w:p>
      <w:pPr>
        <w:rPr>
          <w:spacing w:val="4"/>
          <w:kern w:val="2"/>
        </w:rPr>
      </w:pPr>
      <w:r>
        <w:rPr>
          <w:color w:val="000000"/>
          <w:spacing w:val="4"/>
          <w:kern w:val="2"/>
          <w:szCs w:val="21"/>
        </w:rPr>
        <w:t>VMware WorkStation</w:t>
      </w:r>
      <w:r>
        <w:rPr>
          <w:rFonts w:hint="eastAsia"/>
          <w:color w:val="000000"/>
          <w:spacing w:val="4"/>
          <w:kern w:val="2"/>
          <w:szCs w:val="21"/>
        </w:rPr>
        <w:t>虚拟机软件是一款桌面计算机虚拟软件，让用户能够在单一主机上同时运行多个不同的操作系统。每个虚拟操作系统的硬盘分区、数据配置都是独立的，而且多台虚拟机可以构建为一个局域网。</w:t>
      </w:r>
      <w:r>
        <w:rPr>
          <w:color w:val="000000"/>
          <w:spacing w:val="4"/>
          <w:kern w:val="2"/>
          <w:szCs w:val="21"/>
        </w:rPr>
        <w:t>Linux</w:t>
      </w:r>
      <w:r>
        <w:rPr>
          <w:rFonts w:hint="eastAsia"/>
          <w:color w:val="000000"/>
          <w:spacing w:val="4"/>
          <w:kern w:val="2"/>
          <w:szCs w:val="21"/>
        </w:rPr>
        <w:t>系统对硬件设备的要求很低，我们没有必要再买一台电脑，课程实验用虚拟机完全可以搞定，而且</w:t>
      </w:r>
      <w:r>
        <w:rPr>
          <w:color w:val="000000"/>
          <w:spacing w:val="4"/>
          <w:kern w:val="2"/>
          <w:szCs w:val="21"/>
        </w:rPr>
        <w:t>VM</w:t>
      </w:r>
      <w:r>
        <w:rPr>
          <w:rFonts w:hint="eastAsia"/>
          <w:color w:val="000000"/>
          <w:spacing w:val="4"/>
          <w:kern w:val="2"/>
          <w:szCs w:val="21"/>
        </w:rPr>
        <w:t>还支持实时快照、虚拟网络、拖曳文件以及</w:t>
      </w:r>
      <w:bookmarkStart w:id="55" w:name="_Hlk491679692"/>
      <w:r>
        <w:rPr>
          <w:color w:val="000000"/>
          <w:spacing w:val="4"/>
          <w:kern w:val="2"/>
          <w:szCs w:val="21"/>
        </w:rPr>
        <w:t>PXE</w:t>
      </w:r>
      <w:bookmarkEnd w:id="55"/>
      <w:r>
        <w:rPr>
          <w:rFonts w:hint="eastAsia"/>
          <w:color w:val="000000"/>
          <w:spacing w:val="4"/>
          <w:kern w:val="2"/>
          <w:szCs w:val="21"/>
        </w:rPr>
        <w:t>（</w:t>
      </w:r>
      <w:r>
        <w:rPr>
          <w:color w:val="000000"/>
          <w:spacing w:val="4"/>
          <w:kern w:val="2"/>
          <w:szCs w:val="21"/>
        </w:rPr>
        <w:t>Preboot Execute Environment</w:t>
      </w:r>
      <w:r>
        <w:rPr>
          <w:rFonts w:hint="eastAsia"/>
          <w:color w:val="000000"/>
          <w:spacing w:val="4"/>
          <w:kern w:val="2"/>
          <w:szCs w:val="21"/>
        </w:rPr>
        <w:t>，预启动执行环境）网络安装等方便实用的功能。</w:t>
      </w:r>
    </w:p>
    <w:p>
      <w:pPr>
        <w:rPr>
          <w:strike/>
          <w:kern w:val="2"/>
        </w:rPr>
      </w:pPr>
      <w:r>
        <w:rPr>
          <w:rFonts w:hint="eastAsia"/>
          <w:kern w:val="2"/>
        </w:rPr>
        <w:t>可能会有读者有疑问“为什么要用收费的虚拟机产品来搭建实验环境，而不是用一些免费的开源虚拟机软件呢？”本书前言中讲到，我们学习</w:t>
      </w:r>
      <w:r>
        <w:rPr>
          <w:kern w:val="2"/>
        </w:rPr>
        <w:t>Linux</w:t>
      </w:r>
      <w:r>
        <w:rPr>
          <w:rFonts w:hint="eastAsia"/>
          <w:kern w:val="2"/>
        </w:rPr>
        <w:t>系统的原因不是因为它免费，也不是因为它开源，而是因为</w:t>
      </w:r>
      <w:r>
        <w:rPr>
          <w:kern w:val="2"/>
        </w:rPr>
        <w:t>Linux</w:t>
      </w:r>
      <w:r>
        <w:rPr>
          <w:rFonts w:hint="eastAsia"/>
          <w:kern w:val="2"/>
        </w:rPr>
        <w:t>系统真的很好用，这个结论同样也适用于</w:t>
      </w:r>
      <w:r>
        <w:rPr>
          <w:kern w:val="2"/>
        </w:rPr>
        <w:t>VMware Workstation</w:t>
      </w:r>
      <w:r>
        <w:rPr>
          <w:rFonts w:hint="eastAsia"/>
          <w:kern w:val="2"/>
        </w:rPr>
        <w:t>这款产品。</w:t>
      </w:r>
    </w:p>
    <w:p>
      <w:pPr>
        <w:rPr>
          <w:kern w:val="2"/>
        </w:rPr>
      </w:pPr>
      <w:r>
        <w:rPr>
          <w:rFonts w:hint="eastAsia"/>
          <w:kern w:val="2"/>
        </w:rPr>
        <w:t>运行下载完成的</w:t>
      </w:r>
      <w:r>
        <w:rPr>
          <w:kern w:val="2"/>
        </w:rPr>
        <w:t>Vmware Workstation</w:t>
      </w:r>
      <w:r>
        <w:rPr>
          <w:rFonts w:hint="eastAsia"/>
          <w:kern w:val="2"/>
        </w:rPr>
        <w:t>虚拟机软件包，将会看到如图</w:t>
      </w:r>
      <w:r>
        <w:rPr>
          <w:kern w:val="2"/>
        </w:rPr>
        <w:t>1-1</w:t>
      </w:r>
      <w:r>
        <w:rPr>
          <w:rFonts w:hint="eastAsia"/>
          <w:kern w:val="2"/>
        </w:rPr>
        <w:t>所示的虚拟机程序安装向导初始界面。</w:t>
      </w:r>
    </w:p>
    <w:p>
      <w:pPr>
        <w:pStyle w:val="32"/>
        <w:rPr>
          <w:color w:val="000000"/>
          <w:kern w:val="2"/>
          <w:szCs w:val="21"/>
        </w:rPr>
      </w:pPr>
      <w:r>
        <w:rPr>
          <w:color w:val="000000"/>
          <w:kern w:val="2"/>
          <w:szCs w:val="21"/>
        </w:rPr>
        <w:drawing>
          <wp:inline distT="0" distB="0" distL="0" distR="0">
            <wp:extent cx="3276600" cy="2324100"/>
            <wp:effectExtent l="0" t="0" r="0" b="0"/>
            <wp:docPr id="14" name="图片 14" descr="虚拟机安装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虚拟机安装步骤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76600" cy="232410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1-1  </w:t>
      </w:r>
      <w:r>
        <w:rPr>
          <w:rFonts w:hint="eastAsia"/>
          <w:kern w:val="2"/>
        </w:rPr>
        <w:t>虚拟机软件的安装向导初始界面</w:t>
      </w:r>
    </w:p>
    <w:p>
      <w:pPr>
        <w:rPr>
          <w:kern w:val="2"/>
        </w:rPr>
      </w:pPr>
      <w:r>
        <w:rPr>
          <w:rFonts w:hint="eastAsia"/>
          <w:kern w:val="2"/>
        </w:rPr>
        <w:t>在虚拟机软件的安装向导界面单击“下一步”按钮，如图</w:t>
      </w:r>
      <w:r>
        <w:rPr>
          <w:kern w:val="2"/>
        </w:rPr>
        <w:t>1-2</w:t>
      </w:r>
      <w:r>
        <w:rPr>
          <w:rFonts w:hint="eastAsia"/>
          <w:kern w:val="2"/>
        </w:rPr>
        <w:t>所示。</w:t>
      </w:r>
    </w:p>
    <w:p>
      <w:pPr>
        <w:pStyle w:val="32"/>
        <w:spacing w:before="300"/>
        <w:rPr>
          <w:kern w:val="2"/>
        </w:rPr>
      </w:pPr>
      <w:r>
        <w:rPr>
          <w:color w:val="000000"/>
          <w:kern w:val="2"/>
          <w:szCs w:val="21"/>
        </w:rPr>
        <w:drawing>
          <wp:inline distT="0" distB="0" distL="0" distR="0">
            <wp:extent cx="3093720" cy="2415540"/>
            <wp:effectExtent l="0" t="0" r="0" b="0"/>
            <wp:docPr id="15" name="图片 15" descr="虚拟机安装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虚拟机安装步骤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93720" cy="2415540"/>
                    </a:xfrm>
                    <a:prstGeom prst="rect">
                      <a:avLst/>
                    </a:prstGeom>
                    <a:noFill/>
                    <a:ln>
                      <a:noFill/>
                    </a:ln>
                  </pic:spPr>
                </pic:pic>
              </a:graphicData>
            </a:graphic>
          </wp:inline>
        </w:drawing>
      </w:r>
    </w:p>
    <w:p>
      <w:pPr>
        <w:pStyle w:val="33"/>
        <w:spacing w:after="240"/>
        <w:rPr>
          <w:color w:val="000000"/>
          <w:kern w:val="2"/>
          <w:szCs w:val="21"/>
        </w:rPr>
      </w:pPr>
      <w:r>
        <w:rPr>
          <w:rFonts w:hint="eastAsia"/>
          <w:color w:val="000000"/>
          <w:kern w:val="2"/>
          <w:szCs w:val="21"/>
        </w:rPr>
        <w:t>图</w:t>
      </w:r>
      <w:r>
        <w:rPr>
          <w:color w:val="000000"/>
          <w:kern w:val="2"/>
          <w:szCs w:val="21"/>
        </w:rPr>
        <w:t xml:space="preserve">1-2  </w:t>
      </w:r>
      <w:r>
        <w:rPr>
          <w:rFonts w:hint="eastAsia"/>
          <w:color w:val="000000"/>
          <w:kern w:val="2"/>
          <w:szCs w:val="21"/>
        </w:rPr>
        <w:t>虚拟机的安装向导</w:t>
      </w:r>
    </w:p>
    <w:p>
      <w:pPr>
        <w:rPr>
          <w:kern w:val="2"/>
        </w:rPr>
      </w:pPr>
      <w:r>
        <w:rPr>
          <w:rFonts w:hint="eastAsia"/>
          <w:color w:val="000000"/>
          <w:kern w:val="2"/>
          <w:szCs w:val="21"/>
        </w:rPr>
        <w:t>在最终用户许可协议界面选中“我接受许可协议中的条款”复选框，然后单击“下一步”按钮，如图</w:t>
      </w:r>
      <w:r>
        <w:rPr>
          <w:color w:val="000000"/>
          <w:kern w:val="2"/>
          <w:szCs w:val="21"/>
        </w:rPr>
        <w:t>1-3</w:t>
      </w:r>
      <w:r>
        <w:rPr>
          <w:rFonts w:hint="eastAsia"/>
          <w:color w:val="000000"/>
          <w:kern w:val="2"/>
          <w:szCs w:val="21"/>
        </w:rPr>
        <w:t>所示。</w:t>
      </w:r>
    </w:p>
    <w:p>
      <w:pPr>
        <w:pStyle w:val="32"/>
        <w:spacing w:before="300"/>
        <w:rPr>
          <w:color w:val="000000"/>
          <w:kern w:val="2"/>
          <w:szCs w:val="21"/>
        </w:rPr>
      </w:pPr>
      <w:r>
        <w:rPr>
          <w:color w:val="000000"/>
          <w:kern w:val="2"/>
          <w:szCs w:val="21"/>
        </w:rPr>
        <w:drawing>
          <wp:inline distT="0" distB="0" distL="0" distR="0">
            <wp:extent cx="3307080" cy="2567940"/>
            <wp:effectExtent l="0" t="0" r="0" b="0"/>
            <wp:docPr id="16" name="图片 16" descr="虚拟机安装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虚拟机安装步骤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07080" cy="2567940"/>
                    </a:xfrm>
                    <a:prstGeom prst="rect">
                      <a:avLst/>
                    </a:prstGeom>
                    <a:noFill/>
                    <a:ln>
                      <a:noFill/>
                    </a:ln>
                  </pic:spPr>
                </pic:pic>
              </a:graphicData>
            </a:graphic>
          </wp:inline>
        </w:drawing>
      </w:r>
    </w:p>
    <w:p>
      <w:pPr>
        <w:pStyle w:val="33"/>
        <w:spacing w:after="240"/>
        <w:rPr>
          <w:kern w:val="2"/>
        </w:rPr>
      </w:pPr>
      <w:r>
        <w:rPr>
          <w:rFonts w:hint="eastAsia"/>
          <w:kern w:val="2"/>
        </w:rPr>
        <w:t>图</w:t>
      </w:r>
      <w:r>
        <w:rPr>
          <w:kern w:val="2"/>
        </w:rPr>
        <w:t xml:space="preserve">1-3  </w:t>
      </w:r>
      <w:r>
        <w:rPr>
          <w:rFonts w:hint="eastAsia"/>
          <w:kern w:val="2"/>
        </w:rPr>
        <w:t>接受许可条款</w:t>
      </w:r>
    </w:p>
    <w:p>
      <w:pPr>
        <w:rPr>
          <w:kern w:val="2"/>
        </w:rPr>
      </w:pPr>
      <w:r>
        <w:rPr>
          <w:rFonts w:hint="eastAsia"/>
          <w:kern w:val="2"/>
        </w:rPr>
        <w:t>选择虚拟机软件的安装位置（可选择默认位置），选中“增强型键盘驱动程序”复选框后单击“下一步”按钮，如图</w:t>
      </w:r>
      <w:r>
        <w:rPr>
          <w:kern w:val="2"/>
        </w:rPr>
        <w:t>1-4</w:t>
      </w:r>
      <w:r>
        <w:rPr>
          <w:rFonts w:hint="eastAsia"/>
          <w:kern w:val="2"/>
        </w:rPr>
        <w:t>所示。</w:t>
      </w:r>
    </w:p>
    <w:p>
      <w:pPr>
        <w:rPr>
          <w:kern w:val="2"/>
        </w:rPr>
      </w:pPr>
      <w:r>
        <w:rPr>
          <w:rFonts w:hint="eastAsia"/>
          <w:color w:val="000000"/>
          <w:kern w:val="2"/>
          <w:szCs w:val="21"/>
        </w:rPr>
        <w:t>根据自身情况适当选择“启动时检查产品更新”与“帮助完善</w:t>
      </w:r>
      <w:r>
        <w:rPr>
          <w:color w:val="000000"/>
          <w:kern w:val="2"/>
          <w:szCs w:val="21"/>
        </w:rPr>
        <w:t>VMware Workstation Pro</w:t>
      </w:r>
      <w:r>
        <w:rPr>
          <w:rFonts w:hint="eastAsia"/>
          <w:color w:val="000000"/>
          <w:kern w:val="2"/>
          <w:szCs w:val="21"/>
        </w:rPr>
        <w:t>”复选框，然后单击“下一步”按钮，如图</w:t>
      </w:r>
      <w:r>
        <w:rPr>
          <w:color w:val="000000"/>
          <w:kern w:val="2"/>
          <w:szCs w:val="21"/>
        </w:rPr>
        <w:t>1-5</w:t>
      </w:r>
      <w:r>
        <w:rPr>
          <w:rFonts w:hint="eastAsia"/>
          <w:color w:val="000000"/>
          <w:kern w:val="2"/>
          <w:szCs w:val="21"/>
        </w:rPr>
        <w:t>所示。</w:t>
      </w:r>
    </w:p>
    <w:p>
      <w:pPr>
        <w:rPr>
          <w:kern w:val="2"/>
        </w:rPr>
      </w:pPr>
      <w:r>
        <w:rPr>
          <w:rFonts w:hint="eastAsia"/>
          <w:kern w:val="2"/>
        </w:rPr>
        <w:t>选中“桌面”和“开始菜单程序文件夹”复选框，然后单击“下一步”按钮，如图</w:t>
      </w:r>
      <w:r>
        <w:rPr>
          <w:kern w:val="2"/>
        </w:rPr>
        <w:t>1-6</w:t>
      </w:r>
      <w:r>
        <w:rPr>
          <w:rFonts w:hint="eastAsia"/>
          <w:kern w:val="2"/>
        </w:rPr>
        <w:t>所示。</w:t>
      </w:r>
    </w:p>
    <w:p>
      <w:pPr>
        <w:pStyle w:val="32"/>
        <w:pageBreakBefore/>
        <w:rPr>
          <w:kern w:val="2"/>
        </w:rPr>
      </w:pPr>
      <w:r>
        <w:rPr>
          <w:color w:val="000000"/>
          <w:kern w:val="2"/>
          <w:szCs w:val="21"/>
        </w:rPr>
        <w:drawing>
          <wp:inline distT="0" distB="0" distL="0" distR="0">
            <wp:extent cx="2895600" cy="2255520"/>
            <wp:effectExtent l="0" t="0" r="0" b="0"/>
            <wp:docPr id="17" name="图片 17" descr="虚拟机安装步骤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虚拟机安装步骤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95600" cy="22555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1-4  </w:t>
      </w:r>
      <w:r>
        <w:rPr>
          <w:rFonts w:hint="eastAsia"/>
          <w:color w:val="000000"/>
          <w:kern w:val="2"/>
          <w:szCs w:val="21"/>
        </w:rPr>
        <w:t>选择虚拟机软件的安装路径</w:t>
      </w:r>
    </w:p>
    <w:p>
      <w:pPr>
        <w:pStyle w:val="32"/>
        <w:rPr>
          <w:color w:val="000000"/>
          <w:kern w:val="2"/>
          <w:szCs w:val="21"/>
        </w:rPr>
      </w:pPr>
      <w:r>
        <w:rPr>
          <w:color w:val="000000"/>
          <w:kern w:val="2"/>
          <w:szCs w:val="21"/>
        </w:rPr>
        <w:drawing>
          <wp:inline distT="0" distB="0" distL="0" distR="0">
            <wp:extent cx="2903220" cy="2263140"/>
            <wp:effectExtent l="0" t="0" r="0" b="0"/>
            <wp:docPr id="18" name="图片 18" descr="虚拟机安装步骤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虚拟机安装步骤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03220" cy="2263140"/>
                    </a:xfrm>
                    <a:prstGeom prst="rect">
                      <a:avLst/>
                    </a:prstGeom>
                    <a:noFill/>
                    <a:ln>
                      <a:noFill/>
                    </a:ln>
                  </pic:spPr>
                </pic:pic>
              </a:graphicData>
            </a:graphic>
          </wp:inline>
        </w:drawing>
      </w:r>
    </w:p>
    <w:p>
      <w:pPr>
        <w:pStyle w:val="33"/>
        <w:rPr>
          <w:color w:val="000000"/>
          <w:kern w:val="2"/>
          <w:szCs w:val="21"/>
        </w:rPr>
      </w:pPr>
      <w:r>
        <w:rPr>
          <w:rFonts w:hint="eastAsia"/>
          <w:kern w:val="2"/>
        </w:rPr>
        <w:t>图</w:t>
      </w:r>
      <w:r>
        <w:rPr>
          <w:kern w:val="2"/>
        </w:rPr>
        <w:t xml:space="preserve">1-5  </w:t>
      </w:r>
      <w:r>
        <w:rPr>
          <w:rFonts w:hint="eastAsia"/>
          <w:kern w:val="2"/>
        </w:rPr>
        <w:t>虚拟机的用户体验设置</w:t>
      </w:r>
    </w:p>
    <w:p>
      <w:pPr>
        <w:pStyle w:val="32"/>
        <w:rPr>
          <w:kern w:val="2"/>
        </w:rPr>
      </w:pPr>
      <w:r>
        <w:rPr>
          <w:color w:val="000000"/>
          <w:kern w:val="2"/>
          <w:szCs w:val="21"/>
        </w:rPr>
        <w:drawing>
          <wp:inline distT="0" distB="0" distL="0" distR="0">
            <wp:extent cx="2895600" cy="2270760"/>
            <wp:effectExtent l="0" t="0" r="0" b="0"/>
            <wp:docPr id="19" name="图片 19" descr="虚拟机安装步骤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虚拟机安装步骤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95600" cy="22707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1-6  </w:t>
      </w:r>
      <w:r>
        <w:rPr>
          <w:rFonts w:hint="eastAsia"/>
          <w:color w:val="000000"/>
          <w:kern w:val="2"/>
          <w:szCs w:val="21"/>
        </w:rPr>
        <w:t>虚拟机图标的快捷方式生成位置</w:t>
      </w:r>
    </w:p>
    <w:p>
      <w:pPr>
        <w:rPr>
          <w:kern w:val="2"/>
        </w:rPr>
      </w:pPr>
      <w:r>
        <w:rPr>
          <w:rFonts w:hint="eastAsia"/>
          <w:color w:val="000000"/>
          <w:kern w:val="2"/>
          <w:szCs w:val="21"/>
        </w:rPr>
        <w:t>一切准备就绪后，单击“安装”按钮，如图</w:t>
      </w:r>
      <w:r>
        <w:rPr>
          <w:color w:val="000000"/>
          <w:kern w:val="2"/>
          <w:szCs w:val="21"/>
        </w:rPr>
        <w:t>1-7</w:t>
      </w:r>
      <w:r>
        <w:rPr>
          <w:rFonts w:hint="eastAsia"/>
          <w:color w:val="000000"/>
          <w:kern w:val="2"/>
          <w:szCs w:val="21"/>
        </w:rPr>
        <w:t>所示。</w:t>
      </w:r>
    </w:p>
    <w:p>
      <w:pPr>
        <w:pStyle w:val="32"/>
        <w:rPr>
          <w:color w:val="000000"/>
          <w:kern w:val="2"/>
          <w:szCs w:val="21"/>
        </w:rPr>
      </w:pPr>
      <w:r>
        <w:rPr>
          <w:color w:val="000000"/>
          <w:kern w:val="2"/>
          <w:szCs w:val="21"/>
        </w:rPr>
        <w:drawing>
          <wp:inline distT="0" distB="0" distL="0" distR="0">
            <wp:extent cx="2895600" cy="2255520"/>
            <wp:effectExtent l="0" t="0" r="0" b="0"/>
            <wp:docPr id="20" name="图片 20" descr="虚拟机安装步骤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虚拟机安装步骤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95600" cy="225552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1-7  </w:t>
      </w:r>
      <w:r>
        <w:rPr>
          <w:rFonts w:hint="eastAsia"/>
          <w:kern w:val="2"/>
        </w:rPr>
        <w:t>准备开始安装虚拟机</w:t>
      </w:r>
    </w:p>
    <w:p>
      <w:pPr>
        <w:rPr>
          <w:spacing w:val="6"/>
          <w:kern w:val="2"/>
        </w:rPr>
      </w:pPr>
      <w:r>
        <w:rPr>
          <w:rFonts w:hint="eastAsia"/>
          <w:kern w:val="2"/>
        </w:rPr>
        <w:t>进入安装过程，此时要做的就是耐心等待虚拟机软件的安装过程结束，如图</w:t>
      </w:r>
      <w:r>
        <w:rPr>
          <w:kern w:val="2"/>
        </w:rPr>
        <w:t>1-8</w:t>
      </w:r>
      <w:r>
        <w:rPr>
          <w:rFonts w:hint="eastAsia"/>
          <w:spacing w:val="6"/>
          <w:kern w:val="2"/>
        </w:rPr>
        <w:t>所示。</w:t>
      </w:r>
    </w:p>
    <w:p>
      <w:pPr>
        <w:pStyle w:val="32"/>
        <w:rPr>
          <w:kern w:val="2"/>
        </w:rPr>
      </w:pPr>
      <w:r>
        <w:rPr>
          <w:color w:val="000000"/>
          <w:kern w:val="2"/>
          <w:szCs w:val="21"/>
        </w:rPr>
        <w:drawing>
          <wp:inline distT="0" distB="0" distL="0" distR="0">
            <wp:extent cx="2895600" cy="2255520"/>
            <wp:effectExtent l="0" t="0" r="0" b="0"/>
            <wp:docPr id="21" name="图片 21" descr="虚拟机安装步骤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虚拟机安装步骤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95600" cy="22555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1-8  </w:t>
      </w:r>
      <w:r>
        <w:rPr>
          <w:rFonts w:hint="eastAsia"/>
          <w:color w:val="000000"/>
          <w:kern w:val="2"/>
          <w:szCs w:val="21"/>
        </w:rPr>
        <w:t>等待虚拟机软件安装完成</w:t>
      </w:r>
    </w:p>
    <w:p>
      <w:pPr>
        <w:rPr>
          <w:kern w:val="2"/>
        </w:rPr>
      </w:pPr>
      <w:r>
        <w:rPr>
          <w:rFonts w:hint="eastAsia"/>
          <w:color w:val="000000"/>
          <w:kern w:val="2"/>
          <w:szCs w:val="21"/>
        </w:rPr>
        <w:t>大约</w:t>
      </w:r>
      <w:r>
        <w:rPr>
          <w:color w:val="000000"/>
          <w:kern w:val="2"/>
          <w:szCs w:val="21"/>
        </w:rPr>
        <w:t>5</w:t>
      </w:r>
      <w:r>
        <w:rPr>
          <w:rFonts w:hint="eastAsia" w:eastAsia="宋体"/>
          <w:color w:val="000000"/>
          <w:kern w:val="2"/>
          <w:szCs w:val="21"/>
        </w:rPr>
        <w:t>～</w:t>
      </w:r>
      <w:r>
        <w:rPr>
          <w:color w:val="000000"/>
          <w:kern w:val="2"/>
          <w:szCs w:val="21"/>
        </w:rPr>
        <w:t>10</w:t>
      </w:r>
      <w:r>
        <w:rPr>
          <w:rFonts w:hint="eastAsia"/>
          <w:color w:val="000000"/>
          <w:kern w:val="2"/>
          <w:szCs w:val="21"/>
        </w:rPr>
        <w:t>分钟后，虚拟机软件便会安装完成，然后再次单击“完成”按钮，如图</w:t>
      </w:r>
      <w:r>
        <w:rPr>
          <w:color w:val="000000"/>
          <w:kern w:val="2"/>
          <w:szCs w:val="21"/>
        </w:rPr>
        <w:t>1-9</w:t>
      </w:r>
      <w:r>
        <w:rPr>
          <w:rFonts w:hint="eastAsia"/>
          <w:color w:val="000000"/>
          <w:kern w:val="2"/>
          <w:szCs w:val="21"/>
        </w:rPr>
        <w:t>所示。</w:t>
      </w:r>
    </w:p>
    <w:p>
      <w:pPr>
        <w:rPr>
          <w:kern w:val="2"/>
        </w:rPr>
      </w:pPr>
      <w:r>
        <w:rPr>
          <w:rFonts w:hint="eastAsia"/>
          <w:kern w:val="2"/>
        </w:rPr>
        <w:t>双击桌面上生成的虚拟机快捷图标，在弹出的如图</w:t>
      </w:r>
      <w:r>
        <w:rPr>
          <w:kern w:val="2"/>
        </w:rPr>
        <w:t>1-10</w:t>
      </w:r>
      <w:r>
        <w:rPr>
          <w:rFonts w:hint="eastAsia"/>
          <w:kern w:val="2"/>
        </w:rPr>
        <w:t>所示的界面中，输入许可证密钥，或者选择试用之后，单击“继续”按钮（这里选择的是“我希望试用</w:t>
      </w:r>
      <w:r>
        <w:rPr>
          <w:kern w:val="2"/>
        </w:rPr>
        <w:t>VMware Worksatation 12 30</w:t>
      </w:r>
      <w:r>
        <w:rPr>
          <w:rFonts w:hint="eastAsia"/>
          <w:kern w:val="2"/>
        </w:rPr>
        <w:t>天”复选框）。</w:t>
      </w:r>
    </w:p>
    <w:p>
      <w:pPr>
        <w:rPr>
          <w:spacing w:val="6"/>
          <w:kern w:val="2"/>
        </w:rPr>
      </w:pPr>
      <w:r>
        <w:rPr>
          <w:rFonts w:hint="eastAsia"/>
          <w:spacing w:val="6"/>
          <w:kern w:val="2"/>
        </w:rPr>
        <w:t>在出现“欢迎使用</w:t>
      </w:r>
      <w:r>
        <w:rPr>
          <w:spacing w:val="6"/>
          <w:kern w:val="2"/>
        </w:rPr>
        <w:t>VMware Workstation 12</w:t>
      </w:r>
      <w:r>
        <w:rPr>
          <w:rFonts w:hint="eastAsia"/>
          <w:spacing w:val="6"/>
          <w:kern w:val="2"/>
        </w:rPr>
        <w:t>”界面后，单击“完成”按钮，如图</w:t>
      </w:r>
      <w:r>
        <w:rPr>
          <w:spacing w:val="6"/>
          <w:kern w:val="2"/>
        </w:rPr>
        <w:t>1-11</w:t>
      </w:r>
      <w:r>
        <w:rPr>
          <w:rFonts w:hint="eastAsia"/>
          <w:spacing w:val="6"/>
          <w:kern w:val="2"/>
        </w:rPr>
        <w:t>所示。</w:t>
      </w:r>
    </w:p>
    <w:p>
      <w:pPr>
        <w:rPr>
          <w:kern w:val="2"/>
        </w:rPr>
      </w:pPr>
      <w:r>
        <w:rPr>
          <w:rFonts w:hint="eastAsia"/>
          <w:kern w:val="2"/>
        </w:rPr>
        <w:t>在桌面上再次双击快捷方式，此时便看到了虚拟机软件的管理界面，如图</w:t>
      </w:r>
      <w:r>
        <w:rPr>
          <w:kern w:val="2"/>
        </w:rPr>
        <w:t>1-12</w:t>
      </w:r>
      <w:r>
        <w:rPr>
          <w:rFonts w:hint="eastAsia"/>
          <w:kern w:val="2"/>
        </w:rPr>
        <w:t>所示。</w:t>
      </w:r>
    </w:p>
    <w:p>
      <w:pPr>
        <w:pStyle w:val="32"/>
        <w:rPr>
          <w:kern w:val="2"/>
        </w:rPr>
      </w:pPr>
      <w:r>
        <w:rPr>
          <w:color w:val="000000"/>
          <w:kern w:val="2"/>
          <w:szCs w:val="21"/>
        </w:rPr>
        <w:drawing>
          <wp:inline distT="0" distB="0" distL="0" distR="0">
            <wp:extent cx="2895600" cy="2263140"/>
            <wp:effectExtent l="0" t="0" r="0" b="0"/>
            <wp:docPr id="22" name="图片 22" descr="虚拟机安装步骤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虚拟机安装步骤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95600" cy="22631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1-9  </w:t>
      </w:r>
      <w:r>
        <w:rPr>
          <w:rFonts w:hint="eastAsia"/>
          <w:color w:val="000000"/>
          <w:kern w:val="2"/>
          <w:szCs w:val="21"/>
        </w:rPr>
        <w:t>虚拟机软件安装向导完成界面</w:t>
      </w:r>
    </w:p>
    <w:p>
      <w:pPr>
        <w:pStyle w:val="32"/>
        <w:rPr>
          <w:color w:val="000000"/>
          <w:kern w:val="2"/>
          <w:szCs w:val="21"/>
        </w:rPr>
      </w:pPr>
      <w:r>
        <w:rPr>
          <w:color w:val="000000"/>
          <w:kern w:val="2"/>
          <w:szCs w:val="21"/>
        </w:rPr>
        <w:drawing>
          <wp:inline distT="0" distB="0" distL="0" distR="0">
            <wp:extent cx="2217420" cy="2118360"/>
            <wp:effectExtent l="0" t="0" r="0" b="0"/>
            <wp:docPr id="23" name="图片 23" descr="虚拟机安装步骤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虚拟机安装步骤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17420" cy="2118360"/>
                    </a:xfrm>
                    <a:prstGeom prst="rect">
                      <a:avLst/>
                    </a:prstGeom>
                    <a:noFill/>
                    <a:ln>
                      <a:noFill/>
                    </a:ln>
                  </pic:spPr>
                </pic:pic>
              </a:graphicData>
            </a:graphic>
          </wp:inline>
        </w:drawing>
      </w:r>
      <w:r>
        <w:rPr>
          <w:rFonts w:hint="eastAsia"/>
          <w:color w:val="000000"/>
          <w:kern w:val="2"/>
          <w:szCs w:val="21"/>
        </w:rPr>
        <w:t xml:space="preserve">     </w:t>
      </w:r>
      <w:r>
        <w:rPr>
          <w:color w:val="000000"/>
          <w:kern w:val="2"/>
          <w:szCs w:val="21"/>
        </w:rPr>
        <w:drawing>
          <wp:inline distT="0" distB="0" distL="0" distR="0">
            <wp:extent cx="2217420" cy="2118360"/>
            <wp:effectExtent l="0" t="0" r="0" b="0"/>
            <wp:docPr id="24" name="图片 24" descr="虚拟机安装步骤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虚拟机安装步骤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217420" cy="2118360"/>
                    </a:xfrm>
                    <a:prstGeom prst="rect">
                      <a:avLst/>
                    </a:prstGeom>
                    <a:noFill/>
                    <a:ln>
                      <a:noFill/>
                    </a:ln>
                  </pic:spPr>
                </pic:pic>
              </a:graphicData>
            </a:graphic>
          </wp:inline>
        </w:drawing>
      </w:r>
    </w:p>
    <w:p>
      <w:pPr>
        <w:pStyle w:val="33"/>
        <w:jc w:val="both"/>
        <w:rPr>
          <w:kern w:val="2"/>
        </w:rPr>
      </w:pPr>
      <w:r>
        <w:rPr>
          <w:rFonts w:hint="eastAsia"/>
          <w:color w:val="000000"/>
          <w:kern w:val="2"/>
          <w:szCs w:val="21"/>
        </w:rPr>
        <w:t xml:space="preserve">        图</w:t>
      </w:r>
      <w:r>
        <w:rPr>
          <w:color w:val="000000"/>
          <w:kern w:val="2"/>
          <w:szCs w:val="21"/>
        </w:rPr>
        <w:t xml:space="preserve">1-10  </w:t>
      </w:r>
      <w:r>
        <w:rPr>
          <w:rFonts w:hint="eastAsia"/>
          <w:color w:val="000000"/>
          <w:kern w:val="2"/>
          <w:szCs w:val="21"/>
        </w:rPr>
        <w:t xml:space="preserve">虚拟机软件许可验证界面               </w:t>
      </w:r>
      <w:r>
        <w:rPr>
          <w:rFonts w:hint="eastAsia"/>
          <w:kern w:val="2"/>
        </w:rPr>
        <w:t>图</w:t>
      </w:r>
      <w:r>
        <w:rPr>
          <w:kern w:val="2"/>
        </w:rPr>
        <w:t xml:space="preserve">1-11  </w:t>
      </w:r>
      <w:r>
        <w:rPr>
          <w:rFonts w:hint="eastAsia"/>
          <w:kern w:val="2"/>
        </w:rPr>
        <w:t>虚拟机软件的感谢界面</w:t>
      </w:r>
    </w:p>
    <w:p>
      <w:pPr>
        <w:pStyle w:val="32"/>
        <w:rPr>
          <w:kern w:val="2"/>
        </w:rPr>
      </w:pPr>
      <w:r>
        <w:rPr>
          <w:color w:val="000000"/>
          <w:kern w:val="2"/>
          <w:szCs w:val="21"/>
        </w:rPr>
        <w:drawing>
          <wp:inline distT="0" distB="0" distL="0" distR="0">
            <wp:extent cx="4053840" cy="2308860"/>
            <wp:effectExtent l="0" t="0" r="0" b="0"/>
            <wp:docPr id="25" name="图片 25" descr="虚拟机安装步骤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虚拟机安装步骤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53840" cy="23088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1-12  </w:t>
      </w:r>
      <w:r>
        <w:rPr>
          <w:rFonts w:hint="eastAsia"/>
          <w:color w:val="000000"/>
          <w:kern w:val="2"/>
          <w:szCs w:val="21"/>
        </w:rPr>
        <w:t>虚拟机软件的管理界面</w:t>
      </w:r>
    </w:p>
    <w:p>
      <w:pPr>
        <w:rPr>
          <w:spacing w:val="4"/>
          <w:kern w:val="2"/>
        </w:rPr>
      </w:pPr>
      <w:r>
        <w:rPr>
          <w:rFonts w:hint="eastAsia"/>
          <w:color w:val="000000"/>
          <w:spacing w:val="4"/>
          <w:kern w:val="2"/>
          <w:szCs w:val="21"/>
        </w:rPr>
        <w:t>注意，在安装完虚拟机之后，不能立即安装</w:t>
      </w:r>
      <w:r>
        <w:rPr>
          <w:color w:val="000000"/>
          <w:spacing w:val="4"/>
          <w:kern w:val="2"/>
          <w:szCs w:val="21"/>
        </w:rPr>
        <w:t>Linux</w:t>
      </w:r>
      <w:r>
        <w:rPr>
          <w:rFonts w:hint="eastAsia"/>
          <w:color w:val="000000"/>
          <w:spacing w:val="4"/>
          <w:kern w:val="2"/>
          <w:szCs w:val="21"/>
        </w:rPr>
        <w:t>系统，因为还要在虚拟机内设置操作系统的硬件标准。只有把虚拟机内系统的硬件资源模拟出来后才可以正式步入</w:t>
      </w:r>
      <w:r>
        <w:rPr>
          <w:color w:val="000000"/>
          <w:spacing w:val="4"/>
          <w:kern w:val="2"/>
          <w:szCs w:val="21"/>
        </w:rPr>
        <w:t>Linux</w:t>
      </w:r>
      <w:r>
        <w:rPr>
          <w:rFonts w:hint="eastAsia"/>
          <w:color w:val="000000"/>
          <w:spacing w:val="4"/>
          <w:kern w:val="2"/>
          <w:szCs w:val="21"/>
        </w:rPr>
        <w:t>系统安装之旅。</w:t>
      </w:r>
      <w:r>
        <w:rPr>
          <w:color w:val="000000"/>
          <w:spacing w:val="4"/>
          <w:kern w:val="2"/>
          <w:szCs w:val="21"/>
        </w:rPr>
        <w:t>VM</w:t>
      </w:r>
      <w:r>
        <w:rPr>
          <w:rFonts w:hint="eastAsia"/>
          <w:color w:val="000000"/>
          <w:spacing w:val="4"/>
          <w:kern w:val="2"/>
          <w:szCs w:val="21"/>
        </w:rPr>
        <w:t>虚拟机的强大之处在于不仅可以调取真实的物理设备资源，还可以模拟出多网卡或硬盘等资源，因此完全可以满足大家对学习环境的需求，再次强调，真的不用特意购买新电脑。</w:t>
      </w:r>
    </w:p>
    <w:p>
      <w:pPr>
        <w:rPr>
          <w:kern w:val="2"/>
        </w:rPr>
      </w:pPr>
      <w:r>
        <w:rPr>
          <w:rFonts w:hint="eastAsia"/>
          <w:kern w:val="2"/>
        </w:rPr>
        <w:t>在图</w:t>
      </w:r>
      <w:r>
        <w:rPr>
          <w:kern w:val="2"/>
        </w:rPr>
        <w:t>1-12</w:t>
      </w:r>
      <w:r>
        <w:rPr>
          <w:rFonts w:hint="eastAsia"/>
          <w:kern w:val="2"/>
        </w:rPr>
        <w:t>中，单击“创建新的虚拟机”选项，并在弹出的“新建虚拟机向导”界面中选择“典型”单选按钮，然后单击“下一步”按钮，如图</w:t>
      </w:r>
      <w:r>
        <w:rPr>
          <w:kern w:val="2"/>
        </w:rPr>
        <w:t>1-13</w:t>
      </w:r>
      <w:r>
        <w:rPr>
          <w:rFonts w:hint="eastAsia"/>
          <w:kern w:val="2"/>
        </w:rPr>
        <w:t>所示。</w:t>
      </w:r>
    </w:p>
    <w:p>
      <w:pPr>
        <w:pStyle w:val="32"/>
        <w:rPr>
          <w:color w:val="000000"/>
          <w:kern w:val="2"/>
          <w:szCs w:val="21"/>
        </w:rPr>
      </w:pPr>
      <w:r>
        <w:rPr>
          <w:color w:val="000000"/>
          <w:kern w:val="2"/>
          <w:szCs w:val="21"/>
        </w:rPr>
        <w:drawing>
          <wp:inline distT="0" distB="0" distL="0" distR="0">
            <wp:extent cx="2941320" cy="2865120"/>
            <wp:effectExtent l="0" t="0" r="0" b="0"/>
            <wp:docPr id="26" name="图片 26" descr="虚拟机硬件的配置过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虚拟机硬件的配置过程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941320" cy="286512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1-13  </w:t>
      </w:r>
      <w:r>
        <w:rPr>
          <w:rFonts w:hint="eastAsia"/>
          <w:kern w:val="2"/>
        </w:rPr>
        <w:t>新建虚拟机向导</w:t>
      </w:r>
    </w:p>
    <w:p>
      <w:pPr>
        <w:rPr>
          <w:kern w:val="2"/>
        </w:rPr>
      </w:pPr>
      <w:r>
        <w:rPr>
          <w:rFonts w:hint="eastAsia"/>
          <w:kern w:val="2"/>
        </w:rPr>
        <w:t>选中“稍后安装操作系统”单选按钮，然后单击“下一步”按钮，如图</w:t>
      </w:r>
      <w:r>
        <w:rPr>
          <w:kern w:val="2"/>
        </w:rPr>
        <w:t>1-14</w:t>
      </w:r>
      <w:r>
        <w:rPr>
          <w:rFonts w:hint="eastAsia"/>
          <w:kern w:val="2"/>
        </w:rPr>
        <w:t>所示。</w:t>
      </w:r>
    </w:p>
    <w:p>
      <w:pPr>
        <w:pStyle w:val="32"/>
        <w:rPr>
          <w:kern w:val="2"/>
        </w:rPr>
      </w:pPr>
      <w:r>
        <w:rPr>
          <w:color w:val="000000"/>
          <w:kern w:val="2"/>
          <w:szCs w:val="21"/>
        </w:rPr>
        <w:drawing>
          <wp:inline distT="0" distB="0" distL="0" distR="0">
            <wp:extent cx="2941320" cy="2865120"/>
            <wp:effectExtent l="0" t="0" r="0" b="0"/>
            <wp:docPr id="27" name="图片 27" descr="虚拟机硬件的配置过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虚拟机硬件的配置过程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41320" cy="2865120"/>
                    </a:xfrm>
                    <a:prstGeom prst="rect">
                      <a:avLst/>
                    </a:prstGeom>
                    <a:noFill/>
                    <a:ln>
                      <a:noFill/>
                    </a:ln>
                  </pic:spPr>
                </pic:pic>
              </a:graphicData>
            </a:graphic>
          </wp:inline>
        </w:drawing>
      </w:r>
    </w:p>
    <w:p>
      <w:pPr>
        <w:pStyle w:val="33"/>
        <w:rPr>
          <w:color w:val="000000"/>
          <w:kern w:val="2"/>
          <w:szCs w:val="21"/>
        </w:rPr>
      </w:pPr>
      <w:r>
        <w:rPr>
          <w:rFonts w:hint="eastAsia"/>
          <w:color w:val="000000"/>
          <w:kern w:val="2"/>
          <w:szCs w:val="21"/>
        </w:rPr>
        <w:t>图</w:t>
      </w:r>
      <w:r>
        <w:rPr>
          <w:color w:val="000000"/>
          <w:kern w:val="2"/>
          <w:szCs w:val="21"/>
        </w:rPr>
        <w:t xml:space="preserve">1-14  </w:t>
      </w:r>
      <w:r>
        <w:rPr>
          <w:rFonts w:hint="eastAsia"/>
          <w:color w:val="000000"/>
          <w:kern w:val="2"/>
          <w:szCs w:val="21"/>
        </w:rPr>
        <w:t>选择虚拟机的安装来源</w:t>
      </w:r>
    </w:p>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rPr>
            </w:pPr>
            <w:r>
              <w:rPr>
                <w:rFonts w:hint="eastAsia"/>
                <w:kern w:val="2"/>
              </w:rPr>
              <w:t>在近几年的讲课过程中真是遇到了很多不听话的学生，明明要求选择“稍后安装操作系统”单选按钮，结果非要选择“安装程序光盘镜像文件”单选按钮，并把下载好的</w:t>
            </w:r>
            <w:r>
              <w:rPr>
                <w:kern w:val="2"/>
              </w:rPr>
              <w:t>RHEL 7</w:t>
            </w:r>
            <w:r>
              <w:rPr>
                <w:rFonts w:hint="eastAsia"/>
                <w:kern w:val="2"/>
              </w:rPr>
              <w:t>系统的镜像选中。这样一来，虚拟机会通过默认的安装策略为您部署最精简的</w:t>
            </w:r>
            <w:r>
              <w:rPr>
                <w:kern w:val="2"/>
              </w:rPr>
              <w:t>Linux</w:t>
            </w:r>
            <w:r>
              <w:rPr>
                <w:rFonts w:hint="eastAsia"/>
                <w:kern w:val="2"/>
              </w:rPr>
              <w:t>系统，而不会再向您询问安装设置的选项。</w:t>
            </w:r>
          </w:p>
          <w:p>
            <w:pPr>
              <w:pStyle w:val="42"/>
              <w:rPr>
                <w:kern w:val="2"/>
                <w:shd w:val="pct10" w:color="auto" w:fill="FFFFFF"/>
              </w:rPr>
            </w:pPr>
            <w:r>
              <w:rPr>
                <w:rFonts w:hint="eastAsia"/>
                <w:kern w:val="2"/>
              </w:rPr>
              <w:t>如果您是购买图书自行学习的话，请一定不要低估后续实验的难度和</w:t>
            </w:r>
            <w:r>
              <w:rPr>
                <w:kern w:val="2"/>
              </w:rPr>
              <w:t>Linux</w:t>
            </w:r>
            <w:r>
              <w:rPr>
                <w:rFonts w:hint="eastAsia"/>
                <w:kern w:val="2"/>
              </w:rPr>
              <w:t>知识体系的难度，更不要高估自己的自学和排错能力，否则可能会因为系统长期报错而丧失学习兴趣，得不偿失。对于经济条件允许、有意愿深入了解</w:t>
            </w:r>
            <w:r>
              <w:rPr>
                <w:kern w:val="2"/>
              </w:rPr>
              <w:t>Linux</w:t>
            </w:r>
            <w:r>
              <w:rPr>
                <w:rFonts w:hint="eastAsia"/>
                <w:kern w:val="2"/>
              </w:rPr>
              <w:t>系统并考取红帽</w:t>
            </w:r>
            <w:r>
              <w:rPr>
                <w:kern w:val="2"/>
              </w:rPr>
              <w:t>RHCE</w:t>
            </w:r>
            <w:r>
              <w:rPr>
                <w:rFonts w:hint="eastAsia"/>
                <w:kern w:val="2"/>
              </w:rPr>
              <w:t>的同学，可以看一下刘遄老师主讲的培训介绍：</w:t>
            </w:r>
            <w:r>
              <w:fldChar w:fldCharType="begin"/>
            </w:r>
            <w:r>
              <w:instrText xml:space="preserve"> HYPERLINK "https://www.linuxprobe.com/training" </w:instrText>
            </w:r>
            <w:r>
              <w:fldChar w:fldCharType="separate"/>
            </w:r>
            <w:r>
              <w:rPr>
                <w:rStyle w:val="21"/>
                <w:kern w:val="2"/>
              </w:rPr>
              <w:t>https://www.linuxprobe.com/training</w:t>
            </w:r>
            <w:r>
              <w:rPr>
                <w:rStyle w:val="21"/>
                <w:kern w:val="2"/>
              </w:rPr>
              <w:fldChar w:fldCharType="end"/>
            </w:r>
            <w:r>
              <w:rPr>
                <w:rFonts w:hint="eastAsia"/>
                <w:kern w:val="2"/>
              </w:rPr>
              <w:t>。</w:t>
            </w:r>
          </w:p>
        </w:tc>
      </w:tr>
    </w:tbl>
    <w:p>
      <w:pPr>
        <w:pStyle w:val="29"/>
        <w:rPr>
          <w:kern w:val="2"/>
          <w:shd w:val="pct10" w:color="auto" w:fill="FFFFFF"/>
        </w:rPr>
      </w:pPr>
    </w:p>
    <w:p>
      <w:pPr>
        <w:rPr>
          <w:kern w:val="2"/>
        </w:rPr>
      </w:pPr>
      <w:r>
        <w:rPr>
          <w:rFonts w:hint="eastAsia"/>
          <w:color w:val="000000"/>
          <w:kern w:val="2"/>
          <w:szCs w:val="21"/>
        </w:rPr>
        <w:t>在图</w:t>
      </w:r>
      <w:r>
        <w:rPr>
          <w:color w:val="000000"/>
          <w:kern w:val="2"/>
          <w:szCs w:val="21"/>
        </w:rPr>
        <w:t>1-15</w:t>
      </w:r>
      <w:r>
        <w:rPr>
          <w:rFonts w:hint="eastAsia"/>
          <w:color w:val="000000"/>
          <w:kern w:val="2"/>
          <w:szCs w:val="21"/>
        </w:rPr>
        <w:t>中，将客户机操作系统的类型选择为“</w:t>
      </w:r>
      <w:r>
        <w:rPr>
          <w:color w:val="000000"/>
          <w:kern w:val="2"/>
          <w:szCs w:val="21"/>
        </w:rPr>
        <w:t>Linux</w:t>
      </w:r>
      <w:r>
        <w:rPr>
          <w:rFonts w:hint="eastAsia"/>
          <w:color w:val="000000"/>
          <w:kern w:val="2"/>
          <w:szCs w:val="21"/>
        </w:rPr>
        <w:t>”，版本为“</w:t>
      </w:r>
      <w:r>
        <w:rPr>
          <w:color w:val="000000"/>
          <w:kern w:val="2"/>
          <w:szCs w:val="21"/>
        </w:rPr>
        <w:t>Red Hat Enterprise Linux 7 64</w:t>
      </w:r>
      <w:r>
        <w:rPr>
          <w:rFonts w:hint="eastAsia"/>
          <w:color w:val="000000"/>
          <w:kern w:val="2"/>
          <w:szCs w:val="21"/>
        </w:rPr>
        <w:t>位”，然后单击“下一步”按钮。</w:t>
      </w:r>
    </w:p>
    <w:p>
      <w:pPr>
        <w:pStyle w:val="32"/>
        <w:spacing w:before="300"/>
        <w:rPr>
          <w:color w:val="000000"/>
          <w:kern w:val="2"/>
          <w:szCs w:val="21"/>
        </w:rPr>
      </w:pPr>
      <w:r>
        <w:rPr>
          <w:color w:val="000000"/>
          <w:kern w:val="2"/>
          <w:szCs w:val="21"/>
        </w:rPr>
        <w:drawing>
          <wp:inline distT="0" distB="0" distL="0" distR="0">
            <wp:extent cx="3246120" cy="3169920"/>
            <wp:effectExtent l="0" t="0" r="0" b="0"/>
            <wp:docPr id="28" name="图片 28" descr="虚拟机硬件的配置过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虚拟机硬件的配置过程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246120" cy="3169920"/>
                    </a:xfrm>
                    <a:prstGeom prst="rect">
                      <a:avLst/>
                    </a:prstGeom>
                    <a:noFill/>
                    <a:ln>
                      <a:noFill/>
                    </a:ln>
                  </pic:spPr>
                </pic:pic>
              </a:graphicData>
            </a:graphic>
          </wp:inline>
        </w:drawing>
      </w:r>
    </w:p>
    <w:p>
      <w:pPr>
        <w:pStyle w:val="33"/>
        <w:spacing w:after="240"/>
        <w:rPr>
          <w:kern w:val="2"/>
        </w:rPr>
      </w:pPr>
      <w:r>
        <w:rPr>
          <w:rFonts w:hint="eastAsia"/>
          <w:kern w:val="2"/>
        </w:rPr>
        <w:t>图</w:t>
      </w:r>
      <w:r>
        <w:rPr>
          <w:kern w:val="2"/>
        </w:rPr>
        <w:t xml:space="preserve">1-15  </w:t>
      </w:r>
      <w:r>
        <w:rPr>
          <w:rFonts w:hint="eastAsia"/>
          <w:kern w:val="2"/>
        </w:rPr>
        <w:t>选择操作系统的版本</w:t>
      </w:r>
    </w:p>
    <w:p>
      <w:pPr>
        <w:rPr>
          <w:spacing w:val="6"/>
          <w:kern w:val="2"/>
        </w:rPr>
      </w:pPr>
      <w:r>
        <w:rPr>
          <w:rFonts w:hint="eastAsia"/>
          <w:spacing w:val="6"/>
          <w:kern w:val="2"/>
        </w:rPr>
        <w:t>填写“虚拟机名称”字段，并在选择安装位置之后单击“下一步”按钮，如图</w:t>
      </w:r>
      <w:r>
        <w:rPr>
          <w:spacing w:val="6"/>
          <w:kern w:val="2"/>
        </w:rPr>
        <w:t>1-16</w:t>
      </w:r>
      <w:r>
        <w:rPr>
          <w:rFonts w:hint="eastAsia"/>
          <w:spacing w:val="6"/>
          <w:kern w:val="2"/>
        </w:rPr>
        <w:t>所示。</w:t>
      </w:r>
    </w:p>
    <w:p>
      <w:pPr>
        <w:rPr>
          <w:kern w:val="2"/>
        </w:rPr>
      </w:pPr>
      <w:r>
        <w:rPr>
          <w:rFonts w:hint="eastAsia"/>
          <w:color w:val="000000"/>
          <w:kern w:val="2"/>
          <w:szCs w:val="21"/>
        </w:rPr>
        <w:t>将虚拟机系统的“最大磁盘大小”设置为</w:t>
      </w:r>
      <w:r>
        <w:rPr>
          <w:color w:val="000000"/>
          <w:kern w:val="2"/>
          <w:szCs w:val="21"/>
        </w:rPr>
        <w:t>20.0GB</w:t>
      </w:r>
      <w:r>
        <w:rPr>
          <w:rFonts w:hint="eastAsia"/>
          <w:color w:val="000000"/>
          <w:kern w:val="2"/>
          <w:szCs w:val="21"/>
        </w:rPr>
        <w:t>（默认即可），然后单击“下一步”按钮，如图</w:t>
      </w:r>
      <w:r>
        <w:rPr>
          <w:color w:val="000000"/>
          <w:kern w:val="2"/>
          <w:szCs w:val="21"/>
        </w:rPr>
        <w:t>1-17</w:t>
      </w:r>
      <w:r>
        <w:rPr>
          <w:rFonts w:hint="eastAsia"/>
          <w:color w:val="000000"/>
          <w:kern w:val="2"/>
          <w:szCs w:val="21"/>
        </w:rPr>
        <w:t>所示。</w:t>
      </w:r>
    </w:p>
    <w:p>
      <w:pPr>
        <w:rPr>
          <w:kern w:val="2"/>
        </w:rPr>
      </w:pPr>
      <w:r>
        <w:rPr>
          <w:rFonts w:hint="eastAsia"/>
          <w:kern w:val="2"/>
        </w:rPr>
        <w:t>单击“自定义硬件”按钮，如图</w:t>
      </w:r>
      <w:r>
        <w:rPr>
          <w:kern w:val="2"/>
        </w:rPr>
        <w:t>1-18</w:t>
      </w:r>
      <w:r>
        <w:rPr>
          <w:rFonts w:hint="eastAsia"/>
          <w:kern w:val="2"/>
        </w:rPr>
        <w:t>所示。</w:t>
      </w:r>
    </w:p>
    <w:p>
      <w:pPr>
        <w:pStyle w:val="32"/>
        <w:pageBreakBefore/>
        <w:rPr>
          <w:kern w:val="2"/>
        </w:rPr>
      </w:pPr>
      <w:r>
        <w:rPr>
          <w:color w:val="000000"/>
          <w:kern w:val="2"/>
          <w:szCs w:val="21"/>
        </w:rPr>
        <w:drawing>
          <wp:inline distT="0" distB="0" distL="0" distR="0">
            <wp:extent cx="2407920" cy="2354580"/>
            <wp:effectExtent l="0" t="0" r="0" b="0"/>
            <wp:docPr id="29" name="图片 29" descr="虚拟机硬件的配置过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虚拟机硬件的配置过程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407920" cy="2354580"/>
                    </a:xfrm>
                    <a:prstGeom prst="rect">
                      <a:avLst/>
                    </a:prstGeom>
                    <a:noFill/>
                    <a:ln>
                      <a:noFill/>
                    </a:ln>
                  </pic:spPr>
                </pic:pic>
              </a:graphicData>
            </a:graphic>
          </wp:inline>
        </w:drawing>
      </w:r>
      <w:r>
        <w:rPr>
          <w:rFonts w:hint="eastAsia"/>
          <w:color w:val="000000"/>
          <w:kern w:val="2"/>
          <w:szCs w:val="21"/>
        </w:rPr>
        <w:t xml:space="preserve">   </w:t>
      </w:r>
      <w:r>
        <w:rPr>
          <w:color w:val="000000"/>
          <w:kern w:val="2"/>
          <w:szCs w:val="21"/>
        </w:rPr>
        <w:drawing>
          <wp:inline distT="0" distB="0" distL="0" distR="0">
            <wp:extent cx="2407920" cy="2354580"/>
            <wp:effectExtent l="0" t="0" r="0" b="0"/>
            <wp:docPr id="30" name="图片 30" descr="虚拟机硬件的配置过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虚拟机硬件的配置过程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07920" cy="2354580"/>
                    </a:xfrm>
                    <a:prstGeom prst="rect">
                      <a:avLst/>
                    </a:prstGeom>
                    <a:noFill/>
                    <a:ln>
                      <a:noFill/>
                    </a:ln>
                  </pic:spPr>
                </pic:pic>
              </a:graphicData>
            </a:graphic>
          </wp:inline>
        </w:drawing>
      </w:r>
    </w:p>
    <w:p>
      <w:pPr>
        <w:pStyle w:val="33"/>
        <w:jc w:val="both"/>
        <w:rPr>
          <w:kern w:val="2"/>
        </w:rPr>
      </w:pPr>
      <w:r>
        <w:rPr>
          <w:rFonts w:hint="eastAsia"/>
          <w:kern w:val="2"/>
        </w:rPr>
        <w:t xml:space="preserve">      图</w:t>
      </w:r>
      <w:r>
        <w:rPr>
          <w:kern w:val="2"/>
        </w:rPr>
        <w:t xml:space="preserve">1-16  </w:t>
      </w:r>
      <w:r>
        <w:rPr>
          <w:rFonts w:hint="eastAsia"/>
          <w:kern w:val="2"/>
        </w:rPr>
        <w:t>命名虚拟机及设置安装路径                图</w:t>
      </w:r>
      <w:r>
        <w:rPr>
          <w:kern w:val="2"/>
        </w:rPr>
        <w:t xml:space="preserve">1-17  </w:t>
      </w:r>
      <w:r>
        <w:rPr>
          <w:rFonts w:hint="eastAsia"/>
          <w:kern w:val="2"/>
        </w:rPr>
        <w:t>虚拟机最大磁盘大小</w:t>
      </w:r>
    </w:p>
    <w:p>
      <w:pPr>
        <w:pStyle w:val="32"/>
        <w:spacing w:before="280"/>
        <w:rPr>
          <w:kern w:val="2"/>
        </w:rPr>
      </w:pPr>
      <w:r>
        <w:rPr>
          <w:color w:val="000000"/>
          <w:kern w:val="2"/>
          <w:szCs w:val="21"/>
        </w:rPr>
        <w:drawing>
          <wp:inline distT="0" distB="0" distL="0" distR="0">
            <wp:extent cx="3078480" cy="3002280"/>
            <wp:effectExtent l="0" t="0" r="0" b="0"/>
            <wp:docPr id="31" name="图片 31" descr="虚拟机硬件的配置过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虚拟机硬件的配置过程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78480" cy="3002280"/>
                    </a:xfrm>
                    <a:prstGeom prst="rect">
                      <a:avLst/>
                    </a:prstGeom>
                    <a:noFill/>
                    <a:ln>
                      <a:noFill/>
                    </a:ln>
                  </pic:spPr>
                </pic:pic>
              </a:graphicData>
            </a:graphic>
          </wp:inline>
        </w:drawing>
      </w:r>
    </w:p>
    <w:p>
      <w:pPr>
        <w:pStyle w:val="33"/>
        <w:spacing w:after="280"/>
        <w:rPr>
          <w:kern w:val="2"/>
        </w:rPr>
      </w:pPr>
      <w:r>
        <w:rPr>
          <w:rFonts w:hint="eastAsia"/>
          <w:color w:val="000000"/>
          <w:kern w:val="2"/>
          <w:szCs w:val="21"/>
        </w:rPr>
        <w:t>图</w:t>
      </w:r>
      <w:r>
        <w:rPr>
          <w:color w:val="000000"/>
          <w:kern w:val="2"/>
          <w:szCs w:val="21"/>
        </w:rPr>
        <w:t xml:space="preserve">1-18  </w:t>
      </w:r>
      <w:r>
        <w:rPr>
          <w:rFonts w:hint="eastAsia"/>
          <w:color w:val="000000"/>
          <w:kern w:val="2"/>
          <w:szCs w:val="21"/>
        </w:rPr>
        <w:t>虚拟机的配置界面</w:t>
      </w:r>
    </w:p>
    <w:p>
      <w:pPr>
        <w:rPr>
          <w:kern w:val="2"/>
        </w:rPr>
      </w:pPr>
      <w:r>
        <w:rPr>
          <w:rFonts w:hint="eastAsia"/>
          <w:color w:val="000000"/>
          <w:kern w:val="2"/>
          <w:szCs w:val="21"/>
        </w:rPr>
        <w:t>在出现的图</w:t>
      </w:r>
      <w:r>
        <w:rPr>
          <w:color w:val="000000"/>
          <w:kern w:val="2"/>
          <w:szCs w:val="21"/>
        </w:rPr>
        <w:t>1-19</w:t>
      </w:r>
      <w:r>
        <w:rPr>
          <w:rFonts w:hint="eastAsia"/>
          <w:color w:val="000000"/>
          <w:kern w:val="2"/>
          <w:szCs w:val="21"/>
        </w:rPr>
        <w:t>所示的界面中，建议将虚拟机系统内存的可用量设置为</w:t>
      </w:r>
      <w:r>
        <w:rPr>
          <w:color w:val="000000"/>
          <w:kern w:val="2"/>
          <w:szCs w:val="21"/>
        </w:rPr>
        <w:t>2GB</w:t>
      </w:r>
      <w:r>
        <w:rPr>
          <w:rFonts w:hint="eastAsia"/>
          <w:color w:val="000000"/>
          <w:kern w:val="2"/>
          <w:szCs w:val="21"/>
        </w:rPr>
        <w:t>，最低不应低于</w:t>
      </w:r>
      <w:r>
        <w:rPr>
          <w:color w:val="000000"/>
          <w:kern w:val="2"/>
          <w:szCs w:val="21"/>
        </w:rPr>
        <w:t>1GB</w:t>
      </w:r>
      <w:r>
        <w:rPr>
          <w:rFonts w:hint="eastAsia"/>
          <w:color w:val="000000"/>
          <w:kern w:val="2"/>
          <w:szCs w:val="21"/>
        </w:rPr>
        <w:t>。如果自己的真机设备具有很强的性能，那么也建议将内存量设置为</w:t>
      </w:r>
      <w:r>
        <w:rPr>
          <w:color w:val="000000"/>
          <w:kern w:val="2"/>
          <w:szCs w:val="21"/>
        </w:rPr>
        <w:t>2GB</w:t>
      </w:r>
      <w:r>
        <w:rPr>
          <w:rFonts w:hint="eastAsia"/>
          <w:color w:val="000000"/>
          <w:kern w:val="2"/>
          <w:szCs w:val="21"/>
        </w:rPr>
        <w:t>，因为将虚拟机系统的内存设置得太大没有必要。</w:t>
      </w:r>
    </w:p>
    <w:p>
      <w:pPr>
        <w:rPr>
          <w:kern w:val="2"/>
        </w:rPr>
      </w:pPr>
      <w:r>
        <w:rPr>
          <w:rFonts w:hint="eastAsia"/>
          <w:color w:val="000000"/>
          <w:kern w:val="2"/>
          <w:szCs w:val="21"/>
        </w:rPr>
        <w:t>根据您真机的性能设置</w:t>
      </w:r>
      <w:r>
        <w:rPr>
          <w:color w:val="000000"/>
          <w:kern w:val="2"/>
          <w:szCs w:val="21"/>
        </w:rPr>
        <w:t>CPU</w:t>
      </w:r>
      <w:r>
        <w:rPr>
          <w:rFonts w:hint="eastAsia"/>
          <w:color w:val="000000"/>
          <w:kern w:val="2"/>
          <w:szCs w:val="21"/>
        </w:rPr>
        <w:t>处理器的数量以及每个处理器的核心数量，并开启虚拟化功能，如图</w:t>
      </w:r>
      <w:r>
        <w:rPr>
          <w:color w:val="000000"/>
          <w:kern w:val="2"/>
          <w:szCs w:val="21"/>
        </w:rPr>
        <w:t>1-20</w:t>
      </w:r>
      <w:r>
        <w:rPr>
          <w:rFonts w:hint="eastAsia"/>
          <w:color w:val="000000"/>
          <w:kern w:val="2"/>
          <w:szCs w:val="21"/>
        </w:rPr>
        <w:t>所示。</w:t>
      </w:r>
    </w:p>
    <w:p>
      <w:pPr>
        <w:pStyle w:val="32"/>
        <w:spacing w:before="360"/>
        <w:rPr>
          <w:kern w:val="2"/>
        </w:rPr>
      </w:pPr>
      <w:r>
        <w:rPr>
          <w:color w:val="000000"/>
          <w:kern w:val="2"/>
          <w:szCs w:val="21"/>
        </w:rPr>
        <w:drawing>
          <wp:inline distT="0" distB="0" distL="0" distR="0">
            <wp:extent cx="4236720" cy="3489960"/>
            <wp:effectExtent l="0" t="0" r="0" b="0"/>
            <wp:docPr id="32" name="图片 32" descr="虚拟机硬件的配置过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虚拟机硬件的配置过程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36720" cy="34899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1-19  </w:t>
      </w:r>
      <w:r>
        <w:rPr>
          <w:rFonts w:hint="eastAsia"/>
          <w:color w:val="000000"/>
          <w:kern w:val="2"/>
          <w:szCs w:val="21"/>
        </w:rPr>
        <w:t>设置虚拟机的内存量</w:t>
      </w:r>
    </w:p>
    <w:p>
      <w:pPr>
        <w:pStyle w:val="32"/>
        <w:rPr>
          <w:kern w:val="2"/>
        </w:rPr>
      </w:pPr>
      <w:r>
        <w:rPr>
          <w:color w:val="000000"/>
          <w:kern w:val="2"/>
          <w:szCs w:val="21"/>
        </w:rPr>
        <w:drawing>
          <wp:inline distT="0" distB="0" distL="0" distR="0">
            <wp:extent cx="4023360" cy="3329940"/>
            <wp:effectExtent l="0" t="0" r="0" b="0"/>
            <wp:docPr id="33" name="图片 33" descr="虚拟机硬件的配置过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虚拟机硬件的配置过程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023360" cy="33299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1-20  </w:t>
      </w:r>
      <w:r>
        <w:rPr>
          <w:rFonts w:hint="eastAsia"/>
          <w:color w:val="000000"/>
          <w:kern w:val="2"/>
          <w:szCs w:val="21"/>
        </w:rPr>
        <w:t>设置虚拟机的处理器参数</w:t>
      </w:r>
    </w:p>
    <w:p>
      <w:pPr>
        <w:rPr>
          <w:kern w:val="2"/>
        </w:rPr>
      </w:pPr>
      <w:r>
        <w:rPr>
          <w:rFonts w:hint="eastAsia"/>
          <w:color w:val="000000"/>
          <w:kern w:val="2"/>
          <w:szCs w:val="21"/>
        </w:rPr>
        <w:t>光驱设备此时应在“使用</w:t>
      </w:r>
      <w:r>
        <w:rPr>
          <w:color w:val="000000"/>
          <w:kern w:val="2"/>
          <w:szCs w:val="21"/>
        </w:rPr>
        <w:t>ISO</w:t>
      </w:r>
      <w:r>
        <w:rPr>
          <w:rFonts w:hint="eastAsia"/>
          <w:color w:val="000000"/>
          <w:kern w:val="2"/>
          <w:szCs w:val="21"/>
        </w:rPr>
        <w:t>镜像文件”中选中了下载好的</w:t>
      </w:r>
      <w:r>
        <w:rPr>
          <w:color w:val="000000"/>
          <w:kern w:val="2"/>
          <w:szCs w:val="21"/>
        </w:rPr>
        <w:t>RHEL</w:t>
      </w:r>
      <w:r>
        <w:rPr>
          <w:rFonts w:hint="eastAsia"/>
          <w:color w:val="000000"/>
          <w:kern w:val="2"/>
          <w:szCs w:val="21"/>
        </w:rPr>
        <w:t>系统镜像文件，如图</w:t>
      </w:r>
      <w:r>
        <w:rPr>
          <w:color w:val="000000"/>
          <w:kern w:val="2"/>
          <w:szCs w:val="21"/>
        </w:rPr>
        <w:t>1-21</w:t>
      </w:r>
      <w:r>
        <w:rPr>
          <w:rFonts w:hint="eastAsia"/>
          <w:color w:val="000000"/>
          <w:kern w:val="2"/>
          <w:szCs w:val="21"/>
        </w:rPr>
        <w:t>所示。</w:t>
      </w:r>
    </w:p>
    <w:p>
      <w:pPr>
        <w:pStyle w:val="32"/>
        <w:rPr>
          <w:kern w:val="2"/>
        </w:rPr>
      </w:pPr>
      <w:r>
        <w:rPr>
          <w:color w:val="000000"/>
          <w:kern w:val="2"/>
          <w:szCs w:val="21"/>
        </w:rPr>
        <w:drawing>
          <wp:inline distT="0" distB="0" distL="0" distR="0">
            <wp:extent cx="3886200" cy="3215640"/>
            <wp:effectExtent l="0" t="0" r="0" b="0"/>
            <wp:docPr id="34" name="图片 34" descr="虚拟机硬件的配置过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虚拟机硬件的配置过程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86200" cy="32156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1-21  </w:t>
      </w:r>
      <w:r>
        <w:rPr>
          <w:rFonts w:hint="eastAsia"/>
          <w:color w:val="000000"/>
          <w:kern w:val="2"/>
          <w:szCs w:val="21"/>
        </w:rPr>
        <w:t>设置虚拟机的光驱设备</w:t>
      </w:r>
    </w:p>
    <w:p>
      <w:pPr>
        <w:rPr>
          <w:kern w:val="2"/>
        </w:rPr>
      </w:pPr>
      <w:r>
        <w:rPr>
          <w:color w:val="000000"/>
          <w:kern w:val="2"/>
          <w:szCs w:val="21"/>
        </w:rPr>
        <w:t>VM</w:t>
      </w:r>
      <w:r>
        <w:rPr>
          <w:rFonts w:hint="eastAsia"/>
          <w:color w:val="000000"/>
          <w:kern w:val="2"/>
          <w:szCs w:val="21"/>
        </w:rPr>
        <w:t>虚拟机软件为用户提供了</w:t>
      </w:r>
      <w:r>
        <w:rPr>
          <w:color w:val="000000"/>
          <w:kern w:val="2"/>
          <w:szCs w:val="21"/>
        </w:rPr>
        <w:t>3</w:t>
      </w:r>
      <w:r>
        <w:rPr>
          <w:rFonts w:hint="eastAsia"/>
          <w:color w:val="000000"/>
          <w:kern w:val="2"/>
          <w:szCs w:val="21"/>
        </w:rPr>
        <w:t>种可选的网络模式，分别为桥接模式、</w:t>
      </w:r>
      <w:r>
        <w:rPr>
          <w:color w:val="000000"/>
          <w:kern w:val="2"/>
          <w:szCs w:val="21"/>
        </w:rPr>
        <w:t>NAT</w:t>
      </w:r>
      <w:r>
        <w:rPr>
          <w:rFonts w:hint="eastAsia"/>
          <w:color w:val="000000"/>
          <w:kern w:val="2"/>
          <w:szCs w:val="21"/>
        </w:rPr>
        <w:t>模式与仅主机模式。这里选择“仅主机模式”，如图</w:t>
      </w:r>
      <w:r>
        <w:rPr>
          <w:color w:val="000000"/>
          <w:kern w:val="2"/>
          <w:szCs w:val="21"/>
        </w:rPr>
        <w:t>1-22</w:t>
      </w:r>
      <w:r>
        <w:rPr>
          <w:rFonts w:hint="eastAsia"/>
          <w:color w:val="000000"/>
          <w:kern w:val="2"/>
          <w:szCs w:val="21"/>
        </w:rPr>
        <w:t>所示。</w:t>
      </w:r>
    </w:p>
    <w:p>
      <w:pPr>
        <w:pStyle w:val="32"/>
        <w:spacing w:before="360"/>
        <w:rPr>
          <w:kern w:val="2"/>
        </w:rPr>
      </w:pPr>
      <w:r>
        <w:rPr>
          <w:color w:val="000000"/>
          <w:kern w:val="2"/>
          <w:szCs w:val="21"/>
        </w:rPr>
        <w:drawing>
          <wp:inline distT="0" distB="0" distL="0" distR="0">
            <wp:extent cx="3886200" cy="3200400"/>
            <wp:effectExtent l="0" t="0" r="0" b="0"/>
            <wp:docPr id="35" name="图片 35" descr="虚拟机硬件的配置过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虚拟机硬件的配置过程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86200" cy="3200400"/>
                    </a:xfrm>
                    <a:prstGeom prst="rect">
                      <a:avLst/>
                    </a:prstGeom>
                    <a:noFill/>
                    <a:ln>
                      <a:noFill/>
                    </a:ln>
                  </pic:spPr>
                </pic:pic>
              </a:graphicData>
            </a:graphic>
          </wp:inline>
        </w:drawing>
      </w:r>
    </w:p>
    <w:p>
      <w:pPr>
        <w:pStyle w:val="33"/>
        <w:spacing w:after="240"/>
        <w:rPr>
          <w:kern w:val="2"/>
        </w:rPr>
      </w:pPr>
      <w:r>
        <w:rPr>
          <w:rFonts w:hint="eastAsia"/>
          <w:color w:val="000000"/>
          <w:kern w:val="2"/>
          <w:szCs w:val="21"/>
        </w:rPr>
        <w:t>图</w:t>
      </w:r>
      <w:r>
        <w:rPr>
          <w:color w:val="000000"/>
          <w:kern w:val="2"/>
          <w:szCs w:val="21"/>
        </w:rPr>
        <w:t xml:space="preserve">1-22  </w:t>
      </w:r>
      <w:r>
        <w:rPr>
          <w:rFonts w:hint="eastAsia"/>
          <w:color w:val="000000"/>
          <w:kern w:val="2"/>
          <w:szCs w:val="21"/>
        </w:rPr>
        <w:t>设置虚拟机的网络适配器</w:t>
      </w:r>
    </w:p>
    <w:p>
      <w:pPr>
        <w:pStyle w:val="34"/>
        <w:ind w:left="704" w:hanging="304"/>
        <w:rPr>
          <w:kern w:val="2"/>
        </w:rPr>
      </w:pPr>
      <w:r>
        <w:rPr>
          <w:kern w:val="2"/>
        </w:rPr>
        <w:sym w:font="Wingdings" w:char="00D8"/>
      </w:r>
      <w:r>
        <w:rPr>
          <w:kern w:val="2"/>
        </w:rPr>
        <w:tab/>
      </w:r>
      <w:r>
        <w:rPr>
          <w:rStyle w:val="18"/>
          <w:rFonts w:hint="eastAsia"/>
          <w:kern w:val="2"/>
        </w:rPr>
        <w:t>桥接模式：</w:t>
      </w:r>
      <w:r>
        <w:rPr>
          <w:rFonts w:hint="eastAsia"/>
          <w:color w:val="000000"/>
          <w:kern w:val="2"/>
          <w:szCs w:val="21"/>
        </w:rPr>
        <w:t>相当于在物理主机与虚拟机网卡之间架设了一座桥梁，从而可以通过物理主机的网卡访问外网。</w:t>
      </w:r>
    </w:p>
    <w:p>
      <w:pPr>
        <w:pStyle w:val="34"/>
        <w:ind w:left="704" w:hanging="304"/>
        <w:rPr>
          <w:kern w:val="2"/>
        </w:rPr>
      </w:pPr>
      <w:r>
        <w:rPr>
          <w:kern w:val="2"/>
        </w:rPr>
        <w:sym w:font="Wingdings" w:char="00D8"/>
      </w:r>
      <w:r>
        <w:rPr>
          <w:kern w:val="2"/>
        </w:rPr>
        <w:tab/>
      </w:r>
      <w:r>
        <w:rPr>
          <w:rStyle w:val="18"/>
          <w:kern w:val="2"/>
        </w:rPr>
        <w:t>NAT</w:t>
      </w:r>
      <w:r>
        <w:rPr>
          <w:rStyle w:val="18"/>
          <w:rFonts w:hint="eastAsia"/>
          <w:kern w:val="2"/>
        </w:rPr>
        <w:t>模式：</w:t>
      </w:r>
      <w:r>
        <w:rPr>
          <w:rFonts w:hint="eastAsia"/>
          <w:color w:val="000000"/>
          <w:kern w:val="2"/>
          <w:szCs w:val="21"/>
        </w:rPr>
        <w:t>让</w:t>
      </w:r>
      <w:r>
        <w:rPr>
          <w:color w:val="000000"/>
          <w:kern w:val="2"/>
          <w:szCs w:val="21"/>
        </w:rPr>
        <w:t>VM</w:t>
      </w:r>
      <w:r>
        <w:rPr>
          <w:rFonts w:hint="eastAsia"/>
          <w:color w:val="000000"/>
          <w:kern w:val="2"/>
          <w:szCs w:val="21"/>
        </w:rPr>
        <w:t>虚拟机的网络服务发挥路由器的作用，使得通过虚拟机软件模拟的主机可以通过物理主机访问外网，在真机中</w:t>
      </w:r>
      <w:r>
        <w:rPr>
          <w:color w:val="000000"/>
          <w:kern w:val="2"/>
          <w:szCs w:val="21"/>
        </w:rPr>
        <w:t>NAT</w:t>
      </w:r>
      <w:r>
        <w:rPr>
          <w:rFonts w:hint="eastAsia"/>
          <w:color w:val="000000"/>
          <w:kern w:val="2"/>
          <w:szCs w:val="21"/>
        </w:rPr>
        <w:t>虚拟机网卡对应的物理网卡是</w:t>
      </w:r>
      <w:r>
        <w:rPr>
          <w:color w:val="000000"/>
          <w:kern w:val="2"/>
          <w:szCs w:val="21"/>
        </w:rPr>
        <w:t>VMnet8</w:t>
      </w:r>
      <w:r>
        <w:rPr>
          <w:rFonts w:hint="eastAsia"/>
          <w:color w:val="000000"/>
          <w:kern w:val="2"/>
          <w:szCs w:val="21"/>
        </w:rPr>
        <w:t>。</w:t>
      </w:r>
    </w:p>
    <w:p>
      <w:pPr>
        <w:pStyle w:val="34"/>
        <w:ind w:left="704" w:hanging="304"/>
        <w:rPr>
          <w:kern w:val="2"/>
        </w:rPr>
      </w:pPr>
      <w:r>
        <w:rPr>
          <w:kern w:val="2"/>
        </w:rPr>
        <w:sym w:font="Wingdings" w:char="00D8"/>
      </w:r>
      <w:r>
        <w:rPr>
          <w:kern w:val="2"/>
        </w:rPr>
        <w:tab/>
      </w:r>
      <w:r>
        <w:rPr>
          <w:rStyle w:val="18"/>
          <w:rFonts w:hint="eastAsia"/>
          <w:kern w:val="2"/>
        </w:rPr>
        <w:t>仅主机模式：</w:t>
      </w:r>
      <w:r>
        <w:rPr>
          <w:rFonts w:hint="eastAsia"/>
          <w:color w:val="000000"/>
          <w:kern w:val="2"/>
          <w:szCs w:val="21"/>
        </w:rPr>
        <w:t>仅让虚拟机内的主机与物理主机通信，不能访问外网，在真机中仅主机模式模拟网卡对应的物理网卡是</w:t>
      </w:r>
      <w:r>
        <w:rPr>
          <w:color w:val="000000"/>
          <w:kern w:val="2"/>
          <w:szCs w:val="21"/>
        </w:rPr>
        <w:t>VMnet1</w:t>
      </w:r>
      <w:r>
        <w:rPr>
          <w:rFonts w:hint="eastAsia"/>
          <w:color w:val="000000"/>
          <w:kern w:val="2"/>
          <w:szCs w:val="21"/>
        </w:rPr>
        <w:t>。</w:t>
      </w:r>
    </w:p>
    <w:p>
      <w:pPr>
        <w:rPr>
          <w:spacing w:val="4"/>
          <w:kern w:val="2"/>
        </w:rPr>
      </w:pPr>
      <w:r>
        <w:rPr>
          <w:rFonts w:hint="eastAsia"/>
          <w:kern w:val="2"/>
        </w:rPr>
        <w:t>把</w:t>
      </w:r>
      <w:r>
        <w:rPr>
          <w:spacing w:val="4"/>
          <w:kern w:val="2"/>
        </w:rPr>
        <w:t>USB</w:t>
      </w:r>
      <w:r>
        <w:rPr>
          <w:rFonts w:hint="eastAsia"/>
          <w:spacing w:val="4"/>
          <w:kern w:val="2"/>
        </w:rPr>
        <w:t>控制器、声卡、打印机设备等不需要的设备统统移除掉。移掉声卡后可以避免在输入错误后发出提示声音，确保自己在今后实验中思绪不被打扰。然后单击“关闭”按钮，如图</w:t>
      </w:r>
      <w:r>
        <w:rPr>
          <w:spacing w:val="4"/>
          <w:kern w:val="2"/>
        </w:rPr>
        <w:t>1-23</w:t>
      </w:r>
      <w:r>
        <w:rPr>
          <w:rFonts w:hint="eastAsia"/>
          <w:spacing w:val="4"/>
          <w:kern w:val="2"/>
        </w:rPr>
        <w:t>所示。</w:t>
      </w:r>
    </w:p>
    <w:p>
      <w:pPr>
        <w:pStyle w:val="32"/>
        <w:spacing w:before="360"/>
        <w:rPr>
          <w:kern w:val="2"/>
        </w:rPr>
      </w:pPr>
      <w:r>
        <w:rPr>
          <w:kern w:val="2"/>
        </w:rPr>
        <w:drawing>
          <wp:inline distT="0" distB="0" distL="0" distR="0">
            <wp:extent cx="4297680" cy="3550920"/>
            <wp:effectExtent l="0" t="0" r="0" b="0"/>
            <wp:docPr id="36" name="图片 36" descr="虚拟机硬件的配置过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虚拟机硬件的配置过程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297680" cy="35509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1-23  </w:t>
      </w:r>
      <w:r>
        <w:rPr>
          <w:rFonts w:hint="eastAsia"/>
          <w:color w:val="000000"/>
          <w:kern w:val="2"/>
          <w:szCs w:val="21"/>
        </w:rPr>
        <w:t>最终的虚拟机配置情况</w:t>
      </w:r>
    </w:p>
    <w:p>
      <w:pPr>
        <w:rPr>
          <w:kern w:val="2"/>
        </w:rPr>
      </w:pPr>
      <w:r>
        <w:rPr>
          <w:rFonts w:hint="eastAsia"/>
          <w:color w:val="000000"/>
          <w:kern w:val="2"/>
          <w:szCs w:val="21"/>
        </w:rPr>
        <w:t>返回到虚拟机配置向导界面后单击“完成”按钮，如图</w:t>
      </w:r>
      <w:r>
        <w:rPr>
          <w:color w:val="000000"/>
          <w:kern w:val="2"/>
          <w:szCs w:val="21"/>
        </w:rPr>
        <w:t>1-24</w:t>
      </w:r>
      <w:r>
        <w:rPr>
          <w:rFonts w:hint="eastAsia"/>
          <w:color w:val="000000"/>
          <w:kern w:val="2"/>
          <w:szCs w:val="21"/>
        </w:rPr>
        <w:t>所示。虚拟机的安装和配置顺利完成。</w:t>
      </w:r>
    </w:p>
    <w:p>
      <w:pPr>
        <w:rPr>
          <w:kern w:val="2"/>
        </w:rPr>
      </w:pPr>
      <w:r>
        <w:rPr>
          <w:rFonts w:hint="eastAsia"/>
          <w:kern w:val="2"/>
        </w:rPr>
        <w:t>当看到如图</w:t>
      </w:r>
      <w:r>
        <w:rPr>
          <w:kern w:val="2"/>
        </w:rPr>
        <w:t>1-25</w:t>
      </w:r>
      <w:r>
        <w:rPr>
          <w:rFonts w:hint="eastAsia"/>
          <w:kern w:val="2"/>
        </w:rPr>
        <w:t>所示的界面时，就说明您的虚拟机已经被配置成功了。接下来准备步入属于您的</w:t>
      </w:r>
      <w:r>
        <w:rPr>
          <w:kern w:val="2"/>
        </w:rPr>
        <w:t>Linux</w:t>
      </w:r>
      <w:r>
        <w:rPr>
          <w:rFonts w:hint="eastAsia"/>
          <w:kern w:val="2"/>
        </w:rPr>
        <w:t>系统之旅吧。</w:t>
      </w:r>
    </w:p>
    <w:p>
      <w:pPr>
        <w:rPr>
          <w:kern w:val="2"/>
        </w:rPr>
      </w:pPr>
    </w:p>
    <w:p>
      <w:pPr>
        <w:rPr>
          <w:kern w:val="2"/>
        </w:rPr>
      </w:pPr>
    </w:p>
    <w:p>
      <w:pPr>
        <w:rPr>
          <w:kern w:val="2"/>
        </w:rPr>
      </w:pPr>
    </w:p>
    <w:p>
      <w:pPr>
        <w:rPr>
          <w:kern w:val="2"/>
        </w:rPr>
      </w:pPr>
    </w:p>
    <w:p>
      <w:pPr>
        <w:rPr>
          <w:kern w:val="2"/>
        </w:rPr>
      </w:pPr>
    </w:p>
    <w:p>
      <w:pPr>
        <w:rPr>
          <w:kern w:val="2"/>
        </w:rPr>
      </w:pPr>
    </w:p>
    <w:p>
      <w:pPr>
        <w:pStyle w:val="32"/>
        <w:spacing w:before="200"/>
        <w:rPr>
          <w:kern w:val="2"/>
        </w:rPr>
      </w:pPr>
      <w:r>
        <w:rPr>
          <w:color w:val="000000"/>
          <w:kern w:val="2"/>
          <w:szCs w:val="21"/>
        </w:rPr>
        <w:drawing>
          <wp:inline distT="0" distB="0" distL="0" distR="0">
            <wp:extent cx="2948940" cy="2872740"/>
            <wp:effectExtent l="0" t="0" r="0" b="0"/>
            <wp:docPr id="37" name="图片 37" descr="虚拟机硬件的配置过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虚拟机硬件的配置过程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948940" cy="2872740"/>
                    </a:xfrm>
                    <a:prstGeom prst="rect">
                      <a:avLst/>
                    </a:prstGeom>
                    <a:noFill/>
                    <a:ln>
                      <a:noFill/>
                    </a:ln>
                  </pic:spPr>
                </pic:pic>
              </a:graphicData>
            </a:graphic>
          </wp:inline>
        </w:drawing>
      </w:r>
    </w:p>
    <w:p>
      <w:pPr>
        <w:pStyle w:val="33"/>
        <w:rPr>
          <w:color w:val="000000"/>
          <w:kern w:val="2"/>
          <w:szCs w:val="21"/>
        </w:rPr>
      </w:pPr>
      <w:r>
        <w:rPr>
          <w:rFonts w:hint="eastAsia"/>
          <w:color w:val="000000"/>
          <w:kern w:val="2"/>
          <w:szCs w:val="21"/>
        </w:rPr>
        <w:t>图</w:t>
      </w:r>
      <w:r>
        <w:rPr>
          <w:color w:val="000000"/>
          <w:kern w:val="2"/>
          <w:szCs w:val="21"/>
        </w:rPr>
        <w:t xml:space="preserve">1-24  </w:t>
      </w:r>
      <w:r>
        <w:rPr>
          <w:rFonts w:hint="eastAsia"/>
          <w:color w:val="000000"/>
          <w:kern w:val="2"/>
          <w:szCs w:val="21"/>
        </w:rPr>
        <w:t>结束虚拟机配置</w:t>
      </w:r>
    </w:p>
    <w:p/>
    <w:p>
      <w:pPr>
        <w:pStyle w:val="32"/>
        <w:spacing w:before="360"/>
        <w:rPr>
          <w:kern w:val="2"/>
        </w:rPr>
      </w:pPr>
      <w:r>
        <w:rPr>
          <w:color w:val="000000"/>
          <w:kern w:val="2"/>
          <w:szCs w:val="21"/>
        </w:rPr>
        <w:drawing>
          <wp:inline distT="0" distB="0" distL="0" distR="0">
            <wp:extent cx="5105400" cy="3870960"/>
            <wp:effectExtent l="0" t="0" r="0" b="0"/>
            <wp:docPr id="38" name="图片 38" descr="虚拟机硬件的配置过程13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虚拟机硬件的配置过程13步"/>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105400" cy="38709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1-25  </w:t>
      </w:r>
      <w:r>
        <w:rPr>
          <w:rFonts w:hint="eastAsia"/>
          <w:color w:val="000000"/>
          <w:kern w:val="2"/>
          <w:szCs w:val="21"/>
        </w:rPr>
        <w:t>虚拟机配置成功的界面</w:t>
      </w:r>
    </w:p>
    <w:p>
      <w:pPr>
        <w:pStyle w:val="56"/>
        <w:rPr>
          <w:kern w:val="2"/>
        </w:rPr>
      </w:pPr>
    </w:p>
    <w:tbl>
      <w:tblPr>
        <w:tblStyle w:val="24"/>
        <w:tblW w:w="8049"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49"/>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49" w:type="dxa"/>
          </w:tcPr>
          <w:p>
            <w:pPr>
              <w:pStyle w:val="3"/>
              <w:rPr>
                <w:kern w:val="2"/>
              </w:rPr>
            </w:pPr>
            <w:r>
              <w:rPr>
                <w:rFonts w:hint="eastAsia"/>
                <w:kern w:val="2"/>
              </w:rPr>
              <w:t>1.3  安装您的Linux系统</w:t>
            </w:r>
          </w:p>
        </w:tc>
      </w:tr>
    </w:tbl>
    <w:p>
      <w:pPr>
        <w:pStyle w:val="56"/>
        <w:rPr>
          <w:kern w:val="2"/>
        </w:rPr>
      </w:pPr>
    </w:p>
    <w:p>
      <w:pPr>
        <w:rPr>
          <w:spacing w:val="8"/>
          <w:kern w:val="2"/>
        </w:rPr>
      </w:pPr>
      <w:r>
        <w:rPr>
          <w:rFonts w:hint="eastAsia"/>
          <w:color w:val="000000"/>
          <w:spacing w:val="4"/>
          <w:kern w:val="2"/>
          <w:szCs w:val="21"/>
        </w:rPr>
        <w:t>安</w:t>
      </w:r>
      <w:r>
        <w:rPr>
          <w:rFonts w:hint="eastAsia"/>
          <w:color w:val="000000"/>
          <w:spacing w:val="8"/>
          <w:kern w:val="2"/>
          <w:szCs w:val="21"/>
        </w:rPr>
        <w:t>装</w:t>
      </w:r>
      <w:r>
        <w:rPr>
          <w:color w:val="000000"/>
          <w:spacing w:val="8"/>
          <w:kern w:val="2"/>
          <w:szCs w:val="21"/>
        </w:rPr>
        <w:t>RHEL 7</w:t>
      </w:r>
      <w:r>
        <w:rPr>
          <w:rFonts w:hint="eastAsia"/>
          <w:color w:val="000000"/>
          <w:spacing w:val="8"/>
          <w:kern w:val="2"/>
          <w:szCs w:val="21"/>
        </w:rPr>
        <w:t>或</w:t>
      </w:r>
      <w:r>
        <w:rPr>
          <w:color w:val="000000"/>
          <w:spacing w:val="8"/>
          <w:kern w:val="2"/>
          <w:szCs w:val="21"/>
        </w:rPr>
        <w:t>CentOS 7</w:t>
      </w:r>
      <w:r>
        <w:rPr>
          <w:rFonts w:hint="eastAsia"/>
          <w:color w:val="000000"/>
          <w:spacing w:val="8"/>
          <w:kern w:val="2"/>
          <w:szCs w:val="21"/>
        </w:rPr>
        <w:t>系统时，您的电脑的</w:t>
      </w:r>
      <w:r>
        <w:rPr>
          <w:color w:val="000000"/>
          <w:spacing w:val="8"/>
          <w:kern w:val="2"/>
          <w:szCs w:val="21"/>
        </w:rPr>
        <w:t>CPU</w:t>
      </w:r>
      <w:r>
        <w:rPr>
          <w:rFonts w:hint="eastAsia"/>
          <w:color w:val="000000"/>
          <w:spacing w:val="8"/>
          <w:kern w:val="2"/>
          <w:szCs w:val="21"/>
        </w:rPr>
        <w:t>需要支持</w:t>
      </w:r>
      <w:r>
        <w:rPr>
          <w:color w:val="000000"/>
          <w:spacing w:val="8"/>
          <w:kern w:val="2"/>
          <w:szCs w:val="21"/>
        </w:rPr>
        <w:t>VT</w:t>
      </w:r>
      <w:r>
        <w:rPr>
          <w:rFonts w:hint="eastAsia"/>
          <w:color w:val="000000"/>
          <w:spacing w:val="8"/>
          <w:kern w:val="2"/>
          <w:szCs w:val="21"/>
        </w:rPr>
        <w:t>（</w:t>
      </w:r>
      <w:r>
        <w:rPr>
          <w:color w:val="000000"/>
          <w:spacing w:val="8"/>
          <w:kern w:val="2"/>
          <w:szCs w:val="21"/>
        </w:rPr>
        <w:t>Virtualization Technology</w:t>
      </w:r>
      <w:r>
        <w:rPr>
          <w:rFonts w:hint="eastAsia"/>
          <w:color w:val="000000"/>
          <w:spacing w:val="8"/>
          <w:kern w:val="2"/>
          <w:szCs w:val="21"/>
        </w:rPr>
        <w:t>，虚拟化技术）。所谓</w:t>
      </w:r>
      <w:r>
        <w:rPr>
          <w:color w:val="000000"/>
          <w:spacing w:val="8"/>
          <w:kern w:val="2"/>
          <w:szCs w:val="21"/>
        </w:rPr>
        <w:t>VT</w:t>
      </w:r>
      <w:r>
        <w:rPr>
          <w:rFonts w:hint="eastAsia"/>
          <w:color w:val="000000"/>
          <w:spacing w:val="8"/>
          <w:kern w:val="2"/>
          <w:szCs w:val="21"/>
        </w:rPr>
        <w:t>，指的是让单台计算机能够分割出多个独立资源区，并让每个资源区按照需要模拟出系统的一项技术，其本质就是通过中间层实现计算机资源的管理和再分配，让系统资源的利用率最大化。其实只要您的电脑不是五六年前买的，价格不低于三千元，它的</w:t>
      </w:r>
      <w:r>
        <w:rPr>
          <w:color w:val="000000"/>
          <w:spacing w:val="8"/>
          <w:kern w:val="2"/>
          <w:szCs w:val="21"/>
        </w:rPr>
        <w:t>CPU</w:t>
      </w:r>
      <w:r>
        <w:rPr>
          <w:rFonts w:hint="eastAsia"/>
          <w:color w:val="000000"/>
          <w:spacing w:val="8"/>
          <w:kern w:val="2"/>
          <w:szCs w:val="21"/>
        </w:rPr>
        <w:t>就肯定会支持</w:t>
      </w:r>
      <w:r>
        <w:rPr>
          <w:color w:val="000000"/>
          <w:spacing w:val="8"/>
          <w:kern w:val="2"/>
          <w:szCs w:val="21"/>
        </w:rPr>
        <w:t>VT</w:t>
      </w:r>
      <w:r>
        <w:rPr>
          <w:rFonts w:hint="eastAsia"/>
          <w:color w:val="000000"/>
          <w:spacing w:val="8"/>
          <w:kern w:val="2"/>
          <w:szCs w:val="21"/>
        </w:rPr>
        <w:t>的。如果开启虚拟机后依然提示“</w:t>
      </w:r>
      <w:r>
        <w:rPr>
          <w:color w:val="000000"/>
          <w:spacing w:val="8"/>
          <w:kern w:val="2"/>
          <w:szCs w:val="21"/>
        </w:rPr>
        <w:t>CPU</w:t>
      </w:r>
      <w:r>
        <w:rPr>
          <w:rFonts w:hint="eastAsia"/>
          <w:color w:val="000000"/>
          <w:spacing w:val="8"/>
          <w:kern w:val="2"/>
          <w:szCs w:val="21"/>
        </w:rPr>
        <w:t>不支持</w:t>
      </w:r>
      <w:r>
        <w:rPr>
          <w:color w:val="000000"/>
          <w:spacing w:val="8"/>
          <w:kern w:val="2"/>
          <w:szCs w:val="21"/>
        </w:rPr>
        <w:t>VT</w:t>
      </w:r>
      <w:r>
        <w:rPr>
          <w:rFonts w:hint="eastAsia"/>
          <w:color w:val="000000"/>
          <w:spacing w:val="8"/>
          <w:kern w:val="2"/>
          <w:szCs w:val="21"/>
        </w:rPr>
        <w:t>技术”等报错信息，请重启电脑并进入到</w:t>
      </w:r>
      <w:r>
        <w:rPr>
          <w:color w:val="000000"/>
          <w:spacing w:val="8"/>
          <w:kern w:val="2"/>
          <w:szCs w:val="21"/>
        </w:rPr>
        <w:t>BIOS</w:t>
      </w:r>
      <w:r>
        <w:rPr>
          <w:rFonts w:hint="eastAsia"/>
          <w:color w:val="000000"/>
          <w:spacing w:val="8"/>
          <w:kern w:val="2"/>
          <w:szCs w:val="21"/>
        </w:rPr>
        <w:t>中把</w:t>
      </w:r>
      <w:r>
        <w:rPr>
          <w:color w:val="000000"/>
          <w:spacing w:val="8"/>
          <w:kern w:val="2"/>
          <w:szCs w:val="21"/>
        </w:rPr>
        <w:t>VT</w:t>
      </w:r>
      <w:r>
        <w:rPr>
          <w:rFonts w:hint="eastAsia"/>
          <w:color w:val="000000"/>
          <w:spacing w:val="8"/>
          <w:kern w:val="2"/>
          <w:szCs w:val="21"/>
        </w:rPr>
        <w:t>虚拟化功能开启即可。</w:t>
      </w:r>
    </w:p>
    <w:p>
      <w:pPr>
        <w:rPr>
          <w:kern w:val="2"/>
        </w:rPr>
      </w:pPr>
      <w:r>
        <w:rPr>
          <w:rFonts w:hint="eastAsia"/>
          <w:kern w:val="2"/>
        </w:rPr>
        <w:t>在虚拟机管理界面中单击“开启此虚拟机”按钮后数秒就看到</w:t>
      </w:r>
      <w:r>
        <w:rPr>
          <w:kern w:val="2"/>
        </w:rPr>
        <w:t>RHEL 7</w:t>
      </w:r>
      <w:r>
        <w:rPr>
          <w:rFonts w:hint="eastAsia"/>
          <w:kern w:val="2"/>
        </w:rPr>
        <w:t>系统安装界面，如图</w:t>
      </w:r>
      <w:r>
        <w:rPr>
          <w:kern w:val="2"/>
        </w:rPr>
        <w:t>1-26</w:t>
      </w:r>
      <w:r>
        <w:rPr>
          <w:rFonts w:hint="eastAsia"/>
          <w:kern w:val="2"/>
        </w:rPr>
        <w:t>所示。在界面中，</w:t>
      </w:r>
      <w:r>
        <w:rPr>
          <w:kern w:val="2"/>
        </w:rPr>
        <w:t>Test this media &amp; install Red Hat Enterprise Linux 7.0</w:t>
      </w:r>
      <w:r>
        <w:rPr>
          <w:rFonts w:hint="eastAsia"/>
          <w:kern w:val="2"/>
        </w:rPr>
        <w:t>和</w:t>
      </w:r>
      <w:r>
        <w:rPr>
          <w:kern w:val="2"/>
        </w:rPr>
        <w:t>Troubleshooting</w:t>
      </w:r>
      <w:r>
        <w:rPr>
          <w:rFonts w:hint="eastAsia"/>
          <w:kern w:val="2"/>
        </w:rPr>
        <w:t>的作用分别是校验光盘完整性后再安装以及启动救援模式。此时通过键盘的方向键选择</w:t>
      </w:r>
      <w:r>
        <w:rPr>
          <w:kern w:val="2"/>
        </w:rPr>
        <w:t>Install Red Hat Enterprise Linux 7.0</w:t>
      </w:r>
      <w:r>
        <w:rPr>
          <w:rFonts w:hint="eastAsia"/>
          <w:kern w:val="2"/>
        </w:rPr>
        <w:t>选项来直接安装</w:t>
      </w:r>
      <w:r>
        <w:rPr>
          <w:kern w:val="2"/>
        </w:rPr>
        <w:t>Linux</w:t>
      </w:r>
      <w:r>
        <w:rPr>
          <w:rFonts w:hint="eastAsia"/>
          <w:kern w:val="2"/>
        </w:rPr>
        <w:t>系统。</w:t>
      </w:r>
    </w:p>
    <w:p>
      <w:pPr>
        <w:pStyle w:val="32"/>
        <w:rPr>
          <w:kern w:val="2"/>
        </w:rPr>
      </w:pPr>
      <w:r>
        <w:rPr>
          <w:color w:val="000000"/>
          <w:kern w:val="2"/>
          <w:szCs w:val="21"/>
        </w:rPr>
        <w:drawing>
          <wp:inline distT="0" distB="0" distL="0" distR="0">
            <wp:extent cx="3185160" cy="2392680"/>
            <wp:effectExtent l="0" t="0" r="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185160" cy="23926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1-26  RHEL 7</w:t>
      </w:r>
      <w:r>
        <w:rPr>
          <w:rFonts w:hint="eastAsia"/>
          <w:color w:val="000000"/>
          <w:kern w:val="2"/>
          <w:szCs w:val="21"/>
        </w:rPr>
        <w:t>系统安装界面</w:t>
      </w:r>
    </w:p>
    <w:p>
      <w:pPr>
        <w:rPr>
          <w:kern w:val="2"/>
        </w:rPr>
      </w:pPr>
      <w:r>
        <w:rPr>
          <w:rFonts w:hint="eastAsia"/>
          <w:color w:val="000000"/>
          <w:spacing w:val="-2"/>
          <w:kern w:val="2"/>
          <w:szCs w:val="21"/>
        </w:rPr>
        <w:t>接下来按回车键后开始加载安装镜像，所需时间大约在</w:t>
      </w:r>
      <w:r>
        <w:rPr>
          <w:color w:val="000000"/>
          <w:spacing w:val="-2"/>
          <w:kern w:val="2"/>
          <w:szCs w:val="21"/>
        </w:rPr>
        <w:t>30</w:t>
      </w:r>
      <w:r>
        <w:rPr>
          <w:rFonts w:hint="eastAsia" w:eastAsia="宋体"/>
          <w:spacing w:val="-2"/>
          <w:kern w:val="2"/>
        </w:rPr>
        <w:t>～</w:t>
      </w:r>
      <w:r>
        <w:rPr>
          <w:color w:val="000000"/>
          <w:spacing w:val="-2"/>
          <w:kern w:val="2"/>
          <w:szCs w:val="21"/>
        </w:rPr>
        <w:t>60</w:t>
      </w:r>
      <w:r>
        <w:rPr>
          <w:rFonts w:hint="eastAsia"/>
          <w:color w:val="000000"/>
          <w:spacing w:val="-2"/>
          <w:kern w:val="2"/>
          <w:szCs w:val="21"/>
        </w:rPr>
        <w:t>秒，请耐心等待，如图</w:t>
      </w:r>
      <w:r>
        <w:rPr>
          <w:color w:val="000000"/>
          <w:kern w:val="2"/>
          <w:szCs w:val="21"/>
        </w:rPr>
        <w:t>1-27</w:t>
      </w:r>
      <w:r>
        <w:rPr>
          <w:rFonts w:hint="eastAsia"/>
          <w:color w:val="000000"/>
          <w:kern w:val="2"/>
          <w:szCs w:val="21"/>
        </w:rPr>
        <w:t>所示。</w:t>
      </w:r>
    </w:p>
    <w:p>
      <w:pPr>
        <w:rPr>
          <w:kern w:val="2"/>
        </w:rPr>
      </w:pPr>
      <w:r>
        <w:rPr>
          <w:rFonts w:hint="eastAsia"/>
          <w:color w:val="000000"/>
          <w:kern w:val="2"/>
          <w:szCs w:val="21"/>
        </w:rPr>
        <w:t>选择系统的安装语言后单击</w:t>
      </w:r>
      <w:r>
        <w:rPr>
          <w:color w:val="000000"/>
          <w:kern w:val="2"/>
          <w:szCs w:val="21"/>
        </w:rPr>
        <w:t>Continue</w:t>
      </w:r>
      <w:r>
        <w:rPr>
          <w:rFonts w:hint="eastAsia"/>
          <w:color w:val="000000"/>
          <w:kern w:val="2"/>
          <w:szCs w:val="21"/>
        </w:rPr>
        <w:t>按钮，如图</w:t>
      </w:r>
      <w:r>
        <w:rPr>
          <w:color w:val="000000"/>
          <w:kern w:val="2"/>
          <w:szCs w:val="21"/>
        </w:rPr>
        <w:t>1-28</w:t>
      </w:r>
      <w:r>
        <w:rPr>
          <w:rFonts w:hint="eastAsia"/>
          <w:color w:val="000000"/>
          <w:kern w:val="2"/>
          <w:szCs w:val="21"/>
        </w:rPr>
        <w:t>所示。</w:t>
      </w:r>
    </w:p>
    <w:p>
      <w:pPr>
        <w:rPr>
          <w:kern w:val="2"/>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182"/>
        <w:gridCol w:w="7503"/>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03"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请读者不用担心英语基础的问题，因为Linux系统中用的Linux命令具有特定的功能和意义，而非英语单词本身的意思。比如free的意思是“自由”、“免费”，而free命令在Linux系统中的作用是查看内存使用量。因此即便是英语水平很高，只要没有任何Linux基础知识，在看到这些Linux命令后也需要重新学习。再者，把系统设置成英文后还可以锻炼一下英语阅读能力，不知不觉地就把Linux系统和英文一起学了，岂不是更好？！如果您执意选择中文安装语言，也可以在图1-28中进行选择。</w:t>
            </w:r>
          </w:p>
        </w:tc>
      </w:tr>
    </w:tbl>
    <w:p>
      <w:pPr>
        <w:pStyle w:val="29"/>
        <w:rPr>
          <w:kern w:val="2"/>
          <w:shd w:val="pct10" w:color="auto" w:fill="FFFFFF"/>
        </w:rPr>
      </w:pPr>
    </w:p>
    <w:p>
      <w:pPr>
        <w:pStyle w:val="32"/>
        <w:rPr>
          <w:kern w:val="2"/>
        </w:rPr>
      </w:pPr>
      <w:r>
        <w:rPr>
          <w:color w:val="000000"/>
          <w:kern w:val="2"/>
          <w:szCs w:val="21"/>
        </w:rPr>
        <w:drawing>
          <wp:inline distT="0" distB="0" distL="0" distR="0">
            <wp:extent cx="3314700" cy="2484120"/>
            <wp:effectExtent l="0" t="0" r="0" b="0"/>
            <wp:docPr id="40" name="图片 40" descr="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1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314700" cy="24841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1-27  </w:t>
      </w:r>
      <w:r>
        <w:rPr>
          <w:rFonts w:hint="eastAsia"/>
          <w:color w:val="000000"/>
          <w:kern w:val="2"/>
          <w:szCs w:val="21"/>
        </w:rPr>
        <w:t>安装向导的初始化界面</w:t>
      </w:r>
    </w:p>
    <w:p>
      <w:pPr>
        <w:pStyle w:val="32"/>
        <w:rPr>
          <w:kern w:val="2"/>
        </w:rPr>
      </w:pPr>
      <w:r>
        <w:rPr>
          <w:color w:val="000000"/>
          <w:kern w:val="2"/>
          <w:szCs w:val="21"/>
        </w:rPr>
        <w:drawing>
          <wp:inline distT="0" distB="0" distL="0" distR="0">
            <wp:extent cx="3063240" cy="2301240"/>
            <wp:effectExtent l="0" t="0" r="0" b="0"/>
            <wp:docPr id="41" name="图片 41" descr="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1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063240" cy="2301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1-28  </w:t>
      </w:r>
      <w:r>
        <w:rPr>
          <w:rFonts w:hint="eastAsia"/>
          <w:color w:val="000000"/>
          <w:kern w:val="2"/>
          <w:szCs w:val="21"/>
        </w:rPr>
        <w:t>选择系统的安装语言</w:t>
      </w:r>
    </w:p>
    <w:p>
      <w:pPr>
        <w:rPr>
          <w:kern w:val="2"/>
        </w:rPr>
      </w:pPr>
      <w:r>
        <w:rPr>
          <w:rFonts w:hint="eastAsia"/>
          <w:color w:val="000000"/>
          <w:kern w:val="2"/>
          <w:szCs w:val="21"/>
        </w:rPr>
        <w:t>在安装界面中单击</w:t>
      </w:r>
      <w:r>
        <w:rPr>
          <w:color w:val="000000"/>
          <w:kern w:val="2"/>
          <w:szCs w:val="21"/>
        </w:rPr>
        <w:t>SOFTWARE SELECTION</w:t>
      </w:r>
      <w:r>
        <w:rPr>
          <w:rFonts w:hint="eastAsia"/>
          <w:color w:val="000000"/>
          <w:kern w:val="2"/>
          <w:szCs w:val="21"/>
        </w:rPr>
        <w:t>选项，如图</w:t>
      </w:r>
      <w:r>
        <w:rPr>
          <w:color w:val="000000"/>
          <w:kern w:val="2"/>
          <w:szCs w:val="21"/>
        </w:rPr>
        <w:t>1-29</w:t>
      </w:r>
      <w:r>
        <w:rPr>
          <w:rFonts w:hint="eastAsia"/>
          <w:color w:val="000000"/>
          <w:kern w:val="2"/>
          <w:szCs w:val="21"/>
        </w:rPr>
        <w:t>所示。</w:t>
      </w:r>
    </w:p>
    <w:p>
      <w:pPr>
        <w:rPr>
          <w:kern w:val="2"/>
        </w:rPr>
      </w:pPr>
      <w:r>
        <w:rPr>
          <w:color w:val="000000"/>
          <w:spacing w:val="-2"/>
          <w:kern w:val="2"/>
          <w:szCs w:val="21"/>
        </w:rPr>
        <w:t>RHEL 7</w:t>
      </w:r>
      <w:r>
        <w:rPr>
          <w:rFonts w:hint="eastAsia"/>
          <w:color w:val="000000"/>
          <w:spacing w:val="-2"/>
          <w:kern w:val="2"/>
          <w:szCs w:val="21"/>
        </w:rPr>
        <w:t>系统的软件定制界面可以根据用户的需求来调整系统的基本环境，例如把</w:t>
      </w:r>
      <w:r>
        <w:rPr>
          <w:color w:val="000000"/>
          <w:spacing w:val="-2"/>
          <w:kern w:val="2"/>
          <w:szCs w:val="21"/>
        </w:rPr>
        <w:t>Linux</w:t>
      </w:r>
      <w:r>
        <w:rPr>
          <w:rFonts w:hint="eastAsia"/>
          <w:color w:val="000000"/>
          <w:spacing w:val="-2"/>
          <w:kern w:val="2"/>
          <w:szCs w:val="21"/>
        </w:rPr>
        <w:t>系统用作基础服务器、文件服务器、</w:t>
      </w:r>
      <w:r>
        <w:rPr>
          <w:color w:val="000000"/>
          <w:spacing w:val="-2"/>
          <w:kern w:val="2"/>
          <w:szCs w:val="21"/>
        </w:rPr>
        <w:t>Web</w:t>
      </w:r>
      <w:r>
        <w:rPr>
          <w:rFonts w:hint="eastAsia"/>
          <w:color w:val="000000"/>
          <w:spacing w:val="-2"/>
          <w:kern w:val="2"/>
          <w:szCs w:val="21"/>
        </w:rPr>
        <w:t>服务器或工作站等。此时您只需在界面中单击选中</w:t>
      </w:r>
      <w:r>
        <w:rPr>
          <w:color w:val="000000"/>
          <w:spacing w:val="-2"/>
          <w:kern w:val="2"/>
          <w:szCs w:val="21"/>
        </w:rPr>
        <w:t>Server with GUI</w:t>
      </w:r>
      <w:r>
        <w:rPr>
          <w:rFonts w:hint="eastAsia"/>
          <w:color w:val="000000"/>
          <w:spacing w:val="-2"/>
          <w:kern w:val="2"/>
          <w:szCs w:val="21"/>
        </w:rPr>
        <w:t>单选按钮，然后单击左上角的</w:t>
      </w:r>
      <w:r>
        <w:rPr>
          <w:color w:val="000000"/>
          <w:spacing w:val="-2"/>
          <w:kern w:val="2"/>
          <w:szCs w:val="21"/>
        </w:rPr>
        <w:t>Done</w:t>
      </w:r>
      <w:r>
        <w:rPr>
          <w:rFonts w:hint="eastAsia"/>
          <w:color w:val="000000"/>
          <w:spacing w:val="-2"/>
          <w:kern w:val="2"/>
          <w:szCs w:val="21"/>
        </w:rPr>
        <w:t>按钮即可，如图</w:t>
      </w:r>
      <w:r>
        <w:rPr>
          <w:color w:val="000000"/>
          <w:spacing w:val="-2"/>
          <w:kern w:val="2"/>
          <w:szCs w:val="21"/>
        </w:rPr>
        <w:t>1-30</w:t>
      </w:r>
      <w:r>
        <w:rPr>
          <w:rFonts w:hint="eastAsia"/>
          <w:color w:val="000000"/>
          <w:spacing w:val="-2"/>
          <w:kern w:val="2"/>
          <w:szCs w:val="21"/>
        </w:rPr>
        <w:t>所示。</w:t>
      </w:r>
    </w:p>
    <w:p>
      <w:pPr>
        <w:pStyle w:val="29"/>
        <w:rPr>
          <w:kern w:val="2"/>
          <w:shd w:val="pct10" w:color="auto" w:fill="FFFFFF"/>
        </w:rPr>
      </w:pPr>
    </w:p>
    <w:tbl>
      <w:tblPr>
        <w:tblStyle w:val="24"/>
        <w:tblW w:w="8021" w:type="dxa"/>
        <w:tblInd w:w="122" w:type="dxa"/>
        <w:shd w:val="clear" w:color="auto" w:fill="D9D9D9"/>
        <w:tblLayout w:type="fixed"/>
        <w:tblCellMar>
          <w:top w:w="0" w:type="dxa"/>
          <w:left w:w="108" w:type="dxa"/>
          <w:bottom w:w="0" w:type="dxa"/>
          <w:right w:w="108" w:type="dxa"/>
        </w:tblCellMar>
      </w:tblPr>
      <w:tblGrid>
        <w:gridCol w:w="350"/>
        <w:gridCol w:w="182"/>
        <w:gridCol w:w="7489"/>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89"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71" w:type="dxa"/>
            <w:gridSpan w:val="2"/>
            <w:shd w:val="clear" w:color="auto" w:fill="D9D9D9"/>
            <w:tcMar>
              <w:top w:w="57" w:type="dxa"/>
              <w:bottom w:w="57" w:type="dxa"/>
            </w:tcMar>
          </w:tcPr>
          <w:p>
            <w:pPr>
              <w:pStyle w:val="42"/>
              <w:rPr>
                <w:kern w:val="2"/>
                <w:shd w:val="pct10" w:color="auto" w:fill="FFFFFF"/>
              </w:rPr>
            </w:pPr>
            <w:r>
              <w:rPr>
                <w:rFonts w:hint="eastAsia"/>
                <w:kern w:val="2"/>
              </w:rPr>
              <w:t>之前看过一个新闻，说是苹果公司某员工在iOS系统的用户说明书末尾加了一句“反正你们也不会去看”。其实这件事情有时候也可以用来调侃部分读者的学习状态，刘遄老师绝不会把没用的知识写到本书中，但就是这样一张如此醒目的截图也总是有同学视而不见，结果采用了默认的Minimal Install单选按钮安装RHEL 7系统，最终导致很多命令不能执行，服务搭建不成功。请一定留意！</w:t>
            </w:r>
          </w:p>
        </w:tc>
      </w:tr>
    </w:tbl>
    <w:p>
      <w:pPr>
        <w:pStyle w:val="29"/>
        <w:rPr>
          <w:kern w:val="2"/>
          <w:shd w:val="pct10" w:color="auto" w:fill="FFFFFF"/>
        </w:rPr>
      </w:pPr>
    </w:p>
    <w:p>
      <w:pPr>
        <w:pStyle w:val="32"/>
        <w:rPr>
          <w:kern w:val="2"/>
        </w:rPr>
      </w:pPr>
      <w:r>
        <w:rPr>
          <w:color w:val="000000"/>
          <w:kern w:val="2"/>
          <w:szCs w:val="21"/>
        </w:rPr>
        <w:drawing>
          <wp:inline distT="0" distB="0" distL="0" distR="0">
            <wp:extent cx="3009900" cy="2255520"/>
            <wp:effectExtent l="0" t="0" r="0" b="0"/>
            <wp:docPr id="42" name="图片 42" descr="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1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009900" cy="22555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1-29  </w:t>
      </w:r>
      <w:r>
        <w:rPr>
          <w:rFonts w:hint="eastAsia"/>
          <w:color w:val="000000"/>
          <w:kern w:val="2"/>
          <w:szCs w:val="21"/>
        </w:rPr>
        <w:t>安装系统界面</w:t>
      </w:r>
    </w:p>
    <w:p>
      <w:pPr>
        <w:pStyle w:val="32"/>
        <w:rPr>
          <w:kern w:val="2"/>
        </w:rPr>
      </w:pPr>
      <w:r>
        <w:rPr>
          <w:color w:val="000000"/>
          <w:kern w:val="2"/>
          <w:szCs w:val="21"/>
        </w:rPr>
        <w:drawing>
          <wp:inline distT="0" distB="0" distL="0" distR="0">
            <wp:extent cx="3375660" cy="2529840"/>
            <wp:effectExtent l="0" t="0" r="0" b="0"/>
            <wp:docPr id="43" name="图片 43" descr="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375660" cy="252984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 xml:space="preserve">1-30  </w:t>
      </w:r>
      <w:r>
        <w:rPr>
          <w:rFonts w:hint="eastAsia"/>
          <w:color w:val="000000"/>
          <w:kern w:val="2"/>
          <w:szCs w:val="21"/>
        </w:rPr>
        <w:t>选择系统软件类型</w:t>
      </w:r>
    </w:p>
    <w:p>
      <w:pPr>
        <w:rPr>
          <w:kern w:val="2"/>
        </w:rPr>
      </w:pPr>
      <w:r>
        <w:rPr>
          <w:rFonts w:hint="eastAsia"/>
          <w:color w:val="000000"/>
          <w:kern w:val="2"/>
          <w:szCs w:val="21"/>
        </w:rPr>
        <w:t>返回到</w:t>
      </w:r>
      <w:r>
        <w:rPr>
          <w:color w:val="000000"/>
          <w:kern w:val="2"/>
          <w:szCs w:val="21"/>
        </w:rPr>
        <w:t>RHEL 7</w:t>
      </w:r>
      <w:r>
        <w:rPr>
          <w:rFonts w:hint="eastAsia"/>
          <w:color w:val="000000"/>
          <w:kern w:val="2"/>
          <w:szCs w:val="21"/>
        </w:rPr>
        <w:t>系统安装主界面，单击</w:t>
      </w:r>
      <w:r>
        <w:rPr>
          <w:color w:val="000000"/>
          <w:kern w:val="2"/>
          <w:szCs w:val="21"/>
        </w:rPr>
        <w:t>NETWORK &amp; HOSTNAME</w:t>
      </w:r>
      <w:r>
        <w:rPr>
          <w:rFonts w:hint="eastAsia"/>
          <w:color w:val="000000"/>
          <w:kern w:val="2"/>
          <w:szCs w:val="21"/>
        </w:rPr>
        <w:t>选项后，将</w:t>
      </w:r>
      <w:r>
        <w:rPr>
          <w:color w:val="000000"/>
          <w:kern w:val="2"/>
          <w:szCs w:val="21"/>
        </w:rPr>
        <w:t>Hostname</w:t>
      </w:r>
      <w:r>
        <w:rPr>
          <w:rFonts w:hint="eastAsia"/>
          <w:color w:val="000000"/>
          <w:kern w:val="2"/>
          <w:szCs w:val="21"/>
        </w:rPr>
        <w:t>字段设置为</w:t>
      </w:r>
      <w:r>
        <w:rPr>
          <w:color w:val="000000"/>
          <w:kern w:val="2"/>
          <w:szCs w:val="21"/>
        </w:rPr>
        <w:t>linuxprobe.com</w:t>
      </w:r>
      <w:r>
        <w:rPr>
          <w:rFonts w:hint="eastAsia"/>
          <w:color w:val="000000"/>
          <w:kern w:val="2"/>
          <w:szCs w:val="21"/>
        </w:rPr>
        <w:t>，然后单击左上角的</w:t>
      </w:r>
      <w:r>
        <w:rPr>
          <w:color w:val="000000"/>
          <w:kern w:val="2"/>
          <w:szCs w:val="21"/>
        </w:rPr>
        <w:t>Done</w:t>
      </w:r>
      <w:r>
        <w:rPr>
          <w:rFonts w:hint="eastAsia"/>
          <w:color w:val="000000"/>
          <w:kern w:val="2"/>
          <w:szCs w:val="21"/>
        </w:rPr>
        <w:t>按钮，如图</w:t>
      </w:r>
      <w:r>
        <w:rPr>
          <w:color w:val="000000"/>
          <w:kern w:val="2"/>
          <w:szCs w:val="21"/>
        </w:rPr>
        <w:t>1-31</w:t>
      </w:r>
      <w:r>
        <w:rPr>
          <w:rFonts w:hint="eastAsia"/>
          <w:color w:val="000000"/>
          <w:kern w:val="2"/>
          <w:szCs w:val="21"/>
        </w:rPr>
        <w:t>所示。</w:t>
      </w:r>
    </w:p>
    <w:p>
      <w:pPr>
        <w:rPr>
          <w:color w:val="000000"/>
          <w:kern w:val="2"/>
          <w:szCs w:val="21"/>
        </w:rPr>
      </w:pPr>
      <w:r>
        <w:rPr>
          <w:rFonts w:hint="eastAsia"/>
          <w:color w:val="000000"/>
          <w:kern w:val="2"/>
          <w:szCs w:val="21"/>
        </w:rPr>
        <w:t>返回到安装主界面，单击</w:t>
      </w:r>
      <w:r>
        <w:rPr>
          <w:color w:val="000000"/>
          <w:kern w:val="2"/>
          <w:szCs w:val="21"/>
        </w:rPr>
        <w:t>INSTALLATION DESTINATION</w:t>
      </w:r>
      <w:r>
        <w:rPr>
          <w:rFonts w:hint="eastAsia"/>
          <w:color w:val="000000"/>
          <w:kern w:val="2"/>
          <w:szCs w:val="21"/>
        </w:rPr>
        <w:t>选项来选择安装媒介并设置分区。此时不需要进行任何修改，单击左上角的</w:t>
      </w:r>
      <w:r>
        <w:rPr>
          <w:color w:val="000000"/>
          <w:kern w:val="2"/>
          <w:szCs w:val="21"/>
        </w:rPr>
        <w:t>Done</w:t>
      </w:r>
      <w:r>
        <w:rPr>
          <w:rFonts w:hint="eastAsia"/>
          <w:color w:val="000000"/>
          <w:kern w:val="2"/>
          <w:szCs w:val="21"/>
        </w:rPr>
        <w:t>按钮即可，如图</w:t>
      </w:r>
      <w:r>
        <w:rPr>
          <w:color w:val="000000"/>
          <w:kern w:val="2"/>
          <w:szCs w:val="21"/>
        </w:rPr>
        <w:t>1-3</w:t>
      </w:r>
      <w:r>
        <w:rPr>
          <w:rFonts w:hint="eastAsia"/>
          <w:color w:val="000000"/>
          <w:kern w:val="2"/>
          <w:szCs w:val="21"/>
        </w:rPr>
        <w:t>2所示。</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读者可能会有这样的疑问“为什么我们不像其他Linux图书那样，讲一下手动分区的方法呢”？原因很简单，因为Linux系统根据FHS（Filesystem Hierarchy Standard，文件系统层次结构标准）把不同的目录定义了相应的不同功能，这部分内容会在第6章中详细介绍。并且通过刘遄老师最近这几年的教学经验来看，即便现在写出了操作步骤，读者们大多也只是点点鼠标，并不能真正理解其中的知识，效果不一定好，更何况在接下来的实验中，手动分区相对于自动分区来说也没有明显的好处。所以读者大可不必担心学不到，我们书籍的规划课程章节是非常科学的。</w:t>
            </w:r>
          </w:p>
        </w:tc>
      </w:tr>
    </w:tbl>
    <w:p>
      <w:pPr>
        <w:pStyle w:val="32"/>
        <w:spacing w:before="360"/>
        <w:rPr>
          <w:color w:val="000000"/>
          <w:kern w:val="2"/>
          <w:szCs w:val="21"/>
        </w:rPr>
      </w:pPr>
    </w:p>
    <w:p>
      <w:pPr>
        <w:pStyle w:val="32"/>
        <w:spacing w:before="360"/>
        <w:rPr>
          <w:kern w:val="2"/>
        </w:rPr>
      </w:pPr>
      <w:r>
        <w:rPr>
          <w:color w:val="000000"/>
          <w:kern w:val="2"/>
          <w:szCs w:val="21"/>
        </w:rPr>
        <w:drawing>
          <wp:inline distT="0" distB="0" distL="0" distR="0">
            <wp:extent cx="4282440" cy="3215640"/>
            <wp:effectExtent l="0" t="0" r="0" b="0"/>
            <wp:docPr id="44" name="图片 44" descr="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1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282440" cy="3215640"/>
                    </a:xfrm>
                    <a:prstGeom prst="rect">
                      <a:avLst/>
                    </a:prstGeom>
                    <a:noFill/>
                    <a:ln>
                      <a:noFill/>
                    </a:ln>
                  </pic:spPr>
                </pic:pic>
              </a:graphicData>
            </a:graphic>
          </wp:inline>
        </w:drawing>
      </w:r>
    </w:p>
    <w:p>
      <w:pPr>
        <w:pStyle w:val="33"/>
        <w:spacing w:after="200"/>
        <w:rPr>
          <w:kern w:val="2"/>
        </w:rPr>
      </w:pPr>
      <w:r>
        <w:rPr>
          <w:rFonts w:hint="eastAsia"/>
          <w:color w:val="000000"/>
          <w:kern w:val="2"/>
          <w:szCs w:val="21"/>
        </w:rPr>
        <w:t>图</w:t>
      </w:r>
      <w:r>
        <w:rPr>
          <w:color w:val="000000"/>
          <w:kern w:val="2"/>
          <w:szCs w:val="21"/>
        </w:rPr>
        <w:t xml:space="preserve">1-31  </w:t>
      </w:r>
      <w:r>
        <w:rPr>
          <w:rFonts w:hint="eastAsia"/>
          <w:color w:val="000000"/>
          <w:kern w:val="2"/>
          <w:szCs w:val="21"/>
        </w:rPr>
        <w:t>配置网络和主机名</w:t>
      </w:r>
    </w:p>
    <w:p>
      <w:pPr>
        <w:pStyle w:val="32"/>
        <w:rPr>
          <w:kern w:val="2"/>
        </w:rPr>
      </w:pPr>
      <w:r>
        <w:rPr>
          <w:color w:val="000000"/>
          <w:kern w:val="2"/>
        </w:rPr>
        <w:drawing>
          <wp:inline distT="0" distB="0" distL="0" distR="0">
            <wp:extent cx="3756660" cy="2827020"/>
            <wp:effectExtent l="0" t="0" r="0" b="0"/>
            <wp:docPr id="45" name="图片 45" descr="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1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756660" cy="28270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2</w:t>
      </w:r>
      <w:r>
        <w:rPr>
          <w:color w:val="000000"/>
          <w:kern w:val="2"/>
        </w:rPr>
        <w:t xml:space="preserve">  </w:t>
      </w:r>
      <w:r>
        <w:rPr>
          <w:rFonts w:hint="eastAsia"/>
          <w:color w:val="000000"/>
          <w:kern w:val="2"/>
          <w:szCs w:val="21"/>
        </w:rPr>
        <w:t>系统安装媒介的选择</w:t>
      </w:r>
    </w:p>
    <w:p>
      <w:pPr>
        <w:rPr>
          <w:kern w:val="2"/>
        </w:rPr>
      </w:pPr>
      <w:r>
        <w:rPr>
          <w:rFonts w:hint="eastAsia"/>
          <w:color w:val="000000"/>
          <w:kern w:val="2"/>
          <w:szCs w:val="21"/>
        </w:rPr>
        <w:t>返回到安装主界面，单击</w:t>
      </w:r>
      <w:r>
        <w:rPr>
          <w:color w:val="000000"/>
          <w:kern w:val="2"/>
          <w:szCs w:val="21"/>
        </w:rPr>
        <w:t>Begin Installation</w:t>
      </w:r>
      <w:r>
        <w:rPr>
          <w:rFonts w:hint="eastAsia"/>
          <w:color w:val="000000"/>
          <w:kern w:val="2"/>
          <w:szCs w:val="21"/>
        </w:rPr>
        <w:t>按钮后即可看到安装进度，在此处选择</w:t>
      </w:r>
      <w:r>
        <w:rPr>
          <w:color w:val="000000"/>
          <w:kern w:val="2"/>
          <w:szCs w:val="21"/>
        </w:rPr>
        <w:t>ROOT PASSWORD</w:t>
      </w:r>
      <w:r>
        <w:rPr>
          <w:rFonts w:hint="eastAsia"/>
          <w:color w:val="000000"/>
          <w:kern w:val="2"/>
          <w:szCs w:val="21"/>
        </w:rPr>
        <w:t>，如图</w:t>
      </w:r>
      <w:r>
        <w:rPr>
          <w:color w:val="000000"/>
          <w:kern w:val="2"/>
          <w:szCs w:val="21"/>
        </w:rPr>
        <w:t>1-3</w:t>
      </w:r>
      <w:r>
        <w:rPr>
          <w:rFonts w:hint="eastAsia"/>
          <w:color w:val="000000"/>
          <w:kern w:val="2"/>
          <w:szCs w:val="21"/>
        </w:rPr>
        <w:t>3所示。</w:t>
      </w:r>
    </w:p>
    <w:p>
      <w:pPr>
        <w:pStyle w:val="32"/>
        <w:rPr>
          <w:kern w:val="2"/>
        </w:rPr>
      </w:pPr>
      <w:r>
        <w:rPr>
          <w:color w:val="000000"/>
          <w:kern w:val="2"/>
          <w:szCs w:val="21"/>
        </w:rPr>
        <w:drawing>
          <wp:inline distT="0" distB="0" distL="0" distR="0">
            <wp:extent cx="3573780" cy="2689860"/>
            <wp:effectExtent l="0" t="0" r="0" b="0"/>
            <wp:docPr id="46" name="图片 46" descr="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1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573780" cy="26898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3</w:t>
      </w:r>
      <w:r>
        <w:rPr>
          <w:color w:val="000000"/>
          <w:kern w:val="2"/>
          <w:szCs w:val="21"/>
        </w:rPr>
        <w:t xml:space="preserve">  RHEL 7</w:t>
      </w:r>
      <w:r>
        <w:rPr>
          <w:rFonts w:hint="eastAsia"/>
          <w:color w:val="000000"/>
          <w:kern w:val="2"/>
          <w:szCs w:val="21"/>
        </w:rPr>
        <w:t>系统的安装界面</w:t>
      </w:r>
    </w:p>
    <w:p>
      <w:pPr>
        <w:rPr>
          <w:kern w:val="2"/>
        </w:rPr>
      </w:pPr>
      <w:r>
        <w:rPr>
          <w:rFonts w:hint="eastAsia"/>
          <w:kern w:val="2"/>
        </w:rPr>
        <w:t>然后设置</w:t>
      </w:r>
      <w:r>
        <w:rPr>
          <w:kern w:val="2"/>
        </w:rPr>
        <w:t>root</w:t>
      </w:r>
      <w:r>
        <w:rPr>
          <w:rFonts w:hint="eastAsia"/>
          <w:kern w:val="2"/>
        </w:rPr>
        <w:t>管理员的密码。若坚持用弱口令的密码则需要单击</w:t>
      </w:r>
      <w:r>
        <w:rPr>
          <w:kern w:val="2"/>
        </w:rPr>
        <w:t>2</w:t>
      </w:r>
      <w:r>
        <w:rPr>
          <w:rFonts w:hint="eastAsia"/>
          <w:kern w:val="2"/>
        </w:rPr>
        <w:t>次左上角的</w:t>
      </w:r>
      <w:r>
        <w:rPr>
          <w:kern w:val="2"/>
        </w:rPr>
        <w:t>Done</w:t>
      </w:r>
      <w:r>
        <w:rPr>
          <w:rFonts w:hint="eastAsia"/>
          <w:kern w:val="2"/>
        </w:rPr>
        <w:t>按钮才可以确认，如图</w:t>
      </w:r>
      <w:r>
        <w:rPr>
          <w:kern w:val="2"/>
        </w:rPr>
        <w:t>1-3</w:t>
      </w:r>
      <w:r>
        <w:rPr>
          <w:rFonts w:hint="eastAsia"/>
          <w:kern w:val="2"/>
        </w:rPr>
        <w:t>4所示。这里需要多说一句，当您在虚拟机中做实验的时候，密码无所谓强弱，但在生产环境中一定要让</w:t>
      </w:r>
      <w:r>
        <w:rPr>
          <w:kern w:val="2"/>
        </w:rPr>
        <w:t>root</w:t>
      </w:r>
      <w:r>
        <w:rPr>
          <w:rFonts w:hint="eastAsia"/>
          <w:kern w:val="2"/>
        </w:rPr>
        <w:t>管理员的密码足够复杂，否则系统将面临严重的安全问题。</w:t>
      </w:r>
    </w:p>
    <w:p>
      <w:pPr>
        <w:pStyle w:val="32"/>
        <w:rPr>
          <w:kern w:val="2"/>
        </w:rPr>
      </w:pPr>
      <w:r>
        <w:rPr>
          <w:color w:val="000000"/>
          <w:kern w:val="2"/>
          <w:szCs w:val="21"/>
        </w:rPr>
        <w:drawing>
          <wp:inline distT="0" distB="0" distL="0" distR="0">
            <wp:extent cx="3688080" cy="2766060"/>
            <wp:effectExtent l="0" t="0" r="0" b="0"/>
            <wp:docPr id="47" name="图片 47" descr="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1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88080" cy="27660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4</w:t>
      </w:r>
      <w:r>
        <w:rPr>
          <w:color w:val="000000"/>
          <w:kern w:val="2"/>
          <w:szCs w:val="21"/>
        </w:rPr>
        <w:t xml:space="preserve">  </w:t>
      </w:r>
      <w:r>
        <w:rPr>
          <w:rFonts w:hint="eastAsia"/>
          <w:color w:val="000000"/>
          <w:kern w:val="2"/>
          <w:szCs w:val="21"/>
        </w:rPr>
        <w:t>设置</w:t>
      </w:r>
      <w:r>
        <w:rPr>
          <w:color w:val="000000"/>
          <w:kern w:val="2"/>
          <w:szCs w:val="21"/>
        </w:rPr>
        <w:t>root</w:t>
      </w:r>
      <w:r>
        <w:rPr>
          <w:rFonts w:hint="eastAsia"/>
          <w:color w:val="000000"/>
          <w:kern w:val="2"/>
          <w:szCs w:val="21"/>
        </w:rPr>
        <w:t>管理员的密码</w:t>
      </w:r>
    </w:p>
    <w:p>
      <w:pPr>
        <w:rPr>
          <w:color w:val="000000"/>
          <w:kern w:val="2"/>
          <w:szCs w:val="21"/>
        </w:rPr>
      </w:pPr>
      <w:r>
        <w:rPr>
          <w:color w:val="000000"/>
          <w:kern w:val="2"/>
          <w:szCs w:val="21"/>
        </w:rPr>
        <w:t>Linux</w:t>
      </w:r>
      <w:r>
        <w:rPr>
          <w:rFonts w:hint="eastAsia"/>
          <w:color w:val="000000"/>
          <w:kern w:val="2"/>
          <w:szCs w:val="21"/>
        </w:rPr>
        <w:t>系统安装过程一般在</w:t>
      </w:r>
      <w:r>
        <w:rPr>
          <w:color w:val="000000"/>
          <w:kern w:val="2"/>
          <w:szCs w:val="21"/>
        </w:rPr>
        <w:t>30</w:t>
      </w:r>
      <w:r>
        <w:rPr>
          <w:rFonts w:eastAsia="宋体"/>
          <w:color w:val="000000"/>
          <w:kern w:val="2"/>
          <w:szCs w:val="21"/>
        </w:rPr>
        <w:t>～</w:t>
      </w:r>
      <w:r>
        <w:rPr>
          <w:color w:val="000000"/>
          <w:kern w:val="2"/>
          <w:szCs w:val="21"/>
        </w:rPr>
        <w:t>60</w:t>
      </w:r>
      <w:r>
        <w:rPr>
          <w:rFonts w:hint="eastAsia"/>
          <w:color w:val="000000"/>
          <w:kern w:val="2"/>
          <w:szCs w:val="21"/>
        </w:rPr>
        <w:t>分钟，在安装过程期间耐心等待即可。安装完成后单击</w:t>
      </w:r>
      <w:r>
        <w:rPr>
          <w:color w:val="000000"/>
          <w:kern w:val="2"/>
          <w:szCs w:val="21"/>
        </w:rPr>
        <w:t>Reboot</w:t>
      </w:r>
      <w:r>
        <w:rPr>
          <w:rFonts w:hint="eastAsia"/>
          <w:color w:val="000000"/>
          <w:kern w:val="2"/>
          <w:szCs w:val="21"/>
        </w:rPr>
        <w:t>按钮，如图</w:t>
      </w:r>
      <w:r>
        <w:rPr>
          <w:color w:val="000000"/>
          <w:kern w:val="2"/>
          <w:szCs w:val="21"/>
        </w:rPr>
        <w:t>1-3</w:t>
      </w:r>
      <w:r>
        <w:rPr>
          <w:rFonts w:hint="eastAsia"/>
          <w:color w:val="000000"/>
          <w:kern w:val="2"/>
          <w:szCs w:val="21"/>
        </w:rPr>
        <w:t>5所示。</w:t>
      </w:r>
    </w:p>
    <w:p>
      <w:pPr>
        <w:rPr>
          <w:color w:val="000000"/>
          <w:kern w:val="2"/>
          <w:szCs w:val="21"/>
        </w:rPr>
      </w:pPr>
    </w:p>
    <w:p>
      <w:pPr>
        <w:rPr>
          <w:color w:val="000000"/>
          <w:kern w:val="2"/>
          <w:szCs w:val="21"/>
        </w:rPr>
      </w:pPr>
    </w:p>
    <w:p>
      <w:pPr>
        <w:rPr>
          <w:color w:val="000000"/>
          <w:kern w:val="2"/>
          <w:szCs w:val="21"/>
        </w:rPr>
      </w:pPr>
    </w:p>
    <w:p>
      <w:pPr>
        <w:rPr>
          <w:kern w:val="2"/>
        </w:rPr>
      </w:pPr>
    </w:p>
    <w:p>
      <w:pPr>
        <w:pStyle w:val="32"/>
        <w:rPr>
          <w:kern w:val="2"/>
        </w:rPr>
      </w:pPr>
      <w:r>
        <w:rPr>
          <w:color w:val="000000"/>
          <w:kern w:val="2"/>
          <w:szCs w:val="21"/>
        </w:rPr>
        <w:drawing>
          <wp:inline distT="0" distB="0" distL="0" distR="0">
            <wp:extent cx="4046220" cy="3055620"/>
            <wp:effectExtent l="0" t="0" r="0" b="0"/>
            <wp:docPr id="48" name="图片 48" descr="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1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46220" cy="30556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5</w:t>
      </w:r>
      <w:r>
        <w:rPr>
          <w:color w:val="000000"/>
          <w:kern w:val="2"/>
          <w:szCs w:val="21"/>
        </w:rPr>
        <w:t xml:space="preserve">  </w:t>
      </w:r>
      <w:r>
        <w:rPr>
          <w:rFonts w:hint="eastAsia"/>
          <w:color w:val="000000"/>
          <w:kern w:val="2"/>
          <w:szCs w:val="21"/>
        </w:rPr>
        <w:t>系统安装完成</w:t>
      </w:r>
    </w:p>
    <w:p>
      <w:pPr>
        <w:rPr>
          <w:kern w:val="2"/>
        </w:rPr>
      </w:pPr>
      <w:r>
        <w:rPr>
          <w:rFonts w:hint="eastAsia"/>
          <w:color w:val="000000"/>
          <w:kern w:val="2"/>
          <w:szCs w:val="21"/>
        </w:rPr>
        <w:t>重启系统后将看到系统的初始化界面，单击</w:t>
      </w:r>
      <w:r>
        <w:rPr>
          <w:color w:val="000000"/>
          <w:kern w:val="2"/>
          <w:szCs w:val="21"/>
        </w:rPr>
        <w:t>LICENSE INFORMATION</w:t>
      </w:r>
      <w:r>
        <w:rPr>
          <w:rFonts w:hint="eastAsia"/>
          <w:color w:val="000000"/>
          <w:kern w:val="2"/>
          <w:szCs w:val="21"/>
        </w:rPr>
        <w:t>选项，如图</w:t>
      </w:r>
      <w:r>
        <w:rPr>
          <w:color w:val="000000"/>
          <w:kern w:val="2"/>
          <w:szCs w:val="21"/>
        </w:rPr>
        <w:t>1-3</w:t>
      </w:r>
      <w:r>
        <w:rPr>
          <w:rFonts w:hint="eastAsia"/>
          <w:color w:val="000000"/>
          <w:kern w:val="2"/>
          <w:szCs w:val="21"/>
        </w:rPr>
        <w:t>6所示。</w:t>
      </w:r>
    </w:p>
    <w:p>
      <w:pPr>
        <w:pStyle w:val="32"/>
        <w:rPr>
          <w:kern w:val="2"/>
        </w:rPr>
      </w:pPr>
      <w:r>
        <w:rPr>
          <w:color w:val="000000"/>
          <w:kern w:val="2"/>
          <w:szCs w:val="21"/>
        </w:rPr>
        <w:drawing>
          <wp:inline distT="0" distB="0" distL="0" distR="0">
            <wp:extent cx="4312920" cy="2590800"/>
            <wp:effectExtent l="0" t="0" r="0" b="0"/>
            <wp:docPr id="49" name="图片 49" descr="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1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12920" cy="2590800"/>
                    </a:xfrm>
                    <a:prstGeom prst="rect">
                      <a:avLst/>
                    </a:prstGeom>
                    <a:noFill/>
                    <a:ln>
                      <a:noFill/>
                    </a:ln>
                  </pic:spPr>
                </pic:pic>
              </a:graphicData>
            </a:graphic>
          </wp:inline>
        </w:drawing>
      </w:r>
    </w:p>
    <w:p>
      <w:pPr>
        <w:pStyle w:val="33"/>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6</w:t>
      </w:r>
      <w:r>
        <w:rPr>
          <w:color w:val="000000"/>
          <w:kern w:val="2"/>
          <w:szCs w:val="21"/>
        </w:rPr>
        <w:t xml:space="preserve">  </w:t>
      </w:r>
      <w:r>
        <w:rPr>
          <w:rFonts w:hint="eastAsia"/>
          <w:color w:val="000000"/>
          <w:kern w:val="2"/>
          <w:szCs w:val="21"/>
        </w:rPr>
        <w:t>系统初始化界面</w:t>
      </w:r>
    </w:p>
    <w:p>
      <w:pPr>
        <w:rPr>
          <w:spacing w:val="6"/>
          <w:kern w:val="2"/>
        </w:rPr>
      </w:pPr>
      <w:r>
        <w:rPr>
          <w:rFonts w:hint="eastAsia"/>
          <w:color w:val="000000"/>
          <w:spacing w:val="6"/>
          <w:kern w:val="2"/>
          <w:szCs w:val="21"/>
        </w:rPr>
        <w:t>选中</w:t>
      </w:r>
      <w:r>
        <w:rPr>
          <w:color w:val="000000"/>
          <w:spacing w:val="6"/>
          <w:kern w:val="2"/>
          <w:szCs w:val="21"/>
        </w:rPr>
        <w:t>I accept the license agreement</w:t>
      </w:r>
      <w:r>
        <w:rPr>
          <w:rFonts w:hint="eastAsia"/>
          <w:color w:val="000000"/>
          <w:spacing w:val="6"/>
          <w:kern w:val="2"/>
          <w:szCs w:val="21"/>
        </w:rPr>
        <w:t>复选框，然后单击左上角的</w:t>
      </w:r>
      <w:r>
        <w:rPr>
          <w:color w:val="000000"/>
          <w:spacing w:val="6"/>
          <w:kern w:val="2"/>
          <w:szCs w:val="21"/>
        </w:rPr>
        <w:t>Done</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7所示。</w:t>
      </w:r>
    </w:p>
    <w:p>
      <w:pPr>
        <w:pStyle w:val="32"/>
        <w:spacing w:before="300"/>
        <w:rPr>
          <w:kern w:val="2"/>
        </w:rPr>
      </w:pPr>
      <w:r>
        <w:rPr>
          <w:color w:val="000000"/>
          <w:kern w:val="2"/>
          <w:szCs w:val="21"/>
        </w:rPr>
        <w:drawing>
          <wp:inline distT="0" distB="0" distL="0" distR="0">
            <wp:extent cx="4290060" cy="2575560"/>
            <wp:effectExtent l="0" t="0" r="0" b="0"/>
            <wp:docPr id="50" name="图片 50" descr="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1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290060" cy="2575560"/>
                    </a:xfrm>
                    <a:prstGeom prst="rect">
                      <a:avLst/>
                    </a:prstGeom>
                    <a:noFill/>
                    <a:ln>
                      <a:noFill/>
                    </a:ln>
                  </pic:spPr>
                </pic:pic>
              </a:graphicData>
            </a:graphic>
          </wp:inline>
        </w:drawing>
      </w:r>
    </w:p>
    <w:p>
      <w:pPr>
        <w:pStyle w:val="33"/>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7</w:t>
      </w:r>
      <w:r>
        <w:rPr>
          <w:color w:val="000000"/>
          <w:kern w:val="2"/>
          <w:szCs w:val="21"/>
        </w:rPr>
        <w:t xml:space="preserve">  </w:t>
      </w:r>
      <w:r>
        <w:rPr>
          <w:rFonts w:hint="eastAsia"/>
          <w:color w:val="000000"/>
          <w:kern w:val="2"/>
          <w:szCs w:val="21"/>
        </w:rPr>
        <w:t>同意许可说明书</w:t>
      </w:r>
    </w:p>
    <w:p>
      <w:pPr>
        <w:rPr>
          <w:spacing w:val="6"/>
          <w:kern w:val="2"/>
        </w:rPr>
      </w:pPr>
      <w:r>
        <w:rPr>
          <w:rFonts w:hint="eastAsia"/>
          <w:color w:val="000000"/>
          <w:spacing w:val="6"/>
          <w:kern w:val="2"/>
          <w:szCs w:val="21"/>
        </w:rPr>
        <w:t>返回到初始化界面后单击</w:t>
      </w:r>
      <w:r>
        <w:rPr>
          <w:color w:val="000000"/>
          <w:spacing w:val="6"/>
          <w:kern w:val="2"/>
          <w:szCs w:val="21"/>
        </w:rPr>
        <w:t>FINISH CONFIGURATION</w:t>
      </w:r>
      <w:r>
        <w:rPr>
          <w:rFonts w:hint="eastAsia"/>
          <w:color w:val="000000"/>
          <w:spacing w:val="6"/>
          <w:kern w:val="2"/>
          <w:szCs w:val="21"/>
        </w:rPr>
        <w:t>选项，即可看到</w:t>
      </w:r>
      <w:r>
        <w:rPr>
          <w:color w:val="000000"/>
          <w:spacing w:val="6"/>
          <w:kern w:val="2"/>
          <w:szCs w:val="21"/>
        </w:rPr>
        <w:t>Kdump</w:t>
      </w:r>
      <w:r>
        <w:rPr>
          <w:rFonts w:hint="eastAsia"/>
          <w:color w:val="000000"/>
          <w:spacing w:val="6"/>
          <w:kern w:val="2"/>
          <w:szCs w:val="21"/>
        </w:rPr>
        <w:t>服务的设置界面。如果暂时不打算调试系统内核，也可以取消选中</w:t>
      </w:r>
      <w:r>
        <w:rPr>
          <w:color w:val="000000"/>
          <w:spacing w:val="6"/>
          <w:kern w:val="2"/>
          <w:szCs w:val="21"/>
        </w:rPr>
        <w:t>Enable kdump</w:t>
      </w:r>
      <w:r>
        <w:rPr>
          <w:rFonts w:hint="eastAsia"/>
          <w:color w:val="000000"/>
          <w:spacing w:val="6"/>
          <w:kern w:val="2"/>
          <w:szCs w:val="21"/>
        </w:rPr>
        <w:t>复选框，然后单击</w:t>
      </w:r>
      <w:r>
        <w:rPr>
          <w:color w:val="000000"/>
          <w:spacing w:val="6"/>
          <w:kern w:val="2"/>
          <w:szCs w:val="21"/>
        </w:rPr>
        <w:t>Forward</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8所示。</w:t>
      </w:r>
    </w:p>
    <w:p>
      <w:pPr>
        <w:pStyle w:val="32"/>
        <w:rPr>
          <w:kern w:val="2"/>
        </w:rPr>
      </w:pPr>
      <w:r>
        <w:rPr>
          <w:color w:val="000000"/>
          <w:kern w:val="2"/>
          <w:szCs w:val="21"/>
        </w:rPr>
        <w:drawing>
          <wp:inline distT="0" distB="0" distL="0" distR="0">
            <wp:extent cx="4343400" cy="2598420"/>
            <wp:effectExtent l="0" t="0" r="0" b="0"/>
            <wp:docPr id="51" name="图片 51" descr="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1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343400" cy="25984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8</w:t>
      </w:r>
      <w:r>
        <w:rPr>
          <w:color w:val="000000"/>
          <w:kern w:val="2"/>
          <w:szCs w:val="21"/>
        </w:rPr>
        <w:t xml:space="preserve">  </w:t>
      </w:r>
      <w:r>
        <w:rPr>
          <w:rFonts w:hint="eastAsia"/>
          <w:color w:val="000000"/>
          <w:kern w:val="2"/>
          <w:szCs w:val="21"/>
        </w:rPr>
        <w:t>禁用</w:t>
      </w:r>
      <w:r>
        <w:rPr>
          <w:color w:val="000000"/>
          <w:kern w:val="2"/>
          <w:szCs w:val="21"/>
        </w:rPr>
        <w:t>Kdump</w:t>
      </w:r>
      <w:r>
        <w:rPr>
          <w:rFonts w:hint="eastAsia"/>
          <w:color w:val="000000"/>
          <w:kern w:val="2"/>
          <w:szCs w:val="21"/>
        </w:rPr>
        <w:t>服务</w:t>
      </w:r>
    </w:p>
    <w:p>
      <w:pPr>
        <w:rPr>
          <w:spacing w:val="6"/>
          <w:kern w:val="2"/>
        </w:rPr>
      </w:pPr>
      <w:r>
        <w:rPr>
          <w:rFonts w:hint="eastAsia"/>
          <w:color w:val="000000"/>
          <w:spacing w:val="6"/>
          <w:kern w:val="2"/>
          <w:szCs w:val="21"/>
        </w:rPr>
        <w:t>在如图</w:t>
      </w:r>
      <w:r>
        <w:rPr>
          <w:color w:val="000000"/>
          <w:spacing w:val="6"/>
          <w:kern w:val="2"/>
          <w:szCs w:val="21"/>
        </w:rPr>
        <w:t>1-3</w:t>
      </w:r>
      <w:r>
        <w:rPr>
          <w:rFonts w:hint="eastAsia"/>
          <w:color w:val="000000"/>
          <w:spacing w:val="6"/>
          <w:kern w:val="2"/>
          <w:szCs w:val="21"/>
        </w:rPr>
        <w:t>9所示的系统订阅界面中，选中</w:t>
      </w:r>
      <w:r>
        <w:rPr>
          <w:color w:val="000000"/>
          <w:spacing w:val="6"/>
          <w:kern w:val="2"/>
          <w:szCs w:val="21"/>
        </w:rPr>
        <w:t>No, I prefer to register at a later time</w:t>
      </w:r>
      <w:r>
        <w:rPr>
          <w:rFonts w:hint="eastAsia"/>
          <w:color w:val="000000"/>
          <w:spacing w:val="6"/>
          <w:kern w:val="2"/>
          <w:szCs w:val="21"/>
        </w:rPr>
        <w:t>单选按钮，然后单击</w:t>
      </w:r>
      <w:r>
        <w:rPr>
          <w:color w:val="000000"/>
          <w:spacing w:val="6"/>
          <w:kern w:val="2"/>
          <w:szCs w:val="21"/>
        </w:rPr>
        <w:t>Finish</w:t>
      </w:r>
      <w:r>
        <w:rPr>
          <w:rFonts w:hint="eastAsia"/>
          <w:color w:val="000000"/>
          <w:spacing w:val="6"/>
          <w:kern w:val="2"/>
          <w:szCs w:val="21"/>
        </w:rPr>
        <w:t>按钮。此处设置为不注册系统对后续的实验操作和生产工作均无影响。</w:t>
      </w:r>
    </w:p>
    <w:p>
      <w:pPr>
        <w:rPr>
          <w:spacing w:val="6"/>
          <w:kern w:val="2"/>
        </w:rPr>
      </w:pPr>
      <w:r>
        <w:rPr>
          <w:rFonts w:hint="eastAsia"/>
          <w:color w:val="000000"/>
          <w:spacing w:val="6"/>
          <w:kern w:val="2"/>
          <w:szCs w:val="21"/>
        </w:rPr>
        <w:t>虚拟机软件中的</w:t>
      </w:r>
      <w:r>
        <w:rPr>
          <w:color w:val="000000"/>
          <w:spacing w:val="6"/>
          <w:kern w:val="2"/>
          <w:szCs w:val="21"/>
        </w:rPr>
        <w:t>RHEL 7</w:t>
      </w:r>
      <w:r>
        <w:rPr>
          <w:rFonts w:hint="eastAsia"/>
          <w:color w:val="000000"/>
          <w:spacing w:val="6"/>
          <w:kern w:val="2"/>
          <w:szCs w:val="21"/>
        </w:rPr>
        <w:t>系统经过又一次的重启后，我们终于可以看到系统的欢迎界面，如图</w:t>
      </w:r>
      <w:r>
        <w:rPr>
          <w:color w:val="000000"/>
          <w:spacing w:val="6"/>
          <w:kern w:val="2"/>
          <w:szCs w:val="21"/>
        </w:rPr>
        <w:t>1-</w:t>
      </w:r>
      <w:r>
        <w:rPr>
          <w:rFonts w:hint="eastAsia"/>
          <w:color w:val="000000"/>
          <w:spacing w:val="6"/>
          <w:kern w:val="2"/>
          <w:szCs w:val="21"/>
        </w:rPr>
        <w:t>40所示。在界面中选择默认的语言</w:t>
      </w:r>
      <w:r>
        <w:rPr>
          <w:color w:val="000000"/>
          <w:spacing w:val="6"/>
          <w:kern w:val="2"/>
          <w:szCs w:val="21"/>
        </w:rPr>
        <w:t>English (United States)</w:t>
      </w:r>
      <w:r>
        <w:rPr>
          <w:rFonts w:hint="eastAsia"/>
          <w:color w:val="000000"/>
          <w:spacing w:val="6"/>
          <w:kern w:val="2"/>
          <w:szCs w:val="21"/>
        </w:rPr>
        <w:t>，然后单击</w:t>
      </w:r>
      <w:r>
        <w:rPr>
          <w:color w:val="000000"/>
          <w:spacing w:val="6"/>
          <w:kern w:val="2"/>
          <w:szCs w:val="21"/>
        </w:rPr>
        <w:t>Next</w:t>
      </w:r>
      <w:r>
        <w:rPr>
          <w:rFonts w:hint="eastAsia"/>
          <w:color w:val="000000"/>
          <w:spacing w:val="6"/>
          <w:kern w:val="2"/>
          <w:szCs w:val="21"/>
        </w:rPr>
        <w:t>按钮。</w:t>
      </w:r>
    </w:p>
    <w:p>
      <w:pPr>
        <w:pStyle w:val="32"/>
        <w:rPr>
          <w:kern w:val="2"/>
        </w:rPr>
      </w:pPr>
      <w:r>
        <w:rPr>
          <w:color w:val="000000"/>
          <w:kern w:val="2"/>
          <w:szCs w:val="21"/>
        </w:rPr>
        <w:drawing>
          <wp:inline distT="0" distB="0" distL="0" distR="0">
            <wp:extent cx="3619500" cy="2171700"/>
            <wp:effectExtent l="0" t="0" r="0" b="0"/>
            <wp:docPr id="52" name="图片 52" descr="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1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619500" cy="21717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w:t>
      </w:r>
      <w:r>
        <w:rPr>
          <w:rFonts w:hint="eastAsia"/>
          <w:color w:val="000000"/>
          <w:kern w:val="2"/>
          <w:szCs w:val="21"/>
        </w:rPr>
        <w:t>9</w:t>
      </w:r>
      <w:r>
        <w:rPr>
          <w:color w:val="000000"/>
          <w:kern w:val="2"/>
          <w:szCs w:val="21"/>
        </w:rPr>
        <w:t xml:space="preserve">  </w:t>
      </w:r>
      <w:r>
        <w:rPr>
          <w:rFonts w:hint="eastAsia"/>
          <w:color w:val="000000"/>
          <w:kern w:val="2"/>
          <w:szCs w:val="21"/>
        </w:rPr>
        <w:t>暂时不对系统进行注册</w:t>
      </w:r>
    </w:p>
    <w:p>
      <w:pPr>
        <w:pStyle w:val="32"/>
        <w:rPr>
          <w:kern w:val="2"/>
        </w:rPr>
      </w:pPr>
      <w:r>
        <w:rPr>
          <w:color w:val="000000"/>
          <w:kern w:val="2"/>
          <w:szCs w:val="21"/>
        </w:rPr>
        <w:drawing>
          <wp:inline distT="0" distB="0" distL="0" distR="0">
            <wp:extent cx="3619500" cy="2164080"/>
            <wp:effectExtent l="0" t="0" r="0" b="0"/>
            <wp:docPr id="53" name="图片 53" descr="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619500" cy="216408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1-</w:t>
      </w:r>
      <w:r>
        <w:rPr>
          <w:rFonts w:hint="eastAsia"/>
          <w:color w:val="000000"/>
          <w:kern w:val="2"/>
          <w:szCs w:val="21"/>
        </w:rPr>
        <w:t>40</w:t>
      </w:r>
      <w:r>
        <w:rPr>
          <w:color w:val="000000"/>
          <w:kern w:val="2"/>
          <w:szCs w:val="21"/>
        </w:rPr>
        <w:t xml:space="preserve">  </w:t>
      </w:r>
      <w:r>
        <w:rPr>
          <w:rFonts w:hint="eastAsia"/>
          <w:color w:val="000000"/>
          <w:kern w:val="2"/>
          <w:szCs w:val="21"/>
        </w:rPr>
        <w:t>系统的语言设置</w:t>
      </w:r>
    </w:p>
    <w:p>
      <w:pPr>
        <w:rPr>
          <w:kern w:val="2"/>
        </w:rPr>
      </w:pPr>
      <w:r>
        <w:rPr>
          <w:rFonts w:hint="eastAsia"/>
          <w:color w:val="000000"/>
          <w:kern w:val="2"/>
          <w:szCs w:val="21"/>
        </w:rPr>
        <w:t>将系统的输入来源类型选择为</w:t>
      </w:r>
      <w:r>
        <w:rPr>
          <w:color w:val="000000"/>
          <w:kern w:val="2"/>
          <w:szCs w:val="21"/>
        </w:rPr>
        <w:t>English (US)</w:t>
      </w:r>
      <w:r>
        <w:rPr>
          <w:rFonts w:hint="eastAsia"/>
          <w:color w:val="000000"/>
          <w:kern w:val="2"/>
          <w:szCs w:val="21"/>
        </w:rPr>
        <w:t>，然后单击</w:t>
      </w:r>
      <w:r>
        <w:rPr>
          <w:color w:val="000000"/>
          <w:kern w:val="2"/>
          <w:szCs w:val="21"/>
        </w:rPr>
        <w:t>Next</w:t>
      </w:r>
      <w:r>
        <w:rPr>
          <w:rFonts w:hint="eastAsia"/>
          <w:color w:val="000000"/>
          <w:kern w:val="2"/>
          <w:szCs w:val="21"/>
        </w:rPr>
        <w:t>按钮，如图</w:t>
      </w:r>
      <w:r>
        <w:rPr>
          <w:color w:val="000000"/>
          <w:kern w:val="2"/>
          <w:szCs w:val="21"/>
        </w:rPr>
        <w:t>1-4</w:t>
      </w:r>
      <w:r>
        <w:rPr>
          <w:rFonts w:hint="eastAsia"/>
          <w:color w:val="000000"/>
          <w:kern w:val="2"/>
          <w:szCs w:val="21"/>
        </w:rPr>
        <w:t>1所示。</w:t>
      </w:r>
    </w:p>
    <w:p>
      <w:pPr>
        <w:pStyle w:val="32"/>
        <w:rPr>
          <w:kern w:val="2"/>
        </w:rPr>
      </w:pPr>
      <w:r>
        <w:rPr>
          <w:color w:val="000000"/>
          <w:kern w:val="2"/>
          <w:szCs w:val="21"/>
        </w:rPr>
        <w:drawing>
          <wp:inline distT="0" distB="0" distL="0" distR="0">
            <wp:extent cx="3276600" cy="1965960"/>
            <wp:effectExtent l="0" t="0" r="0" b="0"/>
            <wp:docPr id="54" name="图片 54" descr="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276600" cy="19659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1</w:t>
      </w:r>
      <w:r>
        <w:rPr>
          <w:color w:val="000000"/>
          <w:kern w:val="2"/>
          <w:szCs w:val="21"/>
        </w:rPr>
        <w:t xml:space="preserve">  </w:t>
      </w:r>
      <w:r>
        <w:rPr>
          <w:rFonts w:hint="eastAsia"/>
          <w:color w:val="000000"/>
          <w:kern w:val="2"/>
          <w:szCs w:val="21"/>
        </w:rPr>
        <w:t>设置系统的输入来源类型</w:t>
      </w:r>
    </w:p>
    <w:p>
      <w:pPr>
        <w:rPr>
          <w:kern w:val="2"/>
        </w:rPr>
      </w:pPr>
      <w:r>
        <w:rPr>
          <w:rFonts w:hint="eastAsia"/>
          <w:kern w:val="2"/>
        </w:rPr>
        <w:t>为</w:t>
      </w:r>
      <w:r>
        <w:rPr>
          <w:kern w:val="2"/>
        </w:rPr>
        <w:t>RHEL 7</w:t>
      </w:r>
      <w:r>
        <w:rPr>
          <w:rFonts w:hint="eastAsia"/>
          <w:kern w:val="2"/>
        </w:rPr>
        <w:t>系统创建一个本地的普通用户，该账户的用户名为</w:t>
      </w:r>
      <w:r>
        <w:rPr>
          <w:kern w:val="2"/>
        </w:rPr>
        <w:t>linuxprobe</w:t>
      </w:r>
      <w:r>
        <w:rPr>
          <w:rFonts w:hint="eastAsia"/>
          <w:kern w:val="2"/>
        </w:rPr>
        <w:t>，密码为</w:t>
      </w:r>
      <w:r>
        <w:rPr>
          <w:kern w:val="2"/>
        </w:rPr>
        <w:t>redhat</w:t>
      </w:r>
      <w:r>
        <w:rPr>
          <w:rFonts w:hint="eastAsia"/>
          <w:kern w:val="2"/>
        </w:rPr>
        <w:t>，然后单击</w:t>
      </w:r>
      <w:r>
        <w:rPr>
          <w:kern w:val="2"/>
        </w:rPr>
        <w:t>Next</w:t>
      </w:r>
      <w:r>
        <w:rPr>
          <w:rFonts w:hint="eastAsia"/>
          <w:kern w:val="2"/>
        </w:rPr>
        <w:t>按钮，如图</w:t>
      </w:r>
      <w:r>
        <w:rPr>
          <w:kern w:val="2"/>
        </w:rPr>
        <w:t>1-4</w:t>
      </w:r>
      <w:r>
        <w:rPr>
          <w:rFonts w:hint="eastAsia"/>
          <w:kern w:val="2"/>
        </w:rPr>
        <w:t>2所示。</w:t>
      </w:r>
    </w:p>
    <w:p>
      <w:pPr>
        <w:pStyle w:val="32"/>
        <w:rPr>
          <w:kern w:val="2"/>
        </w:rPr>
      </w:pPr>
      <w:r>
        <w:rPr>
          <w:color w:val="000000"/>
          <w:kern w:val="2"/>
          <w:szCs w:val="21"/>
        </w:rPr>
        <w:drawing>
          <wp:inline distT="0" distB="0" distL="0" distR="0">
            <wp:extent cx="3276600" cy="1965960"/>
            <wp:effectExtent l="0" t="0" r="0" b="0"/>
            <wp:docPr id="55" name="图片 55" descr="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276600" cy="19659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2</w:t>
      </w:r>
      <w:r>
        <w:rPr>
          <w:color w:val="000000"/>
          <w:kern w:val="2"/>
          <w:szCs w:val="21"/>
        </w:rPr>
        <w:t xml:space="preserve">  </w:t>
      </w:r>
      <w:r>
        <w:rPr>
          <w:rFonts w:hint="eastAsia"/>
          <w:color w:val="000000"/>
          <w:kern w:val="2"/>
          <w:szCs w:val="21"/>
        </w:rPr>
        <w:t>创建本地的普通用户</w:t>
      </w:r>
    </w:p>
    <w:p>
      <w:pPr>
        <w:rPr>
          <w:kern w:val="2"/>
        </w:rPr>
      </w:pPr>
      <w:r>
        <w:rPr>
          <w:rFonts w:hint="eastAsia"/>
          <w:color w:val="000000"/>
          <w:kern w:val="2"/>
          <w:szCs w:val="21"/>
        </w:rPr>
        <w:t>按照图</w:t>
      </w:r>
      <w:r>
        <w:rPr>
          <w:color w:val="000000"/>
          <w:kern w:val="2"/>
          <w:szCs w:val="21"/>
        </w:rPr>
        <w:t>1-4</w:t>
      </w:r>
      <w:r>
        <w:rPr>
          <w:rFonts w:hint="eastAsia"/>
          <w:color w:val="000000"/>
          <w:kern w:val="2"/>
          <w:szCs w:val="21"/>
        </w:rPr>
        <w:t>3所示的设置来设置系统的时区，然后单击</w:t>
      </w:r>
      <w:r>
        <w:rPr>
          <w:color w:val="000000"/>
          <w:kern w:val="2"/>
          <w:szCs w:val="21"/>
        </w:rPr>
        <w:t>Next</w:t>
      </w:r>
      <w:r>
        <w:rPr>
          <w:rFonts w:hint="eastAsia"/>
          <w:color w:val="000000"/>
          <w:kern w:val="2"/>
          <w:szCs w:val="21"/>
        </w:rPr>
        <w:t>按钮。</w:t>
      </w:r>
    </w:p>
    <w:p>
      <w:pPr>
        <w:pStyle w:val="32"/>
        <w:rPr>
          <w:kern w:val="2"/>
        </w:rPr>
      </w:pPr>
      <w:r>
        <w:rPr>
          <w:color w:val="000000"/>
          <w:kern w:val="2"/>
          <w:szCs w:val="21"/>
        </w:rPr>
        <w:drawing>
          <wp:inline distT="0" distB="0" distL="0" distR="0">
            <wp:extent cx="3276600" cy="1965960"/>
            <wp:effectExtent l="0" t="0" r="0" b="0"/>
            <wp:docPr id="56" name="图片 56" descr="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276600" cy="196596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3</w:t>
      </w:r>
      <w:r>
        <w:rPr>
          <w:color w:val="000000"/>
          <w:kern w:val="2"/>
          <w:szCs w:val="21"/>
        </w:rPr>
        <w:t xml:space="preserve">  </w:t>
      </w:r>
      <w:r>
        <w:rPr>
          <w:rFonts w:hint="eastAsia"/>
          <w:color w:val="000000"/>
          <w:kern w:val="2"/>
          <w:szCs w:val="21"/>
        </w:rPr>
        <w:t>设置系统的时区</w:t>
      </w:r>
    </w:p>
    <w:p>
      <w:pPr>
        <w:rPr>
          <w:spacing w:val="4"/>
          <w:kern w:val="2"/>
        </w:rPr>
      </w:pPr>
      <w:r>
        <w:rPr>
          <w:rFonts w:hint="eastAsia"/>
          <w:color w:val="000000"/>
          <w:spacing w:val="4"/>
          <w:kern w:val="2"/>
          <w:szCs w:val="21"/>
        </w:rPr>
        <w:t>在图</w:t>
      </w:r>
      <w:r>
        <w:rPr>
          <w:color w:val="000000"/>
          <w:spacing w:val="4"/>
          <w:kern w:val="2"/>
          <w:szCs w:val="21"/>
        </w:rPr>
        <w:t>1-4</w:t>
      </w:r>
      <w:r>
        <w:rPr>
          <w:rFonts w:hint="eastAsia"/>
          <w:color w:val="000000"/>
          <w:spacing w:val="4"/>
          <w:kern w:val="2"/>
          <w:szCs w:val="21"/>
        </w:rPr>
        <w:t>4所示的界面中单击</w:t>
      </w:r>
      <w:r>
        <w:rPr>
          <w:color w:val="000000"/>
          <w:spacing w:val="4"/>
          <w:kern w:val="2"/>
          <w:szCs w:val="21"/>
        </w:rPr>
        <w:t>Start using Red Hat Enterprise Linux Server</w:t>
      </w:r>
      <w:r>
        <w:rPr>
          <w:rFonts w:hint="eastAsia"/>
          <w:color w:val="000000"/>
          <w:spacing w:val="4"/>
          <w:kern w:val="2"/>
          <w:szCs w:val="21"/>
        </w:rPr>
        <w:t>按钮，出现如图</w:t>
      </w:r>
      <w:r>
        <w:rPr>
          <w:color w:val="000000"/>
          <w:spacing w:val="4"/>
          <w:kern w:val="2"/>
          <w:szCs w:val="21"/>
        </w:rPr>
        <w:t>1-4</w:t>
      </w:r>
      <w:r>
        <w:rPr>
          <w:rFonts w:hint="eastAsia"/>
          <w:color w:val="000000"/>
          <w:spacing w:val="4"/>
          <w:kern w:val="2"/>
          <w:szCs w:val="21"/>
        </w:rPr>
        <w:t>5所示的界面。至此，</w:t>
      </w:r>
      <w:r>
        <w:rPr>
          <w:color w:val="000000"/>
          <w:spacing w:val="4"/>
          <w:kern w:val="2"/>
          <w:szCs w:val="21"/>
        </w:rPr>
        <w:t>RHEL 7</w:t>
      </w:r>
      <w:r>
        <w:rPr>
          <w:rFonts w:hint="eastAsia"/>
          <w:color w:val="000000"/>
          <w:spacing w:val="4"/>
          <w:kern w:val="2"/>
          <w:szCs w:val="21"/>
        </w:rPr>
        <w:t>系统完成了全部的安装和部署工作。准备开始学习</w:t>
      </w:r>
      <w:r>
        <w:rPr>
          <w:color w:val="000000"/>
          <w:spacing w:val="4"/>
          <w:kern w:val="2"/>
          <w:szCs w:val="21"/>
        </w:rPr>
        <w:t>Linux</w:t>
      </w:r>
      <w:r>
        <w:rPr>
          <w:rFonts w:hint="eastAsia"/>
          <w:color w:val="000000"/>
          <w:spacing w:val="4"/>
          <w:kern w:val="2"/>
          <w:szCs w:val="21"/>
        </w:rPr>
        <w:t>系统吧。</w:t>
      </w:r>
    </w:p>
    <w:p>
      <w:pPr>
        <w:pStyle w:val="32"/>
        <w:rPr>
          <w:kern w:val="2"/>
        </w:rPr>
      </w:pPr>
      <w:r>
        <w:rPr>
          <w:color w:val="000000"/>
          <w:kern w:val="2"/>
          <w:szCs w:val="21"/>
        </w:rPr>
        <w:drawing>
          <wp:inline distT="0" distB="0" distL="0" distR="0">
            <wp:extent cx="3368040" cy="2019300"/>
            <wp:effectExtent l="0" t="0" r="0" b="0"/>
            <wp:docPr id="57" name="图片 57" descr="红帽企业版RHEL7_x86_64-2015-01-27-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红帽企业版RHEL7_x86_64-2015-01-27-16-20-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368040" cy="20193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4</w:t>
      </w:r>
      <w:r>
        <w:rPr>
          <w:color w:val="000000"/>
          <w:kern w:val="2"/>
          <w:szCs w:val="21"/>
        </w:rPr>
        <w:t xml:space="preserve">  </w:t>
      </w:r>
      <w:r>
        <w:rPr>
          <w:rFonts w:hint="eastAsia"/>
          <w:color w:val="000000"/>
          <w:kern w:val="2"/>
          <w:szCs w:val="21"/>
        </w:rPr>
        <w:t>系统初始化结束界面</w:t>
      </w:r>
    </w:p>
    <w:p>
      <w:pPr>
        <w:pStyle w:val="32"/>
        <w:rPr>
          <w:kern w:val="2"/>
        </w:rPr>
      </w:pPr>
      <w:r>
        <w:rPr>
          <w:color w:val="000000"/>
          <w:kern w:val="2"/>
          <w:szCs w:val="21"/>
        </w:rPr>
        <w:drawing>
          <wp:inline distT="0" distB="0" distL="0" distR="0">
            <wp:extent cx="4450080" cy="2659380"/>
            <wp:effectExtent l="0" t="0" r="0" b="0"/>
            <wp:docPr id="58" name="图片 58" descr="红帽企业版RHEL7_x86_64-2015-01-27-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红帽企业版RHEL7_x86_64-2015-01-27-16-20-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450080" cy="265938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1-4</w:t>
      </w:r>
      <w:r>
        <w:rPr>
          <w:rFonts w:hint="eastAsia"/>
          <w:color w:val="000000"/>
          <w:kern w:val="2"/>
          <w:szCs w:val="21"/>
        </w:rPr>
        <w:t>5</w:t>
      </w:r>
      <w:r>
        <w:rPr>
          <w:color w:val="000000"/>
          <w:kern w:val="2"/>
          <w:szCs w:val="21"/>
        </w:rPr>
        <w:t xml:space="preserve">  </w:t>
      </w:r>
      <w:r>
        <w:rPr>
          <w:rFonts w:hint="eastAsia"/>
          <w:color w:val="000000"/>
          <w:kern w:val="2"/>
          <w:szCs w:val="21"/>
        </w:rPr>
        <w:t>系统的欢迎界面</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1.4</w:t>
            </w:r>
            <w:r>
              <w:rPr>
                <w:color w:val="000000"/>
                <w:kern w:val="2"/>
                <w:szCs w:val="21"/>
              </w:rPr>
              <w:t xml:space="preserve">  </w:t>
            </w:r>
            <w:r>
              <w:rPr>
                <w:rFonts w:hint="eastAsia"/>
                <w:color w:val="000000"/>
                <w:kern w:val="2"/>
              </w:rPr>
              <w:t>重置</w:t>
            </w:r>
            <w:r>
              <w:rPr>
                <w:color w:val="000000"/>
                <w:kern w:val="2"/>
              </w:rPr>
              <w:t>root</w:t>
            </w:r>
            <w:r>
              <w:rPr>
                <w:rFonts w:hint="eastAsia"/>
                <w:color w:val="000000"/>
                <w:kern w:val="2"/>
              </w:rPr>
              <w:t>管理员密码</w:t>
            </w:r>
          </w:p>
        </w:tc>
      </w:tr>
    </w:tbl>
    <w:p>
      <w:pPr>
        <w:pStyle w:val="56"/>
        <w:rPr>
          <w:kern w:val="2"/>
        </w:rPr>
      </w:pPr>
    </w:p>
    <w:p>
      <w:pPr>
        <w:rPr>
          <w:kern w:val="2"/>
        </w:rPr>
      </w:pPr>
      <w:r>
        <w:rPr>
          <w:rFonts w:hint="eastAsia"/>
          <w:color w:val="000000"/>
          <w:kern w:val="2"/>
          <w:szCs w:val="21"/>
        </w:rPr>
        <w:t>平日里让运维人员头疼的事情已经很多了，因此偶尔把</w:t>
      </w:r>
      <w:r>
        <w:rPr>
          <w:color w:val="000000"/>
          <w:kern w:val="2"/>
          <w:szCs w:val="21"/>
        </w:rPr>
        <w:t>Linux</w:t>
      </w:r>
      <w:r>
        <w:rPr>
          <w:rFonts w:hint="eastAsia"/>
          <w:color w:val="000000"/>
          <w:kern w:val="2"/>
          <w:szCs w:val="21"/>
        </w:rPr>
        <w:t>系统的密码忘记了并不用慌，只需简单几步就可以完成密码的重置工作。但是，如果您是第一次阅读本书，或者之前没有</w:t>
      </w:r>
      <w:r>
        <w:rPr>
          <w:color w:val="000000"/>
          <w:kern w:val="2"/>
          <w:szCs w:val="21"/>
        </w:rPr>
        <w:t>Linux</w:t>
      </w:r>
      <w:r>
        <w:rPr>
          <w:rFonts w:hint="eastAsia"/>
          <w:color w:val="000000"/>
          <w:kern w:val="2"/>
          <w:szCs w:val="21"/>
        </w:rPr>
        <w:t>系统的使用经验，请一定先跳过本节，等学习完</w:t>
      </w:r>
      <w:r>
        <w:rPr>
          <w:color w:val="000000"/>
          <w:kern w:val="2"/>
          <w:szCs w:val="21"/>
        </w:rPr>
        <w:t>Linux</w:t>
      </w:r>
      <w:r>
        <w:rPr>
          <w:rFonts w:hint="eastAsia"/>
          <w:color w:val="000000"/>
          <w:kern w:val="2"/>
          <w:szCs w:val="21"/>
        </w:rPr>
        <w:t>系统的命令后再来学习本节内容。如果您刚刚接手了一台</w:t>
      </w:r>
      <w:r>
        <w:rPr>
          <w:color w:val="000000"/>
          <w:kern w:val="2"/>
          <w:szCs w:val="21"/>
        </w:rPr>
        <w:t>Linux</w:t>
      </w:r>
      <w:r>
        <w:rPr>
          <w:rFonts w:hint="eastAsia"/>
          <w:color w:val="000000"/>
          <w:kern w:val="2"/>
          <w:szCs w:val="21"/>
        </w:rPr>
        <w:t>系统，要先确定是否为</w:t>
      </w:r>
      <w:r>
        <w:rPr>
          <w:color w:val="000000"/>
          <w:kern w:val="2"/>
          <w:szCs w:val="21"/>
        </w:rPr>
        <w:t>RHEL 7</w:t>
      </w:r>
      <w:r>
        <w:rPr>
          <w:rFonts w:hint="eastAsia"/>
          <w:color w:val="000000"/>
          <w:kern w:val="2"/>
          <w:szCs w:val="21"/>
        </w:rPr>
        <w:t>系统。如果是，然后再进行下面的操作。</w:t>
      </w:r>
    </w:p>
    <w:p>
      <w:pPr>
        <w:pStyle w:val="58"/>
        <w:rPr>
          <w:kern w:val="2"/>
        </w:rPr>
      </w:pPr>
    </w:p>
    <w:p>
      <w:pPr>
        <w:pStyle w:val="26"/>
        <w:rPr>
          <w:kern w:val="2"/>
        </w:rPr>
      </w:pPr>
      <w:r>
        <w:rPr>
          <w:kern w:val="2"/>
        </w:rPr>
        <w:t>    [root@linuxprobe ~]# cat /etc/redhat-release</w:t>
      </w:r>
    </w:p>
    <w:p>
      <w:pPr>
        <w:pStyle w:val="26"/>
        <w:rPr>
          <w:kern w:val="2"/>
        </w:rPr>
      </w:pPr>
      <w:r>
        <w:rPr>
          <w:kern w:val="2"/>
        </w:rPr>
        <w:t>    Red Hat Enterprise Linux Server release 7.0 (Maipo)</w:t>
      </w:r>
    </w:p>
    <w:p>
      <w:pPr>
        <w:pStyle w:val="59"/>
        <w:spacing w:after="90"/>
        <w:rPr>
          <w:kern w:val="2"/>
        </w:rPr>
      </w:pPr>
    </w:p>
    <w:p>
      <w:pPr>
        <w:rPr>
          <w:kern w:val="2"/>
        </w:rPr>
      </w:pPr>
      <w:r>
        <w:rPr>
          <w:rFonts w:hint="eastAsia"/>
          <w:color w:val="000000"/>
          <w:kern w:val="2"/>
          <w:szCs w:val="21"/>
        </w:rPr>
        <w:t>重启</w:t>
      </w:r>
      <w:r>
        <w:rPr>
          <w:color w:val="000000"/>
          <w:kern w:val="2"/>
          <w:szCs w:val="21"/>
        </w:rPr>
        <w:t>Linux</w:t>
      </w:r>
      <w:r>
        <w:rPr>
          <w:rFonts w:hint="eastAsia"/>
          <w:color w:val="000000"/>
          <w:kern w:val="2"/>
          <w:szCs w:val="21"/>
        </w:rPr>
        <w:t>系统主机并出现引导界面时，按下键盘上的</w:t>
      </w:r>
      <w:r>
        <w:rPr>
          <w:color w:val="000000"/>
          <w:kern w:val="2"/>
          <w:szCs w:val="21"/>
        </w:rPr>
        <w:t>e</w:t>
      </w:r>
      <w:r>
        <w:rPr>
          <w:rFonts w:hint="eastAsia"/>
          <w:color w:val="000000"/>
          <w:kern w:val="2"/>
          <w:szCs w:val="21"/>
        </w:rPr>
        <w:t>键进入内核编辑界面，如图</w:t>
      </w:r>
      <w:r>
        <w:rPr>
          <w:color w:val="000000"/>
          <w:kern w:val="2"/>
          <w:szCs w:val="21"/>
        </w:rPr>
        <w:t>1-4</w:t>
      </w:r>
      <w:r>
        <w:rPr>
          <w:rFonts w:hint="eastAsia"/>
          <w:color w:val="000000"/>
          <w:kern w:val="2"/>
          <w:szCs w:val="21"/>
        </w:rPr>
        <w:t>6所示。</w:t>
      </w:r>
    </w:p>
    <w:p>
      <w:pPr>
        <w:pStyle w:val="32"/>
        <w:rPr>
          <w:kern w:val="2"/>
        </w:rPr>
      </w:pPr>
      <w:r>
        <w:rPr>
          <w:color w:val="000000"/>
          <w:kern w:val="2"/>
          <w:szCs w:val="21"/>
        </w:rPr>
        <w:drawing>
          <wp:inline distT="0" distB="0" distL="0" distR="0">
            <wp:extent cx="3619500" cy="2011680"/>
            <wp:effectExtent l="0" t="0" r="0" b="0"/>
            <wp:docPr id="59" name="图片 59" descr="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1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19500" cy="20116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6</w:t>
      </w:r>
      <w:r>
        <w:rPr>
          <w:color w:val="000000"/>
          <w:kern w:val="2"/>
          <w:szCs w:val="21"/>
        </w:rPr>
        <w:t xml:space="preserve">  Linux</w:t>
      </w:r>
      <w:r>
        <w:rPr>
          <w:rFonts w:hint="eastAsia"/>
          <w:color w:val="000000"/>
          <w:kern w:val="2"/>
          <w:szCs w:val="21"/>
        </w:rPr>
        <w:t>系统的引导界面</w:t>
      </w:r>
    </w:p>
    <w:p>
      <w:pPr>
        <w:rPr>
          <w:kern w:val="2"/>
        </w:rPr>
      </w:pPr>
      <w:r>
        <w:rPr>
          <w:rFonts w:hint="eastAsia"/>
          <w:color w:val="000000"/>
          <w:kern w:val="2"/>
          <w:szCs w:val="21"/>
        </w:rPr>
        <w:t>在</w:t>
      </w:r>
      <w:r>
        <w:rPr>
          <w:color w:val="000000"/>
          <w:kern w:val="2"/>
          <w:szCs w:val="21"/>
        </w:rPr>
        <w:t>linux16</w:t>
      </w:r>
      <w:r>
        <w:rPr>
          <w:rFonts w:hint="eastAsia"/>
          <w:color w:val="000000"/>
          <w:kern w:val="2"/>
          <w:szCs w:val="21"/>
        </w:rPr>
        <w:t>参数这行的最后面追加“</w:t>
      </w:r>
      <w:r>
        <w:rPr>
          <w:color w:val="000000"/>
          <w:kern w:val="2"/>
          <w:szCs w:val="21"/>
        </w:rPr>
        <w:t>rd.break</w:t>
      </w:r>
      <w:r>
        <w:rPr>
          <w:rFonts w:hint="eastAsia"/>
          <w:color w:val="000000"/>
          <w:kern w:val="2"/>
          <w:szCs w:val="21"/>
        </w:rPr>
        <w:t>”参数，然后按下</w:t>
      </w:r>
      <w:r>
        <w:rPr>
          <w:color w:val="000000"/>
          <w:kern w:val="2"/>
          <w:szCs w:val="21"/>
        </w:rPr>
        <w:t>Ctrl + X</w:t>
      </w:r>
      <w:r>
        <w:rPr>
          <w:rFonts w:hint="eastAsia"/>
          <w:color w:val="000000"/>
          <w:kern w:val="2"/>
          <w:szCs w:val="21"/>
        </w:rPr>
        <w:t>组合键来运行修改过的内核程序，如图</w:t>
      </w:r>
      <w:r>
        <w:rPr>
          <w:color w:val="000000"/>
          <w:kern w:val="2"/>
          <w:szCs w:val="21"/>
        </w:rPr>
        <w:t>1-4</w:t>
      </w:r>
      <w:r>
        <w:rPr>
          <w:rFonts w:hint="eastAsia"/>
          <w:color w:val="000000"/>
          <w:kern w:val="2"/>
          <w:szCs w:val="21"/>
        </w:rPr>
        <w:t>7所示。</w:t>
      </w:r>
    </w:p>
    <w:p>
      <w:pPr>
        <w:pStyle w:val="32"/>
        <w:rPr>
          <w:kern w:val="2"/>
        </w:rPr>
      </w:pPr>
      <w:r>
        <w:rPr>
          <w:color w:val="000000"/>
          <w:kern w:val="2"/>
          <w:szCs w:val="21"/>
        </w:rPr>
        <w:drawing>
          <wp:inline distT="0" distB="0" distL="0" distR="0">
            <wp:extent cx="3642360" cy="2026920"/>
            <wp:effectExtent l="0" t="0" r="0" b="0"/>
            <wp:docPr id="60" name="图片 60" descr="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1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642360" cy="20269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7</w:t>
      </w:r>
      <w:r>
        <w:rPr>
          <w:color w:val="000000"/>
          <w:kern w:val="2"/>
          <w:szCs w:val="21"/>
        </w:rPr>
        <w:t xml:space="preserve">  </w:t>
      </w:r>
      <w:r>
        <w:rPr>
          <w:rFonts w:hint="eastAsia"/>
          <w:color w:val="000000"/>
          <w:kern w:val="2"/>
          <w:szCs w:val="21"/>
        </w:rPr>
        <w:t>内核信息的编辑界面</w:t>
      </w:r>
    </w:p>
    <w:p>
      <w:pPr>
        <w:rPr>
          <w:kern w:val="2"/>
        </w:rPr>
      </w:pPr>
      <w:r>
        <w:rPr>
          <w:rFonts w:hint="eastAsia"/>
          <w:color w:val="000000"/>
          <w:kern w:val="2"/>
          <w:szCs w:val="21"/>
        </w:rPr>
        <w:t>大约</w:t>
      </w:r>
      <w:r>
        <w:rPr>
          <w:color w:val="000000"/>
          <w:kern w:val="2"/>
          <w:szCs w:val="21"/>
        </w:rPr>
        <w:t>30</w:t>
      </w:r>
      <w:r>
        <w:rPr>
          <w:rFonts w:hint="eastAsia"/>
          <w:color w:val="000000"/>
          <w:kern w:val="2"/>
          <w:szCs w:val="21"/>
        </w:rPr>
        <w:t>秒过后，进入到系统的紧急求援模式，如图</w:t>
      </w:r>
      <w:r>
        <w:rPr>
          <w:color w:val="000000"/>
          <w:kern w:val="2"/>
          <w:szCs w:val="21"/>
        </w:rPr>
        <w:t>1-4</w:t>
      </w:r>
      <w:r>
        <w:rPr>
          <w:rFonts w:hint="eastAsia"/>
          <w:color w:val="000000"/>
          <w:kern w:val="2"/>
          <w:szCs w:val="21"/>
        </w:rPr>
        <w:t>8所示。</w:t>
      </w:r>
    </w:p>
    <w:p>
      <w:pPr>
        <w:pStyle w:val="32"/>
        <w:rPr>
          <w:kern w:val="2"/>
        </w:rPr>
      </w:pPr>
      <w:r>
        <w:rPr>
          <w:color w:val="000000"/>
          <w:kern w:val="2"/>
          <w:szCs w:val="21"/>
        </w:rPr>
        <w:drawing>
          <wp:inline distT="0" distB="0" distL="0" distR="0">
            <wp:extent cx="4343400" cy="1607820"/>
            <wp:effectExtent l="0" t="0" r="0" b="0"/>
            <wp:docPr id="61" name="图片 61" descr="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148"/>
                    <pic:cNvPicPr>
                      <a:picLocks noChangeAspect="1" noChangeArrowheads="1"/>
                    </pic:cNvPicPr>
                  </pic:nvPicPr>
                  <pic:blipFill>
                    <a:blip r:embed="rId79">
                      <a:extLst>
                        <a:ext uri="{28A0092B-C50C-407E-A947-70E740481C1C}">
                          <a14:useLocalDpi xmlns:a14="http://schemas.microsoft.com/office/drawing/2010/main" val="0"/>
                        </a:ext>
                      </a:extLst>
                    </a:blip>
                    <a:srcRect r="18977" b="50571"/>
                    <a:stretch>
                      <a:fillRect/>
                    </a:stretch>
                  </pic:blipFill>
                  <pic:spPr>
                    <a:xfrm>
                      <a:off x="0" y="0"/>
                      <a:ext cx="4343400" cy="160782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8</w:t>
      </w:r>
      <w:r>
        <w:rPr>
          <w:color w:val="000000"/>
          <w:kern w:val="2"/>
          <w:szCs w:val="21"/>
        </w:rPr>
        <w:t xml:space="preserve">  Linux</w:t>
      </w:r>
      <w:r>
        <w:rPr>
          <w:rFonts w:hint="eastAsia"/>
          <w:color w:val="000000"/>
          <w:kern w:val="2"/>
          <w:szCs w:val="21"/>
        </w:rPr>
        <w:t>系统的紧急救援模式</w:t>
      </w:r>
    </w:p>
    <w:p>
      <w:pPr>
        <w:rPr>
          <w:kern w:val="2"/>
        </w:rPr>
      </w:pPr>
      <w:r>
        <w:rPr>
          <w:rFonts w:hint="eastAsia"/>
          <w:color w:val="000000"/>
          <w:kern w:val="2"/>
          <w:szCs w:val="21"/>
        </w:rPr>
        <w:t>依次输入以下命令，等待系统重启操作完毕，然后就可以使用新密码</w:t>
      </w:r>
      <w:r>
        <w:rPr>
          <w:color w:val="000000"/>
          <w:kern w:val="2"/>
          <w:szCs w:val="21"/>
        </w:rPr>
        <w:t>linuxprobe</w:t>
      </w:r>
      <w:r>
        <w:rPr>
          <w:rFonts w:hint="eastAsia"/>
          <w:color w:val="000000"/>
          <w:kern w:val="2"/>
          <w:szCs w:val="21"/>
        </w:rPr>
        <w:t>来登录</w:t>
      </w:r>
      <w:r>
        <w:rPr>
          <w:color w:val="000000"/>
          <w:kern w:val="2"/>
          <w:szCs w:val="21"/>
        </w:rPr>
        <w:t>Linux</w:t>
      </w:r>
      <w:r>
        <w:rPr>
          <w:rFonts w:hint="eastAsia"/>
          <w:color w:val="000000"/>
          <w:kern w:val="2"/>
          <w:szCs w:val="21"/>
        </w:rPr>
        <w:t>系统了。命令行执行效果如图</w:t>
      </w:r>
      <w:r>
        <w:rPr>
          <w:color w:val="000000"/>
          <w:kern w:val="2"/>
          <w:szCs w:val="21"/>
        </w:rPr>
        <w:t>1-4</w:t>
      </w:r>
      <w:r>
        <w:rPr>
          <w:rFonts w:hint="eastAsia"/>
          <w:color w:val="000000"/>
          <w:kern w:val="2"/>
          <w:szCs w:val="21"/>
        </w:rPr>
        <w:t>9所示。</w:t>
      </w:r>
    </w:p>
    <w:p>
      <w:pPr>
        <w:pStyle w:val="32"/>
        <w:rPr>
          <w:kern w:val="2"/>
        </w:rPr>
      </w:pPr>
      <w:r>
        <w:rPr>
          <w:color w:val="000000"/>
          <w:kern w:val="2"/>
          <w:szCs w:val="21"/>
        </w:rPr>
        <w:drawing>
          <wp:inline distT="0" distB="0" distL="0" distR="0">
            <wp:extent cx="4343400" cy="2186940"/>
            <wp:effectExtent l="0" t="0" r="0" b="0"/>
            <wp:docPr id="62" name="图片 62"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0149"/>
                    <pic:cNvPicPr>
                      <a:picLocks noChangeAspect="1" noChangeArrowheads="1"/>
                    </pic:cNvPicPr>
                  </pic:nvPicPr>
                  <pic:blipFill>
                    <a:blip r:embed="rId80">
                      <a:extLst>
                        <a:ext uri="{28A0092B-C50C-407E-A947-70E740481C1C}">
                          <a14:useLocalDpi xmlns:a14="http://schemas.microsoft.com/office/drawing/2010/main" val="0"/>
                        </a:ext>
                      </a:extLst>
                    </a:blip>
                    <a:srcRect r="21400" b="34128"/>
                    <a:stretch>
                      <a:fillRect/>
                    </a:stretch>
                  </pic:blipFill>
                  <pic:spPr>
                    <a:xfrm>
                      <a:off x="0" y="0"/>
                      <a:ext cx="4343400" cy="21869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w:t>
      </w:r>
      <w:r>
        <w:rPr>
          <w:rFonts w:hint="eastAsia"/>
          <w:color w:val="000000"/>
          <w:kern w:val="2"/>
          <w:szCs w:val="21"/>
        </w:rPr>
        <w:t>9</w:t>
      </w:r>
      <w:r>
        <w:rPr>
          <w:color w:val="000000"/>
          <w:kern w:val="2"/>
          <w:szCs w:val="21"/>
        </w:rPr>
        <w:t xml:space="preserve">  </w:t>
      </w:r>
      <w:r>
        <w:rPr>
          <w:rFonts w:hint="eastAsia"/>
          <w:color w:val="000000"/>
          <w:kern w:val="2"/>
          <w:szCs w:val="21"/>
        </w:rPr>
        <w:t>重置</w:t>
      </w:r>
      <w:r>
        <w:rPr>
          <w:color w:val="000000"/>
          <w:kern w:val="2"/>
          <w:szCs w:val="21"/>
        </w:rPr>
        <w:t>Linux</w:t>
      </w:r>
      <w:r>
        <w:rPr>
          <w:rFonts w:hint="eastAsia"/>
          <w:color w:val="000000"/>
          <w:kern w:val="2"/>
          <w:szCs w:val="21"/>
        </w:rPr>
        <w:t>系统的</w:t>
      </w:r>
      <w:r>
        <w:rPr>
          <w:color w:val="000000"/>
          <w:kern w:val="2"/>
          <w:szCs w:val="21"/>
        </w:rPr>
        <w:t>root</w:t>
      </w:r>
      <w:r>
        <w:rPr>
          <w:rFonts w:hint="eastAsia"/>
          <w:color w:val="000000"/>
          <w:kern w:val="2"/>
          <w:szCs w:val="21"/>
        </w:rPr>
        <w:t>管理员密码</w:t>
      </w:r>
    </w:p>
    <w:p>
      <w:pPr>
        <w:pStyle w:val="58"/>
        <w:rPr>
          <w:kern w:val="2"/>
        </w:rPr>
      </w:pPr>
    </w:p>
    <w:p>
      <w:pPr>
        <w:pStyle w:val="26"/>
        <w:rPr>
          <w:kern w:val="2"/>
        </w:rPr>
      </w:pPr>
      <w:r>
        <w:rPr>
          <w:kern w:val="2"/>
        </w:rPr>
        <w:t>mount -o remount,rw /sysroot</w:t>
      </w:r>
    </w:p>
    <w:p>
      <w:pPr>
        <w:pStyle w:val="26"/>
        <w:rPr>
          <w:kern w:val="2"/>
        </w:rPr>
      </w:pPr>
      <w:r>
        <w:rPr>
          <w:kern w:val="2"/>
        </w:rPr>
        <w:t>chroot /sysroot</w:t>
      </w:r>
    </w:p>
    <w:p>
      <w:pPr>
        <w:pStyle w:val="26"/>
        <w:rPr>
          <w:kern w:val="2"/>
        </w:rPr>
      </w:pPr>
      <w:r>
        <w:rPr>
          <w:kern w:val="2"/>
        </w:rPr>
        <w:t>passwd</w:t>
      </w:r>
    </w:p>
    <w:p>
      <w:pPr>
        <w:pStyle w:val="26"/>
        <w:rPr>
          <w:kern w:val="2"/>
        </w:rPr>
      </w:pPr>
      <w:r>
        <w:rPr>
          <w:kern w:val="2"/>
        </w:rPr>
        <w:t>touch /.autorelabel</w:t>
      </w:r>
    </w:p>
    <w:p>
      <w:pPr>
        <w:pStyle w:val="26"/>
        <w:rPr>
          <w:kern w:val="2"/>
        </w:rPr>
      </w:pPr>
      <w:r>
        <w:rPr>
          <w:kern w:val="2"/>
        </w:rPr>
        <w:t>exit</w:t>
      </w:r>
    </w:p>
    <w:p>
      <w:pPr>
        <w:pStyle w:val="26"/>
        <w:rPr>
          <w:kern w:val="2"/>
        </w:rPr>
      </w:pPr>
      <w:r>
        <w:rPr>
          <w:kern w:val="2"/>
        </w:rPr>
        <w:t>reboot</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kern w:val="2"/>
              </w:rPr>
              <w:t>1.5</w:t>
            </w:r>
            <w:r>
              <w:rPr>
                <w:kern w:val="2"/>
                <w:szCs w:val="21"/>
              </w:rPr>
              <w:t xml:space="preserve">  </w:t>
            </w:r>
            <w:r>
              <w:rPr>
                <w:kern w:val="2"/>
              </w:rPr>
              <w:t>RPM</w:t>
            </w:r>
            <w:r>
              <w:rPr>
                <w:rFonts w:hint="eastAsia"/>
                <w:kern w:val="2"/>
              </w:rPr>
              <w:t>（红帽软件包管理器）</w:t>
            </w:r>
          </w:p>
        </w:tc>
      </w:tr>
    </w:tbl>
    <w:p>
      <w:pPr>
        <w:pStyle w:val="56"/>
        <w:rPr>
          <w:kern w:val="2"/>
        </w:rPr>
      </w:pPr>
    </w:p>
    <w:p>
      <w:pPr>
        <w:rPr>
          <w:kern w:val="2"/>
        </w:rPr>
      </w:pPr>
      <w:r>
        <w:rPr>
          <w:rFonts w:hint="eastAsia"/>
          <w:color w:val="000000"/>
          <w:kern w:val="2"/>
          <w:szCs w:val="21"/>
          <w:highlight w:val="yellow"/>
        </w:rPr>
        <w:t>在</w:t>
      </w:r>
      <w:r>
        <w:rPr>
          <w:color w:val="000000"/>
          <w:kern w:val="2"/>
          <w:szCs w:val="21"/>
          <w:highlight w:val="yellow"/>
        </w:rPr>
        <w:t>RPM</w:t>
      </w:r>
      <w:r>
        <w:rPr>
          <w:rFonts w:hint="eastAsia"/>
          <w:color w:val="000000"/>
          <w:kern w:val="2"/>
          <w:szCs w:val="21"/>
          <w:highlight w:val="yellow"/>
        </w:rPr>
        <w:t>（红帽软件包管理器）公布之前，要想在</w:t>
      </w:r>
      <w:r>
        <w:rPr>
          <w:color w:val="000000"/>
          <w:kern w:val="2"/>
          <w:szCs w:val="21"/>
          <w:highlight w:val="yellow"/>
        </w:rPr>
        <w:t>Linux</w:t>
      </w:r>
      <w:r>
        <w:rPr>
          <w:rFonts w:hint="eastAsia"/>
          <w:color w:val="000000"/>
          <w:kern w:val="2"/>
          <w:szCs w:val="21"/>
          <w:highlight w:val="yellow"/>
        </w:rPr>
        <w:t>系统中安装软件只能采取源码包的方式安装。</w:t>
      </w:r>
      <w:r>
        <w:rPr>
          <w:rFonts w:hint="eastAsia"/>
          <w:color w:val="000000"/>
          <w:kern w:val="2"/>
          <w:szCs w:val="21"/>
        </w:rPr>
        <w:t>早期在</w:t>
      </w:r>
      <w:r>
        <w:rPr>
          <w:color w:val="000000"/>
          <w:kern w:val="2"/>
          <w:szCs w:val="21"/>
        </w:rPr>
        <w:t>Linux</w:t>
      </w:r>
      <w:r>
        <w:rPr>
          <w:rFonts w:hint="eastAsia"/>
          <w:color w:val="000000"/>
          <w:kern w:val="2"/>
          <w:szCs w:val="21"/>
        </w:rPr>
        <w:t>系统中安装程序是一件非常困难、耗费耐心的事情，而且大多数的服务程序仅仅提供源代码，需要运维人员自行编译代码并解决许多的软件依赖关系，因此要安装好一个服务程序，运维人员需要具备丰富知识、高超的技能，甚至良好的耐心。而且在安装、升级、卸载服务程序时还要考虑到其他程序、库的依赖关系，所以在进行校验、安装、卸载、查询、升级等管理软件操作时难度都非常大。</w:t>
      </w:r>
    </w:p>
    <w:p>
      <w:pPr>
        <w:rPr>
          <w:kern w:val="2"/>
        </w:rPr>
      </w:pPr>
      <w:r>
        <w:rPr>
          <w:kern w:val="2"/>
        </w:rPr>
        <w:t>RPM</w:t>
      </w:r>
      <w:r>
        <w:rPr>
          <w:rFonts w:hint="eastAsia"/>
          <w:kern w:val="2"/>
        </w:rPr>
        <w:t>机制则为解决这些问题而设计的。</w:t>
      </w:r>
      <w:r>
        <w:rPr>
          <w:kern w:val="2"/>
        </w:rPr>
        <w:t>RPM</w:t>
      </w:r>
      <w:r>
        <w:rPr>
          <w:rFonts w:hint="eastAsia"/>
          <w:kern w:val="2"/>
        </w:rPr>
        <w:t>有点像</w:t>
      </w:r>
      <w:r>
        <w:rPr>
          <w:kern w:val="2"/>
        </w:rPr>
        <w:t>Windows</w:t>
      </w:r>
      <w:r>
        <w:rPr>
          <w:rFonts w:hint="eastAsia"/>
          <w:kern w:val="2"/>
        </w:rPr>
        <w:t>系统中的控制面板，</w:t>
      </w:r>
      <w:r>
        <w:rPr>
          <w:rFonts w:hint="eastAsia"/>
          <w:kern w:val="2"/>
          <w:highlight w:val="yellow"/>
        </w:rPr>
        <w:t>会建立统一的数据库文件，详细记录软件信息并能够自动分析依赖关系。</w:t>
      </w:r>
      <w:r>
        <w:rPr>
          <w:rFonts w:hint="eastAsia"/>
          <w:kern w:val="2"/>
        </w:rPr>
        <w:t>目前</w:t>
      </w:r>
      <w:r>
        <w:rPr>
          <w:kern w:val="2"/>
        </w:rPr>
        <w:t>RPM</w:t>
      </w:r>
      <w:r>
        <w:rPr>
          <w:rFonts w:hint="eastAsia"/>
          <w:kern w:val="2"/>
        </w:rPr>
        <w:t>的优势已经被公众所认可，使用范围也已不局限在红帽系统中了。表</w:t>
      </w:r>
      <w:r>
        <w:rPr>
          <w:kern w:val="2"/>
        </w:rPr>
        <w:t>1-1</w:t>
      </w:r>
      <w:r>
        <w:rPr>
          <w:rFonts w:hint="eastAsia"/>
          <w:kern w:val="2"/>
        </w:rPr>
        <w:t>是一些常用的</w:t>
      </w:r>
      <w:r>
        <w:rPr>
          <w:kern w:val="2"/>
        </w:rPr>
        <w:t>RPM</w:t>
      </w:r>
      <w:r>
        <w:rPr>
          <w:rFonts w:hint="eastAsia"/>
          <w:kern w:val="2"/>
        </w:rPr>
        <w:t>软件包命令，当前不需要记住它们，大致混个“脸熟”就足够了。</w:t>
      </w:r>
    </w:p>
    <w:p>
      <w:pPr>
        <w:pStyle w:val="27"/>
        <w:rPr>
          <w:kern w:val="2"/>
        </w:rPr>
      </w:pPr>
      <w:r>
        <w:rPr>
          <w:rFonts w:hint="eastAsia"/>
          <w:kern w:val="2"/>
        </w:rPr>
        <w:t>表</w:t>
      </w:r>
      <w:r>
        <w:rPr>
          <w:kern w:val="2"/>
        </w:rPr>
        <w:t>1-1</w:t>
      </w:r>
      <w:r>
        <w:rPr>
          <w:kern w:val="2"/>
        </w:rPr>
        <w:tab/>
      </w:r>
      <w:r>
        <w:rPr>
          <w:rFonts w:hint="eastAsia"/>
          <w:kern w:val="2"/>
        </w:rPr>
        <w:t>常用的</w:t>
      </w:r>
      <w:r>
        <w:rPr>
          <w:kern w:val="2"/>
        </w:rPr>
        <w:t>RPM</w:t>
      </w:r>
      <w:r>
        <w:rPr>
          <w:rFonts w:hint="eastAsia"/>
          <w:kern w:val="2"/>
        </w:rPr>
        <w:t>软件包命令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993"/>
        <w:gridCol w:w="406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Pr>
          <w:p>
            <w:pPr>
              <w:pStyle w:val="28"/>
              <w:rPr>
                <w:kern w:val="2"/>
              </w:rPr>
            </w:pPr>
            <w:r>
              <w:rPr>
                <w:rFonts w:hint="eastAsia"/>
                <w:kern w:val="2"/>
              </w:rPr>
              <w:t>安装软件的命令格式</w:t>
            </w:r>
          </w:p>
        </w:tc>
        <w:tc>
          <w:tcPr>
            <w:tcW w:w="4068" w:type="dxa"/>
          </w:tcPr>
          <w:p>
            <w:pPr>
              <w:pStyle w:val="57"/>
              <w:rPr>
                <w:kern w:val="2"/>
              </w:rPr>
            </w:pPr>
            <w:r>
              <w:rPr>
                <w:kern w:val="2"/>
              </w:rPr>
              <w:t>rpm -ivh filename.rpm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Pr>
          <w:p>
            <w:pPr>
              <w:pStyle w:val="28"/>
              <w:rPr>
                <w:kern w:val="2"/>
              </w:rPr>
            </w:pPr>
            <w:r>
              <w:rPr>
                <w:rFonts w:hint="eastAsia"/>
                <w:kern w:val="2"/>
              </w:rPr>
              <w:t>升级软件的命令格式</w:t>
            </w:r>
          </w:p>
        </w:tc>
        <w:tc>
          <w:tcPr>
            <w:tcW w:w="4068" w:type="dxa"/>
          </w:tcPr>
          <w:p>
            <w:pPr>
              <w:pStyle w:val="57"/>
              <w:rPr>
                <w:kern w:val="2"/>
              </w:rPr>
            </w:pPr>
            <w:r>
              <w:rPr>
                <w:kern w:val="2"/>
              </w:rPr>
              <w:t>rpm -Uvh filename.rpm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Borders>
              <w:bottom w:val="single" w:color="000000" w:sz="4" w:space="0"/>
            </w:tcBorders>
          </w:tcPr>
          <w:p>
            <w:pPr>
              <w:pStyle w:val="28"/>
              <w:rPr>
                <w:kern w:val="2"/>
              </w:rPr>
            </w:pPr>
            <w:r>
              <w:rPr>
                <w:rFonts w:hint="eastAsia"/>
                <w:kern w:val="2"/>
              </w:rPr>
              <w:t>卸载软件的命令格式</w:t>
            </w:r>
          </w:p>
        </w:tc>
        <w:tc>
          <w:tcPr>
            <w:tcW w:w="4068" w:type="dxa"/>
            <w:tcBorders>
              <w:bottom w:val="single" w:color="000000" w:sz="4" w:space="0"/>
            </w:tcBorders>
          </w:tcPr>
          <w:p>
            <w:pPr>
              <w:pStyle w:val="57"/>
              <w:rPr>
                <w:kern w:val="2"/>
              </w:rPr>
            </w:pPr>
            <w:r>
              <w:rPr>
                <w:kern w:val="2"/>
              </w:rPr>
              <w:t>rpm -e filename.rpm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Borders>
              <w:top w:val="single" w:color="000000" w:sz="4" w:space="0"/>
              <w:bottom w:val="single" w:color="000000" w:sz="4" w:space="0"/>
            </w:tcBorders>
          </w:tcPr>
          <w:p>
            <w:pPr>
              <w:pStyle w:val="28"/>
              <w:rPr>
                <w:kern w:val="2"/>
              </w:rPr>
            </w:pPr>
            <w:r>
              <w:rPr>
                <w:rFonts w:hint="eastAsia"/>
                <w:kern w:val="2"/>
              </w:rPr>
              <w:t>查询软件描述信息的命令格式</w:t>
            </w:r>
          </w:p>
        </w:tc>
        <w:tc>
          <w:tcPr>
            <w:tcW w:w="4068" w:type="dxa"/>
            <w:tcBorders>
              <w:top w:val="single" w:color="000000" w:sz="4" w:space="0"/>
              <w:bottom w:val="single" w:color="000000" w:sz="4" w:space="0"/>
            </w:tcBorders>
          </w:tcPr>
          <w:p>
            <w:pPr>
              <w:pStyle w:val="57"/>
              <w:rPr>
                <w:kern w:val="2"/>
              </w:rPr>
            </w:pPr>
            <w:r>
              <w:rPr>
                <w:kern w:val="2"/>
              </w:rPr>
              <w:t>rpm -qpi filename.rpm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Pr>
          <w:p>
            <w:pPr>
              <w:pStyle w:val="28"/>
              <w:rPr>
                <w:kern w:val="2"/>
              </w:rPr>
            </w:pPr>
            <w:r>
              <w:rPr>
                <w:rFonts w:hint="eastAsia"/>
                <w:kern w:val="2"/>
              </w:rPr>
              <w:t>列出软件文件信息的命令格式</w:t>
            </w:r>
          </w:p>
        </w:tc>
        <w:tc>
          <w:tcPr>
            <w:tcW w:w="4068" w:type="dxa"/>
          </w:tcPr>
          <w:p>
            <w:pPr>
              <w:pStyle w:val="57"/>
              <w:rPr>
                <w:kern w:val="2"/>
              </w:rPr>
            </w:pPr>
            <w:r>
              <w:rPr>
                <w:kern w:val="2"/>
              </w:rPr>
              <w:t>rpm -qpl filename.rpm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3" w:type="dxa"/>
          </w:tcPr>
          <w:p>
            <w:pPr>
              <w:pStyle w:val="28"/>
              <w:rPr>
                <w:kern w:val="2"/>
              </w:rPr>
            </w:pPr>
            <w:r>
              <w:rPr>
                <w:rFonts w:hint="eastAsia"/>
                <w:kern w:val="2"/>
              </w:rPr>
              <w:t>查询文件属于哪个</w:t>
            </w:r>
            <w:r>
              <w:rPr>
                <w:kern w:val="2"/>
              </w:rPr>
              <w:t>RPM</w:t>
            </w:r>
            <w:r>
              <w:rPr>
                <w:rFonts w:hint="eastAsia"/>
                <w:kern w:val="2"/>
              </w:rPr>
              <w:t>的命令格式</w:t>
            </w:r>
          </w:p>
        </w:tc>
        <w:tc>
          <w:tcPr>
            <w:tcW w:w="4068" w:type="dxa"/>
          </w:tcPr>
          <w:p>
            <w:pPr>
              <w:pStyle w:val="57"/>
              <w:rPr>
                <w:kern w:val="2"/>
              </w:rPr>
            </w:pPr>
            <w:r>
              <w:rPr>
                <w:kern w:val="2"/>
              </w:rPr>
              <w:t>rpm -qf filename</w:t>
            </w:r>
          </w:p>
        </w:tc>
      </w:tr>
    </w:tbl>
    <w:p>
      <w:pPr>
        <w:pStyle w:val="56"/>
        <w:rPr>
          <w:kern w:val="2"/>
        </w:rPr>
      </w:pPr>
    </w:p>
    <w:tbl>
      <w:tblPr>
        <w:tblStyle w:val="24"/>
        <w:tblW w:w="8049"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49"/>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49" w:type="dxa"/>
          </w:tcPr>
          <w:p>
            <w:pPr>
              <w:pStyle w:val="3"/>
              <w:rPr>
                <w:kern w:val="2"/>
              </w:rPr>
            </w:pPr>
            <w:r>
              <w:rPr>
                <w:kern w:val="2"/>
              </w:rPr>
              <w:t>1.6  Yum</w:t>
            </w:r>
            <w:r>
              <w:rPr>
                <w:rFonts w:hint="eastAsia"/>
                <w:kern w:val="2"/>
              </w:rPr>
              <w:t>软件仓库</w:t>
            </w:r>
          </w:p>
        </w:tc>
      </w:tr>
    </w:tbl>
    <w:p>
      <w:pPr>
        <w:pStyle w:val="56"/>
        <w:rPr>
          <w:kern w:val="2"/>
        </w:rPr>
      </w:pPr>
    </w:p>
    <w:p>
      <w:pPr>
        <w:rPr>
          <w:kern w:val="2"/>
        </w:rPr>
      </w:pPr>
      <w:r>
        <w:rPr>
          <w:rFonts w:hint="eastAsia"/>
          <w:color w:val="000000"/>
          <w:kern w:val="2"/>
          <w:szCs w:val="21"/>
          <w:highlight w:val="yellow"/>
        </w:rPr>
        <w:t>尽管</w:t>
      </w:r>
      <w:r>
        <w:rPr>
          <w:color w:val="000000"/>
          <w:kern w:val="2"/>
          <w:szCs w:val="21"/>
          <w:highlight w:val="yellow"/>
        </w:rPr>
        <w:t>RPM</w:t>
      </w:r>
      <w:r>
        <w:rPr>
          <w:rFonts w:hint="eastAsia"/>
          <w:color w:val="000000"/>
          <w:kern w:val="2"/>
          <w:szCs w:val="21"/>
          <w:highlight w:val="yellow"/>
        </w:rPr>
        <w:t>能够帮助用户查询软件相关的依赖关系，但问题还是要运维人员自己来解决，</w:t>
      </w:r>
      <w:r>
        <w:rPr>
          <w:rFonts w:hint="eastAsia"/>
          <w:color w:val="000000"/>
          <w:kern w:val="2"/>
          <w:szCs w:val="21"/>
        </w:rPr>
        <w:t>而有些大型软件可能与数十个程序都有依赖关系，在这种情况下安装软件会是非常痛苦的。</w:t>
      </w:r>
      <w:r>
        <w:rPr>
          <w:color w:val="000000"/>
          <w:kern w:val="2"/>
          <w:szCs w:val="21"/>
        </w:rPr>
        <w:t>Yum</w:t>
      </w:r>
      <w:r>
        <w:rPr>
          <w:rFonts w:hint="eastAsia"/>
          <w:color w:val="000000"/>
          <w:kern w:val="2"/>
          <w:szCs w:val="21"/>
        </w:rPr>
        <w:t>软件仓库便是为了进一步降低软件安装难度和复杂度而设计的技术。</w:t>
      </w:r>
      <w:r>
        <w:rPr>
          <w:color w:val="000000"/>
          <w:kern w:val="2"/>
          <w:szCs w:val="21"/>
          <w:highlight w:val="yellow"/>
        </w:rPr>
        <w:t>Yum</w:t>
      </w:r>
      <w:r>
        <w:rPr>
          <w:rFonts w:hint="eastAsia"/>
          <w:color w:val="000000"/>
          <w:kern w:val="2"/>
          <w:szCs w:val="21"/>
          <w:highlight w:val="yellow"/>
        </w:rPr>
        <w:t>软件仓库可以根据用户的要求分析出所需软件包及其相关的依赖关系，然后自动从服务器下载软件包并安装到系统。</w:t>
      </w:r>
      <w:r>
        <w:rPr>
          <w:color w:val="000000"/>
          <w:kern w:val="2"/>
          <w:szCs w:val="21"/>
        </w:rPr>
        <w:t>Yum</w:t>
      </w:r>
      <w:r>
        <w:rPr>
          <w:rFonts w:hint="eastAsia"/>
          <w:color w:val="000000"/>
          <w:kern w:val="2"/>
          <w:szCs w:val="21"/>
        </w:rPr>
        <w:t>软件仓库的技术拓扑如图</w:t>
      </w:r>
      <w:r>
        <w:rPr>
          <w:color w:val="000000"/>
          <w:kern w:val="2"/>
          <w:szCs w:val="21"/>
        </w:rPr>
        <w:t>1-</w:t>
      </w:r>
      <w:r>
        <w:rPr>
          <w:rFonts w:hint="eastAsia"/>
          <w:color w:val="000000"/>
          <w:kern w:val="2"/>
          <w:szCs w:val="21"/>
        </w:rPr>
        <w:t>50所示。</w:t>
      </w:r>
    </w:p>
    <w:p>
      <w:pPr>
        <w:rPr>
          <w:kern w:val="2"/>
        </w:rPr>
      </w:pPr>
      <w:r>
        <w:rPr>
          <w:color w:val="000000"/>
          <w:kern w:val="2"/>
          <w:szCs w:val="21"/>
        </w:rPr>
        <w:t>Yum</w:t>
      </w:r>
      <w:r>
        <w:rPr>
          <w:rFonts w:hint="eastAsia"/>
          <w:color w:val="000000"/>
          <w:kern w:val="2"/>
          <w:szCs w:val="21"/>
        </w:rPr>
        <w:t>软件仓库中的</w:t>
      </w:r>
      <w:r>
        <w:rPr>
          <w:color w:val="000000"/>
          <w:kern w:val="2"/>
          <w:szCs w:val="21"/>
        </w:rPr>
        <w:t>RPM</w:t>
      </w:r>
      <w:r>
        <w:rPr>
          <w:rFonts w:hint="eastAsia"/>
          <w:color w:val="000000"/>
          <w:kern w:val="2"/>
          <w:szCs w:val="21"/>
        </w:rPr>
        <w:t>软件包可以是由红帽官方发布的，也可以是第三方发布的，当然也可以是自己编写的。《</w:t>
      </w:r>
      <w:r>
        <w:rPr>
          <w:color w:val="000000"/>
          <w:kern w:val="2"/>
          <w:szCs w:val="21"/>
        </w:rPr>
        <w:t>Linux</w:t>
      </w:r>
      <w:r>
        <w:rPr>
          <w:rFonts w:hint="eastAsia"/>
          <w:color w:val="000000"/>
          <w:kern w:val="2"/>
          <w:szCs w:val="21"/>
        </w:rPr>
        <w:t>就该这么学》</w:t>
      </w:r>
      <w:r>
        <w:t>随书提供的系统镜像（需在书籍站点中网络下载）</w:t>
      </w:r>
      <w:r>
        <w:rPr>
          <w:rFonts w:hint="eastAsia"/>
          <w:color w:val="000000"/>
          <w:kern w:val="2"/>
          <w:szCs w:val="21"/>
        </w:rPr>
        <w:t>已经包含了大量可用的</w:t>
      </w:r>
      <w:r>
        <w:rPr>
          <w:color w:val="000000"/>
          <w:kern w:val="2"/>
          <w:szCs w:val="21"/>
        </w:rPr>
        <w:t>RPM</w:t>
      </w:r>
      <w:r>
        <w:rPr>
          <w:rFonts w:hint="eastAsia"/>
          <w:color w:val="000000"/>
          <w:kern w:val="2"/>
          <w:szCs w:val="21"/>
        </w:rPr>
        <w:t>红帽软件包，后文中详细讲解这些软件包。表</w:t>
      </w:r>
      <w:r>
        <w:rPr>
          <w:color w:val="000000"/>
          <w:kern w:val="2"/>
          <w:szCs w:val="21"/>
        </w:rPr>
        <w:t>1-2</w:t>
      </w:r>
      <w:r>
        <w:rPr>
          <w:rFonts w:hint="eastAsia"/>
          <w:color w:val="000000"/>
          <w:kern w:val="2"/>
          <w:szCs w:val="21"/>
        </w:rPr>
        <w:t>所示为一些常见的</w:t>
      </w:r>
      <w:r>
        <w:rPr>
          <w:color w:val="000000"/>
          <w:kern w:val="2"/>
          <w:szCs w:val="21"/>
        </w:rPr>
        <w:t>Yum</w:t>
      </w:r>
      <w:r>
        <w:rPr>
          <w:rFonts w:hint="eastAsia"/>
          <w:color w:val="000000"/>
          <w:kern w:val="2"/>
          <w:szCs w:val="21"/>
        </w:rPr>
        <w:t>命令，当前只需对它们有一个简单印象即可。</w:t>
      </w:r>
    </w:p>
    <w:p>
      <w:pPr>
        <w:pStyle w:val="32"/>
        <w:rPr>
          <w:kern w:val="2"/>
        </w:rPr>
      </w:pPr>
      <w:r>
        <w:rPr>
          <w:color w:val="000000"/>
          <w:kern w:val="2"/>
          <w:szCs w:val="21"/>
        </w:rPr>
        <w:drawing>
          <wp:inline distT="0" distB="0" distL="0" distR="0">
            <wp:extent cx="3337560" cy="1158240"/>
            <wp:effectExtent l="0" t="0" r="0" b="0"/>
            <wp:docPr id="63" name="图片 63"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1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337560" cy="1158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w:t>
      </w:r>
      <w:r>
        <w:rPr>
          <w:rFonts w:hint="eastAsia"/>
          <w:color w:val="000000"/>
          <w:kern w:val="2"/>
          <w:szCs w:val="21"/>
        </w:rPr>
        <w:t>50</w:t>
      </w:r>
      <w:r>
        <w:rPr>
          <w:color w:val="000000"/>
          <w:kern w:val="2"/>
          <w:szCs w:val="21"/>
        </w:rPr>
        <w:t xml:space="preserve">  Yum</w:t>
      </w:r>
      <w:r>
        <w:rPr>
          <w:rFonts w:hint="eastAsia"/>
          <w:color w:val="000000"/>
          <w:kern w:val="2"/>
          <w:szCs w:val="21"/>
        </w:rPr>
        <w:t>软件仓库的技术拓扑图</w:t>
      </w:r>
    </w:p>
    <w:p>
      <w:pPr>
        <w:pStyle w:val="27"/>
        <w:rPr>
          <w:kern w:val="2"/>
        </w:rPr>
      </w:pPr>
      <w:r>
        <w:rPr>
          <w:rFonts w:hint="eastAsia"/>
          <w:kern w:val="2"/>
        </w:rPr>
        <w:t>表</w:t>
      </w:r>
      <w:r>
        <w:rPr>
          <w:kern w:val="2"/>
        </w:rPr>
        <w:t>1-2</w:t>
      </w:r>
      <w:r>
        <w:rPr>
          <w:kern w:val="2"/>
        </w:rPr>
        <w:tab/>
      </w:r>
      <w:r>
        <w:rPr>
          <w:rFonts w:hint="eastAsia"/>
          <w:kern w:val="2"/>
        </w:rPr>
        <w:t>常见的</w:t>
      </w:r>
      <w:r>
        <w:rPr>
          <w:kern w:val="2"/>
        </w:rPr>
        <w:t>Yum</w:t>
      </w:r>
      <w:r>
        <w:rPr>
          <w:rFonts w:hint="eastAsia"/>
          <w:kern w:val="2"/>
        </w:rPr>
        <w:t>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80"/>
        <w:gridCol w:w="398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408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398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tcBorders>
              <w:top w:val="single" w:color="000000" w:sz="4" w:space="0"/>
            </w:tcBorders>
            <w:vAlign w:val="center"/>
          </w:tcPr>
          <w:p>
            <w:pPr>
              <w:pStyle w:val="57"/>
              <w:rPr>
                <w:kern w:val="2"/>
              </w:rPr>
            </w:pPr>
            <w:r>
              <w:rPr>
                <w:kern w:val="2"/>
              </w:rPr>
              <w:t>yum repolist all</w:t>
            </w:r>
          </w:p>
        </w:tc>
        <w:tc>
          <w:tcPr>
            <w:tcW w:w="3981" w:type="dxa"/>
            <w:tcBorders>
              <w:top w:val="single" w:color="000000" w:sz="4" w:space="0"/>
            </w:tcBorders>
            <w:vAlign w:val="center"/>
          </w:tcPr>
          <w:p>
            <w:pPr>
              <w:pStyle w:val="28"/>
              <w:rPr>
                <w:kern w:val="2"/>
              </w:rPr>
            </w:pPr>
            <w:r>
              <w:rPr>
                <w:rFonts w:hint="eastAsia"/>
                <w:kern w:val="2"/>
              </w:rPr>
              <w:t>列出所有仓库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57"/>
              <w:rPr>
                <w:kern w:val="2"/>
              </w:rPr>
            </w:pPr>
            <w:r>
              <w:rPr>
                <w:kern w:val="2"/>
              </w:rPr>
              <w:t>yum list all</w:t>
            </w:r>
          </w:p>
        </w:tc>
        <w:tc>
          <w:tcPr>
            <w:tcW w:w="3981" w:type="dxa"/>
            <w:vAlign w:val="center"/>
          </w:tcPr>
          <w:p>
            <w:pPr>
              <w:pStyle w:val="28"/>
              <w:rPr>
                <w:kern w:val="2"/>
              </w:rPr>
            </w:pPr>
            <w:r>
              <w:rPr>
                <w:rFonts w:hint="eastAsia"/>
                <w:kern w:val="2"/>
              </w:rPr>
              <w:t>列出仓库中所有软件包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info</w:t>
            </w:r>
            <w:r>
              <w:rPr>
                <w:rFonts w:hint="eastAsia" w:ascii="Courier New" w:hAnsi="Courier New" w:eastAsia="方正黑体简体" w:cs="Courier New"/>
                <w:kern w:val="2"/>
              </w:rPr>
              <w:t>软件包名称</w:t>
            </w:r>
          </w:p>
        </w:tc>
        <w:tc>
          <w:tcPr>
            <w:tcW w:w="3981" w:type="dxa"/>
            <w:vAlign w:val="center"/>
          </w:tcPr>
          <w:p>
            <w:pPr>
              <w:pStyle w:val="28"/>
              <w:rPr>
                <w:kern w:val="2"/>
              </w:rPr>
            </w:pPr>
            <w:r>
              <w:rPr>
                <w:rFonts w:hint="eastAsia"/>
                <w:kern w:val="2"/>
              </w:rPr>
              <w:t>查看软件包信息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highlight w:val="yellow"/>
              </w:rPr>
              <w:t>yum install</w:t>
            </w:r>
            <w:r>
              <w:rPr>
                <w:rFonts w:hint="eastAsia" w:eastAsia="方正黑体简体"/>
                <w:kern w:val="2"/>
                <w:highlight w:val="yellow"/>
              </w:rPr>
              <w:t>软件包名称</w:t>
            </w:r>
          </w:p>
        </w:tc>
        <w:tc>
          <w:tcPr>
            <w:tcW w:w="3981" w:type="dxa"/>
            <w:vAlign w:val="center"/>
          </w:tcPr>
          <w:p>
            <w:pPr>
              <w:pStyle w:val="28"/>
              <w:rPr>
                <w:kern w:val="2"/>
              </w:rPr>
            </w:pPr>
            <w:r>
              <w:rPr>
                <w:rFonts w:hint="eastAsia"/>
                <w:kern w:val="2"/>
              </w:rPr>
              <w:t>安装软件包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reinstall</w:t>
            </w:r>
            <w:r>
              <w:rPr>
                <w:rFonts w:hint="eastAsia" w:eastAsia="方正黑体简体"/>
                <w:kern w:val="2"/>
              </w:rPr>
              <w:t>软件包名称</w:t>
            </w:r>
          </w:p>
        </w:tc>
        <w:tc>
          <w:tcPr>
            <w:tcW w:w="3981" w:type="dxa"/>
            <w:vAlign w:val="center"/>
          </w:tcPr>
          <w:p>
            <w:pPr>
              <w:pStyle w:val="28"/>
              <w:rPr>
                <w:kern w:val="2"/>
              </w:rPr>
            </w:pPr>
            <w:r>
              <w:rPr>
                <w:rFonts w:hint="eastAsia"/>
                <w:kern w:val="2"/>
              </w:rPr>
              <w:t>重新安装软件包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update</w:t>
            </w:r>
            <w:r>
              <w:rPr>
                <w:rFonts w:hint="eastAsia" w:eastAsia="方正黑体简体"/>
                <w:kern w:val="2"/>
              </w:rPr>
              <w:t>软件包名称</w:t>
            </w:r>
          </w:p>
        </w:tc>
        <w:tc>
          <w:tcPr>
            <w:tcW w:w="3981" w:type="dxa"/>
            <w:vAlign w:val="center"/>
          </w:tcPr>
          <w:p>
            <w:pPr>
              <w:pStyle w:val="28"/>
              <w:rPr>
                <w:kern w:val="2"/>
              </w:rPr>
            </w:pPr>
            <w:r>
              <w:rPr>
                <w:rFonts w:hint="eastAsia"/>
                <w:kern w:val="2"/>
              </w:rPr>
              <w:t>升级软件包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remove</w:t>
            </w:r>
            <w:r>
              <w:rPr>
                <w:rFonts w:hint="eastAsia" w:eastAsia="方正黑体简体"/>
                <w:kern w:val="2"/>
              </w:rPr>
              <w:t>软件包名称</w:t>
            </w:r>
          </w:p>
        </w:tc>
        <w:tc>
          <w:tcPr>
            <w:tcW w:w="3981" w:type="dxa"/>
            <w:vAlign w:val="center"/>
          </w:tcPr>
          <w:p>
            <w:pPr>
              <w:pStyle w:val="28"/>
              <w:rPr>
                <w:kern w:val="2"/>
              </w:rPr>
            </w:pPr>
            <w:r>
              <w:rPr>
                <w:rFonts w:hint="eastAsia"/>
                <w:kern w:val="2"/>
              </w:rPr>
              <w:t>移除软件包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57"/>
              <w:rPr>
                <w:kern w:val="2"/>
              </w:rPr>
            </w:pPr>
            <w:r>
              <w:rPr>
                <w:kern w:val="2"/>
              </w:rPr>
              <w:t>yum clean all</w:t>
            </w:r>
          </w:p>
        </w:tc>
        <w:tc>
          <w:tcPr>
            <w:tcW w:w="3981" w:type="dxa"/>
            <w:vAlign w:val="center"/>
          </w:tcPr>
          <w:p>
            <w:pPr>
              <w:pStyle w:val="28"/>
              <w:rPr>
                <w:kern w:val="2"/>
              </w:rPr>
            </w:pPr>
            <w:r>
              <w:rPr>
                <w:rFonts w:hint="eastAsia"/>
                <w:kern w:val="2"/>
              </w:rPr>
              <w:t>清除所有仓库缓存</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57"/>
              <w:rPr>
                <w:kern w:val="2"/>
              </w:rPr>
            </w:pPr>
            <w:r>
              <w:rPr>
                <w:kern w:val="2"/>
              </w:rPr>
              <w:t>yum check-update</w:t>
            </w:r>
          </w:p>
        </w:tc>
        <w:tc>
          <w:tcPr>
            <w:tcW w:w="3981" w:type="dxa"/>
            <w:vAlign w:val="center"/>
          </w:tcPr>
          <w:p>
            <w:pPr>
              <w:pStyle w:val="28"/>
              <w:rPr>
                <w:kern w:val="2"/>
              </w:rPr>
            </w:pPr>
            <w:r>
              <w:rPr>
                <w:rFonts w:hint="eastAsia"/>
                <w:kern w:val="2"/>
              </w:rPr>
              <w:t>检查可更新的软件包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57"/>
              <w:rPr>
                <w:kern w:val="2"/>
              </w:rPr>
            </w:pPr>
            <w:r>
              <w:rPr>
                <w:kern w:val="2"/>
              </w:rPr>
              <w:t>yum grouplist</w:t>
            </w:r>
          </w:p>
        </w:tc>
        <w:tc>
          <w:tcPr>
            <w:tcW w:w="3981" w:type="dxa"/>
            <w:vAlign w:val="center"/>
          </w:tcPr>
          <w:p>
            <w:pPr>
              <w:pStyle w:val="28"/>
              <w:rPr>
                <w:kern w:val="2"/>
              </w:rPr>
            </w:pPr>
            <w:r>
              <w:rPr>
                <w:rFonts w:hint="eastAsia"/>
                <w:kern w:val="2"/>
              </w:rPr>
              <w:t>查看系统中已经安装的软件包组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groupinstall</w:t>
            </w:r>
            <w:r>
              <w:rPr>
                <w:rFonts w:hint="eastAsia" w:eastAsia="方正黑体简体"/>
                <w:kern w:val="2"/>
              </w:rPr>
              <w:t>软件包组</w:t>
            </w:r>
          </w:p>
        </w:tc>
        <w:tc>
          <w:tcPr>
            <w:tcW w:w="3981" w:type="dxa"/>
            <w:vAlign w:val="center"/>
          </w:tcPr>
          <w:p>
            <w:pPr>
              <w:pStyle w:val="28"/>
              <w:rPr>
                <w:kern w:val="2"/>
              </w:rPr>
            </w:pPr>
            <w:r>
              <w:rPr>
                <w:rFonts w:hint="eastAsia"/>
                <w:kern w:val="2"/>
              </w:rPr>
              <w:t>安装指定的软件包组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groupremove</w:t>
            </w:r>
            <w:r>
              <w:rPr>
                <w:rFonts w:hint="eastAsia" w:eastAsia="方正黑体简体"/>
                <w:kern w:val="2"/>
              </w:rPr>
              <w:t>软件包组</w:t>
            </w:r>
          </w:p>
        </w:tc>
        <w:tc>
          <w:tcPr>
            <w:tcW w:w="3981" w:type="dxa"/>
            <w:vAlign w:val="center"/>
          </w:tcPr>
          <w:p>
            <w:pPr>
              <w:pStyle w:val="28"/>
              <w:rPr>
                <w:kern w:val="2"/>
              </w:rPr>
            </w:pPr>
            <w:r>
              <w:rPr>
                <w:rFonts w:hint="eastAsia"/>
                <w:kern w:val="2"/>
              </w:rPr>
              <w:t>移除指定的软件包组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80" w:type="dxa"/>
            <w:vAlign w:val="center"/>
          </w:tcPr>
          <w:p>
            <w:pPr>
              <w:pStyle w:val="28"/>
              <w:rPr>
                <w:kern w:val="2"/>
              </w:rPr>
            </w:pPr>
            <w:r>
              <w:rPr>
                <w:rFonts w:ascii="Courier New" w:hAnsi="Courier New" w:cs="Courier New"/>
                <w:kern w:val="2"/>
              </w:rPr>
              <w:t>yum groupinfo</w:t>
            </w:r>
            <w:r>
              <w:rPr>
                <w:rFonts w:hint="eastAsia" w:eastAsia="方正黑体简体"/>
                <w:kern w:val="2"/>
              </w:rPr>
              <w:t>软件包组</w:t>
            </w:r>
          </w:p>
        </w:tc>
        <w:tc>
          <w:tcPr>
            <w:tcW w:w="3981" w:type="dxa"/>
            <w:vAlign w:val="center"/>
          </w:tcPr>
          <w:p>
            <w:pPr>
              <w:pStyle w:val="28"/>
              <w:rPr>
                <w:kern w:val="2"/>
              </w:rPr>
            </w:pPr>
            <w:r>
              <w:rPr>
                <w:rFonts w:hint="eastAsia"/>
                <w:kern w:val="2"/>
              </w:rPr>
              <w:t>查询指定的软件包组信息</w:t>
            </w:r>
          </w:p>
        </w:tc>
      </w:tr>
    </w:tbl>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 xml:space="preserve">1.7 </w:t>
            </w:r>
            <w:r>
              <w:rPr>
                <w:kern w:val="2"/>
              </w:rPr>
              <w:t xml:space="preserve"> </w:t>
            </w:r>
            <w:r>
              <w:rPr>
                <w:rFonts w:hint="eastAsia"/>
                <w:kern w:val="2"/>
              </w:rPr>
              <w:t>systemd初始化进程</w:t>
            </w:r>
          </w:p>
        </w:tc>
      </w:tr>
    </w:tbl>
    <w:p>
      <w:pPr>
        <w:pStyle w:val="56"/>
        <w:rPr>
          <w:kern w:val="2"/>
        </w:rPr>
      </w:pPr>
    </w:p>
    <w:p>
      <w:pPr>
        <w:rPr>
          <w:kern w:val="2"/>
        </w:rPr>
      </w:pPr>
      <w:r>
        <w:rPr>
          <w:color w:val="000000"/>
          <w:spacing w:val="4"/>
          <w:kern w:val="2"/>
          <w:szCs w:val="21"/>
        </w:rPr>
        <w:t>Linux</w:t>
      </w:r>
      <w:r>
        <w:rPr>
          <w:rFonts w:hint="eastAsia"/>
          <w:color w:val="000000"/>
          <w:spacing w:val="4"/>
          <w:kern w:val="2"/>
          <w:szCs w:val="21"/>
        </w:rPr>
        <w:t>操作系统的开机过程是这样的，即从</w:t>
      </w:r>
      <w:r>
        <w:rPr>
          <w:color w:val="000000"/>
          <w:spacing w:val="4"/>
          <w:kern w:val="2"/>
          <w:szCs w:val="21"/>
        </w:rPr>
        <w:t>BIOS</w:t>
      </w:r>
      <w:r>
        <w:rPr>
          <w:rFonts w:hint="eastAsia"/>
          <w:color w:val="000000"/>
          <w:spacing w:val="4"/>
          <w:kern w:val="2"/>
          <w:szCs w:val="21"/>
        </w:rPr>
        <w:t>开始，然后进入</w:t>
      </w:r>
      <w:r>
        <w:rPr>
          <w:color w:val="000000"/>
          <w:spacing w:val="4"/>
          <w:kern w:val="2"/>
          <w:szCs w:val="21"/>
        </w:rPr>
        <w:t>Boot Loader</w:t>
      </w:r>
      <w:r>
        <w:rPr>
          <w:rFonts w:hint="eastAsia"/>
          <w:color w:val="000000"/>
          <w:spacing w:val="4"/>
          <w:kern w:val="2"/>
          <w:szCs w:val="21"/>
        </w:rPr>
        <w:t>，再加载系统内核，然后内核进行初始化，最后启动初始化进程。初始化进程作为</w:t>
      </w:r>
      <w:r>
        <w:rPr>
          <w:color w:val="000000"/>
          <w:spacing w:val="4"/>
          <w:kern w:val="2"/>
          <w:szCs w:val="21"/>
        </w:rPr>
        <w:t>Linux</w:t>
      </w:r>
      <w:r>
        <w:rPr>
          <w:rFonts w:hint="eastAsia"/>
          <w:color w:val="000000"/>
          <w:spacing w:val="4"/>
          <w:kern w:val="2"/>
          <w:szCs w:val="21"/>
        </w:rPr>
        <w:t>系统的第一个进程，它需要完成</w:t>
      </w:r>
      <w:r>
        <w:rPr>
          <w:color w:val="000000"/>
          <w:spacing w:val="4"/>
          <w:kern w:val="2"/>
          <w:szCs w:val="21"/>
        </w:rPr>
        <w:t>Linux</w:t>
      </w:r>
      <w:r>
        <w:rPr>
          <w:rFonts w:hint="eastAsia"/>
          <w:color w:val="000000"/>
          <w:spacing w:val="4"/>
          <w:kern w:val="2"/>
          <w:szCs w:val="21"/>
        </w:rPr>
        <w:t>系统中相关的初始化工作，为用户提供合适的工作环境。红帽</w:t>
      </w:r>
      <w:r>
        <w:rPr>
          <w:color w:val="000000"/>
          <w:spacing w:val="4"/>
          <w:kern w:val="2"/>
          <w:szCs w:val="21"/>
        </w:rPr>
        <w:t>RHEL 7</w:t>
      </w:r>
      <w:r>
        <w:rPr>
          <w:rFonts w:hint="eastAsia"/>
          <w:color w:val="000000"/>
          <w:spacing w:val="4"/>
          <w:kern w:val="2"/>
          <w:szCs w:val="21"/>
        </w:rPr>
        <w:t>系统已经替换掉了熟悉的初始化进程服务</w:t>
      </w:r>
      <w:r>
        <w:rPr>
          <w:color w:val="000000"/>
          <w:spacing w:val="4"/>
          <w:kern w:val="2"/>
          <w:szCs w:val="21"/>
        </w:rPr>
        <w:t>System V init</w:t>
      </w:r>
      <w:r>
        <w:rPr>
          <w:rFonts w:hint="eastAsia"/>
          <w:color w:val="000000"/>
          <w:spacing w:val="4"/>
          <w:kern w:val="2"/>
          <w:szCs w:val="21"/>
        </w:rPr>
        <w:t>，正式采用全新的</w:t>
      </w:r>
      <w:r>
        <w:rPr>
          <w:color w:val="000000"/>
          <w:spacing w:val="4"/>
          <w:kern w:val="2"/>
          <w:szCs w:val="21"/>
        </w:rPr>
        <w:t>systemd</w:t>
      </w:r>
      <w:r>
        <w:rPr>
          <w:rFonts w:hint="eastAsia"/>
          <w:color w:val="000000"/>
          <w:spacing w:val="4"/>
          <w:kern w:val="2"/>
          <w:szCs w:val="21"/>
        </w:rPr>
        <w:t>初始化进程服务。如果您之前学习的是</w:t>
      </w:r>
      <w:r>
        <w:rPr>
          <w:color w:val="000000"/>
          <w:spacing w:val="4"/>
          <w:kern w:val="2"/>
          <w:szCs w:val="21"/>
        </w:rPr>
        <w:t>RHEL 5</w:t>
      </w:r>
      <w:r>
        <w:rPr>
          <w:rFonts w:hint="eastAsia"/>
          <w:color w:val="000000"/>
          <w:spacing w:val="4"/>
          <w:kern w:val="2"/>
          <w:szCs w:val="21"/>
        </w:rPr>
        <w:t>或</w:t>
      </w:r>
      <w:r>
        <w:rPr>
          <w:color w:val="000000"/>
          <w:spacing w:val="4"/>
          <w:kern w:val="2"/>
          <w:szCs w:val="21"/>
        </w:rPr>
        <w:t>RHEL 6</w:t>
      </w:r>
      <w:r>
        <w:rPr>
          <w:rFonts w:hint="eastAsia"/>
          <w:color w:val="000000"/>
          <w:spacing w:val="4"/>
          <w:kern w:val="2"/>
          <w:szCs w:val="21"/>
        </w:rPr>
        <w:t>系统，可能会不习惯。</w:t>
      </w:r>
      <w:r>
        <w:rPr>
          <w:color w:val="000000"/>
          <w:spacing w:val="4"/>
          <w:kern w:val="2"/>
          <w:szCs w:val="21"/>
        </w:rPr>
        <w:t>systemd</w:t>
      </w:r>
      <w:r>
        <w:rPr>
          <w:rFonts w:hint="eastAsia"/>
          <w:color w:val="000000"/>
          <w:spacing w:val="4"/>
          <w:kern w:val="2"/>
          <w:szCs w:val="21"/>
        </w:rPr>
        <w:t>初始化进程服务采用了并发启动机制，开机速度得到了不小的提升。虽然</w:t>
      </w:r>
      <w:r>
        <w:rPr>
          <w:color w:val="000000"/>
          <w:spacing w:val="4"/>
          <w:kern w:val="2"/>
          <w:szCs w:val="21"/>
        </w:rPr>
        <w:t>systemd</w:t>
      </w:r>
      <w:r>
        <w:rPr>
          <w:rFonts w:hint="eastAsia"/>
          <w:color w:val="000000"/>
          <w:spacing w:val="4"/>
          <w:kern w:val="2"/>
          <w:szCs w:val="21"/>
        </w:rPr>
        <w:t>初始化进程服务具有很多新特性和优势，但目前还是下面</w:t>
      </w:r>
      <w:r>
        <w:rPr>
          <w:color w:val="000000"/>
          <w:spacing w:val="4"/>
          <w:kern w:val="2"/>
          <w:szCs w:val="21"/>
        </w:rPr>
        <w:t>4</w:t>
      </w:r>
      <w:r>
        <w:rPr>
          <w:rFonts w:hint="eastAsia"/>
          <w:color w:val="000000"/>
          <w:spacing w:val="4"/>
          <w:kern w:val="2"/>
          <w:szCs w:val="21"/>
        </w:rPr>
        <w:t>个槽点。</w:t>
      </w:r>
    </w:p>
    <w:p>
      <w:pPr>
        <w:pStyle w:val="34"/>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1</w:t>
      </w:r>
      <w:r>
        <w:rPr>
          <w:rFonts w:hint="eastAsia"/>
          <w:color w:val="000000"/>
          <w:kern w:val="2"/>
          <w:szCs w:val="21"/>
        </w:rPr>
        <w:t>：</w:t>
      </w:r>
      <w:r>
        <w:rPr>
          <w:color w:val="000000"/>
          <w:kern w:val="2"/>
          <w:szCs w:val="21"/>
        </w:rPr>
        <w:t>systemd</w:t>
      </w:r>
      <w:r>
        <w:rPr>
          <w:rFonts w:hint="eastAsia"/>
          <w:color w:val="000000"/>
          <w:kern w:val="2"/>
          <w:szCs w:val="21"/>
        </w:rPr>
        <w:t>初始化进程服务的开发人员</w:t>
      </w:r>
      <w:r>
        <w:rPr>
          <w:color w:val="000000"/>
          <w:kern w:val="2"/>
          <w:szCs w:val="21"/>
        </w:rPr>
        <w:t>Lennart Poettering</w:t>
      </w:r>
      <w:r>
        <w:rPr>
          <w:rFonts w:hint="eastAsia"/>
          <w:color w:val="000000"/>
          <w:kern w:val="2"/>
          <w:szCs w:val="21"/>
        </w:rPr>
        <w:t>就职于红帽公司，这让其他系统的粉丝很不爽。</w:t>
      </w:r>
    </w:p>
    <w:p>
      <w:pPr>
        <w:pStyle w:val="34"/>
        <w:ind w:left="704" w:hanging="304"/>
        <w:rPr>
          <w:spacing w:val="-7"/>
          <w:kern w:val="2"/>
        </w:rPr>
      </w:pPr>
      <w:r>
        <w:rPr>
          <w:kern w:val="2"/>
        </w:rPr>
        <w:sym w:font="Wingdings" w:char="00D8"/>
      </w:r>
      <w:r>
        <w:rPr>
          <w:kern w:val="2"/>
        </w:rPr>
        <w:tab/>
      </w:r>
      <w:r>
        <w:rPr>
          <w:rFonts w:hint="eastAsia"/>
          <w:color w:val="000000"/>
          <w:spacing w:val="-4"/>
          <w:kern w:val="2"/>
          <w:szCs w:val="21"/>
        </w:rPr>
        <w:t>槽点</w:t>
      </w:r>
      <w:r>
        <w:rPr>
          <w:color w:val="000000"/>
          <w:spacing w:val="-4"/>
          <w:kern w:val="2"/>
          <w:szCs w:val="21"/>
        </w:rPr>
        <w:t>2</w:t>
      </w:r>
      <w:r>
        <w:rPr>
          <w:rFonts w:hint="eastAsia"/>
          <w:color w:val="000000"/>
          <w:spacing w:val="-4"/>
          <w:kern w:val="2"/>
          <w:szCs w:val="21"/>
        </w:rPr>
        <w:t>：</w:t>
      </w:r>
      <w:r>
        <w:rPr>
          <w:rFonts w:hint="cs"/>
          <w:color w:val="000000"/>
          <w:spacing w:val="-4"/>
          <w:kern w:val="2"/>
          <w:szCs w:val="21"/>
        </w:rPr>
        <w:t> </w:t>
      </w:r>
      <w:r>
        <w:rPr>
          <w:color w:val="000000"/>
          <w:spacing w:val="-7"/>
          <w:kern w:val="2"/>
          <w:szCs w:val="21"/>
        </w:rPr>
        <w:t>systemd</w:t>
      </w:r>
      <w:r>
        <w:rPr>
          <w:rFonts w:hint="eastAsia"/>
          <w:color w:val="000000"/>
          <w:spacing w:val="-7"/>
          <w:kern w:val="2"/>
          <w:szCs w:val="21"/>
        </w:rPr>
        <w:t>初始化进程服务仅仅可在</w:t>
      </w:r>
      <w:r>
        <w:rPr>
          <w:color w:val="000000"/>
          <w:spacing w:val="-7"/>
          <w:kern w:val="2"/>
          <w:szCs w:val="21"/>
        </w:rPr>
        <w:t>Linux</w:t>
      </w:r>
      <w:r>
        <w:rPr>
          <w:rFonts w:hint="eastAsia"/>
          <w:color w:val="000000"/>
          <w:spacing w:val="-7"/>
          <w:kern w:val="2"/>
          <w:szCs w:val="21"/>
        </w:rPr>
        <w:t>系统下运行，“抛弃”了</w:t>
      </w:r>
      <w:r>
        <w:rPr>
          <w:color w:val="000000"/>
          <w:spacing w:val="-7"/>
          <w:kern w:val="2"/>
          <w:szCs w:val="21"/>
        </w:rPr>
        <w:t>UNIX</w:t>
      </w:r>
      <w:r>
        <w:rPr>
          <w:rFonts w:hint="eastAsia"/>
          <w:color w:val="000000"/>
          <w:spacing w:val="-7"/>
          <w:kern w:val="2"/>
          <w:szCs w:val="21"/>
        </w:rPr>
        <w:t>系统用户。</w:t>
      </w:r>
    </w:p>
    <w:p>
      <w:pPr>
        <w:pStyle w:val="34"/>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3</w:t>
      </w:r>
      <w:r>
        <w:rPr>
          <w:rFonts w:hint="eastAsia"/>
          <w:color w:val="000000"/>
          <w:kern w:val="2"/>
          <w:szCs w:val="21"/>
        </w:rPr>
        <w:t>：</w:t>
      </w:r>
      <w:r>
        <w:rPr>
          <w:color w:val="000000"/>
          <w:kern w:val="2"/>
          <w:szCs w:val="21"/>
        </w:rPr>
        <w:t>systemd</w:t>
      </w:r>
      <w:r>
        <w:rPr>
          <w:rFonts w:hint="eastAsia"/>
          <w:color w:val="000000"/>
          <w:kern w:val="2"/>
          <w:szCs w:val="21"/>
        </w:rPr>
        <w:t>接管了诸如</w:t>
      </w:r>
      <w:r>
        <w:rPr>
          <w:color w:val="000000"/>
          <w:kern w:val="2"/>
          <w:szCs w:val="21"/>
        </w:rPr>
        <w:t>syslogd</w:t>
      </w:r>
      <w:r>
        <w:rPr>
          <w:rFonts w:hint="eastAsia"/>
          <w:color w:val="000000"/>
          <w:kern w:val="2"/>
          <w:szCs w:val="21"/>
        </w:rPr>
        <w:t>、</w:t>
      </w:r>
      <w:r>
        <w:rPr>
          <w:color w:val="000000"/>
          <w:kern w:val="2"/>
          <w:szCs w:val="21"/>
        </w:rPr>
        <w:t>udev</w:t>
      </w:r>
      <w:r>
        <w:rPr>
          <w:rFonts w:hint="eastAsia"/>
          <w:color w:val="000000"/>
          <w:kern w:val="2"/>
          <w:szCs w:val="21"/>
        </w:rPr>
        <w:t>、</w:t>
      </w:r>
      <w:r>
        <w:rPr>
          <w:color w:val="000000"/>
          <w:kern w:val="2"/>
          <w:szCs w:val="21"/>
        </w:rPr>
        <w:t>cgroup</w:t>
      </w:r>
      <w:r>
        <w:rPr>
          <w:rFonts w:hint="eastAsia"/>
          <w:color w:val="000000"/>
          <w:kern w:val="2"/>
          <w:szCs w:val="21"/>
        </w:rPr>
        <w:t>等服务的工作，不再甘心只做初始化进程服务。</w:t>
      </w:r>
    </w:p>
    <w:p>
      <w:pPr>
        <w:pStyle w:val="34"/>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4</w:t>
      </w:r>
      <w:r>
        <w:rPr>
          <w:rFonts w:hint="eastAsia"/>
          <w:color w:val="000000"/>
          <w:kern w:val="2"/>
          <w:szCs w:val="21"/>
        </w:rPr>
        <w:t>：使用</w:t>
      </w:r>
      <w:r>
        <w:rPr>
          <w:color w:val="000000"/>
          <w:kern w:val="2"/>
          <w:szCs w:val="21"/>
        </w:rPr>
        <w:t>systemd</w:t>
      </w:r>
      <w:r>
        <w:rPr>
          <w:rFonts w:hint="eastAsia"/>
          <w:color w:val="000000"/>
          <w:kern w:val="2"/>
          <w:szCs w:val="21"/>
        </w:rPr>
        <w:t>初始化进程服务后，</w:t>
      </w:r>
      <w:r>
        <w:rPr>
          <w:color w:val="000000"/>
          <w:kern w:val="2"/>
          <w:szCs w:val="21"/>
        </w:rPr>
        <w:t>RHEL 7</w:t>
      </w:r>
      <w:r>
        <w:rPr>
          <w:rFonts w:hint="eastAsia"/>
          <w:color w:val="000000"/>
          <w:kern w:val="2"/>
          <w:szCs w:val="21"/>
        </w:rPr>
        <w:t>系统变化太大，而相关的参考文档不多，令用户着实为难。</w:t>
      </w:r>
    </w:p>
    <w:p>
      <w:pPr>
        <w:rPr>
          <w:kern w:val="2"/>
        </w:rPr>
      </w:pPr>
      <w:r>
        <w:rPr>
          <w:rFonts w:hint="eastAsia"/>
          <w:color w:val="000000"/>
          <w:kern w:val="2"/>
          <w:szCs w:val="21"/>
        </w:rPr>
        <w:t>无论怎样，</w:t>
      </w:r>
      <w:r>
        <w:rPr>
          <w:color w:val="000000"/>
          <w:kern w:val="2"/>
          <w:szCs w:val="21"/>
        </w:rPr>
        <w:t>RHEL 7</w:t>
      </w:r>
      <w:r>
        <w:rPr>
          <w:rFonts w:hint="eastAsia"/>
          <w:color w:val="000000"/>
          <w:kern w:val="2"/>
          <w:szCs w:val="21"/>
        </w:rPr>
        <w:t>系统选择</w:t>
      </w:r>
      <w:r>
        <w:rPr>
          <w:color w:val="000000"/>
          <w:kern w:val="2"/>
          <w:szCs w:val="21"/>
        </w:rPr>
        <w:t>systemd</w:t>
      </w:r>
      <w:r>
        <w:rPr>
          <w:rFonts w:hint="eastAsia"/>
          <w:color w:val="000000"/>
          <w:kern w:val="2"/>
          <w:szCs w:val="21"/>
        </w:rPr>
        <w:t>初始化进程服务已经是一个既定事实，因此也没有了“运行级别”这个概念，</w:t>
      </w:r>
      <w:r>
        <w:rPr>
          <w:color w:val="000000"/>
          <w:kern w:val="2"/>
          <w:szCs w:val="21"/>
        </w:rPr>
        <w:t>Linux</w:t>
      </w:r>
      <w:r>
        <w:rPr>
          <w:rFonts w:hint="eastAsia"/>
          <w:color w:val="000000"/>
          <w:kern w:val="2"/>
          <w:szCs w:val="21"/>
        </w:rPr>
        <w:t>系统在启动时要进行大量的初始化工作，比如挂载文件系统和交换分区、启动各类进程服务等，这些都可以看作是一个一个的单元（</w:t>
      </w:r>
      <w:r>
        <w:rPr>
          <w:color w:val="000000"/>
          <w:kern w:val="2"/>
          <w:szCs w:val="21"/>
        </w:rPr>
        <w:t>Unit</w:t>
      </w:r>
      <w:r>
        <w:rPr>
          <w:rFonts w:hint="eastAsia"/>
          <w:color w:val="000000"/>
          <w:kern w:val="2"/>
          <w:szCs w:val="21"/>
        </w:rPr>
        <w:t>），</w:t>
      </w:r>
      <w:r>
        <w:rPr>
          <w:color w:val="000000"/>
          <w:kern w:val="2"/>
          <w:szCs w:val="21"/>
        </w:rPr>
        <w:t>systemd</w:t>
      </w:r>
      <w:r>
        <w:rPr>
          <w:rFonts w:hint="eastAsia"/>
          <w:color w:val="000000"/>
          <w:kern w:val="2"/>
          <w:szCs w:val="21"/>
        </w:rPr>
        <w:t>用目标（</w:t>
      </w:r>
      <w:r>
        <w:rPr>
          <w:color w:val="000000"/>
          <w:kern w:val="2"/>
          <w:szCs w:val="21"/>
        </w:rPr>
        <w:t>target</w:t>
      </w:r>
      <w:r>
        <w:rPr>
          <w:rFonts w:hint="eastAsia"/>
          <w:color w:val="000000"/>
          <w:kern w:val="2"/>
          <w:szCs w:val="21"/>
        </w:rPr>
        <w:t>）代替了</w:t>
      </w:r>
      <w:r>
        <w:rPr>
          <w:color w:val="000000"/>
          <w:kern w:val="2"/>
          <w:szCs w:val="21"/>
        </w:rPr>
        <w:t>System V init</w:t>
      </w:r>
      <w:r>
        <w:rPr>
          <w:rFonts w:hint="eastAsia"/>
          <w:color w:val="000000"/>
          <w:kern w:val="2"/>
          <w:szCs w:val="21"/>
        </w:rPr>
        <w:t>中运行级别的概念，这两者的区别如表</w:t>
      </w:r>
      <w:r>
        <w:rPr>
          <w:color w:val="000000"/>
          <w:kern w:val="2"/>
          <w:szCs w:val="21"/>
        </w:rPr>
        <w:t>1-3</w:t>
      </w:r>
      <w:r>
        <w:rPr>
          <w:rFonts w:hint="eastAsia"/>
          <w:color w:val="000000"/>
          <w:kern w:val="2"/>
          <w:szCs w:val="21"/>
        </w:rPr>
        <w:t>所示。</w:t>
      </w:r>
    </w:p>
    <w:p>
      <w:pPr>
        <w:pStyle w:val="27"/>
        <w:spacing w:before="40"/>
        <w:rPr>
          <w:kern w:val="2"/>
        </w:rPr>
      </w:pPr>
      <w:r>
        <w:rPr>
          <w:rFonts w:hint="eastAsia"/>
          <w:kern w:val="2"/>
        </w:rPr>
        <w:t>表</w:t>
      </w:r>
      <w:r>
        <w:rPr>
          <w:kern w:val="2"/>
        </w:rPr>
        <w:t>1-3</w:t>
      </w:r>
      <w:r>
        <w:rPr>
          <w:kern w:val="2"/>
        </w:rPr>
        <w:tab/>
      </w:r>
      <w:r>
        <w:rPr>
          <w:kern w:val="2"/>
        </w:rPr>
        <w:t>systemd</w:t>
      </w:r>
      <w:r>
        <w:rPr>
          <w:rFonts w:hint="eastAsia"/>
          <w:kern w:val="2"/>
        </w:rPr>
        <w:t>与</w:t>
      </w:r>
      <w:r>
        <w:rPr>
          <w:kern w:val="2"/>
        </w:rPr>
        <w:t>System V init</w:t>
      </w:r>
      <w:r>
        <w:rPr>
          <w:rFonts w:hint="eastAsia"/>
          <w:kern w:val="2"/>
        </w:rPr>
        <w:t>的区别以及作用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889"/>
        <w:gridCol w:w="4258"/>
        <w:gridCol w:w="191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tcBorders>
              <w:top w:val="single" w:color="000000" w:sz="6" w:space="0"/>
              <w:bottom w:val="single" w:color="000000" w:sz="4" w:space="0"/>
            </w:tcBorders>
            <w:shd w:val="clear" w:color="auto" w:fill="D9D9D9"/>
          </w:tcPr>
          <w:p>
            <w:pPr>
              <w:pStyle w:val="50"/>
              <w:rPr>
                <w:spacing w:val="-6"/>
                <w:kern w:val="2"/>
              </w:rPr>
            </w:pPr>
            <w:r>
              <w:rPr>
                <w:b/>
                <w:bCs/>
                <w:spacing w:val="-6"/>
                <w:kern w:val="2"/>
              </w:rPr>
              <w:t>System V init</w:t>
            </w:r>
            <w:r>
              <w:rPr>
                <w:rFonts w:hint="eastAsia"/>
                <w:spacing w:val="-6"/>
                <w:kern w:val="2"/>
              </w:rPr>
              <w:t>运行级别</w:t>
            </w:r>
          </w:p>
        </w:tc>
        <w:tc>
          <w:tcPr>
            <w:tcW w:w="4258" w:type="dxa"/>
            <w:tcBorders>
              <w:top w:val="single" w:color="000000" w:sz="6" w:space="0"/>
              <w:bottom w:val="single" w:color="000000" w:sz="4" w:space="0"/>
            </w:tcBorders>
            <w:shd w:val="clear" w:color="auto" w:fill="D9D9D9"/>
          </w:tcPr>
          <w:p>
            <w:pPr>
              <w:pStyle w:val="50"/>
              <w:rPr>
                <w:kern w:val="2"/>
              </w:rPr>
            </w:pPr>
            <w:r>
              <w:rPr>
                <w:b/>
                <w:bCs/>
                <w:kern w:val="2"/>
              </w:rPr>
              <w:t>systemd</w:t>
            </w:r>
            <w:r>
              <w:rPr>
                <w:rFonts w:hint="eastAsia"/>
                <w:kern w:val="2"/>
              </w:rPr>
              <w:t>目标名称</w:t>
            </w:r>
          </w:p>
        </w:tc>
        <w:tc>
          <w:tcPr>
            <w:tcW w:w="1914"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tcBorders>
              <w:top w:val="single" w:color="000000" w:sz="4" w:space="0"/>
            </w:tcBorders>
            <w:vAlign w:val="center"/>
          </w:tcPr>
          <w:p>
            <w:pPr>
              <w:pStyle w:val="28"/>
              <w:spacing w:line="280" w:lineRule="exact"/>
              <w:rPr>
                <w:kern w:val="2"/>
              </w:rPr>
            </w:pPr>
            <w:r>
              <w:rPr>
                <w:kern w:val="2"/>
              </w:rPr>
              <w:t>0</w:t>
            </w:r>
          </w:p>
        </w:tc>
        <w:tc>
          <w:tcPr>
            <w:tcW w:w="4258" w:type="dxa"/>
            <w:tcBorders>
              <w:top w:val="single" w:color="000000" w:sz="4" w:space="0"/>
            </w:tcBorders>
            <w:vAlign w:val="center"/>
          </w:tcPr>
          <w:p>
            <w:pPr>
              <w:pStyle w:val="57"/>
              <w:spacing w:line="280" w:lineRule="exact"/>
              <w:rPr>
                <w:kern w:val="2"/>
              </w:rPr>
            </w:pPr>
            <w:r>
              <w:rPr>
                <w:kern w:val="2"/>
              </w:rPr>
              <w:t>runlevel0.target, poweroff.target</w:t>
            </w:r>
          </w:p>
        </w:tc>
        <w:tc>
          <w:tcPr>
            <w:tcW w:w="1914" w:type="dxa"/>
            <w:tcBorders>
              <w:top w:val="single" w:color="000000" w:sz="4" w:space="0"/>
            </w:tcBorders>
            <w:vAlign w:val="center"/>
          </w:tcPr>
          <w:p>
            <w:pPr>
              <w:pStyle w:val="28"/>
              <w:spacing w:line="280" w:lineRule="exact"/>
              <w:rPr>
                <w:kern w:val="2"/>
              </w:rPr>
            </w:pPr>
            <w:r>
              <w:rPr>
                <w:rFonts w:hint="eastAsia"/>
                <w:kern w:val="2"/>
              </w:rPr>
              <w:t>关机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1</w:t>
            </w:r>
          </w:p>
        </w:tc>
        <w:tc>
          <w:tcPr>
            <w:tcW w:w="4258" w:type="dxa"/>
            <w:vAlign w:val="center"/>
          </w:tcPr>
          <w:p>
            <w:pPr>
              <w:pStyle w:val="57"/>
              <w:spacing w:line="280" w:lineRule="exact"/>
              <w:rPr>
                <w:kern w:val="2"/>
              </w:rPr>
            </w:pPr>
            <w:r>
              <w:rPr>
                <w:kern w:val="2"/>
              </w:rPr>
              <w:t>runlevel1.target, rescue.target</w:t>
            </w:r>
          </w:p>
        </w:tc>
        <w:tc>
          <w:tcPr>
            <w:tcW w:w="1914" w:type="dxa"/>
            <w:vAlign w:val="center"/>
          </w:tcPr>
          <w:p>
            <w:pPr>
              <w:pStyle w:val="28"/>
              <w:spacing w:line="280" w:lineRule="exact"/>
              <w:rPr>
                <w:kern w:val="2"/>
              </w:rPr>
            </w:pPr>
            <w:r>
              <w:rPr>
                <w:rFonts w:hint="eastAsia"/>
                <w:kern w:val="2"/>
              </w:rPr>
              <w:t>单用户模式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2</w:t>
            </w:r>
          </w:p>
        </w:tc>
        <w:tc>
          <w:tcPr>
            <w:tcW w:w="4258" w:type="dxa"/>
            <w:vAlign w:val="center"/>
          </w:tcPr>
          <w:p>
            <w:pPr>
              <w:pStyle w:val="57"/>
              <w:spacing w:line="280" w:lineRule="exact"/>
              <w:rPr>
                <w:kern w:val="2"/>
              </w:rPr>
            </w:pPr>
            <w:r>
              <w:rPr>
                <w:kern w:val="2"/>
              </w:rPr>
              <w:t>runlevel2.target,</w:t>
            </w:r>
            <w:r>
              <w:rPr>
                <w:rFonts w:hint="eastAsia"/>
                <w:kern w:val="2"/>
              </w:rPr>
              <w:t xml:space="preserve"> </w:t>
            </w:r>
            <w:r>
              <w:rPr>
                <w:kern w:val="2"/>
              </w:rPr>
              <w:t>multi-user.target</w:t>
            </w:r>
          </w:p>
        </w:tc>
        <w:tc>
          <w:tcPr>
            <w:tcW w:w="1914" w:type="dxa"/>
            <w:vAlign w:val="center"/>
          </w:tcPr>
          <w:p>
            <w:pPr>
              <w:pStyle w:val="28"/>
              <w:spacing w:line="280" w:lineRule="exact"/>
              <w:rPr>
                <w:kern w:val="2"/>
              </w:rPr>
            </w:pPr>
            <w:r>
              <w:rPr>
                <w:rFonts w:hint="eastAsia"/>
                <w:kern w:val="2"/>
              </w:rPr>
              <w:t>等同于级别</w:t>
            </w:r>
            <w:r>
              <w:rPr>
                <w:kern w:val="2"/>
              </w:rPr>
              <w:t>3</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3</w:t>
            </w:r>
          </w:p>
        </w:tc>
        <w:tc>
          <w:tcPr>
            <w:tcW w:w="4258" w:type="dxa"/>
            <w:vAlign w:val="center"/>
          </w:tcPr>
          <w:p>
            <w:pPr>
              <w:pStyle w:val="57"/>
              <w:spacing w:line="280" w:lineRule="exact"/>
              <w:rPr>
                <w:kern w:val="2"/>
              </w:rPr>
            </w:pPr>
            <w:r>
              <w:rPr>
                <w:kern w:val="2"/>
              </w:rPr>
              <w:t>runlevel3.target,</w:t>
            </w:r>
            <w:r>
              <w:rPr>
                <w:rFonts w:hint="eastAsia"/>
                <w:kern w:val="2"/>
              </w:rPr>
              <w:t xml:space="preserve"> </w:t>
            </w:r>
            <w:r>
              <w:rPr>
                <w:kern w:val="2"/>
              </w:rPr>
              <w:t>multi-user.target</w:t>
            </w:r>
          </w:p>
        </w:tc>
        <w:tc>
          <w:tcPr>
            <w:tcW w:w="1914" w:type="dxa"/>
            <w:vAlign w:val="center"/>
          </w:tcPr>
          <w:p>
            <w:pPr>
              <w:pStyle w:val="28"/>
              <w:spacing w:line="280" w:lineRule="exact"/>
              <w:rPr>
                <w:kern w:val="2"/>
              </w:rPr>
            </w:pPr>
            <w:r>
              <w:rPr>
                <w:rFonts w:hint="eastAsia"/>
                <w:kern w:val="2"/>
              </w:rPr>
              <w:t>多用户的文本界面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4</w:t>
            </w:r>
          </w:p>
        </w:tc>
        <w:tc>
          <w:tcPr>
            <w:tcW w:w="4258" w:type="dxa"/>
            <w:vAlign w:val="center"/>
          </w:tcPr>
          <w:p>
            <w:pPr>
              <w:pStyle w:val="57"/>
              <w:spacing w:line="280" w:lineRule="exact"/>
              <w:rPr>
                <w:kern w:val="2"/>
              </w:rPr>
            </w:pPr>
            <w:r>
              <w:rPr>
                <w:kern w:val="2"/>
              </w:rPr>
              <w:t>runlevel4.target, multi-user.target</w:t>
            </w:r>
          </w:p>
        </w:tc>
        <w:tc>
          <w:tcPr>
            <w:tcW w:w="1914" w:type="dxa"/>
            <w:vAlign w:val="center"/>
          </w:tcPr>
          <w:p>
            <w:pPr>
              <w:pStyle w:val="28"/>
              <w:spacing w:line="280" w:lineRule="exact"/>
              <w:rPr>
                <w:kern w:val="2"/>
              </w:rPr>
            </w:pPr>
            <w:r>
              <w:rPr>
                <w:rFonts w:hint="eastAsia"/>
                <w:kern w:val="2"/>
              </w:rPr>
              <w:t>等同于级别</w:t>
            </w:r>
            <w:r>
              <w:rPr>
                <w:kern w:val="2"/>
              </w:rPr>
              <w:t>3</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5</w:t>
            </w:r>
          </w:p>
        </w:tc>
        <w:tc>
          <w:tcPr>
            <w:tcW w:w="4258" w:type="dxa"/>
            <w:vAlign w:val="center"/>
          </w:tcPr>
          <w:p>
            <w:pPr>
              <w:pStyle w:val="57"/>
              <w:spacing w:line="280" w:lineRule="exact"/>
              <w:rPr>
                <w:kern w:val="2"/>
              </w:rPr>
            </w:pPr>
            <w:r>
              <w:rPr>
                <w:kern w:val="2"/>
              </w:rPr>
              <w:t>runlevel5.target, graphical.target</w:t>
            </w:r>
          </w:p>
        </w:tc>
        <w:tc>
          <w:tcPr>
            <w:tcW w:w="1914" w:type="dxa"/>
            <w:vAlign w:val="center"/>
          </w:tcPr>
          <w:p>
            <w:pPr>
              <w:pStyle w:val="28"/>
              <w:spacing w:line="280" w:lineRule="exact"/>
              <w:rPr>
                <w:kern w:val="2"/>
              </w:rPr>
            </w:pPr>
            <w:r>
              <w:rPr>
                <w:rFonts w:hint="eastAsia"/>
                <w:kern w:val="2"/>
              </w:rPr>
              <w:t>多用户的图形界面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6</w:t>
            </w:r>
          </w:p>
        </w:tc>
        <w:tc>
          <w:tcPr>
            <w:tcW w:w="4258" w:type="dxa"/>
            <w:vAlign w:val="center"/>
          </w:tcPr>
          <w:p>
            <w:pPr>
              <w:pStyle w:val="57"/>
              <w:spacing w:line="280" w:lineRule="exact"/>
              <w:rPr>
                <w:kern w:val="2"/>
              </w:rPr>
            </w:pPr>
            <w:r>
              <w:rPr>
                <w:kern w:val="2"/>
              </w:rPr>
              <w:t>runlevel6.target, reboot.target</w:t>
            </w:r>
          </w:p>
        </w:tc>
        <w:tc>
          <w:tcPr>
            <w:tcW w:w="1914" w:type="dxa"/>
            <w:vAlign w:val="center"/>
          </w:tcPr>
          <w:p>
            <w:pPr>
              <w:pStyle w:val="28"/>
              <w:spacing w:line="280" w:lineRule="exact"/>
              <w:rPr>
                <w:kern w:val="2"/>
              </w:rPr>
            </w:pPr>
            <w:r>
              <w:rPr>
                <w:rFonts w:hint="eastAsia"/>
                <w:kern w:val="2"/>
              </w:rPr>
              <w:t>重启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89" w:type="dxa"/>
            <w:vAlign w:val="center"/>
          </w:tcPr>
          <w:p>
            <w:pPr>
              <w:pStyle w:val="28"/>
              <w:spacing w:line="280" w:lineRule="exact"/>
              <w:rPr>
                <w:kern w:val="2"/>
              </w:rPr>
            </w:pPr>
            <w:r>
              <w:rPr>
                <w:kern w:val="2"/>
              </w:rPr>
              <w:t>emergency</w:t>
            </w:r>
          </w:p>
        </w:tc>
        <w:tc>
          <w:tcPr>
            <w:tcW w:w="4258" w:type="dxa"/>
            <w:vAlign w:val="center"/>
          </w:tcPr>
          <w:p>
            <w:pPr>
              <w:pStyle w:val="57"/>
              <w:spacing w:line="280" w:lineRule="exact"/>
              <w:rPr>
                <w:kern w:val="2"/>
              </w:rPr>
            </w:pPr>
            <w:r>
              <w:rPr>
                <w:kern w:val="2"/>
              </w:rPr>
              <w:t>emergency.target</w:t>
            </w:r>
          </w:p>
        </w:tc>
        <w:tc>
          <w:tcPr>
            <w:tcW w:w="1914" w:type="dxa"/>
            <w:vAlign w:val="center"/>
          </w:tcPr>
          <w:p>
            <w:pPr>
              <w:pStyle w:val="28"/>
              <w:spacing w:line="280" w:lineRule="exact"/>
              <w:rPr>
                <w:kern w:val="2"/>
              </w:rPr>
            </w:pPr>
            <w:r>
              <w:rPr>
                <w:rFonts w:hint="eastAsia"/>
                <w:kern w:val="2"/>
              </w:rPr>
              <w:t>紧急</w:t>
            </w:r>
            <w:r>
              <w:rPr>
                <w:kern w:val="2"/>
              </w:rPr>
              <w:t>Shell</w:t>
            </w:r>
          </w:p>
        </w:tc>
      </w:tr>
    </w:tbl>
    <w:p>
      <w:pPr>
        <w:pStyle w:val="29"/>
        <w:rPr>
          <w:kern w:val="2"/>
        </w:rPr>
      </w:pPr>
    </w:p>
    <w:p>
      <w:pPr>
        <w:rPr>
          <w:kern w:val="2"/>
        </w:rPr>
      </w:pPr>
      <w:r>
        <w:rPr>
          <w:rFonts w:hint="eastAsia"/>
          <w:color w:val="000000"/>
          <w:kern w:val="2"/>
          <w:szCs w:val="21"/>
        </w:rPr>
        <w:t>如果想要将系统默认的运行目标修改为“多用户，无图形”模式，可直接用</w:t>
      </w:r>
      <w:r>
        <w:rPr>
          <w:color w:val="000000"/>
          <w:kern w:val="2"/>
          <w:szCs w:val="21"/>
        </w:rPr>
        <w:t>ln</w:t>
      </w:r>
      <w:r>
        <w:rPr>
          <w:rFonts w:hint="eastAsia"/>
          <w:color w:val="000000"/>
          <w:kern w:val="2"/>
          <w:szCs w:val="21"/>
        </w:rPr>
        <w:t>命令把多用户模式目标文件连接到</w:t>
      </w:r>
      <w:r>
        <w:rPr>
          <w:color w:val="000000"/>
          <w:kern w:val="2"/>
          <w:szCs w:val="21"/>
        </w:rPr>
        <w:t>/etc/systemd/system/</w:t>
      </w:r>
      <w:r>
        <w:rPr>
          <w:rFonts w:hint="eastAsia"/>
          <w:color w:val="000000"/>
          <w:kern w:val="2"/>
          <w:szCs w:val="21"/>
        </w:rPr>
        <w:t>目录：</w:t>
      </w:r>
    </w:p>
    <w:p>
      <w:pPr>
        <w:pStyle w:val="58"/>
        <w:rPr>
          <w:kern w:val="2"/>
        </w:rPr>
      </w:pPr>
    </w:p>
    <w:p>
      <w:pPr>
        <w:pStyle w:val="26"/>
        <w:rPr>
          <w:kern w:val="2"/>
        </w:rPr>
      </w:pPr>
      <w:r>
        <w:rPr>
          <w:kern w:val="2"/>
        </w:rPr>
        <w:t xml:space="preserve"> [root@linuxprobe ~]# ln -sf /lib/systemd/system/multi-user.target /etc/systemd/</w:t>
      </w:r>
    </w:p>
    <w:p>
      <w:pPr>
        <w:pStyle w:val="26"/>
        <w:rPr>
          <w:kern w:val="2"/>
        </w:rPr>
      </w:pPr>
      <w:r>
        <w:rPr>
          <w:rFonts w:hint="eastAsia"/>
          <w:kern w:val="2"/>
        </w:rPr>
        <w:t xml:space="preserve"> </w:t>
      </w:r>
      <w:r>
        <w:rPr>
          <w:kern w:val="2"/>
        </w:rPr>
        <w:t>system/default.target</w:t>
      </w:r>
      <w:r>
        <w:rPr>
          <w:rFonts w:hint="eastAsia"/>
          <w:kern w:val="2"/>
        </w:rPr>
        <w:t xml:space="preserve"> </w:t>
      </w:r>
    </w:p>
    <w:p>
      <w:pPr>
        <w:pStyle w:val="59"/>
        <w:spacing w:after="90"/>
        <w:rPr>
          <w:kern w:val="2"/>
        </w:rPr>
      </w:pPr>
    </w:p>
    <w:p>
      <w:pPr>
        <w:rPr>
          <w:kern w:val="2"/>
        </w:rPr>
      </w:pPr>
      <w:r>
        <w:rPr>
          <w:rFonts w:hint="eastAsia"/>
          <w:color w:val="000000"/>
          <w:kern w:val="2"/>
          <w:szCs w:val="21"/>
        </w:rPr>
        <w:t>如果有读者之前学习过</w:t>
      </w:r>
      <w:r>
        <w:rPr>
          <w:color w:val="000000"/>
          <w:kern w:val="2"/>
          <w:szCs w:val="21"/>
        </w:rPr>
        <w:t>RHEL 6</w:t>
      </w:r>
      <w:r>
        <w:rPr>
          <w:rFonts w:hint="eastAsia"/>
          <w:color w:val="000000"/>
          <w:kern w:val="2"/>
          <w:szCs w:val="21"/>
        </w:rPr>
        <w:t>系统，或者已经习惯使用</w:t>
      </w:r>
      <w:r>
        <w:rPr>
          <w:color w:val="000000"/>
          <w:kern w:val="2"/>
          <w:szCs w:val="21"/>
        </w:rPr>
        <w:t>service</w:t>
      </w:r>
      <w:r>
        <w:rPr>
          <w:rFonts w:hint="eastAsia"/>
          <w:color w:val="000000"/>
          <w:kern w:val="2"/>
          <w:szCs w:val="21"/>
        </w:rPr>
        <w:t>、</w:t>
      </w:r>
      <w:r>
        <w:rPr>
          <w:color w:val="000000"/>
          <w:kern w:val="2"/>
          <w:szCs w:val="21"/>
        </w:rPr>
        <w:t>chkconfig</w:t>
      </w:r>
      <w:r>
        <w:rPr>
          <w:rFonts w:hint="eastAsia"/>
          <w:color w:val="000000"/>
          <w:kern w:val="2"/>
          <w:szCs w:val="21"/>
        </w:rPr>
        <w:t>等命令来管理系统服务，那么现在就比较郁闷了，因为在</w:t>
      </w:r>
      <w:r>
        <w:rPr>
          <w:color w:val="000000"/>
          <w:kern w:val="2"/>
          <w:szCs w:val="21"/>
        </w:rPr>
        <w:t>RHEL 7</w:t>
      </w:r>
      <w:r>
        <w:rPr>
          <w:rFonts w:hint="eastAsia"/>
          <w:color w:val="000000"/>
          <w:kern w:val="2"/>
          <w:szCs w:val="21"/>
        </w:rPr>
        <w:t>系统中是使用</w:t>
      </w:r>
      <w:r>
        <w:rPr>
          <w:color w:val="000000"/>
          <w:kern w:val="2"/>
          <w:szCs w:val="21"/>
        </w:rPr>
        <w:t>systemctl</w:t>
      </w:r>
      <w:r>
        <w:rPr>
          <w:rFonts w:hint="eastAsia"/>
          <w:color w:val="000000"/>
          <w:kern w:val="2"/>
          <w:szCs w:val="21"/>
        </w:rPr>
        <w:t>命令来管理服务的。表</w:t>
      </w:r>
      <w:r>
        <w:rPr>
          <w:color w:val="000000"/>
          <w:kern w:val="2"/>
          <w:szCs w:val="21"/>
        </w:rPr>
        <w:t>1-4</w:t>
      </w:r>
      <w:r>
        <w:rPr>
          <w:rFonts w:hint="eastAsia"/>
          <w:color w:val="000000"/>
          <w:kern w:val="2"/>
          <w:szCs w:val="21"/>
        </w:rPr>
        <w:t>和表</w:t>
      </w:r>
      <w:r>
        <w:rPr>
          <w:color w:val="000000"/>
          <w:kern w:val="2"/>
          <w:szCs w:val="21"/>
        </w:rPr>
        <w:t>1-5</w:t>
      </w:r>
      <w:r>
        <w:rPr>
          <w:rFonts w:hint="eastAsia"/>
          <w:color w:val="000000"/>
          <w:kern w:val="2"/>
          <w:szCs w:val="21"/>
        </w:rPr>
        <w:t>所示</w:t>
      </w:r>
      <w:r>
        <w:rPr>
          <w:color w:val="000000"/>
          <w:kern w:val="2"/>
          <w:szCs w:val="21"/>
        </w:rPr>
        <w:t>RHEL 6</w:t>
      </w:r>
      <w:r>
        <w:rPr>
          <w:rFonts w:hint="eastAsia"/>
          <w:color w:val="000000"/>
          <w:kern w:val="2"/>
          <w:szCs w:val="21"/>
        </w:rPr>
        <w:t>系统中</w:t>
      </w:r>
      <w:r>
        <w:rPr>
          <w:color w:val="000000"/>
          <w:kern w:val="2"/>
          <w:szCs w:val="21"/>
        </w:rPr>
        <w:t>System V init</w:t>
      </w:r>
      <w:r>
        <w:rPr>
          <w:rFonts w:hint="eastAsia"/>
          <w:color w:val="000000"/>
          <w:kern w:val="2"/>
          <w:szCs w:val="21"/>
        </w:rPr>
        <w:t>命令与</w:t>
      </w:r>
      <w:r>
        <w:rPr>
          <w:color w:val="000000"/>
          <w:kern w:val="2"/>
          <w:szCs w:val="21"/>
        </w:rPr>
        <w:t>RHEL 7</w:t>
      </w:r>
      <w:r>
        <w:rPr>
          <w:rFonts w:hint="eastAsia"/>
          <w:color w:val="000000"/>
          <w:kern w:val="2"/>
          <w:szCs w:val="21"/>
        </w:rPr>
        <w:t>系统中</w:t>
      </w:r>
      <w:r>
        <w:rPr>
          <w:color w:val="000000"/>
          <w:kern w:val="2"/>
          <w:szCs w:val="21"/>
        </w:rPr>
        <w:t>systemctl</w:t>
      </w:r>
      <w:r>
        <w:rPr>
          <w:rFonts w:hint="eastAsia"/>
          <w:color w:val="000000"/>
          <w:kern w:val="2"/>
          <w:szCs w:val="21"/>
        </w:rPr>
        <w:t>命令的对比，您可以先大致了解一下，后续章节中会经常用到它们。</w:t>
      </w:r>
    </w:p>
    <w:p>
      <w:pPr>
        <w:pStyle w:val="27"/>
        <w:spacing w:before="40"/>
        <w:rPr>
          <w:kern w:val="2"/>
        </w:rPr>
      </w:pPr>
      <w:r>
        <w:rPr>
          <w:rFonts w:hint="eastAsia"/>
          <w:kern w:val="2"/>
        </w:rPr>
        <w:t>表</w:t>
      </w:r>
      <w:r>
        <w:rPr>
          <w:kern w:val="2"/>
        </w:rPr>
        <w:t>1-4</w:t>
      </w:r>
      <w:r>
        <w:rPr>
          <w:kern w:val="2"/>
        </w:rPr>
        <w:tab/>
      </w:r>
      <w:r>
        <w:rPr>
          <w:kern w:val="2"/>
        </w:rPr>
        <w:t>systemctl</w:t>
      </w:r>
      <w:r>
        <w:rPr>
          <w:rFonts w:hint="eastAsia"/>
          <w:kern w:val="2"/>
        </w:rPr>
        <w:t>管理服务的启动、重启、停止、重载、查看状态等常用命令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101"/>
        <w:gridCol w:w="3213"/>
        <w:gridCol w:w="2747"/>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tcBorders>
              <w:top w:val="single" w:color="000000" w:sz="6" w:space="0"/>
              <w:bottom w:val="single" w:color="000000" w:sz="4" w:space="0"/>
            </w:tcBorders>
            <w:shd w:val="clear" w:color="auto" w:fill="D9D9D9"/>
            <w:vAlign w:val="center"/>
          </w:tcPr>
          <w:p>
            <w:pPr>
              <w:pStyle w:val="50"/>
              <w:spacing w:line="260" w:lineRule="exact"/>
              <w:rPr>
                <w:kern w:val="2"/>
              </w:rPr>
            </w:pPr>
            <w:r>
              <w:rPr>
                <w:b/>
                <w:bCs/>
                <w:kern w:val="2"/>
              </w:rPr>
              <w:t>System V init</w:t>
            </w:r>
            <w:r>
              <w:rPr>
                <w:rFonts w:hint="eastAsia"/>
                <w:kern w:val="2"/>
              </w:rPr>
              <w:t>命令（</w:t>
            </w:r>
            <w:r>
              <w:rPr>
                <w:b/>
                <w:bCs/>
                <w:kern w:val="2"/>
              </w:rPr>
              <w:t>RHEL 6</w:t>
            </w:r>
            <w:r>
              <w:rPr>
                <w:rFonts w:hint="eastAsia"/>
                <w:kern w:val="2"/>
              </w:rPr>
              <w:t>系统）</w:t>
            </w:r>
          </w:p>
        </w:tc>
        <w:tc>
          <w:tcPr>
            <w:tcW w:w="3213" w:type="dxa"/>
            <w:tcBorders>
              <w:top w:val="single" w:color="000000" w:sz="6" w:space="0"/>
              <w:bottom w:val="single" w:color="000000" w:sz="4" w:space="0"/>
            </w:tcBorders>
            <w:shd w:val="clear" w:color="auto" w:fill="D9D9D9"/>
            <w:vAlign w:val="center"/>
          </w:tcPr>
          <w:p>
            <w:pPr>
              <w:pStyle w:val="50"/>
              <w:spacing w:line="260" w:lineRule="exact"/>
              <w:rPr>
                <w:kern w:val="2"/>
              </w:rPr>
            </w:pPr>
            <w:r>
              <w:rPr>
                <w:b/>
                <w:bCs/>
                <w:kern w:val="2"/>
              </w:rPr>
              <w:t>systemctl</w:t>
            </w:r>
            <w:r>
              <w:rPr>
                <w:rFonts w:hint="eastAsia"/>
                <w:kern w:val="2"/>
              </w:rPr>
              <w:t>命令（</w:t>
            </w:r>
            <w:r>
              <w:rPr>
                <w:b/>
                <w:bCs/>
                <w:kern w:val="2"/>
              </w:rPr>
              <w:t>RHEL 7</w:t>
            </w:r>
            <w:r>
              <w:rPr>
                <w:rFonts w:hint="eastAsia"/>
                <w:kern w:val="2"/>
              </w:rPr>
              <w:t>系统）</w:t>
            </w:r>
          </w:p>
        </w:tc>
        <w:tc>
          <w:tcPr>
            <w:tcW w:w="2747" w:type="dxa"/>
            <w:tcBorders>
              <w:top w:val="single" w:color="000000" w:sz="6" w:space="0"/>
              <w:bottom w:val="single" w:color="000000" w:sz="4" w:space="0"/>
            </w:tcBorders>
            <w:shd w:val="clear" w:color="auto" w:fill="D9D9D9"/>
            <w:vAlign w:val="center"/>
          </w:tcPr>
          <w:p>
            <w:pPr>
              <w:pStyle w:val="50"/>
              <w:spacing w:line="260" w:lineRule="exact"/>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tcBorders>
              <w:top w:val="single" w:color="000000" w:sz="4" w:space="0"/>
            </w:tcBorders>
            <w:vAlign w:val="center"/>
          </w:tcPr>
          <w:p>
            <w:pPr>
              <w:pStyle w:val="57"/>
              <w:spacing w:line="260" w:lineRule="exact"/>
              <w:rPr>
                <w:spacing w:val="-4"/>
                <w:kern w:val="2"/>
              </w:rPr>
            </w:pPr>
            <w:r>
              <w:rPr>
                <w:spacing w:val="-4"/>
                <w:kern w:val="2"/>
              </w:rPr>
              <w:t>service</w:t>
            </w:r>
            <w:r>
              <w:rPr>
                <w:spacing w:val="-4"/>
                <w:w w:val="80"/>
                <w:kern w:val="2"/>
              </w:rPr>
              <w:t xml:space="preserve"> </w:t>
            </w:r>
            <w:r>
              <w:rPr>
                <w:spacing w:val="-4"/>
                <w:kern w:val="2"/>
              </w:rPr>
              <w:t>foo start</w:t>
            </w:r>
          </w:p>
        </w:tc>
        <w:tc>
          <w:tcPr>
            <w:tcW w:w="3213" w:type="dxa"/>
            <w:tcBorders>
              <w:top w:val="single" w:color="000000" w:sz="4" w:space="0"/>
            </w:tcBorders>
            <w:vAlign w:val="center"/>
          </w:tcPr>
          <w:p>
            <w:pPr>
              <w:pStyle w:val="57"/>
              <w:spacing w:line="260" w:lineRule="exact"/>
              <w:rPr>
                <w:spacing w:val="-4"/>
                <w:kern w:val="2"/>
              </w:rPr>
            </w:pPr>
            <w:r>
              <w:rPr>
                <w:spacing w:val="-4"/>
                <w:kern w:val="2"/>
              </w:rPr>
              <w:t>systemctl start foo.service</w:t>
            </w:r>
          </w:p>
        </w:tc>
        <w:tc>
          <w:tcPr>
            <w:tcW w:w="2747" w:type="dxa"/>
            <w:tcBorders>
              <w:top w:val="single" w:color="000000" w:sz="4" w:space="0"/>
            </w:tcBorders>
            <w:vAlign w:val="center"/>
          </w:tcPr>
          <w:p>
            <w:pPr>
              <w:pStyle w:val="28"/>
              <w:spacing w:line="260" w:lineRule="exact"/>
              <w:rPr>
                <w:kern w:val="2"/>
              </w:rPr>
            </w:pPr>
            <w:r>
              <w:rPr>
                <w:rFonts w:hint="eastAsia"/>
                <w:kern w:val="2"/>
              </w:rPr>
              <w:t>启动服务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vAlign w:val="center"/>
          </w:tcPr>
          <w:p>
            <w:pPr>
              <w:pStyle w:val="57"/>
              <w:spacing w:line="260" w:lineRule="exact"/>
              <w:rPr>
                <w:spacing w:val="-6"/>
                <w:kern w:val="2"/>
              </w:rPr>
            </w:pPr>
            <w:r>
              <w:rPr>
                <w:spacing w:val="-6"/>
                <w:kern w:val="2"/>
              </w:rPr>
              <w:t>service</w:t>
            </w:r>
            <w:r>
              <w:rPr>
                <w:rFonts w:hint="eastAsia"/>
                <w:spacing w:val="-6"/>
                <w:w w:val="40"/>
                <w:kern w:val="2"/>
              </w:rPr>
              <w:t xml:space="preserve"> </w:t>
            </w:r>
            <w:r>
              <w:rPr>
                <w:spacing w:val="-6"/>
                <w:w w:val="80"/>
                <w:kern w:val="2"/>
              </w:rPr>
              <w:t xml:space="preserve"> </w:t>
            </w:r>
            <w:r>
              <w:rPr>
                <w:spacing w:val="-6"/>
                <w:kern w:val="2"/>
              </w:rPr>
              <w:t>foo restart</w:t>
            </w:r>
          </w:p>
        </w:tc>
        <w:tc>
          <w:tcPr>
            <w:tcW w:w="3213" w:type="dxa"/>
            <w:vAlign w:val="center"/>
          </w:tcPr>
          <w:p>
            <w:pPr>
              <w:pStyle w:val="57"/>
              <w:spacing w:line="260" w:lineRule="exact"/>
              <w:rPr>
                <w:spacing w:val="-4"/>
                <w:kern w:val="2"/>
              </w:rPr>
            </w:pPr>
            <w:r>
              <w:rPr>
                <w:spacing w:val="-4"/>
                <w:kern w:val="2"/>
              </w:rPr>
              <w:t>systemctl restart foo.service</w:t>
            </w:r>
          </w:p>
        </w:tc>
        <w:tc>
          <w:tcPr>
            <w:tcW w:w="2747" w:type="dxa"/>
            <w:vAlign w:val="center"/>
          </w:tcPr>
          <w:p>
            <w:pPr>
              <w:pStyle w:val="28"/>
              <w:spacing w:line="260" w:lineRule="exact"/>
              <w:rPr>
                <w:kern w:val="2"/>
              </w:rPr>
            </w:pPr>
            <w:r>
              <w:rPr>
                <w:rFonts w:hint="eastAsia"/>
                <w:kern w:val="2"/>
              </w:rPr>
              <w:t>重启服务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vAlign w:val="center"/>
          </w:tcPr>
          <w:p>
            <w:pPr>
              <w:pStyle w:val="57"/>
              <w:spacing w:line="260" w:lineRule="exact"/>
              <w:rPr>
                <w:spacing w:val="-4"/>
                <w:kern w:val="2"/>
              </w:rPr>
            </w:pPr>
            <w:r>
              <w:rPr>
                <w:spacing w:val="-4"/>
                <w:kern w:val="2"/>
              </w:rPr>
              <w:t>service</w:t>
            </w:r>
            <w:r>
              <w:rPr>
                <w:spacing w:val="-4"/>
                <w:w w:val="80"/>
                <w:kern w:val="2"/>
              </w:rPr>
              <w:t xml:space="preserve"> </w:t>
            </w:r>
            <w:r>
              <w:rPr>
                <w:spacing w:val="-4"/>
                <w:kern w:val="2"/>
              </w:rPr>
              <w:t>foo stop</w:t>
            </w:r>
          </w:p>
        </w:tc>
        <w:tc>
          <w:tcPr>
            <w:tcW w:w="3213" w:type="dxa"/>
            <w:vAlign w:val="center"/>
          </w:tcPr>
          <w:p>
            <w:pPr>
              <w:pStyle w:val="57"/>
              <w:spacing w:line="260" w:lineRule="exact"/>
              <w:rPr>
                <w:spacing w:val="-4"/>
                <w:kern w:val="2"/>
              </w:rPr>
            </w:pPr>
            <w:r>
              <w:rPr>
                <w:spacing w:val="-4"/>
                <w:kern w:val="2"/>
              </w:rPr>
              <w:t>systemctl stop foo.service</w:t>
            </w:r>
          </w:p>
        </w:tc>
        <w:tc>
          <w:tcPr>
            <w:tcW w:w="2747" w:type="dxa"/>
            <w:vAlign w:val="center"/>
          </w:tcPr>
          <w:p>
            <w:pPr>
              <w:pStyle w:val="28"/>
              <w:spacing w:line="260" w:lineRule="exact"/>
              <w:rPr>
                <w:kern w:val="2"/>
              </w:rPr>
            </w:pPr>
            <w:r>
              <w:rPr>
                <w:rFonts w:hint="eastAsia"/>
                <w:kern w:val="2"/>
              </w:rPr>
              <w:t>停止服务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vAlign w:val="center"/>
          </w:tcPr>
          <w:p>
            <w:pPr>
              <w:pStyle w:val="57"/>
              <w:spacing w:line="260" w:lineRule="exact"/>
              <w:rPr>
                <w:spacing w:val="-4"/>
                <w:kern w:val="2"/>
              </w:rPr>
            </w:pPr>
            <w:r>
              <w:rPr>
                <w:spacing w:val="-4"/>
                <w:kern w:val="2"/>
              </w:rPr>
              <w:t>service</w:t>
            </w:r>
            <w:r>
              <w:rPr>
                <w:spacing w:val="-4"/>
                <w:w w:val="80"/>
                <w:kern w:val="2"/>
              </w:rPr>
              <w:t xml:space="preserve"> </w:t>
            </w:r>
            <w:r>
              <w:rPr>
                <w:spacing w:val="-4"/>
                <w:kern w:val="2"/>
              </w:rPr>
              <w:t>foo reload</w:t>
            </w:r>
          </w:p>
        </w:tc>
        <w:tc>
          <w:tcPr>
            <w:tcW w:w="3213" w:type="dxa"/>
            <w:vAlign w:val="center"/>
          </w:tcPr>
          <w:p>
            <w:pPr>
              <w:pStyle w:val="57"/>
              <w:spacing w:line="260" w:lineRule="exact"/>
              <w:rPr>
                <w:spacing w:val="-4"/>
                <w:kern w:val="2"/>
              </w:rPr>
            </w:pPr>
            <w:r>
              <w:rPr>
                <w:spacing w:val="-4"/>
                <w:kern w:val="2"/>
              </w:rPr>
              <w:t>systemctl reload foo.service</w:t>
            </w:r>
          </w:p>
        </w:tc>
        <w:tc>
          <w:tcPr>
            <w:tcW w:w="2747" w:type="dxa"/>
            <w:vAlign w:val="center"/>
          </w:tcPr>
          <w:p>
            <w:pPr>
              <w:pStyle w:val="28"/>
              <w:spacing w:line="260" w:lineRule="exact"/>
              <w:rPr>
                <w:spacing w:val="-6"/>
                <w:kern w:val="2"/>
              </w:rPr>
            </w:pPr>
            <w:r>
              <w:rPr>
                <w:rFonts w:hint="eastAsia"/>
                <w:spacing w:val="-6"/>
                <w:kern w:val="2"/>
              </w:rPr>
              <w:t>重新加载配置文件（不终止服务）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01" w:type="dxa"/>
            <w:vAlign w:val="center"/>
          </w:tcPr>
          <w:p>
            <w:pPr>
              <w:pStyle w:val="57"/>
              <w:spacing w:line="260" w:lineRule="exact"/>
              <w:rPr>
                <w:spacing w:val="-4"/>
                <w:kern w:val="2"/>
              </w:rPr>
            </w:pPr>
            <w:r>
              <w:rPr>
                <w:spacing w:val="-4"/>
                <w:kern w:val="2"/>
              </w:rPr>
              <w:t>service</w:t>
            </w:r>
            <w:r>
              <w:rPr>
                <w:spacing w:val="-4"/>
                <w:w w:val="80"/>
                <w:kern w:val="2"/>
              </w:rPr>
              <w:t xml:space="preserve"> </w:t>
            </w:r>
            <w:r>
              <w:rPr>
                <w:spacing w:val="-4"/>
                <w:kern w:val="2"/>
              </w:rPr>
              <w:t>foo status</w:t>
            </w:r>
          </w:p>
        </w:tc>
        <w:tc>
          <w:tcPr>
            <w:tcW w:w="3213" w:type="dxa"/>
            <w:vAlign w:val="center"/>
          </w:tcPr>
          <w:p>
            <w:pPr>
              <w:pStyle w:val="57"/>
              <w:spacing w:line="260" w:lineRule="exact"/>
              <w:rPr>
                <w:spacing w:val="-4"/>
                <w:kern w:val="2"/>
              </w:rPr>
            </w:pPr>
            <w:r>
              <w:rPr>
                <w:spacing w:val="-4"/>
                <w:kern w:val="2"/>
              </w:rPr>
              <w:t>systemctl status foo.service</w:t>
            </w:r>
          </w:p>
        </w:tc>
        <w:tc>
          <w:tcPr>
            <w:tcW w:w="2747" w:type="dxa"/>
            <w:vAlign w:val="center"/>
          </w:tcPr>
          <w:p>
            <w:pPr>
              <w:pStyle w:val="28"/>
              <w:spacing w:line="260" w:lineRule="exact"/>
              <w:rPr>
                <w:kern w:val="2"/>
              </w:rPr>
            </w:pPr>
            <w:r>
              <w:rPr>
                <w:rFonts w:hint="eastAsia"/>
                <w:kern w:val="2"/>
              </w:rPr>
              <w:t>查看服务状态</w:t>
            </w:r>
          </w:p>
        </w:tc>
      </w:tr>
    </w:tbl>
    <w:p>
      <w:pPr>
        <w:pStyle w:val="29"/>
        <w:rPr>
          <w:kern w:val="2"/>
        </w:rPr>
      </w:pPr>
    </w:p>
    <w:p>
      <w:pPr>
        <w:pStyle w:val="27"/>
        <w:spacing w:before="40"/>
        <w:rPr>
          <w:kern w:val="2"/>
        </w:rPr>
      </w:pPr>
      <w:r>
        <w:rPr>
          <w:rFonts w:hint="eastAsia"/>
          <w:kern w:val="2"/>
        </w:rPr>
        <w:t>表</w:t>
      </w:r>
      <w:r>
        <w:rPr>
          <w:kern w:val="2"/>
        </w:rPr>
        <w:t>1-5</w:t>
      </w:r>
      <w:r>
        <w:rPr>
          <w:kern w:val="2"/>
        </w:rPr>
        <w:tab/>
      </w:r>
      <w:r>
        <w:rPr>
          <w:rFonts w:hint="eastAsia"/>
          <w:kern w:val="2"/>
        </w:rPr>
        <w:t xml:space="preserve">  </w:t>
      </w:r>
      <w:r>
        <w:rPr>
          <w:kern w:val="2"/>
        </w:rPr>
        <w:t>systemctl</w:t>
      </w:r>
      <w:r>
        <w:rPr>
          <w:rFonts w:hint="eastAsia"/>
          <w:kern w:val="2"/>
        </w:rPr>
        <w:t>设置服务开机启动、不启动、查看各级别下服务启动状态等常用命令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932"/>
        <w:gridCol w:w="4214"/>
        <w:gridCol w:w="191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32" w:type="dxa"/>
            <w:tcBorders>
              <w:top w:val="single" w:color="000000" w:sz="6" w:space="0"/>
              <w:bottom w:val="single" w:color="000000" w:sz="4" w:space="0"/>
            </w:tcBorders>
            <w:shd w:val="clear" w:color="auto" w:fill="D9D9D9"/>
            <w:vAlign w:val="center"/>
          </w:tcPr>
          <w:p>
            <w:pPr>
              <w:pStyle w:val="50"/>
              <w:rPr>
                <w:kern w:val="2"/>
              </w:rPr>
            </w:pPr>
            <w:r>
              <w:rPr>
                <w:b/>
                <w:bCs/>
                <w:kern w:val="2"/>
              </w:rPr>
              <w:t>System V init</w:t>
            </w:r>
            <w:r>
              <w:rPr>
                <w:rFonts w:hint="eastAsia"/>
                <w:kern w:val="2"/>
              </w:rPr>
              <w:t>命令（</w:t>
            </w:r>
            <w:r>
              <w:rPr>
                <w:b/>
                <w:bCs/>
                <w:kern w:val="2"/>
              </w:rPr>
              <w:t>RHEL 6</w:t>
            </w:r>
            <w:r>
              <w:rPr>
                <w:rFonts w:hint="eastAsia"/>
                <w:kern w:val="2"/>
              </w:rPr>
              <w:t>系统）</w:t>
            </w:r>
          </w:p>
        </w:tc>
        <w:tc>
          <w:tcPr>
            <w:tcW w:w="4214" w:type="dxa"/>
            <w:tcBorders>
              <w:top w:val="single" w:color="000000" w:sz="6" w:space="0"/>
              <w:bottom w:val="single" w:color="000000" w:sz="4" w:space="0"/>
            </w:tcBorders>
            <w:shd w:val="clear" w:color="auto" w:fill="D9D9D9"/>
            <w:vAlign w:val="center"/>
          </w:tcPr>
          <w:p>
            <w:pPr>
              <w:pStyle w:val="50"/>
              <w:rPr>
                <w:kern w:val="2"/>
              </w:rPr>
            </w:pPr>
            <w:r>
              <w:rPr>
                <w:b/>
                <w:bCs/>
                <w:kern w:val="2"/>
              </w:rPr>
              <w:t>systemctl</w:t>
            </w:r>
            <w:r>
              <w:rPr>
                <w:rFonts w:hint="eastAsia"/>
                <w:kern w:val="2"/>
              </w:rPr>
              <w:t>命令（</w:t>
            </w:r>
            <w:r>
              <w:rPr>
                <w:b/>
                <w:bCs/>
                <w:kern w:val="2"/>
              </w:rPr>
              <w:t>RHEL 7</w:t>
            </w:r>
            <w:r>
              <w:rPr>
                <w:rFonts w:hint="eastAsia"/>
                <w:kern w:val="2"/>
              </w:rPr>
              <w:t>系统）</w:t>
            </w:r>
          </w:p>
        </w:tc>
        <w:tc>
          <w:tcPr>
            <w:tcW w:w="191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32" w:type="dxa"/>
            <w:tcBorders>
              <w:top w:val="single" w:color="000000" w:sz="4" w:space="0"/>
            </w:tcBorders>
            <w:vAlign w:val="center"/>
          </w:tcPr>
          <w:p>
            <w:pPr>
              <w:pStyle w:val="57"/>
              <w:rPr>
                <w:spacing w:val="-6"/>
                <w:kern w:val="2"/>
              </w:rPr>
            </w:pPr>
            <w:r>
              <w:rPr>
                <w:spacing w:val="-6"/>
                <w:kern w:val="2"/>
              </w:rPr>
              <w:t>chkconfig foo on</w:t>
            </w:r>
          </w:p>
        </w:tc>
        <w:tc>
          <w:tcPr>
            <w:tcW w:w="4214" w:type="dxa"/>
            <w:tcBorders>
              <w:top w:val="single" w:color="000000" w:sz="4" w:space="0"/>
            </w:tcBorders>
            <w:vAlign w:val="center"/>
          </w:tcPr>
          <w:p>
            <w:pPr>
              <w:pStyle w:val="57"/>
              <w:rPr>
                <w:spacing w:val="-6"/>
                <w:kern w:val="2"/>
              </w:rPr>
            </w:pPr>
            <w:r>
              <w:rPr>
                <w:spacing w:val="-6"/>
                <w:kern w:val="2"/>
              </w:rPr>
              <w:t>systemctl enable foo.service</w:t>
            </w:r>
          </w:p>
        </w:tc>
        <w:tc>
          <w:tcPr>
            <w:tcW w:w="1915" w:type="dxa"/>
            <w:tcBorders>
              <w:top w:val="single" w:color="000000" w:sz="4" w:space="0"/>
            </w:tcBorders>
            <w:vAlign w:val="center"/>
          </w:tcPr>
          <w:p>
            <w:pPr>
              <w:pStyle w:val="28"/>
              <w:rPr>
                <w:kern w:val="2"/>
              </w:rPr>
            </w:pPr>
            <w:r>
              <w:rPr>
                <w:rFonts w:hint="eastAsia"/>
                <w:kern w:val="2"/>
              </w:rPr>
              <w:t>开机自动启动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32" w:type="dxa"/>
            <w:vAlign w:val="center"/>
          </w:tcPr>
          <w:p>
            <w:pPr>
              <w:pStyle w:val="57"/>
              <w:rPr>
                <w:spacing w:val="-6"/>
                <w:kern w:val="2"/>
              </w:rPr>
            </w:pPr>
            <w:r>
              <w:rPr>
                <w:spacing w:val="-6"/>
                <w:kern w:val="2"/>
              </w:rPr>
              <w:t>chkconfig foo off</w:t>
            </w:r>
          </w:p>
        </w:tc>
        <w:tc>
          <w:tcPr>
            <w:tcW w:w="4214" w:type="dxa"/>
            <w:vAlign w:val="center"/>
          </w:tcPr>
          <w:p>
            <w:pPr>
              <w:pStyle w:val="57"/>
              <w:rPr>
                <w:spacing w:val="-6"/>
                <w:kern w:val="2"/>
              </w:rPr>
            </w:pPr>
            <w:r>
              <w:rPr>
                <w:spacing w:val="-6"/>
                <w:kern w:val="2"/>
              </w:rPr>
              <w:t>systemctl disable foo.service</w:t>
            </w:r>
          </w:p>
        </w:tc>
        <w:tc>
          <w:tcPr>
            <w:tcW w:w="1915" w:type="dxa"/>
            <w:vAlign w:val="center"/>
          </w:tcPr>
          <w:p>
            <w:pPr>
              <w:pStyle w:val="28"/>
              <w:rPr>
                <w:kern w:val="2"/>
              </w:rPr>
            </w:pPr>
            <w:r>
              <w:rPr>
                <w:rFonts w:hint="eastAsia"/>
                <w:kern w:val="2"/>
              </w:rPr>
              <w:t>开机不自动启动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32" w:type="dxa"/>
            <w:vAlign w:val="center"/>
          </w:tcPr>
          <w:p>
            <w:pPr>
              <w:pStyle w:val="57"/>
              <w:rPr>
                <w:spacing w:val="-6"/>
                <w:kern w:val="2"/>
              </w:rPr>
            </w:pPr>
            <w:r>
              <w:rPr>
                <w:spacing w:val="-6"/>
                <w:kern w:val="2"/>
              </w:rPr>
              <w:t>chkconfig foo</w:t>
            </w:r>
          </w:p>
        </w:tc>
        <w:tc>
          <w:tcPr>
            <w:tcW w:w="4214" w:type="dxa"/>
            <w:vAlign w:val="center"/>
          </w:tcPr>
          <w:p>
            <w:pPr>
              <w:pStyle w:val="57"/>
              <w:rPr>
                <w:spacing w:val="-6"/>
                <w:kern w:val="2"/>
              </w:rPr>
            </w:pPr>
            <w:r>
              <w:rPr>
                <w:spacing w:val="-6"/>
                <w:kern w:val="2"/>
              </w:rPr>
              <w:t>systemctl is-enabled foo.service</w:t>
            </w:r>
          </w:p>
        </w:tc>
        <w:tc>
          <w:tcPr>
            <w:tcW w:w="1915" w:type="dxa"/>
            <w:vAlign w:val="center"/>
          </w:tcPr>
          <w:p>
            <w:pPr>
              <w:pStyle w:val="28"/>
              <w:rPr>
                <w:kern w:val="2"/>
              </w:rPr>
            </w:pPr>
            <w:r>
              <w:rPr>
                <w:rFonts w:hint="eastAsia"/>
                <w:kern w:val="2"/>
              </w:rPr>
              <w:t>查看特定服务是否为开机自动启动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32" w:type="dxa"/>
            <w:vAlign w:val="center"/>
          </w:tcPr>
          <w:p>
            <w:pPr>
              <w:pStyle w:val="57"/>
              <w:rPr>
                <w:spacing w:val="-6"/>
                <w:kern w:val="2"/>
              </w:rPr>
            </w:pPr>
            <w:r>
              <w:rPr>
                <w:spacing w:val="-6"/>
                <w:kern w:val="2"/>
              </w:rPr>
              <w:t>chkconfig --list</w:t>
            </w:r>
          </w:p>
        </w:tc>
        <w:tc>
          <w:tcPr>
            <w:tcW w:w="4214" w:type="dxa"/>
            <w:vAlign w:val="center"/>
          </w:tcPr>
          <w:p>
            <w:pPr>
              <w:pStyle w:val="57"/>
              <w:rPr>
                <w:spacing w:val="-8"/>
                <w:kern w:val="2"/>
              </w:rPr>
            </w:pPr>
            <w:r>
              <w:rPr>
                <w:spacing w:val="-8"/>
                <w:kern w:val="2"/>
              </w:rPr>
              <w:t>systemctl list-unit-files --type=service</w:t>
            </w:r>
          </w:p>
        </w:tc>
        <w:tc>
          <w:tcPr>
            <w:tcW w:w="1915" w:type="dxa"/>
            <w:vAlign w:val="center"/>
          </w:tcPr>
          <w:p>
            <w:pPr>
              <w:pStyle w:val="28"/>
              <w:rPr>
                <w:kern w:val="2"/>
              </w:rPr>
            </w:pPr>
            <w:r>
              <w:rPr>
                <w:rFonts w:hint="eastAsia"/>
                <w:kern w:val="2"/>
              </w:rPr>
              <w:t>查看各个级别下服务的启动与禁用情况</w:t>
            </w:r>
          </w:p>
        </w:tc>
      </w:tr>
    </w:tbl>
    <w:p>
      <w:pPr>
        <w:pStyle w:val="56"/>
        <w:rPr>
          <w:kern w:val="2"/>
        </w:rPr>
      </w:pPr>
    </w:p>
    <w:tbl>
      <w:tblPr>
        <w:tblStyle w:val="24"/>
        <w:tblW w:w="8049" w:type="dxa"/>
        <w:tblInd w:w="122" w:type="dxa"/>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49"/>
      </w:tblGrid>
      <w:tr>
        <w:tblPrEx>
          <w:tblLayout w:type="fixed"/>
          <w:tblCellMar>
            <w:top w:w="0" w:type="dxa"/>
            <w:left w:w="108" w:type="dxa"/>
            <w:bottom w:w="0" w:type="dxa"/>
            <w:right w:w="108" w:type="dxa"/>
          </w:tblCellMar>
        </w:tblPrEx>
        <w:tc>
          <w:tcPr>
            <w:tcW w:w="8049"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为什么建议读者校验下载的系统镜像或工具</w:t>
      </w:r>
      <w:r>
        <w:rPr>
          <w:kern w:val="2"/>
        </w:rPr>
        <w:t>?</w:t>
      </w:r>
    </w:p>
    <w:p>
      <w:pPr>
        <w:pStyle w:val="52"/>
      </w:pPr>
      <w:r>
        <w:rPr>
          <w:rStyle w:val="18"/>
          <w:rFonts w:hint="eastAsia"/>
        </w:rPr>
        <w:t>答：</w:t>
      </w:r>
      <w:r>
        <w:rPr>
          <w:rFonts w:hint="eastAsia"/>
        </w:rPr>
        <w:t>为了保证软件包的安全与完整性。</w:t>
      </w:r>
    </w:p>
    <w:p>
      <w:pPr>
        <w:pStyle w:val="43"/>
        <w:ind w:left="320" w:hanging="320"/>
        <w:rPr>
          <w:kern w:val="2"/>
        </w:rPr>
      </w:pPr>
    </w:p>
    <w:p>
      <w:pPr>
        <w:pStyle w:val="43"/>
        <w:ind w:left="320" w:hanging="320"/>
        <w:rPr>
          <w:kern w:val="2"/>
        </w:rPr>
      </w:pPr>
      <w:r>
        <w:rPr>
          <w:kern w:val="2"/>
        </w:rPr>
        <w:t>2．</w:t>
      </w:r>
      <w:r>
        <w:rPr>
          <w:rFonts w:hint="eastAsia"/>
          <w:spacing w:val="-4"/>
          <w:kern w:val="2"/>
        </w:rPr>
        <w:t>使用虚拟机安装</w:t>
      </w:r>
      <w:r>
        <w:rPr>
          <w:spacing w:val="-4"/>
          <w:kern w:val="2"/>
        </w:rPr>
        <w:t>Linux</w:t>
      </w:r>
      <w:r>
        <w:rPr>
          <w:rFonts w:hint="eastAsia"/>
          <w:spacing w:val="-4"/>
          <w:kern w:val="2"/>
        </w:rPr>
        <w:t>系统时，为什么要先选择稍后安装操作系统，而不是去选择</w:t>
      </w:r>
      <w:r>
        <w:rPr>
          <w:spacing w:val="-4"/>
          <w:kern w:val="2"/>
        </w:rPr>
        <w:t>RHEL 7</w:t>
      </w:r>
      <w:r>
        <w:rPr>
          <w:rFonts w:hint="eastAsia"/>
          <w:kern w:val="2"/>
        </w:rPr>
        <w:t>系统镜像光盘？</w:t>
      </w:r>
    </w:p>
    <w:p>
      <w:pPr>
        <w:pStyle w:val="52"/>
      </w:pPr>
      <w:r>
        <w:rPr>
          <w:rStyle w:val="18"/>
          <w:rFonts w:hint="eastAsia"/>
        </w:rPr>
        <w:t>答：</w:t>
      </w:r>
      <w:r>
        <w:rPr>
          <w:rFonts w:hint="eastAsia"/>
        </w:rPr>
        <w:t>在配置界面中若直接选择了</w:t>
      </w:r>
      <w:r>
        <w:t>RHEL 7</w:t>
      </w:r>
      <w:r>
        <w:rPr>
          <w:rFonts w:hint="eastAsia"/>
        </w:rPr>
        <w:t>系统镜像，则</w:t>
      </w:r>
      <w:r>
        <w:t>VMware Workstation</w:t>
      </w:r>
      <w:r>
        <w:rPr>
          <w:rFonts w:hint="eastAsia"/>
        </w:rPr>
        <w:t>虚拟机会使用内置的安装向导自动进行安装，最终安装出来的系统跟我们后续进行实验所需的系统环境会不一样。</w:t>
      </w:r>
    </w:p>
    <w:p>
      <w:pPr>
        <w:pStyle w:val="43"/>
        <w:ind w:left="320" w:hanging="320"/>
        <w:rPr>
          <w:kern w:val="2"/>
        </w:rPr>
      </w:pPr>
    </w:p>
    <w:p>
      <w:pPr>
        <w:pStyle w:val="43"/>
        <w:ind w:left="320" w:hanging="320"/>
        <w:rPr>
          <w:kern w:val="2"/>
        </w:rPr>
      </w:pPr>
      <w:r>
        <w:rPr>
          <w:kern w:val="2"/>
        </w:rPr>
        <w:t>3．RPM</w:t>
      </w:r>
      <w:r>
        <w:rPr>
          <w:rFonts w:hint="eastAsia"/>
          <w:kern w:val="2"/>
        </w:rPr>
        <w:t>（红帽软件包管理器）只有红帽企业系统在使用，对吗？</w:t>
      </w:r>
    </w:p>
    <w:p>
      <w:pPr>
        <w:pStyle w:val="52"/>
      </w:pPr>
      <w:r>
        <w:rPr>
          <w:rStyle w:val="18"/>
          <w:rFonts w:hint="eastAsia"/>
        </w:rPr>
        <w:t>答：</w:t>
      </w:r>
      <w:r>
        <w:rPr>
          <w:spacing w:val="-4"/>
        </w:rPr>
        <w:t>RPM</w:t>
      </w:r>
      <w:r>
        <w:rPr>
          <w:rFonts w:hint="eastAsia"/>
          <w:spacing w:val="-4"/>
        </w:rPr>
        <w:t>已经被</w:t>
      </w:r>
      <w:r>
        <w:rPr>
          <w:spacing w:val="-4"/>
        </w:rPr>
        <w:t>CentOS</w:t>
      </w:r>
      <w:r>
        <w:rPr>
          <w:rFonts w:hint="eastAsia"/>
          <w:spacing w:val="-4"/>
        </w:rPr>
        <w:t>、</w:t>
      </w:r>
      <w:r>
        <w:rPr>
          <w:spacing w:val="-4"/>
        </w:rPr>
        <w:t>Fedora</w:t>
      </w:r>
      <w:r>
        <w:rPr>
          <w:rFonts w:hint="eastAsia"/>
          <w:spacing w:val="-4"/>
        </w:rPr>
        <w:t>、</w:t>
      </w:r>
      <w:r>
        <w:rPr>
          <w:spacing w:val="-4"/>
        </w:rPr>
        <w:t>openSUSE</w:t>
      </w:r>
      <w:r>
        <w:rPr>
          <w:rFonts w:hint="eastAsia"/>
          <w:spacing w:val="-4"/>
        </w:rPr>
        <w:t>等众多</w:t>
      </w:r>
      <w:r>
        <w:rPr>
          <w:spacing w:val="-4"/>
        </w:rPr>
        <w:t>Linux</w:t>
      </w:r>
      <w:r>
        <w:rPr>
          <w:rFonts w:hint="eastAsia"/>
          <w:spacing w:val="-4"/>
        </w:rPr>
        <w:t>系统采用，它真的很好用！</w:t>
      </w:r>
    </w:p>
    <w:p>
      <w:pPr>
        <w:pStyle w:val="43"/>
        <w:ind w:left="320" w:hanging="320"/>
        <w:rPr>
          <w:kern w:val="2"/>
        </w:rPr>
      </w:pPr>
    </w:p>
    <w:p>
      <w:pPr>
        <w:pStyle w:val="43"/>
        <w:ind w:left="320" w:hanging="320"/>
        <w:rPr>
          <w:kern w:val="2"/>
        </w:rPr>
      </w:pPr>
      <w:r>
        <w:rPr>
          <w:kern w:val="2"/>
        </w:rPr>
        <w:t>4．</w:t>
      </w:r>
      <w:r>
        <w:rPr>
          <w:rFonts w:hint="eastAsia"/>
          <w:kern w:val="2"/>
        </w:rPr>
        <w:t>简述</w:t>
      </w:r>
      <w:r>
        <w:rPr>
          <w:kern w:val="2"/>
        </w:rPr>
        <w:t>RPM</w:t>
      </w:r>
      <w:r>
        <w:rPr>
          <w:rFonts w:hint="eastAsia"/>
          <w:kern w:val="2"/>
        </w:rPr>
        <w:t>与</w:t>
      </w:r>
      <w:r>
        <w:rPr>
          <w:kern w:val="2"/>
        </w:rPr>
        <w:t>Yum</w:t>
      </w:r>
      <w:r>
        <w:rPr>
          <w:rFonts w:hint="eastAsia"/>
          <w:kern w:val="2"/>
        </w:rPr>
        <w:t>软件仓库的作用。</w:t>
      </w:r>
    </w:p>
    <w:p>
      <w:pPr>
        <w:pStyle w:val="52"/>
      </w:pPr>
      <w:r>
        <w:rPr>
          <w:rStyle w:val="18"/>
          <w:rFonts w:hint="eastAsia"/>
        </w:rPr>
        <w:t>答：</w:t>
      </w:r>
      <w:r>
        <w:t>RPM</w:t>
      </w:r>
      <w:r>
        <w:rPr>
          <w:rFonts w:hint="eastAsia"/>
        </w:rPr>
        <w:t>是为了简化安装的复杂度，而</w:t>
      </w:r>
      <w:r>
        <w:t>Yum</w:t>
      </w:r>
      <w:r>
        <w:rPr>
          <w:rFonts w:hint="eastAsia"/>
        </w:rPr>
        <w:t>软件仓库是为了解决软件包之间的依赖关系。</w:t>
      </w:r>
    </w:p>
    <w:p>
      <w:pPr>
        <w:pStyle w:val="43"/>
        <w:ind w:left="320" w:hanging="320"/>
        <w:rPr>
          <w:kern w:val="2"/>
        </w:rPr>
      </w:pPr>
    </w:p>
    <w:p>
      <w:pPr>
        <w:pStyle w:val="43"/>
        <w:ind w:left="320" w:hanging="320"/>
        <w:rPr>
          <w:kern w:val="2"/>
        </w:rPr>
      </w:pPr>
      <w:r>
        <w:rPr>
          <w:kern w:val="2"/>
        </w:rPr>
        <w:t>5．RHEL 7</w:t>
      </w:r>
      <w:r>
        <w:rPr>
          <w:rFonts w:hint="eastAsia"/>
          <w:kern w:val="2"/>
        </w:rPr>
        <w:t>系统采用了</w:t>
      </w:r>
      <w:r>
        <w:rPr>
          <w:kern w:val="2"/>
        </w:rPr>
        <w:t>systemd</w:t>
      </w:r>
      <w:r>
        <w:rPr>
          <w:rFonts w:hint="eastAsia"/>
          <w:kern w:val="2"/>
        </w:rPr>
        <w:t>作为初始化进程，那么如何查看某个服务的运行状态？</w:t>
      </w:r>
    </w:p>
    <w:p>
      <w:pPr>
        <w:pStyle w:val="52"/>
      </w:pPr>
      <w:r>
        <w:rPr>
          <w:rStyle w:val="18"/>
          <w:rFonts w:hint="eastAsia"/>
        </w:rPr>
        <w:t>答：</w:t>
      </w:r>
      <w:r>
        <w:rPr>
          <w:rFonts w:hint="eastAsia"/>
        </w:rPr>
        <w:t>执行命令“</w:t>
      </w:r>
      <w:r>
        <w:t xml:space="preserve">systemctl status </w:t>
      </w:r>
      <w:r>
        <w:rPr>
          <w:rFonts w:hint="eastAsia"/>
        </w:rPr>
        <w:t>服务名</w:t>
      </w:r>
      <w:r>
        <w:t>.service</w:t>
      </w:r>
      <w:r>
        <w:rPr>
          <w:rFonts w:hint="eastAsia"/>
        </w:rPr>
        <w:t>”可查看服务的运行状态，其中服务名后的</w:t>
      </w:r>
      <w:r>
        <w:t>.service</w:t>
      </w:r>
      <w:r>
        <w:rPr>
          <w:rFonts w:hint="eastAsia"/>
        </w:rPr>
        <w:t>可以省略。</w:t>
      </w:r>
    </w:p>
    <w:p>
      <w:pPr>
        <w:pStyle w:val="53"/>
        <w:pageBreakBefore/>
        <w:spacing w:after="151"/>
        <w:rPr>
          <w:kern w:val="2"/>
        </w:rPr>
      </w:pPr>
      <w:r>
        <w:rPr>
          <w:kern w:val="2"/>
          <w:sz w:val="20"/>
        </w:rPr>
        <mc:AlternateContent>
          <mc:Choice Requires="wps">
            <w:drawing>
              <wp:anchor distT="0" distB="0" distL="114300" distR="114300" simplePos="0" relativeHeight="251635712"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3" name="Line 155"/>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55" o:spid="_x0000_s1026" o:spt="20" style="position:absolute;left:0pt;margin-left:-73.5pt;margin-top:33pt;height:0pt;width:556.5pt;z-index:251635712;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MId5lS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34688"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12" name="Rectangle 154"/>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54" o:spid="_x0000_s1026" o:spt="1" style="position:absolute;left:0pt;margin-left:159.45pt;margin-top:1.1pt;height:31.9pt;width:79.5pt;z-index:-251681792;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CNSHMP+QEAAN8DAAAOAAAAAAAAAAEAIAAAACcBAABkcnMvZTJvRG9j&#10;LnhtbFBLBQYAAAAABgAGAFkBAACSBQAAAAA=&#10;">
                <v:fill on="t" focussize="0,0"/>
                <v:stroke on="f"/>
                <v:imagedata o:title=""/>
                <o:lock v:ext="edit" aspectratio="f"/>
              </v:rect>
            </w:pict>
          </mc:Fallback>
        </mc:AlternateContent>
      </w:r>
      <w:r>
        <w:rPr>
          <w:rFonts w:hint="eastAsia"/>
          <w:kern w:val="2"/>
        </w:rPr>
        <w:t>第2章</w:t>
      </w:r>
    </w:p>
    <w:p>
      <w:pPr>
        <w:pStyle w:val="2"/>
        <w:rPr>
          <w:rFonts w:ascii="宋体" w:hAnsi="宋体" w:eastAsia="宋体"/>
          <w:kern w:val="2"/>
        </w:rPr>
      </w:pPr>
      <w:r>
        <w:rPr>
          <w:rFonts w:hint="eastAsia" w:ascii="宋体" w:hAnsi="宋体" w:eastAsia="宋体"/>
          <w:kern w:val="2"/>
        </w:rPr>
        <w:t>新手必须掌握的Linux命令</w:t>
      </w:r>
    </w:p>
    <w:p>
      <w:pPr>
        <w:pStyle w:val="35"/>
        <w:topLinePunct/>
        <w:rPr>
          <w:rFonts w:eastAsia="宋体"/>
          <w:kern w:val="2"/>
          <w:szCs w:val="24"/>
        </w:rPr>
      </w:pPr>
      <w:r>
        <w:rPr>
          <w:kern w:val="2"/>
          <w:sz w:val="20"/>
        </w:rPr>
        <mc:AlternateContent>
          <mc:Choice Requires="wps">
            <w:drawing>
              <wp:anchor distT="0" distB="0" distL="114300" distR="114300" simplePos="0" relativeHeight="251636736" behindDoc="1" locked="0" layoutInCell="1" allowOverlap="1">
                <wp:simplePos x="0" y="0"/>
                <wp:positionH relativeFrom="column">
                  <wp:posOffset>-935990</wp:posOffset>
                </wp:positionH>
                <wp:positionV relativeFrom="paragraph">
                  <wp:posOffset>142875</wp:posOffset>
                </wp:positionV>
                <wp:extent cx="7052310" cy="2048510"/>
                <wp:effectExtent l="3175" t="3810" r="2540" b="0"/>
                <wp:wrapNone/>
                <wp:docPr id="311" name="Rectangle 156"/>
                <wp:cNvGraphicFramePr/>
                <a:graphic xmlns:a="http://schemas.openxmlformats.org/drawingml/2006/main">
                  <a:graphicData uri="http://schemas.microsoft.com/office/word/2010/wordprocessingShape">
                    <wps:wsp>
                      <wps:cNvSpPr>
                        <a:spLocks noChangeArrowheads="1"/>
                      </wps:cNvSpPr>
                      <wps:spPr bwMode="auto">
                        <a:xfrm>
                          <a:off x="0" y="0"/>
                          <a:ext cx="7052310" cy="204851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56" o:spid="_x0000_s1026" o:spt="1" style="position:absolute;left:0pt;margin-left:-73.7pt;margin-top:11.25pt;height:161.3pt;width:555.3pt;z-index:-251679744;mso-width-relative:page;mso-height-relative:page;" fillcolor="#D9D9D9" filled="t" stroked="f" coordsize="21600,21600" o:gfxdata="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pzkhY3gAAAAsBAAAPAAAAAAAAAAEAIAAAACIAAABkcnMvZG93&#10;bnJldi54bWxQSwECFAAUAAAACACHTuJA+Z/SAvoBAADgAwAADgAAAAAAAAABACAAAAAtAQAAZHJz&#10;L2Uyb0RvYy54bWxQSwUGAAAAAAYABgBZAQAAmQU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rFonts w:hint="eastAsia"/>
          <w:kern w:val="2"/>
        </w:rPr>
        <w:t>强大好用的</w:t>
      </w:r>
      <w:r>
        <w:rPr>
          <w:kern w:val="2"/>
        </w:rPr>
        <w:t>Shell</w:t>
      </w:r>
      <w:r>
        <w:rPr>
          <w:rFonts w:hint="eastAsia"/>
          <w:kern w:val="2"/>
        </w:rPr>
        <w:t>；</w:t>
      </w:r>
    </w:p>
    <w:p>
      <w:pPr>
        <w:pStyle w:val="55"/>
        <w:rPr>
          <w:kern w:val="2"/>
        </w:rPr>
      </w:pPr>
      <w:r>
        <w:rPr>
          <w:kern w:val="2"/>
        </w:rPr>
        <w:sym w:font="Wingdings" w:char="00D8"/>
      </w:r>
      <w:r>
        <w:rPr>
          <w:kern w:val="2"/>
        </w:rPr>
        <w:tab/>
      </w:r>
      <w:r>
        <w:rPr>
          <w:rFonts w:hint="eastAsia"/>
          <w:kern w:val="2"/>
        </w:rPr>
        <w:t>执行帮助文档命令；</w:t>
      </w:r>
    </w:p>
    <w:p>
      <w:pPr>
        <w:pStyle w:val="55"/>
        <w:rPr>
          <w:kern w:val="2"/>
        </w:rPr>
      </w:pPr>
      <w:r>
        <w:rPr>
          <w:kern w:val="2"/>
        </w:rPr>
        <w:sym w:font="Wingdings" w:char="00D8"/>
      </w:r>
      <w:r>
        <w:rPr>
          <w:kern w:val="2"/>
        </w:rPr>
        <w:tab/>
      </w:r>
      <w:r>
        <w:rPr>
          <w:rFonts w:hint="eastAsia"/>
          <w:kern w:val="2"/>
        </w:rPr>
        <w:t>常用系统工作命令；</w:t>
      </w:r>
    </w:p>
    <w:p>
      <w:pPr>
        <w:pStyle w:val="55"/>
        <w:rPr>
          <w:kern w:val="2"/>
        </w:rPr>
      </w:pPr>
      <w:r>
        <w:rPr>
          <w:kern w:val="2"/>
        </w:rPr>
        <w:sym w:font="Wingdings" w:char="00D8"/>
      </w:r>
      <w:r>
        <w:rPr>
          <w:kern w:val="2"/>
        </w:rPr>
        <w:tab/>
      </w:r>
      <w:r>
        <w:rPr>
          <w:rFonts w:hint="eastAsia"/>
          <w:kern w:val="2"/>
        </w:rPr>
        <w:t>系统状态检测命令；</w:t>
      </w:r>
    </w:p>
    <w:p>
      <w:pPr>
        <w:pStyle w:val="55"/>
        <w:rPr>
          <w:kern w:val="2"/>
        </w:rPr>
      </w:pPr>
      <w:r>
        <w:rPr>
          <w:kern w:val="2"/>
        </w:rPr>
        <w:sym w:font="Wingdings" w:char="00D8"/>
      </w:r>
      <w:r>
        <w:rPr>
          <w:kern w:val="2"/>
        </w:rPr>
        <w:tab/>
      </w:r>
      <w:r>
        <w:rPr>
          <w:rFonts w:hint="eastAsia"/>
          <w:kern w:val="2"/>
        </w:rPr>
        <w:t>工作目录切换命令；</w:t>
      </w:r>
    </w:p>
    <w:p>
      <w:pPr>
        <w:pStyle w:val="55"/>
        <w:rPr>
          <w:kern w:val="2"/>
        </w:rPr>
      </w:pPr>
      <w:r>
        <w:rPr>
          <w:kern w:val="2"/>
        </w:rPr>
        <w:sym w:font="Wingdings" w:char="00D8"/>
      </w:r>
      <w:r>
        <w:rPr>
          <w:kern w:val="2"/>
        </w:rPr>
        <w:tab/>
      </w:r>
      <w:r>
        <w:rPr>
          <w:rFonts w:hint="eastAsia"/>
          <w:kern w:val="2"/>
        </w:rPr>
        <w:t>文本文件编辑命令；</w:t>
      </w:r>
    </w:p>
    <w:p>
      <w:pPr>
        <w:pStyle w:val="55"/>
        <w:rPr>
          <w:kern w:val="2"/>
        </w:rPr>
      </w:pPr>
      <w:r>
        <w:rPr>
          <w:kern w:val="2"/>
        </w:rPr>
        <w:sym w:font="Wingdings" w:char="00D8"/>
      </w:r>
      <w:r>
        <w:rPr>
          <w:kern w:val="2"/>
        </w:rPr>
        <w:tab/>
      </w:r>
      <w:r>
        <w:rPr>
          <w:rFonts w:hint="eastAsia"/>
          <w:kern w:val="2"/>
        </w:rPr>
        <w:t>文件目录管理命令；</w:t>
      </w:r>
    </w:p>
    <w:p>
      <w:pPr>
        <w:pStyle w:val="55"/>
        <w:rPr>
          <w:kern w:val="2"/>
        </w:rPr>
      </w:pPr>
      <w:r>
        <w:rPr>
          <w:kern w:val="2"/>
        </w:rPr>
        <w:sym w:font="Wingdings" w:char="00D8"/>
      </w:r>
      <w:r>
        <w:rPr>
          <w:kern w:val="2"/>
        </w:rPr>
        <w:tab/>
      </w:r>
      <w:r>
        <w:rPr>
          <w:rFonts w:hint="eastAsia"/>
          <w:kern w:val="2"/>
        </w:rPr>
        <w:t>打包压缩与搜索命令。</w:t>
      </w:r>
    </w:p>
    <w:p>
      <w:pPr>
        <w:rPr>
          <w:kern w:val="2"/>
        </w:rPr>
      </w:pPr>
    </w:p>
    <w:p>
      <w:pPr>
        <w:rPr>
          <w:strike/>
          <w:spacing w:val="-4"/>
          <w:kern w:val="2"/>
        </w:rPr>
      </w:pPr>
      <w:r>
        <w:rPr>
          <w:rFonts w:hint="eastAsia"/>
          <w:spacing w:val="-4"/>
          <w:kern w:val="2"/>
        </w:rPr>
        <w:t>本章首先介绍系统内核和</w:t>
      </w:r>
      <w:r>
        <w:rPr>
          <w:spacing w:val="-4"/>
          <w:kern w:val="2"/>
        </w:rPr>
        <w:t>Shell</w:t>
      </w:r>
      <w:r>
        <w:rPr>
          <w:rFonts w:hint="eastAsia"/>
          <w:spacing w:val="-4"/>
          <w:kern w:val="2"/>
        </w:rPr>
        <w:t>终端的关系与作用，然后介绍</w:t>
      </w:r>
      <w:r>
        <w:rPr>
          <w:spacing w:val="-4"/>
          <w:kern w:val="2"/>
        </w:rPr>
        <w:t>Bash</w:t>
      </w:r>
      <w:r>
        <w:rPr>
          <w:rFonts w:hint="eastAsia"/>
          <w:spacing w:val="-4"/>
          <w:kern w:val="2"/>
        </w:rPr>
        <w:t>解释器的</w:t>
      </w:r>
      <w:r>
        <w:rPr>
          <w:spacing w:val="-4"/>
          <w:kern w:val="2"/>
        </w:rPr>
        <w:t>4</w:t>
      </w:r>
      <w:r>
        <w:rPr>
          <w:rFonts w:hint="eastAsia"/>
          <w:spacing w:val="-4"/>
          <w:kern w:val="2"/>
        </w:rPr>
        <w:t>大优势并学习</w:t>
      </w:r>
      <w:r>
        <w:fldChar w:fldCharType="begin"/>
      </w:r>
      <w:r>
        <w:instrText xml:space="preserve"> HYPERLINK "http://www.linuxprobe.com/" \t "_blank" \o "linux命令" </w:instrText>
      </w:r>
      <w:r>
        <w:fldChar w:fldCharType="separate"/>
      </w:r>
      <w:r>
        <w:rPr>
          <w:spacing w:val="-4"/>
          <w:kern w:val="2"/>
        </w:rPr>
        <w:t>Linux</w:t>
      </w:r>
      <w:r>
        <w:rPr>
          <w:rFonts w:hint="eastAsia"/>
          <w:spacing w:val="-4"/>
          <w:kern w:val="2"/>
        </w:rPr>
        <w:t>命令</w:t>
      </w:r>
      <w:r>
        <w:rPr>
          <w:rFonts w:hint="eastAsia"/>
          <w:spacing w:val="-4"/>
          <w:kern w:val="2"/>
        </w:rPr>
        <w:fldChar w:fldCharType="end"/>
      </w:r>
      <w:r>
        <w:rPr>
          <w:rFonts w:hint="eastAsia"/>
          <w:spacing w:val="-4"/>
          <w:kern w:val="2"/>
        </w:rPr>
        <w:t>的执行方法。经验丰富的运维人员可以通过合理地组合适当的命令与参数，来更精准地满足工作需求，迅速得到自己想要的结果，还可以尽可能地降低系统资源消耗。</w:t>
      </w:r>
    </w:p>
    <w:p>
      <w:pPr>
        <w:rPr>
          <w:kern w:val="2"/>
        </w:rPr>
      </w:pPr>
      <w:r>
        <w:rPr>
          <w:rFonts w:hint="eastAsia"/>
          <w:kern w:val="2"/>
        </w:rPr>
        <w:t>本书精挑细选出读者有必要首先学习的数十个</w:t>
      </w:r>
      <w:r>
        <w:rPr>
          <w:kern w:val="2"/>
        </w:rPr>
        <w:t>Linux</w:t>
      </w:r>
      <w:r>
        <w:rPr>
          <w:rFonts w:hint="eastAsia"/>
          <w:kern w:val="2"/>
        </w:rPr>
        <w:t>命令，它们与系统工作、系统状态、工作目录、文件、目录、打包压缩与搜索等主题相关。通过把上述命令归纳到本章中的各个小节，让您可以分门别类地逐个学习这些最基础的</w:t>
      </w:r>
      <w:r>
        <w:rPr>
          <w:kern w:val="2"/>
        </w:rPr>
        <w:t>Linux</w:t>
      </w:r>
      <w:r>
        <w:rPr>
          <w:rFonts w:hint="eastAsia"/>
          <w:kern w:val="2"/>
        </w:rPr>
        <w:t>命令，为今后学习更复杂的命令和服务做好必备知识铺垫。</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2.1</w:t>
            </w:r>
            <w:r>
              <w:rPr>
                <w:color w:val="000000"/>
                <w:kern w:val="2"/>
                <w:szCs w:val="22"/>
              </w:rPr>
              <w:t xml:space="preserve">  </w:t>
            </w:r>
            <w:r>
              <w:rPr>
                <w:rFonts w:hint="eastAsia"/>
                <w:color w:val="000000"/>
                <w:kern w:val="2"/>
              </w:rPr>
              <w:t>强大好用的</w:t>
            </w:r>
            <w:r>
              <w:rPr>
                <w:color w:val="000000"/>
                <w:kern w:val="2"/>
              </w:rPr>
              <w:t>Shell</w:t>
            </w:r>
          </w:p>
        </w:tc>
      </w:tr>
    </w:tbl>
    <w:p>
      <w:pPr>
        <w:pStyle w:val="56"/>
        <w:rPr>
          <w:kern w:val="2"/>
        </w:rPr>
      </w:pPr>
    </w:p>
    <w:p>
      <w:pPr>
        <w:rPr>
          <w:kern w:val="2"/>
        </w:rPr>
      </w:pPr>
      <w:r>
        <w:rPr>
          <w:rFonts w:hint="eastAsia"/>
          <w:color w:val="000000"/>
          <w:kern w:val="2"/>
          <w:szCs w:val="21"/>
        </w:rPr>
        <w:t>通常来讲，计算机硬件是</w:t>
      </w:r>
      <w:r>
        <w:rPr>
          <w:rFonts w:hint="eastAsia"/>
          <w:color w:val="000000"/>
          <w:kern w:val="2"/>
        </w:rPr>
        <w:t>由运算器、控制器、存储器、输入</w:t>
      </w:r>
      <w:r>
        <w:rPr>
          <w:color w:val="000000"/>
          <w:kern w:val="2"/>
        </w:rPr>
        <w:t>/</w:t>
      </w:r>
      <w:r>
        <w:rPr>
          <w:rFonts w:hint="eastAsia"/>
          <w:color w:val="000000"/>
          <w:kern w:val="2"/>
        </w:rPr>
        <w:t>输出设备等共同组成的，而让各种硬件设备各司其职且又能协同运行的东西就是系统内核。</w:t>
      </w:r>
      <w:r>
        <w:rPr>
          <w:color w:val="000000"/>
          <w:kern w:val="2"/>
        </w:rPr>
        <w:t>Linux</w:t>
      </w:r>
      <w:r>
        <w:rPr>
          <w:rFonts w:hint="eastAsia"/>
          <w:color w:val="000000"/>
          <w:kern w:val="2"/>
        </w:rPr>
        <w:t>系统的内核负责完成对硬件资源的分配、调度等管理任务。由此可见，系统内核对计算机的正常运行来讲是太重要了，因此一般不建议直接去编辑内</w:t>
      </w:r>
      <w:r>
        <w:rPr>
          <w:rFonts w:hint="eastAsia"/>
          <w:color w:val="000000"/>
          <w:kern w:val="2"/>
          <w:szCs w:val="21"/>
        </w:rPr>
        <w:t>核中的参数，而是让用户通过基于系统调用接口开发出的程序或服务来管理计算机，以满足日常工作的需要，如图</w:t>
      </w:r>
      <w:r>
        <w:rPr>
          <w:color w:val="000000"/>
          <w:kern w:val="2"/>
          <w:szCs w:val="21"/>
        </w:rPr>
        <w:t>2-1</w:t>
      </w:r>
      <w:r>
        <w:rPr>
          <w:rFonts w:hint="eastAsia"/>
          <w:color w:val="000000"/>
          <w:kern w:val="2"/>
          <w:szCs w:val="21"/>
        </w:rPr>
        <w:t>所示。</w:t>
      </w:r>
    </w:p>
    <w:p>
      <w:pPr>
        <w:rPr>
          <w:kern w:val="2"/>
        </w:rPr>
      </w:pPr>
      <w:r>
        <w:rPr>
          <w:rFonts w:hint="eastAsia"/>
          <w:color w:val="000000"/>
          <w:spacing w:val="-4"/>
          <w:kern w:val="2"/>
          <w:szCs w:val="21"/>
        </w:rPr>
        <w:t>必须肯定的是，</w:t>
      </w:r>
      <w:r>
        <w:rPr>
          <w:color w:val="000000"/>
          <w:spacing w:val="-4"/>
          <w:kern w:val="2"/>
          <w:szCs w:val="21"/>
        </w:rPr>
        <w:t>Linux</w:t>
      </w:r>
      <w:r>
        <w:rPr>
          <w:rFonts w:hint="eastAsia"/>
          <w:color w:val="000000"/>
          <w:spacing w:val="-4"/>
          <w:kern w:val="2"/>
          <w:szCs w:val="21"/>
        </w:rPr>
        <w:t>系统中有些图形化工具（比如逻辑卷管理器</w:t>
      </w:r>
      <w:r>
        <w:rPr>
          <w:color w:val="000000"/>
          <w:spacing w:val="-4"/>
          <w:kern w:val="2"/>
          <w:szCs w:val="21"/>
        </w:rPr>
        <w:t>[</w:t>
      </w:r>
      <w:r>
        <w:rPr>
          <w:color w:val="000000"/>
          <w:spacing w:val="-4"/>
          <w:kern w:val="2"/>
        </w:rPr>
        <w:t>Logical Volume Manager</w:t>
      </w:r>
      <w:r>
        <w:rPr>
          <w:rFonts w:hint="eastAsia"/>
          <w:color w:val="000000"/>
          <w:spacing w:val="-4"/>
          <w:kern w:val="2"/>
        </w:rPr>
        <w:t>，</w:t>
      </w:r>
      <w:r>
        <w:rPr>
          <w:color w:val="000000"/>
          <w:spacing w:val="-4"/>
          <w:kern w:val="2"/>
          <w:szCs w:val="21"/>
        </w:rPr>
        <w:t>LVM]</w:t>
      </w:r>
      <w:r>
        <w:rPr>
          <w:rFonts w:hint="eastAsia"/>
          <w:color w:val="000000"/>
          <w:spacing w:val="-4"/>
          <w:kern w:val="2"/>
          <w:szCs w:val="21"/>
        </w:rPr>
        <w:t>）确实非常好用，极大地降低了运维人员操作出错的概率，值得称赞。但是，很多图形化工具其实是调用了脚本来完成相应的工作，往往只是为了完成某种工作而设计的，缺乏</w:t>
      </w:r>
      <w:r>
        <w:fldChar w:fldCharType="begin"/>
      </w:r>
      <w:r>
        <w:instrText xml:space="preserve"> HYPERLINK "http://www.linuxprobe.com/" \t "_blank" \o "linux命令" </w:instrText>
      </w:r>
      <w:r>
        <w:fldChar w:fldCharType="separate"/>
      </w:r>
      <w:r>
        <w:rPr>
          <w:color w:val="000000"/>
          <w:spacing w:val="-4"/>
          <w:kern w:val="2"/>
          <w:szCs w:val="21"/>
        </w:rPr>
        <w:t>Linux</w:t>
      </w:r>
      <w:r>
        <w:rPr>
          <w:rFonts w:hint="eastAsia"/>
          <w:color w:val="000000"/>
          <w:spacing w:val="-4"/>
          <w:kern w:val="2"/>
          <w:szCs w:val="21"/>
        </w:rPr>
        <w:t>命令</w:t>
      </w:r>
      <w:r>
        <w:rPr>
          <w:rFonts w:hint="eastAsia"/>
          <w:color w:val="000000"/>
          <w:spacing w:val="-4"/>
          <w:kern w:val="2"/>
          <w:szCs w:val="21"/>
        </w:rPr>
        <w:fldChar w:fldCharType="end"/>
      </w:r>
      <w:r>
        <w:rPr>
          <w:rFonts w:hint="eastAsia"/>
          <w:color w:val="000000"/>
          <w:spacing w:val="-4"/>
          <w:kern w:val="2"/>
          <w:szCs w:val="21"/>
        </w:rPr>
        <w:t>原有的灵活性及可控性。再者，图形化工具相较于</w:t>
      </w:r>
      <w:r>
        <w:rPr>
          <w:color w:val="000000"/>
          <w:spacing w:val="-4"/>
          <w:kern w:val="2"/>
          <w:szCs w:val="21"/>
        </w:rPr>
        <w:t>Linux</w:t>
      </w:r>
      <w:r>
        <w:rPr>
          <w:rFonts w:hint="eastAsia"/>
          <w:color w:val="000000"/>
          <w:spacing w:val="-4"/>
          <w:kern w:val="2"/>
          <w:szCs w:val="21"/>
        </w:rPr>
        <w:t>命令行界面会更加消耗系统资源，因此经验丰富的运维人员甚至都不会给</w:t>
      </w:r>
      <w:r>
        <w:rPr>
          <w:color w:val="000000"/>
          <w:spacing w:val="-4"/>
          <w:kern w:val="2"/>
          <w:szCs w:val="21"/>
        </w:rPr>
        <w:t>Linux</w:t>
      </w:r>
      <w:r>
        <w:rPr>
          <w:rFonts w:hint="eastAsia"/>
          <w:color w:val="000000"/>
          <w:spacing w:val="-4"/>
          <w:kern w:val="2"/>
          <w:szCs w:val="21"/>
        </w:rPr>
        <w:t>系统安装图形界面，需要开始运维工作时直接通过命令行模式远程连接过去，不得不说这样做确实挺高效的。</w:t>
      </w:r>
    </w:p>
    <w:p>
      <w:pPr>
        <w:pStyle w:val="32"/>
        <w:rPr>
          <w:kern w:val="2"/>
        </w:rPr>
      </w:pPr>
      <w:r>
        <w:rPr>
          <w:rFonts w:hint="eastAsia"/>
          <w:color w:val="000000"/>
          <w:kern w:val="2"/>
          <w:szCs w:val="21"/>
        </w:rPr>
        <w:drawing>
          <wp:inline distT="0" distB="0" distL="0" distR="0">
            <wp:extent cx="3116580" cy="1607820"/>
            <wp:effectExtent l="0" t="0" r="0" b="0"/>
            <wp:docPr id="64" name="图片 64"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2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116580" cy="16078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2-1</w:t>
      </w:r>
      <w:r>
        <w:rPr>
          <w:rFonts w:hint="eastAsia"/>
          <w:color w:val="000000"/>
          <w:kern w:val="2"/>
          <w:szCs w:val="21"/>
        </w:rPr>
        <w:t xml:space="preserve">  用户与</w:t>
      </w:r>
      <w:r>
        <w:rPr>
          <w:color w:val="000000"/>
          <w:kern w:val="2"/>
          <w:szCs w:val="21"/>
        </w:rPr>
        <w:t>Linux</w:t>
      </w:r>
      <w:r>
        <w:rPr>
          <w:rFonts w:hint="eastAsia"/>
          <w:color w:val="000000"/>
          <w:kern w:val="2"/>
          <w:szCs w:val="21"/>
        </w:rPr>
        <w:t>系统的交互</w:t>
      </w:r>
      <w:r>
        <w:rPr>
          <w:color w:val="000000"/>
          <w:kern w:val="2"/>
          <w:szCs w:val="21"/>
        </w:rPr>
        <w:t xml:space="preserve"> </w:t>
      </w:r>
    </w:p>
    <w:p>
      <w:pPr>
        <w:rPr>
          <w:kern w:val="2"/>
        </w:rPr>
      </w:pPr>
      <w:r>
        <w:rPr>
          <w:bCs/>
          <w:kern w:val="2"/>
        </w:rPr>
        <w:t>Shell</w:t>
      </w:r>
      <w:r>
        <w:rPr>
          <w:rFonts w:hint="eastAsia"/>
          <w:bCs/>
          <w:kern w:val="2"/>
        </w:rPr>
        <w:t>就是这样的一个命令行工具。</w:t>
      </w:r>
      <w:r>
        <w:rPr>
          <w:bCs/>
          <w:kern w:val="2"/>
        </w:rPr>
        <w:t>Shell</w:t>
      </w:r>
      <w:r>
        <w:rPr>
          <w:rFonts w:hint="eastAsia"/>
          <w:bCs/>
          <w:kern w:val="2"/>
        </w:rPr>
        <w:t>（</w:t>
      </w:r>
      <w:r>
        <w:rPr>
          <w:rFonts w:hint="eastAsia"/>
          <w:kern w:val="2"/>
        </w:rPr>
        <w:t>也称为终端或壳）充当的是人与内核（硬件）之间的翻译官，用户把一些命令“告诉”终端，它就会调用相应的程序服务去完成某些工作。现在包括</w:t>
      </w:r>
      <w:r>
        <w:fldChar w:fldCharType="begin"/>
      </w:r>
      <w:r>
        <w:instrText xml:space="preserve"> HYPERLINK "http://www.linuxprobe.com/" \t "_blank" \o "红帽" </w:instrText>
      </w:r>
      <w:r>
        <w:fldChar w:fldCharType="separate"/>
      </w:r>
      <w:r>
        <w:rPr>
          <w:rFonts w:hint="eastAsia"/>
          <w:kern w:val="2"/>
        </w:rPr>
        <w:t>红帽</w:t>
      </w:r>
      <w:r>
        <w:rPr>
          <w:rFonts w:hint="eastAsia"/>
          <w:kern w:val="2"/>
        </w:rPr>
        <w:fldChar w:fldCharType="end"/>
      </w:r>
      <w:r>
        <w:rPr>
          <w:rFonts w:hint="eastAsia"/>
          <w:kern w:val="2"/>
        </w:rPr>
        <w:t>系统在内的许多主流</w:t>
      </w:r>
      <w:r>
        <w:rPr>
          <w:kern w:val="2"/>
        </w:rPr>
        <w:t>Linux</w:t>
      </w:r>
      <w:r>
        <w:rPr>
          <w:rFonts w:hint="eastAsia"/>
          <w:kern w:val="2"/>
        </w:rPr>
        <w:t>系统默认使用的终端是</w:t>
      </w:r>
      <w:r>
        <w:rPr>
          <w:kern w:val="2"/>
        </w:rPr>
        <w:t>Bash</w:t>
      </w:r>
      <w:r>
        <w:rPr>
          <w:rFonts w:hint="eastAsia"/>
          <w:kern w:val="2"/>
        </w:rPr>
        <w:t>（</w:t>
      </w:r>
      <w:r>
        <w:rPr>
          <w:kern w:val="2"/>
        </w:rPr>
        <w:t>Bourne-Again SHell</w:t>
      </w:r>
      <w:r>
        <w:rPr>
          <w:rFonts w:hint="eastAsia"/>
          <w:kern w:val="2"/>
        </w:rPr>
        <w:t>）解释器。主流</w:t>
      </w:r>
      <w:r>
        <w:rPr>
          <w:kern w:val="2"/>
        </w:rPr>
        <w:t>Linux</w:t>
      </w:r>
      <w:r>
        <w:rPr>
          <w:rFonts w:hint="eastAsia"/>
          <w:kern w:val="2"/>
        </w:rPr>
        <w:t>系统选择</w:t>
      </w:r>
      <w:r>
        <w:rPr>
          <w:kern w:val="2"/>
        </w:rPr>
        <w:t>Bash</w:t>
      </w:r>
      <w:r>
        <w:rPr>
          <w:rFonts w:hint="eastAsia"/>
          <w:kern w:val="2"/>
        </w:rPr>
        <w:t>解释器作为命令行终端主要有以下</w:t>
      </w:r>
      <w:r>
        <w:rPr>
          <w:kern w:val="2"/>
        </w:rPr>
        <w:t>4</w:t>
      </w:r>
      <w:r>
        <w:rPr>
          <w:rFonts w:hint="eastAsia"/>
          <w:kern w:val="2"/>
        </w:rPr>
        <w:t>项优势，读者可以在今后的学习和生产工作中细细体会</w:t>
      </w:r>
      <w:r>
        <w:rPr>
          <w:kern w:val="2"/>
        </w:rPr>
        <w:t>Linux</w:t>
      </w:r>
      <w:r>
        <w:rPr>
          <w:rFonts w:hint="eastAsia"/>
          <w:kern w:val="2"/>
        </w:rPr>
        <w:t>系统命令行的美妙之处，真正从心里爱上它们。</w:t>
      </w:r>
    </w:p>
    <w:p>
      <w:pPr>
        <w:pStyle w:val="34"/>
        <w:ind w:left="704" w:hanging="304"/>
        <w:rPr>
          <w:kern w:val="2"/>
        </w:rPr>
      </w:pPr>
      <w:r>
        <w:rPr>
          <w:kern w:val="2"/>
        </w:rPr>
        <w:sym w:font="Wingdings" w:char="00D8"/>
      </w:r>
      <w:r>
        <w:rPr>
          <w:kern w:val="2"/>
        </w:rPr>
        <w:tab/>
      </w:r>
      <w:r>
        <w:rPr>
          <w:rFonts w:hint="eastAsia"/>
          <w:color w:val="000000"/>
          <w:kern w:val="2"/>
          <w:szCs w:val="21"/>
        </w:rPr>
        <w:t>通过上下方向键来调取过往执行过的</w:t>
      </w:r>
      <w:r>
        <w:rPr>
          <w:color w:val="000000"/>
          <w:kern w:val="2"/>
          <w:szCs w:val="21"/>
        </w:rPr>
        <w:t>Linux</w:t>
      </w:r>
      <w:r>
        <w:rPr>
          <w:rFonts w:hint="eastAsia"/>
          <w:color w:val="000000"/>
          <w:kern w:val="2"/>
          <w:szCs w:val="21"/>
        </w:rPr>
        <w:t>命令；</w:t>
      </w:r>
    </w:p>
    <w:p>
      <w:pPr>
        <w:pStyle w:val="34"/>
        <w:ind w:left="704" w:hanging="304"/>
        <w:rPr>
          <w:kern w:val="2"/>
        </w:rPr>
      </w:pPr>
      <w:r>
        <w:rPr>
          <w:kern w:val="2"/>
        </w:rPr>
        <w:sym w:font="Wingdings" w:char="00D8"/>
      </w:r>
      <w:r>
        <w:rPr>
          <w:kern w:val="2"/>
        </w:rPr>
        <w:tab/>
      </w:r>
      <w:r>
        <w:rPr>
          <w:rFonts w:hint="eastAsia"/>
          <w:color w:val="000000"/>
          <w:kern w:val="2"/>
          <w:szCs w:val="21"/>
        </w:rPr>
        <w:t>命令或参数仅需输入前几位就可以用</w:t>
      </w:r>
      <w:r>
        <w:rPr>
          <w:color w:val="000000"/>
          <w:kern w:val="2"/>
          <w:szCs w:val="21"/>
        </w:rPr>
        <w:t>Tab</w:t>
      </w:r>
      <w:r>
        <w:rPr>
          <w:rFonts w:hint="eastAsia"/>
          <w:color w:val="000000"/>
          <w:kern w:val="2"/>
          <w:szCs w:val="21"/>
        </w:rPr>
        <w:t>键补全；</w:t>
      </w:r>
    </w:p>
    <w:p>
      <w:pPr>
        <w:pStyle w:val="34"/>
        <w:ind w:left="704" w:hanging="304"/>
        <w:rPr>
          <w:kern w:val="2"/>
        </w:rPr>
      </w:pPr>
      <w:r>
        <w:rPr>
          <w:kern w:val="2"/>
        </w:rPr>
        <w:sym w:font="Wingdings" w:char="00D8"/>
      </w:r>
      <w:r>
        <w:rPr>
          <w:kern w:val="2"/>
        </w:rPr>
        <w:tab/>
      </w:r>
      <w:r>
        <w:rPr>
          <w:rFonts w:hint="eastAsia"/>
          <w:color w:val="000000"/>
          <w:kern w:val="2"/>
          <w:szCs w:val="21"/>
        </w:rPr>
        <w:t>具有强大的批处理脚本；</w:t>
      </w:r>
    </w:p>
    <w:p>
      <w:pPr>
        <w:pStyle w:val="34"/>
        <w:ind w:left="704" w:hanging="304"/>
        <w:rPr>
          <w:kern w:val="2"/>
        </w:rPr>
      </w:pPr>
      <w:r>
        <w:rPr>
          <w:kern w:val="2"/>
        </w:rPr>
        <w:sym w:font="Wingdings" w:char="00D8"/>
      </w:r>
      <w:r>
        <w:rPr>
          <w:kern w:val="2"/>
        </w:rPr>
        <w:tab/>
      </w:r>
      <w:r>
        <w:rPr>
          <w:rFonts w:hint="eastAsia"/>
          <w:color w:val="000000"/>
          <w:kern w:val="2"/>
          <w:szCs w:val="21"/>
        </w:rPr>
        <w:t>具有实用的环境变量功能。</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2.2</w:t>
            </w:r>
            <w:r>
              <w:rPr>
                <w:color w:val="000000"/>
                <w:kern w:val="2"/>
                <w:szCs w:val="21"/>
              </w:rPr>
              <w:t xml:space="preserve">  </w:t>
            </w:r>
            <w:r>
              <w:rPr>
                <w:rFonts w:hint="eastAsia"/>
                <w:color w:val="000000"/>
                <w:kern w:val="2"/>
              </w:rPr>
              <w:t>执行查看帮助命令</w:t>
            </w:r>
          </w:p>
        </w:tc>
      </w:tr>
    </w:tbl>
    <w:p>
      <w:pPr>
        <w:pStyle w:val="56"/>
        <w:rPr>
          <w:kern w:val="2"/>
        </w:rPr>
      </w:pPr>
    </w:p>
    <w:p>
      <w:pPr>
        <w:rPr>
          <w:kern w:val="2"/>
        </w:rPr>
      </w:pPr>
      <w:r>
        <w:rPr>
          <w:rFonts w:hint="eastAsia"/>
          <w:color w:val="000000"/>
          <w:kern w:val="2"/>
          <w:szCs w:val="21"/>
        </w:rPr>
        <w:t>既然</w:t>
      </w:r>
      <w:r>
        <w:rPr>
          <w:color w:val="000000"/>
          <w:kern w:val="2"/>
          <w:szCs w:val="21"/>
        </w:rPr>
        <w:t>Linux</w:t>
      </w:r>
      <w:r>
        <w:rPr>
          <w:rFonts w:hint="eastAsia"/>
          <w:color w:val="000000"/>
          <w:kern w:val="2"/>
          <w:szCs w:val="21"/>
        </w:rPr>
        <w:t>系统中已经有了</w:t>
      </w:r>
      <w:r>
        <w:rPr>
          <w:color w:val="000000"/>
          <w:kern w:val="2"/>
          <w:szCs w:val="21"/>
        </w:rPr>
        <w:t>Bash</w:t>
      </w:r>
      <w:r>
        <w:rPr>
          <w:rFonts w:hint="eastAsia"/>
          <w:color w:val="000000"/>
          <w:kern w:val="2"/>
          <w:szCs w:val="21"/>
        </w:rPr>
        <w:t>这么好用的“翻译官”，那么接下来就有必要好好学习下怎么跟它沟通了。要想准确、高效地完成各种任务，仅依赖于命令本身是不够的，还应该根据实际情况来灵活调整各种命令的参数。比如，我们切寿司时尽管可以用菜刀，但米粒一定会撒得满地都是，因此寿司刀上设计的用于透气的圆孔就是为了更好地适应场景而额外增加的参数。当您学完本书并具备一定的工作经验之后，一定能够领悟</w:t>
      </w:r>
      <w:r>
        <w:rPr>
          <w:color w:val="000000"/>
          <w:kern w:val="2"/>
          <w:szCs w:val="21"/>
        </w:rPr>
        <w:t>Linux</w:t>
      </w:r>
      <w:r>
        <w:rPr>
          <w:rFonts w:hint="eastAsia"/>
          <w:color w:val="000000"/>
          <w:kern w:val="2"/>
          <w:szCs w:val="21"/>
        </w:rPr>
        <w:t>命令的奥秘。常见执行</w:t>
      </w:r>
      <w:r>
        <w:rPr>
          <w:color w:val="000000"/>
          <w:kern w:val="2"/>
          <w:szCs w:val="21"/>
        </w:rPr>
        <w:t>Linux</w:t>
      </w:r>
      <w:r>
        <w:rPr>
          <w:rFonts w:hint="eastAsia"/>
          <w:color w:val="000000"/>
          <w:kern w:val="2"/>
          <w:szCs w:val="21"/>
        </w:rPr>
        <w:t>命令的格式是这样的：</w:t>
      </w:r>
    </w:p>
    <w:p>
      <w:pPr>
        <w:pStyle w:val="58"/>
        <w:rPr>
          <w:kern w:val="2"/>
        </w:rPr>
      </w:pPr>
    </w:p>
    <w:p>
      <w:pPr>
        <w:pStyle w:val="26"/>
        <w:rPr>
          <w:kern w:val="2"/>
        </w:rPr>
      </w:pPr>
      <w:r>
        <w:rPr>
          <w:rFonts w:hint="eastAsia"/>
          <w:kern w:val="2"/>
        </w:rPr>
        <w:t>命令名称</w:t>
      </w:r>
      <w:r>
        <w:rPr>
          <w:kern w:val="2"/>
        </w:rPr>
        <w:t> [</w:t>
      </w:r>
      <w:r>
        <w:rPr>
          <w:rFonts w:hint="eastAsia"/>
          <w:kern w:val="2"/>
        </w:rPr>
        <w:t>命令参数</w:t>
      </w:r>
      <w:r>
        <w:rPr>
          <w:kern w:val="2"/>
        </w:rPr>
        <w:t>] [</w:t>
      </w:r>
      <w:r>
        <w:rPr>
          <w:rFonts w:hint="eastAsia"/>
          <w:kern w:val="2"/>
        </w:rPr>
        <w:t>命令对象</w:t>
      </w:r>
      <w:r>
        <w:rPr>
          <w:kern w:val="2"/>
        </w:rPr>
        <w:t>]</w:t>
      </w:r>
    </w:p>
    <w:p>
      <w:pPr>
        <w:pStyle w:val="59"/>
        <w:spacing w:after="90"/>
        <w:rPr>
          <w:kern w:val="2"/>
        </w:rPr>
      </w:pPr>
    </w:p>
    <w:p>
      <w:pPr>
        <w:rPr>
          <w:kern w:val="2"/>
        </w:rPr>
      </w:pPr>
      <w:r>
        <w:rPr>
          <w:rFonts w:hint="eastAsia"/>
          <w:color w:val="000000"/>
          <w:kern w:val="2"/>
          <w:szCs w:val="21"/>
        </w:rPr>
        <w:t>注意，命令名称、命令参数、命令对象之间请用空格键分隔。</w:t>
      </w:r>
    </w:p>
    <w:p>
      <w:pPr>
        <w:rPr>
          <w:spacing w:val="-4"/>
          <w:kern w:val="2"/>
        </w:rPr>
      </w:pPr>
      <w:r>
        <w:rPr>
          <w:rFonts w:hint="eastAsia"/>
          <w:spacing w:val="-4"/>
          <w:kern w:val="2"/>
        </w:rPr>
        <w:t>命令对象一般是指要处理的文件、目录、用户等资源，而命令参数可以用长格式（完整的选项名称），也可以用短格式（单个字母的缩写），两者分别用</w:t>
      </w:r>
      <w:r>
        <w:rPr>
          <w:spacing w:val="-4"/>
          <w:kern w:val="2"/>
        </w:rPr>
        <w:t>--</w:t>
      </w:r>
      <w:r>
        <w:rPr>
          <w:rFonts w:hint="eastAsia"/>
          <w:spacing w:val="-4"/>
          <w:kern w:val="2"/>
        </w:rPr>
        <w:t>与</w:t>
      </w:r>
      <w:r>
        <w:rPr>
          <w:spacing w:val="-4"/>
          <w:kern w:val="2"/>
        </w:rPr>
        <w:t>-</w:t>
      </w:r>
      <w:r>
        <w:rPr>
          <w:rFonts w:hint="eastAsia"/>
          <w:spacing w:val="-4"/>
          <w:kern w:val="2"/>
        </w:rPr>
        <w:t>作为前缀（示例请见表</w:t>
      </w:r>
      <w:r>
        <w:rPr>
          <w:spacing w:val="-4"/>
          <w:kern w:val="2"/>
        </w:rPr>
        <w:t>2-1</w:t>
      </w:r>
      <w:r>
        <w:rPr>
          <w:rFonts w:hint="eastAsia"/>
          <w:spacing w:val="-4"/>
          <w:kern w:val="2"/>
        </w:rPr>
        <w:t>）。</w:t>
      </w:r>
      <w:r>
        <w:rPr>
          <w:spacing w:val="-4"/>
          <w:kern w:val="2"/>
        </w:rPr>
        <w:t>Linux</w:t>
      </w:r>
      <w:r>
        <w:rPr>
          <w:rFonts w:hint="eastAsia"/>
          <w:spacing w:val="-4"/>
          <w:kern w:val="2"/>
        </w:rPr>
        <w:t>新手不会执行命令大多是因为参数比较复杂，参数值需要随不同的命令和需求情况而发生改变。因此，要想灵活搭配各种参数，执行自己想要的功能，则需要长时间的经验积累了。</w:t>
      </w:r>
    </w:p>
    <w:p>
      <w:pPr>
        <w:pStyle w:val="27"/>
        <w:rPr>
          <w:kern w:val="2"/>
        </w:rPr>
      </w:pPr>
      <w:r>
        <w:rPr>
          <w:rFonts w:hint="eastAsia"/>
          <w:kern w:val="2"/>
        </w:rPr>
        <w:t>表</w:t>
      </w:r>
      <w:r>
        <w:rPr>
          <w:kern w:val="2"/>
        </w:rPr>
        <w:t>2-1</w:t>
      </w:r>
      <w:r>
        <w:rPr>
          <w:kern w:val="2"/>
        </w:rPr>
        <w:tab/>
      </w:r>
      <w:r>
        <w:rPr>
          <w:rFonts w:hint="eastAsia"/>
          <w:kern w:val="2"/>
        </w:rPr>
        <w:t>命令参数的长格式与短格式示例</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16"/>
        <w:gridCol w:w="404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16" w:type="dxa"/>
          </w:tcPr>
          <w:p>
            <w:pPr>
              <w:pStyle w:val="28"/>
              <w:rPr>
                <w:kern w:val="2"/>
              </w:rPr>
            </w:pPr>
            <w:r>
              <w:rPr>
                <w:rFonts w:hint="eastAsia"/>
                <w:kern w:val="2"/>
              </w:rPr>
              <w:t>长格式</w:t>
            </w:r>
          </w:p>
        </w:tc>
        <w:tc>
          <w:tcPr>
            <w:tcW w:w="4045" w:type="dxa"/>
          </w:tcPr>
          <w:p>
            <w:pPr>
              <w:pStyle w:val="57"/>
              <w:rPr>
                <w:kern w:val="2"/>
              </w:rPr>
            </w:pPr>
            <w:r>
              <w:rPr>
                <w:kern w:val="2"/>
              </w:rPr>
              <w:t xml:space="preserve">man </w:t>
            </w:r>
            <w:r>
              <w:rPr>
                <w:b/>
                <w:kern w:val="2"/>
              </w:rPr>
              <w:t>--</w:t>
            </w:r>
            <w:r>
              <w:rPr>
                <w:kern w:val="2"/>
              </w:rPr>
              <w:t>help</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16" w:type="dxa"/>
          </w:tcPr>
          <w:p>
            <w:pPr>
              <w:pStyle w:val="28"/>
              <w:rPr>
                <w:kern w:val="2"/>
              </w:rPr>
            </w:pPr>
            <w:r>
              <w:rPr>
                <w:rFonts w:hint="eastAsia"/>
                <w:kern w:val="2"/>
              </w:rPr>
              <w:t>短格式</w:t>
            </w:r>
          </w:p>
        </w:tc>
        <w:tc>
          <w:tcPr>
            <w:tcW w:w="4045" w:type="dxa"/>
          </w:tcPr>
          <w:p>
            <w:pPr>
              <w:pStyle w:val="57"/>
              <w:rPr>
                <w:kern w:val="2"/>
              </w:rPr>
            </w:pPr>
            <w:r>
              <w:rPr>
                <w:kern w:val="2"/>
              </w:rPr>
              <w:t xml:space="preserve">man </w:t>
            </w:r>
            <w:r>
              <w:rPr>
                <w:b/>
                <w:kern w:val="2"/>
              </w:rPr>
              <w:t>-</w:t>
            </w:r>
            <w:r>
              <w:rPr>
                <w:kern w:val="2"/>
              </w:rPr>
              <w:t>h</w:t>
            </w:r>
          </w:p>
        </w:tc>
      </w:tr>
    </w:tbl>
    <w:p>
      <w:pPr>
        <w:rPr>
          <w:color w:val="000000"/>
          <w:kern w:val="2"/>
          <w:szCs w:val="21"/>
        </w:rPr>
      </w:pPr>
      <w:r>
        <w:rPr>
          <w:rFonts w:hint="eastAsia"/>
          <w:color w:val="000000"/>
          <w:kern w:val="2"/>
          <w:szCs w:val="21"/>
        </w:rPr>
        <w:t>有读者现在可能会想：“</w:t>
      </w:r>
      <w:r>
        <w:rPr>
          <w:color w:val="000000"/>
          <w:kern w:val="2"/>
          <w:szCs w:val="21"/>
        </w:rPr>
        <w:t>Linux</w:t>
      </w:r>
      <w:r>
        <w:rPr>
          <w:rFonts w:hint="eastAsia"/>
          <w:color w:val="000000"/>
          <w:kern w:val="2"/>
          <w:szCs w:val="21"/>
        </w:rPr>
        <w:t>系统中有那么多命令，我怎么知道某个命令是干嘛用的？在日常工作中遇到了一个不熟悉的</w:t>
      </w:r>
      <w:r>
        <w:rPr>
          <w:color w:val="000000"/>
          <w:kern w:val="2"/>
          <w:szCs w:val="21"/>
        </w:rPr>
        <w:t>Linux</w:t>
      </w:r>
      <w:r>
        <w:rPr>
          <w:rFonts w:hint="eastAsia"/>
          <w:color w:val="000000"/>
          <w:kern w:val="2"/>
          <w:szCs w:val="21"/>
        </w:rPr>
        <w:t>命令，我又怎样才能知道它有哪些可用参数呢？”接下来，我们就拿</w:t>
      </w:r>
      <w:r>
        <w:rPr>
          <w:color w:val="000000"/>
          <w:kern w:val="2"/>
          <w:szCs w:val="21"/>
        </w:rPr>
        <w:t>man</w:t>
      </w:r>
      <w:r>
        <w:rPr>
          <w:rFonts w:hint="eastAsia"/>
          <w:color w:val="000000"/>
          <w:kern w:val="2"/>
          <w:szCs w:val="21"/>
        </w:rPr>
        <w:t>这个命令作为本书中第一个教给读者去学习的</w:t>
      </w:r>
      <w:r>
        <w:rPr>
          <w:color w:val="000000"/>
          <w:kern w:val="2"/>
          <w:szCs w:val="21"/>
        </w:rPr>
        <w:t>Linux</w:t>
      </w:r>
      <w:r>
        <w:rPr>
          <w:rFonts w:hint="eastAsia"/>
          <w:color w:val="000000"/>
          <w:kern w:val="2"/>
          <w:szCs w:val="21"/>
        </w:rPr>
        <w:t>命令了。对于真正的零基础读者，您可以通过图</w:t>
      </w:r>
      <w:r>
        <w:rPr>
          <w:color w:val="000000"/>
          <w:kern w:val="2"/>
          <w:szCs w:val="21"/>
        </w:rPr>
        <w:t>2-2</w:t>
      </w:r>
      <w:r>
        <w:rPr>
          <w:rFonts w:hint="eastAsia"/>
          <w:color w:val="000000"/>
          <w:kern w:val="2"/>
          <w:szCs w:val="21"/>
        </w:rPr>
        <w:t>、图</w:t>
      </w:r>
      <w:r>
        <w:rPr>
          <w:color w:val="000000"/>
          <w:kern w:val="2"/>
          <w:szCs w:val="21"/>
        </w:rPr>
        <w:t>2-3</w:t>
      </w:r>
      <w:r>
        <w:rPr>
          <w:rFonts w:hint="eastAsia"/>
          <w:color w:val="000000"/>
          <w:kern w:val="2"/>
          <w:szCs w:val="21"/>
        </w:rPr>
        <w:t>、图</w:t>
      </w:r>
      <w:r>
        <w:rPr>
          <w:color w:val="000000"/>
          <w:kern w:val="2"/>
          <w:szCs w:val="21"/>
        </w:rPr>
        <w:t>2-4</w:t>
      </w:r>
      <w:r>
        <w:rPr>
          <w:rFonts w:hint="eastAsia"/>
          <w:color w:val="000000"/>
          <w:kern w:val="2"/>
          <w:szCs w:val="21"/>
        </w:rPr>
        <w:t>和图2</w:t>
      </w:r>
      <w:r>
        <w:rPr>
          <w:color w:val="000000"/>
          <w:kern w:val="2"/>
          <w:szCs w:val="21"/>
        </w:rPr>
        <w:t>-5</w:t>
      </w:r>
      <w:r>
        <w:rPr>
          <w:rFonts w:hint="eastAsia"/>
          <w:color w:val="000000"/>
          <w:kern w:val="2"/>
          <w:szCs w:val="21"/>
        </w:rPr>
        <w:t>来学习如何在</w:t>
      </w:r>
      <w:r>
        <w:rPr>
          <w:color w:val="000000"/>
          <w:kern w:val="2"/>
          <w:szCs w:val="21"/>
        </w:rPr>
        <w:t>RHEL 7</w:t>
      </w:r>
      <w:r>
        <w:rPr>
          <w:rFonts w:hint="eastAsia"/>
          <w:color w:val="000000"/>
          <w:kern w:val="2"/>
          <w:szCs w:val="21"/>
        </w:rPr>
        <w:t>系统中执行</w:t>
      </w:r>
      <w:r>
        <w:rPr>
          <w:color w:val="000000"/>
          <w:kern w:val="2"/>
          <w:szCs w:val="21"/>
        </w:rPr>
        <w:t>Linux</w:t>
      </w:r>
      <w:r>
        <w:rPr>
          <w:rFonts w:hint="eastAsia"/>
          <w:color w:val="000000"/>
          <w:kern w:val="2"/>
          <w:szCs w:val="21"/>
        </w:rPr>
        <w:t>命令。</w:t>
      </w:r>
    </w:p>
    <w:p>
      <w:pPr>
        <w:rPr>
          <w:color w:val="000000"/>
          <w:kern w:val="2"/>
          <w:szCs w:val="21"/>
        </w:rPr>
      </w:pPr>
      <w:r>
        <w:rPr>
          <w:rFonts w:hint="eastAsia"/>
          <w:color w:val="000000"/>
          <w:kern w:val="2"/>
          <w:szCs w:val="21"/>
        </w:rPr>
        <w:t>默认主机登录界面只有我们刚刚新建的普通用户，因此在正式进入系统之前，我们还需要先点击“Not listed”选项来切换至root管理员身份，这是红帽RHEL7系统为了避免用户乱使用权限而采取的一项小措施。而如果我们顺手使用默认的linuxprobe用户登录到主机中，那么接下来本章节中则会出现一部分命令会因权限不足而无法执行，我们需要足够的权限才能完成接下来的实验。而至于同学们关心的root管理员和普通用户之间的区别，生产环境时又该如何选择的疑问，我们将会在第5章节中慢慢讲给大家。登录界面切换至root管理员身份，如图2-2所示。</w:t>
      </w:r>
    </w:p>
    <w:p>
      <w:pPr>
        <w:jc w:val="center"/>
        <w:rPr>
          <w:color w:val="000000"/>
          <w:kern w:val="2"/>
          <w:szCs w:val="21"/>
        </w:rPr>
      </w:pPr>
      <w:r>
        <w:drawing>
          <wp:inline distT="0" distB="0" distL="0" distR="0">
            <wp:extent cx="4619625" cy="2771775"/>
            <wp:effectExtent l="0" t="0" r="9525" b="9525"/>
            <wp:docPr id="340" name="图片 340" descr="http://www.linuxprobe.com/wp-content/uploads/2015/02/%E4%BD%BF%E7%94%A8root%E7%94%A8%E6%88%B7%E7%99%BB%E9%99%86%E4%B8%BB%E6%9C%BA%E7%B3%BB%E7%B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http://www.linuxprobe.com/wp-content/uploads/2015/02/%E4%BD%BF%E7%94%A8root%E7%94%A8%E6%88%B7%E7%99%BB%E9%99%86%E4%B8%BB%E6%9C%BA%E7%B3%BB%E7%BB%9F.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26942" cy="2776165"/>
                    </a:xfrm>
                    <a:prstGeom prst="rect">
                      <a:avLst/>
                    </a:prstGeom>
                    <a:noFill/>
                    <a:ln>
                      <a:noFill/>
                    </a:ln>
                  </pic:spPr>
                </pic:pic>
              </a:graphicData>
            </a:graphic>
          </wp:inline>
        </w:drawing>
      </w:r>
    </w:p>
    <w:p>
      <w:pPr>
        <w:jc w:val="center"/>
        <w:rPr>
          <w:color w:val="000000"/>
          <w:kern w:val="2"/>
          <w:szCs w:val="21"/>
        </w:rPr>
      </w:pPr>
      <w:r>
        <w:rPr>
          <w:rFonts w:hint="eastAsia"/>
          <w:color w:val="000000"/>
          <w:kern w:val="2"/>
          <w:szCs w:val="21"/>
        </w:rPr>
        <w:t>图2-2 选择“未列出”选项，切换至root管理员身份。</w:t>
      </w:r>
    </w:p>
    <w:p>
      <w:pPr>
        <w:rPr>
          <w:kern w:val="2"/>
        </w:rPr>
      </w:pPr>
      <w:r>
        <w:rPr>
          <w:rFonts w:hint="eastAsia"/>
          <w:kern w:val="2"/>
        </w:rPr>
        <w:t>在</w:t>
      </w:r>
      <w:r>
        <w:rPr>
          <w:kern w:val="2"/>
        </w:rPr>
        <w:t>RHEL 7</w:t>
      </w:r>
      <w:r>
        <w:rPr>
          <w:rFonts w:hint="eastAsia"/>
          <w:kern w:val="2"/>
        </w:rPr>
        <w:t>系统的桌面上单击鼠标右键，在弹出的菜单中选择</w:t>
      </w:r>
      <w:r>
        <w:rPr>
          <w:kern w:val="2"/>
        </w:rPr>
        <w:t>Open in Terminal</w:t>
      </w:r>
      <w:r>
        <w:rPr>
          <w:rFonts w:hint="eastAsia"/>
          <w:kern w:val="2"/>
        </w:rPr>
        <w:t>命令，这将打开一个</w:t>
      </w:r>
      <w:r>
        <w:rPr>
          <w:kern w:val="2"/>
        </w:rPr>
        <w:t>Linux</w:t>
      </w:r>
      <w:r>
        <w:rPr>
          <w:rFonts w:hint="eastAsia"/>
          <w:kern w:val="2"/>
        </w:rPr>
        <w:t>系统命令行终端，如图</w:t>
      </w:r>
      <w:r>
        <w:rPr>
          <w:kern w:val="2"/>
        </w:rPr>
        <w:t>2-3</w:t>
      </w:r>
      <w:r>
        <w:rPr>
          <w:rFonts w:hint="eastAsia"/>
          <w:kern w:val="2"/>
        </w:rPr>
        <w:t>所示。</w:t>
      </w:r>
    </w:p>
    <w:p>
      <w:pPr>
        <w:pStyle w:val="32"/>
        <w:rPr>
          <w:kern w:val="2"/>
        </w:rPr>
      </w:pPr>
      <w:r>
        <w:rPr>
          <w:kern w:val="2"/>
        </w:rPr>
        <w:drawing>
          <wp:inline distT="0" distB="0" distL="0" distR="0">
            <wp:extent cx="4556760" cy="2727960"/>
            <wp:effectExtent l="0" t="0" r="0" b="0"/>
            <wp:docPr id="65" name="图片 65" descr="第一步：在桌面上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第一步：在桌面上右键"/>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556760" cy="2727960"/>
                    </a:xfrm>
                    <a:prstGeom prst="rect">
                      <a:avLst/>
                    </a:prstGeom>
                    <a:noFill/>
                    <a:ln>
                      <a:noFill/>
                    </a:ln>
                  </pic:spPr>
                </pic:pic>
              </a:graphicData>
            </a:graphic>
          </wp:inline>
        </w:drawing>
      </w:r>
    </w:p>
    <w:p>
      <w:pPr>
        <w:pStyle w:val="33"/>
        <w:rPr>
          <w:kern w:val="2"/>
        </w:rPr>
      </w:pPr>
      <w:r>
        <w:rPr>
          <w:rFonts w:hint="eastAsia"/>
          <w:kern w:val="2"/>
        </w:rPr>
        <w:t>图</w:t>
      </w:r>
      <w:r>
        <w:rPr>
          <w:kern w:val="2"/>
        </w:rPr>
        <w:t>2-3</w:t>
      </w:r>
      <w:r>
        <w:rPr>
          <w:rFonts w:hint="eastAsia"/>
          <w:kern w:val="2"/>
        </w:rPr>
        <w:t xml:space="preserve"> </w:t>
      </w:r>
      <w:r>
        <w:rPr>
          <w:kern w:val="2"/>
        </w:rPr>
        <w:t xml:space="preserve"> </w:t>
      </w:r>
      <w:r>
        <w:rPr>
          <w:rFonts w:hint="eastAsia"/>
          <w:kern w:val="2"/>
        </w:rPr>
        <w:t>在</w:t>
      </w:r>
      <w:r>
        <w:rPr>
          <w:kern w:val="2"/>
        </w:rPr>
        <w:t>Linux</w:t>
      </w:r>
      <w:r>
        <w:rPr>
          <w:rFonts w:hint="eastAsia"/>
          <w:kern w:val="2"/>
        </w:rPr>
        <w:t>系统上打开命令行终端</w:t>
      </w:r>
    </w:p>
    <w:p>
      <w:pPr>
        <w:rPr>
          <w:kern w:val="2"/>
        </w:rPr>
      </w:pPr>
      <w:r>
        <w:rPr>
          <w:rFonts w:hint="eastAsia"/>
          <w:color w:val="000000"/>
          <w:kern w:val="2"/>
          <w:szCs w:val="21"/>
        </w:rPr>
        <w:t>在命令行终端中输入</w:t>
      </w:r>
      <w:r>
        <w:rPr>
          <w:color w:val="000000"/>
          <w:kern w:val="2"/>
          <w:szCs w:val="21"/>
        </w:rPr>
        <w:t>man man</w:t>
      </w:r>
      <w:r>
        <w:rPr>
          <w:rFonts w:hint="eastAsia"/>
          <w:color w:val="000000"/>
          <w:kern w:val="2"/>
          <w:szCs w:val="21"/>
        </w:rPr>
        <w:t>命令来查看</w:t>
      </w:r>
      <w:r>
        <w:rPr>
          <w:color w:val="000000"/>
          <w:kern w:val="2"/>
          <w:szCs w:val="21"/>
        </w:rPr>
        <w:t>man</w:t>
      </w:r>
      <w:r>
        <w:rPr>
          <w:rFonts w:hint="eastAsia"/>
          <w:color w:val="000000"/>
          <w:kern w:val="2"/>
          <w:szCs w:val="21"/>
        </w:rPr>
        <w:t>命令自身的帮助信息，如图</w:t>
      </w:r>
      <w:r>
        <w:rPr>
          <w:color w:val="000000"/>
          <w:kern w:val="2"/>
          <w:szCs w:val="21"/>
        </w:rPr>
        <w:t>2-4</w:t>
      </w:r>
      <w:r>
        <w:rPr>
          <w:rFonts w:hint="eastAsia"/>
          <w:color w:val="000000"/>
          <w:kern w:val="2"/>
          <w:szCs w:val="21"/>
        </w:rPr>
        <w:t>所示。</w:t>
      </w:r>
    </w:p>
    <w:p>
      <w:pPr>
        <w:pStyle w:val="32"/>
        <w:rPr>
          <w:kern w:val="2"/>
        </w:rPr>
      </w:pPr>
      <w:r>
        <w:rPr>
          <w:kern w:val="2"/>
        </w:rPr>
        <w:drawing>
          <wp:inline distT="0" distB="0" distL="0" distR="0">
            <wp:extent cx="4632960" cy="2788920"/>
            <wp:effectExtent l="0" t="0" r="0" b="0"/>
            <wp:docPr id="66" name="图片 66" descr="查看man帮助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查看man帮助文档"/>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632960" cy="27889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2</w:t>
      </w:r>
      <w:r>
        <w:rPr>
          <w:kern w:val="2"/>
        </w:rPr>
        <w:t>-</w:t>
      </w:r>
      <w:r>
        <w:rPr>
          <w:color w:val="000000"/>
          <w:kern w:val="2"/>
          <w:szCs w:val="21"/>
        </w:rPr>
        <w:t xml:space="preserve">4  </w:t>
      </w:r>
      <w:r>
        <w:rPr>
          <w:rFonts w:hint="eastAsia"/>
          <w:color w:val="000000"/>
          <w:kern w:val="2"/>
          <w:szCs w:val="21"/>
        </w:rPr>
        <w:t>查看</w:t>
      </w:r>
      <w:r>
        <w:rPr>
          <w:color w:val="000000"/>
          <w:kern w:val="2"/>
          <w:szCs w:val="21"/>
        </w:rPr>
        <w:t>man</w:t>
      </w:r>
      <w:r>
        <w:rPr>
          <w:rFonts w:hint="eastAsia"/>
          <w:color w:val="000000"/>
          <w:kern w:val="2"/>
          <w:szCs w:val="21"/>
        </w:rPr>
        <w:t>命令的帮助信息</w:t>
      </w:r>
    </w:p>
    <w:p>
      <w:pPr>
        <w:rPr>
          <w:kern w:val="2"/>
        </w:rPr>
      </w:pPr>
      <w:r>
        <w:rPr>
          <w:rFonts w:hint="eastAsia"/>
          <w:color w:val="000000"/>
          <w:kern w:val="2"/>
          <w:szCs w:val="21"/>
        </w:rPr>
        <w:t>敲击回车键后即可看到如图</w:t>
      </w:r>
      <w:r>
        <w:rPr>
          <w:color w:val="000000"/>
          <w:kern w:val="2"/>
          <w:szCs w:val="21"/>
        </w:rPr>
        <w:t>2-5</w:t>
      </w:r>
      <w:r>
        <w:rPr>
          <w:rFonts w:hint="eastAsia"/>
          <w:color w:val="000000"/>
          <w:kern w:val="2"/>
          <w:szCs w:val="21"/>
        </w:rPr>
        <w:t>所示的帮助信息。</w:t>
      </w:r>
    </w:p>
    <w:p>
      <w:pPr>
        <w:pStyle w:val="32"/>
        <w:spacing w:before="280"/>
        <w:rPr>
          <w:kern w:val="2"/>
        </w:rPr>
      </w:pPr>
      <w:r>
        <w:rPr>
          <w:color w:val="000000"/>
          <w:kern w:val="2"/>
          <w:szCs w:val="21"/>
        </w:rPr>
        <w:drawing>
          <wp:inline distT="0" distB="0" distL="0" distR="0">
            <wp:extent cx="4655820" cy="2788920"/>
            <wp:effectExtent l="0" t="0" r="0" b="0"/>
            <wp:docPr id="67" name="图片 67" descr="查看到的帮助文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查看到的帮助文件信息"/>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655820" cy="2788920"/>
                    </a:xfrm>
                    <a:prstGeom prst="rect">
                      <a:avLst/>
                    </a:prstGeom>
                    <a:noFill/>
                    <a:ln>
                      <a:noFill/>
                    </a:ln>
                  </pic:spPr>
                </pic:pic>
              </a:graphicData>
            </a:graphic>
          </wp:inline>
        </w:drawing>
      </w:r>
    </w:p>
    <w:p>
      <w:pPr>
        <w:pStyle w:val="33"/>
        <w:spacing w:after="240"/>
        <w:rPr>
          <w:kern w:val="2"/>
        </w:rPr>
      </w:pPr>
      <w:r>
        <w:rPr>
          <w:rFonts w:hint="eastAsia"/>
          <w:color w:val="000000"/>
          <w:kern w:val="2"/>
          <w:szCs w:val="21"/>
        </w:rPr>
        <w:t>图</w:t>
      </w:r>
      <w:r>
        <w:rPr>
          <w:color w:val="000000"/>
          <w:kern w:val="2"/>
          <w:szCs w:val="21"/>
        </w:rPr>
        <w:t>2-5  man</w:t>
      </w:r>
      <w:r>
        <w:rPr>
          <w:rFonts w:hint="eastAsia"/>
          <w:color w:val="000000"/>
          <w:kern w:val="2"/>
          <w:szCs w:val="21"/>
        </w:rPr>
        <w:t>命令的帮助信息</w:t>
      </w:r>
    </w:p>
    <w:p>
      <w:pPr>
        <w:rPr>
          <w:kern w:val="2"/>
        </w:rPr>
      </w:pPr>
      <w:r>
        <w:rPr>
          <w:rFonts w:hint="eastAsia"/>
          <w:color w:val="000000"/>
          <w:kern w:val="2"/>
          <w:szCs w:val="21"/>
        </w:rPr>
        <w:t>在</w:t>
      </w:r>
      <w:r>
        <w:rPr>
          <w:color w:val="000000"/>
          <w:kern w:val="2"/>
          <w:szCs w:val="21"/>
        </w:rPr>
        <w:t>man</w:t>
      </w:r>
      <w:r>
        <w:rPr>
          <w:rFonts w:hint="eastAsia"/>
          <w:color w:val="000000"/>
          <w:kern w:val="2"/>
          <w:szCs w:val="21"/>
        </w:rPr>
        <w:t>命令帮助信息的界面中，所包含的常用操作按键及其用途如表</w:t>
      </w:r>
      <w:r>
        <w:rPr>
          <w:color w:val="000000"/>
          <w:kern w:val="2"/>
          <w:szCs w:val="21"/>
        </w:rPr>
        <w:t>2-2</w:t>
      </w:r>
      <w:r>
        <w:rPr>
          <w:rFonts w:hint="eastAsia"/>
          <w:color w:val="000000"/>
          <w:kern w:val="2"/>
          <w:szCs w:val="21"/>
        </w:rPr>
        <w:t>所示。</w:t>
      </w:r>
    </w:p>
    <w:p>
      <w:pPr>
        <w:pStyle w:val="27"/>
        <w:spacing w:before="280"/>
        <w:rPr>
          <w:kern w:val="2"/>
        </w:rPr>
      </w:pPr>
      <w:r>
        <w:rPr>
          <w:rFonts w:hint="eastAsia"/>
          <w:kern w:val="2"/>
        </w:rPr>
        <w:t>表</w:t>
      </w:r>
      <w:r>
        <w:rPr>
          <w:kern w:val="2"/>
        </w:rPr>
        <w:t>2-2</w:t>
      </w:r>
      <w:r>
        <w:rPr>
          <w:kern w:val="2"/>
        </w:rPr>
        <w:tab/>
      </w:r>
      <w:r>
        <w:rPr>
          <w:kern w:val="2"/>
        </w:rPr>
        <w:t>man</w:t>
      </w:r>
      <w:r>
        <w:rPr>
          <w:rFonts w:hint="eastAsia"/>
          <w:kern w:val="2"/>
        </w:rPr>
        <w:t>命令中常用按键以及用途</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05"/>
        <w:gridCol w:w="405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tcBorders>
              <w:top w:val="single" w:color="000000" w:sz="6" w:space="0"/>
              <w:bottom w:val="single" w:color="000000" w:sz="4" w:space="0"/>
            </w:tcBorders>
            <w:shd w:val="clear" w:color="auto" w:fill="D9D9D9"/>
          </w:tcPr>
          <w:p>
            <w:pPr>
              <w:pStyle w:val="50"/>
              <w:spacing w:before="30" w:beforeLines="10" w:after="30" w:afterLines="10"/>
              <w:rPr>
                <w:kern w:val="2"/>
              </w:rPr>
            </w:pPr>
            <w:r>
              <w:rPr>
                <w:rFonts w:hint="eastAsia"/>
                <w:kern w:val="2"/>
              </w:rPr>
              <w:t>按键</w:t>
            </w:r>
          </w:p>
        </w:tc>
        <w:tc>
          <w:tcPr>
            <w:tcW w:w="4056" w:type="dxa"/>
            <w:tcBorders>
              <w:top w:val="single" w:color="000000" w:sz="6" w:space="0"/>
              <w:bottom w:val="single" w:color="000000" w:sz="4" w:space="0"/>
            </w:tcBorders>
            <w:shd w:val="clear" w:color="auto" w:fill="D9D9D9"/>
          </w:tcPr>
          <w:p>
            <w:pPr>
              <w:pStyle w:val="50"/>
              <w:spacing w:before="30" w:beforeLines="10" w:after="30" w:afterLines="10"/>
              <w:rPr>
                <w:kern w:val="2"/>
              </w:rPr>
            </w:pPr>
            <w:r>
              <w:rPr>
                <w:rFonts w:hint="eastAsia"/>
                <w:kern w:val="2"/>
              </w:rPr>
              <w:t>用途</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tcBorders>
              <w:top w:val="single" w:color="000000" w:sz="4" w:space="0"/>
            </w:tcBorders>
            <w:vAlign w:val="center"/>
          </w:tcPr>
          <w:p>
            <w:pPr>
              <w:pStyle w:val="28"/>
              <w:spacing w:before="36" w:beforeLines="12" w:after="36" w:afterLines="12"/>
              <w:rPr>
                <w:kern w:val="2"/>
              </w:rPr>
            </w:pPr>
            <w:r>
              <w:rPr>
                <w:rFonts w:hint="eastAsia"/>
                <w:kern w:val="2"/>
              </w:rPr>
              <w:t>空格键</w:t>
            </w:r>
          </w:p>
        </w:tc>
        <w:tc>
          <w:tcPr>
            <w:tcW w:w="4056" w:type="dxa"/>
            <w:tcBorders>
              <w:top w:val="single" w:color="000000" w:sz="4" w:space="0"/>
            </w:tcBorders>
            <w:vAlign w:val="center"/>
          </w:tcPr>
          <w:p>
            <w:pPr>
              <w:pStyle w:val="28"/>
              <w:spacing w:before="36" w:beforeLines="12" w:after="36" w:afterLines="12"/>
              <w:rPr>
                <w:kern w:val="2"/>
              </w:rPr>
            </w:pPr>
            <w:r>
              <w:rPr>
                <w:rFonts w:hint="eastAsia"/>
                <w:kern w:val="2"/>
              </w:rPr>
              <w:t>向下翻一页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strike/>
                <w:kern w:val="2"/>
              </w:rPr>
            </w:pPr>
            <w:r>
              <w:rPr>
                <w:kern w:val="2"/>
              </w:rPr>
              <w:t>PaGe down</w:t>
            </w:r>
          </w:p>
        </w:tc>
        <w:tc>
          <w:tcPr>
            <w:tcW w:w="4056" w:type="dxa"/>
            <w:vAlign w:val="center"/>
          </w:tcPr>
          <w:p>
            <w:pPr>
              <w:pStyle w:val="28"/>
              <w:spacing w:before="36" w:beforeLines="12" w:after="36" w:afterLines="12"/>
              <w:rPr>
                <w:kern w:val="2"/>
              </w:rPr>
            </w:pPr>
            <w:r>
              <w:rPr>
                <w:rFonts w:hint="eastAsia"/>
                <w:kern w:val="2"/>
              </w:rPr>
              <w:t>向下翻一页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PaGe up</w:t>
            </w:r>
          </w:p>
        </w:tc>
        <w:tc>
          <w:tcPr>
            <w:tcW w:w="4056" w:type="dxa"/>
            <w:vAlign w:val="center"/>
          </w:tcPr>
          <w:p>
            <w:pPr>
              <w:pStyle w:val="28"/>
              <w:spacing w:before="36" w:beforeLines="12" w:after="36" w:afterLines="12"/>
              <w:rPr>
                <w:kern w:val="2"/>
              </w:rPr>
            </w:pPr>
            <w:r>
              <w:rPr>
                <w:rFonts w:hint="eastAsia"/>
                <w:kern w:val="2"/>
              </w:rPr>
              <w:t>向上翻一页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home</w:t>
            </w:r>
          </w:p>
        </w:tc>
        <w:tc>
          <w:tcPr>
            <w:tcW w:w="4056" w:type="dxa"/>
            <w:vAlign w:val="center"/>
          </w:tcPr>
          <w:p>
            <w:pPr>
              <w:pStyle w:val="28"/>
              <w:spacing w:before="36" w:beforeLines="12" w:after="36" w:afterLines="12"/>
              <w:rPr>
                <w:kern w:val="2"/>
              </w:rPr>
            </w:pPr>
            <w:r>
              <w:rPr>
                <w:rFonts w:hint="eastAsia"/>
                <w:kern w:val="2"/>
              </w:rPr>
              <w:t>直接前往首页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end</w:t>
            </w:r>
          </w:p>
        </w:tc>
        <w:tc>
          <w:tcPr>
            <w:tcW w:w="4056" w:type="dxa"/>
            <w:vAlign w:val="center"/>
          </w:tcPr>
          <w:p>
            <w:pPr>
              <w:pStyle w:val="28"/>
              <w:spacing w:before="36" w:beforeLines="12" w:after="36" w:afterLines="12"/>
              <w:rPr>
                <w:kern w:val="2"/>
              </w:rPr>
            </w:pPr>
            <w:r>
              <w:rPr>
                <w:rFonts w:hint="eastAsia"/>
                <w:kern w:val="2"/>
              </w:rPr>
              <w:t>直接前往尾页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w:t>
            </w:r>
          </w:p>
        </w:tc>
        <w:tc>
          <w:tcPr>
            <w:tcW w:w="4056" w:type="dxa"/>
            <w:vAlign w:val="center"/>
          </w:tcPr>
          <w:p>
            <w:pPr>
              <w:pStyle w:val="28"/>
              <w:spacing w:before="36" w:beforeLines="12" w:after="36" w:afterLines="12"/>
              <w:rPr>
                <w:kern w:val="2"/>
              </w:rPr>
            </w:pPr>
            <w:r>
              <w:rPr>
                <w:rFonts w:hint="eastAsia"/>
                <w:kern w:val="2"/>
              </w:rPr>
              <w:t>从上至下搜索某个关键词，如“</w:t>
            </w:r>
            <w:r>
              <w:rPr>
                <w:kern w:val="2"/>
              </w:rPr>
              <w:t>/linux</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w:t>
            </w:r>
          </w:p>
        </w:tc>
        <w:tc>
          <w:tcPr>
            <w:tcW w:w="4056" w:type="dxa"/>
            <w:vAlign w:val="center"/>
          </w:tcPr>
          <w:p>
            <w:pPr>
              <w:pStyle w:val="28"/>
              <w:spacing w:before="36" w:beforeLines="12" w:after="36" w:afterLines="12"/>
              <w:rPr>
                <w:kern w:val="2"/>
              </w:rPr>
            </w:pPr>
            <w:r>
              <w:rPr>
                <w:rFonts w:hint="eastAsia"/>
                <w:kern w:val="2"/>
              </w:rPr>
              <w:t>从下至上搜索某个关键词，如“</w:t>
            </w:r>
            <w:r>
              <w:rPr>
                <w:kern w:val="2"/>
              </w:rPr>
              <w:t>?linux</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n</w:t>
            </w:r>
          </w:p>
        </w:tc>
        <w:tc>
          <w:tcPr>
            <w:tcW w:w="4056" w:type="dxa"/>
            <w:vAlign w:val="center"/>
          </w:tcPr>
          <w:p>
            <w:pPr>
              <w:pStyle w:val="28"/>
              <w:spacing w:before="36" w:beforeLines="12" w:after="36" w:afterLines="12"/>
              <w:rPr>
                <w:kern w:val="2"/>
              </w:rPr>
            </w:pPr>
            <w:r>
              <w:rPr>
                <w:rFonts w:hint="eastAsia"/>
                <w:kern w:val="2"/>
              </w:rPr>
              <w:t>定位到下一个搜索到的关键词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N</w:t>
            </w:r>
          </w:p>
        </w:tc>
        <w:tc>
          <w:tcPr>
            <w:tcW w:w="4056" w:type="dxa"/>
            <w:vAlign w:val="center"/>
          </w:tcPr>
          <w:p>
            <w:pPr>
              <w:pStyle w:val="28"/>
              <w:spacing w:before="36" w:beforeLines="12" w:after="36" w:afterLines="12"/>
              <w:rPr>
                <w:kern w:val="2"/>
              </w:rPr>
            </w:pPr>
            <w:r>
              <w:rPr>
                <w:rFonts w:hint="eastAsia"/>
                <w:kern w:val="2"/>
              </w:rPr>
              <w:t>定位到上一个搜索到的关键词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05" w:type="dxa"/>
            <w:vAlign w:val="center"/>
          </w:tcPr>
          <w:p>
            <w:pPr>
              <w:pStyle w:val="57"/>
              <w:spacing w:before="36" w:beforeLines="12" w:after="36" w:afterLines="12"/>
              <w:rPr>
                <w:kern w:val="2"/>
              </w:rPr>
            </w:pPr>
            <w:r>
              <w:rPr>
                <w:kern w:val="2"/>
              </w:rPr>
              <w:t>q</w:t>
            </w:r>
          </w:p>
        </w:tc>
        <w:tc>
          <w:tcPr>
            <w:tcW w:w="4056" w:type="dxa"/>
            <w:vAlign w:val="center"/>
          </w:tcPr>
          <w:p>
            <w:pPr>
              <w:pStyle w:val="28"/>
              <w:spacing w:before="36" w:beforeLines="12" w:after="36" w:afterLines="12"/>
              <w:rPr>
                <w:kern w:val="2"/>
              </w:rPr>
            </w:pPr>
            <w:r>
              <w:rPr>
                <w:rFonts w:hint="eastAsia"/>
                <w:kern w:val="2"/>
              </w:rPr>
              <w:t>退出帮助文档</w:t>
            </w:r>
          </w:p>
        </w:tc>
      </w:tr>
    </w:tbl>
    <w:p>
      <w:pPr>
        <w:pStyle w:val="29"/>
        <w:rPr>
          <w:kern w:val="2"/>
        </w:rPr>
      </w:pPr>
    </w:p>
    <w:p>
      <w:pPr>
        <w:rPr>
          <w:color w:val="000000"/>
          <w:kern w:val="2"/>
          <w:szCs w:val="21"/>
        </w:rPr>
      </w:pPr>
      <w:r>
        <w:rPr>
          <w:rFonts w:hint="eastAsia"/>
          <w:color w:val="000000"/>
          <w:kern w:val="2"/>
          <w:szCs w:val="21"/>
        </w:rPr>
        <w:t>一般来讲，使用</w:t>
      </w:r>
      <w:r>
        <w:rPr>
          <w:color w:val="000000"/>
          <w:kern w:val="2"/>
          <w:szCs w:val="21"/>
        </w:rPr>
        <w:t>man</w:t>
      </w:r>
      <w:r>
        <w:rPr>
          <w:rFonts w:hint="eastAsia"/>
          <w:color w:val="000000"/>
          <w:kern w:val="2"/>
          <w:szCs w:val="21"/>
        </w:rPr>
        <w:t>命令查看到的帮助内容信息都会很长很多，如果读者不了解帮助文档信息的目录结构和操作方法，乍一看到这么多信息可能会感到相当困惑。</w:t>
      </w:r>
      <w:r>
        <w:rPr>
          <w:color w:val="000000"/>
          <w:kern w:val="2"/>
          <w:szCs w:val="21"/>
        </w:rPr>
        <w:t>man</w:t>
      </w:r>
      <w:r>
        <w:rPr>
          <w:rFonts w:hint="eastAsia"/>
          <w:color w:val="000000"/>
          <w:kern w:val="2"/>
          <w:szCs w:val="21"/>
        </w:rPr>
        <w:t>命令的帮助信息的结构如表</w:t>
      </w:r>
      <w:r>
        <w:rPr>
          <w:color w:val="000000"/>
          <w:kern w:val="2"/>
          <w:szCs w:val="21"/>
        </w:rPr>
        <w:t>2-3</w:t>
      </w:r>
      <w:r>
        <w:rPr>
          <w:rFonts w:hint="eastAsia"/>
          <w:color w:val="000000"/>
          <w:kern w:val="2"/>
          <w:szCs w:val="21"/>
        </w:rPr>
        <w:t>所示。</w:t>
      </w:r>
    </w:p>
    <w:p>
      <w:pPr>
        <w:rPr>
          <w:kern w:val="2"/>
        </w:rPr>
      </w:pPr>
    </w:p>
    <w:p>
      <w:pPr>
        <w:pStyle w:val="27"/>
        <w:pageBreakBefore/>
        <w:rPr>
          <w:kern w:val="2"/>
        </w:rPr>
      </w:pPr>
      <w:r>
        <w:rPr>
          <w:rFonts w:hint="eastAsia"/>
          <w:kern w:val="2"/>
        </w:rPr>
        <w:t>表</w:t>
      </w:r>
      <w:r>
        <w:rPr>
          <w:kern w:val="2"/>
        </w:rPr>
        <w:t>2-3</w:t>
      </w:r>
      <w:r>
        <w:rPr>
          <w:kern w:val="2"/>
        </w:rPr>
        <w:tab/>
      </w:r>
      <w:r>
        <w:rPr>
          <w:kern w:val="2"/>
        </w:rPr>
        <w:t>man</w:t>
      </w:r>
      <w:r>
        <w:rPr>
          <w:rFonts w:hint="eastAsia"/>
          <w:kern w:val="2"/>
        </w:rPr>
        <w:t>命令帮助信息的结构以及意义</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97"/>
        <w:gridCol w:w="396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结构名称</w:t>
            </w:r>
          </w:p>
        </w:tc>
        <w:tc>
          <w:tcPr>
            <w:tcW w:w="396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代表意义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tcBorders>
              <w:top w:val="single" w:color="000000" w:sz="4" w:space="0"/>
              <w:bottom w:val="single" w:color="000000" w:sz="4" w:space="0"/>
            </w:tcBorders>
            <w:vAlign w:val="center"/>
          </w:tcPr>
          <w:p>
            <w:pPr>
              <w:pStyle w:val="57"/>
              <w:rPr>
                <w:kern w:val="2"/>
              </w:rPr>
            </w:pPr>
            <w:r>
              <w:rPr>
                <w:kern w:val="2"/>
              </w:rPr>
              <w:t>NAME</w:t>
            </w:r>
          </w:p>
        </w:tc>
        <w:tc>
          <w:tcPr>
            <w:tcW w:w="3964" w:type="dxa"/>
            <w:tcBorders>
              <w:top w:val="single" w:color="000000" w:sz="4" w:space="0"/>
              <w:bottom w:val="single" w:color="000000" w:sz="4" w:space="0"/>
            </w:tcBorders>
            <w:vAlign w:val="center"/>
          </w:tcPr>
          <w:p>
            <w:pPr>
              <w:pStyle w:val="28"/>
              <w:rPr>
                <w:kern w:val="2"/>
              </w:rPr>
            </w:pPr>
            <w:r>
              <w:rPr>
                <w:rFonts w:hint="eastAsia"/>
                <w:kern w:val="2"/>
              </w:rPr>
              <w:t>命令的名称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tcBorders>
              <w:top w:val="single" w:color="000000" w:sz="4" w:space="0"/>
              <w:bottom w:val="single" w:color="000000" w:sz="4" w:space="0"/>
            </w:tcBorders>
            <w:vAlign w:val="center"/>
          </w:tcPr>
          <w:p>
            <w:pPr>
              <w:pStyle w:val="57"/>
              <w:rPr>
                <w:kern w:val="2"/>
              </w:rPr>
            </w:pPr>
            <w:r>
              <w:rPr>
                <w:kern w:val="2"/>
              </w:rPr>
              <w:t>SYNOPSIS</w:t>
            </w:r>
          </w:p>
        </w:tc>
        <w:tc>
          <w:tcPr>
            <w:tcW w:w="3964" w:type="dxa"/>
            <w:tcBorders>
              <w:top w:val="single" w:color="000000" w:sz="4" w:space="0"/>
              <w:bottom w:val="single" w:color="000000" w:sz="4" w:space="0"/>
            </w:tcBorders>
            <w:vAlign w:val="center"/>
          </w:tcPr>
          <w:p>
            <w:pPr>
              <w:pStyle w:val="28"/>
              <w:rPr>
                <w:kern w:val="2"/>
              </w:rPr>
            </w:pPr>
            <w:r>
              <w:rPr>
                <w:rFonts w:hint="eastAsia"/>
                <w:kern w:val="2"/>
              </w:rPr>
              <w:t>参数的大致使用方法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tcBorders>
              <w:bottom w:val="single" w:color="000000" w:sz="4" w:space="0"/>
            </w:tcBorders>
            <w:vAlign w:val="center"/>
          </w:tcPr>
          <w:p>
            <w:pPr>
              <w:pStyle w:val="57"/>
              <w:spacing w:before="30" w:beforeLines="10" w:after="30" w:afterLines="10"/>
              <w:rPr>
                <w:kern w:val="2"/>
              </w:rPr>
            </w:pPr>
            <w:r>
              <w:rPr>
                <w:kern w:val="2"/>
              </w:rPr>
              <w:t>DESCRIPTION</w:t>
            </w:r>
          </w:p>
        </w:tc>
        <w:tc>
          <w:tcPr>
            <w:tcW w:w="3964" w:type="dxa"/>
            <w:tcBorders>
              <w:bottom w:val="single" w:color="000000" w:sz="4" w:space="0"/>
            </w:tcBorders>
            <w:vAlign w:val="center"/>
          </w:tcPr>
          <w:p>
            <w:pPr>
              <w:pStyle w:val="28"/>
              <w:spacing w:before="30" w:beforeLines="10" w:after="30" w:afterLines="10"/>
              <w:rPr>
                <w:kern w:val="2"/>
              </w:rPr>
            </w:pPr>
            <w:r>
              <w:rPr>
                <w:rFonts w:hint="eastAsia"/>
                <w:kern w:val="2"/>
              </w:rPr>
              <w:t>介绍说明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tcBorders>
              <w:top w:val="single" w:color="000000" w:sz="4" w:space="0"/>
              <w:bottom w:val="single" w:color="000000" w:sz="4" w:space="0"/>
            </w:tcBorders>
            <w:vAlign w:val="center"/>
          </w:tcPr>
          <w:p>
            <w:pPr>
              <w:pStyle w:val="57"/>
              <w:spacing w:before="30" w:beforeLines="10" w:after="30" w:afterLines="10"/>
              <w:rPr>
                <w:kern w:val="2"/>
              </w:rPr>
            </w:pPr>
            <w:r>
              <w:rPr>
                <w:kern w:val="2"/>
              </w:rPr>
              <w:t>EXAMPLES</w:t>
            </w:r>
          </w:p>
        </w:tc>
        <w:tc>
          <w:tcPr>
            <w:tcW w:w="3964" w:type="dxa"/>
            <w:tcBorders>
              <w:top w:val="single" w:color="000000" w:sz="4" w:space="0"/>
              <w:bottom w:val="single" w:color="000000" w:sz="4" w:space="0"/>
            </w:tcBorders>
            <w:vAlign w:val="center"/>
          </w:tcPr>
          <w:p>
            <w:pPr>
              <w:pStyle w:val="28"/>
              <w:spacing w:before="30" w:beforeLines="10" w:after="30" w:afterLines="10"/>
              <w:rPr>
                <w:kern w:val="2"/>
              </w:rPr>
            </w:pPr>
            <w:r>
              <w:rPr>
                <w:rFonts w:hint="eastAsia"/>
                <w:kern w:val="2"/>
              </w:rPr>
              <w:t>演示（附带简单说明）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OVERVIEW</w:t>
            </w:r>
          </w:p>
        </w:tc>
        <w:tc>
          <w:tcPr>
            <w:tcW w:w="3964" w:type="dxa"/>
            <w:vAlign w:val="center"/>
          </w:tcPr>
          <w:p>
            <w:pPr>
              <w:pStyle w:val="28"/>
              <w:spacing w:before="30" w:beforeLines="10" w:after="30" w:afterLines="10"/>
              <w:rPr>
                <w:kern w:val="2"/>
              </w:rPr>
            </w:pPr>
            <w:r>
              <w:rPr>
                <w:rFonts w:hint="eastAsia"/>
                <w:kern w:val="2"/>
              </w:rPr>
              <w:t>概述</w:t>
            </w:r>
          </w:p>
        </w:tc>
      </w:tr>
      <w:tr>
        <w:tblPrEx>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DEFAULTS</w:t>
            </w:r>
          </w:p>
        </w:tc>
        <w:tc>
          <w:tcPr>
            <w:tcW w:w="3964" w:type="dxa"/>
            <w:vAlign w:val="center"/>
          </w:tcPr>
          <w:p>
            <w:pPr>
              <w:pStyle w:val="28"/>
              <w:spacing w:before="30" w:beforeLines="10" w:after="30" w:afterLines="10"/>
              <w:rPr>
                <w:kern w:val="2"/>
              </w:rPr>
            </w:pPr>
            <w:r>
              <w:rPr>
                <w:rFonts w:hint="eastAsia"/>
                <w:kern w:val="2"/>
              </w:rPr>
              <w:t>默认的功能</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OPTIONS</w:t>
            </w:r>
          </w:p>
        </w:tc>
        <w:tc>
          <w:tcPr>
            <w:tcW w:w="3964" w:type="dxa"/>
            <w:vAlign w:val="center"/>
          </w:tcPr>
          <w:p>
            <w:pPr>
              <w:pStyle w:val="28"/>
              <w:spacing w:before="30" w:beforeLines="10" w:after="30" w:afterLines="10"/>
              <w:rPr>
                <w:kern w:val="2"/>
              </w:rPr>
            </w:pPr>
            <w:r>
              <w:rPr>
                <w:rFonts w:hint="eastAsia"/>
                <w:kern w:val="2"/>
              </w:rPr>
              <w:t>具体的可用选项（带介绍）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ENVIRONMENT</w:t>
            </w:r>
          </w:p>
        </w:tc>
        <w:tc>
          <w:tcPr>
            <w:tcW w:w="3964" w:type="dxa"/>
            <w:vAlign w:val="center"/>
          </w:tcPr>
          <w:p>
            <w:pPr>
              <w:pStyle w:val="28"/>
              <w:spacing w:before="30" w:beforeLines="10" w:after="30" w:afterLines="10"/>
              <w:rPr>
                <w:kern w:val="2"/>
              </w:rPr>
            </w:pPr>
            <w:r>
              <w:rPr>
                <w:rFonts w:hint="eastAsia"/>
                <w:kern w:val="2"/>
              </w:rPr>
              <w:t>环境变量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FILES</w:t>
            </w:r>
          </w:p>
        </w:tc>
        <w:tc>
          <w:tcPr>
            <w:tcW w:w="3964" w:type="dxa"/>
            <w:vAlign w:val="center"/>
          </w:tcPr>
          <w:p>
            <w:pPr>
              <w:pStyle w:val="28"/>
              <w:spacing w:before="30" w:beforeLines="10" w:after="30" w:afterLines="10"/>
              <w:rPr>
                <w:kern w:val="2"/>
              </w:rPr>
            </w:pPr>
            <w:r>
              <w:rPr>
                <w:rFonts w:hint="eastAsia"/>
                <w:kern w:val="2"/>
              </w:rPr>
              <w:t>用到的文件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SEE ALSO</w:t>
            </w:r>
          </w:p>
        </w:tc>
        <w:tc>
          <w:tcPr>
            <w:tcW w:w="3964" w:type="dxa"/>
            <w:vAlign w:val="center"/>
          </w:tcPr>
          <w:p>
            <w:pPr>
              <w:pStyle w:val="28"/>
              <w:spacing w:before="30" w:beforeLines="10" w:after="30" w:afterLines="10"/>
              <w:rPr>
                <w:kern w:val="2"/>
              </w:rPr>
            </w:pPr>
            <w:r>
              <w:rPr>
                <w:rFonts w:hint="eastAsia"/>
                <w:kern w:val="2"/>
              </w:rPr>
              <w:t>相关的资料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97" w:type="dxa"/>
            <w:vAlign w:val="center"/>
          </w:tcPr>
          <w:p>
            <w:pPr>
              <w:pStyle w:val="57"/>
              <w:spacing w:before="30" w:beforeLines="10" w:after="30" w:afterLines="10"/>
              <w:rPr>
                <w:kern w:val="2"/>
              </w:rPr>
            </w:pPr>
            <w:r>
              <w:rPr>
                <w:kern w:val="2"/>
              </w:rPr>
              <w:t>HISTORY</w:t>
            </w:r>
          </w:p>
        </w:tc>
        <w:tc>
          <w:tcPr>
            <w:tcW w:w="3964" w:type="dxa"/>
            <w:vAlign w:val="center"/>
          </w:tcPr>
          <w:p>
            <w:pPr>
              <w:pStyle w:val="28"/>
              <w:spacing w:before="30" w:beforeLines="10" w:after="30" w:afterLines="10"/>
              <w:rPr>
                <w:kern w:val="2"/>
              </w:rPr>
            </w:pPr>
            <w:r>
              <w:rPr>
                <w:rFonts w:hint="eastAsia"/>
                <w:kern w:val="2"/>
              </w:rPr>
              <w:t>维护历史与联系方式</w:t>
            </w:r>
          </w:p>
        </w:tc>
      </w:tr>
    </w:tbl>
    <w:p>
      <w:pPr>
        <w:pStyle w:val="29"/>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kern w:val="2"/>
              </w:rPr>
              <w:t>2.3</w:t>
            </w:r>
            <w:r>
              <w:rPr>
                <w:rFonts w:hint="eastAsia"/>
                <w:kern w:val="2"/>
              </w:rPr>
              <w:t xml:space="preserve"> </w:t>
            </w:r>
            <w:r>
              <w:rPr>
                <w:kern w:val="2"/>
              </w:rPr>
              <w:t xml:space="preserve"> </w:t>
            </w:r>
            <w:r>
              <w:rPr>
                <w:rFonts w:hint="eastAsia"/>
                <w:kern w:val="2"/>
              </w:rPr>
              <w:t>常用系统工作命令</w:t>
            </w:r>
          </w:p>
        </w:tc>
      </w:tr>
    </w:tbl>
    <w:p>
      <w:pPr>
        <w:pStyle w:val="56"/>
        <w:rPr>
          <w:kern w:val="2"/>
        </w:rPr>
      </w:pPr>
    </w:p>
    <w:p>
      <w:pPr>
        <w:rPr>
          <w:kern w:val="2"/>
        </w:rPr>
      </w:pPr>
      <w:r>
        <w:rPr>
          <w:rFonts w:hint="eastAsia"/>
          <w:color w:val="000000"/>
          <w:kern w:val="2"/>
          <w:szCs w:val="21"/>
        </w:rPr>
        <w:t>您现在阅读的这本书是刘遄老师在经历了十多年的运维学习以及数十期的培训授课后总结而成的，您可能无法在本节中找到某些之前见过的命令。但不用担心，之所以这样安排，原因是刘遄老师努力地将</w:t>
      </w:r>
      <w:r>
        <w:rPr>
          <w:color w:val="000000"/>
          <w:kern w:val="2"/>
          <w:szCs w:val="21"/>
        </w:rPr>
        <w:t>Linux</w:t>
      </w:r>
      <w:r>
        <w:rPr>
          <w:rFonts w:hint="eastAsia"/>
          <w:color w:val="000000"/>
          <w:kern w:val="2"/>
          <w:szCs w:val="21"/>
        </w:rPr>
        <w:t>命令与实战相结合，真正让读者在实操中理解技术，而不是单纯地把命令堆砌到书中让读者去硬背。</w:t>
      </w:r>
    </w:p>
    <w:p>
      <w:pPr>
        <w:rPr>
          <w:spacing w:val="2"/>
          <w:kern w:val="2"/>
        </w:rPr>
      </w:pPr>
      <w:r>
        <w:rPr>
          <w:rFonts w:hint="eastAsia"/>
          <w:spacing w:val="2"/>
          <w:kern w:val="2"/>
        </w:rPr>
        <w:t>刘遄老师用了近一年的时间把最常用的</w:t>
      </w:r>
      <w:r>
        <w:rPr>
          <w:spacing w:val="2"/>
          <w:kern w:val="2"/>
        </w:rPr>
        <w:t>Linux</w:t>
      </w:r>
      <w:r>
        <w:rPr>
          <w:rFonts w:hint="eastAsia"/>
          <w:spacing w:val="2"/>
          <w:kern w:val="2"/>
        </w:rPr>
        <w:t>命令进行汇总、归纳、整理、分类后，把这些常用的命令合理安排到了后续章节中，然后采用以练代学的方式来加深读者的理解和掌握。从数年的培训成果反馈来看，这种方式相当有效，因此也相信这种方式肯定适合您的学习。</w:t>
      </w:r>
    </w:p>
    <w:p>
      <w:pPr>
        <w:pStyle w:val="5"/>
        <w:rPr>
          <w:kern w:val="2"/>
        </w:rPr>
      </w:pPr>
      <w:r>
        <w:rPr>
          <w:bCs w:val="0"/>
          <w:color w:val="000000"/>
          <w:kern w:val="2"/>
        </w:rPr>
        <w:t>1．echo</w:t>
      </w:r>
      <w:r>
        <w:rPr>
          <w:rFonts w:hint="eastAsia"/>
          <w:bCs w:val="0"/>
          <w:color w:val="000000"/>
          <w:kern w:val="2"/>
        </w:rPr>
        <w:t>命令  输出变量值</w:t>
      </w:r>
    </w:p>
    <w:p>
      <w:pPr>
        <w:rPr>
          <w:spacing w:val="4"/>
          <w:kern w:val="2"/>
        </w:rPr>
      </w:pPr>
      <w:r>
        <w:rPr>
          <w:color w:val="000000"/>
          <w:kern w:val="2"/>
          <w:szCs w:val="21"/>
        </w:rPr>
        <w:t>ec</w:t>
      </w:r>
      <w:r>
        <w:rPr>
          <w:spacing w:val="4"/>
          <w:kern w:val="2"/>
        </w:rPr>
        <w:t>ho</w:t>
      </w:r>
      <w:r>
        <w:rPr>
          <w:rFonts w:hint="eastAsia"/>
          <w:spacing w:val="4"/>
          <w:kern w:val="2"/>
        </w:rPr>
        <w:t>命令用于在终端输出字符串或变量提取后的值，格式为“</w:t>
      </w:r>
      <w:r>
        <w:rPr>
          <w:spacing w:val="4"/>
          <w:kern w:val="2"/>
        </w:rPr>
        <w:t>echo [</w:t>
      </w:r>
      <w:r>
        <w:rPr>
          <w:rFonts w:hint="eastAsia"/>
          <w:spacing w:val="4"/>
          <w:kern w:val="2"/>
        </w:rPr>
        <w:t>字符串</w:t>
      </w:r>
      <w:r>
        <w:rPr>
          <w:spacing w:val="4"/>
          <w:kern w:val="2"/>
        </w:rPr>
        <w:t> | $</w:t>
      </w:r>
      <w:r>
        <w:rPr>
          <w:rFonts w:hint="eastAsia"/>
          <w:spacing w:val="4"/>
          <w:kern w:val="2"/>
        </w:rPr>
        <w:t>变量</w:t>
      </w:r>
      <w:r>
        <w:rPr>
          <w:spacing w:val="4"/>
          <w:kern w:val="2"/>
        </w:rPr>
        <w:t>]</w:t>
      </w:r>
      <w:r>
        <w:rPr>
          <w:rFonts w:hint="eastAsia"/>
          <w:spacing w:val="4"/>
          <w:kern w:val="2"/>
        </w:rPr>
        <w:t>”。</w:t>
      </w:r>
    </w:p>
    <w:p>
      <w:pPr>
        <w:rPr>
          <w:kern w:val="2"/>
        </w:rPr>
      </w:pPr>
      <w:r>
        <w:rPr>
          <w:rFonts w:hint="eastAsia"/>
          <w:kern w:val="2"/>
        </w:rPr>
        <w:t>例如，把指定字符串“</w:t>
      </w:r>
      <w:r>
        <w:rPr>
          <w:kern w:val="2"/>
        </w:rPr>
        <w:t>Linuxprobe.com</w:t>
      </w:r>
      <w:r>
        <w:rPr>
          <w:rFonts w:hint="eastAsia"/>
          <w:kern w:val="2"/>
        </w:rPr>
        <w:t>”输出到终端屏幕的命令为：</w:t>
      </w:r>
      <w:r>
        <w:rPr>
          <w:kern w:val="2"/>
        </w:rPr>
        <w:t xml:space="preserve"> </w:t>
      </w:r>
    </w:p>
    <w:p>
      <w:pPr>
        <w:pStyle w:val="58"/>
        <w:rPr>
          <w:kern w:val="2"/>
        </w:rPr>
      </w:pPr>
    </w:p>
    <w:p>
      <w:pPr>
        <w:pStyle w:val="26"/>
        <w:rPr>
          <w:kern w:val="2"/>
        </w:rPr>
      </w:pPr>
      <w:r>
        <w:rPr>
          <w:kern w:val="2"/>
        </w:rPr>
        <w:t>[root@linuxprobe ~]# echo Linuxprobe.Com</w:t>
      </w:r>
    </w:p>
    <w:p>
      <w:pPr>
        <w:pStyle w:val="59"/>
        <w:spacing w:after="90"/>
        <w:rPr>
          <w:kern w:val="2"/>
        </w:rPr>
      </w:pPr>
    </w:p>
    <w:p>
      <w:pPr>
        <w:rPr>
          <w:kern w:val="2"/>
        </w:rPr>
      </w:pPr>
      <w:r>
        <w:rPr>
          <w:rFonts w:hint="eastAsia"/>
          <w:color w:val="000000"/>
          <w:kern w:val="2"/>
          <w:szCs w:val="21"/>
        </w:rPr>
        <w:t>该命令会在终端屏幕上显示如下信息：</w:t>
      </w:r>
    </w:p>
    <w:p>
      <w:pPr>
        <w:pStyle w:val="58"/>
        <w:rPr>
          <w:kern w:val="2"/>
        </w:rPr>
      </w:pPr>
    </w:p>
    <w:p>
      <w:pPr>
        <w:pStyle w:val="26"/>
        <w:rPr>
          <w:kern w:val="2"/>
        </w:rPr>
      </w:pPr>
      <w:r>
        <w:rPr>
          <w:kern w:val="2"/>
        </w:rPr>
        <w:t>Linuxprobe.Com</w:t>
      </w:r>
    </w:p>
    <w:p>
      <w:pPr>
        <w:pStyle w:val="59"/>
        <w:spacing w:after="90"/>
        <w:rPr>
          <w:kern w:val="2"/>
        </w:rPr>
      </w:pPr>
    </w:p>
    <w:p>
      <w:pPr>
        <w:rPr>
          <w:kern w:val="2"/>
        </w:rPr>
      </w:pPr>
      <w:r>
        <w:rPr>
          <w:rFonts w:hint="eastAsia"/>
          <w:color w:val="000000"/>
          <w:kern w:val="2"/>
          <w:szCs w:val="21"/>
        </w:rPr>
        <w:t>下面，我们使用</w:t>
      </w:r>
      <w:r>
        <w:rPr>
          <w:color w:val="000000"/>
          <w:kern w:val="2"/>
          <w:szCs w:val="21"/>
        </w:rPr>
        <w:t>$</w:t>
      </w:r>
      <w:r>
        <w:rPr>
          <w:rFonts w:hint="eastAsia"/>
          <w:color w:val="000000"/>
          <w:kern w:val="2"/>
          <w:szCs w:val="21"/>
        </w:rPr>
        <w:t>变量的方式提取变量</w:t>
      </w:r>
      <w:r>
        <w:rPr>
          <w:color w:val="000000"/>
          <w:kern w:val="2"/>
          <w:szCs w:val="21"/>
        </w:rPr>
        <w:t>SHELL</w:t>
      </w:r>
      <w:r>
        <w:rPr>
          <w:rFonts w:hint="eastAsia"/>
          <w:color w:val="000000"/>
          <w:kern w:val="2"/>
          <w:szCs w:val="21"/>
        </w:rPr>
        <w:t>的值，并将其输出到屏幕上：</w:t>
      </w:r>
    </w:p>
    <w:p>
      <w:pPr>
        <w:pStyle w:val="58"/>
        <w:rPr>
          <w:kern w:val="2"/>
        </w:rPr>
      </w:pPr>
    </w:p>
    <w:p>
      <w:pPr>
        <w:pStyle w:val="26"/>
        <w:rPr>
          <w:kern w:val="2"/>
        </w:rPr>
      </w:pPr>
      <w:r>
        <w:rPr>
          <w:kern w:val="2"/>
        </w:rPr>
        <w:t>[root@linuxprobe ~]# echo $SHELL</w:t>
      </w:r>
    </w:p>
    <w:p>
      <w:pPr>
        <w:pStyle w:val="26"/>
        <w:rPr>
          <w:kern w:val="2"/>
        </w:rPr>
      </w:pPr>
      <w:r>
        <w:rPr>
          <w:kern w:val="2"/>
        </w:rPr>
        <w:t>/bin/bash</w:t>
      </w:r>
    </w:p>
    <w:p>
      <w:pPr>
        <w:pStyle w:val="59"/>
        <w:spacing w:after="90"/>
        <w:rPr>
          <w:kern w:val="2"/>
        </w:rPr>
      </w:pPr>
    </w:p>
    <w:p>
      <w:pPr>
        <w:pStyle w:val="5"/>
        <w:rPr>
          <w:kern w:val="2"/>
        </w:rPr>
      </w:pPr>
      <w:r>
        <w:rPr>
          <w:bCs w:val="0"/>
          <w:color w:val="000000"/>
          <w:kern w:val="2"/>
        </w:rPr>
        <w:t>2．date</w:t>
      </w:r>
      <w:r>
        <w:rPr>
          <w:rFonts w:hint="eastAsia"/>
          <w:bCs w:val="0"/>
          <w:color w:val="000000"/>
          <w:kern w:val="2"/>
        </w:rPr>
        <w:t>命令  显示及设置时间</w:t>
      </w:r>
    </w:p>
    <w:p>
      <w:pPr>
        <w:rPr>
          <w:kern w:val="2"/>
        </w:rPr>
      </w:pPr>
      <w:r>
        <w:rPr>
          <w:color w:val="000000"/>
          <w:kern w:val="2"/>
          <w:szCs w:val="21"/>
        </w:rPr>
        <w:t>date</w:t>
      </w:r>
      <w:r>
        <w:rPr>
          <w:rFonts w:hint="eastAsia"/>
          <w:color w:val="000000"/>
          <w:kern w:val="2"/>
          <w:szCs w:val="21"/>
        </w:rPr>
        <w:t>命令用于显示及设置系统的时间或日期，格式为“</w:t>
      </w:r>
      <w:r>
        <w:rPr>
          <w:color w:val="000000"/>
          <w:kern w:val="2"/>
          <w:szCs w:val="21"/>
        </w:rPr>
        <w:t>date [</w:t>
      </w:r>
      <w:r>
        <w:rPr>
          <w:rFonts w:hint="eastAsia"/>
          <w:color w:val="000000"/>
          <w:kern w:val="2"/>
          <w:szCs w:val="21"/>
        </w:rPr>
        <w:t>选项</w:t>
      </w:r>
      <w:r>
        <w:rPr>
          <w:color w:val="000000"/>
          <w:kern w:val="2"/>
          <w:szCs w:val="21"/>
        </w:rPr>
        <w:t>] [+</w:t>
      </w:r>
      <w:r>
        <w:rPr>
          <w:rFonts w:hint="eastAsia"/>
          <w:color w:val="000000"/>
          <w:kern w:val="2"/>
          <w:szCs w:val="21"/>
        </w:rPr>
        <w:t>指定的格式</w:t>
      </w:r>
      <w:r>
        <w:rPr>
          <w:color w:val="000000"/>
          <w:kern w:val="2"/>
          <w:szCs w:val="21"/>
        </w:rPr>
        <w:t>]</w:t>
      </w:r>
      <w:r>
        <w:rPr>
          <w:rFonts w:hint="eastAsia"/>
          <w:color w:val="000000"/>
          <w:kern w:val="2"/>
          <w:szCs w:val="21"/>
        </w:rPr>
        <w:t>”。</w:t>
      </w:r>
    </w:p>
    <w:p>
      <w:pPr>
        <w:rPr>
          <w:kern w:val="2"/>
        </w:rPr>
      </w:pPr>
      <w:r>
        <w:rPr>
          <w:rFonts w:hint="eastAsia"/>
          <w:kern w:val="2"/>
        </w:rPr>
        <w:t>只需在强大的</w:t>
      </w:r>
      <w:r>
        <w:rPr>
          <w:kern w:val="2"/>
        </w:rPr>
        <w:t>date</w:t>
      </w:r>
      <w:r>
        <w:rPr>
          <w:rFonts w:hint="eastAsia"/>
          <w:kern w:val="2"/>
        </w:rPr>
        <w:t>命令中输入以“</w:t>
      </w:r>
      <w:r>
        <w:rPr>
          <w:kern w:val="2"/>
        </w:rPr>
        <w:t>+</w:t>
      </w:r>
      <w:r>
        <w:rPr>
          <w:rFonts w:hint="eastAsia"/>
          <w:kern w:val="2"/>
        </w:rPr>
        <w:t>”号开头的参数，即可按照指定格式来输出系统的时间或日期，这样在日常工作时便可以把备份数据的命令与指定格式输出的时间信息结合到一起。例如，把打包后的文件自动按照“年</w:t>
      </w:r>
      <w:r>
        <w:rPr>
          <w:kern w:val="2"/>
        </w:rPr>
        <w:t>-</w:t>
      </w:r>
      <w:r>
        <w:rPr>
          <w:rFonts w:hint="eastAsia"/>
          <w:kern w:val="2"/>
        </w:rPr>
        <w:t>月</w:t>
      </w:r>
      <w:r>
        <w:rPr>
          <w:kern w:val="2"/>
        </w:rPr>
        <w:t>-</w:t>
      </w:r>
      <w:r>
        <w:rPr>
          <w:rFonts w:hint="eastAsia"/>
          <w:kern w:val="2"/>
        </w:rPr>
        <w:t>日”的格式打包成“</w:t>
      </w:r>
      <w:r>
        <w:rPr>
          <w:kern w:val="2"/>
        </w:rPr>
        <w:t>backup-2017-9-1.tar.gz</w:t>
      </w:r>
      <w:r>
        <w:rPr>
          <w:rFonts w:hint="eastAsia"/>
          <w:kern w:val="2"/>
        </w:rPr>
        <w:t>”，用户只需要看一眼文件名称就能大概了解到每个文件的备份时间了。</w:t>
      </w:r>
      <w:r>
        <w:rPr>
          <w:kern w:val="2"/>
        </w:rPr>
        <w:t>date</w:t>
      </w:r>
      <w:r>
        <w:rPr>
          <w:rFonts w:hint="eastAsia"/>
          <w:kern w:val="2"/>
        </w:rPr>
        <w:t>命令中常见的参数格式及作用如表</w:t>
      </w:r>
      <w:r>
        <w:rPr>
          <w:kern w:val="2"/>
        </w:rPr>
        <w:t>2-4</w:t>
      </w:r>
      <w:r>
        <w:rPr>
          <w:rFonts w:hint="eastAsia"/>
          <w:kern w:val="2"/>
        </w:rPr>
        <w:t>所示。</w:t>
      </w:r>
    </w:p>
    <w:p>
      <w:pPr>
        <w:pStyle w:val="27"/>
        <w:spacing w:before="240"/>
        <w:rPr>
          <w:kern w:val="2"/>
        </w:rPr>
      </w:pPr>
      <w:r>
        <w:rPr>
          <w:rFonts w:hint="eastAsia"/>
          <w:kern w:val="2"/>
        </w:rPr>
        <w:t>表</w:t>
      </w:r>
      <w:r>
        <w:rPr>
          <w:kern w:val="2"/>
        </w:rPr>
        <w:t>2-4</w:t>
      </w:r>
      <w:r>
        <w:rPr>
          <w:kern w:val="2"/>
        </w:rPr>
        <w:tab/>
      </w:r>
      <w:r>
        <w:rPr>
          <w:kern w:val="2"/>
        </w:rPr>
        <w:t>date</w:t>
      </w:r>
      <w:r>
        <w:rPr>
          <w:rFonts w:hint="eastAsia"/>
          <w:kern w:val="2"/>
        </w:rPr>
        <w:t>命令中的参数以及作用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998"/>
        <w:gridCol w:w="406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06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tcBorders>
              <w:top w:val="single" w:color="000000" w:sz="4" w:space="0"/>
            </w:tcBorders>
            <w:vAlign w:val="center"/>
          </w:tcPr>
          <w:p>
            <w:pPr>
              <w:pStyle w:val="57"/>
              <w:spacing w:before="30" w:beforeLines="10" w:after="30" w:afterLines="10"/>
              <w:rPr>
                <w:kern w:val="2"/>
              </w:rPr>
            </w:pPr>
            <w:r>
              <w:rPr>
                <w:kern w:val="2"/>
              </w:rPr>
              <w:t>%t</w:t>
            </w:r>
          </w:p>
        </w:tc>
        <w:tc>
          <w:tcPr>
            <w:tcW w:w="4063" w:type="dxa"/>
            <w:tcBorders>
              <w:top w:val="single" w:color="000000" w:sz="4" w:space="0"/>
            </w:tcBorders>
            <w:vAlign w:val="center"/>
          </w:tcPr>
          <w:p>
            <w:pPr>
              <w:pStyle w:val="28"/>
              <w:spacing w:before="30" w:beforeLines="10" w:after="30" w:afterLines="10"/>
              <w:rPr>
                <w:kern w:val="2"/>
              </w:rPr>
            </w:pPr>
            <w:r>
              <w:rPr>
                <w:rFonts w:hint="eastAsia"/>
                <w:kern w:val="2"/>
              </w:rPr>
              <w:t>跳格</w:t>
            </w:r>
            <w:r>
              <w:rPr>
                <w:kern w:val="2"/>
              </w:rPr>
              <w:t>[Tab</w:t>
            </w:r>
            <w:r>
              <w:rPr>
                <w:rFonts w:hint="eastAsia"/>
                <w:kern w:val="2"/>
              </w:rPr>
              <w:t>键</w:t>
            </w:r>
            <w:r>
              <w:rPr>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vAlign w:val="center"/>
          </w:tcPr>
          <w:p>
            <w:pPr>
              <w:pStyle w:val="57"/>
              <w:spacing w:before="30" w:beforeLines="10" w:after="30" w:afterLines="10"/>
              <w:rPr>
                <w:kern w:val="2"/>
              </w:rPr>
            </w:pPr>
            <w:r>
              <w:rPr>
                <w:kern w:val="2"/>
              </w:rPr>
              <w:t>%H</w:t>
            </w:r>
          </w:p>
        </w:tc>
        <w:tc>
          <w:tcPr>
            <w:tcW w:w="4063" w:type="dxa"/>
            <w:vAlign w:val="center"/>
          </w:tcPr>
          <w:p>
            <w:pPr>
              <w:pStyle w:val="28"/>
              <w:spacing w:before="30" w:beforeLines="10" w:after="30" w:afterLines="10"/>
              <w:rPr>
                <w:kern w:val="2"/>
              </w:rPr>
            </w:pPr>
            <w:r>
              <w:rPr>
                <w:rFonts w:hint="eastAsia"/>
                <w:kern w:val="2"/>
              </w:rPr>
              <w:t>小时（</w:t>
            </w:r>
            <w:r>
              <w:rPr>
                <w:kern w:val="2"/>
              </w:rPr>
              <w:t>00</w:t>
            </w:r>
            <w:r>
              <w:rPr>
                <w:rFonts w:hint="eastAsia" w:eastAsia="宋体"/>
                <w:kern w:val="2"/>
              </w:rPr>
              <w:t>～</w:t>
            </w:r>
            <w:r>
              <w:rPr>
                <w:kern w:val="2"/>
              </w:rPr>
              <w:t>23</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vAlign w:val="center"/>
          </w:tcPr>
          <w:p>
            <w:pPr>
              <w:pStyle w:val="57"/>
              <w:spacing w:before="30" w:beforeLines="10" w:after="30" w:afterLines="10"/>
              <w:rPr>
                <w:kern w:val="2"/>
              </w:rPr>
            </w:pPr>
            <w:r>
              <w:rPr>
                <w:kern w:val="2"/>
              </w:rPr>
              <w:t>%I</w:t>
            </w:r>
          </w:p>
        </w:tc>
        <w:tc>
          <w:tcPr>
            <w:tcW w:w="4063" w:type="dxa"/>
            <w:vAlign w:val="center"/>
          </w:tcPr>
          <w:p>
            <w:pPr>
              <w:pStyle w:val="28"/>
              <w:spacing w:before="30" w:beforeLines="10" w:after="30" w:afterLines="10"/>
              <w:rPr>
                <w:kern w:val="2"/>
              </w:rPr>
            </w:pPr>
            <w:r>
              <w:rPr>
                <w:rFonts w:hint="eastAsia"/>
                <w:kern w:val="2"/>
              </w:rPr>
              <w:t>小时（</w:t>
            </w:r>
            <w:r>
              <w:rPr>
                <w:kern w:val="2"/>
              </w:rPr>
              <w:t>00</w:t>
            </w:r>
            <w:r>
              <w:rPr>
                <w:rFonts w:hint="eastAsia" w:eastAsia="宋体"/>
                <w:kern w:val="2"/>
              </w:rPr>
              <w:t>～</w:t>
            </w:r>
            <w:r>
              <w:rPr>
                <w:kern w:val="2"/>
              </w:rPr>
              <w:t>12</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vAlign w:val="center"/>
          </w:tcPr>
          <w:p>
            <w:pPr>
              <w:pStyle w:val="57"/>
              <w:spacing w:before="30" w:beforeLines="10" w:after="30" w:afterLines="10"/>
              <w:rPr>
                <w:kern w:val="2"/>
              </w:rPr>
            </w:pPr>
            <w:r>
              <w:rPr>
                <w:kern w:val="2"/>
              </w:rPr>
              <w:t>%M</w:t>
            </w:r>
          </w:p>
        </w:tc>
        <w:tc>
          <w:tcPr>
            <w:tcW w:w="4063" w:type="dxa"/>
            <w:vAlign w:val="center"/>
          </w:tcPr>
          <w:p>
            <w:pPr>
              <w:pStyle w:val="28"/>
              <w:spacing w:before="30" w:beforeLines="10" w:after="30" w:afterLines="10"/>
              <w:rPr>
                <w:kern w:val="2"/>
              </w:rPr>
            </w:pPr>
            <w:r>
              <w:rPr>
                <w:rFonts w:hint="eastAsia"/>
                <w:kern w:val="2"/>
              </w:rPr>
              <w:t>分钟（</w:t>
            </w:r>
            <w:r>
              <w:rPr>
                <w:kern w:val="2"/>
              </w:rPr>
              <w:t>00</w:t>
            </w:r>
            <w:r>
              <w:rPr>
                <w:rFonts w:hint="eastAsia" w:eastAsia="宋体"/>
                <w:kern w:val="2"/>
              </w:rPr>
              <w:t>～</w:t>
            </w:r>
            <w:r>
              <w:rPr>
                <w:kern w:val="2"/>
              </w:rPr>
              <w:t>59</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vAlign w:val="center"/>
          </w:tcPr>
          <w:p>
            <w:pPr>
              <w:pStyle w:val="57"/>
              <w:spacing w:before="30" w:beforeLines="10" w:after="30" w:afterLines="10"/>
              <w:rPr>
                <w:kern w:val="2"/>
              </w:rPr>
            </w:pPr>
            <w:r>
              <w:rPr>
                <w:kern w:val="2"/>
              </w:rPr>
              <w:t>%S</w:t>
            </w:r>
          </w:p>
        </w:tc>
        <w:tc>
          <w:tcPr>
            <w:tcW w:w="4063" w:type="dxa"/>
            <w:vAlign w:val="center"/>
          </w:tcPr>
          <w:p>
            <w:pPr>
              <w:pStyle w:val="28"/>
              <w:spacing w:before="30" w:beforeLines="10" w:after="30" w:afterLines="10"/>
              <w:rPr>
                <w:kern w:val="2"/>
              </w:rPr>
            </w:pPr>
            <w:r>
              <w:rPr>
                <w:rFonts w:hint="eastAsia"/>
                <w:kern w:val="2"/>
              </w:rPr>
              <w:t>秒（</w:t>
            </w:r>
            <w:r>
              <w:rPr>
                <w:kern w:val="2"/>
              </w:rPr>
              <w:t>00</w:t>
            </w:r>
            <w:r>
              <w:rPr>
                <w:rFonts w:hint="eastAsia" w:eastAsia="宋体"/>
                <w:kern w:val="2"/>
              </w:rPr>
              <w:t>～</w:t>
            </w:r>
            <w:r>
              <w:rPr>
                <w:kern w:val="2"/>
              </w:rPr>
              <w:t>59</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998" w:type="dxa"/>
            <w:vAlign w:val="center"/>
          </w:tcPr>
          <w:p>
            <w:pPr>
              <w:pStyle w:val="57"/>
              <w:spacing w:before="30" w:beforeLines="10" w:after="30" w:afterLines="10"/>
              <w:rPr>
                <w:kern w:val="2"/>
              </w:rPr>
            </w:pPr>
            <w:r>
              <w:rPr>
                <w:kern w:val="2"/>
              </w:rPr>
              <w:t>%j</w:t>
            </w:r>
          </w:p>
        </w:tc>
        <w:tc>
          <w:tcPr>
            <w:tcW w:w="4063" w:type="dxa"/>
            <w:vAlign w:val="center"/>
          </w:tcPr>
          <w:p>
            <w:pPr>
              <w:pStyle w:val="28"/>
              <w:spacing w:before="30" w:beforeLines="10" w:after="30" w:afterLines="10"/>
              <w:rPr>
                <w:kern w:val="2"/>
              </w:rPr>
            </w:pPr>
            <w:r>
              <w:rPr>
                <w:rFonts w:hint="eastAsia"/>
                <w:kern w:val="2"/>
              </w:rPr>
              <w:t>今年中的第几天</w:t>
            </w:r>
          </w:p>
        </w:tc>
      </w:tr>
    </w:tbl>
    <w:p>
      <w:pPr>
        <w:pStyle w:val="29"/>
        <w:spacing w:line="200" w:lineRule="exact"/>
        <w:rPr>
          <w:kern w:val="2"/>
        </w:rPr>
      </w:pPr>
    </w:p>
    <w:p>
      <w:pPr>
        <w:rPr>
          <w:kern w:val="2"/>
        </w:rPr>
      </w:pPr>
      <w:r>
        <w:rPr>
          <w:rFonts w:hint="eastAsia"/>
          <w:color w:val="000000"/>
          <w:kern w:val="2"/>
          <w:szCs w:val="21"/>
        </w:rPr>
        <w:t>按照默认格式查看当前系统时间的</w:t>
      </w:r>
      <w:r>
        <w:rPr>
          <w:color w:val="000000"/>
          <w:kern w:val="2"/>
          <w:szCs w:val="21"/>
        </w:rPr>
        <w:t>date</w:t>
      </w:r>
      <w:r>
        <w:rPr>
          <w:rFonts w:hint="eastAsia"/>
          <w:color w:val="000000"/>
          <w:kern w:val="2"/>
          <w:szCs w:val="21"/>
        </w:rPr>
        <w:t>命令如下所示：</w:t>
      </w:r>
    </w:p>
    <w:p>
      <w:pPr>
        <w:pStyle w:val="58"/>
        <w:spacing w:line="160" w:lineRule="exact"/>
        <w:rPr>
          <w:kern w:val="2"/>
        </w:rPr>
      </w:pPr>
    </w:p>
    <w:p>
      <w:pPr>
        <w:pStyle w:val="26"/>
        <w:spacing w:line="240" w:lineRule="exact"/>
        <w:rPr>
          <w:kern w:val="2"/>
        </w:rPr>
      </w:pPr>
      <w:r>
        <w:rPr>
          <w:kern w:val="2"/>
        </w:rPr>
        <w:t>[root@linuxprobe ~]# date</w:t>
      </w:r>
    </w:p>
    <w:p>
      <w:pPr>
        <w:pStyle w:val="26"/>
        <w:spacing w:line="240" w:lineRule="exact"/>
        <w:rPr>
          <w:kern w:val="2"/>
        </w:rPr>
      </w:pPr>
      <w:r>
        <w:rPr>
          <w:kern w:val="2"/>
        </w:rPr>
        <w:t>Mon Aug 24 16:11:23 CST 2017</w:t>
      </w:r>
    </w:p>
    <w:p>
      <w:pPr>
        <w:pStyle w:val="59"/>
        <w:spacing w:after="90"/>
        <w:rPr>
          <w:kern w:val="2"/>
        </w:rPr>
      </w:pPr>
    </w:p>
    <w:p>
      <w:pPr>
        <w:rPr>
          <w:kern w:val="2"/>
        </w:rPr>
      </w:pPr>
      <w:r>
        <w:rPr>
          <w:rFonts w:hint="eastAsia"/>
          <w:color w:val="000000"/>
          <w:kern w:val="2"/>
          <w:szCs w:val="21"/>
        </w:rPr>
        <w:t>按照“年</w:t>
      </w:r>
      <w:r>
        <w:rPr>
          <w:color w:val="000000"/>
          <w:kern w:val="2"/>
          <w:szCs w:val="21"/>
        </w:rPr>
        <w:t>-</w:t>
      </w:r>
      <w:r>
        <w:rPr>
          <w:rFonts w:hint="eastAsia"/>
          <w:color w:val="000000"/>
          <w:kern w:val="2"/>
          <w:szCs w:val="21"/>
        </w:rPr>
        <w:t>月</w:t>
      </w:r>
      <w:r>
        <w:rPr>
          <w:color w:val="000000"/>
          <w:kern w:val="2"/>
          <w:szCs w:val="21"/>
        </w:rPr>
        <w:t>-</w:t>
      </w:r>
      <w:r>
        <w:rPr>
          <w:rFonts w:hint="eastAsia"/>
          <w:color w:val="000000"/>
          <w:kern w:val="2"/>
          <w:szCs w:val="21"/>
        </w:rPr>
        <w:t>日</w:t>
      </w:r>
      <w:r>
        <w:rPr>
          <w:color w:val="000000"/>
          <w:kern w:val="2"/>
          <w:szCs w:val="21"/>
        </w:rPr>
        <w:t xml:space="preserve"> </w:t>
      </w:r>
      <w:r>
        <w:rPr>
          <w:rFonts w:hint="eastAsia"/>
          <w:color w:val="000000"/>
          <w:kern w:val="2"/>
          <w:szCs w:val="21"/>
        </w:rPr>
        <w:t>小时</w:t>
      </w:r>
      <w:r>
        <w:rPr>
          <w:color w:val="000000"/>
          <w:kern w:val="2"/>
          <w:szCs w:val="21"/>
        </w:rPr>
        <w:t>:</w:t>
      </w:r>
      <w:r>
        <w:rPr>
          <w:rFonts w:hint="eastAsia"/>
          <w:color w:val="000000"/>
          <w:kern w:val="2"/>
          <w:szCs w:val="21"/>
        </w:rPr>
        <w:t>分钟</w:t>
      </w:r>
      <w:r>
        <w:rPr>
          <w:color w:val="000000"/>
          <w:kern w:val="2"/>
          <w:szCs w:val="21"/>
        </w:rPr>
        <w:t>:</w:t>
      </w:r>
      <w:r>
        <w:rPr>
          <w:rFonts w:hint="eastAsia"/>
          <w:color w:val="000000"/>
          <w:kern w:val="2"/>
          <w:szCs w:val="21"/>
        </w:rPr>
        <w:t>秒”的格式查看当前系统时间的</w:t>
      </w:r>
      <w:r>
        <w:rPr>
          <w:color w:val="000000"/>
          <w:kern w:val="2"/>
          <w:szCs w:val="21"/>
        </w:rPr>
        <w:t>date</w:t>
      </w:r>
      <w:r>
        <w:rPr>
          <w:rFonts w:hint="eastAsia"/>
          <w:color w:val="000000"/>
          <w:kern w:val="2"/>
          <w:szCs w:val="21"/>
        </w:rPr>
        <w:t>命令如下所示：</w:t>
      </w:r>
    </w:p>
    <w:p>
      <w:pPr>
        <w:pStyle w:val="58"/>
        <w:spacing w:line="160" w:lineRule="exact"/>
        <w:rPr>
          <w:kern w:val="2"/>
        </w:rPr>
      </w:pPr>
    </w:p>
    <w:p>
      <w:pPr>
        <w:pStyle w:val="26"/>
        <w:spacing w:line="240" w:lineRule="exact"/>
        <w:rPr>
          <w:kern w:val="2"/>
        </w:rPr>
      </w:pPr>
      <w:r>
        <w:rPr>
          <w:kern w:val="2"/>
        </w:rPr>
        <w:t>[root@linuxprobe ~]# date "+%Y-%m-%d %H:%M:%S"</w:t>
      </w:r>
    </w:p>
    <w:p>
      <w:pPr>
        <w:pStyle w:val="26"/>
        <w:spacing w:line="240" w:lineRule="exact"/>
        <w:rPr>
          <w:kern w:val="2"/>
        </w:rPr>
      </w:pPr>
      <w:r>
        <w:rPr>
          <w:kern w:val="2"/>
        </w:rPr>
        <w:t>2017-08-24 16:29:12</w:t>
      </w:r>
    </w:p>
    <w:p>
      <w:pPr>
        <w:pStyle w:val="59"/>
        <w:spacing w:after="90"/>
        <w:rPr>
          <w:kern w:val="2"/>
        </w:rPr>
      </w:pPr>
    </w:p>
    <w:p>
      <w:pPr>
        <w:rPr>
          <w:kern w:val="2"/>
        </w:rPr>
      </w:pPr>
      <w:r>
        <w:rPr>
          <w:rFonts w:hint="eastAsia"/>
          <w:color w:val="000000"/>
          <w:kern w:val="2"/>
          <w:szCs w:val="21"/>
        </w:rPr>
        <w:t>将系统的当前时间设置为</w:t>
      </w:r>
      <w:r>
        <w:rPr>
          <w:color w:val="000000"/>
          <w:kern w:val="2"/>
          <w:szCs w:val="21"/>
        </w:rPr>
        <w:t>2017</w:t>
      </w:r>
      <w:r>
        <w:rPr>
          <w:rFonts w:hint="eastAsia"/>
          <w:color w:val="000000"/>
          <w:kern w:val="2"/>
          <w:szCs w:val="21"/>
        </w:rPr>
        <w:t>年</w:t>
      </w:r>
      <w:r>
        <w:rPr>
          <w:color w:val="000000"/>
          <w:kern w:val="2"/>
          <w:szCs w:val="21"/>
        </w:rPr>
        <w:t>9</w:t>
      </w:r>
      <w:r>
        <w:rPr>
          <w:rFonts w:hint="eastAsia"/>
          <w:color w:val="000000"/>
          <w:kern w:val="2"/>
          <w:szCs w:val="21"/>
        </w:rPr>
        <w:t>月</w:t>
      </w:r>
      <w:r>
        <w:rPr>
          <w:color w:val="000000"/>
          <w:kern w:val="2"/>
          <w:szCs w:val="21"/>
        </w:rPr>
        <w:t>1</w:t>
      </w:r>
      <w:r>
        <w:rPr>
          <w:rFonts w:hint="eastAsia"/>
          <w:color w:val="000000"/>
          <w:kern w:val="2"/>
          <w:szCs w:val="21"/>
        </w:rPr>
        <w:t>日</w:t>
      </w:r>
      <w:r>
        <w:rPr>
          <w:color w:val="000000"/>
          <w:kern w:val="2"/>
          <w:szCs w:val="21"/>
        </w:rPr>
        <w:t>8</w:t>
      </w:r>
      <w:r>
        <w:rPr>
          <w:rFonts w:hint="eastAsia"/>
          <w:color w:val="000000"/>
          <w:kern w:val="2"/>
          <w:szCs w:val="21"/>
        </w:rPr>
        <w:t>点</w:t>
      </w:r>
      <w:r>
        <w:rPr>
          <w:color w:val="000000"/>
          <w:kern w:val="2"/>
          <w:szCs w:val="21"/>
        </w:rPr>
        <w:t>30</w:t>
      </w:r>
      <w:r>
        <w:rPr>
          <w:rFonts w:hint="eastAsia"/>
          <w:color w:val="000000"/>
          <w:kern w:val="2"/>
          <w:szCs w:val="21"/>
        </w:rPr>
        <w:t>分的</w:t>
      </w:r>
      <w:r>
        <w:rPr>
          <w:color w:val="000000"/>
          <w:kern w:val="2"/>
          <w:szCs w:val="21"/>
        </w:rPr>
        <w:t>date</w:t>
      </w:r>
      <w:r>
        <w:rPr>
          <w:rFonts w:hint="eastAsia"/>
          <w:color w:val="000000"/>
          <w:kern w:val="2"/>
          <w:szCs w:val="21"/>
        </w:rPr>
        <w:t>命令如下所示：</w:t>
      </w:r>
    </w:p>
    <w:p>
      <w:pPr>
        <w:pStyle w:val="58"/>
        <w:spacing w:line="160" w:lineRule="exact"/>
        <w:rPr>
          <w:kern w:val="2"/>
        </w:rPr>
      </w:pPr>
    </w:p>
    <w:p>
      <w:pPr>
        <w:pStyle w:val="26"/>
        <w:spacing w:line="240" w:lineRule="exact"/>
        <w:rPr>
          <w:kern w:val="2"/>
        </w:rPr>
      </w:pPr>
      <w:r>
        <w:rPr>
          <w:kern w:val="2"/>
        </w:rPr>
        <w:t>[root@linuxprobe ~]# date -s "20170901 8:30:00"</w:t>
      </w:r>
    </w:p>
    <w:p>
      <w:pPr>
        <w:pStyle w:val="26"/>
        <w:spacing w:line="240" w:lineRule="exact"/>
        <w:rPr>
          <w:kern w:val="2"/>
        </w:rPr>
      </w:pPr>
      <w:r>
        <w:rPr>
          <w:bCs/>
          <w:kern w:val="2"/>
        </w:rPr>
        <w:t>Fri</w:t>
      </w:r>
      <w:r>
        <w:rPr>
          <w:kern w:val="2"/>
        </w:rPr>
        <w:t> Sep 1 08:30:00 CST 2017</w:t>
      </w:r>
    </w:p>
    <w:p>
      <w:pPr>
        <w:pStyle w:val="59"/>
        <w:spacing w:after="90"/>
        <w:rPr>
          <w:kern w:val="2"/>
        </w:rPr>
      </w:pPr>
    </w:p>
    <w:p>
      <w:pPr>
        <w:rPr>
          <w:kern w:val="2"/>
        </w:rPr>
      </w:pPr>
      <w:r>
        <w:rPr>
          <w:rFonts w:hint="eastAsia"/>
          <w:color w:val="000000"/>
          <w:kern w:val="2"/>
          <w:szCs w:val="21"/>
        </w:rPr>
        <w:t>再次使用</w:t>
      </w:r>
      <w:r>
        <w:rPr>
          <w:color w:val="000000"/>
          <w:kern w:val="2"/>
          <w:szCs w:val="21"/>
        </w:rPr>
        <w:t>date</w:t>
      </w:r>
      <w:r>
        <w:rPr>
          <w:rFonts w:hint="eastAsia"/>
          <w:color w:val="000000"/>
          <w:kern w:val="2"/>
          <w:szCs w:val="21"/>
        </w:rPr>
        <w:t>命令并按照默认的格式查看当前的系统时间，如下所示：</w:t>
      </w:r>
    </w:p>
    <w:p>
      <w:pPr>
        <w:pStyle w:val="58"/>
        <w:spacing w:line="160" w:lineRule="exact"/>
        <w:rPr>
          <w:kern w:val="2"/>
        </w:rPr>
      </w:pPr>
    </w:p>
    <w:p>
      <w:pPr>
        <w:pStyle w:val="26"/>
        <w:spacing w:line="240" w:lineRule="exact"/>
        <w:rPr>
          <w:kern w:val="2"/>
        </w:rPr>
      </w:pPr>
      <w:r>
        <w:rPr>
          <w:kern w:val="2"/>
        </w:rPr>
        <w:t>[root@linuxprobe ~]# date</w:t>
      </w:r>
    </w:p>
    <w:p>
      <w:pPr>
        <w:pStyle w:val="26"/>
        <w:spacing w:line="240" w:lineRule="exact"/>
        <w:rPr>
          <w:kern w:val="2"/>
        </w:rPr>
      </w:pPr>
      <w:r>
        <w:rPr>
          <w:bCs/>
          <w:kern w:val="2"/>
        </w:rPr>
        <w:t>Fri</w:t>
      </w:r>
      <w:r>
        <w:rPr>
          <w:kern w:val="2"/>
        </w:rPr>
        <w:t> Sep 1 08:30:01 CST 2017</w:t>
      </w:r>
    </w:p>
    <w:p>
      <w:pPr>
        <w:pStyle w:val="59"/>
        <w:spacing w:after="90"/>
        <w:rPr>
          <w:kern w:val="2"/>
        </w:rPr>
      </w:pPr>
    </w:p>
    <w:p>
      <w:pPr>
        <w:rPr>
          <w:spacing w:val="6"/>
          <w:kern w:val="2"/>
          <w:sz w:val="18"/>
        </w:rPr>
      </w:pPr>
      <w:r>
        <w:rPr>
          <w:color w:val="000000"/>
          <w:spacing w:val="6"/>
          <w:kern w:val="2"/>
          <w:sz w:val="18"/>
          <w:szCs w:val="21"/>
        </w:rPr>
        <w:t>date</w:t>
      </w:r>
      <w:r>
        <w:rPr>
          <w:rFonts w:hint="eastAsia"/>
          <w:color w:val="000000"/>
          <w:spacing w:val="6"/>
          <w:kern w:val="2"/>
          <w:sz w:val="18"/>
          <w:szCs w:val="21"/>
        </w:rPr>
        <w:t>命令中的参数</w:t>
      </w:r>
      <w:r>
        <w:rPr>
          <w:color w:val="000000"/>
          <w:spacing w:val="6"/>
          <w:kern w:val="2"/>
          <w:sz w:val="18"/>
          <w:szCs w:val="21"/>
        </w:rPr>
        <w:t>%j</w:t>
      </w:r>
      <w:r>
        <w:rPr>
          <w:rFonts w:hint="eastAsia"/>
          <w:color w:val="000000"/>
          <w:spacing w:val="6"/>
          <w:kern w:val="2"/>
          <w:sz w:val="18"/>
          <w:szCs w:val="21"/>
        </w:rPr>
        <w:t>可用来查看今天是当年中的第几天。这个参数能够很好地区分备份时间的新旧，即数字越大，越靠近当前时间。该参数的使用方式以及显示结果如下所示。</w:t>
      </w:r>
    </w:p>
    <w:p>
      <w:pPr>
        <w:pStyle w:val="58"/>
        <w:rPr>
          <w:kern w:val="2"/>
        </w:rPr>
      </w:pPr>
    </w:p>
    <w:p>
      <w:pPr>
        <w:pStyle w:val="26"/>
        <w:rPr>
          <w:kern w:val="2"/>
        </w:rPr>
      </w:pPr>
      <w:r>
        <w:rPr>
          <w:kern w:val="2"/>
        </w:rPr>
        <w:t>[root@linuxprobe ~]# date "+%j"</w:t>
      </w:r>
    </w:p>
    <w:p>
      <w:pPr>
        <w:pStyle w:val="26"/>
        <w:rPr>
          <w:bCs/>
          <w:kern w:val="2"/>
        </w:rPr>
      </w:pPr>
      <w:r>
        <w:rPr>
          <w:bCs/>
          <w:kern w:val="2"/>
        </w:rPr>
        <w:t>244</w:t>
      </w:r>
    </w:p>
    <w:p>
      <w:pPr>
        <w:pStyle w:val="59"/>
        <w:spacing w:after="90"/>
        <w:rPr>
          <w:kern w:val="2"/>
        </w:rPr>
      </w:pPr>
    </w:p>
    <w:p>
      <w:pPr>
        <w:pStyle w:val="5"/>
        <w:pageBreakBefore/>
        <w:rPr>
          <w:kern w:val="2"/>
        </w:rPr>
      </w:pPr>
      <w:r>
        <w:rPr>
          <w:color w:val="000000"/>
          <w:kern w:val="2"/>
        </w:rPr>
        <w:t>3．</w:t>
      </w:r>
      <w:r>
        <w:rPr>
          <w:bCs w:val="0"/>
          <w:color w:val="000000"/>
          <w:kern w:val="2"/>
        </w:rPr>
        <w:t>reboot</w:t>
      </w:r>
      <w:r>
        <w:rPr>
          <w:rFonts w:hint="eastAsia"/>
          <w:bCs w:val="0"/>
          <w:color w:val="000000"/>
          <w:kern w:val="2"/>
        </w:rPr>
        <w:t>命令  重启系统</w:t>
      </w:r>
    </w:p>
    <w:p>
      <w:pPr>
        <w:rPr>
          <w:kern w:val="2"/>
        </w:rPr>
      </w:pPr>
      <w:r>
        <w:rPr>
          <w:color w:val="000000"/>
          <w:kern w:val="2"/>
          <w:szCs w:val="21"/>
        </w:rPr>
        <w:t>reboot</w:t>
      </w:r>
      <w:r>
        <w:rPr>
          <w:rFonts w:hint="eastAsia"/>
          <w:color w:val="000000"/>
          <w:kern w:val="2"/>
          <w:szCs w:val="21"/>
        </w:rPr>
        <w:t>命令用于重启系统，其格式为</w:t>
      </w:r>
      <w:r>
        <w:rPr>
          <w:color w:val="000000"/>
          <w:kern w:val="2"/>
          <w:szCs w:val="21"/>
        </w:rPr>
        <w:t>reboot</w:t>
      </w:r>
      <w:r>
        <w:rPr>
          <w:rFonts w:hint="eastAsia"/>
          <w:color w:val="000000"/>
          <w:kern w:val="2"/>
          <w:szCs w:val="21"/>
        </w:rPr>
        <w:t>。</w:t>
      </w:r>
    </w:p>
    <w:p>
      <w:pPr>
        <w:rPr>
          <w:kern w:val="2"/>
        </w:rPr>
      </w:pPr>
      <w:r>
        <w:rPr>
          <w:rFonts w:hint="eastAsia"/>
          <w:kern w:val="2"/>
        </w:rPr>
        <w:t>由于重启计算机这种操作会涉及硬件资源的管理权限，因此默认只能使用</w:t>
      </w:r>
      <w:r>
        <w:rPr>
          <w:kern w:val="2"/>
        </w:rPr>
        <w:t>root</w:t>
      </w:r>
      <w:r>
        <w:rPr>
          <w:rFonts w:hint="eastAsia"/>
          <w:kern w:val="2"/>
        </w:rPr>
        <w:t>管理员来重启，其命令如下：</w:t>
      </w:r>
    </w:p>
    <w:p>
      <w:pPr>
        <w:pStyle w:val="58"/>
        <w:rPr>
          <w:kern w:val="2"/>
        </w:rPr>
      </w:pPr>
    </w:p>
    <w:p>
      <w:pPr>
        <w:pStyle w:val="26"/>
        <w:rPr>
          <w:kern w:val="2"/>
        </w:rPr>
      </w:pPr>
      <w:r>
        <w:rPr>
          <w:kern w:val="2"/>
        </w:rPr>
        <w:t>[root@linuxprobe ~]# reboot</w:t>
      </w:r>
    </w:p>
    <w:p>
      <w:pPr>
        <w:pStyle w:val="59"/>
        <w:spacing w:after="90"/>
        <w:rPr>
          <w:kern w:val="2"/>
        </w:rPr>
      </w:pPr>
    </w:p>
    <w:p>
      <w:pPr>
        <w:pStyle w:val="5"/>
        <w:rPr>
          <w:kern w:val="2"/>
        </w:rPr>
      </w:pPr>
      <w:r>
        <w:rPr>
          <w:color w:val="000000"/>
          <w:kern w:val="2"/>
        </w:rPr>
        <w:t>4．</w:t>
      </w:r>
      <w:r>
        <w:rPr>
          <w:bCs w:val="0"/>
          <w:color w:val="000000"/>
          <w:kern w:val="2"/>
        </w:rPr>
        <w:t>poweroff</w:t>
      </w:r>
      <w:r>
        <w:rPr>
          <w:rFonts w:hint="eastAsia"/>
          <w:bCs w:val="0"/>
          <w:color w:val="000000"/>
          <w:kern w:val="2"/>
        </w:rPr>
        <w:t>命令  关闭系统</w:t>
      </w:r>
    </w:p>
    <w:p>
      <w:pPr>
        <w:rPr>
          <w:kern w:val="2"/>
        </w:rPr>
      </w:pPr>
      <w:r>
        <w:rPr>
          <w:color w:val="000000"/>
          <w:kern w:val="2"/>
          <w:szCs w:val="21"/>
        </w:rPr>
        <w:t>poweroff</w:t>
      </w:r>
      <w:r>
        <w:rPr>
          <w:rFonts w:hint="eastAsia"/>
          <w:color w:val="000000"/>
          <w:kern w:val="2"/>
          <w:szCs w:val="21"/>
        </w:rPr>
        <w:t>命令用于关闭系统，其格式为</w:t>
      </w:r>
      <w:r>
        <w:rPr>
          <w:color w:val="000000"/>
          <w:kern w:val="2"/>
          <w:szCs w:val="21"/>
        </w:rPr>
        <w:t>poweroff</w:t>
      </w:r>
      <w:r>
        <w:rPr>
          <w:rFonts w:hint="eastAsia"/>
          <w:color w:val="000000"/>
          <w:kern w:val="2"/>
          <w:szCs w:val="21"/>
        </w:rPr>
        <w:t>。</w:t>
      </w:r>
    </w:p>
    <w:p>
      <w:pPr>
        <w:rPr>
          <w:kern w:val="2"/>
        </w:rPr>
      </w:pPr>
      <w:r>
        <w:rPr>
          <w:rFonts w:hint="eastAsia"/>
          <w:kern w:val="2"/>
        </w:rPr>
        <w:t>该命令与</w:t>
      </w:r>
      <w:r>
        <w:rPr>
          <w:kern w:val="2"/>
        </w:rPr>
        <w:t>reboot</w:t>
      </w:r>
      <w:r>
        <w:rPr>
          <w:rFonts w:hint="eastAsia"/>
          <w:kern w:val="2"/>
        </w:rPr>
        <w:t>命令相同，都会涉及硬件资源的管理权限，因此默认只有</w:t>
      </w:r>
      <w:r>
        <w:rPr>
          <w:kern w:val="2"/>
        </w:rPr>
        <w:t>root</w:t>
      </w:r>
      <w:r>
        <w:rPr>
          <w:rFonts w:hint="eastAsia"/>
          <w:kern w:val="2"/>
        </w:rPr>
        <w:t>管理员才可以关闭电脑，其命令如下：</w:t>
      </w:r>
    </w:p>
    <w:p>
      <w:pPr>
        <w:pStyle w:val="58"/>
        <w:rPr>
          <w:kern w:val="2"/>
        </w:rPr>
      </w:pPr>
    </w:p>
    <w:p>
      <w:pPr>
        <w:pStyle w:val="26"/>
        <w:rPr>
          <w:kern w:val="2"/>
        </w:rPr>
      </w:pPr>
      <w:r>
        <w:rPr>
          <w:kern w:val="2"/>
        </w:rPr>
        <w:t>[root@linuxprobe ~]# poweroff</w:t>
      </w:r>
    </w:p>
    <w:p>
      <w:pPr>
        <w:pStyle w:val="59"/>
        <w:spacing w:after="90"/>
        <w:rPr>
          <w:kern w:val="2"/>
        </w:rPr>
      </w:pPr>
    </w:p>
    <w:p>
      <w:pPr>
        <w:pStyle w:val="5"/>
        <w:rPr>
          <w:kern w:val="2"/>
        </w:rPr>
      </w:pPr>
      <w:r>
        <w:rPr>
          <w:color w:val="000000"/>
          <w:kern w:val="2"/>
        </w:rPr>
        <w:t>5．</w:t>
      </w:r>
      <w:r>
        <w:rPr>
          <w:bCs w:val="0"/>
          <w:color w:val="000000"/>
          <w:kern w:val="2"/>
        </w:rPr>
        <w:t>wget</w:t>
      </w:r>
      <w:r>
        <w:rPr>
          <w:rFonts w:hint="eastAsia"/>
          <w:bCs w:val="0"/>
          <w:color w:val="000000"/>
          <w:kern w:val="2"/>
        </w:rPr>
        <w:t>命令  下载网络文件</w:t>
      </w:r>
    </w:p>
    <w:p>
      <w:pPr>
        <w:rPr>
          <w:kern w:val="2"/>
        </w:rPr>
      </w:pPr>
      <w:r>
        <w:rPr>
          <w:color w:val="000000"/>
          <w:kern w:val="2"/>
          <w:szCs w:val="21"/>
        </w:rPr>
        <w:t>wget</w:t>
      </w:r>
      <w:r>
        <w:rPr>
          <w:rFonts w:hint="eastAsia"/>
          <w:color w:val="000000"/>
          <w:kern w:val="2"/>
          <w:szCs w:val="21"/>
        </w:rPr>
        <w:t>命令用于在终端中下载网络文件，格式为“</w:t>
      </w:r>
      <w:r>
        <w:rPr>
          <w:color w:val="000000"/>
          <w:kern w:val="2"/>
          <w:szCs w:val="21"/>
        </w:rPr>
        <w:t>wget [</w:t>
      </w:r>
      <w:r>
        <w:rPr>
          <w:rFonts w:hint="eastAsia"/>
          <w:color w:val="000000"/>
          <w:kern w:val="2"/>
          <w:szCs w:val="21"/>
        </w:rPr>
        <w:t>参数</w:t>
      </w:r>
      <w:r>
        <w:rPr>
          <w:color w:val="000000"/>
          <w:kern w:val="2"/>
          <w:szCs w:val="21"/>
        </w:rPr>
        <w:t xml:space="preserve">] </w:t>
      </w:r>
      <w:r>
        <w:rPr>
          <w:rFonts w:hint="eastAsia"/>
          <w:color w:val="000000"/>
          <w:kern w:val="2"/>
          <w:szCs w:val="21"/>
        </w:rPr>
        <w:t>下载地址”。</w:t>
      </w:r>
    </w:p>
    <w:p>
      <w:pPr>
        <w:rPr>
          <w:strike/>
          <w:kern w:val="2"/>
        </w:rPr>
      </w:pPr>
      <w:r>
        <w:rPr>
          <w:rFonts w:hint="eastAsia"/>
          <w:kern w:val="2"/>
        </w:rPr>
        <w:t>如果您没有</w:t>
      </w:r>
      <w:r>
        <w:rPr>
          <w:kern w:val="2"/>
        </w:rPr>
        <w:t>Linux</w:t>
      </w:r>
      <w:r>
        <w:rPr>
          <w:rFonts w:hint="eastAsia"/>
          <w:kern w:val="2"/>
        </w:rPr>
        <w:t>系统的管理经验，当前只需了解一下</w:t>
      </w:r>
      <w:r>
        <w:rPr>
          <w:kern w:val="2"/>
        </w:rPr>
        <w:t>wget</w:t>
      </w:r>
      <w:r>
        <w:rPr>
          <w:rFonts w:hint="eastAsia"/>
          <w:kern w:val="2"/>
        </w:rPr>
        <w:t>命令的参数以及作用，然后看一下下面的演示实验即可，切记不要急于求成。后面章节将逐步讲解</w:t>
      </w:r>
      <w:r>
        <w:rPr>
          <w:kern w:val="2"/>
        </w:rPr>
        <w:t>Linux</w:t>
      </w:r>
      <w:r>
        <w:rPr>
          <w:rFonts w:hint="eastAsia"/>
          <w:kern w:val="2"/>
        </w:rPr>
        <w:t>系统的配置管理方法，可以等您掌握了网卡的配置方法后再来进行这个实验操作。表</w:t>
      </w:r>
      <w:r>
        <w:rPr>
          <w:kern w:val="2"/>
        </w:rPr>
        <w:t>2-5</w:t>
      </w:r>
      <w:r>
        <w:rPr>
          <w:rFonts w:hint="eastAsia"/>
          <w:kern w:val="2"/>
        </w:rPr>
        <w:t>所示为</w:t>
      </w:r>
      <w:r>
        <w:rPr>
          <w:kern w:val="2"/>
        </w:rPr>
        <w:t>wget</w:t>
      </w:r>
      <w:r>
        <w:rPr>
          <w:rFonts w:hint="eastAsia"/>
          <w:kern w:val="2"/>
        </w:rPr>
        <w:t>命令的参数以及参数的作用。</w:t>
      </w:r>
    </w:p>
    <w:p>
      <w:pPr>
        <w:pStyle w:val="27"/>
        <w:rPr>
          <w:kern w:val="2"/>
        </w:rPr>
      </w:pPr>
      <w:r>
        <w:rPr>
          <w:rFonts w:hint="eastAsia"/>
          <w:kern w:val="2"/>
        </w:rPr>
        <w:t>表</w:t>
      </w:r>
      <w:r>
        <w:rPr>
          <w:kern w:val="2"/>
        </w:rPr>
        <w:t>2-5</w:t>
      </w:r>
      <w:r>
        <w:rPr>
          <w:kern w:val="2"/>
        </w:rPr>
        <w:tab/>
      </w:r>
      <w:r>
        <w:rPr>
          <w:kern w:val="2"/>
        </w:rPr>
        <w:t>wget</w:t>
      </w:r>
      <w:r>
        <w:rPr>
          <w:rFonts w:hint="eastAsia"/>
          <w:kern w:val="2"/>
        </w:rPr>
        <w:t>命令的参数以及作用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416"/>
        <w:gridCol w:w="464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tcBorders>
              <w:top w:val="single" w:color="000000" w:sz="6" w:space="0"/>
              <w:bottom w:val="single" w:color="000000" w:sz="4" w:space="0"/>
            </w:tcBorders>
            <w:shd w:val="clear" w:color="auto" w:fill="D9D9D9"/>
            <w:vAlign w:val="center"/>
          </w:tcPr>
          <w:p>
            <w:pPr>
              <w:pStyle w:val="50"/>
              <w:spacing w:before="30" w:beforeLines="10" w:after="30" w:afterLines="10"/>
              <w:rPr>
                <w:kern w:val="2"/>
              </w:rPr>
            </w:pPr>
            <w:r>
              <w:rPr>
                <w:rFonts w:hint="eastAsia"/>
                <w:kern w:val="2"/>
              </w:rPr>
              <w:t>参数</w:t>
            </w:r>
          </w:p>
        </w:tc>
        <w:tc>
          <w:tcPr>
            <w:tcW w:w="4645" w:type="dxa"/>
            <w:tcBorders>
              <w:top w:val="single" w:color="000000" w:sz="6" w:space="0"/>
              <w:bottom w:val="single" w:color="000000" w:sz="4" w:space="0"/>
            </w:tcBorders>
            <w:shd w:val="clear" w:color="auto" w:fill="D9D9D9"/>
            <w:vAlign w:val="center"/>
          </w:tcPr>
          <w:p>
            <w:pPr>
              <w:pStyle w:val="50"/>
              <w:spacing w:before="30" w:beforeLines="10" w:after="30" w:afterLines="1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tcBorders>
              <w:top w:val="single" w:color="000000" w:sz="4" w:space="0"/>
            </w:tcBorders>
            <w:vAlign w:val="center"/>
          </w:tcPr>
          <w:p>
            <w:pPr>
              <w:pStyle w:val="57"/>
              <w:spacing w:before="30" w:beforeLines="10" w:after="30" w:afterLines="10"/>
              <w:rPr>
                <w:kern w:val="2"/>
              </w:rPr>
            </w:pPr>
            <w:r>
              <w:rPr>
                <w:kern w:val="2"/>
              </w:rPr>
              <w:t>-b</w:t>
            </w:r>
          </w:p>
        </w:tc>
        <w:tc>
          <w:tcPr>
            <w:tcW w:w="4645" w:type="dxa"/>
            <w:tcBorders>
              <w:top w:val="single" w:color="000000" w:sz="4" w:space="0"/>
            </w:tcBorders>
            <w:vAlign w:val="center"/>
          </w:tcPr>
          <w:p>
            <w:pPr>
              <w:pStyle w:val="28"/>
              <w:spacing w:before="30" w:beforeLines="10" w:after="30" w:afterLines="10"/>
              <w:rPr>
                <w:kern w:val="2"/>
              </w:rPr>
            </w:pPr>
            <w:r>
              <w:rPr>
                <w:rFonts w:hint="eastAsia"/>
                <w:kern w:val="2"/>
              </w:rPr>
              <w:t>后台下载模式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spacing w:before="30" w:beforeLines="10" w:after="30" w:afterLines="10"/>
              <w:rPr>
                <w:kern w:val="2"/>
              </w:rPr>
            </w:pPr>
            <w:r>
              <w:rPr>
                <w:kern w:val="2"/>
              </w:rPr>
              <w:t>-</w:t>
            </w:r>
            <w:r>
              <w:rPr>
                <w:rFonts w:hint="eastAsia"/>
                <w:kern w:val="2"/>
              </w:rPr>
              <w:t>P</w:t>
            </w:r>
          </w:p>
        </w:tc>
        <w:tc>
          <w:tcPr>
            <w:tcW w:w="4645" w:type="dxa"/>
            <w:vAlign w:val="center"/>
          </w:tcPr>
          <w:p>
            <w:pPr>
              <w:pStyle w:val="28"/>
              <w:spacing w:before="30" w:beforeLines="10" w:after="30" w:afterLines="10"/>
              <w:rPr>
                <w:kern w:val="2"/>
              </w:rPr>
            </w:pPr>
            <w:r>
              <w:rPr>
                <w:rFonts w:hint="eastAsia"/>
                <w:kern w:val="2"/>
              </w:rPr>
              <w:t>下载到指定目录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spacing w:before="30" w:beforeLines="10" w:after="30" w:afterLines="10"/>
              <w:rPr>
                <w:kern w:val="2"/>
              </w:rPr>
            </w:pPr>
            <w:r>
              <w:rPr>
                <w:kern w:val="2"/>
              </w:rPr>
              <w:t>-t</w:t>
            </w:r>
          </w:p>
        </w:tc>
        <w:tc>
          <w:tcPr>
            <w:tcW w:w="4645" w:type="dxa"/>
            <w:vAlign w:val="center"/>
          </w:tcPr>
          <w:p>
            <w:pPr>
              <w:pStyle w:val="28"/>
              <w:spacing w:before="30" w:beforeLines="10" w:after="30" w:afterLines="10"/>
              <w:rPr>
                <w:kern w:val="2"/>
              </w:rPr>
            </w:pPr>
            <w:r>
              <w:rPr>
                <w:rFonts w:hint="eastAsia"/>
                <w:kern w:val="2"/>
              </w:rPr>
              <w:t>最大尝试次数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spacing w:before="30" w:beforeLines="10" w:after="30" w:afterLines="10"/>
              <w:rPr>
                <w:kern w:val="2"/>
              </w:rPr>
            </w:pPr>
            <w:r>
              <w:rPr>
                <w:kern w:val="2"/>
              </w:rPr>
              <w:t>-c</w:t>
            </w:r>
          </w:p>
        </w:tc>
        <w:tc>
          <w:tcPr>
            <w:tcW w:w="4645" w:type="dxa"/>
            <w:vAlign w:val="center"/>
          </w:tcPr>
          <w:p>
            <w:pPr>
              <w:pStyle w:val="28"/>
              <w:spacing w:before="30" w:beforeLines="10" w:after="30" w:afterLines="10"/>
              <w:rPr>
                <w:kern w:val="2"/>
              </w:rPr>
            </w:pPr>
            <w:r>
              <w:rPr>
                <w:rFonts w:hint="eastAsia"/>
                <w:kern w:val="2"/>
              </w:rPr>
              <w:t>断点续传</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spacing w:before="30" w:beforeLines="10" w:after="30" w:afterLines="10"/>
              <w:rPr>
                <w:kern w:val="2"/>
              </w:rPr>
            </w:pPr>
            <w:r>
              <w:rPr>
                <w:kern w:val="2"/>
              </w:rPr>
              <w:t>-p</w:t>
            </w:r>
          </w:p>
        </w:tc>
        <w:tc>
          <w:tcPr>
            <w:tcW w:w="4645" w:type="dxa"/>
            <w:vAlign w:val="center"/>
          </w:tcPr>
          <w:p>
            <w:pPr>
              <w:pStyle w:val="28"/>
              <w:spacing w:before="30" w:beforeLines="10" w:after="30" w:afterLines="10"/>
              <w:rPr>
                <w:kern w:val="2"/>
              </w:rPr>
            </w:pPr>
            <w:r>
              <w:rPr>
                <w:rFonts w:hint="eastAsia"/>
                <w:kern w:val="2"/>
              </w:rPr>
              <w:t>下载页面内所有资源，包括图片、视频等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spacing w:before="30" w:beforeLines="10" w:after="30" w:afterLines="10"/>
              <w:rPr>
                <w:kern w:val="2"/>
              </w:rPr>
            </w:pPr>
            <w:r>
              <w:rPr>
                <w:kern w:val="2"/>
              </w:rPr>
              <w:t>-r</w:t>
            </w:r>
          </w:p>
        </w:tc>
        <w:tc>
          <w:tcPr>
            <w:tcW w:w="4645" w:type="dxa"/>
            <w:vAlign w:val="center"/>
          </w:tcPr>
          <w:p>
            <w:pPr>
              <w:pStyle w:val="28"/>
              <w:spacing w:before="30" w:beforeLines="10" w:after="30" w:afterLines="10"/>
              <w:rPr>
                <w:kern w:val="2"/>
              </w:rPr>
            </w:pPr>
            <w:r>
              <w:rPr>
                <w:rFonts w:hint="eastAsia"/>
                <w:kern w:val="2"/>
              </w:rPr>
              <w:t>递归下载</w:t>
            </w:r>
          </w:p>
        </w:tc>
      </w:tr>
    </w:tbl>
    <w:p>
      <w:pPr>
        <w:pStyle w:val="29"/>
        <w:rPr>
          <w:kern w:val="2"/>
        </w:rPr>
      </w:pPr>
    </w:p>
    <w:p>
      <w:pPr>
        <w:rPr>
          <w:spacing w:val="4"/>
          <w:kern w:val="2"/>
        </w:rPr>
      </w:pPr>
      <w:r>
        <w:rPr>
          <w:rFonts w:hint="eastAsia"/>
          <w:color w:val="000000"/>
          <w:spacing w:val="4"/>
          <w:kern w:val="2"/>
          <w:szCs w:val="21"/>
        </w:rPr>
        <w:t>尝试使用</w:t>
      </w:r>
      <w:r>
        <w:rPr>
          <w:color w:val="000000"/>
          <w:spacing w:val="4"/>
          <w:kern w:val="2"/>
          <w:szCs w:val="21"/>
        </w:rPr>
        <w:t>wget</w:t>
      </w:r>
      <w:r>
        <w:rPr>
          <w:rFonts w:hint="eastAsia"/>
          <w:color w:val="000000"/>
          <w:spacing w:val="4"/>
          <w:kern w:val="2"/>
          <w:szCs w:val="21"/>
        </w:rPr>
        <w:t>命令从本书的配套站点中下载本书的最新</w:t>
      </w:r>
      <w:r>
        <w:rPr>
          <w:color w:val="000000"/>
          <w:spacing w:val="4"/>
          <w:kern w:val="2"/>
          <w:szCs w:val="21"/>
        </w:rPr>
        <w:t>pdf</w:t>
      </w:r>
      <w:r>
        <w:rPr>
          <w:rFonts w:hint="eastAsia"/>
          <w:color w:val="000000"/>
          <w:spacing w:val="4"/>
          <w:kern w:val="2"/>
          <w:szCs w:val="21"/>
        </w:rPr>
        <w:t>格式电子文档，这个文件的完整路径为</w:t>
      </w:r>
      <w:r>
        <w:fldChar w:fldCharType="begin"/>
      </w:r>
      <w:r>
        <w:instrText xml:space="preserve"> HYPERLINK "http://www.linuxprobe.com/docs/LinuxProbe.pdf" </w:instrText>
      </w:r>
      <w:r>
        <w:fldChar w:fldCharType="separate"/>
      </w:r>
      <w:r>
        <w:rPr>
          <w:color w:val="000000"/>
          <w:spacing w:val="4"/>
          <w:kern w:val="2"/>
          <w:szCs w:val="21"/>
        </w:rPr>
        <w:t>http://www.linuxprobe.com/docs/LinuxProbe.pdf</w:t>
      </w:r>
      <w:r>
        <w:rPr>
          <w:color w:val="000000"/>
          <w:spacing w:val="4"/>
          <w:kern w:val="2"/>
          <w:szCs w:val="21"/>
        </w:rPr>
        <w:fldChar w:fldCharType="end"/>
      </w:r>
      <w:r>
        <w:rPr>
          <w:rFonts w:hint="eastAsia"/>
          <w:color w:val="000000"/>
          <w:spacing w:val="4"/>
          <w:kern w:val="2"/>
          <w:szCs w:val="21"/>
        </w:rPr>
        <w:t>，执行该命令后的下载效果如下：</w:t>
      </w:r>
    </w:p>
    <w:p>
      <w:pPr>
        <w:pStyle w:val="58"/>
        <w:rPr>
          <w:kern w:val="2"/>
        </w:rPr>
      </w:pPr>
    </w:p>
    <w:p>
      <w:pPr>
        <w:pStyle w:val="26"/>
        <w:spacing w:line="240" w:lineRule="exact"/>
        <w:rPr>
          <w:kern w:val="2"/>
        </w:rPr>
      </w:pPr>
      <w:r>
        <w:rPr>
          <w:kern w:val="2"/>
        </w:rPr>
        <w:t>[root@linuxprobe ~]# wget http://www.linuxprobe.com/docs/LinuxProbe.pdf</w:t>
      </w:r>
    </w:p>
    <w:p>
      <w:pPr>
        <w:pStyle w:val="26"/>
        <w:spacing w:line="240" w:lineRule="exact"/>
        <w:rPr>
          <w:kern w:val="2"/>
        </w:rPr>
      </w:pPr>
      <w:r>
        <w:rPr>
          <w:kern w:val="2"/>
        </w:rPr>
        <w:t>--2017-08-24 19:30:12 -- http://www.linuxprobe.com/docs/LinuxProbe.pdf</w:t>
      </w:r>
    </w:p>
    <w:p>
      <w:pPr>
        <w:pStyle w:val="26"/>
        <w:spacing w:line="240" w:lineRule="exact"/>
        <w:rPr>
          <w:kern w:val="2"/>
        </w:rPr>
      </w:pPr>
      <w:r>
        <w:rPr>
          <w:kern w:val="2"/>
        </w:rPr>
        <w:t>Resolving www.linuxprobe.com (www.linuxprobe.com)... 220.181.105.185</w:t>
      </w:r>
    </w:p>
    <w:p>
      <w:pPr>
        <w:pStyle w:val="26"/>
        <w:spacing w:line="240" w:lineRule="exact"/>
        <w:rPr>
          <w:spacing w:val="4"/>
          <w:kern w:val="2"/>
        </w:rPr>
      </w:pPr>
      <w:r>
        <w:rPr>
          <w:spacing w:val="4"/>
          <w:kern w:val="2"/>
        </w:rPr>
        <w:t>Connecting to www.linuxprobe.com (www.linuxprobe.com)|220.181.105.185|:80...</w:t>
      </w:r>
    </w:p>
    <w:p>
      <w:pPr>
        <w:pStyle w:val="26"/>
        <w:spacing w:line="240" w:lineRule="exact"/>
        <w:rPr>
          <w:spacing w:val="4"/>
          <w:kern w:val="2"/>
        </w:rPr>
      </w:pPr>
      <w:r>
        <w:rPr>
          <w:spacing w:val="4"/>
          <w:kern w:val="2"/>
        </w:rPr>
        <w:t>connected.</w:t>
      </w:r>
    </w:p>
    <w:p>
      <w:pPr>
        <w:pStyle w:val="26"/>
        <w:spacing w:line="240" w:lineRule="exact"/>
        <w:rPr>
          <w:kern w:val="2"/>
        </w:rPr>
      </w:pPr>
      <w:r>
        <w:rPr>
          <w:kern w:val="2"/>
        </w:rPr>
        <w:t>HTTP request sent, awaiting response... 200 OK</w:t>
      </w:r>
    </w:p>
    <w:p>
      <w:pPr>
        <w:pStyle w:val="26"/>
        <w:spacing w:line="240" w:lineRule="exact"/>
        <w:rPr>
          <w:kern w:val="2"/>
        </w:rPr>
      </w:pPr>
      <w:r>
        <w:rPr>
          <w:kern w:val="2"/>
        </w:rPr>
        <w:t>Length: 45948568 (44M) [application/pdf]</w:t>
      </w:r>
    </w:p>
    <w:p>
      <w:pPr>
        <w:pStyle w:val="26"/>
        <w:spacing w:line="240" w:lineRule="exact"/>
        <w:rPr>
          <w:kern w:val="2"/>
        </w:rPr>
      </w:pPr>
      <w:r>
        <w:rPr>
          <w:kern w:val="2"/>
        </w:rPr>
        <w:t>Saving to: ‘LinuxProbe.pdf’</w:t>
      </w:r>
    </w:p>
    <w:p>
      <w:pPr>
        <w:pStyle w:val="26"/>
        <w:spacing w:line="240" w:lineRule="exact"/>
        <w:rPr>
          <w:kern w:val="2"/>
        </w:rPr>
      </w:pPr>
    </w:p>
    <w:p>
      <w:pPr>
        <w:pStyle w:val="26"/>
        <w:spacing w:line="240" w:lineRule="exact"/>
        <w:rPr>
          <w:kern w:val="2"/>
        </w:rPr>
      </w:pPr>
      <w:r>
        <w:rPr>
          <w:kern w:val="2"/>
        </w:rPr>
        <w:t>100%[===========================================&gt;] 45,948,568 32.9MB/s in 1.3s</w:t>
      </w:r>
    </w:p>
    <w:p>
      <w:pPr>
        <w:pStyle w:val="26"/>
        <w:spacing w:line="240" w:lineRule="exact"/>
        <w:rPr>
          <w:kern w:val="2"/>
        </w:rPr>
      </w:pPr>
    </w:p>
    <w:p>
      <w:pPr>
        <w:pStyle w:val="26"/>
        <w:spacing w:line="240" w:lineRule="exact"/>
        <w:rPr>
          <w:kern w:val="2"/>
        </w:rPr>
      </w:pPr>
      <w:r>
        <w:rPr>
          <w:kern w:val="2"/>
        </w:rPr>
        <w:t>2017-08-24 19:30:14 (32.9 MB/s) - ‘LinuxProbe.pdf’ saved [45948568/45948568]</w:t>
      </w:r>
    </w:p>
    <w:p>
      <w:pPr>
        <w:pStyle w:val="59"/>
        <w:spacing w:after="90"/>
        <w:rPr>
          <w:kern w:val="2"/>
        </w:rPr>
      </w:pPr>
    </w:p>
    <w:p>
      <w:pPr>
        <w:rPr>
          <w:kern w:val="2"/>
        </w:rPr>
      </w:pPr>
      <w:r>
        <w:rPr>
          <w:rFonts w:hint="eastAsia"/>
          <w:color w:val="000000"/>
          <w:kern w:val="2"/>
          <w:szCs w:val="21"/>
        </w:rPr>
        <w:t>接下来，我们使用</w:t>
      </w:r>
      <w:r>
        <w:rPr>
          <w:color w:val="000000"/>
          <w:kern w:val="2"/>
          <w:szCs w:val="21"/>
        </w:rPr>
        <w:t>wget</w:t>
      </w:r>
      <w:r>
        <w:rPr>
          <w:rFonts w:hint="eastAsia"/>
          <w:color w:val="000000"/>
          <w:kern w:val="2"/>
          <w:szCs w:val="21"/>
        </w:rPr>
        <w:t>命令递归下载</w:t>
      </w:r>
      <w:r>
        <w:fldChar w:fldCharType="begin"/>
      </w:r>
      <w:r>
        <w:instrText xml:space="preserve"> HYPERLINK "http://www.linuxprobe.com" </w:instrText>
      </w:r>
      <w:r>
        <w:fldChar w:fldCharType="separate"/>
      </w:r>
      <w:r>
        <w:rPr>
          <w:color w:val="000000"/>
          <w:kern w:val="2"/>
          <w:szCs w:val="21"/>
        </w:rPr>
        <w:t>www.linuxprobe.com</w:t>
      </w:r>
      <w:r>
        <w:rPr>
          <w:color w:val="000000"/>
          <w:kern w:val="2"/>
          <w:szCs w:val="21"/>
        </w:rPr>
        <w:fldChar w:fldCharType="end"/>
      </w:r>
      <w:r>
        <w:rPr>
          <w:rFonts w:hint="eastAsia"/>
          <w:color w:val="000000"/>
          <w:kern w:val="2"/>
          <w:szCs w:val="21"/>
        </w:rPr>
        <w:t>网站内的所有页面数据以及文件，下载完后会自动保存到当前路径下一个名为</w:t>
      </w:r>
      <w:r>
        <w:rPr>
          <w:color w:val="000000"/>
          <w:kern w:val="2"/>
          <w:szCs w:val="21"/>
        </w:rPr>
        <w:t>www.linuxprobe.com</w:t>
      </w:r>
      <w:r>
        <w:rPr>
          <w:rFonts w:hint="eastAsia"/>
          <w:color w:val="000000"/>
          <w:kern w:val="2"/>
          <w:szCs w:val="21"/>
        </w:rPr>
        <w:t>的目录中。执行该操作的命令为</w:t>
      </w:r>
      <w:r>
        <w:rPr>
          <w:color w:val="000000"/>
          <w:kern w:val="2"/>
          <w:szCs w:val="21"/>
        </w:rPr>
        <w:t xml:space="preserve">wget -r -p </w:t>
      </w:r>
      <w:r>
        <w:fldChar w:fldCharType="begin"/>
      </w:r>
      <w:r>
        <w:instrText xml:space="preserve"> HYPERLINK "http://www.linuxprobe.com" </w:instrText>
      </w:r>
      <w:r>
        <w:fldChar w:fldCharType="separate"/>
      </w:r>
      <w:r>
        <w:rPr>
          <w:color w:val="000000"/>
          <w:kern w:val="2"/>
          <w:szCs w:val="21"/>
        </w:rPr>
        <w:t>http://www.linuxprobe.com</w:t>
      </w:r>
      <w:r>
        <w:rPr>
          <w:color w:val="000000"/>
          <w:kern w:val="2"/>
          <w:szCs w:val="21"/>
        </w:rPr>
        <w:fldChar w:fldCharType="end"/>
      </w:r>
      <w:r>
        <w:rPr>
          <w:rFonts w:hint="eastAsia"/>
          <w:color w:val="000000"/>
          <w:kern w:val="2"/>
          <w:szCs w:val="21"/>
        </w:rPr>
        <w:t>，该命令的执行结果如下。</w:t>
      </w:r>
    </w:p>
    <w:p>
      <w:pPr>
        <w:pStyle w:val="58"/>
        <w:rPr>
          <w:kern w:val="2"/>
        </w:rPr>
      </w:pPr>
    </w:p>
    <w:p>
      <w:pPr>
        <w:pStyle w:val="26"/>
        <w:spacing w:line="240" w:lineRule="exact"/>
        <w:rPr>
          <w:kern w:val="2"/>
        </w:rPr>
      </w:pPr>
      <w:r>
        <w:rPr>
          <w:kern w:val="2"/>
        </w:rPr>
        <w:t>[root@linuxprobe ~]# wget -r -p http://www.linuxprobe.com</w:t>
      </w:r>
    </w:p>
    <w:p>
      <w:pPr>
        <w:pStyle w:val="26"/>
        <w:spacing w:line="240" w:lineRule="exact"/>
        <w:rPr>
          <w:kern w:val="2"/>
        </w:rPr>
      </w:pPr>
      <w:r>
        <w:rPr>
          <w:kern w:val="2"/>
        </w:rPr>
        <w:t>--2017-08-24 19:31:41-- http://www.linuxprobe.com/</w:t>
      </w:r>
    </w:p>
    <w:p>
      <w:pPr>
        <w:pStyle w:val="26"/>
        <w:spacing w:line="240" w:lineRule="exact"/>
        <w:rPr>
          <w:kern w:val="2"/>
        </w:rPr>
      </w:pPr>
      <w:r>
        <w:rPr>
          <w:kern w:val="2"/>
        </w:rPr>
        <w:t>Resolving www.linuxprobe.com... 106.185.25.197</w:t>
      </w:r>
    </w:p>
    <w:p>
      <w:pPr>
        <w:pStyle w:val="26"/>
        <w:spacing w:line="240" w:lineRule="exact"/>
        <w:rPr>
          <w:kern w:val="2"/>
        </w:rPr>
      </w:pPr>
      <w:r>
        <w:rPr>
          <w:kern w:val="2"/>
        </w:rPr>
        <w:t>Connecting to www.linuxprobe.com|106.185.25.197|:80... connected.</w:t>
      </w:r>
    </w:p>
    <w:p>
      <w:pPr>
        <w:pStyle w:val="26"/>
        <w:spacing w:line="240" w:lineRule="exact"/>
        <w:rPr>
          <w:kern w:val="2"/>
        </w:rPr>
      </w:pPr>
      <w:r>
        <w:rPr>
          <w:kern w:val="2"/>
        </w:rPr>
        <w:t>HTTP request sent, awaiting response... 200 OK</w:t>
      </w:r>
    </w:p>
    <w:p>
      <w:pPr>
        <w:pStyle w:val="26"/>
        <w:spacing w:line="240" w:lineRule="exact"/>
        <w:rPr>
          <w:kern w:val="2"/>
        </w:rPr>
      </w:pPr>
      <w:r>
        <w:rPr>
          <w:kern w:val="2"/>
        </w:rPr>
        <w:t>Length: unspecified [text/html]</w:t>
      </w:r>
    </w:p>
    <w:p>
      <w:pPr>
        <w:pStyle w:val="26"/>
        <w:spacing w:line="240" w:lineRule="exact"/>
        <w:rPr>
          <w:kern w:val="2"/>
        </w:rPr>
      </w:pPr>
      <w:r>
        <w:rPr>
          <w:kern w:val="2"/>
        </w:rPr>
        <w:t>Saving to: </w:t>
      </w:r>
      <w:r>
        <w:rPr>
          <w:rFonts w:cs="Courier New"/>
          <w:kern w:val="2"/>
        </w:rPr>
        <w:t>'</w:t>
      </w:r>
      <w:r>
        <w:rPr>
          <w:kern w:val="2"/>
        </w:rPr>
        <w:t>www.linuxprobe.com/index.html'</w:t>
      </w:r>
    </w:p>
    <w:p>
      <w:pPr>
        <w:pStyle w:val="26"/>
        <w:spacing w:line="240" w:lineRule="exact"/>
        <w:rPr>
          <w:kern w:val="2"/>
        </w:rPr>
      </w:pPr>
      <w:r>
        <w:rPr>
          <w:kern w:val="2"/>
        </w:rPr>
        <w:t>………………</w:t>
      </w:r>
      <w:r>
        <w:rPr>
          <w:rFonts w:hint="eastAsia"/>
          <w:kern w:val="2"/>
        </w:rPr>
        <w:t>省略下载过程</w:t>
      </w:r>
      <w:r>
        <w:rPr>
          <w:kern w:val="2"/>
        </w:rPr>
        <w:t>………………</w:t>
      </w:r>
    </w:p>
    <w:p>
      <w:pPr>
        <w:pStyle w:val="59"/>
        <w:spacing w:after="90"/>
        <w:rPr>
          <w:kern w:val="2"/>
        </w:rPr>
      </w:pPr>
    </w:p>
    <w:p>
      <w:pPr>
        <w:pStyle w:val="5"/>
        <w:rPr>
          <w:kern w:val="2"/>
        </w:rPr>
      </w:pPr>
      <w:r>
        <w:rPr>
          <w:color w:val="000000"/>
          <w:kern w:val="2"/>
        </w:rPr>
        <w:t>6．</w:t>
      </w:r>
      <w:r>
        <w:rPr>
          <w:bCs w:val="0"/>
          <w:color w:val="000000"/>
          <w:kern w:val="2"/>
        </w:rPr>
        <w:t>ps</w:t>
      </w:r>
      <w:r>
        <w:rPr>
          <w:rFonts w:hint="eastAsia"/>
          <w:bCs w:val="0"/>
          <w:color w:val="000000"/>
          <w:kern w:val="2"/>
        </w:rPr>
        <w:t>命令  查看进程状态</w:t>
      </w:r>
    </w:p>
    <w:p>
      <w:pPr>
        <w:rPr>
          <w:kern w:val="2"/>
        </w:rPr>
      </w:pPr>
      <w:r>
        <w:rPr>
          <w:color w:val="000000"/>
          <w:kern w:val="2"/>
          <w:szCs w:val="21"/>
        </w:rPr>
        <w:t>ps</w:t>
      </w:r>
      <w:r>
        <w:rPr>
          <w:rFonts w:hint="eastAsia"/>
          <w:color w:val="000000"/>
          <w:kern w:val="2"/>
          <w:szCs w:val="21"/>
        </w:rPr>
        <w:t>命令用于查看系统中的进程状态，格式为“</w:t>
      </w:r>
      <w:r>
        <w:rPr>
          <w:color w:val="000000"/>
          <w:kern w:val="2"/>
          <w:szCs w:val="21"/>
        </w:rPr>
        <w:t>ps [</w:t>
      </w:r>
      <w:r>
        <w:rPr>
          <w:rFonts w:hint="eastAsia"/>
          <w:color w:val="000000"/>
          <w:kern w:val="2"/>
          <w:szCs w:val="21"/>
        </w:rPr>
        <w:t>参数</w:t>
      </w:r>
      <w:r>
        <w:rPr>
          <w:color w:val="000000"/>
          <w:kern w:val="2"/>
          <w:szCs w:val="21"/>
        </w:rPr>
        <w:t>]</w:t>
      </w:r>
      <w:r>
        <w:rPr>
          <w:rFonts w:hint="eastAsia"/>
          <w:color w:val="000000"/>
          <w:kern w:val="2"/>
          <w:szCs w:val="21"/>
        </w:rPr>
        <w:t>”。</w:t>
      </w:r>
    </w:p>
    <w:p>
      <w:pPr>
        <w:rPr>
          <w:kern w:val="2"/>
        </w:rPr>
      </w:pPr>
      <w:r>
        <w:rPr>
          <w:rFonts w:hint="eastAsia"/>
          <w:kern w:val="2"/>
        </w:rPr>
        <w:t>估计读者在第一次执行这个命令时都要惊呆一下</w:t>
      </w:r>
      <w:r>
        <w:rPr>
          <w:rFonts w:hint="eastAsia"/>
          <w:w w:val="200"/>
          <w:kern w:val="2"/>
        </w:rPr>
        <w:t>—</w:t>
      </w:r>
      <w:r>
        <w:rPr>
          <w:rFonts w:hint="eastAsia"/>
          <w:kern w:val="2"/>
        </w:rPr>
        <w:t>怎么会有这么多输出值，这可怎么看得过来？其实，刘遄老师通常会将</w:t>
      </w:r>
      <w:r>
        <w:rPr>
          <w:kern w:val="2"/>
        </w:rPr>
        <w:t>ps</w:t>
      </w:r>
      <w:r>
        <w:rPr>
          <w:rFonts w:hint="eastAsia"/>
          <w:kern w:val="2"/>
        </w:rPr>
        <w:t>命令与第</w:t>
      </w:r>
      <w:r>
        <w:rPr>
          <w:kern w:val="2"/>
        </w:rPr>
        <w:t>3</w:t>
      </w:r>
      <w:r>
        <w:rPr>
          <w:rFonts w:hint="eastAsia"/>
          <w:kern w:val="2"/>
        </w:rPr>
        <w:t>章的管道符技术搭配使用，用来抓取与某个指定服务进程相对应的</w:t>
      </w:r>
      <w:r>
        <w:rPr>
          <w:kern w:val="2"/>
        </w:rPr>
        <w:t>PID</w:t>
      </w:r>
      <w:r>
        <w:rPr>
          <w:rFonts w:hint="eastAsia"/>
          <w:kern w:val="2"/>
        </w:rPr>
        <w:t>号码。</w:t>
      </w:r>
      <w:r>
        <w:rPr>
          <w:kern w:val="2"/>
        </w:rPr>
        <w:t>ps</w:t>
      </w:r>
      <w:r>
        <w:rPr>
          <w:rFonts w:hint="eastAsia"/>
          <w:kern w:val="2"/>
        </w:rPr>
        <w:t>命令的常见参数以及作用如表</w:t>
      </w:r>
      <w:r>
        <w:rPr>
          <w:kern w:val="2"/>
        </w:rPr>
        <w:t>2-6</w:t>
      </w:r>
      <w:r>
        <w:rPr>
          <w:rFonts w:hint="eastAsia"/>
          <w:kern w:val="2"/>
        </w:rPr>
        <w:t>所示。</w:t>
      </w:r>
    </w:p>
    <w:p>
      <w:pPr>
        <w:pStyle w:val="27"/>
        <w:spacing w:before="160"/>
        <w:rPr>
          <w:kern w:val="2"/>
        </w:rPr>
      </w:pPr>
      <w:r>
        <w:rPr>
          <w:rFonts w:hint="eastAsia"/>
          <w:kern w:val="2"/>
        </w:rPr>
        <w:t>表</w:t>
      </w:r>
      <w:r>
        <w:rPr>
          <w:kern w:val="2"/>
        </w:rPr>
        <w:t>2-6</w:t>
      </w:r>
      <w:r>
        <w:rPr>
          <w:kern w:val="2"/>
        </w:rPr>
        <w:tab/>
      </w:r>
      <w:r>
        <w:rPr>
          <w:kern w:val="2"/>
        </w:rPr>
        <w:t>ps</w:t>
      </w:r>
      <w:r>
        <w:rPr>
          <w:rFonts w:hint="eastAsia"/>
          <w:kern w:val="2"/>
        </w:rPr>
        <w:t>命令的参数以及作用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416"/>
        <w:gridCol w:w="464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341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64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tcBorders>
              <w:top w:val="single" w:color="000000" w:sz="4" w:space="0"/>
            </w:tcBorders>
            <w:vAlign w:val="center"/>
          </w:tcPr>
          <w:p>
            <w:pPr>
              <w:pStyle w:val="57"/>
              <w:rPr>
                <w:kern w:val="2"/>
              </w:rPr>
            </w:pPr>
            <w:r>
              <w:rPr>
                <w:kern w:val="2"/>
              </w:rPr>
              <w:t>-a</w:t>
            </w:r>
          </w:p>
        </w:tc>
        <w:tc>
          <w:tcPr>
            <w:tcW w:w="4645" w:type="dxa"/>
            <w:tcBorders>
              <w:top w:val="single" w:color="000000" w:sz="4" w:space="0"/>
            </w:tcBorders>
            <w:vAlign w:val="center"/>
          </w:tcPr>
          <w:p>
            <w:pPr>
              <w:pStyle w:val="28"/>
              <w:rPr>
                <w:kern w:val="2"/>
              </w:rPr>
            </w:pPr>
            <w:r>
              <w:rPr>
                <w:rFonts w:hint="eastAsia"/>
                <w:kern w:val="2"/>
              </w:rPr>
              <w:t>显示所有进程（包括其他用户的进程）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rPr>
                <w:kern w:val="2"/>
              </w:rPr>
            </w:pPr>
            <w:r>
              <w:rPr>
                <w:kern w:val="2"/>
              </w:rPr>
              <w:t>-u</w:t>
            </w:r>
          </w:p>
        </w:tc>
        <w:tc>
          <w:tcPr>
            <w:tcW w:w="4645" w:type="dxa"/>
            <w:vAlign w:val="center"/>
          </w:tcPr>
          <w:p>
            <w:pPr>
              <w:pStyle w:val="28"/>
              <w:rPr>
                <w:kern w:val="2"/>
              </w:rPr>
            </w:pPr>
            <w:r>
              <w:rPr>
                <w:rFonts w:hint="eastAsia"/>
                <w:kern w:val="2"/>
              </w:rPr>
              <w:t>用户以及其他详细信息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6" w:type="dxa"/>
            <w:vAlign w:val="center"/>
          </w:tcPr>
          <w:p>
            <w:pPr>
              <w:pStyle w:val="57"/>
              <w:rPr>
                <w:kern w:val="2"/>
              </w:rPr>
            </w:pPr>
            <w:r>
              <w:rPr>
                <w:kern w:val="2"/>
              </w:rPr>
              <w:t>-x</w:t>
            </w:r>
          </w:p>
        </w:tc>
        <w:tc>
          <w:tcPr>
            <w:tcW w:w="4645" w:type="dxa"/>
            <w:vAlign w:val="center"/>
          </w:tcPr>
          <w:p>
            <w:pPr>
              <w:pStyle w:val="28"/>
              <w:rPr>
                <w:kern w:val="2"/>
              </w:rPr>
            </w:pPr>
            <w:r>
              <w:rPr>
                <w:rFonts w:hint="eastAsia"/>
                <w:kern w:val="2"/>
              </w:rPr>
              <w:t>显示没有控制终端的进程</w:t>
            </w:r>
          </w:p>
        </w:tc>
      </w:tr>
    </w:tbl>
    <w:p>
      <w:pPr>
        <w:pStyle w:val="29"/>
        <w:rPr>
          <w:kern w:val="2"/>
        </w:rPr>
      </w:pPr>
    </w:p>
    <w:p>
      <w:pPr>
        <w:rPr>
          <w:kern w:val="2"/>
        </w:rPr>
      </w:pPr>
      <w:r>
        <w:rPr>
          <w:color w:val="000000"/>
          <w:spacing w:val="-4"/>
          <w:kern w:val="2"/>
          <w:szCs w:val="21"/>
        </w:rPr>
        <w:t>Linux</w:t>
      </w:r>
      <w:r>
        <w:rPr>
          <w:rFonts w:hint="eastAsia"/>
          <w:color w:val="000000"/>
          <w:spacing w:val="-4"/>
          <w:kern w:val="2"/>
          <w:szCs w:val="21"/>
        </w:rPr>
        <w:t>系统中时刻运行着许多进程，如果能够合理地管理它们，则可以优化系统的</w:t>
      </w:r>
      <w:r>
        <w:rPr>
          <w:rFonts w:hint="eastAsia"/>
          <w:color w:val="000000"/>
          <w:kern w:val="2"/>
          <w:szCs w:val="21"/>
        </w:rPr>
        <w:t>性能。在</w:t>
      </w:r>
      <w:r>
        <w:rPr>
          <w:color w:val="000000"/>
          <w:kern w:val="2"/>
          <w:szCs w:val="21"/>
        </w:rPr>
        <w:t>Linux</w:t>
      </w:r>
      <w:r>
        <w:rPr>
          <w:rFonts w:hint="eastAsia"/>
          <w:color w:val="000000"/>
          <w:kern w:val="2"/>
          <w:szCs w:val="21"/>
        </w:rPr>
        <w:t>系统中，有</w:t>
      </w:r>
      <w:r>
        <w:rPr>
          <w:color w:val="000000"/>
          <w:kern w:val="2"/>
          <w:szCs w:val="21"/>
        </w:rPr>
        <w:t>5</w:t>
      </w:r>
      <w:r>
        <w:rPr>
          <w:rFonts w:hint="eastAsia"/>
          <w:color w:val="000000"/>
          <w:kern w:val="2"/>
          <w:szCs w:val="21"/>
        </w:rPr>
        <w:t>种常见的进程状态，分别为运行、中断、不可中断、僵死与停止，其各自含义如下所示。</w:t>
      </w:r>
    </w:p>
    <w:p>
      <w:pPr>
        <w:pStyle w:val="34"/>
        <w:ind w:left="704" w:hanging="304"/>
        <w:rPr>
          <w:kern w:val="2"/>
        </w:rPr>
      </w:pPr>
      <w:r>
        <w:rPr>
          <w:kern w:val="2"/>
        </w:rPr>
        <w:sym w:font="Wingdings" w:char="00D8"/>
      </w:r>
      <w:r>
        <w:rPr>
          <w:kern w:val="2"/>
        </w:rPr>
        <w:tab/>
      </w:r>
      <w:r>
        <w:rPr>
          <w:rStyle w:val="18"/>
          <w:kern w:val="2"/>
        </w:rPr>
        <w:t>R</w:t>
      </w:r>
      <w:r>
        <w:rPr>
          <w:rStyle w:val="18"/>
          <w:rFonts w:hint="eastAsia"/>
          <w:kern w:val="2"/>
        </w:rPr>
        <w:t>（运行）：</w:t>
      </w:r>
      <w:r>
        <w:rPr>
          <w:rFonts w:hint="eastAsia"/>
          <w:color w:val="000000"/>
          <w:kern w:val="2"/>
          <w:szCs w:val="21"/>
        </w:rPr>
        <w:t>进程正在运行或在运行队列中等待。</w:t>
      </w:r>
    </w:p>
    <w:p>
      <w:pPr>
        <w:pStyle w:val="34"/>
        <w:ind w:left="704" w:hanging="304"/>
        <w:rPr>
          <w:spacing w:val="6"/>
          <w:kern w:val="2"/>
        </w:rPr>
      </w:pPr>
      <w:r>
        <w:rPr>
          <w:kern w:val="2"/>
        </w:rPr>
        <w:sym w:font="Wingdings" w:char="00D8"/>
      </w:r>
      <w:r>
        <w:rPr>
          <w:kern w:val="2"/>
        </w:rPr>
        <w:tab/>
      </w:r>
      <w:r>
        <w:rPr>
          <w:rStyle w:val="18"/>
          <w:spacing w:val="6"/>
          <w:kern w:val="2"/>
        </w:rPr>
        <w:t>S</w:t>
      </w:r>
      <w:r>
        <w:rPr>
          <w:rStyle w:val="18"/>
          <w:rFonts w:hint="eastAsia"/>
          <w:spacing w:val="6"/>
          <w:kern w:val="2"/>
        </w:rPr>
        <w:t>（中断）：</w:t>
      </w:r>
      <w:r>
        <w:rPr>
          <w:rFonts w:hint="eastAsia"/>
          <w:color w:val="000000"/>
          <w:spacing w:val="6"/>
          <w:kern w:val="2"/>
          <w:szCs w:val="21"/>
        </w:rPr>
        <w:t>进程处于休眠中，当某个条件形成后或者接收到信号时，则脱离该   状态。</w:t>
      </w:r>
    </w:p>
    <w:p>
      <w:pPr>
        <w:pStyle w:val="34"/>
        <w:ind w:left="704" w:hanging="304"/>
        <w:rPr>
          <w:kern w:val="2"/>
        </w:rPr>
      </w:pPr>
      <w:r>
        <w:rPr>
          <w:kern w:val="2"/>
        </w:rPr>
        <w:sym w:font="Wingdings" w:char="00D8"/>
      </w:r>
      <w:r>
        <w:rPr>
          <w:kern w:val="2"/>
        </w:rPr>
        <w:tab/>
      </w:r>
      <w:r>
        <w:rPr>
          <w:rStyle w:val="18"/>
          <w:kern w:val="2"/>
        </w:rPr>
        <w:t>D</w:t>
      </w:r>
      <w:r>
        <w:rPr>
          <w:rStyle w:val="18"/>
          <w:rFonts w:hint="eastAsia"/>
          <w:kern w:val="2"/>
        </w:rPr>
        <w:t>（不可中断）：</w:t>
      </w:r>
      <w:r>
        <w:rPr>
          <w:rFonts w:hint="eastAsia"/>
          <w:color w:val="000000"/>
          <w:kern w:val="2"/>
          <w:szCs w:val="21"/>
        </w:rPr>
        <w:t>进程不响应系统异步信号，即便用</w:t>
      </w:r>
      <w:r>
        <w:rPr>
          <w:color w:val="000000"/>
          <w:kern w:val="2"/>
          <w:szCs w:val="21"/>
        </w:rPr>
        <w:t>kill</w:t>
      </w:r>
      <w:r>
        <w:rPr>
          <w:rFonts w:hint="eastAsia"/>
          <w:color w:val="000000"/>
          <w:kern w:val="2"/>
          <w:szCs w:val="21"/>
        </w:rPr>
        <w:t>命令也不能将其中断。</w:t>
      </w:r>
    </w:p>
    <w:p>
      <w:pPr>
        <w:pStyle w:val="34"/>
        <w:ind w:left="704" w:hanging="304"/>
        <w:rPr>
          <w:kern w:val="2"/>
        </w:rPr>
      </w:pPr>
      <w:r>
        <w:rPr>
          <w:kern w:val="2"/>
        </w:rPr>
        <w:sym w:font="Wingdings" w:char="00D8"/>
      </w:r>
      <w:r>
        <w:rPr>
          <w:kern w:val="2"/>
        </w:rPr>
        <w:tab/>
      </w:r>
      <w:r>
        <w:rPr>
          <w:rStyle w:val="18"/>
          <w:kern w:val="2"/>
        </w:rPr>
        <w:t>Z</w:t>
      </w:r>
      <w:r>
        <w:rPr>
          <w:rStyle w:val="18"/>
          <w:rFonts w:hint="eastAsia"/>
          <w:kern w:val="2"/>
        </w:rPr>
        <w:t>（僵死）：</w:t>
      </w:r>
      <w:r>
        <w:rPr>
          <w:rFonts w:hint="eastAsia"/>
          <w:color w:val="000000"/>
          <w:kern w:val="2"/>
          <w:szCs w:val="21"/>
        </w:rPr>
        <w:t>进程已经终止，但进程描述符依然存在</w:t>
      </w:r>
      <w:r>
        <w:rPr>
          <w:color w:val="000000"/>
          <w:kern w:val="2"/>
          <w:szCs w:val="21"/>
        </w:rPr>
        <w:t xml:space="preserve">, </w:t>
      </w:r>
      <w:r>
        <w:rPr>
          <w:rFonts w:hint="eastAsia"/>
          <w:color w:val="000000"/>
          <w:kern w:val="2"/>
          <w:szCs w:val="21"/>
        </w:rPr>
        <w:t>直到父进程调用</w:t>
      </w:r>
      <w:r>
        <w:rPr>
          <w:color w:val="000000"/>
          <w:kern w:val="2"/>
          <w:szCs w:val="21"/>
        </w:rPr>
        <w:t>wait4()</w:t>
      </w:r>
      <w:r>
        <w:rPr>
          <w:rFonts w:hint="eastAsia"/>
          <w:color w:val="000000"/>
          <w:kern w:val="2"/>
          <w:szCs w:val="21"/>
        </w:rPr>
        <w:t>系统函数后将进程释放。</w:t>
      </w:r>
    </w:p>
    <w:p>
      <w:pPr>
        <w:pStyle w:val="34"/>
        <w:ind w:left="704" w:hanging="304"/>
        <w:rPr>
          <w:kern w:val="2"/>
        </w:rPr>
      </w:pPr>
      <w:r>
        <w:rPr>
          <w:kern w:val="2"/>
        </w:rPr>
        <w:sym w:font="Wingdings" w:char="00D8"/>
      </w:r>
      <w:r>
        <w:rPr>
          <w:kern w:val="2"/>
        </w:rPr>
        <w:tab/>
      </w:r>
      <w:r>
        <w:rPr>
          <w:rStyle w:val="18"/>
          <w:kern w:val="2"/>
        </w:rPr>
        <w:t>T</w:t>
      </w:r>
      <w:r>
        <w:rPr>
          <w:rStyle w:val="18"/>
          <w:rFonts w:hint="eastAsia"/>
          <w:kern w:val="2"/>
        </w:rPr>
        <w:t>（停止）：</w:t>
      </w:r>
      <w:r>
        <w:rPr>
          <w:rFonts w:hint="eastAsia"/>
          <w:color w:val="000000"/>
          <w:kern w:val="2"/>
          <w:szCs w:val="21"/>
        </w:rPr>
        <w:t>进程收到停止信号后停止运行。</w:t>
      </w:r>
    </w:p>
    <w:p>
      <w:pPr>
        <w:rPr>
          <w:color w:val="000000"/>
          <w:kern w:val="2"/>
          <w:szCs w:val="21"/>
        </w:rPr>
      </w:pPr>
      <w:r>
        <w:rPr>
          <w:rFonts w:hint="eastAsia"/>
          <w:color w:val="000000"/>
          <w:kern w:val="2"/>
          <w:szCs w:val="21"/>
        </w:rPr>
        <w:t>当执行</w:t>
      </w:r>
      <w:r>
        <w:rPr>
          <w:color w:val="000000"/>
          <w:kern w:val="2"/>
          <w:szCs w:val="21"/>
        </w:rPr>
        <w:t>ps aux</w:t>
      </w:r>
      <w:r>
        <w:rPr>
          <w:rFonts w:hint="eastAsia"/>
          <w:color w:val="000000"/>
          <w:kern w:val="2"/>
          <w:szCs w:val="21"/>
        </w:rPr>
        <w:t>命令后通常会看到如表</w:t>
      </w:r>
      <w:r>
        <w:rPr>
          <w:color w:val="000000"/>
          <w:kern w:val="2"/>
          <w:szCs w:val="21"/>
        </w:rPr>
        <w:t>2-7</w:t>
      </w:r>
      <w:r>
        <w:rPr>
          <w:rFonts w:hint="eastAsia"/>
          <w:color w:val="000000"/>
          <w:kern w:val="2"/>
          <w:szCs w:val="21"/>
        </w:rPr>
        <w:t>所示的进程状态，表</w:t>
      </w:r>
      <w:r>
        <w:rPr>
          <w:color w:val="000000"/>
          <w:kern w:val="2"/>
          <w:szCs w:val="21"/>
        </w:rPr>
        <w:t>2-7</w:t>
      </w:r>
      <w:r>
        <w:rPr>
          <w:rFonts w:hint="eastAsia"/>
          <w:color w:val="000000"/>
          <w:kern w:val="2"/>
          <w:szCs w:val="21"/>
        </w:rPr>
        <w:t>中只是列举了部分输出值，而且正常的输出值中不包括中文注释。</w:t>
      </w:r>
    </w:p>
    <w:p>
      <w:pPr>
        <w:rPr>
          <w:color w:val="000000"/>
          <w:kern w:val="2"/>
          <w:szCs w:val="21"/>
        </w:rPr>
      </w:pPr>
    </w:p>
    <w:p>
      <w:pPr>
        <w:rPr>
          <w:color w:val="000000"/>
          <w:kern w:val="2"/>
          <w:szCs w:val="21"/>
        </w:rPr>
      </w:pPr>
      <w:r>
        <w:rPr>
          <w:rFonts w:hint="eastAsia"/>
          <w:color w:val="000000"/>
          <w:kern w:val="2"/>
          <w:szCs w:val="21"/>
        </w:rPr>
        <w:t>表2-7</w:t>
      </w:r>
      <w:r>
        <w:rPr>
          <w:rFonts w:hint="eastAsia"/>
          <w:color w:val="000000"/>
          <w:kern w:val="2"/>
          <w:szCs w:val="21"/>
        </w:rPr>
        <w:tab/>
      </w:r>
      <w:r>
        <w:rPr>
          <w:rFonts w:hint="eastAsia"/>
          <w:color w:val="000000"/>
          <w:kern w:val="2"/>
          <w:szCs w:val="21"/>
        </w:rPr>
        <w:t>进程状态</w:t>
      </w:r>
    </w:p>
    <w:tbl>
      <w:tblPr>
        <w:tblStyle w:val="24"/>
        <w:tblpPr w:leftFromText="180" w:rightFromText="180" w:vertAnchor="text" w:horzAnchor="margin" w:tblpY="439"/>
        <w:tblW w:w="8064" w:type="dxa"/>
        <w:tblInd w:w="0"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
      <w:tblGrid>
        <w:gridCol w:w="607"/>
        <w:gridCol w:w="512"/>
        <w:gridCol w:w="629"/>
        <w:gridCol w:w="700"/>
        <w:gridCol w:w="885"/>
        <w:gridCol w:w="763"/>
        <w:gridCol w:w="456"/>
        <w:gridCol w:w="490"/>
        <w:gridCol w:w="656"/>
        <w:gridCol w:w="911"/>
        <w:gridCol w:w="145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tcBorders>
              <w:top w:val="single" w:color="000000" w:sz="6" w:space="0"/>
              <w:bottom w:val="single" w:color="000000" w:sz="4" w:space="0"/>
            </w:tcBorders>
            <w:shd w:val="clear" w:color="auto" w:fill="D9D9D9"/>
            <w:vAlign w:val="center"/>
          </w:tcPr>
          <w:p>
            <w:pPr>
              <w:pStyle w:val="50"/>
              <w:rPr>
                <w:b/>
                <w:bCs/>
                <w:kern w:val="2"/>
              </w:rPr>
            </w:pPr>
            <w:r>
              <w:rPr>
                <w:b/>
                <w:bCs/>
                <w:kern w:val="2"/>
              </w:rPr>
              <w:t>USER</w:t>
            </w:r>
          </w:p>
        </w:tc>
        <w:tc>
          <w:tcPr>
            <w:tcW w:w="512" w:type="dxa"/>
            <w:tcBorders>
              <w:top w:val="single" w:color="000000" w:sz="6" w:space="0"/>
              <w:bottom w:val="single" w:color="000000" w:sz="4" w:space="0"/>
            </w:tcBorders>
            <w:shd w:val="clear" w:color="auto" w:fill="D9D9D9"/>
            <w:vAlign w:val="center"/>
          </w:tcPr>
          <w:p>
            <w:pPr>
              <w:pStyle w:val="50"/>
              <w:rPr>
                <w:b/>
                <w:bCs/>
                <w:kern w:val="2"/>
              </w:rPr>
            </w:pPr>
            <w:r>
              <w:rPr>
                <w:b/>
                <w:bCs/>
                <w:kern w:val="2"/>
              </w:rPr>
              <w:t>PID</w:t>
            </w:r>
          </w:p>
        </w:tc>
        <w:tc>
          <w:tcPr>
            <w:tcW w:w="629" w:type="dxa"/>
            <w:tcBorders>
              <w:top w:val="single" w:color="000000" w:sz="6" w:space="0"/>
              <w:bottom w:val="single" w:color="000000" w:sz="4" w:space="0"/>
            </w:tcBorders>
            <w:shd w:val="clear" w:color="auto" w:fill="D9D9D9"/>
            <w:vAlign w:val="center"/>
          </w:tcPr>
          <w:p>
            <w:pPr>
              <w:pStyle w:val="50"/>
              <w:rPr>
                <w:b/>
                <w:bCs/>
                <w:kern w:val="2"/>
              </w:rPr>
            </w:pPr>
            <w:r>
              <w:rPr>
                <w:b/>
                <w:bCs/>
                <w:kern w:val="2"/>
              </w:rPr>
              <w:t>%CPU</w:t>
            </w:r>
          </w:p>
        </w:tc>
        <w:tc>
          <w:tcPr>
            <w:tcW w:w="700" w:type="dxa"/>
            <w:tcBorders>
              <w:top w:val="single" w:color="000000" w:sz="6" w:space="0"/>
              <w:bottom w:val="single" w:color="000000" w:sz="4" w:space="0"/>
            </w:tcBorders>
            <w:shd w:val="clear" w:color="auto" w:fill="D9D9D9"/>
            <w:vAlign w:val="center"/>
          </w:tcPr>
          <w:p>
            <w:pPr>
              <w:pStyle w:val="50"/>
              <w:rPr>
                <w:b/>
                <w:bCs/>
                <w:kern w:val="2"/>
              </w:rPr>
            </w:pPr>
            <w:r>
              <w:rPr>
                <w:b/>
                <w:bCs/>
                <w:kern w:val="2"/>
              </w:rPr>
              <w:t>%MEM</w:t>
            </w:r>
          </w:p>
        </w:tc>
        <w:tc>
          <w:tcPr>
            <w:tcW w:w="885" w:type="dxa"/>
            <w:tcBorders>
              <w:top w:val="single" w:color="000000" w:sz="6" w:space="0"/>
              <w:bottom w:val="single" w:color="000000" w:sz="4" w:space="0"/>
            </w:tcBorders>
            <w:shd w:val="clear" w:color="auto" w:fill="D9D9D9"/>
            <w:vAlign w:val="center"/>
          </w:tcPr>
          <w:p>
            <w:pPr>
              <w:pStyle w:val="50"/>
              <w:rPr>
                <w:b/>
                <w:bCs/>
                <w:kern w:val="2"/>
              </w:rPr>
            </w:pPr>
            <w:r>
              <w:rPr>
                <w:b/>
                <w:bCs/>
                <w:kern w:val="2"/>
              </w:rPr>
              <w:t>VSZ</w:t>
            </w:r>
          </w:p>
        </w:tc>
        <w:tc>
          <w:tcPr>
            <w:tcW w:w="763" w:type="dxa"/>
            <w:tcBorders>
              <w:top w:val="single" w:color="000000" w:sz="6" w:space="0"/>
              <w:bottom w:val="single" w:color="000000" w:sz="4" w:space="0"/>
            </w:tcBorders>
            <w:shd w:val="clear" w:color="auto" w:fill="D9D9D9"/>
            <w:vAlign w:val="center"/>
          </w:tcPr>
          <w:p>
            <w:pPr>
              <w:pStyle w:val="50"/>
              <w:rPr>
                <w:b/>
                <w:bCs/>
                <w:kern w:val="2"/>
              </w:rPr>
            </w:pPr>
            <w:r>
              <w:rPr>
                <w:b/>
                <w:bCs/>
                <w:kern w:val="2"/>
              </w:rPr>
              <w:t>RSS</w:t>
            </w:r>
          </w:p>
        </w:tc>
        <w:tc>
          <w:tcPr>
            <w:tcW w:w="456" w:type="dxa"/>
            <w:tcBorders>
              <w:top w:val="single" w:color="000000" w:sz="6" w:space="0"/>
              <w:bottom w:val="single" w:color="000000" w:sz="4" w:space="0"/>
            </w:tcBorders>
            <w:shd w:val="clear" w:color="auto" w:fill="D9D9D9"/>
            <w:vAlign w:val="center"/>
          </w:tcPr>
          <w:p>
            <w:pPr>
              <w:pStyle w:val="50"/>
              <w:rPr>
                <w:b/>
                <w:bCs/>
                <w:kern w:val="2"/>
              </w:rPr>
            </w:pPr>
            <w:r>
              <w:rPr>
                <w:b/>
                <w:bCs/>
                <w:kern w:val="2"/>
              </w:rPr>
              <w:t>TTY</w:t>
            </w:r>
          </w:p>
        </w:tc>
        <w:tc>
          <w:tcPr>
            <w:tcW w:w="490" w:type="dxa"/>
            <w:tcBorders>
              <w:top w:val="single" w:color="000000" w:sz="6" w:space="0"/>
              <w:bottom w:val="single" w:color="000000" w:sz="4" w:space="0"/>
            </w:tcBorders>
            <w:shd w:val="clear" w:color="auto" w:fill="D9D9D9"/>
            <w:vAlign w:val="center"/>
          </w:tcPr>
          <w:p>
            <w:pPr>
              <w:pStyle w:val="50"/>
              <w:rPr>
                <w:b/>
                <w:bCs/>
                <w:spacing w:val="-6"/>
                <w:kern w:val="2"/>
              </w:rPr>
            </w:pPr>
            <w:r>
              <w:rPr>
                <w:b/>
                <w:bCs/>
                <w:spacing w:val="-6"/>
                <w:kern w:val="2"/>
              </w:rPr>
              <w:t>STAT</w:t>
            </w:r>
          </w:p>
        </w:tc>
        <w:tc>
          <w:tcPr>
            <w:tcW w:w="656" w:type="dxa"/>
            <w:tcBorders>
              <w:top w:val="single" w:color="000000" w:sz="6" w:space="0"/>
              <w:bottom w:val="single" w:color="000000" w:sz="4" w:space="0"/>
            </w:tcBorders>
            <w:shd w:val="clear" w:color="auto" w:fill="D9D9D9"/>
            <w:vAlign w:val="center"/>
          </w:tcPr>
          <w:p>
            <w:pPr>
              <w:pStyle w:val="50"/>
              <w:rPr>
                <w:b/>
                <w:bCs/>
                <w:kern w:val="2"/>
              </w:rPr>
            </w:pPr>
            <w:r>
              <w:rPr>
                <w:b/>
                <w:bCs/>
                <w:kern w:val="2"/>
              </w:rPr>
              <w:t>START</w:t>
            </w:r>
          </w:p>
        </w:tc>
        <w:tc>
          <w:tcPr>
            <w:tcW w:w="911" w:type="dxa"/>
            <w:tcBorders>
              <w:top w:val="single" w:color="000000" w:sz="6" w:space="0"/>
              <w:bottom w:val="single" w:color="000000" w:sz="4" w:space="0"/>
            </w:tcBorders>
            <w:shd w:val="clear" w:color="auto" w:fill="D9D9D9"/>
            <w:vAlign w:val="center"/>
          </w:tcPr>
          <w:p>
            <w:pPr>
              <w:pStyle w:val="50"/>
              <w:rPr>
                <w:b/>
                <w:bCs/>
                <w:kern w:val="2"/>
              </w:rPr>
            </w:pPr>
            <w:r>
              <w:rPr>
                <w:b/>
                <w:bCs/>
                <w:kern w:val="2"/>
              </w:rPr>
              <w:t>TIME</w:t>
            </w:r>
          </w:p>
        </w:tc>
        <w:tc>
          <w:tcPr>
            <w:tcW w:w="1455" w:type="dxa"/>
            <w:tcBorders>
              <w:top w:val="single" w:color="000000" w:sz="6" w:space="0"/>
              <w:bottom w:val="single" w:color="000000" w:sz="4" w:space="0"/>
            </w:tcBorders>
            <w:shd w:val="clear" w:color="auto" w:fill="D9D9D9"/>
            <w:vAlign w:val="center"/>
          </w:tcPr>
          <w:p>
            <w:pPr>
              <w:pStyle w:val="50"/>
              <w:rPr>
                <w:b/>
                <w:bCs/>
                <w:kern w:val="2"/>
              </w:rPr>
            </w:pPr>
            <w:r>
              <w:rPr>
                <w:b/>
                <w:bCs/>
                <w:kern w:val="2"/>
              </w:rPr>
              <w:t>COMMAND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tcBorders>
              <w:top w:val="single" w:color="000000" w:sz="4" w:space="0"/>
            </w:tcBorders>
            <w:vAlign w:val="center"/>
          </w:tcPr>
          <w:p>
            <w:pPr>
              <w:pStyle w:val="28"/>
              <w:rPr>
                <w:kern w:val="2"/>
                <w:szCs w:val="21"/>
              </w:rPr>
            </w:pPr>
            <w:r>
              <w:rPr>
                <w:rFonts w:hint="eastAsia"/>
                <w:kern w:val="2"/>
                <w:szCs w:val="21"/>
              </w:rPr>
              <w:t>进程的所有者</w:t>
            </w:r>
          </w:p>
        </w:tc>
        <w:tc>
          <w:tcPr>
            <w:tcW w:w="512" w:type="dxa"/>
            <w:tcBorders>
              <w:top w:val="single" w:color="000000" w:sz="4" w:space="0"/>
            </w:tcBorders>
            <w:vAlign w:val="center"/>
          </w:tcPr>
          <w:p>
            <w:pPr>
              <w:pStyle w:val="28"/>
              <w:rPr>
                <w:kern w:val="2"/>
                <w:szCs w:val="21"/>
              </w:rPr>
            </w:pPr>
            <w:r>
              <w:rPr>
                <w:rFonts w:hint="eastAsia"/>
                <w:kern w:val="2"/>
                <w:szCs w:val="21"/>
              </w:rPr>
              <w:t>进程</w:t>
            </w:r>
            <w:r>
              <w:rPr>
                <w:kern w:val="2"/>
                <w:szCs w:val="21"/>
              </w:rPr>
              <w:t>ID</w:t>
            </w:r>
            <w:r>
              <w:rPr>
                <w:rFonts w:hint="eastAsia"/>
                <w:kern w:val="2"/>
                <w:szCs w:val="21"/>
              </w:rPr>
              <w:t>号</w:t>
            </w:r>
          </w:p>
        </w:tc>
        <w:tc>
          <w:tcPr>
            <w:tcW w:w="629" w:type="dxa"/>
            <w:tcBorders>
              <w:top w:val="single" w:color="000000" w:sz="4" w:space="0"/>
            </w:tcBorders>
            <w:vAlign w:val="center"/>
          </w:tcPr>
          <w:p>
            <w:pPr>
              <w:pStyle w:val="28"/>
              <w:rPr>
                <w:kern w:val="2"/>
                <w:szCs w:val="21"/>
              </w:rPr>
            </w:pPr>
            <w:r>
              <w:rPr>
                <w:rFonts w:hint="eastAsia"/>
                <w:kern w:val="2"/>
                <w:szCs w:val="21"/>
              </w:rPr>
              <w:t>运算器占用率</w:t>
            </w:r>
          </w:p>
        </w:tc>
        <w:tc>
          <w:tcPr>
            <w:tcW w:w="700" w:type="dxa"/>
            <w:tcBorders>
              <w:top w:val="single" w:color="000000" w:sz="4" w:space="0"/>
            </w:tcBorders>
            <w:vAlign w:val="center"/>
          </w:tcPr>
          <w:p>
            <w:pPr>
              <w:pStyle w:val="28"/>
              <w:rPr>
                <w:kern w:val="2"/>
                <w:szCs w:val="21"/>
              </w:rPr>
            </w:pPr>
            <w:r>
              <w:rPr>
                <w:rFonts w:hint="eastAsia"/>
                <w:kern w:val="2"/>
                <w:szCs w:val="21"/>
              </w:rPr>
              <w:t>内存占用率</w:t>
            </w:r>
          </w:p>
        </w:tc>
        <w:tc>
          <w:tcPr>
            <w:tcW w:w="885" w:type="dxa"/>
            <w:tcBorders>
              <w:top w:val="single" w:color="000000" w:sz="4" w:space="0"/>
            </w:tcBorders>
            <w:vAlign w:val="center"/>
          </w:tcPr>
          <w:p>
            <w:pPr>
              <w:pStyle w:val="28"/>
              <w:rPr>
                <w:kern w:val="2"/>
                <w:szCs w:val="21"/>
              </w:rPr>
            </w:pPr>
            <w:r>
              <w:rPr>
                <w:rFonts w:hint="eastAsia"/>
                <w:kern w:val="2"/>
                <w:szCs w:val="21"/>
              </w:rPr>
              <w:t>虚拟内存使用量（单位是</w:t>
            </w:r>
            <w:r>
              <w:rPr>
                <w:kern w:val="2"/>
                <w:szCs w:val="21"/>
              </w:rPr>
              <w:t>KB</w:t>
            </w:r>
            <w:r>
              <w:rPr>
                <w:rFonts w:hint="eastAsia"/>
                <w:kern w:val="2"/>
                <w:szCs w:val="21"/>
              </w:rPr>
              <w:t>）</w:t>
            </w:r>
          </w:p>
        </w:tc>
        <w:tc>
          <w:tcPr>
            <w:tcW w:w="763" w:type="dxa"/>
            <w:tcBorders>
              <w:top w:val="single" w:color="000000" w:sz="4" w:space="0"/>
            </w:tcBorders>
            <w:vAlign w:val="center"/>
          </w:tcPr>
          <w:p>
            <w:pPr>
              <w:pStyle w:val="28"/>
              <w:rPr>
                <w:spacing w:val="-6"/>
                <w:kern w:val="2"/>
                <w:szCs w:val="21"/>
              </w:rPr>
            </w:pPr>
            <w:r>
              <w:rPr>
                <w:rFonts w:hint="eastAsia"/>
                <w:spacing w:val="-6"/>
                <w:kern w:val="2"/>
                <w:szCs w:val="21"/>
              </w:rPr>
              <w:t>占用的固定内存量（单位是</w:t>
            </w:r>
            <w:r>
              <w:rPr>
                <w:spacing w:val="-6"/>
                <w:kern w:val="2"/>
                <w:szCs w:val="21"/>
              </w:rPr>
              <w:t>KB</w:t>
            </w:r>
            <w:r>
              <w:rPr>
                <w:rFonts w:hint="eastAsia"/>
                <w:spacing w:val="-6"/>
                <w:kern w:val="2"/>
                <w:szCs w:val="21"/>
              </w:rPr>
              <w:t>）</w:t>
            </w:r>
          </w:p>
        </w:tc>
        <w:tc>
          <w:tcPr>
            <w:tcW w:w="456" w:type="dxa"/>
            <w:tcBorders>
              <w:top w:val="single" w:color="000000" w:sz="4" w:space="0"/>
            </w:tcBorders>
            <w:vAlign w:val="center"/>
          </w:tcPr>
          <w:p>
            <w:pPr>
              <w:pStyle w:val="28"/>
              <w:rPr>
                <w:kern w:val="2"/>
                <w:szCs w:val="21"/>
              </w:rPr>
            </w:pPr>
            <w:r>
              <w:rPr>
                <w:rFonts w:hint="eastAsia"/>
                <w:kern w:val="2"/>
                <w:szCs w:val="21"/>
              </w:rPr>
              <w:t>所在终端</w:t>
            </w:r>
          </w:p>
        </w:tc>
        <w:tc>
          <w:tcPr>
            <w:tcW w:w="490" w:type="dxa"/>
            <w:tcBorders>
              <w:top w:val="single" w:color="000000" w:sz="4" w:space="0"/>
            </w:tcBorders>
            <w:vAlign w:val="center"/>
          </w:tcPr>
          <w:p>
            <w:pPr>
              <w:pStyle w:val="28"/>
              <w:rPr>
                <w:kern w:val="2"/>
                <w:szCs w:val="21"/>
              </w:rPr>
            </w:pPr>
            <w:r>
              <w:rPr>
                <w:rFonts w:hint="eastAsia"/>
                <w:kern w:val="2"/>
                <w:szCs w:val="21"/>
              </w:rPr>
              <w:t>进程</w:t>
            </w:r>
          </w:p>
          <w:p>
            <w:pPr>
              <w:pStyle w:val="28"/>
              <w:rPr>
                <w:kern w:val="2"/>
                <w:szCs w:val="21"/>
              </w:rPr>
            </w:pPr>
            <w:r>
              <w:rPr>
                <w:rFonts w:hint="eastAsia"/>
                <w:kern w:val="2"/>
                <w:szCs w:val="21"/>
              </w:rPr>
              <w:t>状态</w:t>
            </w:r>
          </w:p>
        </w:tc>
        <w:tc>
          <w:tcPr>
            <w:tcW w:w="656" w:type="dxa"/>
            <w:tcBorders>
              <w:top w:val="single" w:color="000000" w:sz="4" w:space="0"/>
            </w:tcBorders>
            <w:vAlign w:val="center"/>
          </w:tcPr>
          <w:p>
            <w:pPr>
              <w:pStyle w:val="28"/>
              <w:rPr>
                <w:kern w:val="2"/>
                <w:szCs w:val="21"/>
              </w:rPr>
            </w:pPr>
            <w:r>
              <w:rPr>
                <w:rFonts w:hint="eastAsia"/>
                <w:kern w:val="2"/>
                <w:szCs w:val="21"/>
              </w:rPr>
              <w:t>被启动</w:t>
            </w:r>
          </w:p>
          <w:p>
            <w:pPr>
              <w:pStyle w:val="28"/>
              <w:rPr>
                <w:kern w:val="2"/>
                <w:szCs w:val="21"/>
              </w:rPr>
            </w:pPr>
            <w:r>
              <w:rPr>
                <w:rFonts w:hint="eastAsia"/>
                <w:kern w:val="2"/>
                <w:szCs w:val="21"/>
              </w:rPr>
              <w:t>的时间</w:t>
            </w:r>
          </w:p>
        </w:tc>
        <w:tc>
          <w:tcPr>
            <w:tcW w:w="911" w:type="dxa"/>
            <w:tcBorders>
              <w:top w:val="single" w:color="000000" w:sz="4" w:space="0"/>
            </w:tcBorders>
            <w:vAlign w:val="center"/>
          </w:tcPr>
          <w:p>
            <w:pPr>
              <w:pStyle w:val="28"/>
              <w:rPr>
                <w:spacing w:val="-6"/>
                <w:kern w:val="2"/>
                <w:szCs w:val="21"/>
              </w:rPr>
            </w:pPr>
            <w:r>
              <w:rPr>
                <w:rFonts w:hint="eastAsia"/>
                <w:spacing w:val="-6"/>
                <w:kern w:val="2"/>
                <w:szCs w:val="21"/>
              </w:rPr>
              <w:t>实际使用</w:t>
            </w:r>
            <w:r>
              <w:rPr>
                <w:spacing w:val="-6"/>
                <w:kern w:val="2"/>
                <w:szCs w:val="21"/>
              </w:rPr>
              <w:br w:type="textWrapping"/>
            </w:r>
            <w:r>
              <w:rPr>
                <w:spacing w:val="-10"/>
                <w:kern w:val="2"/>
                <w:szCs w:val="21"/>
              </w:rPr>
              <w:t>CPU</w:t>
            </w:r>
            <w:r>
              <w:rPr>
                <w:rFonts w:hint="eastAsia"/>
                <w:spacing w:val="-10"/>
                <w:kern w:val="2"/>
                <w:szCs w:val="21"/>
              </w:rPr>
              <w:t>的时间</w:t>
            </w:r>
          </w:p>
        </w:tc>
        <w:tc>
          <w:tcPr>
            <w:tcW w:w="1455" w:type="dxa"/>
            <w:tcBorders>
              <w:top w:val="single" w:color="000000" w:sz="4" w:space="0"/>
            </w:tcBorders>
            <w:vAlign w:val="center"/>
          </w:tcPr>
          <w:p>
            <w:pPr>
              <w:pStyle w:val="28"/>
              <w:rPr>
                <w:kern w:val="2"/>
                <w:szCs w:val="21"/>
              </w:rPr>
            </w:pPr>
            <w:r>
              <w:rPr>
                <w:rFonts w:hint="eastAsia"/>
                <w:kern w:val="2"/>
                <w:szCs w:val="21"/>
              </w:rPr>
              <w:t>命令名称与参数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vAlign w:val="center"/>
          </w:tcPr>
          <w:p>
            <w:pPr>
              <w:pStyle w:val="28"/>
              <w:rPr>
                <w:kern w:val="2"/>
                <w:szCs w:val="21"/>
              </w:rPr>
            </w:pPr>
            <w:r>
              <w:rPr>
                <w:kern w:val="2"/>
                <w:szCs w:val="21"/>
              </w:rPr>
              <w:t>root</w:t>
            </w:r>
          </w:p>
        </w:tc>
        <w:tc>
          <w:tcPr>
            <w:tcW w:w="512" w:type="dxa"/>
            <w:vAlign w:val="center"/>
          </w:tcPr>
          <w:p>
            <w:pPr>
              <w:pStyle w:val="28"/>
              <w:rPr>
                <w:kern w:val="2"/>
                <w:szCs w:val="21"/>
              </w:rPr>
            </w:pPr>
            <w:r>
              <w:rPr>
                <w:kern w:val="2"/>
                <w:szCs w:val="21"/>
              </w:rPr>
              <w:t>1</w:t>
            </w:r>
          </w:p>
        </w:tc>
        <w:tc>
          <w:tcPr>
            <w:tcW w:w="629" w:type="dxa"/>
            <w:vAlign w:val="center"/>
          </w:tcPr>
          <w:p>
            <w:pPr>
              <w:pStyle w:val="28"/>
              <w:rPr>
                <w:kern w:val="2"/>
                <w:szCs w:val="21"/>
              </w:rPr>
            </w:pPr>
            <w:r>
              <w:rPr>
                <w:kern w:val="2"/>
                <w:szCs w:val="21"/>
              </w:rPr>
              <w:t>0.0</w:t>
            </w:r>
          </w:p>
        </w:tc>
        <w:tc>
          <w:tcPr>
            <w:tcW w:w="700" w:type="dxa"/>
            <w:vAlign w:val="center"/>
          </w:tcPr>
          <w:p>
            <w:pPr>
              <w:pStyle w:val="28"/>
              <w:rPr>
                <w:kern w:val="2"/>
                <w:szCs w:val="21"/>
              </w:rPr>
            </w:pPr>
            <w:r>
              <w:rPr>
                <w:kern w:val="2"/>
                <w:szCs w:val="21"/>
              </w:rPr>
              <w:t>0.4</w:t>
            </w:r>
          </w:p>
        </w:tc>
        <w:tc>
          <w:tcPr>
            <w:tcW w:w="885" w:type="dxa"/>
            <w:vAlign w:val="center"/>
          </w:tcPr>
          <w:p>
            <w:pPr>
              <w:pStyle w:val="28"/>
              <w:rPr>
                <w:kern w:val="2"/>
                <w:szCs w:val="21"/>
              </w:rPr>
            </w:pPr>
            <w:r>
              <w:rPr>
                <w:kern w:val="2"/>
                <w:szCs w:val="21"/>
              </w:rPr>
              <w:t xml:space="preserve">53684 </w:t>
            </w:r>
          </w:p>
        </w:tc>
        <w:tc>
          <w:tcPr>
            <w:tcW w:w="763" w:type="dxa"/>
            <w:vAlign w:val="center"/>
          </w:tcPr>
          <w:p>
            <w:pPr>
              <w:pStyle w:val="28"/>
              <w:rPr>
                <w:kern w:val="2"/>
                <w:szCs w:val="21"/>
              </w:rPr>
            </w:pPr>
            <w:r>
              <w:rPr>
                <w:kern w:val="2"/>
                <w:szCs w:val="21"/>
              </w:rPr>
              <w:t>7628</w:t>
            </w:r>
          </w:p>
        </w:tc>
        <w:tc>
          <w:tcPr>
            <w:tcW w:w="456" w:type="dxa"/>
            <w:vAlign w:val="center"/>
          </w:tcPr>
          <w:p>
            <w:pPr>
              <w:pStyle w:val="28"/>
              <w:rPr>
                <w:kern w:val="2"/>
                <w:szCs w:val="21"/>
              </w:rPr>
            </w:pPr>
            <w:r>
              <w:rPr>
                <w:kern w:val="2"/>
                <w:szCs w:val="21"/>
              </w:rPr>
              <w:t>?</w:t>
            </w:r>
          </w:p>
        </w:tc>
        <w:tc>
          <w:tcPr>
            <w:tcW w:w="490" w:type="dxa"/>
            <w:vAlign w:val="center"/>
          </w:tcPr>
          <w:p>
            <w:pPr>
              <w:pStyle w:val="28"/>
              <w:rPr>
                <w:kern w:val="2"/>
                <w:szCs w:val="21"/>
              </w:rPr>
            </w:pPr>
            <w:r>
              <w:rPr>
                <w:kern w:val="2"/>
                <w:szCs w:val="21"/>
              </w:rPr>
              <w:t>Ss</w:t>
            </w:r>
          </w:p>
        </w:tc>
        <w:tc>
          <w:tcPr>
            <w:tcW w:w="656" w:type="dxa"/>
            <w:vAlign w:val="center"/>
          </w:tcPr>
          <w:p>
            <w:pPr>
              <w:pStyle w:val="28"/>
              <w:rPr>
                <w:kern w:val="2"/>
                <w:szCs w:val="21"/>
              </w:rPr>
            </w:pPr>
            <w:r>
              <w:rPr>
                <w:kern w:val="2"/>
                <w:szCs w:val="21"/>
              </w:rPr>
              <w:t>07</w:t>
            </w:r>
            <w:r>
              <w:rPr>
                <w:rFonts w:hint="eastAsia"/>
                <w:kern w:val="2"/>
                <w:szCs w:val="21"/>
              </w:rPr>
              <w:t xml:space="preserve"> </w:t>
            </w:r>
            <w:r>
              <w:rPr>
                <w:kern w:val="2"/>
                <w:szCs w:val="21"/>
              </w:rPr>
              <w:t>:22</w:t>
            </w:r>
          </w:p>
        </w:tc>
        <w:tc>
          <w:tcPr>
            <w:tcW w:w="911" w:type="dxa"/>
            <w:vAlign w:val="center"/>
          </w:tcPr>
          <w:p>
            <w:pPr>
              <w:pStyle w:val="28"/>
              <w:rPr>
                <w:kern w:val="2"/>
                <w:szCs w:val="21"/>
              </w:rPr>
            </w:pPr>
            <w:r>
              <w:rPr>
                <w:kern w:val="2"/>
                <w:szCs w:val="21"/>
              </w:rPr>
              <w:t>0:02</w:t>
            </w:r>
          </w:p>
        </w:tc>
        <w:tc>
          <w:tcPr>
            <w:tcW w:w="1455" w:type="dxa"/>
            <w:vAlign w:val="center"/>
          </w:tcPr>
          <w:p>
            <w:pPr>
              <w:pStyle w:val="57"/>
              <w:rPr>
                <w:kern w:val="2"/>
              </w:rPr>
            </w:pPr>
            <w:r>
              <w:rPr>
                <w:kern w:val="2"/>
              </w:rPr>
              <w:t>/usr/lib/systemd/systemd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vAlign w:val="center"/>
          </w:tcPr>
          <w:p>
            <w:pPr>
              <w:pStyle w:val="28"/>
              <w:rPr>
                <w:kern w:val="2"/>
                <w:szCs w:val="21"/>
              </w:rPr>
            </w:pPr>
            <w:r>
              <w:rPr>
                <w:kern w:val="2"/>
                <w:szCs w:val="21"/>
              </w:rPr>
              <w:t>root</w:t>
            </w:r>
          </w:p>
        </w:tc>
        <w:tc>
          <w:tcPr>
            <w:tcW w:w="512" w:type="dxa"/>
            <w:vAlign w:val="center"/>
          </w:tcPr>
          <w:p>
            <w:pPr>
              <w:pStyle w:val="28"/>
              <w:rPr>
                <w:kern w:val="2"/>
                <w:szCs w:val="21"/>
              </w:rPr>
            </w:pPr>
            <w:r>
              <w:rPr>
                <w:kern w:val="2"/>
                <w:szCs w:val="21"/>
              </w:rPr>
              <w:t>2</w:t>
            </w:r>
          </w:p>
        </w:tc>
        <w:tc>
          <w:tcPr>
            <w:tcW w:w="629" w:type="dxa"/>
            <w:vAlign w:val="center"/>
          </w:tcPr>
          <w:p>
            <w:pPr>
              <w:pStyle w:val="28"/>
              <w:rPr>
                <w:kern w:val="2"/>
                <w:szCs w:val="21"/>
              </w:rPr>
            </w:pPr>
            <w:r>
              <w:rPr>
                <w:kern w:val="2"/>
                <w:szCs w:val="21"/>
              </w:rPr>
              <w:t>0.0</w:t>
            </w:r>
          </w:p>
        </w:tc>
        <w:tc>
          <w:tcPr>
            <w:tcW w:w="700" w:type="dxa"/>
            <w:vAlign w:val="center"/>
          </w:tcPr>
          <w:p>
            <w:pPr>
              <w:pStyle w:val="28"/>
              <w:rPr>
                <w:kern w:val="2"/>
                <w:szCs w:val="21"/>
              </w:rPr>
            </w:pPr>
            <w:r>
              <w:rPr>
                <w:kern w:val="2"/>
                <w:szCs w:val="21"/>
              </w:rPr>
              <w:t>0.0</w:t>
            </w:r>
          </w:p>
        </w:tc>
        <w:tc>
          <w:tcPr>
            <w:tcW w:w="885" w:type="dxa"/>
            <w:vAlign w:val="center"/>
          </w:tcPr>
          <w:p>
            <w:pPr>
              <w:pStyle w:val="28"/>
              <w:rPr>
                <w:kern w:val="2"/>
                <w:szCs w:val="21"/>
              </w:rPr>
            </w:pPr>
            <w:r>
              <w:rPr>
                <w:kern w:val="2"/>
                <w:szCs w:val="21"/>
              </w:rPr>
              <w:t>0</w:t>
            </w:r>
          </w:p>
        </w:tc>
        <w:tc>
          <w:tcPr>
            <w:tcW w:w="763" w:type="dxa"/>
            <w:vAlign w:val="center"/>
          </w:tcPr>
          <w:p>
            <w:pPr>
              <w:pStyle w:val="28"/>
              <w:rPr>
                <w:kern w:val="2"/>
                <w:szCs w:val="21"/>
              </w:rPr>
            </w:pPr>
            <w:r>
              <w:rPr>
                <w:kern w:val="2"/>
                <w:szCs w:val="21"/>
              </w:rPr>
              <w:t>0</w:t>
            </w:r>
          </w:p>
        </w:tc>
        <w:tc>
          <w:tcPr>
            <w:tcW w:w="456" w:type="dxa"/>
            <w:vAlign w:val="center"/>
          </w:tcPr>
          <w:p>
            <w:pPr>
              <w:pStyle w:val="28"/>
              <w:rPr>
                <w:kern w:val="2"/>
                <w:szCs w:val="21"/>
              </w:rPr>
            </w:pPr>
            <w:r>
              <w:rPr>
                <w:kern w:val="2"/>
                <w:szCs w:val="21"/>
              </w:rPr>
              <w:t>?</w:t>
            </w:r>
          </w:p>
        </w:tc>
        <w:tc>
          <w:tcPr>
            <w:tcW w:w="490" w:type="dxa"/>
            <w:vAlign w:val="center"/>
          </w:tcPr>
          <w:p>
            <w:pPr>
              <w:pStyle w:val="28"/>
              <w:rPr>
                <w:kern w:val="2"/>
                <w:szCs w:val="21"/>
              </w:rPr>
            </w:pPr>
            <w:r>
              <w:rPr>
                <w:kern w:val="2"/>
                <w:szCs w:val="21"/>
              </w:rPr>
              <w:t>S</w:t>
            </w:r>
          </w:p>
        </w:tc>
        <w:tc>
          <w:tcPr>
            <w:tcW w:w="656" w:type="dxa"/>
            <w:vAlign w:val="center"/>
          </w:tcPr>
          <w:p>
            <w:pPr>
              <w:pStyle w:val="28"/>
              <w:rPr>
                <w:kern w:val="2"/>
                <w:szCs w:val="21"/>
              </w:rPr>
            </w:pPr>
            <w:r>
              <w:rPr>
                <w:kern w:val="2"/>
                <w:szCs w:val="21"/>
              </w:rPr>
              <w:t>07:22</w:t>
            </w:r>
          </w:p>
        </w:tc>
        <w:tc>
          <w:tcPr>
            <w:tcW w:w="911" w:type="dxa"/>
            <w:vAlign w:val="center"/>
          </w:tcPr>
          <w:p>
            <w:pPr>
              <w:pStyle w:val="28"/>
              <w:rPr>
                <w:kern w:val="2"/>
                <w:szCs w:val="21"/>
              </w:rPr>
            </w:pPr>
            <w:r>
              <w:rPr>
                <w:kern w:val="2"/>
                <w:szCs w:val="21"/>
              </w:rPr>
              <w:t>0:00</w:t>
            </w:r>
          </w:p>
        </w:tc>
        <w:tc>
          <w:tcPr>
            <w:tcW w:w="1455" w:type="dxa"/>
            <w:vAlign w:val="center"/>
          </w:tcPr>
          <w:p>
            <w:pPr>
              <w:pStyle w:val="57"/>
              <w:rPr>
                <w:kern w:val="2"/>
              </w:rPr>
            </w:pPr>
            <w:r>
              <w:rPr>
                <w:kern w:val="2"/>
              </w:rPr>
              <w:t>[kthreadd]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vAlign w:val="center"/>
          </w:tcPr>
          <w:p>
            <w:pPr>
              <w:pStyle w:val="28"/>
              <w:rPr>
                <w:kern w:val="2"/>
                <w:szCs w:val="21"/>
              </w:rPr>
            </w:pPr>
            <w:r>
              <w:rPr>
                <w:kern w:val="2"/>
                <w:szCs w:val="21"/>
              </w:rPr>
              <w:t>root</w:t>
            </w:r>
          </w:p>
        </w:tc>
        <w:tc>
          <w:tcPr>
            <w:tcW w:w="512" w:type="dxa"/>
            <w:vAlign w:val="center"/>
          </w:tcPr>
          <w:p>
            <w:pPr>
              <w:pStyle w:val="28"/>
              <w:rPr>
                <w:kern w:val="2"/>
                <w:szCs w:val="21"/>
              </w:rPr>
            </w:pPr>
            <w:r>
              <w:rPr>
                <w:kern w:val="2"/>
                <w:szCs w:val="21"/>
              </w:rPr>
              <w:t>3</w:t>
            </w:r>
          </w:p>
        </w:tc>
        <w:tc>
          <w:tcPr>
            <w:tcW w:w="629" w:type="dxa"/>
            <w:vAlign w:val="center"/>
          </w:tcPr>
          <w:p>
            <w:pPr>
              <w:pStyle w:val="28"/>
              <w:rPr>
                <w:kern w:val="2"/>
                <w:szCs w:val="21"/>
              </w:rPr>
            </w:pPr>
            <w:r>
              <w:rPr>
                <w:kern w:val="2"/>
                <w:szCs w:val="21"/>
              </w:rPr>
              <w:t>0.0</w:t>
            </w:r>
          </w:p>
        </w:tc>
        <w:tc>
          <w:tcPr>
            <w:tcW w:w="700" w:type="dxa"/>
            <w:vAlign w:val="center"/>
          </w:tcPr>
          <w:p>
            <w:pPr>
              <w:pStyle w:val="28"/>
              <w:rPr>
                <w:kern w:val="2"/>
                <w:szCs w:val="21"/>
              </w:rPr>
            </w:pPr>
            <w:r>
              <w:rPr>
                <w:kern w:val="2"/>
                <w:szCs w:val="21"/>
              </w:rPr>
              <w:t>0.0</w:t>
            </w:r>
          </w:p>
        </w:tc>
        <w:tc>
          <w:tcPr>
            <w:tcW w:w="885" w:type="dxa"/>
            <w:vAlign w:val="center"/>
          </w:tcPr>
          <w:p>
            <w:pPr>
              <w:pStyle w:val="28"/>
              <w:rPr>
                <w:kern w:val="2"/>
                <w:szCs w:val="21"/>
              </w:rPr>
            </w:pPr>
            <w:r>
              <w:rPr>
                <w:kern w:val="2"/>
                <w:szCs w:val="21"/>
              </w:rPr>
              <w:t>0</w:t>
            </w:r>
          </w:p>
        </w:tc>
        <w:tc>
          <w:tcPr>
            <w:tcW w:w="763" w:type="dxa"/>
            <w:vAlign w:val="center"/>
          </w:tcPr>
          <w:p>
            <w:pPr>
              <w:pStyle w:val="28"/>
              <w:rPr>
                <w:kern w:val="2"/>
                <w:szCs w:val="21"/>
              </w:rPr>
            </w:pPr>
            <w:r>
              <w:rPr>
                <w:kern w:val="2"/>
                <w:szCs w:val="21"/>
              </w:rPr>
              <w:t>0</w:t>
            </w:r>
          </w:p>
        </w:tc>
        <w:tc>
          <w:tcPr>
            <w:tcW w:w="456" w:type="dxa"/>
            <w:vAlign w:val="center"/>
          </w:tcPr>
          <w:p>
            <w:pPr>
              <w:pStyle w:val="28"/>
              <w:rPr>
                <w:kern w:val="2"/>
                <w:szCs w:val="21"/>
              </w:rPr>
            </w:pPr>
            <w:r>
              <w:rPr>
                <w:kern w:val="2"/>
                <w:szCs w:val="21"/>
              </w:rPr>
              <w:t>?</w:t>
            </w:r>
          </w:p>
        </w:tc>
        <w:tc>
          <w:tcPr>
            <w:tcW w:w="490" w:type="dxa"/>
            <w:vAlign w:val="center"/>
          </w:tcPr>
          <w:p>
            <w:pPr>
              <w:pStyle w:val="28"/>
              <w:rPr>
                <w:kern w:val="2"/>
                <w:szCs w:val="21"/>
              </w:rPr>
            </w:pPr>
            <w:r>
              <w:rPr>
                <w:kern w:val="2"/>
                <w:szCs w:val="21"/>
              </w:rPr>
              <w:t>S</w:t>
            </w:r>
          </w:p>
        </w:tc>
        <w:tc>
          <w:tcPr>
            <w:tcW w:w="656" w:type="dxa"/>
            <w:vAlign w:val="center"/>
          </w:tcPr>
          <w:p>
            <w:pPr>
              <w:pStyle w:val="28"/>
              <w:rPr>
                <w:kern w:val="2"/>
                <w:szCs w:val="21"/>
              </w:rPr>
            </w:pPr>
            <w:r>
              <w:rPr>
                <w:kern w:val="2"/>
                <w:szCs w:val="21"/>
              </w:rPr>
              <w:t>07:22</w:t>
            </w:r>
          </w:p>
        </w:tc>
        <w:tc>
          <w:tcPr>
            <w:tcW w:w="911" w:type="dxa"/>
            <w:vAlign w:val="center"/>
          </w:tcPr>
          <w:p>
            <w:pPr>
              <w:pStyle w:val="28"/>
              <w:rPr>
                <w:kern w:val="2"/>
                <w:szCs w:val="21"/>
              </w:rPr>
            </w:pPr>
            <w:r>
              <w:rPr>
                <w:kern w:val="2"/>
                <w:szCs w:val="21"/>
              </w:rPr>
              <w:t>0:00</w:t>
            </w:r>
          </w:p>
        </w:tc>
        <w:tc>
          <w:tcPr>
            <w:tcW w:w="1455" w:type="dxa"/>
            <w:vAlign w:val="center"/>
          </w:tcPr>
          <w:p>
            <w:pPr>
              <w:pStyle w:val="57"/>
              <w:rPr>
                <w:spacing w:val="-10"/>
                <w:kern w:val="2"/>
              </w:rPr>
            </w:pPr>
            <w:r>
              <w:rPr>
                <w:spacing w:val="-10"/>
                <w:kern w:val="2"/>
              </w:rPr>
              <w:t>[ksoftirqd/0]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vAlign w:val="center"/>
          </w:tcPr>
          <w:p>
            <w:pPr>
              <w:pStyle w:val="28"/>
              <w:rPr>
                <w:kern w:val="2"/>
                <w:szCs w:val="21"/>
              </w:rPr>
            </w:pPr>
            <w:r>
              <w:rPr>
                <w:kern w:val="2"/>
                <w:szCs w:val="21"/>
              </w:rPr>
              <w:t>root</w:t>
            </w:r>
          </w:p>
        </w:tc>
        <w:tc>
          <w:tcPr>
            <w:tcW w:w="512" w:type="dxa"/>
            <w:vAlign w:val="center"/>
          </w:tcPr>
          <w:p>
            <w:pPr>
              <w:pStyle w:val="28"/>
              <w:rPr>
                <w:kern w:val="2"/>
                <w:szCs w:val="21"/>
              </w:rPr>
            </w:pPr>
            <w:r>
              <w:rPr>
                <w:kern w:val="2"/>
                <w:szCs w:val="21"/>
              </w:rPr>
              <w:t>5</w:t>
            </w:r>
          </w:p>
        </w:tc>
        <w:tc>
          <w:tcPr>
            <w:tcW w:w="629" w:type="dxa"/>
            <w:vAlign w:val="center"/>
          </w:tcPr>
          <w:p>
            <w:pPr>
              <w:pStyle w:val="28"/>
              <w:rPr>
                <w:kern w:val="2"/>
                <w:szCs w:val="21"/>
              </w:rPr>
            </w:pPr>
            <w:r>
              <w:rPr>
                <w:kern w:val="2"/>
                <w:szCs w:val="21"/>
              </w:rPr>
              <w:t>0.0</w:t>
            </w:r>
          </w:p>
        </w:tc>
        <w:tc>
          <w:tcPr>
            <w:tcW w:w="700" w:type="dxa"/>
            <w:vAlign w:val="center"/>
          </w:tcPr>
          <w:p>
            <w:pPr>
              <w:pStyle w:val="28"/>
              <w:rPr>
                <w:kern w:val="2"/>
                <w:szCs w:val="21"/>
              </w:rPr>
            </w:pPr>
            <w:r>
              <w:rPr>
                <w:kern w:val="2"/>
                <w:szCs w:val="21"/>
              </w:rPr>
              <w:t>0.0</w:t>
            </w:r>
          </w:p>
        </w:tc>
        <w:tc>
          <w:tcPr>
            <w:tcW w:w="885" w:type="dxa"/>
            <w:vAlign w:val="center"/>
          </w:tcPr>
          <w:p>
            <w:pPr>
              <w:pStyle w:val="28"/>
              <w:rPr>
                <w:kern w:val="2"/>
                <w:szCs w:val="21"/>
              </w:rPr>
            </w:pPr>
            <w:r>
              <w:rPr>
                <w:kern w:val="2"/>
                <w:szCs w:val="21"/>
              </w:rPr>
              <w:t>0</w:t>
            </w:r>
          </w:p>
        </w:tc>
        <w:tc>
          <w:tcPr>
            <w:tcW w:w="763" w:type="dxa"/>
            <w:vAlign w:val="center"/>
          </w:tcPr>
          <w:p>
            <w:pPr>
              <w:pStyle w:val="28"/>
              <w:rPr>
                <w:kern w:val="2"/>
                <w:szCs w:val="21"/>
              </w:rPr>
            </w:pPr>
            <w:r>
              <w:rPr>
                <w:kern w:val="2"/>
                <w:szCs w:val="21"/>
              </w:rPr>
              <w:t>0</w:t>
            </w:r>
          </w:p>
        </w:tc>
        <w:tc>
          <w:tcPr>
            <w:tcW w:w="456" w:type="dxa"/>
            <w:vAlign w:val="center"/>
          </w:tcPr>
          <w:p>
            <w:pPr>
              <w:pStyle w:val="28"/>
              <w:rPr>
                <w:kern w:val="2"/>
                <w:szCs w:val="21"/>
              </w:rPr>
            </w:pPr>
            <w:r>
              <w:rPr>
                <w:kern w:val="2"/>
                <w:szCs w:val="21"/>
              </w:rPr>
              <w:t>?</w:t>
            </w:r>
          </w:p>
        </w:tc>
        <w:tc>
          <w:tcPr>
            <w:tcW w:w="490" w:type="dxa"/>
            <w:vAlign w:val="center"/>
          </w:tcPr>
          <w:p>
            <w:pPr>
              <w:pStyle w:val="28"/>
              <w:rPr>
                <w:kern w:val="2"/>
                <w:szCs w:val="21"/>
              </w:rPr>
            </w:pPr>
            <w:r>
              <w:rPr>
                <w:kern w:val="2"/>
                <w:szCs w:val="21"/>
              </w:rPr>
              <w:t>S&lt;</w:t>
            </w:r>
          </w:p>
        </w:tc>
        <w:tc>
          <w:tcPr>
            <w:tcW w:w="656" w:type="dxa"/>
            <w:vAlign w:val="center"/>
          </w:tcPr>
          <w:p>
            <w:pPr>
              <w:pStyle w:val="28"/>
              <w:rPr>
                <w:kern w:val="2"/>
                <w:szCs w:val="21"/>
              </w:rPr>
            </w:pPr>
            <w:r>
              <w:rPr>
                <w:kern w:val="2"/>
                <w:szCs w:val="21"/>
              </w:rPr>
              <w:t>07:22</w:t>
            </w:r>
          </w:p>
        </w:tc>
        <w:tc>
          <w:tcPr>
            <w:tcW w:w="911" w:type="dxa"/>
            <w:vAlign w:val="center"/>
          </w:tcPr>
          <w:p>
            <w:pPr>
              <w:pStyle w:val="28"/>
              <w:rPr>
                <w:kern w:val="2"/>
                <w:szCs w:val="21"/>
              </w:rPr>
            </w:pPr>
            <w:r>
              <w:rPr>
                <w:kern w:val="2"/>
                <w:szCs w:val="21"/>
              </w:rPr>
              <w:t>0:00</w:t>
            </w:r>
          </w:p>
        </w:tc>
        <w:tc>
          <w:tcPr>
            <w:tcW w:w="1455" w:type="dxa"/>
            <w:vAlign w:val="center"/>
          </w:tcPr>
          <w:p>
            <w:pPr>
              <w:pStyle w:val="57"/>
              <w:rPr>
                <w:spacing w:val="-10"/>
                <w:kern w:val="2"/>
              </w:rPr>
            </w:pPr>
            <w:r>
              <w:rPr>
                <w:spacing w:val="-10"/>
                <w:kern w:val="2"/>
              </w:rPr>
              <w:t>[kworker/0:0H]</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607" w:type="dxa"/>
            <w:vAlign w:val="center"/>
          </w:tcPr>
          <w:p>
            <w:pPr>
              <w:pStyle w:val="28"/>
              <w:rPr>
                <w:kern w:val="2"/>
                <w:szCs w:val="21"/>
              </w:rPr>
            </w:pPr>
            <w:r>
              <w:rPr>
                <w:kern w:val="2"/>
                <w:szCs w:val="21"/>
              </w:rPr>
              <w:t>root</w:t>
            </w:r>
          </w:p>
        </w:tc>
        <w:tc>
          <w:tcPr>
            <w:tcW w:w="512" w:type="dxa"/>
            <w:vAlign w:val="center"/>
          </w:tcPr>
          <w:p>
            <w:pPr>
              <w:pStyle w:val="28"/>
              <w:rPr>
                <w:kern w:val="2"/>
                <w:szCs w:val="21"/>
              </w:rPr>
            </w:pPr>
            <w:r>
              <w:rPr>
                <w:kern w:val="2"/>
                <w:szCs w:val="21"/>
              </w:rPr>
              <w:t>7</w:t>
            </w:r>
          </w:p>
        </w:tc>
        <w:tc>
          <w:tcPr>
            <w:tcW w:w="629" w:type="dxa"/>
            <w:vAlign w:val="center"/>
          </w:tcPr>
          <w:p>
            <w:pPr>
              <w:pStyle w:val="28"/>
              <w:rPr>
                <w:kern w:val="2"/>
                <w:szCs w:val="21"/>
              </w:rPr>
            </w:pPr>
            <w:r>
              <w:rPr>
                <w:kern w:val="2"/>
                <w:szCs w:val="21"/>
              </w:rPr>
              <w:t>0.0</w:t>
            </w:r>
          </w:p>
        </w:tc>
        <w:tc>
          <w:tcPr>
            <w:tcW w:w="700" w:type="dxa"/>
            <w:vAlign w:val="center"/>
          </w:tcPr>
          <w:p>
            <w:pPr>
              <w:pStyle w:val="28"/>
              <w:rPr>
                <w:kern w:val="2"/>
                <w:szCs w:val="21"/>
              </w:rPr>
            </w:pPr>
            <w:r>
              <w:rPr>
                <w:kern w:val="2"/>
                <w:szCs w:val="21"/>
              </w:rPr>
              <w:t>0.0</w:t>
            </w:r>
          </w:p>
        </w:tc>
        <w:tc>
          <w:tcPr>
            <w:tcW w:w="885" w:type="dxa"/>
            <w:vAlign w:val="center"/>
          </w:tcPr>
          <w:p>
            <w:pPr>
              <w:pStyle w:val="28"/>
              <w:rPr>
                <w:kern w:val="2"/>
                <w:szCs w:val="21"/>
              </w:rPr>
            </w:pPr>
            <w:r>
              <w:rPr>
                <w:kern w:val="2"/>
                <w:szCs w:val="21"/>
              </w:rPr>
              <w:t>0</w:t>
            </w:r>
          </w:p>
        </w:tc>
        <w:tc>
          <w:tcPr>
            <w:tcW w:w="763" w:type="dxa"/>
            <w:vAlign w:val="center"/>
          </w:tcPr>
          <w:p>
            <w:pPr>
              <w:pStyle w:val="28"/>
              <w:rPr>
                <w:kern w:val="2"/>
                <w:szCs w:val="21"/>
              </w:rPr>
            </w:pPr>
            <w:r>
              <w:rPr>
                <w:kern w:val="2"/>
                <w:szCs w:val="21"/>
              </w:rPr>
              <w:t>0</w:t>
            </w:r>
          </w:p>
        </w:tc>
        <w:tc>
          <w:tcPr>
            <w:tcW w:w="456" w:type="dxa"/>
            <w:vAlign w:val="center"/>
          </w:tcPr>
          <w:p>
            <w:pPr>
              <w:pStyle w:val="28"/>
              <w:rPr>
                <w:kern w:val="2"/>
                <w:szCs w:val="21"/>
              </w:rPr>
            </w:pPr>
            <w:r>
              <w:rPr>
                <w:kern w:val="2"/>
                <w:szCs w:val="21"/>
              </w:rPr>
              <w:t>?</w:t>
            </w:r>
          </w:p>
        </w:tc>
        <w:tc>
          <w:tcPr>
            <w:tcW w:w="490" w:type="dxa"/>
            <w:vAlign w:val="center"/>
          </w:tcPr>
          <w:p>
            <w:pPr>
              <w:pStyle w:val="28"/>
              <w:rPr>
                <w:kern w:val="2"/>
                <w:szCs w:val="21"/>
              </w:rPr>
            </w:pPr>
            <w:r>
              <w:rPr>
                <w:kern w:val="2"/>
                <w:szCs w:val="21"/>
              </w:rPr>
              <w:t>S</w:t>
            </w:r>
          </w:p>
        </w:tc>
        <w:tc>
          <w:tcPr>
            <w:tcW w:w="656" w:type="dxa"/>
            <w:vAlign w:val="center"/>
          </w:tcPr>
          <w:p>
            <w:pPr>
              <w:pStyle w:val="28"/>
              <w:rPr>
                <w:kern w:val="2"/>
                <w:szCs w:val="21"/>
              </w:rPr>
            </w:pPr>
            <w:r>
              <w:rPr>
                <w:kern w:val="2"/>
                <w:szCs w:val="21"/>
              </w:rPr>
              <w:t>07:22</w:t>
            </w:r>
          </w:p>
        </w:tc>
        <w:tc>
          <w:tcPr>
            <w:tcW w:w="911" w:type="dxa"/>
            <w:vAlign w:val="center"/>
          </w:tcPr>
          <w:p>
            <w:pPr>
              <w:pStyle w:val="28"/>
              <w:rPr>
                <w:kern w:val="2"/>
                <w:szCs w:val="21"/>
              </w:rPr>
            </w:pPr>
            <w:r>
              <w:rPr>
                <w:kern w:val="2"/>
                <w:szCs w:val="21"/>
              </w:rPr>
              <w:t>0:00</w:t>
            </w:r>
          </w:p>
        </w:tc>
        <w:tc>
          <w:tcPr>
            <w:tcW w:w="1455" w:type="dxa"/>
            <w:vAlign w:val="center"/>
          </w:tcPr>
          <w:p>
            <w:pPr>
              <w:pStyle w:val="57"/>
              <w:rPr>
                <w:spacing w:val="-10"/>
                <w:kern w:val="2"/>
              </w:rPr>
            </w:pPr>
            <w:r>
              <w:rPr>
                <w:spacing w:val="-10"/>
                <w:kern w:val="2"/>
              </w:rPr>
              <w:t>[migration/0]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28" w:type="dxa"/>
            <w:bottom w:w="0" w:type="dxa"/>
            <w:right w:w="28" w:type="dxa"/>
          </w:tblCellMar>
        </w:tblPrEx>
        <w:tc>
          <w:tcPr>
            <w:tcW w:w="8064" w:type="dxa"/>
            <w:gridSpan w:val="11"/>
            <w:vAlign w:val="center"/>
          </w:tcPr>
          <w:p>
            <w:pPr>
              <w:pStyle w:val="28"/>
              <w:jc w:val="center"/>
              <w:rPr>
                <w:kern w:val="2"/>
                <w:szCs w:val="21"/>
              </w:rPr>
            </w:pPr>
            <w:r>
              <w:rPr>
                <w:kern w:val="2"/>
                <w:szCs w:val="21"/>
              </w:rPr>
              <w:t>………………</w:t>
            </w:r>
            <w:r>
              <w:rPr>
                <w:rFonts w:hint="eastAsia"/>
                <w:kern w:val="2"/>
                <w:szCs w:val="21"/>
              </w:rPr>
              <w:t>省略部分输出信息</w:t>
            </w:r>
            <w:r>
              <w:rPr>
                <w:kern w:val="2"/>
                <w:szCs w:val="21"/>
              </w:rPr>
              <w:t>………………</w:t>
            </w:r>
          </w:p>
        </w:tc>
      </w:tr>
    </w:tbl>
    <w:p>
      <w:pPr>
        <w:ind w:firstLine="0"/>
        <w:rPr>
          <w:kern w:val="2"/>
        </w:rPr>
      </w:pPr>
    </w:p>
    <w:p>
      <w:pPr>
        <w:pStyle w:val="29"/>
        <w:rPr>
          <w:kern w:val="2"/>
        </w:rPr>
      </w:pP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266"/>
        <w:gridCol w:w="7433"/>
      </w:tblGrid>
      <w:tr>
        <w:tblPrEx>
          <w:shd w:val="clear" w:color="auto" w:fill="D9D9D9"/>
          <w:tblLayout w:type="fixed"/>
          <w:tblCellMar>
            <w:top w:w="0" w:type="dxa"/>
            <w:left w:w="108" w:type="dxa"/>
            <w:bottom w:w="0" w:type="dxa"/>
            <w:right w:w="108" w:type="dxa"/>
          </w:tblCellMar>
        </w:tblPrEx>
        <w:trPr>
          <w:cantSplit/>
          <w:trHeight w:val="271" w:hRule="atLeast"/>
        </w:trPr>
        <w:tc>
          <w:tcPr>
            <w:tcW w:w="616"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33"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如前面所提到的，在Linux系统中的命令参数有长短格式之分，长格式和长格式之间不能合并，长格式和短格式之间也不能合并，但短格式和短格式之间是可以合并的，合并后仅保留一个-（减号）即可。另外ps命令可允许参数不加减号（-），因此可直接写成ps aux的样子。</w:t>
            </w:r>
          </w:p>
        </w:tc>
      </w:tr>
    </w:tbl>
    <w:p>
      <w:pPr>
        <w:pStyle w:val="29"/>
        <w:rPr>
          <w:kern w:val="2"/>
          <w:shd w:val="pct10" w:color="auto" w:fill="FFFFFF"/>
        </w:rPr>
      </w:pPr>
    </w:p>
    <w:p>
      <w:pPr>
        <w:pStyle w:val="5"/>
        <w:rPr>
          <w:kern w:val="2"/>
        </w:rPr>
      </w:pPr>
      <w:r>
        <w:rPr>
          <w:color w:val="000000"/>
          <w:kern w:val="2"/>
        </w:rPr>
        <w:t>7．</w:t>
      </w:r>
      <w:r>
        <w:rPr>
          <w:bCs w:val="0"/>
          <w:color w:val="000000"/>
          <w:kern w:val="2"/>
        </w:rPr>
        <w:t>top</w:t>
      </w:r>
      <w:r>
        <w:rPr>
          <w:rFonts w:hint="eastAsia"/>
          <w:bCs w:val="0"/>
          <w:color w:val="000000"/>
          <w:kern w:val="2"/>
        </w:rPr>
        <w:t>命令  监视进程活动与系统负载</w:t>
      </w:r>
    </w:p>
    <w:p>
      <w:pPr>
        <w:rPr>
          <w:kern w:val="2"/>
        </w:rPr>
      </w:pPr>
      <w:r>
        <w:rPr>
          <w:color w:val="000000"/>
          <w:kern w:val="2"/>
          <w:szCs w:val="21"/>
        </w:rPr>
        <w:t>top</w:t>
      </w:r>
      <w:r>
        <w:rPr>
          <w:rFonts w:hint="eastAsia"/>
          <w:color w:val="000000"/>
          <w:kern w:val="2"/>
          <w:szCs w:val="21"/>
        </w:rPr>
        <w:t>命令用于动态地监视进程活动与系统负载等信息，其格式为</w:t>
      </w:r>
      <w:r>
        <w:rPr>
          <w:color w:val="000000"/>
          <w:kern w:val="2"/>
          <w:szCs w:val="21"/>
        </w:rPr>
        <w:t>top</w:t>
      </w:r>
      <w:r>
        <w:rPr>
          <w:rFonts w:hint="eastAsia"/>
          <w:color w:val="000000"/>
          <w:kern w:val="2"/>
          <w:szCs w:val="21"/>
        </w:rPr>
        <w:t>。</w:t>
      </w:r>
    </w:p>
    <w:p>
      <w:pPr>
        <w:rPr>
          <w:kern w:val="2"/>
        </w:rPr>
      </w:pPr>
      <w:r>
        <w:rPr>
          <w:kern w:val="2"/>
        </w:rPr>
        <w:t>top</w:t>
      </w:r>
      <w:r>
        <w:rPr>
          <w:rFonts w:hint="eastAsia"/>
          <w:kern w:val="2"/>
        </w:rPr>
        <w:t>命令相当强大，能够动态地查看系统运维状态，完全将它看作</w:t>
      </w:r>
      <w:r>
        <w:rPr>
          <w:kern w:val="2"/>
        </w:rPr>
        <w:t>Linux</w:t>
      </w:r>
      <w:r>
        <w:rPr>
          <w:rFonts w:hint="eastAsia"/>
          <w:kern w:val="2"/>
        </w:rPr>
        <w:t>中的“强化版的</w:t>
      </w:r>
      <w:r>
        <w:rPr>
          <w:kern w:val="2"/>
        </w:rPr>
        <w:t>Windows</w:t>
      </w:r>
      <w:r>
        <w:rPr>
          <w:rFonts w:hint="eastAsia"/>
          <w:kern w:val="2"/>
        </w:rPr>
        <w:t>任务管理器”。</w:t>
      </w:r>
      <w:r>
        <w:rPr>
          <w:kern w:val="2"/>
        </w:rPr>
        <w:t>top</w:t>
      </w:r>
      <w:r>
        <w:rPr>
          <w:rFonts w:hint="eastAsia"/>
          <w:kern w:val="2"/>
        </w:rPr>
        <w:t>命令的运行界面如图</w:t>
      </w:r>
      <w:r>
        <w:rPr>
          <w:kern w:val="2"/>
        </w:rPr>
        <w:t>2-6</w:t>
      </w:r>
      <w:r>
        <w:rPr>
          <w:rFonts w:hint="eastAsia"/>
          <w:kern w:val="2"/>
        </w:rPr>
        <w:t>所示。</w:t>
      </w:r>
    </w:p>
    <w:p>
      <w:pPr>
        <w:pStyle w:val="32"/>
        <w:rPr>
          <w:kern w:val="2"/>
        </w:rPr>
      </w:pPr>
      <w:r>
        <w:rPr>
          <w:color w:val="000000"/>
          <w:kern w:val="2"/>
          <w:szCs w:val="21"/>
        </w:rPr>
        <w:drawing>
          <wp:inline distT="0" distB="0" distL="0" distR="0">
            <wp:extent cx="3870960" cy="2590800"/>
            <wp:effectExtent l="19050" t="19050" r="0" b="0"/>
            <wp:docPr id="68" name="图片 68"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top命令"/>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70960" cy="259080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2-6  top</w:t>
      </w:r>
      <w:r>
        <w:rPr>
          <w:rFonts w:hint="eastAsia"/>
          <w:color w:val="000000"/>
          <w:kern w:val="2"/>
          <w:szCs w:val="21"/>
        </w:rPr>
        <w:t>命令的运行界面</w:t>
      </w:r>
    </w:p>
    <w:p>
      <w:pPr>
        <w:rPr>
          <w:kern w:val="2"/>
        </w:rPr>
      </w:pPr>
      <w:r>
        <w:rPr>
          <w:rFonts w:hint="eastAsia"/>
          <w:color w:val="000000"/>
          <w:spacing w:val="-4"/>
          <w:kern w:val="2"/>
          <w:szCs w:val="21"/>
        </w:rPr>
        <w:t>在图</w:t>
      </w:r>
      <w:r>
        <w:rPr>
          <w:color w:val="000000"/>
          <w:spacing w:val="-4"/>
          <w:kern w:val="2"/>
          <w:szCs w:val="21"/>
        </w:rPr>
        <w:t>2-6</w:t>
      </w:r>
      <w:r>
        <w:rPr>
          <w:rFonts w:hint="eastAsia"/>
          <w:color w:val="000000"/>
          <w:spacing w:val="-4"/>
          <w:kern w:val="2"/>
          <w:szCs w:val="21"/>
        </w:rPr>
        <w:t>中，</w:t>
      </w:r>
      <w:r>
        <w:rPr>
          <w:color w:val="000000"/>
          <w:spacing w:val="-4"/>
          <w:kern w:val="2"/>
          <w:szCs w:val="21"/>
        </w:rPr>
        <w:t>top</w:t>
      </w:r>
      <w:r>
        <w:rPr>
          <w:rFonts w:hint="eastAsia"/>
          <w:color w:val="000000"/>
          <w:spacing w:val="-4"/>
          <w:kern w:val="2"/>
          <w:szCs w:val="21"/>
        </w:rPr>
        <w:t>命令执行结果的前</w:t>
      </w:r>
      <w:r>
        <w:rPr>
          <w:color w:val="000000"/>
          <w:spacing w:val="-4"/>
          <w:kern w:val="2"/>
          <w:szCs w:val="21"/>
        </w:rPr>
        <w:t>5</w:t>
      </w:r>
      <w:r>
        <w:rPr>
          <w:rFonts w:hint="eastAsia"/>
          <w:color w:val="000000"/>
          <w:spacing w:val="-4"/>
          <w:kern w:val="2"/>
          <w:szCs w:val="21"/>
        </w:rPr>
        <w:t>行为系统整体的统计信息，其所代表的含义如下。</w:t>
      </w:r>
    </w:p>
    <w:p>
      <w:pPr>
        <w:pStyle w:val="34"/>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1</w:t>
      </w:r>
      <w:r>
        <w:rPr>
          <w:rFonts w:hint="eastAsia"/>
          <w:color w:val="000000"/>
          <w:kern w:val="2"/>
          <w:szCs w:val="21"/>
        </w:rPr>
        <w:t>行：系统时间、运行时间、登录终端数、系统负载（三个数值分别为</w:t>
      </w:r>
      <w:r>
        <w:rPr>
          <w:color w:val="000000"/>
          <w:kern w:val="2"/>
          <w:szCs w:val="21"/>
        </w:rPr>
        <w:t>1</w:t>
      </w:r>
      <w:r>
        <w:rPr>
          <w:rFonts w:hint="eastAsia"/>
          <w:color w:val="000000"/>
          <w:kern w:val="2"/>
          <w:szCs w:val="21"/>
        </w:rPr>
        <w:t>分钟、</w:t>
      </w:r>
      <w:r>
        <w:rPr>
          <w:color w:val="000000"/>
          <w:kern w:val="2"/>
          <w:szCs w:val="21"/>
        </w:rPr>
        <w:t>5</w:t>
      </w:r>
      <w:r>
        <w:rPr>
          <w:rFonts w:hint="eastAsia"/>
          <w:color w:val="000000"/>
          <w:kern w:val="2"/>
          <w:szCs w:val="21"/>
        </w:rPr>
        <w:t>分钟、</w:t>
      </w:r>
      <w:r>
        <w:rPr>
          <w:color w:val="000000"/>
          <w:kern w:val="2"/>
          <w:szCs w:val="21"/>
        </w:rPr>
        <w:t>15</w:t>
      </w:r>
      <w:r>
        <w:rPr>
          <w:rFonts w:hint="eastAsia"/>
          <w:color w:val="000000"/>
          <w:kern w:val="2"/>
          <w:szCs w:val="21"/>
        </w:rPr>
        <w:t>分钟内的平均值，数值越小意味着负载越低）。</w:t>
      </w:r>
    </w:p>
    <w:p>
      <w:pPr>
        <w:pStyle w:val="34"/>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2</w:t>
      </w:r>
      <w:r>
        <w:rPr>
          <w:rFonts w:hint="eastAsia"/>
          <w:color w:val="000000"/>
          <w:kern w:val="2"/>
          <w:szCs w:val="21"/>
        </w:rPr>
        <w:t>行：进程总数、运行中的进程数、睡眠中的进程数、停止的进程数、僵死的进程数。</w:t>
      </w:r>
    </w:p>
    <w:p>
      <w:pPr>
        <w:pStyle w:val="34"/>
        <w:ind w:left="704" w:hanging="304"/>
        <w:rPr>
          <w:color w:val="000000"/>
          <w:kern w:val="2"/>
          <w:szCs w:val="21"/>
        </w:rPr>
      </w:pPr>
      <w:r>
        <w:rPr>
          <w:kern w:val="2"/>
        </w:rPr>
        <w:sym w:font="Wingdings" w:char="00D8"/>
      </w:r>
      <w:r>
        <w:rPr>
          <w:kern w:val="2"/>
        </w:rPr>
        <w:tab/>
      </w:r>
      <w:r>
        <w:rPr>
          <w:rFonts w:hint="eastAsia"/>
          <w:color w:val="000000"/>
          <w:kern w:val="2"/>
          <w:szCs w:val="21"/>
        </w:rPr>
        <w:t>第</w:t>
      </w:r>
      <w:r>
        <w:rPr>
          <w:color w:val="000000"/>
          <w:kern w:val="2"/>
          <w:szCs w:val="21"/>
        </w:rPr>
        <w:t>3</w:t>
      </w:r>
      <w:r>
        <w:rPr>
          <w:rFonts w:hint="eastAsia"/>
          <w:color w:val="000000"/>
          <w:kern w:val="2"/>
          <w:szCs w:val="21"/>
        </w:rPr>
        <w:t>行：用户占用资源百分比、系统内核占用资源百分比、改变过优先级的进程资源百分比、空闲的资源百分比等。</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182"/>
        <w:gridCol w:w="7503"/>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03"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第3行中的数据均为CPU数据并以百分比格式显示，例如“97.1 id”意味着有97.1%的CPU处理器资源处于空闲。</w:t>
            </w:r>
          </w:p>
        </w:tc>
      </w:tr>
    </w:tbl>
    <w:p>
      <w:pPr>
        <w:pStyle w:val="29"/>
        <w:rPr>
          <w:kern w:val="2"/>
          <w:shd w:val="pct10" w:color="auto" w:fill="FFFFFF"/>
        </w:rPr>
      </w:pPr>
    </w:p>
    <w:p>
      <w:pPr>
        <w:pStyle w:val="34"/>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4</w:t>
      </w:r>
      <w:r>
        <w:rPr>
          <w:rFonts w:hint="eastAsia"/>
          <w:color w:val="000000"/>
          <w:kern w:val="2"/>
          <w:szCs w:val="21"/>
        </w:rPr>
        <w:t>行：物理内存总量、内存使用量、内存空闲量、作为内核缓存的内存量。</w:t>
      </w:r>
    </w:p>
    <w:p>
      <w:pPr>
        <w:pStyle w:val="34"/>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5</w:t>
      </w:r>
      <w:r>
        <w:rPr>
          <w:rFonts w:hint="eastAsia"/>
          <w:color w:val="000000"/>
          <w:kern w:val="2"/>
          <w:szCs w:val="21"/>
        </w:rPr>
        <w:t>行：虚拟内存总量、虚拟内存使用量、虚拟内存空闲量、已被提前加载的内存量。</w:t>
      </w:r>
    </w:p>
    <w:p>
      <w:pPr>
        <w:pStyle w:val="5"/>
        <w:rPr>
          <w:kern w:val="2"/>
        </w:rPr>
      </w:pPr>
      <w:r>
        <w:rPr>
          <w:color w:val="000000"/>
          <w:kern w:val="2"/>
        </w:rPr>
        <w:t>8．</w:t>
      </w:r>
      <w:r>
        <w:rPr>
          <w:bCs w:val="0"/>
          <w:color w:val="000000"/>
          <w:kern w:val="2"/>
        </w:rPr>
        <w:t>pidof</w:t>
      </w:r>
      <w:r>
        <w:rPr>
          <w:rFonts w:hint="eastAsia"/>
          <w:bCs w:val="0"/>
          <w:color w:val="000000"/>
          <w:kern w:val="2"/>
        </w:rPr>
        <w:t>命令  查询服务进程的pid</w:t>
      </w:r>
    </w:p>
    <w:p>
      <w:pPr>
        <w:rPr>
          <w:kern w:val="2"/>
        </w:rPr>
      </w:pPr>
      <w:r>
        <w:rPr>
          <w:color w:val="000000"/>
          <w:kern w:val="2"/>
          <w:szCs w:val="21"/>
        </w:rPr>
        <w:t>pidof</w:t>
      </w:r>
      <w:r>
        <w:rPr>
          <w:rFonts w:hint="eastAsia"/>
          <w:color w:val="000000"/>
          <w:kern w:val="2"/>
          <w:szCs w:val="21"/>
        </w:rPr>
        <w:t>命令用于查询某个指定服务进程的</w:t>
      </w:r>
      <w:r>
        <w:rPr>
          <w:color w:val="000000"/>
          <w:kern w:val="2"/>
          <w:szCs w:val="21"/>
        </w:rPr>
        <w:t>PID</w:t>
      </w:r>
      <w:r>
        <w:rPr>
          <w:rFonts w:hint="eastAsia"/>
          <w:color w:val="000000"/>
          <w:kern w:val="2"/>
          <w:szCs w:val="21"/>
        </w:rPr>
        <w:t>值，格式为“</w:t>
      </w:r>
      <w:r>
        <w:rPr>
          <w:color w:val="000000"/>
          <w:kern w:val="2"/>
          <w:szCs w:val="21"/>
        </w:rPr>
        <w:t>pidof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pPr>
        <w:rPr>
          <w:kern w:val="2"/>
        </w:rPr>
      </w:pPr>
      <w:r>
        <w:rPr>
          <w:rFonts w:hint="eastAsia"/>
          <w:kern w:val="2"/>
        </w:rPr>
        <w:t>每个进程的进程号码值（</w:t>
      </w:r>
      <w:r>
        <w:rPr>
          <w:kern w:val="2"/>
        </w:rPr>
        <w:t>PID</w:t>
      </w:r>
      <w:r>
        <w:rPr>
          <w:rFonts w:hint="eastAsia"/>
          <w:kern w:val="2"/>
        </w:rPr>
        <w:t>）是唯一的，因此可以通过</w:t>
      </w:r>
      <w:r>
        <w:rPr>
          <w:kern w:val="2"/>
        </w:rPr>
        <w:t>PID</w:t>
      </w:r>
      <w:r>
        <w:rPr>
          <w:rFonts w:hint="eastAsia"/>
          <w:kern w:val="2"/>
        </w:rPr>
        <w:t>来区分不同的进程。例如，可以使用如下命令来查询本机上</w:t>
      </w:r>
      <w:r>
        <w:rPr>
          <w:kern w:val="2"/>
        </w:rPr>
        <w:t>sshd</w:t>
      </w:r>
      <w:r>
        <w:rPr>
          <w:rFonts w:hint="eastAsia"/>
          <w:kern w:val="2"/>
        </w:rPr>
        <w:t>服务程序的</w:t>
      </w:r>
      <w:r>
        <w:rPr>
          <w:kern w:val="2"/>
        </w:rPr>
        <w:t>PID</w:t>
      </w:r>
      <w:r>
        <w:rPr>
          <w:rFonts w:hint="eastAsia"/>
          <w:kern w:val="2"/>
        </w:rPr>
        <w:t>：</w:t>
      </w:r>
    </w:p>
    <w:p>
      <w:pPr>
        <w:pStyle w:val="58"/>
        <w:rPr>
          <w:kern w:val="2"/>
        </w:rPr>
      </w:pPr>
    </w:p>
    <w:p>
      <w:pPr>
        <w:pStyle w:val="26"/>
        <w:rPr>
          <w:kern w:val="2"/>
        </w:rPr>
      </w:pPr>
      <w:r>
        <w:rPr>
          <w:kern w:val="2"/>
        </w:rPr>
        <w:t>[root@linuxprobe ~]# pidof sshd</w:t>
      </w:r>
    </w:p>
    <w:p>
      <w:pPr>
        <w:pStyle w:val="26"/>
        <w:rPr>
          <w:kern w:val="2"/>
        </w:rPr>
      </w:pPr>
      <w:r>
        <w:rPr>
          <w:kern w:val="2"/>
        </w:rPr>
        <w:t>2156</w:t>
      </w:r>
    </w:p>
    <w:p>
      <w:pPr>
        <w:pStyle w:val="59"/>
        <w:spacing w:after="90"/>
        <w:rPr>
          <w:kern w:val="2"/>
        </w:rPr>
      </w:pPr>
    </w:p>
    <w:p>
      <w:pPr>
        <w:pStyle w:val="5"/>
        <w:rPr>
          <w:kern w:val="2"/>
        </w:rPr>
      </w:pPr>
      <w:r>
        <w:rPr>
          <w:color w:val="000000"/>
          <w:kern w:val="2"/>
        </w:rPr>
        <w:t>9．</w:t>
      </w:r>
      <w:r>
        <w:rPr>
          <w:bCs w:val="0"/>
          <w:color w:val="000000"/>
          <w:kern w:val="2"/>
        </w:rPr>
        <w:t>kill</w:t>
      </w:r>
      <w:r>
        <w:rPr>
          <w:rFonts w:hint="eastAsia"/>
          <w:bCs w:val="0"/>
          <w:color w:val="000000"/>
          <w:kern w:val="2"/>
        </w:rPr>
        <w:t>命令  终止服务进程</w:t>
      </w:r>
    </w:p>
    <w:p>
      <w:pPr>
        <w:rPr>
          <w:kern w:val="2"/>
        </w:rPr>
      </w:pPr>
      <w:r>
        <w:rPr>
          <w:color w:val="000000"/>
          <w:kern w:val="2"/>
          <w:szCs w:val="21"/>
        </w:rPr>
        <w:t>kill</w:t>
      </w:r>
      <w:r>
        <w:rPr>
          <w:rFonts w:hint="eastAsia"/>
          <w:color w:val="000000"/>
          <w:kern w:val="2"/>
          <w:szCs w:val="21"/>
        </w:rPr>
        <w:t>命令用于终止某个指定</w:t>
      </w:r>
      <w:r>
        <w:rPr>
          <w:color w:val="000000"/>
          <w:kern w:val="2"/>
          <w:szCs w:val="21"/>
        </w:rPr>
        <w:t>PID</w:t>
      </w:r>
      <w:r>
        <w:rPr>
          <w:rFonts w:hint="eastAsia"/>
          <w:color w:val="000000"/>
          <w:kern w:val="2"/>
          <w:szCs w:val="21"/>
        </w:rPr>
        <w:t>的服务进程，格式为“</w:t>
      </w:r>
      <w:r>
        <w:rPr>
          <w:color w:val="000000"/>
          <w:kern w:val="2"/>
          <w:szCs w:val="21"/>
        </w:rPr>
        <w:t>kill [</w:t>
      </w:r>
      <w:r>
        <w:rPr>
          <w:rFonts w:hint="eastAsia"/>
          <w:color w:val="000000"/>
          <w:kern w:val="2"/>
          <w:szCs w:val="21"/>
        </w:rPr>
        <w:t>参数</w:t>
      </w:r>
      <w:r>
        <w:rPr>
          <w:color w:val="000000"/>
          <w:kern w:val="2"/>
          <w:szCs w:val="21"/>
        </w:rPr>
        <w:t>] [</w:t>
      </w:r>
      <w:r>
        <w:rPr>
          <w:rFonts w:hint="eastAsia"/>
          <w:color w:val="000000"/>
          <w:kern w:val="2"/>
          <w:szCs w:val="21"/>
        </w:rPr>
        <w:t>进程</w:t>
      </w:r>
      <w:r>
        <w:rPr>
          <w:color w:val="000000"/>
          <w:kern w:val="2"/>
          <w:szCs w:val="21"/>
        </w:rPr>
        <w:t>PID]</w:t>
      </w:r>
      <w:r>
        <w:rPr>
          <w:rFonts w:hint="eastAsia"/>
          <w:color w:val="000000"/>
          <w:kern w:val="2"/>
          <w:szCs w:val="21"/>
        </w:rPr>
        <w:t>”。</w:t>
      </w:r>
    </w:p>
    <w:p>
      <w:pPr>
        <w:rPr>
          <w:kern w:val="2"/>
        </w:rPr>
      </w:pPr>
      <w:r>
        <w:rPr>
          <w:rFonts w:hint="eastAsia"/>
          <w:kern w:val="2"/>
        </w:rPr>
        <w:t>接下来，我们使用</w:t>
      </w:r>
      <w:r>
        <w:rPr>
          <w:kern w:val="2"/>
        </w:rPr>
        <w:t>kill</w:t>
      </w:r>
      <w:r>
        <w:rPr>
          <w:rFonts w:hint="eastAsia"/>
          <w:kern w:val="2"/>
        </w:rPr>
        <w:t>命令把上面用</w:t>
      </w:r>
      <w:r>
        <w:rPr>
          <w:kern w:val="2"/>
        </w:rPr>
        <w:t>pidof</w:t>
      </w:r>
      <w:r>
        <w:rPr>
          <w:rFonts w:hint="eastAsia"/>
          <w:kern w:val="2"/>
        </w:rPr>
        <w:t>命令查询到的</w:t>
      </w:r>
      <w:r>
        <w:rPr>
          <w:kern w:val="2"/>
        </w:rPr>
        <w:t>PID</w:t>
      </w:r>
      <w:r>
        <w:rPr>
          <w:rFonts w:hint="eastAsia"/>
          <w:kern w:val="2"/>
        </w:rPr>
        <w:t>所代表的进程终止掉，其命令如下所示。这种操作的效果等同于强制停止</w:t>
      </w:r>
      <w:r>
        <w:rPr>
          <w:kern w:val="2"/>
        </w:rPr>
        <w:t>sshd</w:t>
      </w:r>
      <w:r>
        <w:rPr>
          <w:rFonts w:hint="eastAsia"/>
          <w:kern w:val="2"/>
        </w:rPr>
        <w:t>服务。</w:t>
      </w:r>
    </w:p>
    <w:p>
      <w:pPr>
        <w:pStyle w:val="58"/>
        <w:rPr>
          <w:kern w:val="2"/>
        </w:rPr>
      </w:pPr>
    </w:p>
    <w:p>
      <w:pPr>
        <w:pStyle w:val="26"/>
        <w:rPr>
          <w:kern w:val="2"/>
        </w:rPr>
      </w:pPr>
      <w:r>
        <w:rPr>
          <w:kern w:val="2"/>
        </w:rPr>
        <w:t>[root@linuxprobe ~]# kill 2156</w:t>
      </w:r>
    </w:p>
    <w:p>
      <w:pPr>
        <w:pStyle w:val="59"/>
        <w:spacing w:after="90"/>
        <w:rPr>
          <w:kern w:val="2"/>
        </w:rPr>
      </w:pPr>
    </w:p>
    <w:p>
      <w:pPr>
        <w:pStyle w:val="5"/>
        <w:rPr>
          <w:kern w:val="2"/>
        </w:rPr>
      </w:pPr>
      <w:r>
        <w:rPr>
          <w:color w:val="000000"/>
          <w:kern w:val="2"/>
        </w:rPr>
        <w:t>10．</w:t>
      </w:r>
      <w:r>
        <w:rPr>
          <w:bCs w:val="0"/>
          <w:color w:val="000000"/>
          <w:kern w:val="2"/>
        </w:rPr>
        <w:t>killall</w:t>
      </w:r>
      <w:r>
        <w:rPr>
          <w:rFonts w:hint="eastAsia"/>
          <w:bCs w:val="0"/>
          <w:color w:val="000000"/>
          <w:kern w:val="2"/>
        </w:rPr>
        <w:t>命令</w:t>
      </w:r>
    </w:p>
    <w:p>
      <w:pPr>
        <w:rPr>
          <w:kern w:val="2"/>
        </w:rPr>
      </w:pPr>
      <w:r>
        <w:rPr>
          <w:color w:val="000000"/>
          <w:kern w:val="2"/>
          <w:szCs w:val="21"/>
        </w:rPr>
        <w:t>killall</w:t>
      </w:r>
      <w:r>
        <w:rPr>
          <w:rFonts w:hint="eastAsia"/>
          <w:color w:val="000000"/>
          <w:kern w:val="2"/>
          <w:szCs w:val="21"/>
        </w:rPr>
        <w:t>命令用于终止某个指定名称的服务所对应的全部进程，格式为：“</w:t>
      </w:r>
      <w:r>
        <w:rPr>
          <w:color w:val="000000"/>
          <w:kern w:val="2"/>
          <w:szCs w:val="21"/>
        </w:rPr>
        <w:t>killall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pPr>
        <w:rPr>
          <w:b/>
          <w:strike/>
          <w:kern w:val="2"/>
        </w:rPr>
      </w:pPr>
      <w:r>
        <w:rPr>
          <w:rFonts w:hint="eastAsia"/>
          <w:kern w:val="2"/>
        </w:rPr>
        <w:t>通常来讲，复杂软件的服务程序会有多个进程协同为用户提供服务，如果逐个去结束这些进程会比较麻烦，此时可以使用</w:t>
      </w:r>
      <w:r>
        <w:rPr>
          <w:kern w:val="2"/>
        </w:rPr>
        <w:t>killall</w:t>
      </w:r>
      <w:r>
        <w:rPr>
          <w:rFonts w:hint="eastAsia"/>
          <w:kern w:val="2"/>
        </w:rPr>
        <w:t>命令来批量结束某个服务程序带有的全部进程。下面以</w:t>
      </w:r>
      <w:r>
        <w:rPr>
          <w:kern w:val="2"/>
        </w:rPr>
        <w:t>httpd</w:t>
      </w:r>
      <w:r>
        <w:rPr>
          <w:rFonts w:hint="eastAsia"/>
          <w:kern w:val="2"/>
        </w:rPr>
        <w:t>服务程序为例，来结束其全部进程。由于</w:t>
      </w:r>
      <w:r>
        <w:rPr>
          <w:kern w:val="2"/>
        </w:rPr>
        <w:t>RHEL7</w:t>
      </w:r>
      <w:r>
        <w:rPr>
          <w:rFonts w:hint="eastAsia"/>
          <w:kern w:val="2"/>
        </w:rPr>
        <w:t>系统默认没有安装</w:t>
      </w:r>
      <w:r>
        <w:rPr>
          <w:kern w:val="2"/>
        </w:rPr>
        <w:t>httpd</w:t>
      </w:r>
      <w:r>
        <w:rPr>
          <w:rFonts w:hint="eastAsia"/>
          <w:kern w:val="2"/>
        </w:rPr>
        <w:t>服务程序，因此大家此时只需看操作过程和输出结果即可，等学习了相关内容之后再来实践。</w:t>
      </w:r>
    </w:p>
    <w:p>
      <w:pPr>
        <w:pStyle w:val="58"/>
        <w:rPr>
          <w:kern w:val="2"/>
        </w:rPr>
      </w:pPr>
    </w:p>
    <w:p>
      <w:pPr>
        <w:pStyle w:val="26"/>
        <w:rPr>
          <w:kern w:val="2"/>
        </w:rPr>
      </w:pPr>
      <w:r>
        <w:rPr>
          <w:kern w:val="2"/>
        </w:rPr>
        <w:t>[root@linuxprobe ~]# pidof httpd</w:t>
      </w:r>
    </w:p>
    <w:p>
      <w:pPr>
        <w:pStyle w:val="26"/>
        <w:rPr>
          <w:kern w:val="2"/>
        </w:rPr>
      </w:pPr>
      <w:r>
        <w:rPr>
          <w:kern w:val="2"/>
        </w:rPr>
        <w:t>13581 13580 13579 13578 13577 13576</w:t>
      </w:r>
    </w:p>
    <w:p>
      <w:pPr>
        <w:pStyle w:val="26"/>
        <w:rPr>
          <w:kern w:val="2"/>
        </w:rPr>
      </w:pPr>
      <w:r>
        <w:rPr>
          <w:kern w:val="2"/>
        </w:rPr>
        <w:t>[root@linuxprobe ~]# killall httpd</w:t>
      </w:r>
    </w:p>
    <w:p>
      <w:pPr>
        <w:pStyle w:val="26"/>
        <w:rPr>
          <w:kern w:val="2"/>
        </w:rPr>
      </w:pPr>
      <w:r>
        <w:rPr>
          <w:kern w:val="2"/>
        </w:rPr>
        <w:t>[root@linuxprobe ~]# pidof httpd</w:t>
      </w:r>
    </w:p>
    <w:p>
      <w:pPr>
        <w:pStyle w:val="26"/>
        <w:rPr>
          <w:kern w:val="2"/>
        </w:rPr>
      </w:pPr>
      <w:r>
        <w:rPr>
          <w:kern w:val="2"/>
        </w:rPr>
        <w:t>[root@linuxprobe ~]# </w:t>
      </w:r>
    </w:p>
    <w:p>
      <w:pPr>
        <w:pStyle w:val="59"/>
        <w:spacing w:after="90"/>
        <w:rPr>
          <w:kern w:val="2"/>
          <w:shd w:val="pct10" w:color="auto" w:fill="FFFFFF"/>
        </w:rPr>
      </w:pPr>
    </w:p>
    <w:p>
      <w:pPr>
        <w:rPr>
          <w:kern w:val="2"/>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52"/>
        <w:gridCol w:w="7433"/>
      </w:tblGrid>
      <w:tr>
        <w:tblPrEx>
          <w:shd w:val="clear" w:color="auto" w:fill="D9D9D9"/>
          <w:tblLayout w:type="fixed"/>
          <w:tblCellMar>
            <w:top w:w="0" w:type="dxa"/>
            <w:left w:w="108" w:type="dxa"/>
            <w:bottom w:w="0" w:type="dxa"/>
            <w:right w:w="108" w:type="dxa"/>
          </w:tblCellMar>
        </w:tblPrEx>
        <w:trPr>
          <w:cantSplit/>
          <w:trHeight w:val="271" w:hRule="atLeast"/>
        </w:trPr>
        <w:tc>
          <w:tcPr>
            <w:tcW w:w="60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33"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如果我们在系统终端中执行一个命令后想立即停止它，可以同时按下Ctrl + C组合键（生产环境中比较常用的一个快捷键），这样将立即终止该命令的进程。或者</w:t>
            </w:r>
            <w:r>
              <w:rPr>
                <w:rFonts w:hint="eastAsia"/>
                <w:spacing w:val="4"/>
                <w:kern w:val="2"/>
              </w:rPr>
              <w:t>，如果有些命令在执行时不断地在屏幕上输出信息，影响到后续命令的输入，则可以在执行命令时在末尾添加上一个&amp;符号，这样命令将进入系统后台来执</w:t>
            </w:r>
            <w:r>
              <w:rPr>
                <w:rFonts w:hint="eastAsia"/>
                <w:kern w:val="2"/>
              </w:rPr>
              <w:t>行。</w:t>
            </w:r>
          </w:p>
        </w:tc>
      </w:tr>
    </w:tbl>
    <w:p>
      <w:pPr>
        <w:pStyle w:val="29"/>
        <w:rPr>
          <w:kern w:val="2"/>
          <w:shd w:val="pct10" w:color="auto" w:fill="FFFFFF"/>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2.4</w:t>
            </w:r>
            <w:r>
              <w:rPr>
                <w:rFonts w:hint="eastAsia"/>
                <w:color w:val="000000"/>
                <w:kern w:val="2"/>
              </w:rPr>
              <w:t xml:space="preserve">  系统状态检测命令</w:t>
            </w:r>
          </w:p>
        </w:tc>
      </w:tr>
    </w:tbl>
    <w:p>
      <w:pPr>
        <w:pStyle w:val="56"/>
        <w:rPr>
          <w:kern w:val="2"/>
        </w:rPr>
      </w:pPr>
    </w:p>
    <w:p>
      <w:pPr>
        <w:rPr>
          <w:kern w:val="2"/>
        </w:rPr>
      </w:pPr>
      <w:r>
        <w:rPr>
          <w:rFonts w:hint="eastAsia"/>
          <w:color w:val="000000"/>
          <w:kern w:val="2"/>
          <w:szCs w:val="21"/>
        </w:rPr>
        <w:t>作为一名合格的运维人员，想要更快、更好地了解</w:t>
      </w:r>
      <w:r>
        <w:rPr>
          <w:color w:val="000000"/>
          <w:kern w:val="2"/>
          <w:szCs w:val="21"/>
        </w:rPr>
        <w:t>Linux</w:t>
      </w:r>
      <w:r>
        <w:rPr>
          <w:rFonts w:hint="eastAsia"/>
          <w:color w:val="000000"/>
          <w:kern w:val="2"/>
          <w:szCs w:val="21"/>
        </w:rPr>
        <w:t>服务器，必须具备快速查看</w:t>
      </w:r>
      <w:r>
        <w:rPr>
          <w:color w:val="000000"/>
          <w:kern w:val="2"/>
          <w:szCs w:val="21"/>
        </w:rPr>
        <w:t>Linux</w:t>
      </w:r>
      <w:r>
        <w:rPr>
          <w:rFonts w:hint="eastAsia"/>
          <w:color w:val="000000"/>
          <w:kern w:val="2"/>
          <w:szCs w:val="21"/>
        </w:rPr>
        <w:t>系统运行状态的能力，因此接下来会逐个讲解与网卡网络、系统内核、系统负载、内存使用情况、当前启用终端数量、历史登录记录、命令执行记录以及救援诊断等相关命令的使用方法。这些命令都超级实用，还请读者用心学习，加以掌握。</w:t>
      </w:r>
    </w:p>
    <w:p>
      <w:pPr>
        <w:pStyle w:val="5"/>
        <w:rPr>
          <w:kern w:val="2"/>
        </w:rPr>
      </w:pPr>
      <w:r>
        <w:rPr>
          <w:bCs w:val="0"/>
          <w:color w:val="000000"/>
          <w:kern w:val="2"/>
        </w:rPr>
        <w:t>1．ifconfig</w:t>
      </w:r>
      <w:r>
        <w:rPr>
          <w:rFonts w:hint="eastAsia"/>
          <w:bCs w:val="0"/>
          <w:color w:val="000000"/>
          <w:kern w:val="2"/>
        </w:rPr>
        <w:t>命令  查看网卡与网络</w:t>
      </w:r>
    </w:p>
    <w:p>
      <w:pPr>
        <w:rPr>
          <w:kern w:val="2"/>
        </w:rPr>
      </w:pPr>
      <w:r>
        <w:rPr>
          <w:color w:val="000000"/>
          <w:spacing w:val="-4"/>
          <w:kern w:val="2"/>
          <w:szCs w:val="21"/>
        </w:rPr>
        <w:t>ifconfig</w:t>
      </w:r>
      <w:r>
        <w:rPr>
          <w:rFonts w:hint="eastAsia"/>
          <w:color w:val="000000"/>
          <w:spacing w:val="-4"/>
          <w:kern w:val="2"/>
          <w:szCs w:val="21"/>
        </w:rPr>
        <w:t>命令用于获取网卡配置与网络状态等信息，格式为“</w:t>
      </w:r>
      <w:r>
        <w:rPr>
          <w:color w:val="000000"/>
          <w:spacing w:val="-4"/>
          <w:kern w:val="2"/>
          <w:szCs w:val="21"/>
        </w:rPr>
        <w:t>ifconfig [</w:t>
      </w:r>
      <w:r>
        <w:rPr>
          <w:rFonts w:hint="eastAsia"/>
          <w:color w:val="000000"/>
          <w:spacing w:val="-4"/>
          <w:kern w:val="2"/>
          <w:szCs w:val="21"/>
        </w:rPr>
        <w:t>网络设备</w:t>
      </w:r>
      <w:r>
        <w:rPr>
          <w:color w:val="000000"/>
          <w:spacing w:val="-4"/>
          <w:kern w:val="2"/>
          <w:szCs w:val="21"/>
        </w:rPr>
        <w:t>]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pPr>
        <w:rPr>
          <w:kern w:val="2"/>
        </w:rPr>
      </w:pPr>
      <w:r>
        <w:rPr>
          <w:rFonts w:hint="eastAsia"/>
          <w:kern w:val="2"/>
        </w:rPr>
        <w:t>使用</w:t>
      </w:r>
      <w:r>
        <w:rPr>
          <w:kern w:val="2"/>
        </w:rPr>
        <w:t>ifconfig</w:t>
      </w:r>
      <w:r>
        <w:rPr>
          <w:rFonts w:hint="eastAsia"/>
          <w:kern w:val="2"/>
        </w:rPr>
        <w:t>命令来查看本机当前的网卡配置与网络状态等信息时，其实主要查看的就是网卡名称、</w:t>
      </w:r>
      <w:r>
        <w:rPr>
          <w:kern w:val="2"/>
          <w:highlight w:val="cyan"/>
        </w:rPr>
        <w:t>inet</w:t>
      </w:r>
      <w:r>
        <w:rPr>
          <w:rFonts w:hint="eastAsia"/>
          <w:kern w:val="2"/>
          <w:highlight w:val="cyan"/>
        </w:rPr>
        <w:t>参数后面的</w:t>
      </w:r>
      <w:r>
        <w:rPr>
          <w:kern w:val="2"/>
          <w:highlight w:val="cyan"/>
        </w:rPr>
        <w:t>IP</w:t>
      </w:r>
      <w:r>
        <w:rPr>
          <w:rFonts w:hint="eastAsia"/>
          <w:kern w:val="2"/>
          <w:highlight w:val="cyan"/>
        </w:rPr>
        <w:t>地址</w:t>
      </w:r>
      <w:r>
        <w:rPr>
          <w:rFonts w:hint="eastAsia"/>
          <w:kern w:val="2"/>
        </w:rPr>
        <w:t>、</w:t>
      </w:r>
      <w:r>
        <w:rPr>
          <w:kern w:val="2"/>
          <w:highlight w:val="cyan"/>
        </w:rPr>
        <w:t>ether</w:t>
      </w:r>
      <w:r>
        <w:rPr>
          <w:rFonts w:hint="eastAsia"/>
          <w:kern w:val="2"/>
          <w:highlight w:val="cyan"/>
        </w:rPr>
        <w:t>参数后面的网卡物理地址（又称为</w:t>
      </w:r>
      <w:r>
        <w:rPr>
          <w:kern w:val="2"/>
          <w:highlight w:val="cyan"/>
        </w:rPr>
        <w:t>MAC</w:t>
      </w:r>
      <w:r>
        <w:rPr>
          <w:rFonts w:hint="eastAsia"/>
          <w:kern w:val="2"/>
          <w:highlight w:val="cyan"/>
        </w:rPr>
        <w:t>地址），</w:t>
      </w:r>
      <w:r>
        <w:rPr>
          <w:rFonts w:hint="eastAsia"/>
          <w:kern w:val="2"/>
        </w:rPr>
        <w:t>以及</w:t>
      </w:r>
      <w:r>
        <w:rPr>
          <w:kern w:val="2"/>
        </w:rPr>
        <w:t>RX</w:t>
      </w:r>
      <w:r>
        <w:rPr>
          <w:rFonts w:hint="eastAsia"/>
          <w:kern w:val="2"/>
        </w:rPr>
        <w:t>、</w:t>
      </w:r>
      <w:r>
        <w:rPr>
          <w:kern w:val="2"/>
        </w:rPr>
        <w:t>TX</w:t>
      </w:r>
      <w:r>
        <w:rPr>
          <w:rFonts w:hint="eastAsia"/>
          <w:kern w:val="2"/>
        </w:rPr>
        <w:t>的接收数据包与发送数据包的个数及累计流量（即下面加粗的信息内容）：</w:t>
      </w:r>
    </w:p>
    <w:p>
      <w:pPr>
        <w:pStyle w:val="58"/>
        <w:rPr>
          <w:kern w:val="2"/>
        </w:rPr>
      </w:pPr>
      <w:bookmarkStart w:id="57" w:name="_GoBack"/>
      <w:bookmarkEnd w:id="57"/>
    </w:p>
    <w:p>
      <w:pPr>
        <w:pStyle w:val="26"/>
        <w:rPr>
          <w:kern w:val="2"/>
        </w:rPr>
      </w:pPr>
      <w:r>
        <w:rPr>
          <w:kern w:val="2"/>
        </w:rPr>
        <w:t>[root@linuxprobe ~]# ifconfig</w:t>
      </w:r>
    </w:p>
    <w:p>
      <w:pPr>
        <w:pStyle w:val="26"/>
        <w:rPr>
          <w:kern w:val="2"/>
        </w:rPr>
      </w:pPr>
      <w:r>
        <w:rPr>
          <w:b/>
          <w:bCs/>
          <w:kern w:val="2"/>
        </w:rPr>
        <w:t>eno16777728</w:t>
      </w:r>
      <w:r>
        <w:rPr>
          <w:kern w:val="2"/>
        </w:rPr>
        <w:t>: flags=4163&lt;UP,BROADCAST,RUNNING,MULTICAST&gt;  mtu 1500</w:t>
      </w:r>
    </w:p>
    <w:p>
      <w:pPr>
        <w:pStyle w:val="26"/>
        <w:rPr>
          <w:kern w:val="2"/>
        </w:rPr>
      </w:pPr>
      <w:r>
        <w:rPr>
          <w:kern w:val="2"/>
        </w:rPr>
        <w:t>        </w:t>
      </w:r>
      <w:r>
        <w:rPr>
          <w:b/>
          <w:bCs/>
          <w:kern w:val="2"/>
          <w:highlight w:val="cyan"/>
        </w:rPr>
        <w:t>inet 192.168.10.10</w:t>
      </w:r>
      <w:r>
        <w:rPr>
          <w:kern w:val="2"/>
        </w:rPr>
        <w:t>  netmask 255.255.255.0  broadcast 192.168.10.255</w:t>
      </w:r>
    </w:p>
    <w:p>
      <w:pPr>
        <w:pStyle w:val="26"/>
        <w:rPr>
          <w:kern w:val="2"/>
        </w:rPr>
      </w:pPr>
      <w:r>
        <w:rPr>
          <w:kern w:val="2"/>
        </w:rPr>
        <w:t>        inet6 fe80::20c:29ff:fec4:a409  prefixlen 64  scopeid 0x20&lt;link&gt;</w:t>
      </w:r>
    </w:p>
    <w:p>
      <w:pPr>
        <w:pStyle w:val="26"/>
        <w:rPr>
          <w:kern w:val="2"/>
        </w:rPr>
      </w:pPr>
      <w:r>
        <w:rPr>
          <w:kern w:val="2"/>
        </w:rPr>
        <w:t>        </w:t>
      </w:r>
      <w:r>
        <w:rPr>
          <w:b/>
          <w:bCs/>
          <w:kern w:val="2"/>
          <w:highlight w:val="cyan"/>
        </w:rPr>
        <w:t>ether 00:0c:29:c4:a4:09</w:t>
      </w:r>
      <w:r>
        <w:rPr>
          <w:kern w:val="2"/>
        </w:rPr>
        <w:t>  txqueuelen 1000  (Ethernet)</w:t>
      </w:r>
    </w:p>
    <w:p>
      <w:pPr>
        <w:pStyle w:val="26"/>
        <w:rPr>
          <w:kern w:val="2"/>
        </w:rPr>
      </w:pPr>
      <w:r>
        <w:rPr>
          <w:kern w:val="2"/>
        </w:rPr>
        <w:t>        </w:t>
      </w:r>
      <w:r>
        <w:rPr>
          <w:b/>
          <w:bCs/>
          <w:kern w:val="2"/>
        </w:rPr>
        <w:t>RX packets 36  bytes 3176 (3.1 KiB)</w:t>
      </w:r>
    </w:p>
    <w:p>
      <w:pPr>
        <w:pStyle w:val="26"/>
        <w:rPr>
          <w:kern w:val="2"/>
        </w:rPr>
      </w:pPr>
      <w:r>
        <w:rPr>
          <w:kern w:val="2"/>
        </w:rPr>
        <w:t>        RX errors 0  dropped 0  overruns 0  frame 0</w:t>
      </w:r>
    </w:p>
    <w:p>
      <w:pPr>
        <w:pStyle w:val="26"/>
        <w:rPr>
          <w:kern w:val="2"/>
        </w:rPr>
      </w:pPr>
      <w:r>
        <w:rPr>
          <w:kern w:val="2"/>
        </w:rPr>
        <w:t>        </w:t>
      </w:r>
      <w:r>
        <w:rPr>
          <w:b/>
          <w:bCs/>
          <w:kern w:val="2"/>
        </w:rPr>
        <w:t>TX packets 38  bytes 4757 (4.6 KiB)</w:t>
      </w:r>
    </w:p>
    <w:p>
      <w:pPr>
        <w:pStyle w:val="26"/>
        <w:rPr>
          <w:kern w:val="2"/>
        </w:rPr>
      </w:pPr>
      <w:r>
        <w:rPr>
          <w:kern w:val="2"/>
        </w:rPr>
        <w:t>        TX errors 0  dropped 0 overruns 0  carrier 0  collisions 0</w:t>
      </w:r>
    </w:p>
    <w:p>
      <w:pPr>
        <w:pStyle w:val="26"/>
        <w:rPr>
          <w:kern w:val="2"/>
        </w:rPr>
      </w:pPr>
    </w:p>
    <w:p>
      <w:pPr>
        <w:pStyle w:val="26"/>
        <w:rPr>
          <w:kern w:val="2"/>
        </w:rPr>
      </w:pPr>
      <w:r>
        <w:rPr>
          <w:kern w:val="2"/>
        </w:rPr>
        <w:t>lo: flags=73&lt;UP,LOOPBACK,RUNNING&gt;  mtu 65536</w:t>
      </w:r>
    </w:p>
    <w:p>
      <w:pPr>
        <w:pStyle w:val="26"/>
        <w:rPr>
          <w:kern w:val="2"/>
        </w:rPr>
      </w:pPr>
      <w:r>
        <w:rPr>
          <w:kern w:val="2"/>
        </w:rPr>
        <w:t>        inet 127.0.0.1  netmask 255.0.0.0</w:t>
      </w:r>
    </w:p>
    <w:p>
      <w:pPr>
        <w:pStyle w:val="26"/>
        <w:rPr>
          <w:kern w:val="2"/>
        </w:rPr>
      </w:pPr>
      <w:r>
        <w:rPr>
          <w:kern w:val="2"/>
        </w:rPr>
        <w:t>        inet6 ::1  prefixlen 128  scopeid 0x10&lt;host&gt;</w:t>
      </w:r>
    </w:p>
    <w:p>
      <w:pPr>
        <w:pStyle w:val="26"/>
        <w:rPr>
          <w:kern w:val="2"/>
        </w:rPr>
      </w:pPr>
      <w:r>
        <w:rPr>
          <w:kern w:val="2"/>
        </w:rPr>
        <w:t>        loop  txqueuelen 0  (Local Loopback)</w:t>
      </w:r>
    </w:p>
    <w:p>
      <w:pPr>
        <w:pStyle w:val="26"/>
        <w:rPr>
          <w:kern w:val="2"/>
        </w:rPr>
      </w:pPr>
      <w:r>
        <w:rPr>
          <w:kern w:val="2"/>
        </w:rPr>
        <w:t>        RX packets 386  bytes 32780 (32.0 KiB)</w:t>
      </w:r>
    </w:p>
    <w:p>
      <w:pPr>
        <w:pStyle w:val="26"/>
        <w:rPr>
          <w:kern w:val="2"/>
        </w:rPr>
      </w:pPr>
      <w:r>
        <w:rPr>
          <w:kern w:val="2"/>
        </w:rPr>
        <w:t>        RX errors 0  dropped 0  overruns 0  frame 0</w:t>
      </w:r>
    </w:p>
    <w:p>
      <w:pPr>
        <w:pStyle w:val="26"/>
        <w:rPr>
          <w:kern w:val="2"/>
        </w:rPr>
      </w:pPr>
      <w:r>
        <w:rPr>
          <w:kern w:val="2"/>
        </w:rPr>
        <w:t>        TX packets 386  bytes 32780 (32.0 KiB)</w:t>
      </w:r>
    </w:p>
    <w:p>
      <w:pPr>
        <w:pStyle w:val="26"/>
        <w:rPr>
          <w:kern w:val="2"/>
        </w:rPr>
      </w:pPr>
      <w:r>
        <w:rPr>
          <w:kern w:val="2"/>
        </w:rPr>
        <w:t>        TX errors 0  dropped 0 overruns 0  carrier 0  collisions 0</w:t>
      </w:r>
    </w:p>
    <w:p>
      <w:pPr>
        <w:pStyle w:val="59"/>
        <w:spacing w:after="90"/>
        <w:rPr>
          <w:kern w:val="2"/>
        </w:rPr>
      </w:pPr>
    </w:p>
    <w:p>
      <w:pPr>
        <w:pStyle w:val="5"/>
        <w:rPr>
          <w:kern w:val="2"/>
        </w:rPr>
      </w:pPr>
      <w:r>
        <w:rPr>
          <w:bCs w:val="0"/>
          <w:color w:val="000000"/>
          <w:kern w:val="2"/>
        </w:rPr>
        <w:t>2．uname</w:t>
      </w:r>
      <w:r>
        <w:rPr>
          <w:rFonts w:hint="eastAsia"/>
          <w:bCs w:val="0"/>
          <w:color w:val="000000"/>
          <w:kern w:val="2"/>
        </w:rPr>
        <w:t>命令  内核与版本</w:t>
      </w:r>
    </w:p>
    <w:p>
      <w:pPr>
        <w:rPr>
          <w:kern w:val="2"/>
        </w:rPr>
      </w:pPr>
      <w:r>
        <w:rPr>
          <w:color w:val="000000"/>
          <w:kern w:val="2"/>
          <w:szCs w:val="21"/>
        </w:rPr>
        <w:t>uname</w:t>
      </w:r>
      <w:r>
        <w:rPr>
          <w:rFonts w:hint="eastAsia"/>
          <w:color w:val="000000"/>
          <w:kern w:val="2"/>
          <w:szCs w:val="21"/>
        </w:rPr>
        <w:t>命令用于查看系统内核与系统版本等信息，格式为“</w:t>
      </w:r>
      <w:r>
        <w:rPr>
          <w:color w:val="000000"/>
          <w:kern w:val="2"/>
          <w:szCs w:val="21"/>
        </w:rPr>
        <w:t>uname [-a]</w:t>
      </w:r>
      <w:r>
        <w:rPr>
          <w:rFonts w:hint="eastAsia"/>
          <w:color w:val="000000"/>
          <w:kern w:val="2"/>
          <w:szCs w:val="21"/>
        </w:rPr>
        <w:t>”。</w:t>
      </w:r>
    </w:p>
    <w:p>
      <w:pPr>
        <w:rPr>
          <w:kern w:val="2"/>
        </w:rPr>
      </w:pPr>
      <w:r>
        <w:rPr>
          <w:rFonts w:hint="eastAsia"/>
          <w:kern w:val="2"/>
        </w:rPr>
        <w:t>在使用</w:t>
      </w:r>
      <w:r>
        <w:rPr>
          <w:kern w:val="2"/>
        </w:rPr>
        <w:t>uname</w:t>
      </w:r>
      <w:r>
        <w:rPr>
          <w:rFonts w:hint="eastAsia"/>
          <w:kern w:val="2"/>
        </w:rPr>
        <w:t>命令时，一般会固定搭配上</w:t>
      </w:r>
      <w:r>
        <w:rPr>
          <w:kern w:val="2"/>
        </w:rPr>
        <w:t>-a</w:t>
      </w:r>
      <w:r>
        <w:rPr>
          <w:rFonts w:hint="eastAsia"/>
          <w:kern w:val="2"/>
        </w:rPr>
        <w:t>参数来完整地查看当前系统的内核名称、主机名、内核发行版本、节点名、系统时间、硬件名称、硬件平台、处理器类型以及操作系统名称等信息。</w:t>
      </w:r>
    </w:p>
    <w:p>
      <w:pPr>
        <w:pStyle w:val="29"/>
        <w:spacing w:line="80" w:lineRule="exact"/>
        <w:rPr>
          <w:kern w:val="2"/>
        </w:rPr>
      </w:pPr>
    </w:p>
    <w:p>
      <w:pPr>
        <w:pStyle w:val="58"/>
        <w:rPr>
          <w:kern w:val="2"/>
        </w:rPr>
      </w:pPr>
    </w:p>
    <w:p>
      <w:pPr>
        <w:pStyle w:val="26"/>
        <w:rPr>
          <w:kern w:val="2"/>
        </w:rPr>
      </w:pPr>
      <w:r>
        <w:rPr>
          <w:kern w:val="2"/>
        </w:rPr>
        <w:t>[root@linuxprobe ~]# uname -a</w:t>
      </w:r>
    </w:p>
    <w:p>
      <w:pPr>
        <w:pStyle w:val="26"/>
        <w:rPr>
          <w:kern w:val="2"/>
        </w:rPr>
      </w:pPr>
      <w:r>
        <w:rPr>
          <w:kern w:val="2"/>
        </w:rPr>
        <w:t>Linux linuxprobe.com 3.10.0-123.el7.x86</w:t>
      </w:r>
      <w:r>
        <w:rPr>
          <w:rFonts w:ascii="宋体"/>
          <w:kern w:val="2"/>
        </w:rPr>
        <w:t>_</w:t>
      </w:r>
      <w:r>
        <w:rPr>
          <w:kern w:val="2"/>
        </w:rPr>
        <w:t>64 #1 SMP Mon May 5 11:16:57 EDT 2017 </w:t>
      </w:r>
    </w:p>
    <w:p>
      <w:pPr>
        <w:pStyle w:val="26"/>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pPr>
        <w:pStyle w:val="59"/>
        <w:spacing w:after="90"/>
        <w:rPr>
          <w:kern w:val="2"/>
        </w:rPr>
      </w:pPr>
    </w:p>
    <w:p>
      <w:pPr>
        <w:rPr>
          <w:kern w:val="2"/>
        </w:rPr>
      </w:pPr>
      <w:r>
        <w:rPr>
          <w:rFonts w:hint="eastAsia"/>
          <w:color w:val="000000"/>
          <w:kern w:val="2"/>
          <w:szCs w:val="21"/>
        </w:rPr>
        <w:t>顺带一提，如果要查看当前系统版本的详细信息，则需要查看</w:t>
      </w:r>
      <w:r>
        <w:rPr>
          <w:color w:val="000000"/>
          <w:kern w:val="2"/>
          <w:szCs w:val="21"/>
        </w:rPr>
        <w:t>redhat-release</w:t>
      </w:r>
      <w:r>
        <w:rPr>
          <w:rFonts w:hint="eastAsia"/>
          <w:color w:val="000000"/>
          <w:kern w:val="2"/>
          <w:szCs w:val="21"/>
        </w:rPr>
        <w:t>文件，其命令以及相应的结果如下：</w:t>
      </w:r>
    </w:p>
    <w:p>
      <w:pPr>
        <w:pStyle w:val="58"/>
        <w:rPr>
          <w:kern w:val="2"/>
        </w:rPr>
      </w:pPr>
    </w:p>
    <w:p>
      <w:pPr>
        <w:pStyle w:val="26"/>
        <w:rPr>
          <w:kern w:val="2"/>
        </w:rPr>
      </w:pPr>
      <w:r>
        <w:rPr>
          <w:kern w:val="2"/>
        </w:rPr>
        <w:t>[root@linuxprobe ~]# cat /etc/redhat-release</w:t>
      </w:r>
    </w:p>
    <w:p>
      <w:pPr>
        <w:pStyle w:val="26"/>
        <w:rPr>
          <w:kern w:val="2"/>
        </w:rPr>
      </w:pPr>
      <w:r>
        <w:rPr>
          <w:kern w:val="2"/>
        </w:rPr>
        <w:t>Red Hat Enterprise Linux Server release 7.0 (Maipo)</w:t>
      </w:r>
    </w:p>
    <w:p>
      <w:pPr>
        <w:pStyle w:val="59"/>
        <w:spacing w:after="90"/>
        <w:rPr>
          <w:kern w:val="2"/>
        </w:rPr>
      </w:pPr>
    </w:p>
    <w:p>
      <w:pPr>
        <w:pStyle w:val="5"/>
        <w:rPr>
          <w:kern w:val="2"/>
        </w:rPr>
      </w:pPr>
      <w:r>
        <w:rPr>
          <w:bCs w:val="0"/>
          <w:color w:val="000000"/>
          <w:kern w:val="2"/>
        </w:rPr>
        <w:t>3．uptime</w:t>
      </w:r>
      <w:r>
        <w:rPr>
          <w:rFonts w:hint="eastAsia"/>
          <w:bCs w:val="0"/>
          <w:color w:val="000000"/>
          <w:kern w:val="2"/>
        </w:rPr>
        <w:t>命令  查看系统负载</w:t>
      </w:r>
    </w:p>
    <w:p>
      <w:pPr>
        <w:rPr>
          <w:kern w:val="2"/>
        </w:rPr>
      </w:pPr>
      <w:r>
        <w:rPr>
          <w:color w:val="000000"/>
          <w:kern w:val="2"/>
          <w:szCs w:val="21"/>
        </w:rPr>
        <w:t>uptime</w:t>
      </w:r>
      <w:r>
        <w:rPr>
          <w:rFonts w:hint="eastAsia"/>
          <w:color w:val="000000"/>
          <w:kern w:val="2"/>
          <w:szCs w:val="21"/>
        </w:rPr>
        <w:t>用于查看系统的负载信息，格式为</w:t>
      </w:r>
      <w:r>
        <w:rPr>
          <w:color w:val="000000"/>
          <w:kern w:val="2"/>
          <w:szCs w:val="21"/>
        </w:rPr>
        <w:t>uptime</w:t>
      </w:r>
      <w:r>
        <w:rPr>
          <w:rFonts w:hint="eastAsia"/>
          <w:color w:val="000000"/>
          <w:kern w:val="2"/>
          <w:szCs w:val="21"/>
        </w:rPr>
        <w:t>。</w:t>
      </w:r>
    </w:p>
    <w:p>
      <w:pPr>
        <w:rPr>
          <w:spacing w:val="4"/>
          <w:kern w:val="2"/>
        </w:rPr>
      </w:pPr>
      <w:r>
        <w:rPr>
          <w:spacing w:val="4"/>
          <w:kern w:val="2"/>
        </w:rPr>
        <w:t>uptime</w:t>
      </w:r>
      <w:r>
        <w:rPr>
          <w:rFonts w:hint="eastAsia"/>
          <w:spacing w:val="4"/>
          <w:kern w:val="2"/>
        </w:rPr>
        <w:t>命令真的很棒，它可以显示当前系统时间、系统已运行时间、启用终端数量以及平均负载值等信息。平均负载值指的是系统在最近</w:t>
      </w:r>
      <w:r>
        <w:rPr>
          <w:spacing w:val="4"/>
          <w:kern w:val="2"/>
        </w:rPr>
        <w:t>1</w:t>
      </w:r>
      <w:r>
        <w:rPr>
          <w:rFonts w:hint="eastAsia"/>
          <w:spacing w:val="4"/>
          <w:kern w:val="2"/>
        </w:rPr>
        <w:t>分钟、</w:t>
      </w:r>
      <w:r>
        <w:rPr>
          <w:spacing w:val="4"/>
          <w:kern w:val="2"/>
        </w:rPr>
        <w:t>5</w:t>
      </w:r>
      <w:r>
        <w:rPr>
          <w:rFonts w:hint="eastAsia"/>
          <w:spacing w:val="4"/>
          <w:kern w:val="2"/>
        </w:rPr>
        <w:t>分钟、</w:t>
      </w:r>
      <w:r>
        <w:rPr>
          <w:spacing w:val="4"/>
          <w:kern w:val="2"/>
        </w:rPr>
        <w:t>15</w:t>
      </w:r>
      <w:r>
        <w:rPr>
          <w:rFonts w:hint="eastAsia"/>
          <w:spacing w:val="4"/>
          <w:kern w:val="2"/>
        </w:rPr>
        <w:t>分钟内的压力情况（下面加粗的信息部分）；负载值越低越好，尽量不要长期超过</w:t>
      </w:r>
      <w:r>
        <w:rPr>
          <w:spacing w:val="4"/>
          <w:kern w:val="2"/>
        </w:rPr>
        <w:t>1</w:t>
      </w:r>
      <w:r>
        <w:rPr>
          <w:rFonts w:hint="eastAsia"/>
          <w:spacing w:val="4"/>
          <w:kern w:val="2"/>
        </w:rPr>
        <w:t>，在生产环境中不要超过5。</w:t>
      </w:r>
    </w:p>
    <w:p>
      <w:pPr>
        <w:pStyle w:val="58"/>
        <w:rPr>
          <w:kern w:val="2"/>
        </w:rPr>
      </w:pPr>
    </w:p>
    <w:p>
      <w:pPr>
        <w:pStyle w:val="26"/>
        <w:rPr>
          <w:kern w:val="2"/>
        </w:rPr>
      </w:pPr>
      <w:r>
        <w:rPr>
          <w:kern w:val="2"/>
        </w:rPr>
        <w:t>[root@linuxprobe ~]# uptime</w:t>
      </w:r>
    </w:p>
    <w:p>
      <w:pPr>
        <w:pStyle w:val="26"/>
        <w:rPr>
          <w:b/>
          <w:bCs/>
          <w:kern w:val="2"/>
        </w:rPr>
      </w:pPr>
      <w:r>
        <w:rPr>
          <w:kern w:val="2"/>
        </w:rPr>
        <w:t>22:49:55 up 10 min, 2 users, </w:t>
      </w:r>
      <w:r>
        <w:rPr>
          <w:b/>
          <w:bCs/>
          <w:kern w:val="2"/>
        </w:rPr>
        <w:t>load average: 0.01, 0.19, 0.18</w:t>
      </w:r>
    </w:p>
    <w:p>
      <w:pPr>
        <w:pStyle w:val="59"/>
        <w:spacing w:after="90"/>
        <w:rPr>
          <w:kern w:val="2"/>
        </w:rPr>
      </w:pPr>
    </w:p>
    <w:p>
      <w:pPr>
        <w:pStyle w:val="5"/>
        <w:rPr>
          <w:kern w:val="2"/>
        </w:rPr>
      </w:pPr>
      <w:r>
        <w:rPr>
          <w:bCs w:val="0"/>
          <w:color w:val="000000"/>
          <w:kern w:val="2"/>
        </w:rPr>
        <w:t>4．free</w:t>
      </w:r>
      <w:r>
        <w:rPr>
          <w:rFonts w:hint="eastAsia"/>
          <w:bCs w:val="0"/>
          <w:color w:val="000000"/>
          <w:kern w:val="2"/>
        </w:rPr>
        <w:t>命令  显示内存使用情况</w:t>
      </w:r>
    </w:p>
    <w:p>
      <w:pPr>
        <w:rPr>
          <w:kern w:val="2"/>
        </w:rPr>
      </w:pPr>
      <w:r>
        <w:rPr>
          <w:color w:val="000000"/>
          <w:kern w:val="2"/>
          <w:szCs w:val="21"/>
        </w:rPr>
        <w:t>free</w:t>
      </w:r>
      <w:r>
        <w:rPr>
          <w:rFonts w:hint="eastAsia"/>
          <w:color w:val="000000"/>
          <w:kern w:val="2"/>
          <w:szCs w:val="21"/>
        </w:rPr>
        <w:t>用于显示当前系统中内存的使用量信息，格式为“</w:t>
      </w:r>
      <w:r>
        <w:rPr>
          <w:color w:val="000000"/>
          <w:kern w:val="2"/>
          <w:szCs w:val="21"/>
        </w:rPr>
        <w:t>free [-h]</w:t>
      </w:r>
      <w:r>
        <w:rPr>
          <w:rFonts w:hint="eastAsia"/>
          <w:color w:val="000000"/>
          <w:kern w:val="2"/>
          <w:szCs w:val="21"/>
        </w:rPr>
        <w:t>”。</w:t>
      </w:r>
    </w:p>
    <w:p>
      <w:pPr>
        <w:rPr>
          <w:kern w:val="2"/>
        </w:rPr>
      </w:pPr>
      <w:r>
        <w:rPr>
          <w:rFonts w:hint="eastAsia"/>
          <w:kern w:val="2"/>
        </w:rPr>
        <w:t>为了保证</w:t>
      </w:r>
      <w:r>
        <w:rPr>
          <w:kern w:val="2"/>
        </w:rPr>
        <w:t>Linux</w:t>
      </w:r>
      <w:r>
        <w:rPr>
          <w:rFonts w:hint="eastAsia"/>
          <w:kern w:val="2"/>
        </w:rPr>
        <w:t>系统不会因资源耗尽而突然宕机，运维人员需要时刻关注内存的使用量。在使用</w:t>
      </w:r>
      <w:r>
        <w:rPr>
          <w:kern w:val="2"/>
        </w:rPr>
        <w:t>free</w:t>
      </w:r>
      <w:r>
        <w:rPr>
          <w:rFonts w:hint="eastAsia"/>
          <w:kern w:val="2"/>
        </w:rPr>
        <w:t>命令时，可以结合使用</w:t>
      </w:r>
      <w:r>
        <w:rPr>
          <w:kern w:val="2"/>
        </w:rPr>
        <w:t>-h</w:t>
      </w:r>
      <w:r>
        <w:rPr>
          <w:rFonts w:hint="eastAsia"/>
          <w:kern w:val="2"/>
        </w:rPr>
        <w:t>参数以更人性化的方式输出当前内存的实时使用量信息。表</w:t>
      </w:r>
      <w:r>
        <w:rPr>
          <w:kern w:val="2"/>
        </w:rPr>
        <w:t>2-8</w:t>
      </w:r>
      <w:r>
        <w:rPr>
          <w:rFonts w:hint="eastAsia"/>
          <w:kern w:val="2"/>
        </w:rPr>
        <w:t>所示为在刘遄老师的电脑上执行</w:t>
      </w:r>
      <w:r>
        <w:rPr>
          <w:kern w:val="2"/>
        </w:rPr>
        <w:t>free -h</w:t>
      </w:r>
      <w:r>
        <w:rPr>
          <w:rFonts w:hint="eastAsia"/>
          <w:kern w:val="2"/>
        </w:rPr>
        <w:t>命令之后的输出信息。需要注意的是，输出信息中的中文注释是作者自行添加的内容，实际输出时没有相应的参数解释。</w:t>
      </w:r>
    </w:p>
    <w:p>
      <w:pPr>
        <w:pStyle w:val="58"/>
        <w:rPr>
          <w:kern w:val="2"/>
        </w:rPr>
      </w:pPr>
    </w:p>
    <w:p>
      <w:pPr>
        <w:pStyle w:val="26"/>
        <w:rPr>
          <w:kern w:val="2"/>
        </w:rPr>
      </w:pPr>
      <w:r>
        <w:rPr>
          <w:kern w:val="2"/>
        </w:rPr>
        <w:t>[root@linuxprobe ~]# free -h</w:t>
      </w:r>
    </w:p>
    <w:p>
      <w:pPr>
        <w:pStyle w:val="59"/>
        <w:spacing w:after="90"/>
        <w:rPr>
          <w:kern w:val="2"/>
        </w:rPr>
      </w:pPr>
    </w:p>
    <w:p>
      <w:pPr>
        <w:pStyle w:val="27"/>
        <w:spacing w:before="300"/>
        <w:rPr>
          <w:kern w:val="2"/>
        </w:rPr>
      </w:pPr>
      <w:r>
        <w:rPr>
          <w:rFonts w:hint="eastAsia"/>
          <w:kern w:val="2"/>
        </w:rPr>
        <w:t>表</w:t>
      </w:r>
      <w:r>
        <w:rPr>
          <w:kern w:val="2"/>
        </w:rPr>
        <w:t>2-8</w:t>
      </w:r>
      <w:r>
        <w:rPr>
          <w:kern w:val="2"/>
        </w:rPr>
        <w:tab/>
      </w:r>
      <w:r>
        <w:rPr>
          <w:rFonts w:hint="eastAsia"/>
          <w:kern w:val="2"/>
        </w:rPr>
        <w:t>执行</w:t>
      </w:r>
      <w:r>
        <w:rPr>
          <w:kern w:val="2"/>
        </w:rPr>
        <w:t>free -h</w:t>
      </w:r>
      <w:r>
        <w:rPr>
          <w:rFonts w:hint="eastAsia"/>
          <w:kern w:val="2"/>
        </w:rPr>
        <w:t>命令后的输出信息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439"/>
        <w:gridCol w:w="940"/>
        <w:gridCol w:w="1141"/>
        <w:gridCol w:w="1141"/>
        <w:gridCol w:w="1129"/>
        <w:gridCol w:w="1130"/>
        <w:gridCol w:w="114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39" w:type="dxa"/>
            <w:tcBorders>
              <w:top w:val="single" w:color="000000" w:sz="6" w:space="0"/>
              <w:bottom w:val="single" w:color="000000" w:sz="4" w:space="0"/>
            </w:tcBorders>
            <w:shd w:val="clear" w:color="auto" w:fill="D9D9D9"/>
            <w:vAlign w:val="center"/>
          </w:tcPr>
          <w:p>
            <w:pPr>
              <w:pStyle w:val="50"/>
              <w:rPr>
                <w:kern w:val="2"/>
              </w:rPr>
            </w:pPr>
          </w:p>
        </w:tc>
        <w:tc>
          <w:tcPr>
            <w:tcW w:w="94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内存总量</w:t>
            </w:r>
          </w:p>
        </w:tc>
        <w:tc>
          <w:tcPr>
            <w:tcW w:w="114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已用量</w:t>
            </w:r>
          </w:p>
        </w:tc>
        <w:tc>
          <w:tcPr>
            <w:tcW w:w="114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可用量</w:t>
            </w:r>
          </w:p>
        </w:tc>
        <w:tc>
          <w:tcPr>
            <w:tcW w:w="112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进程共享的内存量</w:t>
            </w:r>
          </w:p>
        </w:tc>
        <w:tc>
          <w:tcPr>
            <w:tcW w:w="113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磁盘缓存的内存量</w:t>
            </w:r>
          </w:p>
        </w:tc>
        <w:tc>
          <w:tcPr>
            <w:tcW w:w="114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缓存的</w:t>
            </w:r>
            <w:r>
              <w:rPr>
                <w:kern w:val="2"/>
              </w:rPr>
              <w:br w:type="textWrapping"/>
            </w:r>
            <w:r>
              <w:rPr>
                <w:rFonts w:hint="eastAsia"/>
                <w:kern w:val="2"/>
              </w:rPr>
              <w:t>内存量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39" w:type="dxa"/>
            <w:tcBorders>
              <w:top w:val="single" w:color="000000" w:sz="4" w:space="0"/>
            </w:tcBorders>
            <w:vAlign w:val="center"/>
          </w:tcPr>
          <w:p>
            <w:pPr>
              <w:pStyle w:val="28"/>
              <w:spacing w:before="30" w:beforeLines="10" w:after="30" w:afterLines="10"/>
              <w:rPr>
                <w:kern w:val="2"/>
              </w:rPr>
            </w:pPr>
          </w:p>
        </w:tc>
        <w:tc>
          <w:tcPr>
            <w:tcW w:w="940" w:type="dxa"/>
            <w:tcBorders>
              <w:top w:val="single" w:color="000000" w:sz="4" w:space="0"/>
            </w:tcBorders>
            <w:vAlign w:val="center"/>
          </w:tcPr>
          <w:p>
            <w:pPr>
              <w:pStyle w:val="28"/>
              <w:spacing w:before="30" w:beforeLines="10" w:after="30" w:afterLines="10"/>
              <w:rPr>
                <w:kern w:val="2"/>
              </w:rPr>
            </w:pPr>
            <w:r>
              <w:rPr>
                <w:kern w:val="2"/>
              </w:rPr>
              <w:t>total</w:t>
            </w:r>
          </w:p>
        </w:tc>
        <w:tc>
          <w:tcPr>
            <w:tcW w:w="1141" w:type="dxa"/>
            <w:tcBorders>
              <w:top w:val="single" w:color="000000" w:sz="4" w:space="0"/>
            </w:tcBorders>
            <w:vAlign w:val="center"/>
          </w:tcPr>
          <w:p>
            <w:pPr>
              <w:pStyle w:val="28"/>
              <w:spacing w:before="30" w:beforeLines="10" w:after="30" w:afterLines="10"/>
              <w:rPr>
                <w:kern w:val="2"/>
              </w:rPr>
            </w:pPr>
            <w:r>
              <w:rPr>
                <w:kern w:val="2"/>
              </w:rPr>
              <w:t>used</w:t>
            </w:r>
          </w:p>
        </w:tc>
        <w:tc>
          <w:tcPr>
            <w:tcW w:w="1141" w:type="dxa"/>
            <w:tcBorders>
              <w:top w:val="single" w:color="000000" w:sz="4" w:space="0"/>
            </w:tcBorders>
            <w:vAlign w:val="center"/>
          </w:tcPr>
          <w:p>
            <w:pPr>
              <w:pStyle w:val="28"/>
              <w:spacing w:before="30" w:beforeLines="10" w:after="30" w:afterLines="10"/>
              <w:rPr>
                <w:kern w:val="2"/>
              </w:rPr>
            </w:pPr>
            <w:r>
              <w:rPr>
                <w:kern w:val="2"/>
              </w:rPr>
              <w:t>free</w:t>
            </w:r>
          </w:p>
        </w:tc>
        <w:tc>
          <w:tcPr>
            <w:tcW w:w="1129" w:type="dxa"/>
            <w:tcBorders>
              <w:top w:val="single" w:color="000000" w:sz="4" w:space="0"/>
            </w:tcBorders>
            <w:vAlign w:val="center"/>
          </w:tcPr>
          <w:p>
            <w:pPr>
              <w:pStyle w:val="28"/>
              <w:spacing w:before="30" w:beforeLines="10" w:after="30" w:afterLines="10"/>
              <w:rPr>
                <w:kern w:val="2"/>
              </w:rPr>
            </w:pPr>
            <w:r>
              <w:rPr>
                <w:kern w:val="2"/>
              </w:rPr>
              <w:t>shared</w:t>
            </w:r>
          </w:p>
        </w:tc>
        <w:tc>
          <w:tcPr>
            <w:tcW w:w="1130" w:type="dxa"/>
            <w:tcBorders>
              <w:top w:val="single" w:color="000000" w:sz="4" w:space="0"/>
            </w:tcBorders>
            <w:vAlign w:val="center"/>
          </w:tcPr>
          <w:p>
            <w:pPr>
              <w:pStyle w:val="28"/>
              <w:spacing w:before="30" w:beforeLines="10" w:after="30" w:afterLines="10"/>
              <w:rPr>
                <w:kern w:val="2"/>
              </w:rPr>
            </w:pPr>
            <w:r>
              <w:rPr>
                <w:kern w:val="2"/>
              </w:rPr>
              <w:t>buffers</w:t>
            </w:r>
          </w:p>
        </w:tc>
        <w:tc>
          <w:tcPr>
            <w:tcW w:w="1141" w:type="dxa"/>
            <w:tcBorders>
              <w:top w:val="single" w:color="000000" w:sz="4" w:space="0"/>
            </w:tcBorders>
            <w:vAlign w:val="center"/>
          </w:tcPr>
          <w:p>
            <w:pPr>
              <w:pStyle w:val="28"/>
              <w:spacing w:before="30" w:beforeLines="10" w:after="30" w:afterLines="10"/>
              <w:rPr>
                <w:kern w:val="2"/>
              </w:rPr>
            </w:pPr>
            <w:r>
              <w:rPr>
                <w:kern w:val="2"/>
              </w:rPr>
              <w:t>cached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39" w:type="dxa"/>
            <w:vAlign w:val="center"/>
          </w:tcPr>
          <w:p>
            <w:pPr>
              <w:pStyle w:val="28"/>
              <w:spacing w:before="30" w:beforeLines="10" w:after="30" w:afterLines="10"/>
              <w:rPr>
                <w:kern w:val="2"/>
              </w:rPr>
            </w:pPr>
            <w:r>
              <w:rPr>
                <w:kern w:val="2"/>
              </w:rPr>
              <w:t>Mem</w:t>
            </w:r>
          </w:p>
        </w:tc>
        <w:tc>
          <w:tcPr>
            <w:tcW w:w="940" w:type="dxa"/>
            <w:vAlign w:val="center"/>
          </w:tcPr>
          <w:p>
            <w:pPr>
              <w:pStyle w:val="28"/>
              <w:spacing w:before="30" w:beforeLines="10" w:after="30" w:afterLines="10"/>
              <w:rPr>
                <w:kern w:val="2"/>
              </w:rPr>
            </w:pPr>
            <w:r>
              <w:rPr>
                <w:kern w:val="2"/>
              </w:rPr>
              <w:t>1.8GB</w:t>
            </w:r>
          </w:p>
        </w:tc>
        <w:tc>
          <w:tcPr>
            <w:tcW w:w="1141" w:type="dxa"/>
            <w:vAlign w:val="center"/>
          </w:tcPr>
          <w:p>
            <w:pPr>
              <w:pStyle w:val="28"/>
              <w:spacing w:before="30" w:beforeLines="10" w:after="30" w:afterLines="10"/>
              <w:rPr>
                <w:kern w:val="2"/>
              </w:rPr>
            </w:pPr>
            <w:r>
              <w:rPr>
                <w:kern w:val="2"/>
              </w:rPr>
              <w:t>1.3GB</w:t>
            </w:r>
          </w:p>
        </w:tc>
        <w:tc>
          <w:tcPr>
            <w:tcW w:w="1141" w:type="dxa"/>
            <w:vAlign w:val="center"/>
          </w:tcPr>
          <w:p>
            <w:pPr>
              <w:pStyle w:val="28"/>
              <w:spacing w:before="30" w:beforeLines="10" w:after="30" w:afterLines="10"/>
              <w:rPr>
                <w:kern w:val="2"/>
              </w:rPr>
            </w:pPr>
            <w:r>
              <w:rPr>
                <w:kern w:val="2"/>
              </w:rPr>
              <w:t>542MB</w:t>
            </w:r>
          </w:p>
        </w:tc>
        <w:tc>
          <w:tcPr>
            <w:tcW w:w="1129" w:type="dxa"/>
            <w:vAlign w:val="center"/>
          </w:tcPr>
          <w:p>
            <w:pPr>
              <w:pStyle w:val="28"/>
              <w:spacing w:before="30" w:beforeLines="10" w:after="30" w:afterLines="10"/>
              <w:rPr>
                <w:kern w:val="2"/>
              </w:rPr>
            </w:pPr>
            <w:r>
              <w:rPr>
                <w:kern w:val="2"/>
              </w:rPr>
              <w:t>9.8MB</w:t>
            </w:r>
          </w:p>
        </w:tc>
        <w:tc>
          <w:tcPr>
            <w:tcW w:w="1130" w:type="dxa"/>
            <w:vAlign w:val="center"/>
          </w:tcPr>
          <w:p>
            <w:pPr>
              <w:pStyle w:val="28"/>
              <w:spacing w:before="30" w:beforeLines="10" w:after="30" w:afterLines="10"/>
              <w:rPr>
                <w:kern w:val="2"/>
              </w:rPr>
            </w:pPr>
            <w:r>
              <w:rPr>
                <w:kern w:val="2"/>
              </w:rPr>
              <w:t>1.6MB</w:t>
            </w:r>
          </w:p>
        </w:tc>
        <w:tc>
          <w:tcPr>
            <w:tcW w:w="1141" w:type="dxa"/>
            <w:vAlign w:val="center"/>
          </w:tcPr>
          <w:p>
            <w:pPr>
              <w:pStyle w:val="28"/>
              <w:spacing w:before="30" w:beforeLines="10" w:after="30" w:afterLines="10"/>
              <w:rPr>
                <w:kern w:val="2"/>
              </w:rPr>
            </w:pPr>
            <w:r>
              <w:rPr>
                <w:kern w:val="2"/>
              </w:rPr>
              <w:t>413MB</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39" w:type="dxa"/>
            <w:vAlign w:val="center"/>
          </w:tcPr>
          <w:p>
            <w:pPr>
              <w:pStyle w:val="28"/>
              <w:spacing w:before="30" w:beforeLines="10" w:after="30" w:afterLines="10"/>
              <w:rPr>
                <w:spacing w:val="-6"/>
                <w:kern w:val="2"/>
              </w:rPr>
            </w:pPr>
            <w:r>
              <w:rPr>
                <w:spacing w:val="-6"/>
                <w:kern w:val="2"/>
              </w:rPr>
              <w:t>-/+ buffers/cache</w:t>
            </w:r>
          </w:p>
        </w:tc>
        <w:tc>
          <w:tcPr>
            <w:tcW w:w="940" w:type="dxa"/>
            <w:vAlign w:val="center"/>
          </w:tcPr>
          <w:p>
            <w:pPr>
              <w:pStyle w:val="28"/>
              <w:spacing w:before="30" w:beforeLines="10" w:after="30" w:afterLines="10"/>
              <w:rPr>
                <w:kern w:val="2"/>
              </w:rPr>
            </w:pPr>
          </w:p>
        </w:tc>
        <w:tc>
          <w:tcPr>
            <w:tcW w:w="1141" w:type="dxa"/>
            <w:vAlign w:val="center"/>
          </w:tcPr>
          <w:p>
            <w:pPr>
              <w:pStyle w:val="28"/>
              <w:spacing w:before="30" w:beforeLines="10" w:after="30" w:afterLines="10"/>
              <w:rPr>
                <w:kern w:val="2"/>
              </w:rPr>
            </w:pPr>
            <w:r>
              <w:rPr>
                <w:kern w:val="2"/>
              </w:rPr>
              <w:t>869MB</w:t>
            </w:r>
          </w:p>
        </w:tc>
        <w:tc>
          <w:tcPr>
            <w:tcW w:w="1141" w:type="dxa"/>
            <w:vAlign w:val="center"/>
          </w:tcPr>
          <w:p>
            <w:pPr>
              <w:pStyle w:val="28"/>
              <w:spacing w:before="30" w:beforeLines="10" w:after="30" w:afterLines="10"/>
              <w:rPr>
                <w:kern w:val="2"/>
              </w:rPr>
            </w:pPr>
            <w:r>
              <w:rPr>
                <w:kern w:val="2"/>
              </w:rPr>
              <w:t>957MB</w:t>
            </w:r>
          </w:p>
        </w:tc>
        <w:tc>
          <w:tcPr>
            <w:tcW w:w="1129" w:type="dxa"/>
            <w:vAlign w:val="center"/>
          </w:tcPr>
          <w:p>
            <w:pPr>
              <w:pStyle w:val="28"/>
              <w:spacing w:before="30" w:beforeLines="10" w:after="30" w:afterLines="10"/>
              <w:rPr>
                <w:kern w:val="2"/>
              </w:rPr>
            </w:pPr>
          </w:p>
        </w:tc>
        <w:tc>
          <w:tcPr>
            <w:tcW w:w="1130" w:type="dxa"/>
            <w:vAlign w:val="center"/>
          </w:tcPr>
          <w:p>
            <w:pPr>
              <w:pStyle w:val="28"/>
              <w:spacing w:before="30" w:beforeLines="10" w:after="30" w:afterLines="10"/>
              <w:rPr>
                <w:kern w:val="2"/>
              </w:rPr>
            </w:pPr>
          </w:p>
        </w:tc>
        <w:tc>
          <w:tcPr>
            <w:tcW w:w="1141" w:type="dxa"/>
            <w:vAlign w:val="center"/>
          </w:tcPr>
          <w:p>
            <w:pPr>
              <w:pStyle w:val="28"/>
              <w:spacing w:before="30" w:beforeLines="10" w:after="30" w:afterLines="10"/>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39" w:type="dxa"/>
            <w:vAlign w:val="center"/>
          </w:tcPr>
          <w:p>
            <w:pPr>
              <w:pStyle w:val="28"/>
              <w:spacing w:before="30" w:beforeLines="10" w:after="30" w:afterLines="10"/>
              <w:rPr>
                <w:kern w:val="2"/>
              </w:rPr>
            </w:pPr>
            <w:r>
              <w:rPr>
                <w:kern w:val="2"/>
              </w:rPr>
              <w:t>Swap</w:t>
            </w:r>
          </w:p>
        </w:tc>
        <w:tc>
          <w:tcPr>
            <w:tcW w:w="940" w:type="dxa"/>
            <w:vAlign w:val="center"/>
          </w:tcPr>
          <w:p>
            <w:pPr>
              <w:pStyle w:val="28"/>
              <w:spacing w:before="30" w:beforeLines="10" w:after="30" w:afterLines="10"/>
              <w:rPr>
                <w:kern w:val="2"/>
              </w:rPr>
            </w:pPr>
            <w:r>
              <w:rPr>
                <w:kern w:val="2"/>
              </w:rPr>
              <w:t>2.0GB</w:t>
            </w:r>
          </w:p>
        </w:tc>
        <w:tc>
          <w:tcPr>
            <w:tcW w:w="1141" w:type="dxa"/>
            <w:vAlign w:val="center"/>
          </w:tcPr>
          <w:p>
            <w:pPr>
              <w:pStyle w:val="28"/>
              <w:spacing w:before="30" w:beforeLines="10" w:after="30" w:afterLines="10"/>
              <w:rPr>
                <w:kern w:val="2"/>
              </w:rPr>
            </w:pPr>
            <w:r>
              <w:rPr>
                <w:kern w:val="2"/>
              </w:rPr>
              <w:t>0</w:t>
            </w:r>
          </w:p>
        </w:tc>
        <w:tc>
          <w:tcPr>
            <w:tcW w:w="1141" w:type="dxa"/>
            <w:vAlign w:val="center"/>
          </w:tcPr>
          <w:p>
            <w:pPr>
              <w:pStyle w:val="28"/>
              <w:spacing w:before="30" w:beforeLines="10" w:after="30" w:afterLines="10"/>
              <w:rPr>
                <w:kern w:val="2"/>
              </w:rPr>
            </w:pPr>
            <w:r>
              <w:rPr>
                <w:kern w:val="2"/>
              </w:rPr>
              <w:t>2.0GB</w:t>
            </w:r>
          </w:p>
        </w:tc>
        <w:tc>
          <w:tcPr>
            <w:tcW w:w="1129" w:type="dxa"/>
            <w:vAlign w:val="center"/>
          </w:tcPr>
          <w:p>
            <w:pPr>
              <w:pStyle w:val="28"/>
              <w:spacing w:before="30" w:beforeLines="10" w:after="30" w:afterLines="10"/>
              <w:rPr>
                <w:kern w:val="2"/>
              </w:rPr>
            </w:pPr>
          </w:p>
        </w:tc>
        <w:tc>
          <w:tcPr>
            <w:tcW w:w="1130" w:type="dxa"/>
            <w:vAlign w:val="center"/>
          </w:tcPr>
          <w:p>
            <w:pPr>
              <w:pStyle w:val="28"/>
              <w:spacing w:before="30" w:beforeLines="10" w:after="30" w:afterLines="10"/>
              <w:rPr>
                <w:kern w:val="2"/>
              </w:rPr>
            </w:pPr>
          </w:p>
        </w:tc>
        <w:tc>
          <w:tcPr>
            <w:tcW w:w="1141" w:type="dxa"/>
            <w:vAlign w:val="center"/>
          </w:tcPr>
          <w:p>
            <w:pPr>
              <w:pStyle w:val="28"/>
              <w:spacing w:before="30" w:beforeLines="10" w:after="30" w:afterLines="10"/>
              <w:rPr>
                <w:kern w:val="2"/>
              </w:rPr>
            </w:pPr>
          </w:p>
        </w:tc>
      </w:tr>
    </w:tbl>
    <w:p>
      <w:pPr>
        <w:pStyle w:val="29"/>
        <w:rPr>
          <w:kern w:val="2"/>
        </w:rPr>
      </w:pPr>
    </w:p>
    <w:p>
      <w:pPr>
        <w:pStyle w:val="5"/>
        <w:rPr>
          <w:kern w:val="2"/>
        </w:rPr>
      </w:pPr>
      <w:r>
        <w:rPr>
          <w:bCs w:val="0"/>
          <w:color w:val="000000"/>
          <w:kern w:val="2"/>
        </w:rPr>
        <w:t>5．who</w:t>
      </w:r>
      <w:r>
        <w:rPr>
          <w:rFonts w:hint="eastAsia"/>
          <w:bCs w:val="0"/>
          <w:color w:val="000000"/>
          <w:kern w:val="2"/>
        </w:rPr>
        <w:t>命令  在线用户信息</w:t>
      </w:r>
    </w:p>
    <w:p>
      <w:pPr>
        <w:rPr>
          <w:kern w:val="2"/>
        </w:rPr>
      </w:pPr>
      <w:r>
        <w:rPr>
          <w:color w:val="000000"/>
          <w:kern w:val="2"/>
          <w:szCs w:val="21"/>
        </w:rPr>
        <w:t>who</w:t>
      </w:r>
      <w:r>
        <w:rPr>
          <w:rFonts w:hint="eastAsia"/>
          <w:color w:val="000000"/>
          <w:kern w:val="2"/>
          <w:szCs w:val="21"/>
        </w:rPr>
        <w:t>用于查看当前登入主机的用户终端信息，格式为“</w:t>
      </w:r>
      <w:r>
        <w:rPr>
          <w:color w:val="000000"/>
          <w:kern w:val="2"/>
          <w:szCs w:val="21"/>
        </w:rPr>
        <w:t>who [</w:t>
      </w:r>
      <w:r>
        <w:rPr>
          <w:rFonts w:hint="eastAsia"/>
          <w:color w:val="000000"/>
          <w:kern w:val="2"/>
          <w:szCs w:val="21"/>
        </w:rPr>
        <w:t>参数</w:t>
      </w:r>
      <w:r>
        <w:rPr>
          <w:color w:val="000000"/>
          <w:kern w:val="2"/>
          <w:szCs w:val="21"/>
        </w:rPr>
        <w:t>]</w:t>
      </w:r>
      <w:r>
        <w:rPr>
          <w:rFonts w:hint="eastAsia"/>
          <w:color w:val="000000"/>
          <w:kern w:val="2"/>
          <w:szCs w:val="21"/>
        </w:rPr>
        <w:t>”。</w:t>
      </w:r>
    </w:p>
    <w:p>
      <w:pPr>
        <w:rPr>
          <w:kern w:val="2"/>
        </w:rPr>
      </w:pPr>
      <w:r>
        <w:rPr>
          <w:rFonts w:hint="eastAsia"/>
          <w:kern w:val="2"/>
        </w:rPr>
        <w:t>这三个简单的字母可以快速显示出所有正在登录本机的用户的名称以及他们正在开启的终端信息。表</w:t>
      </w:r>
      <w:r>
        <w:rPr>
          <w:kern w:val="2"/>
        </w:rPr>
        <w:t>2-9</w:t>
      </w:r>
      <w:r>
        <w:rPr>
          <w:rFonts w:hint="eastAsia"/>
          <w:kern w:val="2"/>
        </w:rPr>
        <w:t>所示为执行</w:t>
      </w:r>
      <w:r>
        <w:rPr>
          <w:kern w:val="2"/>
        </w:rPr>
        <w:t>who</w:t>
      </w:r>
      <w:r>
        <w:rPr>
          <w:rFonts w:hint="eastAsia"/>
          <w:kern w:val="2"/>
        </w:rPr>
        <w:t>命令后的结果。</w:t>
      </w:r>
    </w:p>
    <w:p>
      <w:pPr>
        <w:pStyle w:val="59"/>
        <w:spacing w:after="90"/>
        <w:rPr>
          <w:kern w:val="2"/>
        </w:rPr>
      </w:pPr>
    </w:p>
    <w:p>
      <w:pPr>
        <w:pStyle w:val="26"/>
        <w:rPr>
          <w:kern w:val="2"/>
        </w:rPr>
      </w:pPr>
      <w:r>
        <w:rPr>
          <w:kern w:val="2"/>
        </w:rPr>
        <w:t>[root@linuxprobe ~]# who</w:t>
      </w:r>
    </w:p>
    <w:p>
      <w:pPr>
        <w:pStyle w:val="59"/>
        <w:spacing w:after="90"/>
        <w:rPr>
          <w:kern w:val="2"/>
        </w:rPr>
      </w:pPr>
    </w:p>
    <w:p>
      <w:pPr>
        <w:pStyle w:val="27"/>
        <w:rPr>
          <w:kern w:val="2"/>
        </w:rPr>
      </w:pPr>
      <w:r>
        <w:rPr>
          <w:rFonts w:hint="eastAsia"/>
          <w:kern w:val="2"/>
        </w:rPr>
        <w:t>表</w:t>
      </w:r>
      <w:r>
        <w:rPr>
          <w:kern w:val="2"/>
        </w:rPr>
        <w:t>2-9</w:t>
      </w:r>
      <w:r>
        <w:rPr>
          <w:kern w:val="2"/>
        </w:rPr>
        <w:tab/>
      </w:r>
      <w:r>
        <w:rPr>
          <w:rFonts w:hint="eastAsia"/>
          <w:kern w:val="2"/>
        </w:rPr>
        <w:t>执行</w:t>
      </w:r>
      <w:r>
        <w:rPr>
          <w:kern w:val="2"/>
        </w:rPr>
        <w:t>who</w:t>
      </w:r>
      <w:r>
        <w:rPr>
          <w:rFonts w:hint="eastAsia"/>
          <w:kern w:val="2"/>
        </w:rPr>
        <w:t>命令的结果</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2667"/>
        <w:gridCol w:w="273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登录的用户名</w:t>
            </w:r>
          </w:p>
        </w:tc>
        <w:tc>
          <w:tcPr>
            <w:tcW w:w="266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终端设备</w:t>
            </w:r>
          </w:p>
        </w:tc>
        <w:tc>
          <w:tcPr>
            <w:tcW w:w="273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登录到系统的时间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8" w:type="dxa"/>
            <w:tcBorders>
              <w:top w:val="single" w:color="000000" w:sz="4" w:space="0"/>
            </w:tcBorders>
          </w:tcPr>
          <w:p>
            <w:pPr>
              <w:pStyle w:val="57"/>
              <w:rPr>
                <w:kern w:val="2"/>
              </w:rPr>
            </w:pPr>
            <w:r>
              <w:rPr>
                <w:kern w:val="2"/>
              </w:rPr>
              <w:t>root</w:t>
            </w:r>
          </w:p>
        </w:tc>
        <w:tc>
          <w:tcPr>
            <w:tcW w:w="2667" w:type="dxa"/>
            <w:tcBorders>
              <w:top w:val="single" w:color="000000" w:sz="4" w:space="0"/>
            </w:tcBorders>
          </w:tcPr>
          <w:p>
            <w:pPr>
              <w:pStyle w:val="28"/>
              <w:rPr>
                <w:kern w:val="2"/>
              </w:rPr>
            </w:pPr>
            <w:r>
              <w:rPr>
                <w:kern w:val="2"/>
              </w:rPr>
              <w:t>:0</w:t>
            </w:r>
          </w:p>
        </w:tc>
        <w:tc>
          <w:tcPr>
            <w:tcW w:w="2736" w:type="dxa"/>
            <w:tcBorders>
              <w:top w:val="single" w:color="000000" w:sz="4" w:space="0"/>
            </w:tcBorders>
          </w:tcPr>
          <w:p>
            <w:pPr>
              <w:pStyle w:val="28"/>
              <w:rPr>
                <w:kern w:val="2"/>
              </w:rPr>
            </w:pPr>
            <w:r>
              <w:rPr>
                <w:kern w:val="2"/>
              </w:rPr>
              <w:t>201</w:t>
            </w:r>
            <w:r>
              <w:rPr>
                <w:rFonts w:hint="eastAsia"/>
                <w:kern w:val="2"/>
              </w:rPr>
              <w:t>7</w:t>
            </w:r>
            <w:r>
              <w:rPr>
                <w:kern w:val="2"/>
              </w:rPr>
              <w:t>-08-24 17:52 (:0)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8" w:type="dxa"/>
            <w:vAlign w:val="center"/>
          </w:tcPr>
          <w:p>
            <w:pPr>
              <w:pStyle w:val="57"/>
              <w:rPr>
                <w:kern w:val="2"/>
              </w:rPr>
            </w:pPr>
            <w:r>
              <w:rPr>
                <w:kern w:val="2"/>
              </w:rPr>
              <w:t>root</w:t>
            </w:r>
          </w:p>
        </w:tc>
        <w:tc>
          <w:tcPr>
            <w:tcW w:w="2667" w:type="dxa"/>
            <w:vAlign w:val="center"/>
          </w:tcPr>
          <w:p>
            <w:pPr>
              <w:pStyle w:val="28"/>
              <w:rPr>
                <w:kern w:val="2"/>
              </w:rPr>
            </w:pPr>
            <w:r>
              <w:rPr>
                <w:kern w:val="2"/>
              </w:rPr>
              <w:t>pts/0</w:t>
            </w:r>
          </w:p>
        </w:tc>
        <w:tc>
          <w:tcPr>
            <w:tcW w:w="2736" w:type="dxa"/>
            <w:vAlign w:val="center"/>
          </w:tcPr>
          <w:p>
            <w:pPr>
              <w:pStyle w:val="28"/>
              <w:rPr>
                <w:kern w:val="2"/>
              </w:rPr>
            </w:pPr>
            <w:r>
              <w:rPr>
                <w:kern w:val="2"/>
              </w:rPr>
              <w:t>201</w:t>
            </w:r>
            <w:r>
              <w:rPr>
                <w:rFonts w:hint="eastAsia"/>
                <w:kern w:val="2"/>
              </w:rPr>
              <w:t>7</w:t>
            </w:r>
            <w:r>
              <w:rPr>
                <w:kern w:val="2"/>
              </w:rPr>
              <w:t>-08-24 17:52 (:0)</w:t>
            </w:r>
          </w:p>
        </w:tc>
      </w:tr>
    </w:tbl>
    <w:p>
      <w:pPr>
        <w:pStyle w:val="29"/>
        <w:rPr>
          <w:kern w:val="2"/>
        </w:rPr>
      </w:pPr>
    </w:p>
    <w:p>
      <w:pPr>
        <w:pStyle w:val="5"/>
        <w:rPr>
          <w:kern w:val="2"/>
        </w:rPr>
      </w:pPr>
      <w:r>
        <w:rPr>
          <w:bCs w:val="0"/>
          <w:color w:val="000000"/>
          <w:kern w:val="2"/>
        </w:rPr>
        <w:t>6．last</w:t>
      </w:r>
      <w:r>
        <w:rPr>
          <w:rFonts w:hint="eastAsia"/>
          <w:bCs w:val="0"/>
          <w:color w:val="000000"/>
          <w:kern w:val="2"/>
        </w:rPr>
        <w:t>命令  查看登录记录</w:t>
      </w:r>
    </w:p>
    <w:p>
      <w:pPr>
        <w:rPr>
          <w:kern w:val="2"/>
        </w:rPr>
      </w:pPr>
      <w:r>
        <w:rPr>
          <w:color w:val="000000"/>
          <w:kern w:val="2"/>
          <w:szCs w:val="21"/>
        </w:rPr>
        <w:t>last</w:t>
      </w:r>
      <w:r>
        <w:rPr>
          <w:rFonts w:hint="eastAsia"/>
          <w:color w:val="000000"/>
          <w:kern w:val="2"/>
          <w:szCs w:val="21"/>
        </w:rPr>
        <w:t>命令用于查看所有系统的登录记录，格式为“</w:t>
      </w:r>
      <w:r>
        <w:rPr>
          <w:color w:val="000000"/>
          <w:kern w:val="2"/>
          <w:szCs w:val="21"/>
        </w:rPr>
        <w:t>last [</w:t>
      </w:r>
      <w:r>
        <w:rPr>
          <w:rFonts w:hint="eastAsia"/>
          <w:color w:val="000000"/>
          <w:kern w:val="2"/>
          <w:szCs w:val="21"/>
        </w:rPr>
        <w:t>参数</w:t>
      </w:r>
      <w:r>
        <w:rPr>
          <w:color w:val="000000"/>
          <w:kern w:val="2"/>
          <w:szCs w:val="21"/>
        </w:rPr>
        <w:t>]</w:t>
      </w:r>
      <w:r>
        <w:rPr>
          <w:rFonts w:hint="eastAsia"/>
          <w:color w:val="000000"/>
          <w:kern w:val="2"/>
          <w:szCs w:val="21"/>
        </w:rPr>
        <w:t>”。</w:t>
      </w:r>
    </w:p>
    <w:p>
      <w:pPr>
        <w:rPr>
          <w:kern w:val="2"/>
        </w:rPr>
      </w:pPr>
      <w:r>
        <w:rPr>
          <w:rFonts w:hint="eastAsia"/>
          <w:kern w:val="2"/>
        </w:rPr>
        <w:t>使用</w:t>
      </w:r>
      <w:r>
        <w:rPr>
          <w:kern w:val="2"/>
        </w:rPr>
        <w:t>last</w:t>
      </w:r>
      <w:r>
        <w:rPr>
          <w:rFonts w:hint="eastAsia"/>
          <w:kern w:val="2"/>
        </w:rPr>
        <w:t>命令可以查看本机的登录记录。但是，由于这些信息都是以日志文件的形式保存在系统中，因此黑客可以很容易地对内容进行篡改。千万不要单纯以该命令的输出信息而判断系统有无被恶意入侵！</w:t>
      </w:r>
    </w:p>
    <w:p>
      <w:pPr>
        <w:pStyle w:val="58"/>
        <w:rPr>
          <w:kern w:val="2"/>
        </w:rPr>
      </w:pPr>
    </w:p>
    <w:p>
      <w:pPr>
        <w:pStyle w:val="26"/>
        <w:rPr>
          <w:kern w:val="2"/>
        </w:rPr>
      </w:pPr>
      <w:r>
        <w:rPr>
          <w:kern w:val="2"/>
        </w:rPr>
        <w:t>[root@linuxprobe ~]# last</w:t>
      </w:r>
    </w:p>
    <w:p>
      <w:pPr>
        <w:pStyle w:val="26"/>
        <w:rPr>
          <w:kern w:val="2"/>
        </w:rPr>
      </w:pPr>
      <w:r>
        <w:rPr>
          <w:kern w:val="2"/>
        </w:rPr>
        <w:t>root </w:t>
      </w:r>
      <w:r>
        <w:rPr>
          <w:rFonts w:hint="eastAsia"/>
          <w:kern w:val="2"/>
        </w:rPr>
        <w:t>    </w:t>
      </w:r>
      <w:r>
        <w:rPr>
          <w:kern w:val="2"/>
        </w:rPr>
        <w:t>  pts/0       :0               Mon Aug  24 17:52   still  logged in</w:t>
      </w:r>
    </w:p>
    <w:p>
      <w:pPr>
        <w:pStyle w:val="26"/>
        <w:rPr>
          <w:kern w:val="2"/>
        </w:rPr>
      </w:pPr>
      <w:r>
        <w:rPr>
          <w:kern w:val="2"/>
        </w:rPr>
        <w:t>root  </w:t>
      </w:r>
      <w:r>
        <w:rPr>
          <w:rFonts w:hint="eastAsia"/>
          <w:kern w:val="2"/>
        </w:rPr>
        <w:t>    </w:t>
      </w:r>
      <w:r>
        <w:rPr>
          <w:kern w:val="2"/>
        </w:rPr>
        <w:t> :0          :0               Mon Aug  24 17:52   still  logged in</w:t>
      </w:r>
    </w:p>
    <w:p>
      <w:pPr>
        <w:pStyle w:val="26"/>
        <w:rPr>
          <w:kern w:val="2"/>
        </w:rPr>
      </w:pPr>
      <w:r>
        <w:rPr>
          <w:kern w:val="2"/>
        </w:rPr>
        <w:t>(unknown   :0          :0               Mon Aug  24 17:50 - 17:52   (00:02)</w:t>
      </w:r>
    </w:p>
    <w:p>
      <w:pPr>
        <w:pStyle w:val="26"/>
        <w:rPr>
          <w:kern w:val="2"/>
        </w:rPr>
      </w:pPr>
      <w:r>
        <w:rPr>
          <w:kern w:val="2"/>
        </w:rPr>
        <w:t>reboot     system boot 3.10.0-123.el7.x Tue Aug  25 01:49 - 18:17   (-7:-32)</w:t>
      </w:r>
    </w:p>
    <w:p>
      <w:pPr>
        <w:pStyle w:val="26"/>
        <w:rPr>
          <w:kern w:val="2"/>
        </w:rPr>
      </w:pPr>
      <w:r>
        <w:rPr>
          <w:kern w:val="2"/>
        </w:rPr>
        <w:t>root       pts/0       :0               Mon Aug  24 15:40 - 08:54   (7+17:14)</w:t>
      </w:r>
    </w:p>
    <w:p>
      <w:pPr>
        <w:pStyle w:val="26"/>
        <w:rPr>
          <w:kern w:val="2"/>
        </w:rPr>
      </w:pPr>
      <w:r>
        <w:rPr>
          <w:kern w:val="2"/>
        </w:rPr>
        <w:t>root       pts/0       :0               Fri Jul  10 10:49 - 15:37   (45+04:47)</w:t>
      </w:r>
    </w:p>
    <w:p>
      <w:pPr>
        <w:pStyle w:val="26"/>
        <w:rPr>
          <w:kern w:val="2"/>
        </w:rPr>
      </w:pPr>
      <w:r>
        <w:rPr>
          <w:kern w:val="2"/>
        </w:rPr>
        <w:t>………………</w:t>
      </w:r>
      <w:r>
        <w:rPr>
          <w:rFonts w:hint="eastAsia"/>
          <w:kern w:val="2"/>
        </w:rPr>
        <w:t>省略部分登录信息</w:t>
      </w:r>
      <w:r>
        <w:rPr>
          <w:kern w:val="2"/>
        </w:rPr>
        <w:t>………………</w:t>
      </w:r>
    </w:p>
    <w:p>
      <w:pPr>
        <w:pStyle w:val="59"/>
        <w:spacing w:after="90"/>
        <w:rPr>
          <w:kern w:val="2"/>
        </w:rPr>
      </w:pPr>
    </w:p>
    <w:p>
      <w:pPr>
        <w:pStyle w:val="5"/>
        <w:rPr>
          <w:kern w:val="2"/>
        </w:rPr>
      </w:pPr>
      <w:r>
        <w:rPr>
          <w:bCs w:val="0"/>
          <w:color w:val="000000"/>
          <w:kern w:val="2"/>
        </w:rPr>
        <w:t>7．history</w:t>
      </w:r>
      <w:r>
        <w:rPr>
          <w:rFonts w:hint="eastAsia"/>
          <w:bCs w:val="0"/>
          <w:color w:val="000000"/>
          <w:kern w:val="2"/>
        </w:rPr>
        <w:t>命令  显示历史命令</w:t>
      </w:r>
    </w:p>
    <w:p>
      <w:pPr>
        <w:rPr>
          <w:kern w:val="2"/>
        </w:rPr>
      </w:pPr>
      <w:r>
        <w:rPr>
          <w:color w:val="000000"/>
          <w:kern w:val="2"/>
          <w:szCs w:val="21"/>
        </w:rPr>
        <w:t>history</w:t>
      </w:r>
      <w:r>
        <w:rPr>
          <w:rFonts w:hint="eastAsia"/>
          <w:color w:val="000000"/>
          <w:kern w:val="2"/>
          <w:szCs w:val="21"/>
        </w:rPr>
        <w:t>命令用于显示历史执行过的命令，格式为“</w:t>
      </w:r>
      <w:r>
        <w:rPr>
          <w:color w:val="000000"/>
          <w:kern w:val="2"/>
          <w:szCs w:val="21"/>
        </w:rPr>
        <w:t>history [-c]</w:t>
      </w:r>
      <w:r>
        <w:rPr>
          <w:rFonts w:hint="eastAsia"/>
          <w:color w:val="000000"/>
          <w:kern w:val="2"/>
          <w:szCs w:val="21"/>
        </w:rPr>
        <w:t>”。</w:t>
      </w:r>
    </w:p>
    <w:p>
      <w:pPr>
        <w:rPr>
          <w:kern w:val="2"/>
        </w:rPr>
      </w:pPr>
      <w:r>
        <w:rPr>
          <w:kern w:val="2"/>
        </w:rPr>
        <w:t>history</w:t>
      </w:r>
      <w:r>
        <w:rPr>
          <w:rFonts w:hint="eastAsia"/>
          <w:kern w:val="2"/>
        </w:rPr>
        <w:t>命令应该是作者最喜欢的命令。执行</w:t>
      </w:r>
      <w:r>
        <w:rPr>
          <w:kern w:val="2"/>
        </w:rPr>
        <w:t>history</w:t>
      </w:r>
      <w:r>
        <w:rPr>
          <w:rFonts w:hint="eastAsia"/>
          <w:kern w:val="2"/>
        </w:rPr>
        <w:t>命令能显示出当前用户在本地计算机中执行过的最近</w:t>
      </w:r>
      <w:r>
        <w:rPr>
          <w:kern w:val="2"/>
        </w:rPr>
        <w:t>1000</w:t>
      </w:r>
      <w:r>
        <w:rPr>
          <w:rFonts w:hint="eastAsia"/>
          <w:kern w:val="2"/>
        </w:rPr>
        <w:t>条命令记录。如果觉得</w:t>
      </w:r>
      <w:r>
        <w:rPr>
          <w:kern w:val="2"/>
        </w:rPr>
        <w:t>1000</w:t>
      </w:r>
      <w:r>
        <w:rPr>
          <w:rFonts w:hint="eastAsia"/>
          <w:kern w:val="2"/>
        </w:rPr>
        <w:t>不够用，还可以自定义</w:t>
      </w:r>
      <w:r>
        <w:rPr>
          <w:kern w:val="2"/>
        </w:rPr>
        <w:t>/etc/profile</w:t>
      </w:r>
      <w:r>
        <w:rPr>
          <w:rFonts w:hint="eastAsia"/>
          <w:kern w:val="2"/>
        </w:rPr>
        <w:t>文件中的</w:t>
      </w:r>
      <w:r>
        <w:rPr>
          <w:kern w:val="2"/>
        </w:rPr>
        <w:t>HISTSIZE</w:t>
      </w:r>
      <w:r>
        <w:rPr>
          <w:rFonts w:hint="eastAsia"/>
          <w:kern w:val="2"/>
        </w:rPr>
        <w:t>变量值。在使用</w:t>
      </w:r>
      <w:r>
        <w:rPr>
          <w:kern w:val="2"/>
        </w:rPr>
        <w:t>history</w:t>
      </w:r>
      <w:r>
        <w:rPr>
          <w:rFonts w:hint="eastAsia"/>
          <w:kern w:val="2"/>
        </w:rPr>
        <w:t>命令时，如果使用</w:t>
      </w:r>
      <w:r>
        <w:rPr>
          <w:kern w:val="2"/>
        </w:rPr>
        <w:t>-c</w:t>
      </w:r>
      <w:r>
        <w:rPr>
          <w:rFonts w:hint="eastAsia"/>
          <w:kern w:val="2"/>
        </w:rPr>
        <w:t>参数则会清空所有的命令历史记录。还可以使用“</w:t>
      </w:r>
      <w:r>
        <w:rPr>
          <w:kern w:val="2"/>
        </w:rPr>
        <w:t>!</w:t>
      </w:r>
      <w:r>
        <w:rPr>
          <w:rFonts w:hint="eastAsia"/>
          <w:kern w:val="2"/>
        </w:rPr>
        <w:t>编码数字”的方式来重复执行某一次的命令。总之，</w:t>
      </w:r>
      <w:r>
        <w:rPr>
          <w:kern w:val="2"/>
        </w:rPr>
        <w:t>history</w:t>
      </w:r>
      <w:r>
        <w:rPr>
          <w:rFonts w:hint="eastAsia"/>
          <w:kern w:val="2"/>
        </w:rPr>
        <w:t>命令有很多有趣的玩法等待您去开发。</w:t>
      </w:r>
    </w:p>
    <w:p>
      <w:pPr>
        <w:pStyle w:val="58"/>
        <w:rPr>
          <w:kern w:val="2"/>
        </w:rPr>
      </w:pPr>
    </w:p>
    <w:p>
      <w:pPr>
        <w:pStyle w:val="26"/>
        <w:rPr>
          <w:kern w:val="2"/>
        </w:rPr>
      </w:pPr>
      <w:r>
        <w:rPr>
          <w:kern w:val="2"/>
        </w:rPr>
        <w:t>[root@linuxprobe ~]# history</w:t>
      </w:r>
    </w:p>
    <w:p>
      <w:pPr>
        <w:pStyle w:val="26"/>
        <w:rPr>
          <w:kern w:val="2"/>
        </w:rPr>
      </w:pPr>
      <w:r>
        <w:rPr>
          <w:kern w:val="2"/>
        </w:rPr>
        <w:t>1 tar xzvf VMwareTools-9.9.0-2304977.tar.gz</w:t>
      </w:r>
    </w:p>
    <w:p>
      <w:pPr>
        <w:pStyle w:val="26"/>
        <w:rPr>
          <w:kern w:val="2"/>
        </w:rPr>
      </w:pPr>
      <w:r>
        <w:rPr>
          <w:kern w:val="2"/>
        </w:rPr>
        <w:t>2 cd vmware-tools-distrib/</w:t>
      </w:r>
    </w:p>
    <w:p>
      <w:pPr>
        <w:pStyle w:val="26"/>
        <w:rPr>
          <w:kern w:val="2"/>
        </w:rPr>
      </w:pPr>
      <w:r>
        <w:rPr>
          <w:kern w:val="2"/>
        </w:rPr>
        <w:t>3 ls</w:t>
      </w:r>
    </w:p>
    <w:p>
      <w:pPr>
        <w:pStyle w:val="26"/>
        <w:rPr>
          <w:kern w:val="2"/>
        </w:rPr>
      </w:pPr>
      <w:r>
        <w:rPr>
          <w:kern w:val="2"/>
        </w:rPr>
        <w:t>4 ./vmware-install.pl -d</w:t>
      </w:r>
    </w:p>
    <w:p>
      <w:pPr>
        <w:pStyle w:val="26"/>
        <w:rPr>
          <w:kern w:val="2"/>
        </w:rPr>
      </w:pPr>
      <w:r>
        <w:rPr>
          <w:kern w:val="2"/>
        </w:rPr>
        <w:t>5 reboot</w:t>
      </w:r>
    </w:p>
    <w:p>
      <w:pPr>
        <w:pStyle w:val="26"/>
        <w:rPr>
          <w:kern w:val="2"/>
        </w:rPr>
      </w:pPr>
      <w:r>
        <w:rPr>
          <w:kern w:val="2"/>
        </w:rPr>
        <w:t>6 df -h</w:t>
      </w:r>
    </w:p>
    <w:p>
      <w:pPr>
        <w:pStyle w:val="26"/>
        <w:rPr>
          <w:kern w:val="2"/>
        </w:rPr>
      </w:pPr>
      <w:r>
        <w:rPr>
          <w:kern w:val="2"/>
        </w:rPr>
        <w:t>7 cd /run/media/</w:t>
      </w:r>
    </w:p>
    <w:p>
      <w:pPr>
        <w:pStyle w:val="26"/>
        <w:rPr>
          <w:kern w:val="2"/>
        </w:rPr>
      </w:pPr>
      <w:r>
        <w:rPr>
          <w:kern w:val="2"/>
        </w:rPr>
        <w:t>8 ls</w:t>
      </w:r>
    </w:p>
    <w:p>
      <w:pPr>
        <w:pStyle w:val="26"/>
        <w:rPr>
          <w:kern w:val="2"/>
        </w:rPr>
      </w:pPr>
      <w:r>
        <w:rPr>
          <w:kern w:val="2"/>
        </w:rPr>
        <w:t>9 cd root/</w:t>
      </w:r>
    </w:p>
    <w:p>
      <w:pPr>
        <w:pStyle w:val="26"/>
        <w:rPr>
          <w:kern w:val="2"/>
        </w:rPr>
      </w:pPr>
      <w:r>
        <w:rPr>
          <w:kern w:val="2"/>
        </w:rPr>
        <w:t>10 ls</w:t>
      </w:r>
    </w:p>
    <w:p>
      <w:pPr>
        <w:pStyle w:val="26"/>
        <w:rPr>
          <w:kern w:val="2"/>
        </w:rPr>
      </w:pPr>
      <w:r>
        <w:rPr>
          <w:kern w:val="2"/>
        </w:rPr>
        <w:t>11 cd VMware\ Tools/</w:t>
      </w:r>
    </w:p>
    <w:p>
      <w:pPr>
        <w:pStyle w:val="26"/>
        <w:rPr>
          <w:kern w:val="2"/>
        </w:rPr>
      </w:pPr>
      <w:r>
        <w:rPr>
          <w:kern w:val="2"/>
        </w:rPr>
        <w:t>12 ls</w:t>
      </w:r>
    </w:p>
    <w:p>
      <w:pPr>
        <w:pStyle w:val="26"/>
        <w:rPr>
          <w:kern w:val="2"/>
        </w:rPr>
      </w:pPr>
      <w:r>
        <w:rPr>
          <w:kern w:val="2"/>
        </w:rPr>
        <w:t>13 cp VMwareTools-9.9.0-2304977.tar.gz /home</w:t>
      </w:r>
    </w:p>
    <w:p>
      <w:pPr>
        <w:pStyle w:val="26"/>
        <w:rPr>
          <w:kern w:val="2"/>
        </w:rPr>
      </w:pPr>
      <w:r>
        <w:rPr>
          <w:kern w:val="2"/>
        </w:rPr>
        <w:t>14 cd /home</w:t>
      </w:r>
    </w:p>
    <w:p>
      <w:pPr>
        <w:pStyle w:val="26"/>
        <w:rPr>
          <w:kern w:val="2"/>
        </w:rPr>
      </w:pPr>
      <w:r>
        <w:rPr>
          <w:b/>
          <w:bCs/>
          <w:kern w:val="2"/>
        </w:rPr>
        <w:t>15 ls</w:t>
      </w:r>
    </w:p>
    <w:p>
      <w:pPr>
        <w:pStyle w:val="26"/>
        <w:rPr>
          <w:kern w:val="2"/>
        </w:rPr>
      </w:pPr>
      <w:r>
        <w:rPr>
          <w:kern w:val="2"/>
        </w:rPr>
        <w:t>16 tar xzvf VMwareTools-9.9.0-2304977.tar.gz</w:t>
      </w:r>
    </w:p>
    <w:p>
      <w:pPr>
        <w:pStyle w:val="26"/>
        <w:rPr>
          <w:kern w:val="2"/>
        </w:rPr>
      </w:pPr>
      <w:r>
        <w:rPr>
          <w:kern w:val="2"/>
        </w:rPr>
        <w:t>17 cd vmware-tools-distrib/</w:t>
      </w:r>
    </w:p>
    <w:p>
      <w:pPr>
        <w:pStyle w:val="26"/>
        <w:rPr>
          <w:kern w:val="2"/>
        </w:rPr>
      </w:pPr>
      <w:r>
        <w:rPr>
          <w:kern w:val="2"/>
        </w:rPr>
        <w:t>18 ls</w:t>
      </w:r>
    </w:p>
    <w:p>
      <w:pPr>
        <w:pStyle w:val="26"/>
        <w:rPr>
          <w:kern w:val="2"/>
        </w:rPr>
      </w:pPr>
      <w:r>
        <w:rPr>
          <w:kern w:val="2"/>
        </w:rPr>
        <w:t>19 ./vmware-install.pl -d</w:t>
      </w:r>
    </w:p>
    <w:p>
      <w:pPr>
        <w:pStyle w:val="26"/>
        <w:rPr>
          <w:kern w:val="2"/>
        </w:rPr>
      </w:pPr>
      <w:r>
        <w:rPr>
          <w:kern w:val="2"/>
        </w:rPr>
        <w:t>20 reboot</w:t>
      </w:r>
    </w:p>
    <w:p>
      <w:pPr>
        <w:pStyle w:val="26"/>
        <w:rPr>
          <w:kern w:val="2"/>
        </w:rPr>
      </w:pPr>
      <w:r>
        <w:rPr>
          <w:kern w:val="2"/>
        </w:rPr>
        <w:t>21 history</w:t>
      </w:r>
    </w:p>
    <w:p>
      <w:pPr>
        <w:pStyle w:val="26"/>
        <w:rPr>
          <w:kern w:val="2"/>
        </w:rPr>
      </w:pPr>
      <w:r>
        <w:rPr>
          <w:kern w:val="2"/>
        </w:rPr>
        <w:t>[root@linuxprobe ~]# !15</w:t>
      </w:r>
    </w:p>
    <w:p>
      <w:pPr>
        <w:pStyle w:val="26"/>
        <w:rPr>
          <w:kern w:val="2"/>
        </w:rPr>
      </w:pPr>
      <w:r>
        <w:rPr>
          <w:kern w:val="2"/>
        </w:rPr>
        <w:t>anaconda-ks.cfg  Documents  initial-setup-ks.cfg  Pictures  Templates</w:t>
      </w:r>
    </w:p>
    <w:p>
      <w:pPr>
        <w:pStyle w:val="26"/>
        <w:rPr>
          <w:kern w:val="2"/>
        </w:rPr>
      </w:pPr>
      <w:r>
        <w:rPr>
          <w:kern w:val="2"/>
        </w:rPr>
        <w:t>Desktop          Downloads  Music                 Public    Videos</w:t>
      </w:r>
    </w:p>
    <w:p>
      <w:pPr>
        <w:pStyle w:val="59"/>
        <w:spacing w:after="90"/>
        <w:rPr>
          <w:kern w:val="2"/>
        </w:rPr>
      </w:pPr>
    </w:p>
    <w:p>
      <w:pPr>
        <w:rPr>
          <w:spacing w:val="4"/>
          <w:kern w:val="2"/>
        </w:rPr>
      </w:pPr>
      <w:r>
        <w:rPr>
          <w:rFonts w:hint="eastAsia"/>
          <w:color w:val="000000"/>
          <w:spacing w:val="4"/>
          <w:kern w:val="2"/>
          <w:szCs w:val="21"/>
        </w:rPr>
        <w:t>历史命令会被保存到用户家目录中的</w:t>
      </w:r>
      <w:r>
        <w:rPr>
          <w:color w:val="000000"/>
          <w:spacing w:val="4"/>
          <w:kern w:val="2"/>
          <w:szCs w:val="21"/>
        </w:rPr>
        <w:t>.bash</w:t>
      </w:r>
      <w:r>
        <w:rPr>
          <w:rFonts w:ascii="宋体" w:eastAsia="宋体"/>
          <w:color w:val="000000"/>
          <w:spacing w:val="4"/>
          <w:kern w:val="2"/>
          <w:szCs w:val="21"/>
        </w:rPr>
        <w:t>_</w:t>
      </w:r>
      <w:r>
        <w:rPr>
          <w:color w:val="000000"/>
          <w:spacing w:val="4"/>
          <w:kern w:val="2"/>
          <w:szCs w:val="21"/>
        </w:rPr>
        <w:t>history</w:t>
      </w:r>
      <w:r>
        <w:rPr>
          <w:rFonts w:hint="eastAsia"/>
          <w:color w:val="000000"/>
          <w:spacing w:val="4"/>
          <w:kern w:val="2"/>
          <w:szCs w:val="21"/>
        </w:rPr>
        <w:t>文件中。</w:t>
      </w:r>
      <w:r>
        <w:rPr>
          <w:color w:val="000000"/>
          <w:spacing w:val="4"/>
          <w:kern w:val="2"/>
          <w:szCs w:val="21"/>
        </w:rPr>
        <w:t>Linux</w:t>
      </w:r>
      <w:r>
        <w:rPr>
          <w:rFonts w:hint="eastAsia"/>
          <w:color w:val="000000"/>
          <w:spacing w:val="4"/>
          <w:kern w:val="2"/>
          <w:szCs w:val="21"/>
        </w:rPr>
        <w:t>系统中以点（</w:t>
      </w:r>
      <w:r>
        <w:rPr>
          <w:color w:val="000000"/>
          <w:spacing w:val="4"/>
          <w:kern w:val="2"/>
          <w:szCs w:val="21"/>
        </w:rPr>
        <w:t>.</w:t>
      </w:r>
      <w:r>
        <w:rPr>
          <w:rFonts w:hint="eastAsia"/>
          <w:color w:val="000000"/>
          <w:spacing w:val="4"/>
          <w:kern w:val="2"/>
          <w:szCs w:val="21"/>
        </w:rPr>
        <w:t>）开头的文件均代表隐藏文件，这些文件大多数为系统服务文件，可以用</w:t>
      </w:r>
      <w:r>
        <w:rPr>
          <w:color w:val="000000"/>
          <w:spacing w:val="4"/>
          <w:kern w:val="2"/>
          <w:szCs w:val="21"/>
        </w:rPr>
        <w:t>cat</w:t>
      </w:r>
      <w:r>
        <w:rPr>
          <w:rFonts w:hint="eastAsia"/>
          <w:color w:val="000000"/>
          <w:spacing w:val="4"/>
          <w:kern w:val="2"/>
          <w:szCs w:val="21"/>
        </w:rPr>
        <w:t>命令查看其文件内容。</w:t>
      </w:r>
    </w:p>
    <w:p>
      <w:pPr>
        <w:pStyle w:val="58"/>
        <w:rPr>
          <w:kern w:val="2"/>
        </w:rPr>
      </w:pPr>
    </w:p>
    <w:p>
      <w:pPr>
        <w:pStyle w:val="26"/>
        <w:rPr>
          <w:kern w:val="2"/>
        </w:rPr>
      </w:pPr>
      <w:r>
        <w:rPr>
          <w:kern w:val="2"/>
        </w:rPr>
        <w:t>[root@linuxprobe ~]# cat ~/.bash</w:t>
      </w:r>
      <w:r>
        <w:rPr>
          <w:rFonts w:ascii="宋体"/>
          <w:kern w:val="2"/>
        </w:rPr>
        <w:t>_</w:t>
      </w:r>
      <w:r>
        <w:rPr>
          <w:kern w:val="2"/>
        </w:rPr>
        <w:t>history</w:t>
      </w:r>
    </w:p>
    <w:p>
      <w:pPr>
        <w:pStyle w:val="59"/>
        <w:spacing w:after="90"/>
        <w:rPr>
          <w:kern w:val="2"/>
        </w:rPr>
      </w:pPr>
    </w:p>
    <w:p>
      <w:pPr>
        <w:rPr>
          <w:kern w:val="2"/>
        </w:rPr>
      </w:pPr>
      <w:r>
        <w:rPr>
          <w:rFonts w:hint="eastAsia"/>
          <w:color w:val="000000"/>
          <w:kern w:val="2"/>
          <w:szCs w:val="21"/>
        </w:rPr>
        <w:t>要清空当前用户在本机上执行的</w:t>
      </w:r>
      <w:r>
        <w:rPr>
          <w:color w:val="000000"/>
          <w:kern w:val="2"/>
          <w:szCs w:val="21"/>
        </w:rPr>
        <w:t>Linux</w:t>
      </w:r>
      <w:r>
        <w:rPr>
          <w:rFonts w:hint="eastAsia"/>
          <w:color w:val="000000"/>
          <w:kern w:val="2"/>
          <w:szCs w:val="21"/>
        </w:rPr>
        <w:t>命令历史记录信息，可执行如下命令：</w:t>
      </w:r>
    </w:p>
    <w:p>
      <w:pPr>
        <w:pStyle w:val="58"/>
        <w:rPr>
          <w:kern w:val="2"/>
        </w:rPr>
      </w:pPr>
    </w:p>
    <w:p>
      <w:pPr>
        <w:pStyle w:val="26"/>
        <w:rPr>
          <w:kern w:val="2"/>
        </w:rPr>
      </w:pPr>
      <w:r>
        <w:rPr>
          <w:kern w:val="2"/>
        </w:rPr>
        <w:t>[root@linuxprobe ~]# history -c</w:t>
      </w:r>
    </w:p>
    <w:p>
      <w:pPr>
        <w:pStyle w:val="59"/>
        <w:spacing w:after="90"/>
        <w:rPr>
          <w:kern w:val="2"/>
        </w:rPr>
      </w:pPr>
    </w:p>
    <w:p>
      <w:pPr>
        <w:pStyle w:val="5"/>
        <w:rPr>
          <w:kern w:val="2"/>
        </w:rPr>
      </w:pPr>
      <w:r>
        <w:rPr>
          <w:bCs w:val="0"/>
          <w:color w:val="000000"/>
          <w:kern w:val="2"/>
        </w:rPr>
        <w:t>8．sosreport</w:t>
      </w:r>
      <w:r>
        <w:rPr>
          <w:rFonts w:hint="eastAsia"/>
          <w:bCs w:val="0"/>
          <w:color w:val="000000"/>
          <w:kern w:val="2"/>
        </w:rPr>
        <w:t>命令  诊断</w:t>
      </w:r>
    </w:p>
    <w:p>
      <w:pPr>
        <w:rPr>
          <w:kern w:val="2"/>
        </w:rPr>
      </w:pPr>
      <w:r>
        <w:rPr>
          <w:color w:val="000000"/>
          <w:kern w:val="2"/>
          <w:szCs w:val="21"/>
        </w:rPr>
        <w:t>sosreport</w:t>
      </w:r>
      <w:r>
        <w:rPr>
          <w:rFonts w:hint="eastAsia"/>
          <w:color w:val="000000"/>
          <w:kern w:val="2"/>
          <w:szCs w:val="21"/>
        </w:rPr>
        <w:t>命令用于收集系统配置及架构信息并输出诊断文档，格式为</w:t>
      </w:r>
      <w:r>
        <w:rPr>
          <w:color w:val="000000"/>
          <w:kern w:val="2"/>
          <w:szCs w:val="21"/>
        </w:rPr>
        <w:t>sosreport</w:t>
      </w:r>
      <w:r>
        <w:rPr>
          <w:rFonts w:hint="eastAsia"/>
          <w:color w:val="000000"/>
          <w:kern w:val="2"/>
          <w:szCs w:val="21"/>
        </w:rPr>
        <w:t>。</w:t>
      </w:r>
    </w:p>
    <w:p>
      <w:pPr>
        <w:rPr>
          <w:kern w:val="2"/>
        </w:rPr>
      </w:pPr>
      <w:r>
        <w:rPr>
          <w:rFonts w:hint="eastAsia"/>
          <w:kern w:val="2"/>
        </w:rPr>
        <w:t>当</w:t>
      </w:r>
      <w:r>
        <w:rPr>
          <w:kern w:val="2"/>
        </w:rPr>
        <w:t>Linux</w:t>
      </w:r>
      <w:r>
        <w:rPr>
          <w:rFonts w:hint="eastAsia"/>
          <w:kern w:val="2"/>
        </w:rPr>
        <w:t>系统出现故障需要联系技术支持人员时，大多数时候都要先使用这个命令来简单收集系统的运行状态和服务配置信息，以便让技术支持人员能够远程解决一些小问题，亦或让他们能提前了解某些复杂问题。在下面的输出信息中，加粗的部分是收集好的资料压缩文件以及校验码，将其发送给技术支持人员即可：</w:t>
      </w:r>
    </w:p>
    <w:p>
      <w:pPr>
        <w:pStyle w:val="58"/>
        <w:rPr>
          <w:kern w:val="2"/>
        </w:rPr>
      </w:pPr>
    </w:p>
    <w:p>
      <w:pPr>
        <w:pStyle w:val="26"/>
        <w:rPr>
          <w:kern w:val="2"/>
        </w:rPr>
      </w:pPr>
      <w:r>
        <w:rPr>
          <w:kern w:val="2"/>
        </w:rPr>
        <w:t>[root@linuxprobe ~]# sosreport</w:t>
      </w:r>
    </w:p>
    <w:p>
      <w:pPr>
        <w:pStyle w:val="26"/>
        <w:rPr>
          <w:kern w:val="2"/>
        </w:rPr>
      </w:pPr>
      <w:r>
        <w:rPr>
          <w:kern w:val="2"/>
        </w:rPr>
        <w:t>sosreport (version 3.0)</w:t>
      </w:r>
    </w:p>
    <w:p>
      <w:pPr>
        <w:pStyle w:val="26"/>
        <w:rPr>
          <w:kern w:val="2"/>
        </w:rPr>
      </w:pPr>
      <w:r>
        <w:rPr>
          <w:kern w:val="2"/>
        </w:rPr>
        <w:t>This command will collect diagnostic and configuration information from</w:t>
      </w:r>
    </w:p>
    <w:p>
      <w:pPr>
        <w:pStyle w:val="26"/>
        <w:rPr>
          <w:kern w:val="2"/>
        </w:rPr>
      </w:pPr>
      <w:r>
        <w:rPr>
          <w:kern w:val="2"/>
        </w:rPr>
        <w:t>this Red Hat Enterprise Linux system and installed applications.</w:t>
      </w:r>
    </w:p>
    <w:p>
      <w:pPr>
        <w:pStyle w:val="26"/>
        <w:rPr>
          <w:kern w:val="2"/>
        </w:rPr>
      </w:pPr>
    </w:p>
    <w:p>
      <w:pPr>
        <w:pStyle w:val="26"/>
        <w:rPr>
          <w:kern w:val="2"/>
        </w:rPr>
      </w:pPr>
      <w:r>
        <w:rPr>
          <w:kern w:val="2"/>
        </w:rPr>
        <w:t>An archive containing the collected information will be generated in</w:t>
      </w:r>
    </w:p>
    <w:p>
      <w:pPr>
        <w:pStyle w:val="26"/>
        <w:rPr>
          <w:kern w:val="2"/>
        </w:rPr>
      </w:pPr>
      <w:r>
        <w:rPr>
          <w:kern w:val="2"/>
        </w:rPr>
        <w:t>/var/tmp and may be provided to a Red Hat support representative.</w:t>
      </w:r>
    </w:p>
    <w:p>
      <w:pPr>
        <w:pStyle w:val="26"/>
        <w:rPr>
          <w:kern w:val="2"/>
        </w:rPr>
      </w:pPr>
      <w:r>
        <w:rPr>
          <w:kern w:val="2"/>
        </w:rPr>
        <w:t>Any information provided to Red Hat will be treated in accordance with</w:t>
      </w:r>
    </w:p>
    <w:p>
      <w:pPr>
        <w:pStyle w:val="26"/>
        <w:rPr>
          <w:kern w:val="2"/>
        </w:rPr>
      </w:pPr>
      <w:r>
        <w:rPr>
          <w:kern w:val="2"/>
        </w:rPr>
        <w:t>the published support policies at:</w:t>
      </w:r>
    </w:p>
    <w:p>
      <w:pPr>
        <w:pStyle w:val="26"/>
        <w:rPr>
          <w:kern w:val="2"/>
        </w:rPr>
      </w:pPr>
      <w:r>
        <w:rPr>
          <w:kern w:val="2"/>
        </w:rPr>
        <w:t>https://access.redhat.com/support/</w:t>
      </w:r>
    </w:p>
    <w:p>
      <w:pPr>
        <w:pStyle w:val="26"/>
        <w:rPr>
          <w:kern w:val="2"/>
        </w:rPr>
      </w:pPr>
      <w:r>
        <w:rPr>
          <w:kern w:val="2"/>
        </w:rPr>
        <w:t>The generated archive may contain data considered sensitive and its</w:t>
      </w:r>
    </w:p>
    <w:p>
      <w:pPr>
        <w:pStyle w:val="26"/>
        <w:rPr>
          <w:kern w:val="2"/>
        </w:rPr>
      </w:pPr>
      <w:r>
        <w:rPr>
          <w:kern w:val="2"/>
        </w:rPr>
        <w:t>content should be reviewed by the originating organization before being</w:t>
      </w:r>
    </w:p>
    <w:p>
      <w:pPr>
        <w:pStyle w:val="26"/>
        <w:rPr>
          <w:kern w:val="2"/>
        </w:rPr>
      </w:pPr>
      <w:r>
        <w:rPr>
          <w:kern w:val="2"/>
        </w:rPr>
        <w:t>passed to any third party.</w:t>
      </w:r>
    </w:p>
    <w:p>
      <w:pPr>
        <w:pStyle w:val="26"/>
        <w:rPr>
          <w:kern w:val="2"/>
        </w:rPr>
      </w:pPr>
    </w:p>
    <w:p>
      <w:pPr>
        <w:pStyle w:val="26"/>
        <w:rPr>
          <w:kern w:val="2"/>
        </w:rPr>
      </w:pPr>
      <w:r>
        <w:rPr>
          <w:kern w:val="2"/>
        </w:rPr>
        <w:t>No changes will be made to system configuration.</w:t>
      </w:r>
    </w:p>
    <w:p>
      <w:pPr>
        <w:pStyle w:val="26"/>
        <w:rPr>
          <w:rStyle w:val="18"/>
          <w:kern w:val="2"/>
          <w:sz w:val="16"/>
        </w:rPr>
      </w:pPr>
      <w:r>
        <w:rPr>
          <w:kern w:val="2"/>
        </w:rPr>
        <w:t>Press ENTER to continue, or CTRL-C to quit. </w:t>
      </w:r>
      <w:r>
        <w:rPr>
          <w:rStyle w:val="18"/>
          <w:rFonts w:hint="eastAsia"/>
          <w:kern w:val="2"/>
          <w:sz w:val="16"/>
        </w:rPr>
        <w:t>此处敲击回车来确认收集信息</w:t>
      </w:r>
    </w:p>
    <w:p>
      <w:pPr>
        <w:rPr>
          <w:kern w:val="2"/>
        </w:rPr>
      </w:pPr>
    </w:p>
    <w:p>
      <w:pPr>
        <w:pStyle w:val="26"/>
        <w:rPr>
          <w:rFonts w:ascii="Times New Roman" w:hAnsi="Times New Roman"/>
          <w:spacing w:val="-4"/>
          <w:kern w:val="2"/>
        </w:rPr>
      </w:pPr>
      <w:r>
        <w:rPr>
          <w:spacing w:val="-8"/>
          <w:kern w:val="2"/>
        </w:rPr>
        <w:t>Please enter your first initial and last name [linuxprobe.com]</w:t>
      </w:r>
      <w:r>
        <w:rPr>
          <w:rFonts w:eastAsia="方正黑体简体"/>
          <w:bCs/>
          <w:spacing w:val="-4"/>
          <w:kern w:val="2"/>
        </w:rPr>
        <w:t>:</w:t>
      </w:r>
      <w:r>
        <w:rPr>
          <w:rStyle w:val="18"/>
          <w:rFonts w:hint="eastAsia"/>
          <w:spacing w:val="-4"/>
          <w:kern w:val="2"/>
          <w:sz w:val="16"/>
        </w:rPr>
        <w:t xml:space="preserve"> 此处敲击回车来确认主机</w:t>
      </w:r>
      <w:r>
        <w:rPr>
          <w:rStyle w:val="18"/>
          <w:rFonts w:hint="eastAsia" w:ascii="Times New Roman" w:hAnsi="Times New Roman"/>
          <w:spacing w:val="-4"/>
          <w:kern w:val="2"/>
          <w:sz w:val="16"/>
        </w:rPr>
        <w:t>编号</w:t>
      </w:r>
    </w:p>
    <w:p>
      <w:pPr>
        <w:pStyle w:val="26"/>
        <w:ind w:left="424" w:leftChars="212" w:firstLine="0"/>
        <w:rPr>
          <w:kern w:val="2"/>
        </w:rPr>
      </w:pPr>
      <w:r>
        <w:rPr>
          <w:kern w:val="2"/>
        </w:rPr>
        <w:t>Please enter the case number that you are generating this report for:</w:t>
      </w:r>
      <w:r>
        <w:rPr>
          <w:rStyle w:val="18"/>
          <w:rFonts w:hint="eastAsia"/>
          <w:kern w:val="2"/>
          <w:sz w:val="16"/>
        </w:rPr>
        <w:t xml:space="preserve"> 此处敲击回车来确认主机</w:t>
      </w:r>
      <w:r>
        <w:rPr>
          <w:rStyle w:val="18"/>
          <w:rFonts w:hint="eastAsia" w:ascii="Times New Roman" w:hAnsi="Times New Roman"/>
          <w:kern w:val="2"/>
          <w:sz w:val="16"/>
        </w:rPr>
        <w:t>编号</w:t>
      </w:r>
    </w:p>
    <w:p>
      <w:pPr>
        <w:pStyle w:val="41"/>
        <w:rPr>
          <w:rFonts w:ascii="Times New Roman" w:hAnsi="Times New Roman" w:eastAsia="方正书宋简体" w:cs="Times New Roman"/>
          <w:kern w:val="2"/>
        </w:rPr>
      </w:pPr>
    </w:p>
    <w:p>
      <w:pPr>
        <w:pStyle w:val="26"/>
        <w:rPr>
          <w:kern w:val="2"/>
        </w:rPr>
      </w:pPr>
      <w:r>
        <w:rPr>
          <w:kern w:val="2"/>
        </w:rPr>
        <w:t>Running plugins. Please wait ...</w:t>
      </w:r>
    </w:p>
    <w:p>
      <w:pPr>
        <w:pStyle w:val="26"/>
        <w:rPr>
          <w:kern w:val="2"/>
        </w:rPr>
      </w:pPr>
      <w:r>
        <w:rPr>
          <w:kern w:val="2"/>
        </w:rPr>
        <w:t>Running 70/70: yum...</w:t>
      </w:r>
    </w:p>
    <w:p>
      <w:pPr>
        <w:pStyle w:val="26"/>
        <w:rPr>
          <w:kern w:val="2"/>
        </w:rPr>
      </w:pPr>
      <w:r>
        <w:rPr>
          <w:kern w:val="2"/>
        </w:rPr>
        <w:t>Creating compressed archive...</w:t>
      </w:r>
    </w:p>
    <w:p>
      <w:pPr>
        <w:pStyle w:val="26"/>
        <w:rPr>
          <w:kern w:val="2"/>
        </w:rPr>
      </w:pPr>
      <w:r>
        <w:rPr>
          <w:kern w:val="2"/>
        </w:rPr>
        <w:t>Your sosreport has been generated and saved in:</w:t>
      </w:r>
    </w:p>
    <w:p>
      <w:pPr>
        <w:pStyle w:val="26"/>
        <w:rPr>
          <w:color w:val="000000"/>
          <w:kern w:val="2"/>
          <w:szCs w:val="21"/>
        </w:rPr>
      </w:pPr>
    </w:p>
    <w:p>
      <w:pPr>
        <w:pStyle w:val="26"/>
        <w:rPr>
          <w:color w:val="000000"/>
          <w:kern w:val="2"/>
          <w:szCs w:val="21"/>
        </w:rPr>
      </w:pPr>
      <w:r>
        <w:rPr>
          <w:b/>
          <w:bCs/>
          <w:color w:val="000000"/>
          <w:kern w:val="2"/>
          <w:szCs w:val="21"/>
        </w:rPr>
        <w:t>/var/tmp/sosreport-linuxprobe.com-20170905230631.tar.xz</w:t>
      </w:r>
    </w:p>
    <w:p>
      <w:pPr>
        <w:pStyle w:val="26"/>
        <w:rPr>
          <w:color w:val="000000"/>
          <w:kern w:val="2"/>
          <w:szCs w:val="21"/>
        </w:rPr>
      </w:pPr>
      <w:r>
        <w:rPr>
          <w:b/>
          <w:bCs/>
          <w:color w:val="000000"/>
          <w:kern w:val="2"/>
          <w:szCs w:val="21"/>
        </w:rPr>
        <w:t>The checksum is: 79436cdf791327040efde48c452c6322</w:t>
      </w:r>
    </w:p>
    <w:p>
      <w:pPr>
        <w:pStyle w:val="26"/>
        <w:rPr>
          <w:color w:val="000000"/>
          <w:kern w:val="2"/>
          <w:szCs w:val="21"/>
        </w:rPr>
      </w:pPr>
      <w:r>
        <w:rPr>
          <w:color w:val="000000"/>
          <w:kern w:val="2"/>
          <w:szCs w:val="21"/>
        </w:rPr>
        <w:t>Please send this file to your support representative.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2.5</w:t>
            </w:r>
            <w:r>
              <w:rPr>
                <w:color w:val="000000"/>
                <w:kern w:val="2"/>
                <w:szCs w:val="21"/>
              </w:rPr>
              <w:t xml:space="preserve">  </w:t>
            </w:r>
            <w:r>
              <w:rPr>
                <w:rFonts w:hint="eastAsia"/>
                <w:color w:val="000000"/>
                <w:kern w:val="2"/>
              </w:rPr>
              <w:t>工作目录切换命令</w:t>
            </w:r>
          </w:p>
        </w:tc>
      </w:tr>
    </w:tbl>
    <w:p>
      <w:pPr>
        <w:pStyle w:val="56"/>
        <w:rPr>
          <w:kern w:val="2"/>
        </w:rPr>
      </w:pPr>
    </w:p>
    <w:p>
      <w:pPr>
        <w:rPr>
          <w:kern w:val="2"/>
        </w:rPr>
      </w:pPr>
      <w:r>
        <w:rPr>
          <w:rFonts w:hint="eastAsia"/>
          <w:color w:val="000000"/>
          <w:kern w:val="2"/>
          <w:szCs w:val="21"/>
        </w:rPr>
        <w:t>工作目录指的是用户当前在系统中所处的位置。由于工作目录会牵涉系统存储结构相关的知识，因此第</w:t>
      </w:r>
      <w:r>
        <w:rPr>
          <w:color w:val="000000"/>
          <w:kern w:val="2"/>
          <w:szCs w:val="21"/>
        </w:rPr>
        <w:t>6</w:t>
      </w:r>
      <w:r>
        <w:rPr>
          <w:rFonts w:hint="eastAsia"/>
          <w:color w:val="000000"/>
          <w:kern w:val="2"/>
          <w:szCs w:val="21"/>
        </w:rPr>
        <w:t>章将详细讲解这部分内容。读者只需简单了解一下这里的操作实验即可，如果不能完全掌握也没有关系，毕竟</w:t>
      </w:r>
      <w:r>
        <w:rPr>
          <w:color w:val="000000"/>
          <w:kern w:val="2"/>
          <w:szCs w:val="21"/>
        </w:rPr>
        <w:t>Linux</w:t>
      </w:r>
      <w:r>
        <w:rPr>
          <w:rFonts w:hint="eastAsia"/>
          <w:color w:val="000000"/>
          <w:kern w:val="2"/>
          <w:szCs w:val="21"/>
        </w:rPr>
        <w:t>系统的知识体系太过庞大，每一位初学人员都需要经历这么一段时期。</w:t>
      </w:r>
    </w:p>
    <w:p>
      <w:pPr>
        <w:pStyle w:val="5"/>
        <w:rPr>
          <w:kern w:val="2"/>
        </w:rPr>
      </w:pPr>
      <w:r>
        <w:rPr>
          <w:bCs w:val="0"/>
          <w:color w:val="000000"/>
          <w:kern w:val="2"/>
        </w:rPr>
        <w:t>1．pwd</w:t>
      </w:r>
      <w:r>
        <w:rPr>
          <w:rFonts w:hint="eastAsia"/>
          <w:bCs w:val="0"/>
          <w:color w:val="000000"/>
          <w:kern w:val="2"/>
        </w:rPr>
        <w:t>命令  当前工作目录</w:t>
      </w:r>
    </w:p>
    <w:p>
      <w:pPr>
        <w:rPr>
          <w:kern w:val="2"/>
        </w:rPr>
      </w:pPr>
      <w:r>
        <w:rPr>
          <w:color w:val="000000"/>
          <w:kern w:val="2"/>
          <w:szCs w:val="21"/>
        </w:rPr>
        <w:t>pwd</w:t>
      </w:r>
      <w:r>
        <w:rPr>
          <w:rFonts w:hint="eastAsia"/>
          <w:color w:val="000000"/>
          <w:kern w:val="2"/>
          <w:szCs w:val="21"/>
        </w:rPr>
        <w:t>命令用于显示用户当前所处的工作目录，格式为“</w:t>
      </w:r>
      <w:r>
        <w:rPr>
          <w:color w:val="000000"/>
          <w:kern w:val="2"/>
          <w:szCs w:val="21"/>
        </w:rPr>
        <w:t>pwd [</w:t>
      </w:r>
      <w:r>
        <w:rPr>
          <w:rFonts w:hint="eastAsia"/>
          <w:color w:val="000000"/>
          <w:kern w:val="2"/>
          <w:szCs w:val="21"/>
        </w:rPr>
        <w:t>选项</w:t>
      </w:r>
      <w:r>
        <w:rPr>
          <w:color w:val="000000"/>
          <w:kern w:val="2"/>
          <w:szCs w:val="21"/>
        </w:rPr>
        <w:t>]</w:t>
      </w:r>
      <w:r>
        <w:rPr>
          <w:rFonts w:hint="eastAsia"/>
          <w:color w:val="000000"/>
          <w:kern w:val="2"/>
          <w:szCs w:val="21"/>
        </w:rPr>
        <w:t>”。</w:t>
      </w:r>
    </w:p>
    <w:p>
      <w:pPr>
        <w:pStyle w:val="58"/>
        <w:pBdr>
          <w:bottom w:val="single" w:color="auto" w:sz="4" w:space="0"/>
        </w:pBdr>
        <w:rPr>
          <w:kern w:val="2"/>
        </w:rPr>
      </w:pPr>
    </w:p>
    <w:p>
      <w:pPr>
        <w:pStyle w:val="26"/>
        <w:rPr>
          <w:kern w:val="2"/>
        </w:rPr>
      </w:pPr>
      <w:r>
        <w:rPr>
          <w:kern w:val="2"/>
        </w:rPr>
        <w:t>[root@linuxprobe etc]# pwd</w:t>
      </w:r>
    </w:p>
    <w:p>
      <w:pPr>
        <w:pStyle w:val="26"/>
        <w:rPr>
          <w:kern w:val="2"/>
        </w:rPr>
      </w:pPr>
      <w:r>
        <w:rPr>
          <w:kern w:val="2"/>
        </w:rPr>
        <w:t>/etc</w:t>
      </w:r>
    </w:p>
    <w:p>
      <w:pPr>
        <w:pStyle w:val="59"/>
        <w:spacing w:after="90"/>
        <w:rPr>
          <w:kern w:val="2"/>
        </w:rPr>
      </w:pPr>
    </w:p>
    <w:p>
      <w:pPr>
        <w:pStyle w:val="5"/>
        <w:rPr>
          <w:kern w:val="2"/>
        </w:rPr>
      </w:pPr>
      <w:r>
        <w:rPr>
          <w:bCs w:val="0"/>
          <w:color w:val="000000"/>
          <w:kern w:val="2"/>
        </w:rPr>
        <w:t>2．cd</w:t>
      </w:r>
      <w:r>
        <w:rPr>
          <w:rFonts w:hint="eastAsia"/>
          <w:bCs w:val="0"/>
          <w:color w:val="000000"/>
          <w:kern w:val="2"/>
        </w:rPr>
        <w:t>命令  切换目录</w:t>
      </w:r>
    </w:p>
    <w:p>
      <w:pPr>
        <w:rPr>
          <w:kern w:val="2"/>
        </w:rPr>
      </w:pPr>
      <w:r>
        <w:rPr>
          <w:color w:val="000000"/>
          <w:kern w:val="2"/>
          <w:szCs w:val="21"/>
        </w:rPr>
        <w:t>cd</w:t>
      </w:r>
      <w:r>
        <w:rPr>
          <w:rFonts w:hint="eastAsia"/>
          <w:color w:val="000000"/>
          <w:kern w:val="2"/>
          <w:szCs w:val="21"/>
        </w:rPr>
        <w:t>命令用于切换工作路径，格式为“</w:t>
      </w:r>
      <w:r>
        <w:rPr>
          <w:color w:val="000000"/>
          <w:kern w:val="2"/>
          <w:szCs w:val="21"/>
        </w:rPr>
        <w:t>cd [</w:t>
      </w:r>
      <w:r>
        <w:rPr>
          <w:rFonts w:hint="eastAsia"/>
          <w:color w:val="000000"/>
          <w:kern w:val="2"/>
          <w:szCs w:val="21"/>
        </w:rPr>
        <w:t>目录名称</w:t>
      </w:r>
      <w:r>
        <w:rPr>
          <w:color w:val="000000"/>
          <w:kern w:val="2"/>
          <w:szCs w:val="21"/>
        </w:rPr>
        <w:t>]</w:t>
      </w:r>
      <w:r>
        <w:rPr>
          <w:rFonts w:hint="eastAsia"/>
          <w:color w:val="000000"/>
          <w:kern w:val="2"/>
          <w:szCs w:val="21"/>
        </w:rPr>
        <w:t>”。</w:t>
      </w:r>
    </w:p>
    <w:p>
      <w:pPr>
        <w:rPr>
          <w:kern w:val="2"/>
        </w:rPr>
      </w:pPr>
      <w:r>
        <w:rPr>
          <w:rFonts w:hint="eastAsia"/>
          <w:kern w:val="2"/>
        </w:rPr>
        <w:t>这个命令应该是最常用的一个</w:t>
      </w:r>
      <w:r>
        <w:rPr>
          <w:kern w:val="2"/>
        </w:rPr>
        <w:t>Linux</w:t>
      </w:r>
      <w:r>
        <w:rPr>
          <w:rFonts w:hint="eastAsia"/>
          <w:kern w:val="2"/>
        </w:rPr>
        <w:t>命令了。可以通过</w:t>
      </w:r>
      <w:r>
        <w:rPr>
          <w:kern w:val="2"/>
        </w:rPr>
        <w:t>cd</w:t>
      </w:r>
      <w:r>
        <w:rPr>
          <w:rFonts w:hint="eastAsia"/>
          <w:kern w:val="2"/>
        </w:rPr>
        <w:t>命令迅速、灵活地切换到不同的工作目录。除了常见的切换目录方式，还可以使用“</w:t>
      </w:r>
      <w:r>
        <w:rPr>
          <w:kern w:val="2"/>
        </w:rPr>
        <w:t>cd -</w:t>
      </w:r>
      <w:r>
        <w:rPr>
          <w:rFonts w:hint="eastAsia"/>
          <w:kern w:val="2"/>
        </w:rPr>
        <w:t>”命令返回到上一次所处的目录，使用“</w:t>
      </w:r>
      <w:r>
        <w:rPr>
          <w:kern w:val="2"/>
        </w:rPr>
        <w:t>cd</w:t>
      </w:r>
      <w:r>
        <w:rPr>
          <w:rFonts w:hint="eastAsia"/>
          <w:kern w:val="2"/>
        </w:rPr>
        <w:t>..”命令进入上级目录，</w:t>
      </w:r>
      <w:r>
        <w:rPr>
          <w:kern w:val="2"/>
        </w:rPr>
        <w:t>以</w:t>
      </w:r>
      <w:r>
        <w:rPr>
          <w:rFonts w:hint="eastAsia"/>
          <w:kern w:val="2"/>
        </w:rPr>
        <w:t>及使用“</w:t>
      </w:r>
      <w:r>
        <w:rPr>
          <w:kern w:val="2"/>
        </w:rPr>
        <w:t>cd ~</w:t>
      </w:r>
      <w:r>
        <w:rPr>
          <w:rFonts w:hint="eastAsia"/>
          <w:kern w:val="2"/>
        </w:rPr>
        <w:t>”命令切换到当前用户的家目录，亦或使用“</w:t>
      </w:r>
      <w:r>
        <w:rPr>
          <w:kern w:val="2"/>
        </w:rPr>
        <w:t>cd ~username</w:t>
      </w:r>
      <w:r>
        <w:rPr>
          <w:rFonts w:hint="eastAsia"/>
          <w:kern w:val="2"/>
        </w:rPr>
        <w:t>”切换到其他用户的家目录。例如，可以使用“</w:t>
      </w:r>
      <w:r>
        <w:rPr>
          <w:kern w:val="2"/>
        </w:rPr>
        <w:t xml:space="preserve">cd </w:t>
      </w:r>
      <w:r>
        <w:rPr>
          <w:rFonts w:hint="eastAsia"/>
          <w:kern w:val="2"/>
        </w:rPr>
        <w:t>路径”的方式切换进</w:t>
      </w:r>
      <w:r>
        <w:rPr>
          <w:kern w:val="2"/>
        </w:rPr>
        <w:t>/etc</w:t>
      </w:r>
      <w:r>
        <w:rPr>
          <w:rFonts w:hint="eastAsia"/>
          <w:kern w:val="2"/>
        </w:rPr>
        <w:t>目录中：</w:t>
      </w:r>
    </w:p>
    <w:p>
      <w:pPr>
        <w:pStyle w:val="58"/>
        <w:spacing w:line="60" w:lineRule="exact"/>
        <w:rPr>
          <w:kern w:val="2"/>
        </w:rPr>
      </w:pPr>
    </w:p>
    <w:p>
      <w:pPr>
        <w:pStyle w:val="26"/>
        <w:rPr>
          <w:kern w:val="2"/>
        </w:rPr>
      </w:pPr>
      <w:r>
        <w:rPr>
          <w:kern w:val="2"/>
        </w:rPr>
        <w:t>[root@linuxprobe ~]# cd /etc</w:t>
      </w:r>
    </w:p>
    <w:p>
      <w:pPr>
        <w:pStyle w:val="59"/>
        <w:spacing w:after="90"/>
        <w:rPr>
          <w:kern w:val="2"/>
        </w:rPr>
      </w:pPr>
    </w:p>
    <w:p>
      <w:pPr>
        <w:rPr>
          <w:kern w:val="2"/>
        </w:rPr>
      </w:pPr>
      <w:r>
        <w:rPr>
          <w:rFonts w:hint="eastAsia"/>
          <w:color w:val="000000"/>
          <w:kern w:val="2"/>
          <w:szCs w:val="21"/>
        </w:rPr>
        <w:t>同样的道理，可使用下述命令切换到</w:t>
      </w:r>
      <w:r>
        <w:rPr>
          <w:color w:val="000000"/>
          <w:kern w:val="2"/>
          <w:szCs w:val="21"/>
        </w:rPr>
        <w:t>/bin</w:t>
      </w:r>
      <w:r>
        <w:rPr>
          <w:rFonts w:hint="eastAsia"/>
          <w:color w:val="000000"/>
          <w:kern w:val="2"/>
          <w:szCs w:val="21"/>
        </w:rPr>
        <w:t>目录中：</w:t>
      </w:r>
    </w:p>
    <w:p>
      <w:pPr>
        <w:pStyle w:val="58"/>
        <w:rPr>
          <w:kern w:val="2"/>
        </w:rPr>
      </w:pPr>
    </w:p>
    <w:p>
      <w:pPr>
        <w:pStyle w:val="26"/>
        <w:rPr>
          <w:kern w:val="2"/>
        </w:rPr>
      </w:pPr>
      <w:r>
        <w:rPr>
          <w:kern w:val="2"/>
        </w:rPr>
        <w:t>[root@linuxprobe etc]# cd /bin</w:t>
      </w:r>
    </w:p>
    <w:p>
      <w:pPr>
        <w:pStyle w:val="59"/>
        <w:spacing w:after="90"/>
        <w:rPr>
          <w:kern w:val="2"/>
        </w:rPr>
      </w:pPr>
    </w:p>
    <w:p>
      <w:pPr>
        <w:rPr>
          <w:kern w:val="2"/>
        </w:rPr>
      </w:pPr>
      <w:r>
        <w:rPr>
          <w:rFonts w:hint="eastAsia"/>
          <w:color w:val="000000"/>
          <w:kern w:val="2"/>
          <w:szCs w:val="21"/>
        </w:rPr>
        <w:t>此时，要返回到上一次的目录（即</w:t>
      </w:r>
      <w:r>
        <w:rPr>
          <w:color w:val="000000"/>
          <w:kern w:val="2"/>
          <w:szCs w:val="21"/>
        </w:rPr>
        <w:t>/etc</w:t>
      </w:r>
      <w:r>
        <w:rPr>
          <w:rFonts w:hint="eastAsia"/>
          <w:color w:val="000000"/>
          <w:kern w:val="2"/>
          <w:szCs w:val="21"/>
        </w:rPr>
        <w:t>目录），可执行如下命令：</w:t>
      </w:r>
    </w:p>
    <w:p>
      <w:pPr>
        <w:pStyle w:val="58"/>
        <w:rPr>
          <w:kern w:val="2"/>
        </w:rPr>
      </w:pPr>
    </w:p>
    <w:p>
      <w:pPr>
        <w:pStyle w:val="26"/>
        <w:rPr>
          <w:kern w:val="2"/>
        </w:rPr>
      </w:pPr>
      <w:r>
        <w:rPr>
          <w:kern w:val="2"/>
        </w:rPr>
        <w:t>[root@linuxprobe bin]# cd -</w:t>
      </w:r>
    </w:p>
    <w:p>
      <w:pPr>
        <w:pStyle w:val="26"/>
        <w:rPr>
          <w:kern w:val="2"/>
        </w:rPr>
      </w:pPr>
      <w:r>
        <w:rPr>
          <w:kern w:val="2"/>
        </w:rPr>
        <w:t>/etc</w:t>
      </w:r>
    </w:p>
    <w:p>
      <w:pPr>
        <w:pStyle w:val="26"/>
      </w:pPr>
      <w:r>
        <w:rPr>
          <w:kern w:val="2"/>
        </w:rPr>
        <w:t>[root@linuxprobe etc]#</w:t>
      </w:r>
    </w:p>
    <w:p>
      <w:pPr>
        <w:pStyle w:val="59"/>
        <w:spacing w:after="90"/>
        <w:rPr>
          <w:kern w:val="2"/>
        </w:rPr>
      </w:pPr>
    </w:p>
    <w:p>
      <w:pPr>
        <w:rPr>
          <w:kern w:val="2"/>
        </w:rPr>
      </w:pPr>
      <w:r>
        <w:rPr>
          <w:rFonts w:hint="eastAsia"/>
          <w:color w:val="000000"/>
          <w:kern w:val="2"/>
          <w:szCs w:val="21"/>
        </w:rPr>
        <w:t>还可以通过下面的命令快速切换到用户的家目录：</w:t>
      </w:r>
    </w:p>
    <w:p>
      <w:pPr>
        <w:pStyle w:val="58"/>
        <w:spacing w:line="60" w:lineRule="exact"/>
        <w:rPr>
          <w:kern w:val="2"/>
        </w:rPr>
      </w:pPr>
    </w:p>
    <w:p>
      <w:pPr>
        <w:pStyle w:val="26"/>
        <w:rPr>
          <w:kern w:val="2"/>
        </w:rPr>
      </w:pPr>
      <w:r>
        <w:rPr>
          <w:kern w:val="2"/>
        </w:rPr>
        <w:t>[root@linuxprobe etc]# cd ~</w:t>
      </w:r>
    </w:p>
    <w:p>
      <w:pPr>
        <w:pStyle w:val="26"/>
        <w:rPr>
          <w:kern w:val="2"/>
        </w:rPr>
      </w:pPr>
      <w:r>
        <w:rPr>
          <w:kern w:val="2"/>
        </w:rPr>
        <w:t>[root@linuxprobe ~]#</w:t>
      </w:r>
    </w:p>
    <w:p>
      <w:pPr>
        <w:pStyle w:val="59"/>
        <w:spacing w:after="90" w:line="40" w:lineRule="exact"/>
        <w:rPr>
          <w:kern w:val="2"/>
        </w:rPr>
      </w:pPr>
    </w:p>
    <w:p>
      <w:pPr>
        <w:pStyle w:val="5"/>
        <w:rPr>
          <w:kern w:val="2"/>
        </w:rPr>
      </w:pPr>
      <w:r>
        <w:rPr>
          <w:bCs w:val="0"/>
          <w:color w:val="000000"/>
          <w:kern w:val="2"/>
        </w:rPr>
        <w:t>3．ls</w:t>
      </w:r>
      <w:r>
        <w:rPr>
          <w:rFonts w:hint="eastAsia"/>
          <w:bCs w:val="0"/>
          <w:color w:val="000000"/>
          <w:kern w:val="2"/>
        </w:rPr>
        <w:t>命令  显示目录下的文件</w:t>
      </w:r>
    </w:p>
    <w:p>
      <w:pPr>
        <w:rPr>
          <w:kern w:val="2"/>
        </w:rPr>
      </w:pPr>
      <w:r>
        <w:rPr>
          <w:color w:val="000000"/>
          <w:kern w:val="2"/>
          <w:szCs w:val="21"/>
        </w:rPr>
        <w:t>ls</w:t>
      </w:r>
      <w:r>
        <w:rPr>
          <w:rFonts w:hint="eastAsia"/>
          <w:color w:val="000000"/>
          <w:kern w:val="2"/>
          <w:szCs w:val="21"/>
        </w:rPr>
        <w:t>命令用于显示目录中的文件信息，格式为“</w:t>
      </w:r>
      <w:r>
        <w:rPr>
          <w:color w:val="000000"/>
          <w:kern w:val="2"/>
          <w:szCs w:val="21"/>
        </w:rPr>
        <w:t>ls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 xml:space="preserve">] </w:t>
      </w:r>
      <w:r>
        <w:rPr>
          <w:rFonts w:hint="eastAsia"/>
          <w:color w:val="000000"/>
          <w:kern w:val="2"/>
          <w:szCs w:val="21"/>
        </w:rPr>
        <w:t>”。</w:t>
      </w:r>
    </w:p>
    <w:p>
      <w:pPr>
        <w:rPr>
          <w:kern w:val="2"/>
        </w:rPr>
      </w:pPr>
      <w:r>
        <w:rPr>
          <w:rFonts w:hint="eastAsia"/>
          <w:kern w:val="2"/>
        </w:rPr>
        <w:t>所处的工作目录</w:t>
      </w:r>
      <w:r>
        <w:rPr>
          <w:rFonts w:hint="eastAsia"/>
          <w:spacing w:val="2"/>
          <w:kern w:val="2"/>
        </w:rPr>
        <w:t>不同，当前工作目录下的文件肯定也不同。使用</w:t>
      </w:r>
      <w:r>
        <w:rPr>
          <w:spacing w:val="2"/>
          <w:kern w:val="2"/>
        </w:rPr>
        <w:t>ls</w:t>
      </w:r>
      <w:r>
        <w:rPr>
          <w:rFonts w:hint="eastAsia"/>
          <w:spacing w:val="2"/>
          <w:kern w:val="2"/>
        </w:rPr>
        <w:t>命令的“</w:t>
      </w:r>
      <w:r>
        <w:rPr>
          <w:spacing w:val="2"/>
          <w:kern w:val="2"/>
        </w:rPr>
        <w:t>-a</w:t>
      </w:r>
      <w:r>
        <w:rPr>
          <w:rFonts w:hint="eastAsia"/>
          <w:spacing w:val="2"/>
          <w:kern w:val="2"/>
        </w:rPr>
        <w:t>”参数看到全部文件（包括隐藏文件），使用“</w:t>
      </w:r>
      <w:r>
        <w:rPr>
          <w:spacing w:val="2"/>
          <w:kern w:val="2"/>
        </w:rPr>
        <w:t>-l</w:t>
      </w:r>
      <w:r>
        <w:rPr>
          <w:rFonts w:hint="eastAsia"/>
          <w:spacing w:val="2"/>
          <w:kern w:val="2"/>
        </w:rPr>
        <w:t>”参数可以查看文件的属性、大小等详细信息。将这两个参数整合之后，再执行</w:t>
      </w:r>
      <w:r>
        <w:rPr>
          <w:spacing w:val="2"/>
          <w:kern w:val="2"/>
        </w:rPr>
        <w:t>ls</w:t>
      </w:r>
      <w:r>
        <w:rPr>
          <w:rFonts w:hint="eastAsia"/>
          <w:spacing w:val="2"/>
          <w:kern w:val="2"/>
        </w:rPr>
        <w:t>命令即可查看当前目录中的所有文件并输出这些文件的属性信息：</w:t>
      </w:r>
    </w:p>
    <w:p>
      <w:pPr>
        <w:pStyle w:val="58"/>
        <w:rPr>
          <w:kern w:val="2"/>
        </w:rPr>
      </w:pPr>
    </w:p>
    <w:p>
      <w:pPr>
        <w:pStyle w:val="26"/>
        <w:rPr>
          <w:kern w:val="2"/>
        </w:rPr>
      </w:pPr>
      <w:r>
        <w:rPr>
          <w:kern w:val="2"/>
        </w:rPr>
        <w:t>[root@linuxprobe ~]# ls -al</w:t>
      </w:r>
    </w:p>
    <w:p>
      <w:pPr>
        <w:pStyle w:val="26"/>
        <w:rPr>
          <w:kern w:val="2"/>
        </w:rPr>
      </w:pPr>
      <w:r>
        <w:rPr>
          <w:kern w:val="2"/>
        </w:rPr>
        <w:t>total 60</w:t>
      </w:r>
    </w:p>
    <w:p>
      <w:pPr>
        <w:pStyle w:val="26"/>
        <w:rPr>
          <w:kern w:val="2"/>
        </w:rPr>
      </w:pPr>
      <w:r>
        <w:rPr>
          <w:kern w:val="2"/>
        </w:rPr>
        <w:t>dr-xr-x---. 14 root root 4096 May  4 07:56 .</w:t>
      </w:r>
    </w:p>
    <w:p>
      <w:pPr>
        <w:pStyle w:val="26"/>
        <w:rPr>
          <w:kern w:val="2"/>
        </w:rPr>
      </w:pPr>
      <w:r>
        <w:rPr>
          <w:kern w:val="2"/>
        </w:rPr>
        <w:t>drwxr-xr-x. 17 root root 4096 May  4 15:55 ..</w:t>
      </w:r>
    </w:p>
    <w:p>
      <w:pPr>
        <w:pStyle w:val="26"/>
        <w:rPr>
          <w:kern w:val="2"/>
        </w:rPr>
      </w:pPr>
      <w:r>
        <w:rPr>
          <w:kern w:val="2"/>
        </w:rPr>
        <w:t>-rw-------.  1 root root 1213 May  4 15:44 anaconda-ks.cfg</w:t>
      </w:r>
    </w:p>
    <w:p>
      <w:pPr>
        <w:pStyle w:val="26"/>
        <w:rPr>
          <w:kern w:val="2"/>
        </w:rPr>
      </w:pPr>
      <w:r>
        <w:rPr>
          <w:kern w:val="2"/>
        </w:rPr>
        <w:t>-rw-------.  1 root root  957 May  4 07:54 .bash</w:t>
      </w:r>
      <w:r>
        <w:rPr>
          <w:rFonts w:ascii="宋体"/>
          <w:kern w:val="2"/>
        </w:rPr>
        <w:t>_</w:t>
      </w:r>
      <w:r>
        <w:rPr>
          <w:kern w:val="2"/>
        </w:rPr>
        <w:t>history</w:t>
      </w:r>
    </w:p>
    <w:p>
      <w:pPr>
        <w:pStyle w:val="26"/>
        <w:rPr>
          <w:kern w:val="2"/>
        </w:rPr>
      </w:pPr>
      <w:r>
        <w:rPr>
          <w:kern w:val="2"/>
        </w:rPr>
        <w:t>-rw-r--r--.  1 root root   18 Dec 28  2013 .bash</w:t>
      </w:r>
      <w:r>
        <w:rPr>
          <w:rFonts w:ascii="宋体"/>
          <w:kern w:val="2"/>
        </w:rPr>
        <w:t>_</w:t>
      </w:r>
      <w:r>
        <w:rPr>
          <w:kern w:val="2"/>
        </w:rPr>
        <w:t>logout</w:t>
      </w:r>
    </w:p>
    <w:p>
      <w:pPr>
        <w:pStyle w:val="26"/>
        <w:rPr>
          <w:kern w:val="2"/>
        </w:rPr>
      </w:pPr>
      <w:r>
        <w:rPr>
          <w:kern w:val="2"/>
        </w:rPr>
        <w:t>-rw-r--r--.  1 root root  176 Dec 28  2013 .bash</w:t>
      </w:r>
      <w:r>
        <w:rPr>
          <w:rFonts w:ascii="宋体"/>
          <w:kern w:val="2"/>
        </w:rPr>
        <w:t>_</w:t>
      </w:r>
      <w:r>
        <w:rPr>
          <w:kern w:val="2"/>
        </w:rPr>
        <w:t>profile</w:t>
      </w:r>
    </w:p>
    <w:p>
      <w:pPr>
        <w:pStyle w:val="26"/>
        <w:rPr>
          <w:kern w:val="2"/>
        </w:rPr>
      </w:pPr>
      <w:r>
        <w:rPr>
          <w:kern w:val="2"/>
        </w:rPr>
        <w:t>-rw-r--r--.  1 root root  176 Dec 28  2013 .bashrc</w:t>
      </w:r>
    </w:p>
    <w:p>
      <w:pPr>
        <w:pStyle w:val="26"/>
        <w:rPr>
          <w:kern w:val="2"/>
        </w:rPr>
      </w:pPr>
      <w:r>
        <w:rPr>
          <w:kern w:val="2"/>
        </w:rPr>
        <w:t>drwx------. 10 root root 4096 May  4 07:56 .cache</w:t>
      </w:r>
    </w:p>
    <w:p>
      <w:pPr>
        <w:pStyle w:val="26"/>
        <w:rPr>
          <w:kern w:val="2"/>
        </w:rPr>
      </w:pPr>
      <w:r>
        <w:rPr>
          <w:kern w:val="2"/>
        </w:rPr>
        <w:t>drwx------. 15 root root 4096 May  4 07:49 .config</w:t>
      </w:r>
    </w:p>
    <w:p>
      <w:pPr>
        <w:pStyle w:val="26"/>
        <w:rPr>
          <w:kern w:val="2"/>
        </w:rPr>
      </w:pPr>
      <w:r>
        <w:rPr>
          <w:kern w:val="2"/>
        </w:rPr>
        <w:t>-rw-r--r--.  1 root root  100 Dec 28  2013 .cshrc</w:t>
      </w:r>
    </w:p>
    <w:p>
      <w:pPr>
        <w:pStyle w:val="26"/>
        <w:rPr>
          <w:kern w:val="2"/>
        </w:rPr>
      </w:pPr>
      <w:r>
        <w:rPr>
          <w:kern w:val="2"/>
        </w:rPr>
        <w:t>drwx------.  3 root root   24 May  4 07:46 .dbus</w:t>
      </w:r>
    </w:p>
    <w:p>
      <w:pPr>
        <w:pStyle w:val="26"/>
        <w:rPr>
          <w:kern w:val="2"/>
        </w:rPr>
      </w:pPr>
      <w:r>
        <w:rPr>
          <w:kern w:val="2"/>
        </w:rPr>
        <w:t>drwxr-xr-x.  2 root root    6 May  4 07:49 Desktop</w:t>
      </w:r>
    </w:p>
    <w:p>
      <w:pPr>
        <w:pStyle w:val="26"/>
        <w:rPr>
          <w:kern w:val="2"/>
        </w:rPr>
      </w:pPr>
      <w:r>
        <w:rPr>
          <w:kern w:val="2"/>
        </w:rPr>
        <w:t>drwxr-xr-x.  2 root root    6 May  4 07:49 Documents</w:t>
      </w:r>
    </w:p>
    <w:p>
      <w:pPr>
        <w:pStyle w:val="26"/>
        <w:rPr>
          <w:kern w:val="2"/>
        </w:rPr>
      </w:pPr>
      <w:r>
        <w:rPr>
          <w:kern w:val="2"/>
        </w:rPr>
        <w:t>drwxr-xr-x.  2 root root    6 May  4 07:49 Downloads</w:t>
      </w:r>
    </w:p>
    <w:p>
      <w:pPr>
        <w:pStyle w:val="26"/>
        <w:rPr>
          <w:kern w:val="2"/>
        </w:rPr>
      </w:pPr>
      <w:r>
        <w:rPr>
          <w:kern w:val="2"/>
        </w:rPr>
        <w:t>-rw-------.  1 root root   16 May  4 07:49 .esd</w:t>
      </w:r>
      <w:r>
        <w:rPr>
          <w:rFonts w:ascii="宋体"/>
          <w:kern w:val="2"/>
        </w:rPr>
        <w:t>_</w:t>
      </w:r>
      <w:r>
        <w:rPr>
          <w:kern w:val="2"/>
        </w:rPr>
        <w:t>auth</w:t>
      </w:r>
    </w:p>
    <w:p>
      <w:pPr>
        <w:pStyle w:val="26"/>
        <w:rPr>
          <w:kern w:val="2"/>
        </w:rPr>
      </w:pPr>
      <w:r>
        <w:rPr>
          <w:kern w:val="2"/>
        </w:rPr>
        <w:t>-rw-------.  1 root root  628 May  4 07:56 .ICEauthority</w:t>
      </w:r>
    </w:p>
    <w:p>
      <w:pPr>
        <w:pStyle w:val="26"/>
        <w:rPr>
          <w:kern w:val="2"/>
        </w:rPr>
      </w:pPr>
      <w:r>
        <w:rPr>
          <w:kern w:val="2"/>
        </w:rPr>
        <w:t>-rw-r--r--.  1 root root 1264 May  4 07:48 initial-setup-ks.cfg</w:t>
      </w:r>
    </w:p>
    <w:p>
      <w:pPr>
        <w:pStyle w:val="26"/>
        <w:rPr>
          <w:kern w:val="2"/>
        </w:rPr>
      </w:pPr>
      <w:r>
        <w:rPr>
          <w:kern w:val="2"/>
        </w:rPr>
        <w:t>drwx------.  3 root root   18 May  4 07:49 .local</w:t>
      </w:r>
    </w:p>
    <w:p>
      <w:pPr>
        <w:pStyle w:val="26"/>
        <w:rPr>
          <w:kern w:val="2"/>
        </w:rPr>
      </w:pPr>
      <w:r>
        <w:rPr>
          <w:kern w:val="2"/>
        </w:rPr>
        <w:t>drwxr-xr-x.  2 root root    6 May  4 07:49 Music</w:t>
      </w:r>
    </w:p>
    <w:p>
      <w:pPr>
        <w:pStyle w:val="26"/>
        <w:rPr>
          <w:kern w:val="2"/>
        </w:rPr>
      </w:pPr>
      <w:r>
        <w:rPr>
          <w:kern w:val="2"/>
        </w:rPr>
        <w:t>drwxr-xr-x.  2 root root    6 May  4 07:49 Pictures</w:t>
      </w:r>
    </w:p>
    <w:p>
      <w:pPr>
        <w:pStyle w:val="26"/>
        <w:rPr>
          <w:kern w:val="2"/>
        </w:rPr>
      </w:pPr>
      <w:r>
        <w:rPr>
          <w:kern w:val="2"/>
        </w:rPr>
        <w:t>drwxr-xr-x.  2 root root    6 May  4 07:49 Public</w:t>
      </w:r>
    </w:p>
    <w:p>
      <w:pPr>
        <w:pStyle w:val="26"/>
        <w:rPr>
          <w:kern w:val="2"/>
        </w:rPr>
      </w:pPr>
      <w:r>
        <w:rPr>
          <w:kern w:val="2"/>
        </w:rPr>
        <w:t>-rw-r--r--.  1 root root  129 Dec 28  2013 .tcshrc</w:t>
      </w:r>
    </w:p>
    <w:p>
      <w:pPr>
        <w:pStyle w:val="26"/>
        <w:rPr>
          <w:kern w:val="2"/>
        </w:rPr>
      </w:pPr>
      <w:r>
        <w:rPr>
          <w:kern w:val="2"/>
        </w:rPr>
        <w:t>drwxr-xr-x.  2 root root    6 May  4 07:49 Templates</w:t>
      </w:r>
    </w:p>
    <w:p>
      <w:pPr>
        <w:pStyle w:val="26"/>
        <w:rPr>
          <w:kern w:val="2"/>
        </w:rPr>
      </w:pPr>
      <w:r>
        <w:rPr>
          <w:kern w:val="2"/>
        </w:rPr>
        <w:t>drwxr-xr-x.  2 root root    6 May  4 07:49 Videos</w:t>
      </w:r>
    </w:p>
    <w:p>
      <w:pPr>
        <w:pStyle w:val="26"/>
        <w:rPr>
          <w:kern w:val="2"/>
        </w:rPr>
      </w:pPr>
      <w:r>
        <w:rPr>
          <w:kern w:val="2"/>
        </w:rPr>
        <w:t>-rw-------.  1 root root 1962 May  4 07:54 .viminfo</w:t>
      </w:r>
    </w:p>
    <w:p>
      <w:pPr>
        <w:pStyle w:val="59"/>
        <w:spacing w:after="90"/>
        <w:rPr>
          <w:kern w:val="2"/>
        </w:rPr>
      </w:pPr>
    </w:p>
    <w:p>
      <w:pPr>
        <w:rPr>
          <w:kern w:val="2"/>
        </w:rPr>
      </w:pPr>
      <w:r>
        <w:rPr>
          <w:rFonts w:hint="eastAsia"/>
          <w:color w:val="000000"/>
          <w:kern w:val="2"/>
          <w:szCs w:val="21"/>
        </w:rPr>
        <w:t>如果想要查看目录属性信息，则需要额外添加一个</w:t>
      </w:r>
      <w:r>
        <w:rPr>
          <w:color w:val="000000"/>
          <w:kern w:val="2"/>
          <w:szCs w:val="21"/>
        </w:rPr>
        <w:t>-d</w:t>
      </w:r>
      <w:r>
        <w:rPr>
          <w:rFonts w:hint="eastAsia"/>
          <w:color w:val="000000"/>
          <w:kern w:val="2"/>
          <w:szCs w:val="21"/>
        </w:rPr>
        <w:t>参数。例如，可使用如下命令查看</w:t>
      </w:r>
      <w:r>
        <w:rPr>
          <w:color w:val="000000"/>
          <w:kern w:val="2"/>
          <w:szCs w:val="21"/>
        </w:rPr>
        <w:t>/etc</w:t>
      </w:r>
      <w:r>
        <w:rPr>
          <w:rFonts w:hint="eastAsia"/>
          <w:color w:val="000000"/>
          <w:kern w:val="2"/>
          <w:szCs w:val="21"/>
        </w:rPr>
        <w:t>目录的权限与属性信息：</w:t>
      </w:r>
    </w:p>
    <w:p>
      <w:pPr>
        <w:pStyle w:val="58"/>
        <w:rPr>
          <w:kern w:val="2"/>
        </w:rPr>
      </w:pPr>
    </w:p>
    <w:p>
      <w:pPr>
        <w:pStyle w:val="26"/>
        <w:rPr>
          <w:kern w:val="2"/>
        </w:rPr>
      </w:pPr>
      <w:r>
        <w:rPr>
          <w:kern w:val="2"/>
        </w:rPr>
        <w:t>[root@linuxprobe ~]# ls -ld /etc</w:t>
      </w:r>
    </w:p>
    <w:p>
      <w:pPr>
        <w:pStyle w:val="26"/>
        <w:rPr>
          <w:kern w:val="2"/>
        </w:rPr>
      </w:pPr>
      <w:r>
        <w:rPr>
          <w:kern w:val="2"/>
        </w:rPr>
        <w:t>drwxr-xr-x. 132 root root 8192 Jul 10 10:48 /etc</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2.6</w:t>
            </w:r>
            <w:r>
              <w:rPr>
                <w:color w:val="000000"/>
                <w:kern w:val="2"/>
                <w:szCs w:val="21"/>
              </w:rPr>
              <w:t xml:space="preserve">  </w:t>
            </w:r>
            <w:r>
              <w:rPr>
                <w:rFonts w:hint="eastAsia"/>
                <w:color w:val="000000"/>
                <w:kern w:val="2"/>
              </w:rPr>
              <w:t>文本文件编辑命令</w:t>
            </w:r>
          </w:p>
        </w:tc>
      </w:tr>
    </w:tbl>
    <w:p>
      <w:pPr>
        <w:pStyle w:val="56"/>
        <w:rPr>
          <w:kern w:val="2"/>
        </w:rPr>
      </w:pPr>
    </w:p>
    <w:p>
      <w:pPr>
        <w:rPr>
          <w:kern w:val="2"/>
        </w:rPr>
      </w:pPr>
      <w:r>
        <w:rPr>
          <w:rFonts w:hint="eastAsia"/>
          <w:color w:val="000000"/>
          <w:kern w:val="2"/>
          <w:szCs w:val="21"/>
        </w:rPr>
        <w:t>通过前面几个小节的学习，读者应该基本掌握了切换工作目录及对文件的管理方法。</w:t>
      </w:r>
      <w:r>
        <w:rPr>
          <w:color w:val="000000"/>
          <w:kern w:val="2"/>
          <w:szCs w:val="21"/>
        </w:rPr>
        <w:t>Linux</w:t>
      </w:r>
      <w:r>
        <w:rPr>
          <w:rFonts w:hint="eastAsia"/>
          <w:color w:val="000000"/>
          <w:kern w:val="2"/>
          <w:szCs w:val="21"/>
        </w:rPr>
        <w:t>系统中“一切都是文件”，而对服务程序进行配置自然也就是编辑程序的配置文件。如果不能熟练地查阅系统或服务的配置文件，那以后工作时可就真的要尴尬了。本节将讲解几条用于查看文本文件内容的命令。至于编辑器使用起来比较复杂，因此将放到第</w:t>
      </w:r>
      <w:r>
        <w:rPr>
          <w:color w:val="000000"/>
          <w:kern w:val="2"/>
          <w:szCs w:val="21"/>
        </w:rPr>
        <w:t>4</w:t>
      </w:r>
      <w:r>
        <w:rPr>
          <w:rFonts w:hint="eastAsia"/>
          <w:color w:val="000000"/>
          <w:kern w:val="2"/>
          <w:szCs w:val="21"/>
        </w:rPr>
        <w:t>章与</w:t>
      </w:r>
      <w:r>
        <w:rPr>
          <w:color w:val="000000"/>
          <w:kern w:val="2"/>
          <w:szCs w:val="21"/>
        </w:rPr>
        <w:t>Shell</w:t>
      </w:r>
      <w:r>
        <w:rPr>
          <w:rFonts w:hint="eastAsia"/>
          <w:color w:val="000000"/>
          <w:kern w:val="2"/>
          <w:szCs w:val="21"/>
        </w:rPr>
        <w:t>脚本内容一起讲解。</w:t>
      </w:r>
    </w:p>
    <w:p>
      <w:pPr>
        <w:pStyle w:val="5"/>
        <w:rPr>
          <w:kern w:val="2"/>
        </w:rPr>
      </w:pPr>
      <w:r>
        <w:rPr>
          <w:bCs w:val="0"/>
          <w:color w:val="000000"/>
          <w:kern w:val="2"/>
        </w:rPr>
        <w:t>1．cat</w:t>
      </w:r>
      <w:r>
        <w:rPr>
          <w:rFonts w:hint="eastAsia"/>
          <w:bCs w:val="0"/>
          <w:color w:val="000000"/>
          <w:kern w:val="2"/>
        </w:rPr>
        <w:t>命令  查看纯文本</w:t>
      </w:r>
    </w:p>
    <w:p>
      <w:pPr>
        <w:rPr>
          <w:kern w:val="2"/>
        </w:rPr>
      </w:pPr>
      <w:r>
        <w:rPr>
          <w:color w:val="000000"/>
          <w:kern w:val="2"/>
          <w:szCs w:val="21"/>
        </w:rPr>
        <w:t>cat</w:t>
      </w:r>
      <w:r>
        <w:rPr>
          <w:rFonts w:hint="eastAsia"/>
          <w:color w:val="000000"/>
          <w:kern w:val="2"/>
          <w:szCs w:val="21"/>
        </w:rPr>
        <w:t>命令用于查看纯文本文件（内容较少的），格式为“</w:t>
      </w:r>
      <w:r>
        <w:rPr>
          <w:color w:val="000000"/>
          <w:kern w:val="2"/>
          <w:szCs w:val="21"/>
        </w:rPr>
        <w:t>cat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pPr>
        <w:rPr>
          <w:kern w:val="2"/>
        </w:rPr>
      </w:pPr>
      <w:r>
        <w:rPr>
          <w:kern w:val="2"/>
        </w:rPr>
        <w:t>Linux</w:t>
      </w:r>
      <w:r>
        <w:rPr>
          <w:rFonts w:hint="eastAsia"/>
          <w:kern w:val="2"/>
        </w:rPr>
        <w:t>系统中有多个用于查看文本内容的命令，每个命令都有自己的特点，比如这个</w:t>
      </w:r>
      <w:r>
        <w:rPr>
          <w:kern w:val="2"/>
        </w:rPr>
        <w:t>cat</w:t>
      </w:r>
      <w:r>
        <w:rPr>
          <w:rFonts w:hint="eastAsia"/>
          <w:kern w:val="2"/>
        </w:rPr>
        <w:t>命令就是用于查看内容较少的纯文本文件的。</w:t>
      </w:r>
      <w:r>
        <w:rPr>
          <w:kern w:val="2"/>
        </w:rPr>
        <w:t>cat</w:t>
      </w:r>
      <w:r>
        <w:rPr>
          <w:rFonts w:hint="eastAsia"/>
          <w:kern w:val="2"/>
        </w:rPr>
        <w:t>这个命令也很好记，因为</w:t>
      </w:r>
      <w:r>
        <w:rPr>
          <w:kern w:val="2"/>
        </w:rPr>
        <w:t>cat</w:t>
      </w:r>
      <w:r>
        <w:rPr>
          <w:rFonts w:hint="eastAsia"/>
          <w:kern w:val="2"/>
        </w:rPr>
        <w:t>在英语中是“猫”的意思，小猫咪是不是给您一种娇小、可爱的感觉呢？</w:t>
      </w:r>
    </w:p>
    <w:p>
      <w:pPr>
        <w:rPr>
          <w:spacing w:val="-6"/>
          <w:kern w:val="2"/>
        </w:rPr>
      </w:pPr>
      <w:r>
        <w:rPr>
          <w:rFonts w:hint="eastAsia"/>
          <w:spacing w:val="-6"/>
          <w:kern w:val="2"/>
        </w:rPr>
        <w:t>如果在查看文本内容时还想顺便显示行号的话，不妨在</w:t>
      </w:r>
      <w:r>
        <w:rPr>
          <w:spacing w:val="-6"/>
          <w:kern w:val="2"/>
        </w:rPr>
        <w:t>cat</w:t>
      </w:r>
      <w:r>
        <w:rPr>
          <w:rFonts w:hint="eastAsia"/>
          <w:spacing w:val="-6"/>
          <w:kern w:val="2"/>
        </w:rPr>
        <w:t>命令后面追加一个</w:t>
      </w:r>
      <w:r>
        <w:rPr>
          <w:spacing w:val="-6"/>
          <w:kern w:val="2"/>
        </w:rPr>
        <w:t>-n</w:t>
      </w:r>
      <w:r>
        <w:rPr>
          <w:rFonts w:hint="eastAsia"/>
          <w:spacing w:val="-6"/>
          <w:kern w:val="2"/>
        </w:rPr>
        <w:t>参数：</w:t>
      </w:r>
    </w:p>
    <w:p>
      <w:pPr>
        <w:pStyle w:val="58"/>
        <w:rPr>
          <w:kern w:val="2"/>
        </w:rPr>
      </w:pPr>
    </w:p>
    <w:p>
      <w:pPr>
        <w:pStyle w:val="26"/>
        <w:rPr>
          <w:kern w:val="2"/>
        </w:rPr>
      </w:pPr>
      <w:r>
        <w:rPr>
          <w:kern w:val="2"/>
        </w:rPr>
        <w:t>[root@linuxprobe ~]# cat -n initial-setup-ks.cfg </w:t>
      </w:r>
    </w:p>
    <w:p>
      <w:pPr>
        <w:pStyle w:val="26"/>
        <w:rPr>
          <w:kern w:val="2"/>
        </w:rPr>
      </w:pPr>
      <w:r>
        <w:rPr>
          <w:kern w:val="2"/>
        </w:rPr>
        <w:t>     1    #version=RHEL7</w:t>
      </w:r>
    </w:p>
    <w:p>
      <w:pPr>
        <w:pStyle w:val="26"/>
        <w:rPr>
          <w:kern w:val="2"/>
        </w:rPr>
      </w:pPr>
      <w:r>
        <w:rPr>
          <w:kern w:val="2"/>
        </w:rPr>
        <w:t>     2    # X Window System configuration information</w:t>
      </w:r>
    </w:p>
    <w:p>
      <w:pPr>
        <w:pStyle w:val="26"/>
        <w:rPr>
          <w:kern w:val="2"/>
        </w:rPr>
      </w:pPr>
      <w:r>
        <w:rPr>
          <w:kern w:val="2"/>
        </w:rPr>
        <w:t>     3    xconfig  --startxonboot</w:t>
      </w:r>
    </w:p>
    <w:p>
      <w:pPr>
        <w:pStyle w:val="26"/>
        <w:rPr>
          <w:kern w:val="2"/>
        </w:rPr>
      </w:pPr>
      <w:r>
        <w:rPr>
          <w:kern w:val="2"/>
        </w:rPr>
        <w:t>     4    </w:t>
      </w:r>
    </w:p>
    <w:p>
      <w:pPr>
        <w:pStyle w:val="26"/>
        <w:rPr>
          <w:kern w:val="2"/>
        </w:rPr>
      </w:pPr>
      <w:r>
        <w:rPr>
          <w:kern w:val="2"/>
        </w:rPr>
        <w:t>     5    # License agreement</w:t>
      </w:r>
    </w:p>
    <w:p>
      <w:pPr>
        <w:pStyle w:val="26"/>
        <w:rPr>
          <w:kern w:val="2"/>
        </w:rPr>
      </w:pPr>
      <w:r>
        <w:rPr>
          <w:kern w:val="2"/>
        </w:rPr>
        <w:t>     6    eula --agreed</w:t>
      </w:r>
    </w:p>
    <w:p>
      <w:pPr>
        <w:pStyle w:val="26"/>
        <w:rPr>
          <w:kern w:val="2"/>
        </w:rPr>
      </w:pPr>
      <w:r>
        <w:rPr>
          <w:kern w:val="2"/>
        </w:rPr>
        <w:t>     7    # System authorization information</w:t>
      </w:r>
    </w:p>
    <w:p>
      <w:pPr>
        <w:pStyle w:val="26"/>
        <w:rPr>
          <w:kern w:val="2"/>
        </w:rPr>
      </w:pPr>
      <w:r>
        <w:rPr>
          <w:kern w:val="2"/>
        </w:rPr>
        <w:t>     8    auth --enableshadow --passalgo=sha512</w:t>
      </w:r>
    </w:p>
    <w:p>
      <w:pPr>
        <w:pStyle w:val="26"/>
        <w:rPr>
          <w:kern w:val="2"/>
        </w:rPr>
      </w:pPr>
      <w:r>
        <w:rPr>
          <w:kern w:val="2"/>
        </w:rPr>
        <w:t>     9    # Use CDROM installation media</w:t>
      </w:r>
    </w:p>
    <w:p>
      <w:pPr>
        <w:pStyle w:val="26"/>
        <w:rPr>
          <w:kern w:val="2"/>
        </w:rPr>
      </w:pPr>
      <w:r>
        <w:rPr>
          <w:kern w:val="2"/>
        </w:rPr>
        <w:t>    10    cdrom</w:t>
      </w:r>
    </w:p>
    <w:p>
      <w:pPr>
        <w:pStyle w:val="26"/>
        <w:rPr>
          <w:kern w:val="2"/>
        </w:rPr>
      </w:pPr>
      <w:r>
        <w:rPr>
          <w:kern w:val="2"/>
        </w:rPr>
        <w:t>    11    # Run the Setup Agent on first boot</w:t>
      </w:r>
    </w:p>
    <w:p>
      <w:pPr>
        <w:pStyle w:val="26"/>
        <w:rPr>
          <w:kern w:val="2"/>
        </w:rPr>
      </w:pPr>
      <w:r>
        <w:rPr>
          <w:kern w:val="2"/>
        </w:rPr>
        <w:t>    12    firstboot --enable</w:t>
      </w:r>
    </w:p>
    <w:p>
      <w:pPr>
        <w:pStyle w:val="26"/>
        <w:rPr>
          <w:kern w:val="2"/>
        </w:rPr>
      </w:pPr>
      <w:r>
        <w:rPr>
          <w:kern w:val="2"/>
        </w:rPr>
        <w:t>    13    # Keyboard layouts</w:t>
      </w:r>
    </w:p>
    <w:p>
      <w:pPr>
        <w:pStyle w:val="26"/>
        <w:rPr>
          <w:kern w:val="2"/>
        </w:rPr>
      </w:pPr>
      <w:r>
        <w:rPr>
          <w:kern w:val="2"/>
        </w:rPr>
        <w:t>    14    keyboard --vckeymap=us --xlayouts='us'</w:t>
      </w:r>
    </w:p>
    <w:p>
      <w:pPr>
        <w:pStyle w:val="26"/>
        <w:rPr>
          <w:kern w:val="2"/>
        </w:rPr>
      </w:pPr>
      <w:r>
        <w:rPr>
          <w:kern w:val="2"/>
        </w:rPr>
        <w:t>    15    # System language</w:t>
      </w:r>
    </w:p>
    <w:p>
      <w:pPr>
        <w:pStyle w:val="26"/>
        <w:rPr>
          <w:kern w:val="2"/>
        </w:rPr>
      </w:pPr>
      <w:r>
        <w:rPr>
          <w:kern w:val="2"/>
        </w:rPr>
        <w:t>    16    lang en</w:t>
      </w:r>
      <w:r>
        <w:rPr>
          <w:rFonts w:ascii="宋体"/>
          <w:kern w:val="2"/>
        </w:rPr>
        <w:t>_</w:t>
      </w:r>
      <w:r>
        <w:rPr>
          <w:kern w:val="2"/>
        </w:rPr>
        <w:t>US.UTF-8</w:t>
      </w:r>
    </w:p>
    <w:p>
      <w:pPr>
        <w:pStyle w:val="26"/>
        <w:ind w:firstLine="0"/>
        <w:jc w:val="center"/>
        <w:rPr>
          <w:kern w:val="2"/>
        </w:rPr>
      </w:pPr>
      <w:r>
        <w:rPr>
          <w:kern w:val="2"/>
        </w:rPr>
        <w:t>………………</w:t>
      </w:r>
      <w:r>
        <w:rPr>
          <w:rFonts w:hint="eastAsia"/>
          <w:kern w:val="2"/>
        </w:rPr>
        <w:t>省略部分输出信息</w:t>
      </w:r>
      <w:r>
        <w:rPr>
          <w:kern w:val="2"/>
        </w:rPr>
        <w:t>………………</w:t>
      </w:r>
    </w:p>
    <w:p>
      <w:pPr>
        <w:pStyle w:val="59"/>
        <w:spacing w:after="90"/>
        <w:rPr>
          <w:kern w:val="2"/>
        </w:rPr>
      </w:pPr>
    </w:p>
    <w:p>
      <w:pPr>
        <w:pStyle w:val="5"/>
        <w:rPr>
          <w:kern w:val="2"/>
        </w:rPr>
      </w:pPr>
      <w:r>
        <w:rPr>
          <w:bCs w:val="0"/>
          <w:color w:val="000000"/>
          <w:kern w:val="2"/>
        </w:rPr>
        <w:t>2．more</w:t>
      </w:r>
      <w:r>
        <w:rPr>
          <w:rFonts w:hint="eastAsia"/>
          <w:bCs w:val="0"/>
          <w:color w:val="000000"/>
          <w:kern w:val="2"/>
        </w:rPr>
        <w:t>命令  查看纯文本</w:t>
      </w:r>
    </w:p>
    <w:p>
      <w:pPr>
        <w:rPr>
          <w:kern w:val="2"/>
        </w:rPr>
      </w:pPr>
      <w:r>
        <w:rPr>
          <w:color w:val="000000"/>
          <w:kern w:val="2"/>
          <w:szCs w:val="21"/>
        </w:rPr>
        <w:t>more</w:t>
      </w:r>
      <w:r>
        <w:rPr>
          <w:rFonts w:hint="eastAsia"/>
          <w:color w:val="000000"/>
          <w:kern w:val="2"/>
          <w:szCs w:val="21"/>
        </w:rPr>
        <w:t>命令用于查看纯文本文件（内容较多的），格式为“</w:t>
      </w:r>
      <w:r>
        <w:rPr>
          <w:color w:val="000000"/>
          <w:kern w:val="2"/>
          <w:szCs w:val="21"/>
        </w:rPr>
        <w:t>more [</w:t>
      </w:r>
      <w:r>
        <w:rPr>
          <w:rFonts w:hint="eastAsia"/>
          <w:color w:val="000000"/>
          <w:kern w:val="2"/>
          <w:szCs w:val="21"/>
        </w:rPr>
        <w:t>选项</w:t>
      </w:r>
      <w:r>
        <w:rPr>
          <w:color w:val="000000"/>
          <w:kern w:val="2"/>
          <w:szCs w:val="21"/>
        </w:rPr>
        <w:t>]</w:t>
      </w:r>
      <w:r>
        <w:rPr>
          <w:rFonts w:hint="eastAsia"/>
          <w:color w:val="000000"/>
          <w:kern w:val="2"/>
          <w:szCs w:val="21"/>
        </w:rPr>
        <w:t>文件”。</w:t>
      </w:r>
    </w:p>
    <w:p>
      <w:pPr>
        <w:rPr>
          <w:kern w:val="2"/>
        </w:rPr>
      </w:pPr>
      <w:r>
        <w:rPr>
          <w:rFonts w:hint="eastAsia"/>
          <w:kern w:val="2"/>
        </w:rPr>
        <w:t>如果需要阅读长篇小说或者非常长的配置文件，那么“小猫咪”可就真的不适合了。因为一旦使用</w:t>
      </w:r>
      <w:r>
        <w:rPr>
          <w:kern w:val="2"/>
        </w:rPr>
        <w:t>cat</w:t>
      </w:r>
      <w:r>
        <w:rPr>
          <w:rFonts w:hint="eastAsia"/>
          <w:kern w:val="2"/>
        </w:rPr>
        <w:t>命令阅读长篇的文本内容，信息就会在屏幕上快速翻滚，导致自己还没有来得及看到，内容就已经翻篇了。因此对于长篇的文本内容，推荐使用</w:t>
      </w:r>
      <w:r>
        <w:rPr>
          <w:kern w:val="2"/>
        </w:rPr>
        <w:t>more</w:t>
      </w:r>
      <w:r>
        <w:rPr>
          <w:rFonts w:hint="eastAsia"/>
          <w:kern w:val="2"/>
        </w:rPr>
        <w:t>命令来查看。</w:t>
      </w:r>
      <w:r>
        <w:rPr>
          <w:kern w:val="2"/>
        </w:rPr>
        <w:t>more</w:t>
      </w:r>
      <w:r>
        <w:rPr>
          <w:rFonts w:hint="eastAsia"/>
          <w:kern w:val="2"/>
        </w:rPr>
        <w:t>命令会在最下面使用百分比的形式来提示您已经阅读了多少内容。您还可以使用空格键或回车键向下翻页：</w:t>
      </w:r>
    </w:p>
    <w:p>
      <w:pPr>
        <w:pStyle w:val="58"/>
        <w:rPr>
          <w:kern w:val="2"/>
        </w:rPr>
      </w:pPr>
    </w:p>
    <w:p>
      <w:pPr>
        <w:pStyle w:val="26"/>
        <w:rPr>
          <w:kern w:val="2"/>
        </w:rPr>
      </w:pPr>
      <w:r>
        <w:rPr>
          <w:kern w:val="2"/>
        </w:rPr>
        <w:t>[root@linuxprobe ~]# more initial-setup-ks.cfg </w:t>
      </w:r>
    </w:p>
    <w:p>
      <w:pPr>
        <w:pStyle w:val="26"/>
        <w:rPr>
          <w:kern w:val="2"/>
        </w:rPr>
      </w:pPr>
      <w:r>
        <w:rPr>
          <w:kern w:val="2"/>
        </w:rPr>
        <w:t>#version=RHEL7</w:t>
      </w:r>
    </w:p>
    <w:p>
      <w:pPr>
        <w:pStyle w:val="26"/>
        <w:rPr>
          <w:kern w:val="2"/>
        </w:rPr>
      </w:pPr>
      <w:r>
        <w:rPr>
          <w:kern w:val="2"/>
        </w:rPr>
        <w:t># X Window System configuration information</w:t>
      </w:r>
    </w:p>
    <w:p>
      <w:pPr>
        <w:pStyle w:val="26"/>
        <w:rPr>
          <w:kern w:val="2"/>
        </w:rPr>
      </w:pPr>
      <w:r>
        <w:rPr>
          <w:kern w:val="2"/>
        </w:rPr>
        <w:t>xconfig  --startxonboot</w:t>
      </w:r>
    </w:p>
    <w:p>
      <w:pPr>
        <w:pStyle w:val="26"/>
        <w:rPr>
          <w:kern w:val="2"/>
        </w:rPr>
      </w:pPr>
    </w:p>
    <w:p>
      <w:pPr>
        <w:pStyle w:val="26"/>
        <w:rPr>
          <w:kern w:val="2"/>
        </w:rPr>
      </w:pPr>
      <w:r>
        <w:rPr>
          <w:kern w:val="2"/>
        </w:rPr>
        <w:t># License agreement</w:t>
      </w:r>
    </w:p>
    <w:p>
      <w:pPr>
        <w:pStyle w:val="26"/>
        <w:rPr>
          <w:kern w:val="2"/>
        </w:rPr>
      </w:pPr>
      <w:r>
        <w:rPr>
          <w:kern w:val="2"/>
        </w:rPr>
        <w:t>eula --agreed</w:t>
      </w:r>
    </w:p>
    <w:p>
      <w:pPr>
        <w:pStyle w:val="26"/>
        <w:rPr>
          <w:kern w:val="2"/>
        </w:rPr>
      </w:pPr>
      <w:r>
        <w:rPr>
          <w:kern w:val="2"/>
        </w:rPr>
        <w:t># System authorization information</w:t>
      </w:r>
    </w:p>
    <w:p>
      <w:pPr>
        <w:pStyle w:val="26"/>
        <w:rPr>
          <w:kern w:val="2"/>
        </w:rPr>
      </w:pPr>
      <w:r>
        <w:rPr>
          <w:kern w:val="2"/>
        </w:rPr>
        <w:t>auth --enableshadow --passalgo=sha512</w:t>
      </w:r>
    </w:p>
    <w:p>
      <w:pPr>
        <w:pStyle w:val="26"/>
        <w:rPr>
          <w:kern w:val="2"/>
        </w:rPr>
      </w:pPr>
      <w:r>
        <w:rPr>
          <w:kern w:val="2"/>
        </w:rPr>
        <w:t># Use CDROM installation media</w:t>
      </w:r>
    </w:p>
    <w:p>
      <w:pPr>
        <w:pStyle w:val="26"/>
        <w:rPr>
          <w:kern w:val="2"/>
        </w:rPr>
      </w:pPr>
      <w:r>
        <w:rPr>
          <w:kern w:val="2"/>
        </w:rPr>
        <w:t>cdrom</w:t>
      </w:r>
    </w:p>
    <w:p>
      <w:pPr>
        <w:pStyle w:val="26"/>
        <w:rPr>
          <w:kern w:val="2"/>
        </w:rPr>
      </w:pPr>
      <w:r>
        <w:rPr>
          <w:kern w:val="2"/>
        </w:rPr>
        <w:t># Run the Setup Agent on first boot</w:t>
      </w:r>
    </w:p>
    <w:p>
      <w:pPr>
        <w:pStyle w:val="26"/>
        <w:rPr>
          <w:kern w:val="2"/>
        </w:rPr>
      </w:pPr>
      <w:r>
        <w:rPr>
          <w:kern w:val="2"/>
        </w:rPr>
        <w:t>firstboot --enable</w:t>
      </w:r>
    </w:p>
    <w:p>
      <w:pPr>
        <w:pStyle w:val="26"/>
        <w:rPr>
          <w:kern w:val="2"/>
        </w:rPr>
      </w:pPr>
      <w:r>
        <w:rPr>
          <w:kern w:val="2"/>
        </w:rPr>
        <w:t># Keyboard layouts</w:t>
      </w:r>
    </w:p>
    <w:p>
      <w:pPr>
        <w:pStyle w:val="26"/>
        <w:rPr>
          <w:kern w:val="2"/>
        </w:rPr>
      </w:pPr>
      <w:r>
        <w:rPr>
          <w:kern w:val="2"/>
        </w:rPr>
        <w:t>keyboard --vckeymap=us --xlayouts='us'</w:t>
      </w:r>
    </w:p>
    <w:p>
      <w:pPr>
        <w:pStyle w:val="26"/>
        <w:rPr>
          <w:kern w:val="2"/>
        </w:rPr>
      </w:pPr>
      <w:r>
        <w:rPr>
          <w:kern w:val="2"/>
        </w:rPr>
        <w:t># System language</w:t>
      </w:r>
    </w:p>
    <w:p>
      <w:pPr>
        <w:pStyle w:val="26"/>
        <w:rPr>
          <w:kern w:val="2"/>
        </w:rPr>
      </w:pPr>
      <w:r>
        <w:rPr>
          <w:kern w:val="2"/>
        </w:rPr>
        <w:t>lang en</w:t>
      </w:r>
      <w:r>
        <w:rPr>
          <w:rFonts w:ascii="宋体"/>
          <w:kern w:val="2"/>
        </w:rPr>
        <w:t>_</w:t>
      </w:r>
      <w:r>
        <w:rPr>
          <w:kern w:val="2"/>
        </w:rPr>
        <w:t>US.UTF-8</w:t>
      </w:r>
    </w:p>
    <w:p>
      <w:pPr>
        <w:pStyle w:val="26"/>
        <w:rPr>
          <w:kern w:val="2"/>
        </w:rPr>
      </w:pPr>
    </w:p>
    <w:p>
      <w:pPr>
        <w:pStyle w:val="26"/>
        <w:rPr>
          <w:kern w:val="2"/>
        </w:rPr>
      </w:pPr>
      <w:r>
        <w:rPr>
          <w:kern w:val="2"/>
        </w:rPr>
        <w:t>ignoredisk --only-use=sda</w:t>
      </w:r>
    </w:p>
    <w:p>
      <w:pPr>
        <w:pStyle w:val="26"/>
        <w:rPr>
          <w:kern w:val="2"/>
        </w:rPr>
      </w:pPr>
      <w:r>
        <w:rPr>
          <w:kern w:val="2"/>
        </w:rPr>
        <w:t># Network information</w:t>
      </w:r>
    </w:p>
    <w:p>
      <w:pPr>
        <w:pStyle w:val="26"/>
        <w:rPr>
          <w:kern w:val="2"/>
        </w:rPr>
      </w:pPr>
      <w:r>
        <w:rPr>
          <w:kern w:val="2"/>
        </w:rPr>
        <w:t>network  --bootproto=dhcp --device=eno16777728 --onboot=off --ipv6=auto</w:t>
      </w:r>
    </w:p>
    <w:p>
      <w:pPr>
        <w:pStyle w:val="26"/>
        <w:rPr>
          <w:kern w:val="2"/>
        </w:rPr>
      </w:pPr>
      <w:r>
        <w:rPr>
          <w:kern w:val="2"/>
        </w:rPr>
        <w:t>network  --bootproto=dhcp --hostname=linuxprobe.com</w:t>
      </w:r>
    </w:p>
    <w:p>
      <w:pPr>
        <w:pStyle w:val="26"/>
        <w:rPr>
          <w:kern w:val="2"/>
          <w:shd w:val="clear" w:color="auto" w:fill="808080"/>
        </w:rPr>
      </w:pPr>
      <w:r>
        <w:rPr>
          <w:kern w:val="2"/>
          <w:shd w:val="clear" w:color="auto" w:fill="808080"/>
        </w:rPr>
        <w:t>--More--(43%)</w:t>
      </w:r>
    </w:p>
    <w:p>
      <w:pPr>
        <w:pStyle w:val="59"/>
        <w:spacing w:after="90"/>
        <w:rPr>
          <w:kern w:val="2"/>
        </w:rPr>
      </w:pPr>
    </w:p>
    <w:p>
      <w:pPr>
        <w:pStyle w:val="5"/>
        <w:rPr>
          <w:kern w:val="2"/>
        </w:rPr>
      </w:pPr>
      <w:r>
        <w:rPr>
          <w:bCs w:val="0"/>
          <w:color w:val="000000"/>
          <w:kern w:val="2"/>
        </w:rPr>
        <w:t>3．head</w:t>
      </w:r>
      <w:r>
        <w:rPr>
          <w:rFonts w:hint="eastAsia"/>
          <w:bCs w:val="0"/>
          <w:color w:val="000000"/>
          <w:kern w:val="2"/>
        </w:rPr>
        <w:t>命令  查看纯文本</w:t>
      </w:r>
    </w:p>
    <w:p>
      <w:pPr>
        <w:rPr>
          <w:kern w:val="2"/>
        </w:rPr>
      </w:pPr>
      <w:r>
        <w:rPr>
          <w:color w:val="000000"/>
          <w:kern w:val="2"/>
          <w:szCs w:val="21"/>
        </w:rPr>
        <w:t>head</w:t>
      </w:r>
      <w:r>
        <w:rPr>
          <w:rFonts w:hint="eastAsia"/>
          <w:color w:val="000000"/>
          <w:kern w:val="2"/>
          <w:szCs w:val="21"/>
        </w:rPr>
        <w:t>命令用于查看纯文本文档的前</w:t>
      </w:r>
      <w:r>
        <w:rPr>
          <w:color w:val="000000"/>
          <w:kern w:val="2"/>
          <w:szCs w:val="21"/>
        </w:rPr>
        <w:t>N</w:t>
      </w:r>
      <w:r>
        <w:rPr>
          <w:rFonts w:hint="eastAsia"/>
          <w:color w:val="000000"/>
          <w:kern w:val="2"/>
          <w:szCs w:val="21"/>
        </w:rPr>
        <w:t>行，格式为“</w:t>
      </w:r>
      <w:r>
        <w:rPr>
          <w:color w:val="000000"/>
          <w:kern w:val="2"/>
          <w:szCs w:val="21"/>
        </w:rPr>
        <w:t>head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pPr>
        <w:rPr>
          <w:kern w:val="2"/>
        </w:rPr>
      </w:pPr>
      <w:r>
        <w:rPr>
          <w:rFonts w:hint="eastAsia"/>
          <w:kern w:val="2"/>
        </w:rPr>
        <w:t>在阅读文本内容时，谁也难以保证会按照从头到尾的顺序往下看完整个文件。如果只想查看文本中前</w:t>
      </w:r>
      <w:r>
        <w:rPr>
          <w:kern w:val="2"/>
        </w:rPr>
        <w:t>20</w:t>
      </w:r>
      <w:r>
        <w:rPr>
          <w:rFonts w:hint="eastAsia"/>
          <w:kern w:val="2"/>
        </w:rPr>
        <w:t>行的内容，该怎么办呢？</w:t>
      </w:r>
      <w:r>
        <w:rPr>
          <w:kern w:val="2"/>
        </w:rPr>
        <w:t>head</w:t>
      </w:r>
      <w:r>
        <w:rPr>
          <w:rFonts w:hint="eastAsia"/>
          <w:kern w:val="2"/>
        </w:rPr>
        <w:t>命令可以派上用场了：</w:t>
      </w:r>
    </w:p>
    <w:p>
      <w:pPr>
        <w:pStyle w:val="58"/>
        <w:rPr>
          <w:kern w:val="2"/>
        </w:rPr>
      </w:pPr>
    </w:p>
    <w:p>
      <w:pPr>
        <w:pStyle w:val="26"/>
        <w:rPr>
          <w:kern w:val="2"/>
        </w:rPr>
      </w:pPr>
      <w:r>
        <w:rPr>
          <w:kern w:val="2"/>
        </w:rPr>
        <w:t>[root@linuxprobe ~]# head -n 20 initial-setup-ks.cfg </w:t>
      </w:r>
    </w:p>
    <w:p>
      <w:pPr>
        <w:pStyle w:val="26"/>
        <w:rPr>
          <w:kern w:val="2"/>
        </w:rPr>
      </w:pPr>
      <w:r>
        <w:rPr>
          <w:kern w:val="2"/>
        </w:rPr>
        <w:t>#version=RHEL7</w:t>
      </w:r>
    </w:p>
    <w:p>
      <w:pPr>
        <w:pStyle w:val="26"/>
        <w:rPr>
          <w:kern w:val="2"/>
        </w:rPr>
      </w:pPr>
      <w:r>
        <w:rPr>
          <w:kern w:val="2"/>
        </w:rPr>
        <w:t># X Window System configuration information</w:t>
      </w:r>
    </w:p>
    <w:p>
      <w:pPr>
        <w:pStyle w:val="26"/>
        <w:rPr>
          <w:kern w:val="2"/>
        </w:rPr>
      </w:pPr>
      <w:r>
        <w:rPr>
          <w:kern w:val="2"/>
        </w:rPr>
        <w:t>xconfig  --startxonboot</w:t>
      </w:r>
    </w:p>
    <w:p>
      <w:pPr>
        <w:pStyle w:val="26"/>
        <w:rPr>
          <w:kern w:val="2"/>
        </w:rPr>
      </w:pPr>
    </w:p>
    <w:p>
      <w:pPr>
        <w:pStyle w:val="26"/>
        <w:rPr>
          <w:kern w:val="2"/>
        </w:rPr>
      </w:pPr>
      <w:r>
        <w:rPr>
          <w:kern w:val="2"/>
        </w:rPr>
        <w:t># License agreement</w:t>
      </w:r>
    </w:p>
    <w:p>
      <w:pPr>
        <w:pStyle w:val="26"/>
        <w:rPr>
          <w:kern w:val="2"/>
        </w:rPr>
      </w:pPr>
      <w:r>
        <w:rPr>
          <w:kern w:val="2"/>
        </w:rPr>
        <w:t>eula --agreed</w:t>
      </w:r>
    </w:p>
    <w:p>
      <w:pPr>
        <w:pStyle w:val="26"/>
        <w:rPr>
          <w:kern w:val="2"/>
        </w:rPr>
      </w:pPr>
      <w:r>
        <w:rPr>
          <w:kern w:val="2"/>
        </w:rPr>
        <w:t># System authorization information</w:t>
      </w:r>
    </w:p>
    <w:p>
      <w:pPr>
        <w:pStyle w:val="26"/>
        <w:rPr>
          <w:kern w:val="2"/>
        </w:rPr>
      </w:pPr>
      <w:r>
        <w:rPr>
          <w:kern w:val="2"/>
        </w:rPr>
        <w:t>auth --enableshadow --passalgo=sha512</w:t>
      </w:r>
    </w:p>
    <w:p>
      <w:pPr>
        <w:pStyle w:val="26"/>
        <w:rPr>
          <w:kern w:val="2"/>
        </w:rPr>
      </w:pPr>
      <w:r>
        <w:rPr>
          <w:kern w:val="2"/>
        </w:rPr>
        <w:t># Use CDROM installation media</w:t>
      </w:r>
    </w:p>
    <w:p>
      <w:pPr>
        <w:pStyle w:val="26"/>
        <w:rPr>
          <w:kern w:val="2"/>
        </w:rPr>
      </w:pPr>
      <w:r>
        <w:rPr>
          <w:kern w:val="2"/>
        </w:rPr>
        <w:t>cdrom</w:t>
      </w:r>
    </w:p>
    <w:p>
      <w:pPr>
        <w:pStyle w:val="26"/>
        <w:rPr>
          <w:kern w:val="2"/>
        </w:rPr>
      </w:pPr>
      <w:r>
        <w:rPr>
          <w:kern w:val="2"/>
        </w:rPr>
        <w:t># Run the Setup Agent on first boot</w:t>
      </w:r>
    </w:p>
    <w:p>
      <w:pPr>
        <w:pStyle w:val="26"/>
        <w:rPr>
          <w:kern w:val="2"/>
        </w:rPr>
      </w:pPr>
      <w:r>
        <w:rPr>
          <w:kern w:val="2"/>
        </w:rPr>
        <w:t>firstboot --enable</w:t>
      </w:r>
    </w:p>
    <w:p>
      <w:pPr>
        <w:pStyle w:val="26"/>
        <w:rPr>
          <w:kern w:val="2"/>
        </w:rPr>
      </w:pPr>
      <w:r>
        <w:rPr>
          <w:kern w:val="2"/>
        </w:rPr>
        <w:t># Keyboard layouts</w:t>
      </w:r>
    </w:p>
    <w:p>
      <w:pPr>
        <w:pStyle w:val="26"/>
        <w:rPr>
          <w:kern w:val="2"/>
        </w:rPr>
      </w:pPr>
      <w:r>
        <w:rPr>
          <w:kern w:val="2"/>
        </w:rPr>
        <w:t>keyboard --vckeymap=us --xlayouts='us'</w:t>
      </w:r>
    </w:p>
    <w:p>
      <w:pPr>
        <w:pStyle w:val="26"/>
        <w:rPr>
          <w:kern w:val="2"/>
        </w:rPr>
      </w:pPr>
      <w:r>
        <w:rPr>
          <w:kern w:val="2"/>
        </w:rPr>
        <w:t># System language</w:t>
      </w:r>
    </w:p>
    <w:p>
      <w:pPr>
        <w:pStyle w:val="26"/>
        <w:rPr>
          <w:kern w:val="2"/>
        </w:rPr>
      </w:pPr>
      <w:r>
        <w:rPr>
          <w:kern w:val="2"/>
        </w:rPr>
        <w:t>lang en</w:t>
      </w:r>
      <w:r>
        <w:rPr>
          <w:rFonts w:ascii="宋体"/>
          <w:kern w:val="2"/>
        </w:rPr>
        <w:t>_</w:t>
      </w:r>
      <w:r>
        <w:rPr>
          <w:kern w:val="2"/>
        </w:rPr>
        <w:t>US.UTF-8</w:t>
      </w:r>
    </w:p>
    <w:p>
      <w:pPr>
        <w:pStyle w:val="26"/>
        <w:rPr>
          <w:kern w:val="2"/>
        </w:rPr>
      </w:pPr>
    </w:p>
    <w:p>
      <w:pPr>
        <w:pStyle w:val="26"/>
        <w:rPr>
          <w:kern w:val="2"/>
        </w:rPr>
      </w:pPr>
      <w:r>
        <w:rPr>
          <w:kern w:val="2"/>
        </w:rPr>
        <w:t>ignoredisk --only-use=sda</w:t>
      </w:r>
    </w:p>
    <w:p>
      <w:pPr>
        <w:pStyle w:val="26"/>
        <w:rPr>
          <w:kern w:val="2"/>
        </w:rPr>
      </w:pPr>
      <w:r>
        <w:rPr>
          <w:kern w:val="2"/>
        </w:rPr>
        <w:t># Network information</w:t>
      </w:r>
    </w:p>
    <w:p>
      <w:pPr>
        <w:pStyle w:val="26"/>
        <w:rPr>
          <w:kern w:val="2"/>
        </w:rPr>
      </w:pPr>
      <w:r>
        <w:rPr>
          <w:kern w:val="2"/>
        </w:rPr>
        <w:t>network  --bootproto=dhcp --device=eno16777728 --onboot=off --ipv6=auto</w:t>
      </w:r>
    </w:p>
    <w:p>
      <w:pPr>
        <w:pStyle w:val="26"/>
        <w:rPr>
          <w:kern w:val="2"/>
        </w:rPr>
      </w:pPr>
      <w:r>
        <w:rPr>
          <w:kern w:val="2"/>
        </w:rPr>
        <w:t>[root@linuxprobe ~]#</w:t>
      </w:r>
    </w:p>
    <w:p>
      <w:pPr>
        <w:pStyle w:val="59"/>
        <w:spacing w:after="90"/>
        <w:rPr>
          <w:kern w:val="2"/>
        </w:rPr>
      </w:pPr>
    </w:p>
    <w:p>
      <w:pPr>
        <w:pStyle w:val="5"/>
        <w:rPr>
          <w:kern w:val="2"/>
        </w:rPr>
      </w:pPr>
      <w:r>
        <w:rPr>
          <w:bCs w:val="0"/>
          <w:color w:val="000000"/>
          <w:kern w:val="2"/>
        </w:rPr>
        <w:t>4．tail</w:t>
      </w:r>
      <w:r>
        <w:rPr>
          <w:rFonts w:hint="eastAsia"/>
          <w:bCs w:val="0"/>
          <w:color w:val="000000"/>
          <w:kern w:val="2"/>
        </w:rPr>
        <w:t>命令  查看纯文本</w:t>
      </w:r>
    </w:p>
    <w:p>
      <w:pPr>
        <w:rPr>
          <w:kern w:val="2"/>
        </w:rPr>
      </w:pPr>
      <w:r>
        <w:rPr>
          <w:color w:val="000000"/>
          <w:kern w:val="2"/>
          <w:szCs w:val="21"/>
        </w:rPr>
        <w:t>tail</w:t>
      </w:r>
      <w:r>
        <w:rPr>
          <w:rFonts w:hint="eastAsia"/>
          <w:color w:val="000000"/>
          <w:kern w:val="2"/>
          <w:szCs w:val="21"/>
        </w:rPr>
        <w:t>命令用于查看纯文本文档的后</w:t>
      </w:r>
      <w:r>
        <w:rPr>
          <w:color w:val="000000"/>
          <w:kern w:val="2"/>
          <w:szCs w:val="21"/>
        </w:rPr>
        <w:t>N</w:t>
      </w:r>
      <w:r>
        <w:rPr>
          <w:rFonts w:hint="eastAsia"/>
          <w:color w:val="000000"/>
          <w:kern w:val="2"/>
          <w:szCs w:val="21"/>
        </w:rPr>
        <w:t>行或持续刷新内容，格式为“</w:t>
      </w:r>
      <w:r>
        <w:rPr>
          <w:color w:val="000000"/>
          <w:kern w:val="2"/>
          <w:szCs w:val="21"/>
        </w:rPr>
        <w:t>tail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pPr>
        <w:rPr>
          <w:kern w:val="2"/>
        </w:rPr>
      </w:pPr>
      <w:r>
        <w:rPr>
          <w:rFonts w:hint="eastAsia"/>
          <w:kern w:val="2"/>
        </w:rPr>
        <w:t>我们可能还会遇到另外一种情况，比如需要查看文本内容的最后</w:t>
      </w:r>
      <w:r>
        <w:rPr>
          <w:kern w:val="2"/>
        </w:rPr>
        <w:t>20</w:t>
      </w:r>
      <w:r>
        <w:rPr>
          <w:rFonts w:hint="eastAsia"/>
          <w:kern w:val="2"/>
        </w:rPr>
        <w:t>行，这时就需要用到</w:t>
      </w:r>
      <w:r>
        <w:rPr>
          <w:kern w:val="2"/>
        </w:rPr>
        <w:t>tail</w:t>
      </w:r>
      <w:r>
        <w:rPr>
          <w:rFonts w:hint="eastAsia"/>
          <w:kern w:val="2"/>
        </w:rPr>
        <w:t>命令了。</w:t>
      </w:r>
      <w:r>
        <w:rPr>
          <w:kern w:val="2"/>
        </w:rPr>
        <w:t>tail</w:t>
      </w:r>
      <w:r>
        <w:rPr>
          <w:rFonts w:hint="eastAsia"/>
          <w:kern w:val="2"/>
        </w:rPr>
        <w:t>命令的操作方法与</w:t>
      </w:r>
      <w:r>
        <w:rPr>
          <w:kern w:val="2"/>
        </w:rPr>
        <w:t>head</w:t>
      </w:r>
      <w:r>
        <w:rPr>
          <w:rFonts w:hint="eastAsia"/>
          <w:kern w:val="2"/>
        </w:rPr>
        <w:t>命令非常相似，只需要执行“</w:t>
      </w:r>
      <w:r>
        <w:rPr>
          <w:kern w:val="2"/>
        </w:rPr>
        <w:t xml:space="preserve">tail -n 20 </w:t>
      </w:r>
      <w:r>
        <w:rPr>
          <w:rFonts w:hint="eastAsia"/>
          <w:kern w:val="2"/>
        </w:rPr>
        <w:t>文件名”命令就可以达到这样的效果。</w:t>
      </w:r>
      <w:r>
        <w:rPr>
          <w:kern w:val="2"/>
        </w:rPr>
        <w:t>tail</w:t>
      </w:r>
      <w:r>
        <w:rPr>
          <w:rFonts w:hint="eastAsia"/>
          <w:kern w:val="2"/>
        </w:rPr>
        <w:t>命令最强悍的功能是可以持续刷新一个文件的内容，当想要实时查看最新日志文件时，这特别有用，此时的命令格式为“</w:t>
      </w:r>
      <w:r>
        <w:rPr>
          <w:kern w:val="2"/>
        </w:rPr>
        <w:t xml:space="preserve">tail -f </w:t>
      </w:r>
      <w:r>
        <w:rPr>
          <w:rFonts w:hint="eastAsia"/>
          <w:kern w:val="2"/>
        </w:rPr>
        <w:t>文件名”：</w:t>
      </w:r>
    </w:p>
    <w:p>
      <w:pPr>
        <w:pStyle w:val="58"/>
        <w:rPr>
          <w:kern w:val="2"/>
        </w:rPr>
      </w:pPr>
    </w:p>
    <w:p>
      <w:pPr>
        <w:pStyle w:val="26"/>
        <w:rPr>
          <w:kern w:val="2"/>
        </w:rPr>
      </w:pPr>
      <w:r>
        <w:rPr>
          <w:kern w:val="2"/>
        </w:rPr>
        <w:t>[root@linuxprobe ~]# tail -f /var/log/messages</w:t>
      </w:r>
    </w:p>
    <w:p>
      <w:pPr>
        <w:pStyle w:val="26"/>
        <w:rPr>
          <w:kern w:val="2"/>
        </w:rPr>
      </w:pPr>
      <w:r>
        <w:rPr>
          <w:kern w:val="2"/>
        </w:rPr>
        <w:t>May  4 07:56:38 localhost gnome-session: Window manager warning: Log level 16: </w:t>
      </w:r>
    </w:p>
    <w:p>
      <w:pPr>
        <w:pStyle w:val="26"/>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pPr>
        <w:pStyle w:val="26"/>
        <w:rPr>
          <w:kern w:val="2"/>
        </w:rPr>
      </w:pPr>
      <w:r>
        <w:rPr>
          <w:kern w:val="2"/>
        </w:rPr>
        <w:t>May  4 07:56:38 localhost gnome-session: Window manager warning: Log level 16: </w:t>
      </w:r>
    </w:p>
    <w:p>
      <w:pPr>
        <w:pStyle w:val="26"/>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pPr>
        <w:pStyle w:val="26"/>
        <w:rPr>
          <w:spacing w:val="-2"/>
          <w:kern w:val="2"/>
        </w:rPr>
      </w:pPr>
      <w:r>
        <w:rPr>
          <w:spacing w:val="-4"/>
          <w:kern w:val="2"/>
        </w:rPr>
        <w:t>May  4 07:56:38 </w:t>
      </w:r>
      <w:r>
        <w:rPr>
          <w:spacing w:val="-4"/>
          <w:w w:val="50"/>
          <w:kern w:val="2"/>
        </w:rPr>
        <w:t> </w:t>
      </w:r>
      <w:r>
        <w:rPr>
          <w:spacing w:val="-4"/>
          <w:kern w:val="2"/>
        </w:rPr>
        <w:t>localhost </w:t>
      </w:r>
      <w:r>
        <w:rPr>
          <w:spacing w:val="-4"/>
          <w:w w:val="70"/>
          <w:kern w:val="2"/>
        </w:rPr>
        <w:t> </w:t>
      </w:r>
      <w:r>
        <w:rPr>
          <w:spacing w:val="-4"/>
          <w:kern w:val="2"/>
        </w:rPr>
        <w:t>vmusr[12982]: [ warn</w:t>
      </w:r>
      <w:r>
        <w:rPr>
          <w:spacing w:val="-2"/>
          <w:kern w:val="2"/>
        </w:rPr>
        <w:t>ing] [Gtk] gtk</w:t>
      </w:r>
      <w:r>
        <w:rPr>
          <w:rFonts w:ascii="宋体"/>
          <w:spacing w:val="-2"/>
          <w:kern w:val="2"/>
        </w:rPr>
        <w:t>_</w:t>
      </w:r>
      <w:r>
        <w:rPr>
          <w:spacing w:val="-2"/>
          <w:kern w:val="2"/>
        </w:rPr>
        <w:t>disable</w:t>
      </w:r>
      <w:r>
        <w:rPr>
          <w:rFonts w:ascii="宋体"/>
          <w:spacing w:val="-2"/>
          <w:kern w:val="2"/>
        </w:rPr>
        <w:t>_</w:t>
      </w:r>
      <w:r>
        <w:rPr>
          <w:spacing w:val="-2"/>
          <w:kern w:val="2"/>
        </w:rPr>
        <w:t>setlocale()</w:t>
      </w:r>
    </w:p>
    <w:p>
      <w:pPr>
        <w:pStyle w:val="26"/>
        <w:rPr>
          <w:kern w:val="2"/>
        </w:rPr>
      </w:pPr>
      <w:r>
        <w:rPr>
          <w:spacing w:val="-4"/>
          <w:kern w:val="2"/>
        </w:rPr>
        <w:t>mu</w:t>
      </w:r>
      <w:r>
        <w:rPr>
          <w:kern w:val="2"/>
        </w:rPr>
        <w:t>st be called before gtk</w:t>
      </w:r>
      <w:r>
        <w:rPr>
          <w:rFonts w:ascii="宋体"/>
          <w:kern w:val="2"/>
        </w:rPr>
        <w:t>_</w:t>
      </w:r>
      <w:r>
        <w:rPr>
          <w:kern w:val="2"/>
        </w:rPr>
        <w:t>init()</w:t>
      </w:r>
    </w:p>
    <w:p>
      <w:pPr>
        <w:pStyle w:val="26"/>
        <w:rPr>
          <w:kern w:val="2"/>
        </w:rPr>
      </w:pPr>
      <w:r>
        <w:rPr>
          <w:kern w:val="2"/>
        </w:rPr>
        <w:t>May  4 07:56:50 localhost systemd-logind: Removed session c1.</w:t>
      </w:r>
    </w:p>
    <w:p>
      <w:pPr>
        <w:pStyle w:val="26"/>
        <w:rPr>
          <w:kern w:val="2"/>
        </w:rPr>
      </w:pPr>
      <w:r>
        <w:rPr>
          <w:kern w:val="2"/>
        </w:rPr>
        <w:t>Aug  1 01:05:31 localhost systemd: Time has been changed</w:t>
      </w:r>
    </w:p>
    <w:p>
      <w:pPr>
        <w:pStyle w:val="26"/>
        <w:rPr>
          <w:kern w:val="2"/>
        </w:rPr>
      </w:pPr>
      <w:r>
        <w:rPr>
          <w:kern w:val="2"/>
        </w:rPr>
        <w:t>Aug  1 01:05:31 localhost systemd: Started LSB: Bring up/down networking.</w:t>
      </w:r>
    </w:p>
    <w:p>
      <w:pPr>
        <w:pStyle w:val="26"/>
        <w:rPr>
          <w:kern w:val="2"/>
        </w:rPr>
      </w:pPr>
      <w:r>
        <w:rPr>
          <w:kern w:val="2"/>
        </w:rPr>
        <w:t>Aug  1 01:08:56 localhost dbus-daemon: dbus[1124]: [system] Activating service </w:t>
      </w:r>
    </w:p>
    <w:p>
      <w:pPr>
        <w:pStyle w:val="26"/>
        <w:rPr>
          <w:kern w:val="2"/>
        </w:rPr>
      </w:pPr>
      <w:r>
        <w:rPr>
          <w:kern w:val="2"/>
        </w:rPr>
        <w:t>name='com.redhat.SubscriptionManager' (using servicehelper)</w:t>
      </w:r>
    </w:p>
    <w:p>
      <w:pPr>
        <w:pStyle w:val="26"/>
        <w:rPr>
          <w:spacing w:val="4"/>
          <w:kern w:val="2"/>
        </w:rPr>
      </w:pPr>
      <w:r>
        <w:rPr>
          <w:spacing w:val="4"/>
          <w:kern w:val="2"/>
        </w:rPr>
        <w:t>Aug  1</w:t>
      </w:r>
      <w:r>
        <w:rPr>
          <w:spacing w:val="4"/>
          <w:w w:val="50"/>
          <w:kern w:val="2"/>
        </w:rPr>
        <w:t> </w:t>
      </w:r>
      <w:r>
        <w:rPr>
          <w:spacing w:val="4"/>
          <w:kern w:val="2"/>
        </w:rPr>
        <w:t>01:08:56</w:t>
      </w:r>
      <w:r>
        <w:rPr>
          <w:spacing w:val="4"/>
          <w:w w:val="80"/>
          <w:kern w:val="2"/>
        </w:rPr>
        <w:t> </w:t>
      </w:r>
      <w:r>
        <w:rPr>
          <w:spacing w:val="4"/>
          <w:kern w:val="2"/>
        </w:rPr>
        <w:t>localhost</w:t>
      </w:r>
      <w:r>
        <w:rPr>
          <w:spacing w:val="4"/>
          <w:w w:val="70"/>
          <w:kern w:val="2"/>
        </w:rPr>
        <w:t> </w:t>
      </w:r>
      <w:r>
        <w:rPr>
          <w:spacing w:val="4"/>
          <w:kern w:val="2"/>
        </w:rPr>
        <w:t>dbus[1124]: [system] Activating service name='com.</w:t>
      </w:r>
    </w:p>
    <w:p>
      <w:pPr>
        <w:pStyle w:val="26"/>
        <w:rPr>
          <w:kern w:val="2"/>
        </w:rPr>
      </w:pPr>
      <w:r>
        <w:rPr>
          <w:kern w:val="2"/>
        </w:rPr>
        <w:t>redhat.SubscriptionManager' (using servicehelper)</w:t>
      </w:r>
    </w:p>
    <w:p>
      <w:pPr>
        <w:pStyle w:val="26"/>
        <w:rPr>
          <w:spacing w:val="-6"/>
          <w:kern w:val="2"/>
        </w:rPr>
      </w:pPr>
      <w:r>
        <w:rPr>
          <w:spacing w:val="-6"/>
          <w:kern w:val="2"/>
        </w:rPr>
        <w:t>Aug  1 01:08:57 localhost dbus-daemon: dbus[1124]: [system] Successfully activated</w:t>
      </w:r>
    </w:p>
    <w:p>
      <w:pPr>
        <w:pStyle w:val="26"/>
        <w:rPr>
          <w:kern w:val="2"/>
        </w:rPr>
      </w:pPr>
      <w:r>
        <w:rPr>
          <w:kern w:val="2"/>
        </w:rPr>
        <w:t>service 'com.redhat.SubscriptionManager'</w:t>
      </w:r>
    </w:p>
    <w:p>
      <w:pPr>
        <w:pStyle w:val="26"/>
        <w:rPr>
          <w:spacing w:val="-6"/>
          <w:kern w:val="2"/>
        </w:rPr>
      </w:pPr>
      <w:r>
        <w:rPr>
          <w:spacing w:val="-6"/>
          <w:kern w:val="2"/>
        </w:rPr>
        <w:t>Aug  1 01:08:57 localhost dbus[1124]: [system] Successfully activated service '</w:t>
      </w:r>
    </w:p>
    <w:p>
      <w:pPr>
        <w:pStyle w:val="26"/>
        <w:rPr>
          <w:kern w:val="2"/>
        </w:rPr>
      </w:pPr>
      <w:r>
        <w:rPr>
          <w:kern w:val="2"/>
        </w:rPr>
        <w:t>com.redhat.SubscriptionManager'</w:t>
      </w:r>
    </w:p>
    <w:p>
      <w:pPr>
        <w:pStyle w:val="59"/>
        <w:spacing w:after="90"/>
        <w:rPr>
          <w:kern w:val="2"/>
        </w:rPr>
      </w:pPr>
    </w:p>
    <w:p>
      <w:pPr>
        <w:pStyle w:val="5"/>
        <w:rPr>
          <w:kern w:val="2"/>
        </w:rPr>
      </w:pPr>
      <w:r>
        <w:rPr>
          <w:bCs w:val="0"/>
          <w:color w:val="000000"/>
          <w:kern w:val="2"/>
        </w:rPr>
        <w:t>5．tr</w:t>
      </w:r>
      <w:r>
        <w:rPr>
          <w:rFonts w:hint="eastAsia"/>
          <w:bCs w:val="0"/>
          <w:color w:val="000000"/>
          <w:kern w:val="2"/>
        </w:rPr>
        <w:t>命令  替换文本字符</w:t>
      </w:r>
    </w:p>
    <w:p>
      <w:pPr>
        <w:rPr>
          <w:kern w:val="2"/>
        </w:rPr>
      </w:pPr>
      <w:r>
        <w:rPr>
          <w:color w:val="000000"/>
          <w:kern w:val="2"/>
          <w:szCs w:val="21"/>
        </w:rPr>
        <w:t>tr</w:t>
      </w:r>
      <w:r>
        <w:rPr>
          <w:rFonts w:hint="eastAsia"/>
          <w:color w:val="000000"/>
          <w:kern w:val="2"/>
          <w:szCs w:val="21"/>
        </w:rPr>
        <w:t>命令用于替换文本文件中的字符，格式为“</w:t>
      </w:r>
      <w:r>
        <w:rPr>
          <w:color w:val="000000"/>
          <w:kern w:val="2"/>
          <w:szCs w:val="21"/>
        </w:rPr>
        <w:t>tr [</w:t>
      </w:r>
      <w:r>
        <w:rPr>
          <w:rFonts w:hint="eastAsia"/>
          <w:color w:val="000000"/>
          <w:kern w:val="2"/>
          <w:szCs w:val="21"/>
        </w:rPr>
        <w:t>原始字符</w:t>
      </w:r>
      <w:r>
        <w:rPr>
          <w:color w:val="000000"/>
          <w:kern w:val="2"/>
          <w:szCs w:val="21"/>
        </w:rPr>
        <w:t>] [</w:t>
      </w:r>
      <w:r>
        <w:rPr>
          <w:rFonts w:hint="eastAsia"/>
          <w:color w:val="000000"/>
          <w:kern w:val="2"/>
          <w:szCs w:val="21"/>
        </w:rPr>
        <w:t>目标字符</w:t>
      </w:r>
      <w:r>
        <w:rPr>
          <w:color w:val="000000"/>
          <w:kern w:val="2"/>
          <w:szCs w:val="21"/>
        </w:rPr>
        <w:t>]</w:t>
      </w:r>
      <w:r>
        <w:rPr>
          <w:rFonts w:hint="eastAsia"/>
          <w:color w:val="000000"/>
          <w:kern w:val="2"/>
          <w:szCs w:val="21"/>
        </w:rPr>
        <w:t>”。</w:t>
      </w:r>
    </w:p>
    <w:p>
      <w:pPr>
        <w:rPr>
          <w:kern w:val="2"/>
        </w:rPr>
      </w:pPr>
      <w:r>
        <w:rPr>
          <w:rFonts w:hint="eastAsia"/>
          <w:kern w:val="2"/>
        </w:rPr>
        <w:t>在很多时候，我们想要快速地替换文本中的一些词汇，又或者把整个文本内容都进行替换，如果进行手工替换，难免工作量太大，尤其是需要处理大批量的内容时，进行手工替换更是不现实。这时，就可以先使用</w:t>
      </w:r>
      <w:r>
        <w:rPr>
          <w:kern w:val="2"/>
        </w:rPr>
        <w:t>cat</w:t>
      </w:r>
      <w:r>
        <w:rPr>
          <w:rFonts w:hint="eastAsia"/>
          <w:kern w:val="2"/>
        </w:rPr>
        <w:t>命令读取待处理的文本，然后通过管道符（详见第</w:t>
      </w:r>
      <w:r>
        <w:rPr>
          <w:kern w:val="2"/>
        </w:rPr>
        <w:t>3</w:t>
      </w:r>
      <w:r>
        <w:rPr>
          <w:rFonts w:hint="eastAsia"/>
          <w:kern w:val="2"/>
        </w:rPr>
        <w:t>章）把这些文本内容传递给</w:t>
      </w:r>
      <w:r>
        <w:rPr>
          <w:kern w:val="2"/>
        </w:rPr>
        <w:t>tr</w:t>
      </w:r>
      <w:r>
        <w:rPr>
          <w:rFonts w:hint="eastAsia"/>
          <w:kern w:val="2"/>
        </w:rPr>
        <w:t>命令进行替换操作即可。例如，把某个文本内容中的英文全部替换为大写：</w:t>
      </w:r>
    </w:p>
    <w:p>
      <w:pPr>
        <w:pStyle w:val="58"/>
        <w:rPr>
          <w:kern w:val="2"/>
        </w:rPr>
      </w:pPr>
    </w:p>
    <w:p>
      <w:pPr>
        <w:pStyle w:val="26"/>
        <w:rPr>
          <w:kern w:val="2"/>
        </w:rPr>
      </w:pPr>
      <w:r>
        <w:rPr>
          <w:kern w:val="2"/>
        </w:rPr>
        <w:t>[root@linuxprobe ~]# cat anaconda-ks.cfg | tr [a-z] [A-Z]</w:t>
      </w:r>
    </w:p>
    <w:p>
      <w:pPr>
        <w:pStyle w:val="26"/>
        <w:rPr>
          <w:kern w:val="2"/>
        </w:rPr>
      </w:pPr>
      <w:r>
        <w:rPr>
          <w:kern w:val="2"/>
        </w:rPr>
        <w:t>#VERSION=RHEL7</w:t>
      </w:r>
    </w:p>
    <w:p>
      <w:pPr>
        <w:pStyle w:val="26"/>
        <w:rPr>
          <w:kern w:val="2"/>
        </w:rPr>
      </w:pPr>
      <w:r>
        <w:rPr>
          <w:kern w:val="2"/>
        </w:rPr>
        <w:t># SYSTEM AUTHORIZATION INFORMATION</w:t>
      </w:r>
    </w:p>
    <w:p>
      <w:pPr>
        <w:pStyle w:val="26"/>
        <w:rPr>
          <w:kern w:val="2"/>
        </w:rPr>
      </w:pPr>
      <w:r>
        <w:rPr>
          <w:kern w:val="2"/>
        </w:rPr>
        <w:t>AUTH --ENABLESHADOW --PASSALGO=SHA512</w:t>
      </w:r>
    </w:p>
    <w:p>
      <w:pPr>
        <w:pStyle w:val="26"/>
        <w:rPr>
          <w:kern w:val="2"/>
        </w:rPr>
      </w:pPr>
    </w:p>
    <w:p>
      <w:pPr>
        <w:pStyle w:val="26"/>
        <w:rPr>
          <w:kern w:val="2"/>
        </w:rPr>
      </w:pPr>
      <w:r>
        <w:rPr>
          <w:kern w:val="2"/>
        </w:rPr>
        <w:t># USE CDROM INSTALLATION MEDIA</w:t>
      </w:r>
    </w:p>
    <w:p>
      <w:pPr>
        <w:pStyle w:val="26"/>
        <w:rPr>
          <w:kern w:val="2"/>
        </w:rPr>
      </w:pPr>
      <w:r>
        <w:rPr>
          <w:kern w:val="2"/>
        </w:rPr>
        <w:t>CDROM</w:t>
      </w:r>
    </w:p>
    <w:p>
      <w:pPr>
        <w:pStyle w:val="26"/>
        <w:rPr>
          <w:kern w:val="2"/>
        </w:rPr>
      </w:pPr>
      <w:r>
        <w:rPr>
          <w:kern w:val="2"/>
        </w:rPr>
        <w:t># RUN THE SETUP AGENT ON FIRST BOOT</w:t>
      </w:r>
    </w:p>
    <w:p>
      <w:pPr>
        <w:pStyle w:val="26"/>
        <w:rPr>
          <w:kern w:val="2"/>
        </w:rPr>
      </w:pPr>
      <w:r>
        <w:rPr>
          <w:kern w:val="2"/>
        </w:rPr>
        <w:t>FIRSTBOOT --ENABLE</w:t>
      </w:r>
    </w:p>
    <w:p>
      <w:pPr>
        <w:pStyle w:val="26"/>
        <w:rPr>
          <w:kern w:val="2"/>
        </w:rPr>
      </w:pPr>
      <w:r>
        <w:rPr>
          <w:kern w:val="2"/>
        </w:rPr>
        <w:t>IGNOREDISK --ONLY-USE=SDA</w:t>
      </w:r>
    </w:p>
    <w:p>
      <w:pPr>
        <w:pStyle w:val="26"/>
        <w:rPr>
          <w:kern w:val="2"/>
        </w:rPr>
      </w:pPr>
      <w:r>
        <w:rPr>
          <w:kern w:val="2"/>
        </w:rPr>
        <w:t># KEYBOARD LAYOUTS</w:t>
      </w:r>
    </w:p>
    <w:p>
      <w:pPr>
        <w:pStyle w:val="26"/>
        <w:rPr>
          <w:kern w:val="2"/>
        </w:rPr>
      </w:pPr>
      <w:r>
        <w:rPr>
          <w:kern w:val="2"/>
        </w:rPr>
        <w:t>KEYBOARD --VCKEYMAP=US --XLAYOUTS='US'</w:t>
      </w:r>
    </w:p>
    <w:p>
      <w:pPr>
        <w:pStyle w:val="26"/>
        <w:rPr>
          <w:kern w:val="2"/>
        </w:rPr>
      </w:pPr>
      <w:r>
        <w:rPr>
          <w:kern w:val="2"/>
        </w:rPr>
        <w:t># SYSTEM LANGUAGE</w:t>
      </w:r>
    </w:p>
    <w:p>
      <w:pPr>
        <w:pStyle w:val="26"/>
        <w:rPr>
          <w:kern w:val="2"/>
        </w:rPr>
      </w:pPr>
      <w:r>
        <w:rPr>
          <w:kern w:val="2"/>
        </w:rPr>
        <w:t>LANG EN</w:t>
      </w:r>
      <w:r>
        <w:rPr>
          <w:rFonts w:ascii="宋体"/>
          <w:kern w:val="2"/>
        </w:rPr>
        <w:t>_</w:t>
      </w:r>
      <w:r>
        <w:rPr>
          <w:kern w:val="2"/>
        </w:rPr>
        <w:t>US.UTF-8</w:t>
      </w:r>
    </w:p>
    <w:p>
      <w:pPr>
        <w:pStyle w:val="26"/>
        <w:rPr>
          <w:kern w:val="2"/>
        </w:rPr>
      </w:pPr>
    </w:p>
    <w:p>
      <w:pPr>
        <w:pStyle w:val="26"/>
        <w:rPr>
          <w:kern w:val="2"/>
        </w:rPr>
      </w:pPr>
      <w:r>
        <w:rPr>
          <w:kern w:val="2"/>
        </w:rPr>
        <w:t># NETWORK INFORMATION</w:t>
      </w:r>
    </w:p>
    <w:p>
      <w:pPr>
        <w:pStyle w:val="26"/>
        <w:rPr>
          <w:kern w:val="2"/>
        </w:rPr>
      </w:pPr>
      <w:r>
        <w:rPr>
          <w:kern w:val="2"/>
        </w:rPr>
        <w:t>NETWORK --BOOTPROTO=DHCP --DEVICE=ENO16777728 --ONBOOT=OFF --IPV6=AUTO</w:t>
      </w:r>
    </w:p>
    <w:p>
      <w:pPr>
        <w:pStyle w:val="26"/>
        <w:rPr>
          <w:kern w:val="2"/>
        </w:rPr>
      </w:pPr>
      <w:r>
        <w:rPr>
          <w:kern w:val="2"/>
        </w:rPr>
        <w:t>NETWORK --HOSTNAME=LOCALHOST.LOCALDOMAIN</w:t>
      </w:r>
    </w:p>
    <w:p>
      <w:pPr>
        <w:pStyle w:val="26"/>
        <w:rPr>
          <w:kern w:val="2"/>
        </w:rPr>
      </w:pPr>
      <w:r>
        <w:rPr>
          <w:kern w:val="2"/>
        </w:rPr>
        <w:t># ROOT PASSWORD</w:t>
      </w:r>
    </w:p>
    <w:p>
      <w:pPr>
        <w:pStyle w:val="26"/>
        <w:rPr>
          <w:kern w:val="2"/>
        </w:rPr>
      </w:pPr>
      <w:r>
        <w:rPr>
          <w:kern w:val="2"/>
        </w:rPr>
        <w:t>ROOTPW --ISCRYPTED $6$PDJJF42G8C6PL069$II.PX/YFAQPO0ENW2PA7MOMKJLYOAE2ZJMZ2UZJ7</w:t>
      </w:r>
    </w:p>
    <w:p>
      <w:pPr>
        <w:pStyle w:val="26"/>
        <w:rPr>
          <w:kern w:val="2"/>
        </w:rPr>
      </w:pPr>
      <w:r>
        <w:rPr>
          <w:kern w:val="2"/>
        </w:rPr>
        <w:t>BH3UO4OWTR1.WK/HXZ3XIGMZGJPCS/MGPYSSOI8HPCT8B/</w:t>
      </w:r>
    </w:p>
    <w:p>
      <w:pPr>
        <w:pStyle w:val="26"/>
        <w:rPr>
          <w:kern w:val="2"/>
        </w:rPr>
      </w:pPr>
      <w:r>
        <w:rPr>
          <w:kern w:val="2"/>
        </w:rPr>
        <w:t># SYSTEM TIMEZONE</w:t>
      </w:r>
    </w:p>
    <w:p>
      <w:pPr>
        <w:pStyle w:val="26"/>
        <w:rPr>
          <w:kern w:val="2"/>
        </w:rPr>
      </w:pPr>
      <w:r>
        <w:rPr>
          <w:kern w:val="2"/>
        </w:rPr>
        <w:t>TIMEZONE AMERICA/NEW</w:t>
      </w:r>
      <w:r>
        <w:rPr>
          <w:rFonts w:ascii="宋体"/>
          <w:kern w:val="2"/>
        </w:rPr>
        <w:t>_</w:t>
      </w:r>
      <w:r>
        <w:rPr>
          <w:kern w:val="2"/>
        </w:rPr>
        <w:t>YORK --ISUTC</w:t>
      </w:r>
    </w:p>
    <w:p>
      <w:pPr>
        <w:pStyle w:val="26"/>
        <w:rPr>
          <w:kern w:val="2"/>
        </w:rPr>
      </w:pPr>
      <w:r>
        <w:rPr>
          <w:kern w:val="2"/>
        </w:rPr>
        <w:t>USER --NAME=LINUXPROBE --PASSWORD=$6$A9V3INSTNBWEIR7D$JEGFYWBCDOOOKJ9SODECCDO.</w:t>
      </w:r>
    </w:p>
    <w:p>
      <w:pPr>
        <w:pStyle w:val="26"/>
        <w:rPr>
          <w:kern w:val="2"/>
        </w:rPr>
      </w:pPr>
      <w:r>
        <w:rPr>
          <w:kern w:val="2"/>
        </w:rPr>
        <w:t>ZLF4OSH2AZ2SS2R05B6LZ2A0V2K.RJWSBALL2FEKQVGF640OA/TOK6J.7GUTO/ --ISCRYPTED --</w:t>
      </w:r>
    </w:p>
    <w:p>
      <w:pPr>
        <w:pStyle w:val="26"/>
        <w:rPr>
          <w:kern w:val="2"/>
        </w:rPr>
      </w:pPr>
      <w:r>
        <w:rPr>
          <w:kern w:val="2"/>
        </w:rPr>
        <w:t>GECOS="LINUXPROBE"</w:t>
      </w:r>
    </w:p>
    <w:p>
      <w:pPr>
        <w:pStyle w:val="26"/>
        <w:rPr>
          <w:kern w:val="2"/>
        </w:rPr>
      </w:pPr>
      <w:r>
        <w:rPr>
          <w:kern w:val="2"/>
        </w:rPr>
        <w:t># X WINDOW SYSTEM CONFIGURATION INFORMATION</w:t>
      </w:r>
    </w:p>
    <w:p>
      <w:pPr>
        <w:pStyle w:val="26"/>
        <w:rPr>
          <w:kern w:val="2"/>
        </w:rPr>
      </w:pPr>
      <w:r>
        <w:rPr>
          <w:kern w:val="2"/>
        </w:rPr>
        <w:t>XCONFIG --STARTXONBOOT</w:t>
      </w:r>
    </w:p>
    <w:p>
      <w:pPr>
        <w:pStyle w:val="26"/>
        <w:rPr>
          <w:kern w:val="2"/>
        </w:rPr>
      </w:pPr>
      <w:r>
        <w:rPr>
          <w:kern w:val="2"/>
        </w:rPr>
        <w:t># SYSTEM BOOTLOADER CONFIGURATION</w:t>
      </w:r>
    </w:p>
    <w:p>
      <w:pPr>
        <w:pStyle w:val="26"/>
        <w:rPr>
          <w:kern w:val="2"/>
        </w:rPr>
      </w:pPr>
      <w:r>
        <w:rPr>
          <w:kern w:val="2"/>
        </w:rPr>
        <w:t>BOOTLOADER --LOCATION=MBR --BOOT-DRIVE=SDA</w:t>
      </w:r>
    </w:p>
    <w:p>
      <w:pPr>
        <w:pStyle w:val="26"/>
        <w:rPr>
          <w:kern w:val="2"/>
        </w:rPr>
      </w:pPr>
      <w:r>
        <w:rPr>
          <w:kern w:val="2"/>
        </w:rPr>
        <w:t>AUTOPART --TYPE=LVM</w:t>
      </w:r>
    </w:p>
    <w:p>
      <w:pPr>
        <w:pStyle w:val="26"/>
        <w:rPr>
          <w:kern w:val="2"/>
        </w:rPr>
      </w:pPr>
      <w:r>
        <w:rPr>
          <w:kern w:val="2"/>
        </w:rPr>
        <w:t># PARTITION CLEARING INFORMATION</w:t>
      </w:r>
    </w:p>
    <w:p>
      <w:pPr>
        <w:pStyle w:val="26"/>
        <w:rPr>
          <w:kern w:val="2"/>
        </w:rPr>
      </w:pPr>
      <w:r>
        <w:rPr>
          <w:kern w:val="2"/>
        </w:rPr>
        <w:t>CLEARPART --NONE --INITLABEL </w:t>
      </w:r>
    </w:p>
    <w:p>
      <w:pPr>
        <w:pStyle w:val="26"/>
        <w:rPr>
          <w:kern w:val="2"/>
        </w:rPr>
      </w:pPr>
    </w:p>
    <w:p>
      <w:pPr>
        <w:pStyle w:val="26"/>
        <w:rPr>
          <w:kern w:val="2"/>
        </w:rPr>
      </w:pPr>
      <w:r>
        <w:rPr>
          <w:kern w:val="2"/>
        </w:rPr>
        <w:t>%PACKAGES</w:t>
      </w:r>
    </w:p>
    <w:p>
      <w:pPr>
        <w:pStyle w:val="26"/>
        <w:rPr>
          <w:kern w:val="2"/>
        </w:rPr>
      </w:pPr>
      <w:r>
        <w:rPr>
          <w:kern w:val="2"/>
        </w:rPr>
        <w:t>@BASE</w:t>
      </w:r>
    </w:p>
    <w:p>
      <w:pPr>
        <w:pStyle w:val="26"/>
        <w:rPr>
          <w:kern w:val="2"/>
        </w:rPr>
      </w:pPr>
      <w:r>
        <w:rPr>
          <w:kern w:val="2"/>
        </w:rPr>
        <w:t>@CORE</w:t>
      </w:r>
    </w:p>
    <w:p>
      <w:pPr>
        <w:pStyle w:val="26"/>
        <w:rPr>
          <w:kern w:val="2"/>
        </w:rPr>
      </w:pPr>
      <w:r>
        <w:rPr>
          <w:kern w:val="2"/>
        </w:rPr>
        <w:t>@DESKTOP-DEBUGGING</w:t>
      </w:r>
    </w:p>
    <w:p>
      <w:pPr>
        <w:pStyle w:val="26"/>
        <w:rPr>
          <w:kern w:val="2"/>
        </w:rPr>
      </w:pPr>
      <w:r>
        <w:rPr>
          <w:kern w:val="2"/>
        </w:rPr>
        <w:t>@DIAL-UP</w:t>
      </w:r>
    </w:p>
    <w:p>
      <w:pPr>
        <w:pStyle w:val="26"/>
        <w:rPr>
          <w:kern w:val="2"/>
        </w:rPr>
      </w:pPr>
      <w:r>
        <w:rPr>
          <w:kern w:val="2"/>
        </w:rPr>
        <w:t>@FONTS</w:t>
      </w:r>
    </w:p>
    <w:p>
      <w:pPr>
        <w:pStyle w:val="26"/>
        <w:rPr>
          <w:kern w:val="2"/>
        </w:rPr>
      </w:pPr>
      <w:r>
        <w:rPr>
          <w:kern w:val="2"/>
        </w:rPr>
        <w:t>@GNOME-DESKTOP</w:t>
      </w:r>
    </w:p>
    <w:p>
      <w:pPr>
        <w:pStyle w:val="26"/>
        <w:rPr>
          <w:kern w:val="2"/>
        </w:rPr>
      </w:pPr>
      <w:r>
        <w:rPr>
          <w:kern w:val="2"/>
        </w:rPr>
        <w:t>@GUEST-AGENTS</w:t>
      </w:r>
    </w:p>
    <w:p>
      <w:pPr>
        <w:pStyle w:val="26"/>
        <w:rPr>
          <w:kern w:val="2"/>
        </w:rPr>
      </w:pPr>
      <w:r>
        <w:rPr>
          <w:kern w:val="2"/>
        </w:rPr>
        <w:t>@GUEST-DESKTOP-AGENTS</w:t>
      </w:r>
    </w:p>
    <w:p>
      <w:pPr>
        <w:pStyle w:val="26"/>
        <w:rPr>
          <w:kern w:val="2"/>
        </w:rPr>
      </w:pPr>
      <w:r>
        <w:rPr>
          <w:kern w:val="2"/>
        </w:rPr>
        <w:t>@INPUT-METHODS</w:t>
      </w:r>
    </w:p>
    <w:p>
      <w:pPr>
        <w:pStyle w:val="26"/>
        <w:rPr>
          <w:kern w:val="2"/>
        </w:rPr>
      </w:pPr>
      <w:r>
        <w:rPr>
          <w:kern w:val="2"/>
        </w:rPr>
        <w:t>@INTERNET-BROWSER</w:t>
      </w:r>
    </w:p>
    <w:p>
      <w:pPr>
        <w:pStyle w:val="26"/>
        <w:rPr>
          <w:kern w:val="2"/>
        </w:rPr>
      </w:pPr>
      <w:r>
        <w:rPr>
          <w:kern w:val="2"/>
        </w:rPr>
        <w:t>@MULTIMEDIA</w:t>
      </w:r>
    </w:p>
    <w:p>
      <w:pPr>
        <w:pStyle w:val="26"/>
        <w:rPr>
          <w:kern w:val="2"/>
        </w:rPr>
      </w:pPr>
      <w:r>
        <w:rPr>
          <w:kern w:val="2"/>
        </w:rPr>
        <w:t>@PRINT-CLIENT</w:t>
      </w:r>
    </w:p>
    <w:p>
      <w:pPr>
        <w:pStyle w:val="26"/>
        <w:rPr>
          <w:kern w:val="2"/>
        </w:rPr>
      </w:pPr>
      <w:r>
        <w:rPr>
          <w:kern w:val="2"/>
        </w:rPr>
        <w:t>@X11</w:t>
      </w:r>
    </w:p>
    <w:p>
      <w:pPr>
        <w:pStyle w:val="26"/>
        <w:rPr>
          <w:kern w:val="2"/>
        </w:rPr>
      </w:pPr>
    </w:p>
    <w:p>
      <w:pPr>
        <w:pStyle w:val="26"/>
        <w:rPr>
          <w:kern w:val="2"/>
        </w:rPr>
      </w:pPr>
      <w:r>
        <w:rPr>
          <w:kern w:val="2"/>
        </w:rPr>
        <w:t>%END</w:t>
      </w:r>
    </w:p>
    <w:p>
      <w:pPr>
        <w:pStyle w:val="59"/>
        <w:spacing w:after="90"/>
        <w:rPr>
          <w:kern w:val="2"/>
        </w:rPr>
      </w:pPr>
    </w:p>
    <w:p>
      <w:pPr>
        <w:pStyle w:val="5"/>
        <w:rPr>
          <w:kern w:val="2"/>
        </w:rPr>
      </w:pPr>
      <w:r>
        <w:rPr>
          <w:bCs w:val="0"/>
          <w:color w:val="000000"/>
          <w:kern w:val="2"/>
        </w:rPr>
        <w:t>6．wc</w:t>
      </w:r>
      <w:r>
        <w:rPr>
          <w:rFonts w:hint="eastAsia"/>
          <w:bCs w:val="0"/>
          <w:color w:val="000000"/>
          <w:kern w:val="2"/>
        </w:rPr>
        <w:t>命令  统计文本信息</w:t>
      </w:r>
    </w:p>
    <w:p>
      <w:pPr>
        <w:rPr>
          <w:kern w:val="2"/>
        </w:rPr>
      </w:pPr>
      <w:r>
        <w:rPr>
          <w:color w:val="000000"/>
          <w:kern w:val="2"/>
          <w:szCs w:val="21"/>
        </w:rPr>
        <w:t>wc</w:t>
      </w:r>
      <w:r>
        <w:rPr>
          <w:rFonts w:hint="eastAsia"/>
          <w:color w:val="000000"/>
          <w:kern w:val="2"/>
          <w:szCs w:val="21"/>
        </w:rPr>
        <w:t>命令用于统计指定文本的行数、字数、字节数，格式为“</w:t>
      </w:r>
      <w:r>
        <w:rPr>
          <w:color w:val="000000"/>
          <w:kern w:val="2"/>
          <w:szCs w:val="21"/>
        </w:rPr>
        <w:t>wc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pPr>
        <w:rPr>
          <w:spacing w:val="-7"/>
          <w:kern w:val="2"/>
        </w:rPr>
      </w:pPr>
      <w:r>
        <w:rPr>
          <w:rFonts w:hint="eastAsia"/>
          <w:spacing w:val="-7"/>
          <w:kern w:val="2"/>
        </w:rPr>
        <w:t>每次我在课堂上讲到这个命令时，总有同学会联想到一种公共设施，其实这两者毫无关联。</w:t>
      </w:r>
      <w:r>
        <w:rPr>
          <w:spacing w:val="-7"/>
          <w:kern w:val="2"/>
        </w:rPr>
        <w:t>Linux</w:t>
      </w:r>
      <w:r>
        <w:rPr>
          <w:rFonts w:hint="eastAsia"/>
          <w:spacing w:val="-7"/>
          <w:kern w:val="2"/>
        </w:rPr>
        <w:t>系统中的</w:t>
      </w:r>
      <w:r>
        <w:rPr>
          <w:spacing w:val="-7"/>
          <w:kern w:val="2"/>
        </w:rPr>
        <w:t>wc</w:t>
      </w:r>
      <w:r>
        <w:rPr>
          <w:rFonts w:hint="eastAsia"/>
          <w:spacing w:val="-7"/>
          <w:kern w:val="2"/>
        </w:rPr>
        <w:t>命令用于统计文本的行数、字数、字节数等。如果为了方便自己记住这个命令的作用，也可以联想到上厕所时好无聊，无聊到数完了手中的如厕读物上有多少行字。</w:t>
      </w:r>
    </w:p>
    <w:p>
      <w:pPr>
        <w:rPr>
          <w:kern w:val="2"/>
        </w:rPr>
      </w:pPr>
      <w:r>
        <w:rPr>
          <w:kern w:val="2"/>
        </w:rPr>
        <w:t>wc</w:t>
      </w:r>
      <w:r>
        <w:rPr>
          <w:rFonts w:hint="eastAsia"/>
          <w:kern w:val="2"/>
        </w:rPr>
        <w:t>的参数以及相应的作用如表</w:t>
      </w:r>
      <w:r>
        <w:rPr>
          <w:kern w:val="2"/>
        </w:rPr>
        <w:t>2-10</w:t>
      </w:r>
      <w:r>
        <w:rPr>
          <w:rFonts w:hint="eastAsia"/>
          <w:kern w:val="2"/>
        </w:rPr>
        <w:t>所示。</w:t>
      </w:r>
    </w:p>
    <w:p>
      <w:pPr>
        <w:pStyle w:val="27"/>
        <w:rPr>
          <w:kern w:val="2"/>
        </w:rPr>
      </w:pPr>
      <w:r>
        <w:rPr>
          <w:rFonts w:hint="eastAsia"/>
          <w:kern w:val="2"/>
        </w:rPr>
        <w:t>表</w:t>
      </w:r>
      <w:r>
        <w:rPr>
          <w:kern w:val="2"/>
        </w:rPr>
        <w:t>2-10</w:t>
      </w:r>
      <w:r>
        <w:rPr>
          <w:kern w:val="2"/>
        </w:rPr>
        <w:tab/>
      </w:r>
      <w:r>
        <w:rPr>
          <w:kern w:val="2"/>
        </w:rPr>
        <w:t>wc</w:t>
      </w:r>
      <w:r>
        <w:rPr>
          <w:rFonts w:hint="eastAsia"/>
          <w:kern w:val="2"/>
        </w:rPr>
        <w:t>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30"/>
        <w:gridCol w:w="4031"/>
      </w:tblGrid>
      <w:tr>
        <w:tblPrEx>
          <w:tblLayout w:type="fixed"/>
        </w:tblPrEx>
        <w:tc>
          <w:tcPr>
            <w:tcW w:w="403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03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4030" w:type="dxa"/>
            <w:tcBorders>
              <w:top w:val="single" w:color="000000" w:sz="4" w:space="0"/>
            </w:tcBorders>
            <w:vAlign w:val="center"/>
          </w:tcPr>
          <w:p>
            <w:pPr>
              <w:pStyle w:val="57"/>
              <w:rPr>
                <w:kern w:val="2"/>
              </w:rPr>
            </w:pPr>
            <w:r>
              <w:rPr>
                <w:kern w:val="2"/>
              </w:rPr>
              <w:t>-l</w:t>
            </w:r>
          </w:p>
        </w:tc>
        <w:tc>
          <w:tcPr>
            <w:tcW w:w="4031" w:type="dxa"/>
            <w:tcBorders>
              <w:top w:val="single" w:color="000000" w:sz="4" w:space="0"/>
            </w:tcBorders>
            <w:vAlign w:val="center"/>
          </w:tcPr>
          <w:p>
            <w:pPr>
              <w:pStyle w:val="28"/>
              <w:rPr>
                <w:kern w:val="2"/>
              </w:rPr>
            </w:pPr>
            <w:r>
              <w:rPr>
                <w:rFonts w:hint="eastAsia"/>
                <w:kern w:val="2"/>
              </w:rPr>
              <w:t>只显示行数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57"/>
              <w:rPr>
                <w:kern w:val="2"/>
              </w:rPr>
            </w:pPr>
            <w:r>
              <w:rPr>
                <w:kern w:val="2"/>
              </w:rPr>
              <w:t>-w</w:t>
            </w:r>
          </w:p>
        </w:tc>
        <w:tc>
          <w:tcPr>
            <w:tcW w:w="4031" w:type="dxa"/>
            <w:vAlign w:val="center"/>
          </w:tcPr>
          <w:p>
            <w:pPr>
              <w:pStyle w:val="28"/>
              <w:rPr>
                <w:kern w:val="2"/>
              </w:rPr>
            </w:pPr>
            <w:r>
              <w:rPr>
                <w:rFonts w:hint="eastAsia"/>
                <w:kern w:val="2"/>
              </w:rPr>
              <w:t>只显示单词数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57"/>
              <w:rPr>
                <w:kern w:val="2"/>
              </w:rPr>
            </w:pPr>
            <w:r>
              <w:rPr>
                <w:kern w:val="2"/>
              </w:rPr>
              <w:t>-c</w:t>
            </w:r>
          </w:p>
        </w:tc>
        <w:tc>
          <w:tcPr>
            <w:tcW w:w="4031" w:type="dxa"/>
            <w:vAlign w:val="center"/>
          </w:tcPr>
          <w:p>
            <w:pPr>
              <w:pStyle w:val="28"/>
              <w:rPr>
                <w:kern w:val="2"/>
              </w:rPr>
            </w:pPr>
            <w:r>
              <w:rPr>
                <w:rFonts w:hint="eastAsia"/>
                <w:kern w:val="2"/>
              </w:rPr>
              <w:t>只显示字节数</w:t>
            </w:r>
          </w:p>
        </w:tc>
      </w:tr>
    </w:tbl>
    <w:p>
      <w:pPr>
        <w:pStyle w:val="29"/>
        <w:rPr>
          <w:kern w:val="2"/>
        </w:rPr>
      </w:pPr>
    </w:p>
    <w:p>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passwd</w:t>
      </w:r>
      <w:r>
        <w:rPr>
          <w:rFonts w:hint="eastAsia"/>
          <w:color w:val="000000"/>
          <w:kern w:val="2"/>
          <w:szCs w:val="21"/>
        </w:rPr>
        <w:t>是用于保存系统账户信息的文件，要统计当前系统中有多少个用户，可以使用下面的命令来进行查询，是不是很神奇：</w:t>
      </w:r>
    </w:p>
    <w:p>
      <w:pPr>
        <w:pStyle w:val="58"/>
        <w:rPr>
          <w:kern w:val="2"/>
        </w:rPr>
      </w:pPr>
    </w:p>
    <w:p>
      <w:pPr>
        <w:pStyle w:val="26"/>
        <w:rPr>
          <w:kern w:val="2"/>
        </w:rPr>
      </w:pPr>
      <w:r>
        <w:rPr>
          <w:kern w:val="2"/>
        </w:rPr>
        <w:t>[root@linuxprobe ~]# wc -l /etc/passwd</w:t>
      </w:r>
    </w:p>
    <w:p>
      <w:pPr>
        <w:pStyle w:val="26"/>
        <w:rPr>
          <w:kern w:val="2"/>
        </w:rPr>
      </w:pPr>
      <w:r>
        <w:rPr>
          <w:kern w:val="2"/>
        </w:rPr>
        <w:t>38 /etc/passwd</w:t>
      </w:r>
    </w:p>
    <w:p>
      <w:pPr>
        <w:pStyle w:val="59"/>
        <w:spacing w:after="90"/>
        <w:rPr>
          <w:kern w:val="2"/>
        </w:rPr>
      </w:pPr>
    </w:p>
    <w:p>
      <w:pPr>
        <w:pStyle w:val="5"/>
        <w:rPr>
          <w:kern w:val="2"/>
        </w:rPr>
      </w:pPr>
      <w:r>
        <w:rPr>
          <w:bCs w:val="0"/>
          <w:color w:val="000000"/>
          <w:kern w:val="2"/>
        </w:rPr>
        <w:t>7．stat</w:t>
      </w:r>
      <w:r>
        <w:rPr>
          <w:rFonts w:hint="eastAsia"/>
          <w:bCs w:val="0"/>
          <w:color w:val="000000"/>
          <w:kern w:val="2"/>
        </w:rPr>
        <w:t>命令  查看文件状态</w:t>
      </w:r>
    </w:p>
    <w:p>
      <w:pPr>
        <w:rPr>
          <w:kern w:val="2"/>
        </w:rPr>
      </w:pPr>
      <w:r>
        <w:rPr>
          <w:color w:val="000000"/>
          <w:kern w:val="2"/>
          <w:szCs w:val="21"/>
        </w:rPr>
        <w:t>stat</w:t>
      </w:r>
      <w:r>
        <w:rPr>
          <w:rFonts w:hint="eastAsia"/>
          <w:color w:val="000000"/>
          <w:kern w:val="2"/>
          <w:szCs w:val="21"/>
        </w:rPr>
        <w:t>命令用于查看文件的具体存储信息和时间等信息，格式为“</w:t>
      </w:r>
      <w:r>
        <w:rPr>
          <w:color w:val="000000"/>
          <w:kern w:val="2"/>
          <w:szCs w:val="21"/>
        </w:rPr>
        <w:t xml:space="preserve">stat </w:t>
      </w:r>
      <w:r>
        <w:rPr>
          <w:rFonts w:hint="eastAsia"/>
          <w:color w:val="000000"/>
          <w:kern w:val="2"/>
          <w:szCs w:val="21"/>
        </w:rPr>
        <w:t>文件名称”。</w:t>
      </w:r>
    </w:p>
    <w:p>
      <w:pPr>
        <w:rPr>
          <w:kern w:val="2"/>
        </w:rPr>
      </w:pPr>
      <w:r>
        <w:rPr>
          <w:kern w:val="2"/>
        </w:rPr>
        <w:t>stat</w:t>
      </w:r>
      <w:r>
        <w:rPr>
          <w:rFonts w:hint="eastAsia"/>
          <w:kern w:val="2"/>
        </w:rPr>
        <w:t>命令可以用于查看文件的存储信息和时间等信息，命令</w:t>
      </w:r>
      <w:r>
        <w:rPr>
          <w:kern w:val="2"/>
        </w:rPr>
        <w:t>stat anaconda-ks.cfg</w:t>
      </w:r>
      <w:r>
        <w:rPr>
          <w:rFonts w:hint="eastAsia"/>
          <w:kern w:val="2"/>
        </w:rPr>
        <w:t>会显示出文件的三种时间状态（已加粗）：</w:t>
      </w:r>
      <w:r>
        <w:rPr>
          <w:kern w:val="2"/>
        </w:rPr>
        <w:t>Access</w:t>
      </w:r>
      <w:r>
        <w:rPr>
          <w:rFonts w:hint="eastAsia"/>
          <w:kern w:val="2"/>
        </w:rPr>
        <w:t>、</w:t>
      </w:r>
      <w:r>
        <w:rPr>
          <w:kern w:val="2"/>
        </w:rPr>
        <w:t>Modify</w:t>
      </w:r>
      <w:r>
        <w:rPr>
          <w:rFonts w:hint="eastAsia"/>
          <w:kern w:val="2"/>
        </w:rPr>
        <w:t>、</w:t>
      </w:r>
      <w:r>
        <w:rPr>
          <w:kern w:val="2"/>
        </w:rPr>
        <w:t>Change</w:t>
      </w:r>
      <w:r>
        <w:rPr>
          <w:rFonts w:hint="eastAsia"/>
          <w:kern w:val="2"/>
        </w:rPr>
        <w:t>。这三种时间的区别将在下面的</w:t>
      </w:r>
      <w:r>
        <w:rPr>
          <w:kern w:val="2"/>
        </w:rPr>
        <w:t>touch</w:t>
      </w:r>
      <w:r>
        <w:rPr>
          <w:rFonts w:hint="eastAsia"/>
          <w:kern w:val="2"/>
        </w:rPr>
        <w:t>命令中详细详解：</w:t>
      </w:r>
    </w:p>
    <w:p>
      <w:pPr>
        <w:pStyle w:val="58"/>
        <w:rPr>
          <w:kern w:val="2"/>
        </w:rPr>
      </w:pPr>
    </w:p>
    <w:p>
      <w:pPr>
        <w:pStyle w:val="26"/>
        <w:rPr>
          <w:kern w:val="2"/>
        </w:rPr>
      </w:pPr>
      <w:r>
        <w:rPr>
          <w:kern w:val="2"/>
        </w:rPr>
        <w:t>[root@linuxprobe ~]# stat anaconda-ks.cfg</w:t>
      </w:r>
    </w:p>
    <w:p>
      <w:pPr>
        <w:pStyle w:val="26"/>
        <w:rPr>
          <w:kern w:val="2"/>
        </w:rPr>
      </w:pPr>
      <w:r>
        <w:rPr>
          <w:kern w:val="2"/>
        </w:rPr>
        <w:t>File: ‘anaconda-ks.cfg’</w:t>
      </w:r>
    </w:p>
    <w:p>
      <w:pPr>
        <w:pStyle w:val="26"/>
        <w:rPr>
          <w:kern w:val="2"/>
        </w:rPr>
      </w:pPr>
      <w:r>
        <w:rPr>
          <w:kern w:val="2"/>
        </w:rPr>
        <w:t>Size: 1213 Blocks: 8 IO Block: 4096 regular file</w:t>
      </w:r>
    </w:p>
    <w:p>
      <w:pPr>
        <w:pStyle w:val="26"/>
        <w:rPr>
          <w:kern w:val="2"/>
        </w:rPr>
      </w:pPr>
      <w:r>
        <w:rPr>
          <w:kern w:val="2"/>
        </w:rPr>
        <w:t>Device: fd00h/64768d Inode: 68912908 Links: 1</w:t>
      </w:r>
    </w:p>
    <w:p>
      <w:pPr>
        <w:pStyle w:val="26"/>
        <w:rPr>
          <w:kern w:val="2"/>
        </w:rPr>
      </w:pPr>
      <w:r>
        <w:rPr>
          <w:kern w:val="2"/>
        </w:rPr>
        <w:t>Access: (0600/-rw-------) Uid: ( 0/ root) Gid: ( 0/ root)</w:t>
      </w:r>
    </w:p>
    <w:p>
      <w:pPr>
        <w:pStyle w:val="26"/>
        <w:rPr>
          <w:kern w:val="2"/>
        </w:rPr>
      </w:pPr>
      <w:r>
        <w:rPr>
          <w:kern w:val="2"/>
        </w:rPr>
        <w:t>Context: system</w:t>
      </w:r>
      <w:r>
        <w:rPr>
          <w:rFonts w:ascii="宋体"/>
          <w:kern w:val="2"/>
        </w:rPr>
        <w:t>_</w:t>
      </w:r>
      <w:r>
        <w:rPr>
          <w:kern w:val="2"/>
        </w:rPr>
        <w:t>u:object</w:t>
      </w:r>
      <w:r>
        <w:rPr>
          <w:rFonts w:ascii="宋体"/>
          <w:kern w:val="2"/>
        </w:rPr>
        <w:t>_</w:t>
      </w:r>
      <w:r>
        <w:rPr>
          <w:kern w:val="2"/>
        </w:rPr>
        <w:t>r:admin</w:t>
      </w:r>
      <w:r>
        <w:rPr>
          <w:rFonts w:ascii="宋体"/>
          <w:kern w:val="2"/>
        </w:rPr>
        <w:t>_</w:t>
      </w:r>
      <w:r>
        <w:rPr>
          <w:kern w:val="2"/>
        </w:rPr>
        <w:t>home</w:t>
      </w:r>
      <w:r>
        <w:rPr>
          <w:rFonts w:ascii="宋体"/>
          <w:kern w:val="2"/>
        </w:rPr>
        <w:t>_</w:t>
      </w:r>
      <w:r>
        <w:rPr>
          <w:kern w:val="2"/>
        </w:rPr>
        <w:t>t:s0</w:t>
      </w:r>
    </w:p>
    <w:p>
      <w:pPr>
        <w:pStyle w:val="26"/>
        <w:rPr>
          <w:kern w:val="2"/>
        </w:rPr>
      </w:pPr>
      <w:r>
        <w:rPr>
          <w:b/>
          <w:bCs/>
          <w:kern w:val="2"/>
        </w:rPr>
        <w:t>Access</w:t>
      </w:r>
      <w:r>
        <w:rPr>
          <w:kern w:val="2"/>
        </w:rPr>
        <w:t>: 2017-07-14 01:46:18.721255659 -0400</w:t>
      </w:r>
    </w:p>
    <w:p>
      <w:pPr>
        <w:pStyle w:val="26"/>
        <w:rPr>
          <w:kern w:val="2"/>
        </w:rPr>
      </w:pPr>
      <w:r>
        <w:rPr>
          <w:b/>
          <w:bCs/>
          <w:kern w:val="2"/>
        </w:rPr>
        <w:t>Modify</w:t>
      </w:r>
      <w:r>
        <w:rPr>
          <w:kern w:val="2"/>
        </w:rPr>
        <w:t>: 2017-05-04 15:44:36.916027026 -0400</w:t>
      </w:r>
    </w:p>
    <w:p>
      <w:pPr>
        <w:pStyle w:val="26"/>
        <w:rPr>
          <w:kern w:val="2"/>
        </w:rPr>
      </w:pPr>
      <w:r>
        <w:rPr>
          <w:b/>
          <w:bCs/>
          <w:kern w:val="2"/>
        </w:rPr>
        <w:t>Change</w:t>
      </w:r>
      <w:r>
        <w:rPr>
          <w:kern w:val="2"/>
        </w:rPr>
        <w:t>: 2017-05-04 15:44:36.916027026 -0400</w:t>
      </w:r>
    </w:p>
    <w:p>
      <w:pPr>
        <w:pStyle w:val="26"/>
        <w:rPr>
          <w:kern w:val="2"/>
        </w:rPr>
      </w:pPr>
      <w:r>
        <w:rPr>
          <w:kern w:val="2"/>
        </w:rPr>
        <w:t>Birth: -</w:t>
      </w:r>
    </w:p>
    <w:p>
      <w:pPr>
        <w:pStyle w:val="59"/>
        <w:spacing w:after="90"/>
        <w:rPr>
          <w:kern w:val="2"/>
        </w:rPr>
      </w:pPr>
    </w:p>
    <w:p>
      <w:pPr>
        <w:pStyle w:val="5"/>
        <w:rPr>
          <w:kern w:val="2"/>
        </w:rPr>
      </w:pPr>
      <w:r>
        <w:rPr>
          <w:bCs w:val="0"/>
          <w:color w:val="000000"/>
          <w:kern w:val="2"/>
        </w:rPr>
        <w:t>8．cut</w:t>
      </w:r>
      <w:r>
        <w:rPr>
          <w:rFonts w:hint="eastAsia"/>
          <w:bCs w:val="0"/>
          <w:color w:val="000000"/>
          <w:kern w:val="2"/>
        </w:rPr>
        <w:t>命令  按列提取文本字符</w:t>
      </w:r>
    </w:p>
    <w:p>
      <w:pPr>
        <w:rPr>
          <w:kern w:val="2"/>
        </w:rPr>
      </w:pPr>
      <w:r>
        <w:rPr>
          <w:color w:val="000000"/>
          <w:kern w:val="2"/>
          <w:szCs w:val="21"/>
        </w:rPr>
        <w:t>cut</w:t>
      </w:r>
      <w:r>
        <w:rPr>
          <w:rFonts w:hint="eastAsia"/>
          <w:color w:val="000000"/>
          <w:kern w:val="2"/>
          <w:szCs w:val="21"/>
        </w:rPr>
        <w:t>命令用于按“列”提取文本字符，格式为“</w:t>
      </w:r>
      <w:r>
        <w:rPr>
          <w:color w:val="000000"/>
          <w:kern w:val="2"/>
          <w:szCs w:val="21"/>
        </w:rPr>
        <w:t>cut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pPr>
        <w:rPr>
          <w:spacing w:val="-4"/>
          <w:kern w:val="2"/>
        </w:rPr>
      </w:pPr>
      <w:r>
        <w:rPr>
          <w:rFonts w:hint="eastAsia"/>
          <w:spacing w:val="-4"/>
          <w:kern w:val="2"/>
        </w:rPr>
        <w:t>在</w:t>
      </w:r>
      <w:r>
        <w:rPr>
          <w:spacing w:val="-4"/>
          <w:kern w:val="2"/>
        </w:rPr>
        <w:t>Linux</w:t>
      </w:r>
      <w:r>
        <w:rPr>
          <w:rFonts w:hint="eastAsia"/>
          <w:spacing w:val="-4"/>
          <w:kern w:val="2"/>
        </w:rPr>
        <w:t>系统中，如何准确地提取出最想要的数据，这也是我们应该重点学习的内容。一般而言，按基于“行”的方式来提取数据是比较简单的，只需要设置好要搜索的关键词即可。但是如果按列搜索，不仅要使用</w:t>
      </w:r>
      <w:r>
        <w:rPr>
          <w:spacing w:val="-4"/>
          <w:kern w:val="2"/>
        </w:rPr>
        <w:t>-f</w:t>
      </w:r>
      <w:r>
        <w:rPr>
          <w:rFonts w:hint="eastAsia"/>
          <w:spacing w:val="-4"/>
          <w:kern w:val="2"/>
        </w:rPr>
        <w:t>参数来设置需要看的列数，还需要使用</w:t>
      </w:r>
      <w:r>
        <w:rPr>
          <w:spacing w:val="-4"/>
          <w:kern w:val="2"/>
        </w:rPr>
        <w:t>-d</w:t>
      </w:r>
      <w:r>
        <w:rPr>
          <w:rFonts w:hint="eastAsia"/>
          <w:spacing w:val="-4"/>
          <w:kern w:val="2"/>
        </w:rPr>
        <w:t>参数来设置间隔符号。</w:t>
      </w:r>
      <w:r>
        <w:rPr>
          <w:spacing w:val="-4"/>
          <w:kern w:val="2"/>
        </w:rPr>
        <w:t>passwd</w:t>
      </w:r>
      <w:r>
        <w:rPr>
          <w:rFonts w:hint="eastAsia"/>
          <w:spacing w:val="-4"/>
          <w:kern w:val="2"/>
        </w:rPr>
        <w:t>在保存用户数据信息时，用户信息的每一项值之间是采用冒号来间隔的，接下来我们使用下述命令尝试提取出</w:t>
      </w:r>
      <w:r>
        <w:rPr>
          <w:spacing w:val="-4"/>
          <w:kern w:val="2"/>
        </w:rPr>
        <w:t>passwd</w:t>
      </w:r>
      <w:r>
        <w:rPr>
          <w:rFonts w:hint="eastAsia"/>
          <w:spacing w:val="-4"/>
          <w:kern w:val="2"/>
        </w:rPr>
        <w:t>文件中的用户名信息，即提取以冒号（：）为间隔符号的第一列内容：</w:t>
      </w:r>
    </w:p>
    <w:p>
      <w:pPr>
        <w:pStyle w:val="58"/>
        <w:rPr>
          <w:kern w:val="2"/>
        </w:rPr>
      </w:pPr>
    </w:p>
    <w:p>
      <w:pPr>
        <w:pStyle w:val="26"/>
        <w:rPr>
          <w:kern w:val="2"/>
        </w:rPr>
      </w:pPr>
      <w:r>
        <w:rPr>
          <w:kern w:val="2"/>
        </w:rPr>
        <w:t>[root@linuxprobe ~]# head -n 2 /etc/passwd</w:t>
      </w:r>
    </w:p>
    <w:p>
      <w:pPr>
        <w:pStyle w:val="26"/>
        <w:rPr>
          <w:kern w:val="2"/>
        </w:rPr>
      </w:pPr>
      <w:r>
        <w:rPr>
          <w:b/>
          <w:bCs/>
          <w:kern w:val="2"/>
        </w:rPr>
        <w:t>root</w:t>
      </w:r>
      <w:r>
        <w:rPr>
          <w:kern w:val="2"/>
        </w:rPr>
        <w:t>:x:0:0:root:/root:/bin/bash</w:t>
      </w:r>
    </w:p>
    <w:p>
      <w:pPr>
        <w:pStyle w:val="26"/>
        <w:rPr>
          <w:kern w:val="2"/>
        </w:rPr>
      </w:pPr>
      <w:r>
        <w:rPr>
          <w:b/>
          <w:bCs/>
          <w:kern w:val="2"/>
        </w:rPr>
        <w:t>bin</w:t>
      </w:r>
      <w:r>
        <w:rPr>
          <w:kern w:val="2"/>
        </w:rPr>
        <w:t>:x:1:1:bin:/bin:/sbin/nologin</w:t>
      </w:r>
    </w:p>
    <w:p>
      <w:pPr>
        <w:pStyle w:val="26"/>
        <w:rPr>
          <w:kern w:val="2"/>
        </w:rPr>
      </w:pPr>
      <w:r>
        <w:rPr>
          <w:kern w:val="2"/>
        </w:rPr>
        <w:t>[root@linuxprobe ~]# cut -d: -f1 /etc/passwd</w:t>
      </w:r>
    </w:p>
    <w:p>
      <w:pPr>
        <w:pStyle w:val="26"/>
        <w:rPr>
          <w:kern w:val="2"/>
        </w:rPr>
      </w:pPr>
      <w:r>
        <w:rPr>
          <w:kern w:val="2"/>
        </w:rPr>
        <w:t>root</w:t>
      </w:r>
    </w:p>
    <w:p>
      <w:pPr>
        <w:pStyle w:val="26"/>
        <w:rPr>
          <w:kern w:val="2"/>
        </w:rPr>
      </w:pPr>
      <w:r>
        <w:rPr>
          <w:kern w:val="2"/>
        </w:rPr>
        <w:t>bin</w:t>
      </w:r>
    </w:p>
    <w:p>
      <w:pPr>
        <w:pStyle w:val="26"/>
        <w:rPr>
          <w:kern w:val="2"/>
        </w:rPr>
      </w:pPr>
      <w:r>
        <w:rPr>
          <w:kern w:val="2"/>
        </w:rPr>
        <w:t>daemon</w:t>
      </w:r>
    </w:p>
    <w:p>
      <w:pPr>
        <w:pStyle w:val="26"/>
        <w:rPr>
          <w:kern w:val="2"/>
        </w:rPr>
      </w:pPr>
      <w:r>
        <w:rPr>
          <w:kern w:val="2"/>
        </w:rPr>
        <w:t>adm</w:t>
      </w:r>
    </w:p>
    <w:p>
      <w:pPr>
        <w:pStyle w:val="26"/>
        <w:rPr>
          <w:kern w:val="2"/>
        </w:rPr>
      </w:pPr>
      <w:r>
        <w:rPr>
          <w:kern w:val="2"/>
        </w:rPr>
        <w:t>lp</w:t>
      </w:r>
    </w:p>
    <w:p>
      <w:pPr>
        <w:pStyle w:val="26"/>
        <w:rPr>
          <w:kern w:val="2"/>
        </w:rPr>
      </w:pPr>
      <w:r>
        <w:rPr>
          <w:kern w:val="2"/>
        </w:rPr>
        <w:t>sync</w:t>
      </w:r>
    </w:p>
    <w:p>
      <w:pPr>
        <w:pStyle w:val="26"/>
        <w:rPr>
          <w:kern w:val="2"/>
        </w:rPr>
      </w:pPr>
      <w:r>
        <w:rPr>
          <w:kern w:val="2"/>
        </w:rPr>
        <w:t>shutdown</w:t>
      </w:r>
    </w:p>
    <w:p>
      <w:pPr>
        <w:pStyle w:val="26"/>
        <w:rPr>
          <w:kern w:val="2"/>
        </w:rPr>
      </w:pPr>
      <w:r>
        <w:rPr>
          <w:kern w:val="2"/>
        </w:rPr>
        <w:t>halt</w:t>
      </w:r>
    </w:p>
    <w:p>
      <w:pPr>
        <w:pStyle w:val="26"/>
        <w:rPr>
          <w:kern w:val="2"/>
        </w:rPr>
      </w:pPr>
      <w:r>
        <w:rPr>
          <w:kern w:val="2"/>
        </w:rPr>
        <w:t>mail</w:t>
      </w:r>
    </w:p>
    <w:p>
      <w:pPr>
        <w:pStyle w:val="26"/>
        <w:rPr>
          <w:kern w:val="2"/>
        </w:rPr>
      </w:pPr>
      <w:r>
        <w:rPr>
          <w:kern w:val="2"/>
        </w:rPr>
        <w:t>operator</w:t>
      </w:r>
    </w:p>
    <w:p>
      <w:pPr>
        <w:pStyle w:val="26"/>
        <w:rPr>
          <w:kern w:val="2"/>
        </w:rPr>
      </w:pPr>
      <w:r>
        <w:rPr>
          <w:kern w:val="2"/>
        </w:rPr>
        <w:t>games</w:t>
      </w:r>
    </w:p>
    <w:p>
      <w:pPr>
        <w:pStyle w:val="26"/>
        <w:rPr>
          <w:kern w:val="2"/>
        </w:rPr>
      </w:pPr>
      <w:r>
        <w:rPr>
          <w:kern w:val="2"/>
        </w:rPr>
        <w:t>ftp</w:t>
      </w:r>
    </w:p>
    <w:p>
      <w:pPr>
        <w:pStyle w:val="26"/>
        <w:rPr>
          <w:kern w:val="2"/>
        </w:rPr>
      </w:pPr>
      <w:r>
        <w:rPr>
          <w:kern w:val="2"/>
        </w:rPr>
        <w:t>nobody</w:t>
      </w:r>
    </w:p>
    <w:p>
      <w:pPr>
        <w:pStyle w:val="26"/>
        <w:rPr>
          <w:kern w:val="2"/>
        </w:rPr>
      </w:pPr>
      <w:r>
        <w:rPr>
          <w:kern w:val="2"/>
        </w:rPr>
        <w:t>dbus</w:t>
      </w:r>
    </w:p>
    <w:p>
      <w:pPr>
        <w:pStyle w:val="26"/>
        <w:rPr>
          <w:kern w:val="2"/>
        </w:rPr>
      </w:pPr>
      <w:r>
        <w:rPr>
          <w:kern w:val="2"/>
        </w:rPr>
        <w:t>polkitd</w:t>
      </w:r>
    </w:p>
    <w:p>
      <w:pPr>
        <w:pStyle w:val="26"/>
        <w:rPr>
          <w:kern w:val="2"/>
        </w:rPr>
      </w:pPr>
      <w:r>
        <w:rPr>
          <w:kern w:val="2"/>
        </w:rPr>
        <w:t>unbound</w:t>
      </w:r>
    </w:p>
    <w:p>
      <w:pPr>
        <w:pStyle w:val="26"/>
        <w:rPr>
          <w:kern w:val="2"/>
        </w:rPr>
      </w:pPr>
      <w:r>
        <w:rPr>
          <w:kern w:val="2"/>
        </w:rPr>
        <w:t>colord</w:t>
      </w:r>
    </w:p>
    <w:p>
      <w:pPr>
        <w:pStyle w:val="26"/>
        <w:rPr>
          <w:kern w:val="2"/>
        </w:rPr>
      </w:pPr>
      <w:r>
        <w:rPr>
          <w:kern w:val="2"/>
        </w:rPr>
        <w:t>usbmuxd</w:t>
      </w:r>
    </w:p>
    <w:p>
      <w:pPr>
        <w:pStyle w:val="26"/>
        <w:rPr>
          <w:kern w:val="2"/>
        </w:rPr>
      </w:pPr>
      <w:r>
        <w:rPr>
          <w:kern w:val="2"/>
        </w:rPr>
        <w:t>avahi</w:t>
      </w:r>
    </w:p>
    <w:p>
      <w:pPr>
        <w:pStyle w:val="26"/>
        <w:rPr>
          <w:kern w:val="2"/>
        </w:rPr>
      </w:pPr>
      <w:r>
        <w:rPr>
          <w:kern w:val="2"/>
        </w:rPr>
        <w:t>avahi-autoipd</w:t>
      </w:r>
    </w:p>
    <w:p>
      <w:pPr>
        <w:pStyle w:val="26"/>
        <w:rPr>
          <w:kern w:val="2"/>
        </w:rPr>
      </w:pPr>
      <w:r>
        <w:rPr>
          <w:kern w:val="2"/>
        </w:rPr>
        <w:t>libstoragemgmt</w:t>
      </w:r>
    </w:p>
    <w:p>
      <w:pPr>
        <w:pStyle w:val="26"/>
        <w:rPr>
          <w:kern w:val="2"/>
        </w:rPr>
      </w:pPr>
      <w:r>
        <w:rPr>
          <w:kern w:val="2"/>
        </w:rPr>
        <w:t>saslauth</w:t>
      </w:r>
    </w:p>
    <w:p>
      <w:pPr>
        <w:pStyle w:val="26"/>
        <w:rPr>
          <w:kern w:val="2"/>
        </w:rPr>
      </w:pPr>
      <w:r>
        <w:rPr>
          <w:kern w:val="2"/>
        </w:rPr>
        <w:t>qemu</w:t>
      </w:r>
    </w:p>
    <w:p>
      <w:pPr>
        <w:pStyle w:val="26"/>
        <w:rPr>
          <w:kern w:val="2"/>
        </w:rPr>
      </w:pPr>
      <w:r>
        <w:rPr>
          <w:kern w:val="2"/>
        </w:rPr>
        <w:t>rpc</w:t>
      </w:r>
    </w:p>
    <w:p>
      <w:pPr>
        <w:pStyle w:val="26"/>
        <w:rPr>
          <w:kern w:val="2"/>
        </w:rPr>
      </w:pPr>
      <w:r>
        <w:rPr>
          <w:kern w:val="2"/>
        </w:rPr>
        <w:t>rpcuser</w:t>
      </w:r>
    </w:p>
    <w:p>
      <w:pPr>
        <w:pStyle w:val="26"/>
        <w:rPr>
          <w:kern w:val="2"/>
        </w:rPr>
      </w:pPr>
      <w:r>
        <w:rPr>
          <w:kern w:val="2"/>
        </w:rPr>
        <w:t>nfsnobody</w:t>
      </w:r>
    </w:p>
    <w:p>
      <w:pPr>
        <w:pStyle w:val="26"/>
        <w:rPr>
          <w:kern w:val="2"/>
        </w:rPr>
      </w:pPr>
      <w:r>
        <w:rPr>
          <w:kern w:val="2"/>
        </w:rPr>
        <w:t>rtkit</w:t>
      </w:r>
    </w:p>
    <w:p>
      <w:pPr>
        <w:pStyle w:val="26"/>
        <w:rPr>
          <w:kern w:val="2"/>
        </w:rPr>
      </w:pPr>
      <w:r>
        <w:rPr>
          <w:kern w:val="2"/>
        </w:rPr>
        <w:t>radvd</w:t>
      </w:r>
    </w:p>
    <w:p>
      <w:pPr>
        <w:pStyle w:val="26"/>
        <w:rPr>
          <w:kern w:val="2"/>
        </w:rPr>
      </w:pPr>
      <w:r>
        <w:rPr>
          <w:kern w:val="2"/>
        </w:rPr>
        <w:t>ntp</w:t>
      </w:r>
    </w:p>
    <w:p>
      <w:pPr>
        <w:pStyle w:val="26"/>
        <w:rPr>
          <w:kern w:val="2"/>
        </w:rPr>
      </w:pPr>
      <w:r>
        <w:rPr>
          <w:kern w:val="2"/>
        </w:rPr>
        <w:t>chrony</w:t>
      </w:r>
    </w:p>
    <w:p>
      <w:pPr>
        <w:pStyle w:val="26"/>
        <w:rPr>
          <w:kern w:val="2"/>
        </w:rPr>
      </w:pPr>
      <w:r>
        <w:rPr>
          <w:kern w:val="2"/>
        </w:rPr>
        <w:t>abrt</w:t>
      </w:r>
    </w:p>
    <w:p>
      <w:pPr>
        <w:pStyle w:val="26"/>
        <w:rPr>
          <w:kern w:val="2"/>
        </w:rPr>
      </w:pPr>
      <w:r>
        <w:rPr>
          <w:kern w:val="2"/>
        </w:rPr>
        <w:t>pulse</w:t>
      </w:r>
    </w:p>
    <w:p>
      <w:pPr>
        <w:pStyle w:val="26"/>
        <w:rPr>
          <w:kern w:val="2"/>
        </w:rPr>
      </w:pPr>
      <w:r>
        <w:rPr>
          <w:kern w:val="2"/>
        </w:rPr>
        <w:t>gdm</w:t>
      </w:r>
    </w:p>
    <w:p>
      <w:pPr>
        <w:pStyle w:val="26"/>
        <w:rPr>
          <w:kern w:val="2"/>
        </w:rPr>
      </w:pPr>
      <w:r>
        <w:rPr>
          <w:kern w:val="2"/>
        </w:rPr>
        <w:t>gnome-initial-setup</w:t>
      </w:r>
    </w:p>
    <w:p>
      <w:pPr>
        <w:pStyle w:val="26"/>
        <w:rPr>
          <w:kern w:val="2"/>
        </w:rPr>
      </w:pPr>
      <w:r>
        <w:rPr>
          <w:kern w:val="2"/>
        </w:rPr>
        <w:t>postfix</w:t>
      </w:r>
    </w:p>
    <w:p>
      <w:pPr>
        <w:pStyle w:val="26"/>
        <w:rPr>
          <w:kern w:val="2"/>
        </w:rPr>
      </w:pPr>
      <w:r>
        <w:rPr>
          <w:kern w:val="2"/>
        </w:rPr>
        <w:t>sshd</w:t>
      </w:r>
    </w:p>
    <w:p>
      <w:pPr>
        <w:pStyle w:val="26"/>
        <w:rPr>
          <w:kern w:val="2"/>
        </w:rPr>
      </w:pPr>
      <w:r>
        <w:rPr>
          <w:kern w:val="2"/>
        </w:rPr>
        <w:t>tcpdump</w:t>
      </w:r>
    </w:p>
    <w:p>
      <w:pPr>
        <w:pStyle w:val="26"/>
        <w:rPr>
          <w:kern w:val="2"/>
        </w:rPr>
      </w:pPr>
      <w:r>
        <w:rPr>
          <w:kern w:val="2"/>
        </w:rPr>
        <w:t>linuxprobe</w:t>
      </w:r>
    </w:p>
    <w:p>
      <w:pPr>
        <w:pStyle w:val="59"/>
        <w:spacing w:after="90"/>
        <w:rPr>
          <w:kern w:val="2"/>
        </w:rPr>
      </w:pPr>
    </w:p>
    <w:p>
      <w:pPr>
        <w:pStyle w:val="5"/>
        <w:rPr>
          <w:kern w:val="2"/>
        </w:rPr>
      </w:pPr>
      <w:r>
        <w:rPr>
          <w:bCs w:val="0"/>
          <w:color w:val="000000"/>
          <w:kern w:val="2"/>
        </w:rPr>
        <w:t>9．diff</w:t>
      </w:r>
      <w:r>
        <w:rPr>
          <w:rFonts w:hint="eastAsia"/>
          <w:bCs w:val="0"/>
          <w:color w:val="000000"/>
          <w:kern w:val="2"/>
        </w:rPr>
        <w:t>命令  比较文本差异</w:t>
      </w:r>
    </w:p>
    <w:p>
      <w:pPr>
        <w:rPr>
          <w:kern w:val="2"/>
        </w:rPr>
      </w:pPr>
      <w:r>
        <w:rPr>
          <w:color w:val="000000"/>
          <w:kern w:val="2"/>
          <w:szCs w:val="21"/>
        </w:rPr>
        <w:t>diff</w:t>
      </w:r>
      <w:r>
        <w:rPr>
          <w:rFonts w:hint="eastAsia"/>
          <w:color w:val="000000"/>
          <w:kern w:val="2"/>
          <w:szCs w:val="21"/>
        </w:rPr>
        <w:t>命令用于比较多个文本文件的差异，格式为“</w:t>
      </w:r>
      <w:r>
        <w:rPr>
          <w:color w:val="000000"/>
          <w:kern w:val="2"/>
          <w:szCs w:val="21"/>
        </w:rPr>
        <w:t>diff [</w:t>
      </w:r>
      <w:r>
        <w:rPr>
          <w:rFonts w:hint="eastAsia"/>
          <w:color w:val="000000"/>
          <w:kern w:val="2"/>
          <w:szCs w:val="21"/>
        </w:rPr>
        <w:t>参数</w:t>
      </w:r>
      <w:r>
        <w:rPr>
          <w:color w:val="000000"/>
          <w:kern w:val="2"/>
          <w:szCs w:val="21"/>
        </w:rPr>
        <w:t xml:space="preserve">] </w:t>
      </w:r>
      <w:r>
        <w:rPr>
          <w:rFonts w:hint="eastAsia"/>
          <w:color w:val="000000"/>
          <w:kern w:val="2"/>
          <w:szCs w:val="21"/>
        </w:rPr>
        <w:t>文件”。</w:t>
      </w:r>
    </w:p>
    <w:p>
      <w:pPr>
        <w:rPr>
          <w:kern w:val="2"/>
        </w:rPr>
      </w:pPr>
      <w:r>
        <w:rPr>
          <w:rFonts w:hint="eastAsia"/>
          <w:kern w:val="2"/>
        </w:rPr>
        <w:t>在使用</w:t>
      </w:r>
      <w:r>
        <w:rPr>
          <w:kern w:val="2"/>
        </w:rPr>
        <w:t>diff</w:t>
      </w:r>
      <w:r>
        <w:rPr>
          <w:rFonts w:hint="eastAsia"/>
          <w:kern w:val="2"/>
        </w:rPr>
        <w:t>命令时，不仅可以使用</w:t>
      </w:r>
      <w:r>
        <w:rPr>
          <w:kern w:val="2"/>
        </w:rPr>
        <w:t>--brief</w:t>
      </w:r>
      <w:r>
        <w:rPr>
          <w:rFonts w:hint="eastAsia"/>
          <w:kern w:val="2"/>
        </w:rPr>
        <w:t>参数来确认两个文件是否不同，还可以使用</w:t>
      </w:r>
      <w:r>
        <w:rPr>
          <w:kern w:val="2"/>
        </w:rPr>
        <w:t>-c</w:t>
      </w:r>
      <w:r>
        <w:rPr>
          <w:rFonts w:hint="eastAsia"/>
          <w:kern w:val="2"/>
        </w:rPr>
        <w:t>参数来详细比较出多个文件的差异之处，这绝对是判断文件是否被篡改的有力神器。例如，先使用</w:t>
      </w:r>
      <w:r>
        <w:rPr>
          <w:kern w:val="2"/>
        </w:rPr>
        <w:t>cat</w:t>
      </w:r>
      <w:r>
        <w:rPr>
          <w:rFonts w:hint="eastAsia"/>
          <w:kern w:val="2"/>
        </w:rPr>
        <w:t>命令分别查看</w:t>
      </w:r>
      <w:r>
        <w:rPr>
          <w:kern w:val="2"/>
        </w:rPr>
        <w:t>diff</w:t>
      </w:r>
      <w:r>
        <w:rPr>
          <w:rFonts w:ascii="宋体" w:eastAsia="宋体"/>
          <w:kern w:val="2"/>
        </w:rPr>
        <w:t>_</w:t>
      </w:r>
      <w:r>
        <w:rPr>
          <w:kern w:val="2"/>
        </w:rPr>
        <w:t>A.txt</w:t>
      </w:r>
      <w:r>
        <w:rPr>
          <w:rFonts w:hint="eastAsia"/>
          <w:kern w:val="2"/>
        </w:rPr>
        <w:t>和</w:t>
      </w:r>
      <w:r>
        <w:rPr>
          <w:kern w:val="2"/>
        </w:rPr>
        <w:t>diff</w:t>
      </w:r>
      <w:r>
        <w:rPr>
          <w:rFonts w:ascii="宋体" w:eastAsia="宋体"/>
          <w:kern w:val="2"/>
        </w:rPr>
        <w:t>_</w:t>
      </w:r>
      <w:r>
        <w:rPr>
          <w:kern w:val="2"/>
        </w:rPr>
        <w:t>B.txt</w:t>
      </w:r>
      <w:r>
        <w:rPr>
          <w:rFonts w:hint="eastAsia"/>
          <w:kern w:val="2"/>
        </w:rPr>
        <w:t>文件的内容，然后进行比较：</w:t>
      </w:r>
    </w:p>
    <w:p>
      <w:pPr>
        <w:pStyle w:val="58"/>
        <w:rPr>
          <w:kern w:val="2"/>
        </w:rPr>
      </w:pPr>
    </w:p>
    <w:p>
      <w:pPr>
        <w:pStyle w:val="26"/>
        <w:rPr>
          <w:kern w:val="2"/>
        </w:rPr>
      </w:pPr>
      <w:r>
        <w:rPr>
          <w:kern w:val="2"/>
        </w:rPr>
        <w:t>[root@linuxprobe ~]# cat diff</w:t>
      </w:r>
      <w:r>
        <w:rPr>
          <w:rFonts w:ascii="宋体"/>
          <w:kern w:val="2"/>
        </w:rPr>
        <w:t>_</w:t>
      </w:r>
      <w:r>
        <w:rPr>
          <w:kern w:val="2"/>
        </w:rPr>
        <w:t>A.txt</w:t>
      </w:r>
    </w:p>
    <w:p>
      <w:pPr>
        <w:pStyle w:val="26"/>
        <w:rPr>
          <w:kern w:val="2"/>
        </w:rPr>
      </w:pPr>
      <w:r>
        <w:rPr>
          <w:kern w:val="2"/>
        </w:rPr>
        <w:t>Welcome to linuxprobe.com</w:t>
      </w:r>
    </w:p>
    <w:p>
      <w:pPr>
        <w:pStyle w:val="26"/>
        <w:rPr>
          <w:kern w:val="2"/>
        </w:rPr>
      </w:pPr>
      <w:r>
        <w:rPr>
          <w:kern w:val="2"/>
        </w:rPr>
        <w:t>Red Hat certified</w:t>
      </w:r>
    </w:p>
    <w:p>
      <w:pPr>
        <w:pStyle w:val="26"/>
        <w:rPr>
          <w:kern w:val="2"/>
        </w:rPr>
      </w:pPr>
      <w:r>
        <w:rPr>
          <w:kern w:val="2"/>
        </w:rPr>
        <w:t>Free Linux Lessons</w:t>
      </w:r>
    </w:p>
    <w:p>
      <w:pPr>
        <w:pStyle w:val="26"/>
        <w:rPr>
          <w:kern w:val="2"/>
        </w:rPr>
      </w:pPr>
      <w:r>
        <w:rPr>
          <w:kern w:val="2"/>
        </w:rPr>
        <w:t>Professional guidance</w:t>
      </w:r>
    </w:p>
    <w:p>
      <w:pPr>
        <w:pStyle w:val="26"/>
        <w:rPr>
          <w:kern w:val="2"/>
        </w:rPr>
      </w:pPr>
      <w:r>
        <w:rPr>
          <w:kern w:val="2"/>
        </w:rPr>
        <w:t>Linux Course</w:t>
      </w:r>
    </w:p>
    <w:p>
      <w:pPr>
        <w:pStyle w:val="26"/>
        <w:rPr>
          <w:kern w:val="2"/>
        </w:rPr>
      </w:pPr>
      <w:r>
        <w:rPr>
          <w:kern w:val="2"/>
        </w:rPr>
        <w:t>[root@linuxprobe ~]# cat diff</w:t>
      </w:r>
      <w:r>
        <w:rPr>
          <w:rFonts w:ascii="宋体"/>
          <w:kern w:val="2"/>
        </w:rPr>
        <w:t>_</w:t>
      </w:r>
      <w:r>
        <w:rPr>
          <w:kern w:val="2"/>
        </w:rPr>
        <w:t>B.txt</w:t>
      </w:r>
    </w:p>
    <w:p>
      <w:pPr>
        <w:pStyle w:val="26"/>
        <w:rPr>
          <w:kern w:val="2"/>
        </w:rPr>
      </w:pPr>
      <w:r>
        <w:rPr>
          <w:kern w:val="2"/>
        </w:rPr>
        <w:t>Welcome tooo linuxprobe.com</w:t>
      </w:r>
    </w:p>
    <w:p>
      <w:pPr>
        <w:pStyle w:val="26"/>
        <w:rPr>
          <w:kern w:val="2"/>
        </w:rPr>
      </w:pPr>
    </w:p>
    <w:p>
      <w:pPr>
        <w:pStyle w:val="26"/>
        <w:rPr>
          <w:kern w:val="2"/>
        </w:rPr>
      </w:pPr>
      <w:r>
        <w:rPr>
          <w:kern w:val="2"/>
        </w:rPr>
        <w:t>Red Hat certified</w:t>
      </w:r>
    </w:p>
    <w:p>
      <w:pPr>
        <w:pStyle w:val="26"/>
        <w:rPr>
          <w:kern w:val="2"/>
        </w:rPr>
      </w:pPr>
      <w:r>
        <w:rPr>
          <w:kern w:val="2"/>
        </w:rPr>
        <w:t>Free Linux LeSSonS</w:t>
      </w:r>
    </w:p>
    <w:p>
      <w:pPr>
        <w:pStyle w:val="26"/>
        <w:rPr>
          <w:kern w:val="2"/>
        </w:rPr>
      </w:pPr>
      <w:r>
        <w:rPr>
          <w:kern w:val="2"/>
        </w:rPr>
        <w:t>////////.....////////</w:t>
      </w:r>
    </w:p>
    <w:p>
      <w:pPr>
        <w:pStyle w:val="26"/>
        <w:rPr>
          <w:kern w:val="2"/>
        </w:rPr>
      </w:pPr>
      <w:r>
        <w:rPr>
          <w:kern w:val="2"/>
        </w:rPr>
        <w:t>Professional guidance</w:t>
      </w:r>
    </w:p>
    <w:p>
      <w:pPr>
        <w:pStyle w:val="26"/>
        <w:rPr>
          <w:kern w:val="2"/>
        </w:rPr>
      </w:pPr>
      <w:r>
        <w:rPr>
          <w:kern w:val="2"/>
        </w:rPr>
        <w:t>Linux Course</w:t>
      </w:r>
    </w:p>
    <w:p>
      <w:pPr>
        <w:pStyle w:val="59"/>
        <w:spacing w:after="90"/>
        <w:rPr>
          <w:kern w:val="2"/>
        </w:rPr>
      </w:pPr>
    </w:p>
    <w:p>
      <w:pPr>
        <w:rPr>
          <w:kern w:val="2"/>
        </w:rPr>
      </w:pPr>
      <w:r>
        <w:rPr>
          <w:rFonts w:hint="eastAsia"/>
          <w:color w:val="000000"/>
          <w:kern w:val="2"/>
          <w:szCs w:val="21"/>
        </w:rPr>
        <w:t>接下来使用</w:t>
      </w:r>
      <w:r>
        <w:rPr>
          <w:color w:val="000000"/>
          <w:kern w:val="2"/>
          <w:szCs w:val="21"/>
        </w:rPr>
        <w:t>diff --brief</w:t>
      </w:r>
      <w:r>
        <w:rPr>
          <w:rFonts w:hint="eastAsia"/>
          <w:color w:val="000000"/>
          <w:kern w:val="2"/>
          <w:szCs w:val="21"/>
        </w:rPr>
        <w:t>命令显示比较后的结果，判断文件是否相同：</w:t>
      </w:r>
    </w:p>
    <w:p>
      <w:pPr>
        <w:pStyle w:val="58"/>
        <w:rPr>
          <w:kern w:val="2"/>
        </w:rPr>
      </w:pPr>
    </w:p>
    <w:p>
      <w:pPr>
        <w:pStyle w:val="26"/>
        <w:rPr>
          <w:kern w:val="2"/>
        </w:rPr>
      </w:pPr>
      <w:r>
        <w:rPr>
          <w:kern w:val="2"/>
        </w:rPr>
        <w:t>[root@linuxprobe ~]# diff --brief diff</w:t>
      </w:r>
      <w:r>
        <w:rPr>
          <w:rFonts w:ascii="宋体"/>
          <w:kern w:val="2"/>
        </w:rPr>
        <w:t>_</w:t>
      </w:r>
      <w:r>
        <w:rPr>
          <w:kern w:val="2"/>
        </w:rPr>
        <w:t>A.txt diff</w:t>
      </w:r>
      <w:r>
        <w:rPr>
          <w:rFonts w:ascii="宋体"/>
          <w:kern w:val="2"/>
        </w:rPr>
        <w:t>_</w:t>
      </w:r>
      <w:r>
        <w:rPr>
          <w:kern w:val="2"/>
        </w:rPr>
        <w:t>B.txt</w:t>
      </w:r>
    </w:p>
    <w:p>
      <w:pPr>
        <w:pStyle w:val="26"/>
        <w:rPr>
          <w:kern w:val="2"/>
        </w:rPr>
      </w:pPr>
      <w:r>
        <w:rPr>
          <w:kern w:val="2"/>
        </w:rPr>
        <w:t>Files diff</w:t>
      </w:r>
      <w:r>
        <w:rPr>
          <w:rFonts w:ascii="宋体"/>
          <w:kern w:val="2"/>
        </w:rPr>
        <w:t>_</w:t>
      </w:r>
      <w:r>
        <w:rPr>
          <w:kern w:val="2"/>
        </w:rPr>
        <w:t>A.txt and diff</w:t>
      </w:r>
      <w:r>
        <w:rPr>
          <w:rFonts w:ascii="宋体"/>
          <w:kern w:val="2"/>
        </w:rPr>
        <w:t>_</w:t>
      </w:r>
      <w:r>
        <w:rPr>
          <w:kern w:val="2"/>
        </w:rPr>
        <w:t>B.txt differ</w:t>
      </w:r>
    </w:p>
    <w:p>
      <w:pPr>
        <w:pStyle w:val="59"/>
        <w:spacing w:after="90"/>
        <w:rPr>
          <w:kern w:val="2"/>
        </w:rPr>
      </w:pPr>
    </w:p>
    <w:p>
      <w:pPr>
        <w:rPr>
          <w:kern w:val="2"/>
        </w:rPr>
      </w:pPr>
      <w:r>
        <w:rPr>
          <w:rFonts w:hint="eastAsia"/>
          <w:color w:val="000000"/>
          <w:kern w:val="2"/>
          <w:szCs w:val="21"/>
        </w:rPr>
        <w:t>最后使用带有</w:t>
      </w:r>
      <w:r>
        <w:rPr>
          <w:color w:val="000000"/>
          <w:kern w:val="2"/>
          <w:szCs w:val="21"/>
        </w:rPr>
        <w:t>-c</w:t>
      </w:r>
      <w:r>
        <w:rPr>
          <w:rFonts w:hint="eastAsia"/>
          <w:color w:val="000000"/>
          <w:kern w:val="2"/>
          <w:szCs w:val="21"/>
        </w:rPr>
        <w:t>参数的</w:t>
      </w:r>
      <w:r>
        <w:rPr>
          <w:color w:val="000000"/>
          <w:kern w:val="2"/>
          <w:szCs w:val="21"/>
        </w:rPr>
        <w:t>diff</w:t>
      </w:r>
      <w:r>
        <w:rPr>
          <w:rFonts w:hint="eastAsia"/>
          <w:color w:val="000000"/>
          <w:kern w:val="2"/>
          <w:szCs w:val="21"/>
        </w:rPr>
        <w:t>命令来描述文件内容具体的不同：</w:t>
      </w:r>
    </w:p>
    <w:p>
      <w:pPr>
        <w:pStyle w:val="58"/>
        <w:rPr>
          <w:kern w:val="2"/>
        </w:rPr>
      </w:pPr>
    </w:p>
    <w:p>
      <w:pPr>
        <w:pStyle w:val="26"/>
        <w:rPr>
          <w:kern w:val="2"/>
        </w:rPr>
      </w:pPr>
      <w:r>
        <w:rPr>
          <w:kern w:val="2"/>
        </w:rPr>
        <w:t>[root@linuxprobe ~]# diff -c diff</w:t>
      </w:r>
      <w:r>
        <w:rPr>
          <w:rFonts w:ascii="宋体"/>
          <w:kern w:val="2"/>
        </w:rPr>
        <w:t>_</w:t>
      </w:r>
      <w:r>
        <w:rPr>
          <w:kern w:val="2"/>
        </w:rPr>
        <w:t>A.txt diff</w:t>
      </w:r>
      <w:r>
        <w:rPr>
          <w:rFonts w:ascii="宋体"/>
          <w:kern w:val="2"/>
        </w:rPr>
        <w:t>_</w:t>
      </w:r>
      <w:r>
        <w:rPr>
          <w:kern w:val="2"/>
        </w:rPr>
        <w:t>B.txt</w:t>
      </w:r>
    </w:p>
    <w:p>
      <w:pPr>
        <w:pStyle w:val="26"/>
        <w:rPr>
          <w:kern w:val="2"/>
        </w:rPr>
      </w:pPr>
      <w:r>
        <w:rPr>
          <w:kern w:val="2"/>
        </w:rPr>
        <w:t>*** diff</w:t>
      </w:r>
      <w:r>
        <w:rPr>
          <w:rFonts w:ascii="宋体"/>
          <w:kern w:val="2"/>
        </w:rPr>
        <w:t>_</w:t>
      </w:r>
      <w:r>
        <w:rPr>
          <w:kern w:val="2"/>
        </w:rPr>
        <w:t>A.txt 2017-08-30 18:07:45.230864626 +0800</w:t>
      </w:r>
    </w:p>
    <w:p>
      <w:pPr>
        <w:pStyle w:val="26"/>
        <w:rPr>
          <w:kern w:val="2"/>
        </w:rPr>
      </w:pPr>
      <w:r>
        <w:rPr>
          <w:kern w:val="2"/>
        </w:rPr>
        <w:t>--- diff</w:t>
      </w:r>
      <w:r>
        <w:rPr>
          <w:rFonts w:ascii="宋体"/>
          <w:kern w:val="2"/>
        </w:rPr>
        <w:t>_</w:t>
      </w:r>
      <w:r>
        <w:rPr>
          <w:kern w:val="2"/>
        </w:rPr>
        <w:t>B.txt 2017-08-30 18:08:52.203860389 +0800</w:t>
      </w:r>
    </w:p>
    <w:p>
      <w:pPr>
        <w:pStyle w:val="26"/>
        <w:rPr>
          <w:kern w:val="2"/>
        </w:rPr>
      </w:pPr>
      <w:r>
        <w:rPr>
          <w:kern w:val="2"/>
        </w:rPr>
        <w:t>***************</w:t>
      </w:r>
    </w:p>
    <w:p>
      <w:pPr>
        <w:pStyle w:val="26"/>
        <w:rPr>
          <w:kern w:val="2"/>
        </w:rPr>
      </w:pPr>
      <w:r>
        <w:rPr>
          <w:kern w:val="2"/>
        </w:rPr>
        <w:t>*** 1,5 ****</w:t>
      </w:r>
    </w:p>
    <w:p>
      <w:pPr>
        <w:pStyle w:val="26"/>
        <w:rPr>
          <w:kern w:val="2"/>
        </w:rPr>
      </w:pPr>
      <w:r>
        <w:rPr>
          <w:kern w:val="2"/>
        </w:rPr>
        <w:t>! Welcome to linuxprobe.com</w:t>
      </w:r>
    </w:p>
    <w:p>
      <w:pPr>
        <w:pStyle w:val="26"/>
        <w:rPr>
          <w:kern w:val="2"/>
        </w:rPr>
      </w:pPr>
      <w:r>
        <w:rPr>
          <w:kern w:val="2"/>
        </w:rPr>
        <w:t>Red Hat certified</w:t>
      </w:r>
    </w:p>
    <w:p>
      <w:pPr>
        <w:pStyle w:val="26"/>
        <w:rPr>
          <w:kern w:val="2"/>
        </w:rPr>
      </w:pPr>
      <w:r>
        <w:rPr>
          <w:kern w:val="2"/>
        </w:rPr>
        <w:t>! Free Linux Lessons</w:t>
      </w:r>
    </w:p>
    <w:p>
      <w:pPr>
        <w:pStyle w:val="26"/>
        <w:rPr>
          <w:kern w:val="2"/>
        </w:rPr>
      </w:pPr>
      <w:r>
        <w:rPr>
          <w:kern w:val="2"/>
        </w:rPr>
        <w:t>Professional guidance</w:t>
      </w:r>
    </w:p>
    <w:p>
      <w:pPr>
        <w:pStyle w:val="26"/>
        <w:rPr>
          <w:kern w:val="2"/>
        </w:rPr>
      </w:pPr>
      <w:r>
        <w:rPr>
          <w:kern w:val="2"/>
        </w:rPr>
        <w:t>Linux Course</w:t>
      </w:r>
    </w:p>
    <w:p>
      <w:pPr>
        <w:pStyle w:val="26"/>
        <w:rPr>
          <w:kern w:val="2"/>
        </w:rPr>
      </w:pPr>
      <w:r>
        <w:rPr>
          <w:kern w:val="2"/>
        </w:rPr>
        <w:t>--- 1,7 ----</w:t>
      </w:r>
    </w:p>
    <w:p>
      <w:pPr>
        <w:pStyle w:val="26"/>
        <w:rPr>
          <w:kern w:val="2"/>
        </w:rPr>
      </w:pPr>
      <w:r>
        <w:rPr>
          <w:kern w:val="2"/>
        </w:rPr>
        <w:t>! Welcome tooo linuxprobe.com</w:t>
      </w:r>
    </w:p>
    <w:p>
      <w:pPr>
        <w:pStyle w:val="26"/>
        <w:rPr>
          <w:kern w:val="2"/>
        </w:rPr>
      </w:pPr>
      <w:r>
        <w:rPr>
          <w:kern w:val="2"/>
        </w:rPr>
        <w:t>!</w:t>
      </w:r>
    </w:p>
    <w:p>
      <w:pPr>
        <w:pStyle w:val="26"/>
        <w:rPr>
          <w:kern w:val="2"/>
        </w:rPr>
      </w:pPr>
      <w:r>
        <w:rPr>
          <w:kern w:val="2"/>
        </w:rPr>
        <w:t>Red Hat certified</w:t>
      </w:r>
    </w:p>
    <w:p>
      <w:pPr>
        <w:pStyle w:val="26"/>
        <w:rPr>
          <w:kern w:val="2"/>
        </w:rPr>
      </w:pPr>
      <w:r>
        <w:rPr>
          <w:kern w:val="2"/>
        </w:rPr>
        <w:t>! Free Linux LeSSonS</w:t>
      </w:r>
    </w:p>
    <w:p>
      <w:pPr>
        <w:pStyle w:val="26"/>
        <w:rPr>
          <w:kern w:val="2"/>
        </w:rPr>
      </w:pPr>
      <w:r>
        <w:rPr>
          <w:kern w:val="2"/>
        </w:rPr>
        <w:t>! ////////.....////////</w:t>
      </w:r>
    </w:p>
    <w:p>
      <w:pPr>
        <w:pStyle w:val="26"/>
        <w:rPr>
          <w:kern w:val="2"/>
        </w:rPr>
      </w:pPr>
      <w:r>
        <w:rPr>
          <w:kern w:val="2"/>
        </w:rPr>
        <w:t>Professional guidance</w:t>
      </w:r>
    </w:p>
    <w:p>
      <w:pPr>
        <w:pStyle w:val="26"/>
        <w:rPr>
          <w:kern w:val="2"/>
        </w:rPr>
      </w:pPr>
      <w:r>
        <w:rPr>
          <w:kern w:val="2"/>
        </w:rPr>
        <w:t>Linux Course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2.7</w:t>
            </w:r>
            <w:r>
              <w:rPr>
                <w:color w:val="000000"/>
                <w:kern w:val="2"/>
                <w:szCs w:val="21"/>
              </w:rPr>
              <w:t xml:space="preserve">  </w:t>
            </w:r>
            <w:r>
              <w:rPr>
                <w:rFonts w:hint="eastAsia"/>
                <w:color w:val="000000"/>
                <w:kern w:val="2"/>
              </w:rPr>
              <w:t>文件目录管理命令</w:t>
            </w:r>
          </w:p>
        </w:tc>
      </w:tr>
    </w:tbl>
    <w:p>
      <w:pPr>
        <w:pStyle w:val="56"/>
        <w:rPr>
          <w:kern w:val="2"/>
        </w:rPr>
      </w:pPr>
    </w:p>
    <w:p>
      <w:pPr>
        <w:rPr>
          <w:kern w:val="2"/>
        </w:rPr>
      </w:pPr>
      <w:r>
        <w:rPr>
          <w:rFonts w:hint="eastAsia"/>
          <w:color w:val="000000"/>
          <w:kern w:val="2"/>
          <w:szCs w:val="21"/>
        </w:rPr>
        <w:t>目前为止，我们学习</w:t>
      </w:r>
      <w:r>
        <w:rPr>
          <w:color w:val="000000"/>
          <w:kern w:val="2"/>
          <w:szCs w:val="21"/>
        </w:rPr>
        <w:t>Linux</w:t>
      </w:r>
      <w:r>
        <w:rPr>
          <w:rFonts w:hint="eastAsia"/>
          <w:color w:val="000000"/>
          <w:kern w:val="2"/>
          <w:szCs w:val="21"/>
        </w:rPr>
        <w:t>命令就像是在夯实地基，虽然表面上暂时还看不到成果，但其实大家的内功已经相当雄厚了。在</w:t>
      </w:r>
      <w:r>
        <w:rPr>
          <w:color w:val="000000"/>
          <w:kern w:val="2"/>
          <w:szCs w:val="21"/>
        </w:rPr>
        <w:t>Linux</w:t>
      </w:r>
      <w:r>
        <w:rPr>
          <w:rFonts w:hint="eastAsia"/>
          <w:color w:val="000000"/>
          <w:kern w:val="2"/>
          <w:szCs w:val="21"/>
        </w:rPr>
        <w:t>系统的日常运维工作中，还需要掌握对文件的创建、修改、复制、剪切、更名与删除等操作。</w:t>
      </w:r>
    </w:p>
    <w:p>
      <w:pPr>
        <w:pStyle w:val="5"/>
        <w:rPr>
          <w:kern w:val="2"/>
        </w:rPr>
      </w:pPr>
      <w:r>
        <w:rPr>
          <w:bCs w:val="0"/>
          <w:color w:val="000000"/>
          <w:kern w:val="2"/>
        </w:rPr>
        <w:t>1．touch</w:t>
      </w:r>
      <w:r>
        <w:rPr>
          <w:rFonts w:hint="eastAsia"/>
          <w:bCs w:val="0"/>
          <w:color w:val="000000"/>
          <w:kern w:val="2"/>
        </w:rPr>
        <w:t>命令  新建文件</w:t>
      </w:r>
    </w:p>
    <w:p>
      <w:pPr>
        <w:rPr>
          <w:kern w:val="2"/>
        </w:rPr>
      </w:pPr>
      <w:r>
        <w:rPr>
          <w:color w:val="000000"/>
          <w:kern w:val="2"/>
          <w:szCs w:val="21"/>
        </w:rPr>
        <w:t>touch</w:t>
      </w:r>
      <w:r>
        <w:rPr>
          <w:rFonts w:hint="eastAsia"/>
          <w:color w:val="000000"/>
          <w:kern w:val="2"/>
          <w:szCs w:val="21"/>
        </w:rPr>
        <w:t>命令用于创建空白文件或设置文件的时间，格式为“</w:t>
      </w:r>
      <w:r>
        <w:rPr>
          <w:color w:val="000000"/>
          <w:kern w:val="2"/>
          <w:szCs w:val="21"/>
        </w:rPr>
        <w:t>touch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pPr>
        <w:rPr>
          <w:spacing w:val="4"/>
          <w:kern w:val="2"/>
        </w:rPr>
      </w:pPr>
      <w:r>
        <w:rPr>
          <w:rFonts w:hint="eastAsia"/>
          <w:spacing w:val="4"/>
          <w:kern w:val="2"/>
        </w:rPr>
        <w:t>在创建空白的文本文件方面，这个</w:t>
      </w:r>
      <w:r>
        <w:rPr>
          <w:spacing w:val="4"/>
          <w:kern w:val="2"/>
        </w:rPr>
        <w:t>touch</w:t>
      </w:r>
      <w:r>
        <w:rPr>
          <w:rFonts w:hint="eastAsia"/>
          <w:spacing w:val="4"/>
          <w:kern w:val="2"/>
        </w:rPr>
        <w:t>命令相当简捷，简捷到没有必要铺开去讲。比如，</w:t>
      </w:r>
      <w:r>
        <w:rPr>
          <w:spacing w:val="4"/>
          <w:kern w:val="2"/>
        </w:rPr>
        <w:t>touch linuxprobe</w:t>
      </w:r>
      <w:r>
        <w:rPr>
          <w:rFonts w:hint="eastAsia"/>
          <w:spacing w:val="4"/>
          <w:kern w:val="2"/>
        </w:rPr>
        <w:t>命令可以创建出一个名为</w:t>
      </w:r>
      <w:r>
        <w:rPr>
          <w:spacing w:val="4"/>
          <w:kern w:val="2"/>
        </w:rPr>
        <w:t>linuxprobe</w:t>
      </w:r>
      <w:r>
        <w:rPr>
          <w:rFonts w:hint="eastAsia"/>
          <w:spacing w:val="4"/>
          <w:kern w:val="2"/>
        </w:rPr>
        <w:t>的空白文本文件。对</w:t>
      </w:r>
      <w:r>
        <w:rPr>
          <w:spacing w:val="4"/>
          <w:kern w:val="2"/>
        </w:rPr>
        <w:t>touch</w:t>
      </w:r>
      <w:r>
        <w:rPr>
          <w:rFonts w:hint="eastAsia"/>
          <w:spacing w:val="4"/>
          <w:kern w:val="2"/>
        </w:rPr>
        <w:t>命令来讲，有难度的操作主要是体现在设置文件内容的修改时间（</w:t>
      </w:r>
      <w:r>
        <w:rPr>
          <w:spacing w:val="4"/>
          <w:kern w:val="2"/>
        </w:rPr>
        <w:t>mtime</w:t>
      </w:r>
      <w:r>
        <w:rPr>
          <w:rFonts w:hint="eastAsia"/>
          <w:spacing w:val="4"/>
          <w:kern w:val="2"/>
        </w:rPr>
        <w:t>）、文件权限或属性的更改时间（</w:t>
      </w:r>
      <w:r>
        <w:rPr>
          <w:spacing w:val="4"/>
          <w:kern w:val="2"/>
        </w:rPr>
        <w:t>ctime</w:t>
      </w:r>
      <w:r>
        <w:rPr>
          <w:rFonts w:hint="eastAsia"/>
          <w:spacing w:val="4"/>
          <w:kern w:val="2"/>
        </w:rPr>
        <w:t>）与文件的读取时间（</w:t>
      </w:r>
      <w:r>
        <w:rPr>
          <w:spacing w:val="4"/>
          <w:kern w:val="2"/>
        </w:rPr>
        <w:t>atime</w:t>
      </w:r>
      <w:r>
        <w:rPr>
          <w:rFonts w:hint="eastAsia"/>
          <w:spacing w:val="4"/>
          <w:kern w:val="2"/>
        </w:rPr>
        <w:t>）上面。</w:t>
      </w:r>
      <w:r>
        <w:rPr>
          <w:spacing w:val="4"/>
          <w:kern w:val="2"/>
        </w:rPr>
        <w:t>touch</w:t>
      </w:r>
      <w:r>
        <w:rPr>
          <w:rFonts w:hint="eastAsia"/>
          <w:spacing w:val="4"/>
          <w:kern w:val="2"/>
        </w:rPr>
        <w:t>命令的参数及其作用如表</w:t>
      </w:r>
      <w:r>
        <w:rPr>
          <w:spacing w:val="4"/>
          <w:kern w:val="2"/>
        </w:rPr>
        <w:t>2-11</w:t>
      </w:r>
      <w:r>
        <w:rPr>
          <w:rFonts w:hint="eastAsia"/>
          <w:spacing w:val="4"/>
          <w:kern w:val="2"/>
        </w:rPr>
        <w:t>所示。</w:t>
      </w:r>
    </w:p>
    <w:p>
      <w:pPr>
        <w:pStyle w:val="27"/>
        <w:rPr>
          <w:kern w:val="2"/>
        </w:rPr>
      </w:pPr>
      <w:r>
        <w:rPr>
          <w:rFonts w:hint="eastAsia"/>
          <w:kern w:val="2"/>
        </w:rPr>
        <w:t>表</w:t>
      </w:r>
      <w:r>
        <w:rPr>
          <w:kern w:val="2"/>
        </w:rPr>
        <w:t>2-11</w:t>
      </w:r>
      <w:r>
        <w:rPr>
          <w:kern w:val="2"/>
        </w:rPr>
        <w:tab/>
      </w:r>
      <w:r>
        <w:rPr>
          <w:kern w:val="2"/>
        </w:rPr>
        <w:t>touch</w:t>
      </w:r>
      <w:r>
        <w:rPr>
          <w:rFonts w:hint="eastAsia"/>
          <w:kern w:val="2"/>
        </w:rPr>
        <w:t>命令的参数及其作用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945"/>
        <w:gridCol w:w="511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4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11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45" w:type="dxa"/>
            <w:tcBorders>
              <w:top w:val="single" w:color="000000" w:sz="4" w:space="0"/>
            </w:tcBorders>
            <w:vAlign w:val="center"/>
          </w:tcPr>
          <w:p>
            <w:pPr>
              <w:pStyle w:val="57"/>
              <w:rPr>
                <w:kern w:val="2"/>
              </w:rPr>
            </w:pPr>
            <w:r>
              <w:rPr>
                <w:kern w:val="2"/>
              </w:rPr>
              <w:t>-a</w:t>
            </w:r>
          </w:p>
        </w:tc>
        <w:tc>
          <w:tcPr>
            <w:tcW w:w="5116" w:type="dxa"/>
            <w:tcBorders>
              <w:top w:val="single" w:color="000000" w:sz="4" w:space="0"/>
            </w:tcBorders>
            <w:vAlign w:val="center"/>
          </w:tcPr>
          <w:p>
            <w:pPr>
              <w:pStyle w:val="28"/>
              <w:rPr>
                <w:kern w:val="2"/>
              </w:rPr>
            </w:pPr>
            <w:r>
              <w:rPr>
                <w:rFonts w:hint="eastAsia"/>
                <w:kern w:val="2"/>
              </w:rPr>
              <w:t>仅修改“读取时间”（</w:t>
            </w:r>
            <w:r>
              <w:rPr>
                <w:kern w:val="2"/>
              </w:rPr>
              <w:t>atime</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45" w:type="dxa"/>
            <w:vAlign w:val="center"/>
          </w:tcPr>
          <w:p>
            <w:pPr>
              <w:pStyle w:val="57"/>
              <w:rPr>
                <w:kern w:val="2"/>
              </w:rPr>
            </w:pPr>
            <w:r>
              <w:rPr>
                <w:kern w:val="2"/>
              </w:rPr>
              <w:t>-m</w:t>
            </w:r>
          </w:p>
        </w:tc>
        <w:tc>
          <w:tcPr>
            <w:tcW w:w="5116" w:type="dxa"/>
            <w:vAlign w:val="center"/>
          </w:tcPr>
          <w:p>
            <w:pPr>
              <w:pStyle w:val="28"/>
              <w:rPr>
                <w:kern w:val="2"/>
              </w:rPr>
            </w:pPr>
            <w:r>
              <w:rPr>
                <w:rFonts w:hint="eastAsia"/>
                <w:kern w:val="2"/>
              </w:rPr>
              <w:t>仅修改“修改时间”（</w:t>
            </w:r>
            <w:r>
              <w:rPr>
                <w:kern w:val="2"/>
              </w:rPr>
              <w:t>mtime</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45" w:type="dxa"/>
            <w:vAlign w:val="center"/>
          </w:tcPr>
          <w:p>
            <w:pPr>
              <w:pStyle w:val="57"/>
              <w:rPr>
                <w:kern w:val="2"/>
              </w:rPr>
            </w:pPr>
            <w:r>
              <w:rPr>
                <w:kern w:val="2"/>
              </w:rPr>
              <w:t>-d</w:t>
            </w:r>
          </w:p>
        </w:tc>
        <w:tc>
          <w:tcPr>
            <w:tcW w:w="5116" w:type="dxa"/>
            <w:vAlign w:val="center"/>
          </w:tcPr>
          <w:p>
            <w:pPr>
              <w:pStyle w:val="28"/>
              <w:rPr>
                <w:kern w:val="2"/>
              </w:rPr>
            </w:pPr>
            <w:r>
              <w:rPr>
                <w:rFonts w:hint="eastAsia"/>
                <w:kern w:val="2"/>
              </w:rPr>
              <w:t>同时修改</w:t>
            </w:r>
            <w:r>
              <w:rPr>
                <w:kern w:val="2"/>
              </w:rPr>
              <w:t>atime</w:t>
            </w:r>
            <w:r>
              <w:rPr>
                <w:rFonts w:hint="eastAsia"/>
                <w:kern w:val="2"/>
              </w:rPr>
              <w:t>与</w:t>
            </w:r>
            <w:r>
              <w:rPr>
                <w:kern w:val="2"/>
              </w:rPr>
              <w:t>mtime</w:t>
            </w:r>
          </w:p>
        </w:tc>
      </w:tr>
    </w:tbl>
    <w:p>
      <w:pPr>
        <w:rPr>
          <w:kern w:val="2"/>
        </w:rPr>
      </w:pPr>
      <w:r>
        <w:rPr>
          <w:rFonts w:hint="eastAsia"/>
          <w:color w:val="000000"/>
          <w:spacing w:val="-4"/>
          <w:kern w:val="2"/>
          <w:szCs w:val="21"/>
        </w:rPr>
        <w:t>接下来，我们先使用</w:t>
      </w:r>
      <w:r>
        <w:rPr>
          <w:color w:val="000000"/>
          <w:spacing w:val="-4"/>
          <w:kern w:val="2"/>
          <w:szCs w:val="21"/>
        </w:rPr>
        <w:t>ls</w:t>
      </w:r>
      <w:r>
        <w:rPr>
          <w:rFonts w:hint="eastAsia"/>
          <w:color w:val="000000"/>
          <w:spacing w:val="-4"/>
          <w:kern w:val="2"/>
          <w:szCs w:val="21"/>
        </w:rPr>
        <w:t>命令查看一个文件的修改时间，然后修改这个文件，最后再通过</w:t>
      </w:r>
      <w:r>
        <w:rPr>
          <w:color w:val="000000"/>
          <w:spacing w:val="-4"/>
          <w:kern w:val="2"/>
          <w:szCs w:val="21"/>
        </w:rPr>
        <w:t>touch</w:t>
      </w:r>
      <w:r>
        <w:rPr>
          <w:rFonts w:hint="eastAsia"/>
          <w:color w:val="000000"/>
          <w:spacing w:val="-4"/>
          <w:kern w:val="2"/>
          <w:szCs w:val="21"/>
        </w:rPr>
        <w:t>命令把修改后的文件时间设置成修改之前的时间（很多黑客就是这样做的呢）：</w:t>
      </w:r>
    </w:p>
    <w:p>
      <w:pPr>
        <w:pStyle w:val="58"/>
        <w:rPr>
          <w:kern w:val="2"/>
        </w:rPr>
      </w:pPr>
    </w:p>
    <w:p>
      <w:pPr>
        <w:pStyle w:val="26"/>
        <w:spacing w:line="210" w:lineRule="exact"/>
        <w:rPr>
          <w:kern w:val="2"/>
        </w:rPr>
      </w:pPr>
      <w:r>
        <w:rPr>
          <w:kern w:val="2"/>
        </w:rPr>
        <w:t>[root@linuxprobe ~]# ls -l anaconda-ks.cfg </w:t>
      </w:r>
    </w:p>
    <w:p>
      <w:pPr>
        <w:pStyle w:val="26"/>
        <w:spacing w:line="210" w:lineRule="exact"/>
        <w:rPr>
          <w:kern w:val="2"/>
        </w:rPr>
      </w:pPr>
      <w:r>
        <w:rPr>
          <w:kern w:val="2"/>
        </w:rPr>
        <w:t>-rw-------. 1 root root 1213 </w:t>
      </w:r>
      <w:r>
        <w:rPr>
          <w:b/>
          <w:bCs/>
          <w:kern w:val="2"/>
        </w:rPr>
        <w:t>May  4 15:44</w:t>
      </w:r>
      <w:r>
        <w:rPr>
          <w:kern w:val="2"/>
        </w:rPr>
        <w:t> anaconda-ks.cfg</w:t>
      </w:r>
    </w:p>
    <w:p>
      <w:pPr>
        <w:pStyle w:val="26"/>
        <w:spacing w:line="210" w:lineRule="exact"/>
        <w:rPr>
          <w:kern w:val="2"/>
        </w:rPr>
      </w:pPr>
      <w:r>
        <w:rPr>
          <w:kern w:val="2"/>
        </w:rPr>
        <w:t>[root@linuxprobe ~]# echo "Visit the LinuxProbe.com to learn linux skills" &gt;&gt; </w:t>
      </w:r>
    </w:p>
    <w:p>
      <w:pPr>
        <w:pStyle w:val="26"/>
        <w:spacing w:line="210" w:lineRule="exact"/>
        <w:rPr>
          <w:kern w:val="2"/>
        </w:rPr>
      </w:pPr>
      <w:r>
        <w:rPr>
          <w:kern w:val="2"/>
        </w:rPr>
        <w:t>anaconda-ks.cfg</w:t>
      </w:r>
    </w:p>
    <w:p>
      <w:pPr>
        <w:pStyle w:val="26"/>
        <w:spacing w:line="210" w:lineRule="exact"/>
        <w:rPr>
          <w:kern w:val="2"/>
        </w:rPr>
      </w:pPr>
      <w:r>
        <w:rPr>
          <w:kern w:val="2"/>
        </w:rPr>
        <w:t>[root@linuxprobe ~]# ls -l anaconda-ks.cfg</w:t>
      </w:r>
    </w:p>
    <w:p>
      <w:pPr>
        <w:pStyle w:val="26"/>
        <w:spacing w:line="210" w:lineRule="exact"/>
        <w:rPr>
          <w:kern w:val="2"/>
        </w:rPr>
      </w:pPr>
      <w:r>
        <w:rPr>
          <w:kern w:val="2"/>
        </w:rPr>
        <w:t>-rw-------. 1 root root 1260 </w:t>
      </w:r>
      <w:r>
        <w:rPr>
          <w:b/>
          <w:bCs/>
          <w:kern w:val="2"/>
        </w:rPr>
        <w:t>Aug  2 01:26</w:t>
      </w:r>
      <w:r>
        <w:rPr>
          <w:kern w:val="2"/>
        </w:rPr>
        <w:t> anaconda-ks.cfg</w:t>
      </w:r>
    </w:p>
    <w:p>
      <w:pPr>
        <w:pStyle w:val="26"/>
        <w:spacing w:line="210" w:lineRule="exact"/>
        <w:rPr>
          <w:kern w:val="2"/>
        </w:rPr>
      </w:pPr>
      <w:r>
        <w:rPr>
          <w:kern w:val="2"/>
        </w:rPr>
        <w:t>[root@linuxprobe ~]# touch -d "2017-05-04 15:44" anaconda-ks.cfg </w:t>
      </w:r>
    </w:p>
    <w:p>
      <w:pPr>
        <w:pStyle w:val="26"/>
        <w:spacing w:line="210" w:lineRule="exact"/>
        <w:rPr>
          <w:kern w:val="2"/>
        </w:rPr>
      </w:pPr>
      <w:r>
        <w:rPr>
          <w:kern w:val="2"/>
        </w:rPr>
        <w:t>[root@linuxprobe ~]# ls -l anaconda-ks.cfg </w:t>
      </w:r>
    </w:p>
    <w:p>
      <w:pPr>
        <w:pStyle w:val="26"/>
        <w:spacing w:line="210" w:lineRule="exact"/>
        <w:rPr>
          <w:kern w:val="2"/>
        </w:rPr>
      </w:pPr>
      <w:r>
        <w:rPr>
          <w:kern w:val="2"/>
        </w:rPr>
        <w:t>-rw-------. 1 root root 1260 </w:t>
      </w:r>
      <w:r>
        <w:rPr>
          <w:b/>
          <w:bCs/>
          <w:kern w:val="2"/>
        </w:rPr>
        <w:t>May  4 15:44</w:t>
      </w:r>
      <w:r>
        <w:rPr>
          <w:kern w:val="2"/>
        </w:rPr>
        <w:t> anaconda-ks.cfg</w:t>
      </w:r>
    </w:p>
    <w:p>
      <w:pPr>
        <w:pStyle w:val="59"/>
        <w:spacing w:after="90"/>
        <w:rPr>
          <w:kern w:val="2"/>
        </w:rPr>
      </w:pPr>
    </w:p>
    <w:p>
      <w:pPr>
        <w:pStyle w:val="5"/>
        <w:rPr>
          <w:kern w:val="2"/>
        </w:rPr>
      </w:pPr>
      <w:r>
        <w:rPr>
          <w:bCs w:val="0"/>
          <w:color w:val="000000"/>
          <w:kern w:val="2"/>
        </w:rPr>
        <w:t>2．mkdir</w:t>
      </w:r>
      <w:r>
        <w:rPr>
          <w:rFonts w:hint="eastAsia"/>
          <w:bCs w:val="0"/>
          <w:color w:val="000000"/>
          <w:kern w:val="2"/>
        </w:rPr>
        <w:t>命令  新建目录</w:t>
      </w:r>
    </w:p>
    <w:p>
      <w:pPr>
        <w:rPr>
          <w:kern w:val="2"/>
        </w:rPr>
      </w:pPr>
      <w:r>
        <w:rPr>
          <w:color w:val="000000"/>
          <w:kern w:val="2"/>
          <w:szCs w:val="21"/>
        </w:rPr>
        <w:t>mkdir</w:t>
      </w:r>
      <w:r>
        <w:rPr>
          <w:rFonts w:hint="eastAsia"/>
          <w:color w:val="000000"/>
          <w:kern w:val="2"/>
          <w:szCs w:val="21"/>
        </w:rPr>
        <w:t>命令用于创建空白的目录，格式为“</w:t>
      </w:r>
      <w:r>
        <w:rPr>
          <w:color w:val="000000"/>
          <w:kern w:val="2"/>
          <w:szCs w:val="21"/>
        </w:rPr>
        <w:t>mkdir [</w:t>
      </w:r>
      <w:r>
        <w:rPr>
          <w:rFonts w:hint="eastAsia"/>
          <w:color w:val="000000"/>
          <w:kern w:val="2"/>
          <w:szCs w:val="21"/>
        </w:rPr>
        <w:t>选项</w:t>
      </w:r>
      <w:r>
        <w:rPr>
          <w:color w:val="000000"/>
          <w:kern w:val="2"/>
          <w:szCs w:val="21"/>
        </w:rPr>
        <w:t xml:space="preserve">] </w:t>
      </w:r>
      <w:r>
        <w:rPr>
          <w:rFonts w:hint="eastAsia"/>
          <w:color w:val="000000"/>
          <w:kern w:val="2"/>
          <w:szCs w:val="21"/>
        </w:rPr>
        <w:t>目录”。</w:t>
      </w:r>
    </w:p>
    <w:p>
      <w:pPr>
        <w:rPr>
          <w:kern w:val="2"/>
        </w:rPr>
      </w:pPr>
      <w:r>
        <w:rPr>
          <w:rFonts w:hint="eastAsia"/>
          <w:kern w:val="2"/>
        </w:rPr>
        <w:t>在</w:t>
      </w:r>
      <w:r>
        <w:rPr>
          <w:kern w:val="2"/>
        </w:rPr>
        <w:t>Linux</w:t>
      </w:r>
      <w:r>
        <w:rPr>
          <w:rFonts w:hint="eastAsia"/>
          <w:kern w:val="2"/>
        </w:rPr>
        <w:t>系统中，文件夹是最常见的文件类型之一。除了能创建单个空白目录外，</w:t>
      </w:r>
      <w:r>
        <w:rPr>
          <w:kern w:val="2"/>
        </w:rPr>
        <w:t>mkdir</w:t>
      </w:r>
      <w:r>
        <w:rPr>
          <w:rFonts w:hint="eastAsia"/>
          <w:kern w:val="2"/>
        </w:rPr>
        <w:t>命令还可以结合</w:t>
      </w:r>
      <w:r>
        <w:rPr>
          <w:kern w:val="2"/>
        </w:rPr>
        <w:t>-p</w:t>
      </w:r>
      <w:r>
        <w:rPr>
          <w:rFonts w:hint="eastAsia"/>
          <w:kern w:val="2"/>
        </w:rPr>
        <w:t>参数来递归创建出具有嵌套叠层关系的文件目录。</w:t>
      </w:r>
    </w:p>
    <w:p>
      <w:pPr>
        <w:pStyle w:val="58"/>
        <w:rPr>
          <w:kern w:val="2"/>
        </w:rPr>
      </w:pPr>
    </w:p>
    <w:p>
      <w:pPr>
        <w:pStyle w:val="26"/>
        <w:spacing w:line="210" w:lineRule="exact"/>
        <w:rPr>
          <w:kern w:val="2"/>
        </w:rPr>
      </w:pPr>
      <w:r>
        <w:rPr>
          <w:kern w:val="2"/>
        </w:rPr>
        <w:t>[root@linuxprobe ~]# mkdir linuxprobe</w:t>
      </w:r>
    </w:p>
    <w:p>
      <w:pPr>
        <w:pStyle w:val="26"/>
        <w:spacing w:line="210" w:lineRule="exact"/>
        <w:rPr>
          <w:kern w:val="2"/>
        </w:rPr>
      </w:pPr>
      <w:r>
        <w:rPr>
          <w:kern w:val="2"/>
        </w:rPr>
        <w:t>[root@linuxprobe ~]# cd linuxprobe</w:t>
      </w:r>
    </w:p>
    <w:p>
      <w:pPr>
        <w:pStyle w:val="26"/>
        <w:spacing w:line="210" w:lineRule="exact"/>
        <w:rPr>
          <w:kern w:val="2"/>
        </w:rPr>
      </w:pPr>
      <w:r>
        <w:rPr>
          <w:kern w:val="2"/>
        </w:rPr>
        <w:t>[root@linuxprobe linuxprobe]# mkdir -p a/b/c/d/e</w:t>
      </w:r>
    </w:p>
    <w:p>
      <w:pPr>
        <w:pStyle w:val="26"/>
        <w:spacing w:line="210" w:lineRule="exact"/>
        <w:rPr>
          <w:kern w:val="2"/>
        </w:rPr>
      </w:pPr>
      <w:r>
        <w:rPr>
          <w:kern w:val="2"/>
        </w:rPr>
        <w:t>[root@linuxprobe linuxprobe]# cd a</w:t>
      </w:r>
    </w:p>
    <w:p>
      <w:pPr>
        <w:pStyle w:val="26"/>
        <w:spacing w:line="210" w:lineRule="exact"/>
        <w:rPr>
          <w:kern w:val="2"/>
        </w:rPr>
      </w:pPr>
      <w:r>
        <w:rPr>
          <w:kern w:val="2"/>
        </w:rPr>
        <w:t>[root@linuxprobe a]# cd b</w:t>
      </w:r>
    </w:p>
    <w:p>
      <w:pPr>
        <w:pStyle w:val="26"/>
        <w:spacing w:line="210" w:lineRule="exact"/>
        <w:rPr>
          <w:kern w:val="2"/>
        </w:rPr>
      </w:pPr>
      <w:r>
        <w:rPr>
          <w:kern w:val="2"/>
        </w:rPr>
        <w:t>[root@linuxprobe b]#</w:t>
      </w:r>
    </w:p>
    <w:p>
      <w:pPr>
        <w:pStyle w:val="59"/>
        <w:spacing w:after="90"/>
        <w:rPr>
          <w:kern w:val="2"/>
        </w:rPr>
      </w:pPr>
    </w:p>
    <w:p>
      <w:pPr>
        <w:pStyle w:val="5"/>
        <w:rPr>
          <w:kern w:val="2"/>
        </w:rPr>
      </w:pPr>
      <w:r>
        <w:rPr>
          <w:bCs w:val="0"/>
          <w:color w:val="000000"/>
          <w:kern w:val="2"/>
        </w:rPr>
        <w:t>3．cp</w:t>
      </w:r>
      <w:r>
        <w:rPr>
          <w:rFonts w:hint="eastAsia"/>
          <w:bCs w:val="0"/>
          <w:color w:val="000000"/>
          <w:kern w:val="2"/>
        </w:rPr>
        <w:t>命令  复制文件或目录</w:t>
      </w:r>
    </w:p>
    <w:p>
      <w:pPr>
        <w:rPr>
          <w:kern w:val="2"/>
        </w:rPr>
      </w:pPr>
      <w:r>
        <w:rPr>
          <w:color w:val="000000"/>
          <w:kern w:val="2"/>
          <w:szCs w:val="21"/>
        </w:rPr>
        <w:t>cp</w:t>
      </w:r>
      <w:r>
        <w:rPr>
          <w:rFonts w:hint="eastAsia"/>
          <w:color w:val="000000"/>
          <w:kern w:val="2"/>
          <w:szCs w:val="21"/>
        </w:rPr>
        <w:t>命令用于复制文件或目录，格式为“</w:t>
      </w:r>
      <w:r>
        <w:rPr>
          <w:color w:val="000000"/>
          <w:kern w:val="2"/>
          <w:szCs w:val="21"/>
        </w:rPr>
        <w:t>cp [</w:t>
      </w:r>
      <w:r>
        <w:rPr>
          <w:rFonts w:hint="eastAsia"/>
          <w:color w:val="000000"/>
          <w:kern w:val="2"/>
          <w:szCs w:val="21"/>
        </w:rPr>
        <w:t>选项</w:t>
      </w:r>
      <w:r>
        <w:rPr>
          <w:color w:val="000000"/>
          <w:kern w:val="2"/>
          <w:szCs w:val="21"/>
        </w:rPr>
        <w:t xml:space="preserve">] </w:t>
      </w:r>
      <w:r>
        <w:rPr>
          <w:rFonts w:hint="eastAsia"/>
          <w:color w:val="000000"/>
          <w:kern w:val="2"/>
          <w:szCs w:val="21"/>
        </w:rPr>
        <w:t>源文件</w:t>
      </w:r>
      <w:r>
        <w:rPr>
          <w:color w:val="000000"/>
          <w:kern w:val="2"/>
          <w:szCs w:val="21"/>
        </w:rPr>
        <w:t xml:space="preserve"> </w:t>
      </w:r>
      <w:r>
        <w:rPr>
          <w:rFonts w:hint="eastAsia"/>
          <w:color w:val="000000"/>
          <w:kern w:val="2"/>
          <w:szCs w:val="21"/>
        </w:rPr>
        <w:t>目标文件”。</w:t>
      </w:r>
    </w:p>
    <w:p>
      <w:pPr>
        <w:rPr>
          <w:kern w:val="2"/>
        </w:rPr>
      </w:pPr>
      <w:r>
        <w:rPr>
          <w:rFonts w:hint="eastAsia"/>
          <w:kern w:val="2"/>
        </w:rPr>
        <w:t>大家对文件复制操作应该不陌生，在</w:t>
      </w:r>
      <w:r>
        <w:rPr>
          <w:kern w:val="2"/>
        </w:rPr>
        <w:t>Linux</w:t>
      </w:r>
      <w:r>
        <w:rPr>
          <w:rFonts w:hint="eastAsia"/>
          <w:kern w:val="2"/>
        </w:rPr>
        <w:t>系统中，复制操作具体分为</w:t>
      </w:r>
      <w:r>
        <w:rPr>
          <w:kern w:val="2"/>
        </w:rPr>
        <w:t>3</w:t>
      </w:r>
      <w:r>
        <w:rPr>
          <w:rFonts w:hint="eastAsia"/>
          <w:kern w:val="2"/>
        </w:rPr>
        <w:t>种情况：</w:t>
      </w:r>
    </w:p>
    <w:p>
      <w:pPr>
        <w:pStyle w:val="34"/>
        <w:ind w:left="704" w:hanging="304"/>
        <w:rPr>
          <w:kern w:val="2"/>
        </w:rPr>
      </w:pPr>
      <w:r>
        <w:rPr>
          <w:kern w:val="2"/>
        </w:rPr>
        <w:sym w:font="Wingdings" w:char="00D8"/>
      </w:r>
      <w:r>
        <w:rPr>
          <w:kern w:val="2"/>
        </w:rPr>
        <w:tab/>
      </w:r>
      <w:r>
        <w:rPr>
          <w:rFonts w:hint="eastAsia"/>
          <w:color w:val="000000"/>
          <w:kern w:val="2"/>
          <w:szCs w:val="21"/>
        </w:rPr>
        <w:t>如果目标文件是目录，则会把源文件复制到该目录中；</w:t>
      </w:r>
    </w:p>
    <w:p>
      <w:pPr>
        <w:pStyle w:val="34"/>
        <w:ind w:left="704" w:hanging="304"/>
        <w:rPr>
          <w:kern w:val="2"/>
        </w:rPr>
      </w:pPr>
      <w:r>
        <w:rPr>
          <w:kern w:val="2"/>
        </w:rPr>
        <w:sym w:font="Wingdings" w:char="00D8"/>
      </w:r>
      <w:r>
        <w:rPr>
          <w:kern w:val="2"/>
        </w:rPr>
        <w:tab/>
      </w:r>
      <w:r>
        <w:rPr>
          <w:rFonts w:hint="eastAsia"/>
          <w:color w:val="000000"/>
          <w:kern w:val="2"/>
          <w:szCs w:val="21"/>
        </w:rPr>
        <w:t>如果目标文件也是普通文件，则会询问是否要覆盖它；</w:t>
      </w:r>
    </w:p>
    <w:p>
      <w:pPr>
        <w:pStyle w:val="34"/>
        <w:ind w:left="704" w:hanging="304"/>
        <w:rPr>
          <w:kern w:val="2"/>
        </w:rPr>
      </w:pPr>
      <w:r>
        <w:rPr>
          <w:kern w:val="2"/>
        </w:rPr>
        <w:sym w:font="Wingdings" w:char="00D8"/>
      </w:r>
      <w:r>
        <w:rPr>
          <w:kern w:val="2"/>
        </w:rPr>
        <w:tab/>
      </w:r>
      <w:r>
        <w:rPr>
          <w:rFonts w:hint="eastAsia"/>
          <w:color w:val="000000"/>
          <w:kern w:val="2"/>
          <w:szCs w:val="21"/>
        </w:rPr>
        <w:t>如果目标文件不存在，则执行正常的复制操作。</w:t>
      </w:r>
    </w:p>
    <w:p>
      <w:pPr>
        <w:rPr>
          <w:kern w:val="2"/>
        </w:rPr>
      </w:pPr>
      <w:r>
        <w:rPr>
          <w:color w:val="000000"/>
          <w:kern w:val="2"/>
          <w:szCs w:val="21"/>
        </w:rPr>
        <w:t>cp</w:t>
      </w:r>
      <w:r>
        <w:rPr>
          <w:rFonts w:hint="eastAsia"/>
          <w:color w:val="000000"/>
          <w:kern w:val="2"/>
          <w:szCs w:val="21"/>
        </w:rPr>
        <w:t>命令的参数及其作用如表</w:t>
      </w:r>
      <w:r>
        <w:rPr>
          <w:color w:val="000000"/>
          <w:kern w:val="2"/>
          <w:szCs w:val="21"/>
        </w:rPr>
        <w:t>2-12</w:t>
      </w:r>
      <w:r>
        <w:rPr>
          <w:rFonts w:hint="eastAsia"/>
          <w:color w:val="000000"/>
          <w:kern w:val="2"/>
          <w:szCs w:val="21"/>
        </w:rPr>
        <w:t>所示。</w:t>
      </w:r>
    </w:p>
    <w:p>
      <w:pPr>
        <w:pStyle w:val="27"/>
        <w:rPr>
          <w:kern w:val="2"/>
        </w:rPr>
      </w:pPr>
      <w:r>
        <w:rPr>
          <w:rFonts w:hint="eastAsia"/>
          <w:kern w:val="2"/>
        </w:rPr>
        <w:t>表</w:t>
      </w:r>
      <w:r>
        <w:rPr>
          <w:kern w:val="2"/>
        </w:rPr>
        <w:t>2-12</w:t>
      </w:r>
      <w:r>
        <w:rPr>
          <w:kern w:val="2"/>
        </w:rPr>
        <w:tab/>
      </w:r>
      <w:r>
        <w:rPr>
          <w:kern w:val="2"/>
        </w:rPr>
        <w:t>cp</w:t>
      </w:r>
      <w:r>
        <w:rPr>
          <w:rFonts w:hint="eastAsia"/>
          <w:kern w:val="2"/>
        </w:rPr>
        <w:t>命令的参数及其作用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720"/>
        <w:gridCol w:w="534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34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tcBorders>
              <w:top w:val="single" w:color="000000" w:sz="4" w:space="0"/>
            </w:tcBorders>
            <w:vAlign w:val="center"/>
          </w:tcPr>
          <w:p>
            <w:pPr>
              <w:pStyle w:val="57"/>
              <w:rPr>
                <w:kern w:val="2"/>
              </w:rPr>
            </w:pPr>
            <w:r>
              <w:rPr>
                <w:kern w:val="2"/>
              </w:rPr>
              <w:t>-p</w:t>
            </w:r>
          </w:p>
        </w:tc>
        <w:tc>
          <w:tcPr>
            <w:tcW w:w="5341" w:type="dxa"/>
            <w:tcBorders>
              <w:top w:val="single" w:color="000000" w:sz="4" w:space="0"/>
            </w:tcBorders>
            <w:vAlign w:val="center"/>
          </w:tcPr>
          <w:p>
            <w:pPr>
              <w:pStyle w:val="28"/>
              <w:rPr>
                <w:kern w:val="2"/>
              </w:rPr>
            </w:pPr>
            <w:r>
              <w:rPr>
                <w:rFonts w:hint="eastAsia"/>
                <w:kern w:val="2"/>
              </w:rPr>
              <w:t>保留原始文件的属性</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-d</w:t>
            </w:r>
          </w:p>
        </w:tc>
        <w:tc>
          <w:tcPr>
            <w:tcW w:w="5341" w:type="dxa"/>
            <w:vAlign w:val="center"/>
          </w:tcPr>
          <w:p>
            <w:pPr>
              <w:pStyle w:val="28"/>
              <w:rPr>
                <w:kern w:val="2"/>
              </w:rPr>
            </w:pPr>
            <w:r>
              <w:rPr>
                <w:rFonts w:hint="eastAsia"/>
                <w:kern w:val="2"/>
              </w:rPr>
              <w:t>若对象为“链接文件”，则保留该“链接文件”的属性</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-r</w:t>
            </w:r>
          </w:p>
        </w:tc>
        <w:tc>
          <w:tcPr>
            <w:tcW w:w="5341" w:type="dxa"/>
            <w:vAlign w:val="center"/>
          </w:tcPr>
          <w:p>
            <w:pPr>
              <w:pStyle w:val="28"/>
              <w:rPr>
                <w:kern w:val="2"/>
              </w:rPr>
            </w:pPr>
            <w:r>
              <w:rPr>
                <w:rFonts w:hint="eastAsia"/>
                <w:kern w:val="2"/>
              </w:rPr>
              <w:t>递归持续复制（用于目录）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-i</w:t>
            </w:r>
          </w:p>
        </w:tc>
        <w:tc>
          <w:tcPr>
            <w:tcW w:w="5341" w:type="dxa"/>
            <w:vAlign w:val="center"/>
          </w:tcPr>
          <w:p>
            <w:pPr>
              <w:pStyle w:val="28"/>
              <w:rPr>
                <w:kern w:val="2"/>
              </w:rPr>
            </w:pPr>
            <w:r>
              <w:rPr>
                <w:rFonts w:hint="eastAsia"/>
                <w:kern w:val="2"/>
              </w:rPr>
              <w:t>若目标文件存在则询问是否覆盖</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-a</w:t>
            </w:r>
          </w:p>
        </w:tc>
        <w:tc>
          <w:tcPr>
            <w:tcW w:w="5341" w:type="dxa"/>
            <w:vAlign w:val="center"/>
          </w:tcPr>
          <w:p>
            <w:pPr>
              <w:pStyle w:val="28"/>
              <w:rPr>
                <w:kern w:val="2"/>
              </w:rPr>
            </w:pPr>
            <w:r>
              <w:rPr>
                <w:rFonts w:hint="eastAsia"/>
                <w:kern w:val="2"/>
              </w:rPr>
              <w:t>相当于</w:t>
            </w:r>
            <w:r>
              <w:rPr>
                <w:kern w:val="2"/>
              </w:rPr>
              <w:t>-pdr</w:t>
            </w:r>
            <w:r>
              <w:rPr>
                <w:rFonts w:hint="eastAsia"/>
                <w:kern w:val="2"/>
              </w:rPr>
              <w:t>（</w:t>
            </w:r>
            <w:r>
              <w:rPr>
                <w:kern w:val="2"/>
              </w:rPr>
              <w:t>p</w:t>
            </w:r>
            <w:r>
              <w:rPr>
                <w:rFonts w:hint="eastAsia"/>
                <w:kern w:val="2"/>
              </w:rPr>
              <w:t>、</w:t>
            </w:r>
            <w:r>
              <w:rPr>
                <w:kern w:val="2"/>
              </w:rPr>
              <w:t>d</w:t>
            </w:r>
            <w:r>
              <w:rPr>
                <w:rFonts w:hint="eastAsia"/>
                <w:kern w:val="2"/>
              </w:rPr>
              <w:t>、</w:t>
            </w:r>
            <w:r>
              <w:rPr>
                <w:kern w:val="2"/>
              </w:rPr>
              <w:t>r</w:t>
            </w:r>
            <w:r>
              <w:rPr>
                <w:rFonts w:hint="eastAsia"/>
                <w:kern w:val="2"/>
              </w:rPr>
              <w:t>为上述参数）</w:t>
            </w:r>
          </w:p>
        </w:tc>
      </w:tr>
    </w:tbl>
    <w:p>
      <w:pPr>
        <w:pStyle w:val="29"/>
        <w:rPr>
          <w:kern w:val="2"/>
        </w:rPr>
      </w:pPr>
    </w:p>
    <w:p>
      <w:pPr>
        <w:rPr>
          <w:kern w:val="2"/>
        </w:rPr>
      </w:pPr>
      <w:r>
        <w:rPr>
          <w:rFonts w:hint="eastAsia"/>
          <w:color w:val="000000"/>
          <w:kern w:val="2"/>
          <w:szCs w:val="21"/>
        </w:rPr>
        <w:t>接下来，使用</w:t>
      </w:r>
      <w:r>
        <w:rPr>
          <w:color w:val="000000"/>
          <w:kern w:val="2"/>
          <w:szCs w:val="21"/>
        </w:rPr>
        <w:t>touch</w:t>
      </w:r>
      <w:r>
        <w:rPr>
          <w:rFonts w:hint="eastAsia"/>
          <w:color w:val="000000"/>
          <w:kern w:val="2"/>
          <w:szCs w:val="21"/>
        </w:rPr>
        <w:t>创建一个名为</w:t>
      </w:r>
      <w:r>
        <w:rPr>
          <w:color w:val="000000"/>
          <w:kern w:val="2"/>
          <w:szCs w:val="21"/>
        </w:rPr>
        <w:t>install.log</w:t>
      </w:r>
      <w:r>
        <w:rPr>
          <w:rFonts w:hint="eastAsia"/>
          <w:color w:val="000000"/>
          <w:kern w:val="2"/>
          <w:szCs w:val="21"/>
        </w:rPr>
        <w:t>的普通空白文件，然后将其复制为一份名为</w:t>
      </w:r>
      <w:r>
        <w:rPr>
          <w:spacing w:val="6"/>
          <w:kern w:val="2"/>
        </w:rPr>
        <w:t>x</w:t>
      </w:r>
      <w:r>
        <w:rPr>
          <w:color w:val="000000"/>
          <w:kern w:val="2"/>
          <w:szCs w:val="21"/>
        </w:rPr>
        <w:t>.log</w:t>
      </w:r>
      <w:r>
        <w:rPr>
          <w:rFonts w:hint="eastAsia"/>
          <w:color w:val="000000"/>
          <w:kern w:val="2"/>
          <w:szCs w:val="21"/>
        </w:rPr>
        <w:t>的备份文件，最后再使用</w:t>
      </w:r>
      <w:r>
        <w:rPr>
          <w:color w:val="000000"/>
          <w:kern w:val="2"/>
          <w:szCs w:val="21"/>
        </w:rPr>
        <w:t>ls</w:t>
      </w:r>
      <w:r>
        <w:rPr>
          <w:rFonts w:hint="eastAsia"/>
          <w:color w:val="000000"/>
          <w:kern w:val="2"/>
          <w:szCs w:val="21"/>
        </w:rPr>
        <w:t>命令查看目录中的文件：</w:t>
      </w:r>
    </w:p>
    <w:p>
      <w:pPr>
        <w:pStyle w:val="58"/>
        <w:rPr>
          <w:kern w:val="2"/>
        </w:rPr>
      </w:pPr>
    </w:p>
    <w:p>
      <w:pPr>
        <w:pStyle w:val="26"/>
        <w:rPr>
          <w:kern w:val="2"/>
        </w:rPr>
      </w:pPr>
      <w:r>
        <w:rPr>
          <w:kern w:val="2"/>
        </w:rPr>
        <w:t>[root@linuxprobe ~]# touch install.log</w:t>
      </w:r>
    </w:p>
    <w:p>
      <w:pPr>
        <w:pStyle w:val="26"/>
        <w:rPr>
          <w:kern w:val="2"/>
        </w:rPr>
      </w:pPr>
      <w:r>
        <w:rPr>
          <w:kern w:val="2"/>
        </w:rPr>
        <w:t>[root@linuxprobe ~]# cp install.log </w:t>
      </w:r>
      <w:r>
        <w:rPr>
          <w:spacing w:val="6"/>
          <w:kern w:val="2"/>
        </w:rPr>
        <w:t>x</w:t>
      </w:r>
      <w:r>
        <w:rPr>
          <w:kern w:val="2"/>
        </w:rPr>
        <w:t>.log</w:t>
      </w:r>
    </w:p>
    <w:p>
      <w:pPr>
        <w:pStyle w:val="26"/>
        <w:rPr>
          <w:kern w:val="2"/>
        </w:rPr>
      </w:pPr>
      <w:r>
        <w:rPr>
          <w:kern w:val="2"/>
        </w:rPr>
        <w:t>[root@linuxprobe ~]# ls</w:t>
      </w:r>
    </w:p>
    <w:p>
      <w:pPr>
        <w:pStyle w:val="26"/>
        <w:rPr>
          <w:kern w:val="2"/>
        </w:rPr>
      </w:pPr>
      <w:r>
        <w:rPr>
          <w:kern w:val="2"/>
        </w:rPr>
        <w:t>install.log x.log</w:t>
      </w:r>
    </w:p>
    <w:p>
      <w:pPr>
        <w:pStyle w:val="59"/>
        <w:spacing w:after="90"/>
        <w:rPr>
          <w:kern w:val="2"/>
        </w:rPr>
      </w:pPr>
    </w:p>
    <w:p>
      <w:pPr>
        <w:pStyle w:val="5"/>
        <w:rPr>
          <w:kern w:val="2"/>
        </w:rPr>
      </w:pPr>
      <w:r>
        <w:rPr>
          <w:bCs w:val="0"/>
          <w:color w:val="000000"/>
          <w:kern w:val="2"/>
        </w:rPr>
        <w:t>4．mv</w:t>
      </w:r>
      <w:r>
        <w:rPr>
          <w:rFonts w:hint="eastAsia"/>
          <w:bCs w:val="0"/>
          <w:color w:val="000000"/>
          <w:kern w:val="2"/>
        </w:rPr>
        <w:t>命令  剪切或重命名</w:t>
      </w:r>
    </w:p>
    <w:p>
      <w:pPr>
        <w:rPr>
          <w:spacing w:val="-4"/>
          <w:kern w:val="2"/>
        </w:rPr>
      </w:pPr>
      <w:r>
        <w:rPr>
          <w:color w:val="000000"/>
          <w:spacing w:val="-4"/>
          <w:kern w:val="2"/>
          <w:szCs w:val="21"/>
        </w:rPr>
        <w:t>mv</w:t>
      </w:r>
      <w:r>
        <w:rPr>
          <w:rFonts w:hint="eastAsia"/>
          <w:color w:val="000000"/>
          <w:spacing w:val="-4"/>
          <w:kern w:val="2"/>
          <w:szCs w:val="21"/>
        </w:rPr>
        <w:t>命令用于剪切文件或将文件重命名，格式为“</w:t>
      </w:r>
      <w:r>
        <w:rPr>
          <w:color w:val="000000"/>
          <w:spacing w:val="-4"/>
          <w:kern w:val="2"/>
          <w:szCs w:val="21"/>
        </w:rPr>
        <w:t>mv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源文件</w:t>
      </w:r>
      <w:r>
        <w:rPr>
          <w:color w:val="000000"/>
          <w:spacing w:val="-4"/>
          <w:kern w:val="2"/>
          <w:szCs w:val="21"/>
        </w:rPr>
        <w:t xml:space="preserve"> [</w:t>
      </w:r>
      <w:r>
        <w:rPr>
          <w:rFonts w:hint="eastAsia"/>
          <w:color w:val="000000"/>
          <w:spacing w:val="-4"/>
          <w:kern w:val="2"/>
          <w:szCs w:val="21"/>
        </w:rPr>
        <w:t>目标路径</w:t>
      </w:r>
      <w:r>
        <w:rPr>
          <w:color w:val="000000"/>
          <w:spacing w:val="-4"/>
          <w:kern w:val="2"/>
          <w:szCs w:val="21"/>
        </w:rPr>
        <w:t>|</w:t>
      </w:r>
      <w:r>
        <w:rPr>
          <w:rFonts w:hint="eastAsia"/>
          <w:color w:val="000000"/>
          <w:spacing w:val="-4"/>
          <w:kern w:val="2"/>
          <w:szCs w:val="21"/>
        </w:rPr>
        <w:t>目标文件名</w:t>
      </w:r>
      <w:r>
        <w:rPr>
          <w:color w:val="000000"/>
          <w:spacing w:val="-4"/>
          <w:kern w:val="2"/>
          <w:szCs w:val="21"/>
        </w:rPr>
        <w:t>]</w:t>
      </w:r>
      <w:r>
        <w:rPr>
          <w:rFonts w:hint="eastAsia"/>
          <w:color w:val="000000"/>
          <w:spacing w:val="-4"/>
          <w:kern w:val="2"/>
          <w:szCs w:val="21"/>
        </w:rPr>
        <w:t>”。</w:t>
      </w:r>
    </w:p>
    <w:p>
      <w:pPr>
        <w:rPr>
          <w:kern w:val="2"/>
        </w:rPr>
      </w:pPr>
      <w:r>
        <w:rPr>
          <w:rFonts w:hint="eastAsia"/>
          <w:kern w:val="2"/>
        </w:rPr>
        <w:t>剪切操作不同于复制操作，因为它会默认把源文件删除掉，只保留剪切后的文件。如果在同一个目录中对一个文件进行剪切操作，其实也就是对其进行重命名：</w:t>
      </w:r>
    </w:p>
    <w:p>
      <w:pPr>
        <w:pStyle w:val="58"/>
        <w:rPr>
          <w:kern w:val="2"/>
        </w:rPr>
      </w:pPr>
    </w:p>
    <w:p>
      <w:pPr>
        <w:pStyle w:val="26"/>
        <w:rPr>
          <w:kern w:val="2"/>
        </w:rPr>
      </w:pPr>
      <w:r>
        <w:rPr>
          <w:kern w:val="2"/>
        </w:rPr>
        <w:t>[root@linuxprobe ~]# mv x.log linux.log</w:t>
      </w:r>
    </w:p>
    <w:p>
      <w:pPr>
        <w:pStyle w:val="26"/>
        <w:rPr>
          <w:kern w:val="2"/>
        </w:rPr>
      </w:pPr>
      <w:r>
        <w:rPr>
          <w:kern w:val="2"/>
        </w:rPr>
        <w:t>[root@linuxprobe ~]# ls</w:t>
      </w:r>
    </w:p>
    <w:p>
      <w:pPr>
        <w:pStyle w:val="26"/>
        <w:rPr>
          <w:kern w:val="2"/>
        </w:rPr>
      </w:pPr>
      <w:r>
        <w:rPr>
          <w:kern w:val="2"/>
        </w:rPr>
        <w:t>install.log linux.log</w:t>
      </w:r>
    </w:p>
    <w:p>
      <w:pPr>
        <w:pStyle w:val="59"/>
        <w:spacing w:after="90"/>
        <w:rPr>
          <w:kern w:val="2"/>
        </w:rPr>
      </w:pPr>
    </w:p>
    <w:p>
      <w:pPr>
        <w:pStyle w:val="5"/>
        <w:rPr>
          <w:kern w:val="2"/>
        </w:rPr>
      </w:pPr>
      <w:r>
        <w:rPr>
          <w:bCs w:val="0"/>
          <w:color w:val="000000"/>
          <w:kern w:val="2"/>
        </w:rPr>
        <w:t>5．rm</w:t>
      </w:r>
      <w:r>
        <w:rPr>
          <w:rFonts w:hint="eastAsia"/>
          <w:bCs w:val="0"/>
          <w:color w:val="000000"/>
          <w:kern w:val="2"/>
        </w:rPr>
        <w:t>命令  删除文件或目录</w:t>
      </w:r>
    </w:p>
    <w:p>
      <w:pPr>
        <w:rPr>
          <w:kern w:val="2"/>
        </w:rPr>
      </w:pPr>
      <w:r>
        <w:rPr>
          <w:color w:val="000000"/>
          <w:kern w:val="2"/>
          <w:szCs w:val="21"/>
        </w:rPr>
        <w:t>rm</w:t>
      </w:r>
      <w:r>
        <w:rPr>
          <w:rFonts w:hint="eastAsia"/>
          <w:color w:val="000000"/>
          <w:kern w:val="2"/>
          <w:szCs w:val="21"/>
        </w:rPr>
        <w:t>命令用于删除文件或目录，格式为“</w:t>
      </w:r>
      <w:r>
        <w:rPr>
          <w:color w:val="000000"/>
          <w:kern w:val="2"/>
          <w:szCs w:val="21"/>
        </w:rPr>
        <w:t>rm [</w:t>
      </w:r>
      <w:r>
        <w:rPr>
          <w:rFonts w:hint="eastAsia"/>
          <w:color w:val="000000"/>
          <w:kern w:val="2"/>
          <w:szCs w:val="21"/>
        </w:rPr>
        <w:t>选项</w:t>
      </w:r>
      <w:r>
        <w:rPr>
          <w:color w:val="000000"/>
          <w:kern w:val="2"/>
          <w:szCs w:val="21"/>
        </w:rPr>
        <w:t xml:space="preserve">] </w:t>
      </w:r>
      <w:r>
        <w:rPr>
          <w:rFonts w:hint="eastAsia"/>
          <w:color w:val="000000"/>
          <w:kern w:val="2"/>
          <w:szCs w:val="21"/>
        </w:rPr>
        <w:t>文件”。</w:t>
      </w:r>
    </w:p>
    <w:p>
      <w:pPr>
        <w:rPr>
          <w:kern w:val="2"/>
        </w:rPr>
      </w:pPr>
      <w:r>
        <w:rPr>
          <w:rFonts w:hint="eastAsia"/>
          <w:kern w:val="2"/>
        </w:rPr>
        <w:t>在</w:t>
      </w:r>
      <w:r>
        <w:rPr>
          <w:kern w:val="2"/>
        </w:rPr>
        <w:t>Linux</w:t>
      </w:r>
      <w:r>
        <w:rPr>
          <w:rFonts w:hint="eastAsia"/>
          <w:kern w:val="2"/>
        </w:rPr>
        <w:t>系统中删除文件时，系统会默认向您询问是否要执行删除操作，如果不想总是看到这种反复的确认信息，可在</w:t>
      </w:r>
      <w:r>
        <w:rPr>
          <w:kern w:val="2"/>
        </w:rPr>
        <w:t>rm</w:t>
      </w:r>
      <w:r>
        <w:rPr>
          <w:rFonts w:hint="eastAsia"/>
          <w:kern w:val="2"/>
        </w:rPr>
        <w:t>命令后跟上</w:t>
      </w:r>
      <w:r>
        <w:rPr>
          <w:kern w:val="2"/>
        </w:rPr>
        <w:t>-f</w:t>
      </w:r>
      <w:r>
        <w:rPr>
          <w:rFonts w:hint="eastAsia"/>
          <w:kern w:val="2"/>
        </w:rPr>
        <w:t>参数来强制删除。另外，想要删除一个目录，需要在</w:t>
      </w:r>
      <w:r>
        <w:rPr>
          <w:kern w:val="2"/>
        </w:rPr>
        <w:t>rm</w:t>
      </w:r>
      <w:r>
        <w:rPr>
          <w:rFonts w:hint="eastAsia"/>
          <w:kern w:val="2"/>
        </w:rPr>
        <w:t>命令后面一个</w:t>
      </w:r>
      <w:r>
        <w:rPr>
          <w:kern w:val="2"/>
        </w:rPr>
        <w:t>-r</w:t>
      </w:r>
      <w:r>
        <w:rPr>
          <w:rFonts w:hint="eastAsia"/>
          <w:kern w:val="2"/>
        </w:rPr>
        <w:t>参数才可以，否则删除不掉。我们来尝试删除前面创建的</w:t>
      </w:r>
      <w:r>
        <w:rPr>
          <w:kern w:val="2"/>
        </w:rPr>
        <w:t>install.log</w:t>
      </w:r>
      <w:r>
        <w:rPr>
          <w:rFonts w:hint="eastAsia"/>
          <w:kern w:val="2"/>
        </w:rPr>
        <w:t>和</w:t>
      </w:r>
      <w:r>
        <w:rPr>
          <w:kern w:val="2"/>
        </w:rPr>
        <w:t>linux.log</w:t>
      </w:r>
      <w:r>
        <w:rPr>
          <w:rFonts w:hint="eastAsia"/>
          <w:kern w:val="2"/>
        </w:rPr>
        <w:t>文件：</w:t>
      </w:r>
    </w:p>
    <w:p>
      <w:pPr>
        <w:pStyle w:val="58"/>
        <w:rPr>
          <w:kern w:val="2"/>
        </w:rPr>
      </w:pPr>
    </w:p>
    <w:p>
      <w:pPr>
        <w:pStyle w:val="26"/>
        <w:rPr>
          <w:kern w:val="2"/>
        </w:rPr>
      </w:pPr>
      <w:r>
        <w:rPr>
          <w:kern w:val="2"/>
        </w:rPr>
        <w:t>[root@linuxprobe ~]# rm install.log</w:t>
      </w:r>
    </w:p>
    <w:p>
      <w:pPr>
        <w:pStyle w:val="26"/>
        <w:rPr>
          <w:kern w:val="2"/>
        </w:rPr>
      </w:pPr>
      <w:r>
        <w:rPr>
          <w:kern w:val="2"/>
        </w:rPr>
        <w:t>rm: remove regular empty file ‘install.log’? y</w:t>
      </w:r>
    </w:p>
    <w:p>
      <w:pPr>
        <w:pStyle w:val="26"/>
        <w:rPr>
          <w:kern w:val="2"/>
        </w:rPr>
      </w:pPr>
      <w:r>
        <w:rPr>
          <w:kern w:val="2"/>
        </w:rPr>
        <w:t>[root@linuxprobe ~]# rm -f linux.log</w:t>
      </w:r>
    </w:p>
    <w:p>
      <w:pPr>
        <w:pStyle w:val="26"/>
        <w:rPr>
          <w:kern w:val="2"/>
        </w:rPr>
      </w:pPr>
      <w:r>
        <w:rPr>
          <w:kern w:val="2"/>
        </w:rPr>
        <w:t>[root@linuxprobe ~]# ls</w:t>
      </w:r>
    </w:p>
    <w:p>
      <w:pPr>
        <w:pStyle w:val="26"/>
        <w:rPr>
          <w:kern w:val="2"/>
        </w:rPr>
      </w:pPr>
      <w:r>
        <w:rPr>
          <w:kern w:val="2"/>
        </w:rPr>
        <w:t>[root@linuxprobe ~]#</w:t>
      </w:r>
    </w:p>
    <w:p>
      <w:pPr>
        <w:pStyle w:val="59"/>
        <w:spacing w:after="90"/>
        <w:rPr>
          <w:kern w:val="2"/>
        </w:rPr>
      </w:pPr>
    </w:p>
    <w:p>
      <w:pPr>
        <w:pStyle w:val="5"/>
        <w:rPr>
          <w:kern w:val="2"/>
        </w:rPr>
      </w:pPr>
      <w:r>
        <w:rPr>
          <w:bCs w:val="0"/>
          <w:color w:val="000000"/>
          <w:kern w:val="2"/>
        </w:rPr>
        <w:t>6．dd</w:t>
      </w:r>
      <w:r>
        <w:rPr>
          <w:rFonts w:hint="eastAsia"/>
          <w:bCs w:val="0"/>
          <w:color w:val="000000"/>
          <w:kern w:val="2"/>
        </w:rPr>
        <w:t>命令  复制或转换文件</w:t>
      </w:r>
    </w:p>
    <w:p>
      <w:pPr>
        <w:rPr>
          <w:kern w:val="2"/>
        </w:rPr>
      </w:pPr>
      <w:r>
        <w:rPr>
          <w:color w:val="000000"/>
          <w:spacing w:val="-4"/>
          <w:kern w:val="2"/>
          <w:szCs w:val="21"/>
        </w:rPr>
        <w:t>dd</w:t>
      </w:r>
      <w:r>
        <w:rPr>
          <w:rFonts w:hint="eastAsia"/>
          <w:color w:val="000000"/>
          <w:spacing w:val="-4"/>
          <w:kern w:val="2"/>
          <w:szCs w:val="21"/>
        </w:rPr>
        <w:t>命令用于按照指定大小和个数的数据块来复制文件或转换文件，格式为“</w:t>
      </w:r>
      <w:r>
        <w:rPr>
          <w:color w:val="000000"/>
          <w:spacing w:val="-4"/>
          <w:kern w:val="2"/>
          <w:szCs w:val="21"/>
        </w:rPr>
        <w:t>dd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pPr>
        <w:rPr>
          <w:kern w:val="2"/>
        </w:rPr>
      </w:pPr>
      <w:r>
        <w:rPr>
          <w:kern w:val="2"/>
        </w:rPr>
        <w:t>dd</w:t>
      </w:r>
      <w:r>
        <w:rPr>
          <w:rFonts w:hint="eastAsia"/>
          <w:kern w:val="2"/>
        </w:rPr>
        <w:t>命令是一个比较重要而且比较有特色的一个命令，它能够让用户按照指定大小和个数的数据块来复制文件的内容。当然如果愿意的话，还可以在复制过程中转换其中的数据。</w:t>
      </w:r>
      <w:r>
        <w:rPr>
          <w:kern w:val="2"/>
        </w:rPr>
        <w:t>Linux</w:t>
      </w:r>
      <w:r>
        <w:rPr>
          <w:rFonts w:hint="eastAsia"/>
          <w:kern w:val="2"/>
        </w:rPr>
        <w:t>系统中有一个名为</w:t>
      </w:r>
      <w:r>
        <w:rPr>
          <w:kern w:val="2"/>
        </w:rPr>
        <w:t>/dev/zero</w:t>
      </w:r>
      <w:r>
        <w:rPr>
          <w:rFonts w:hint="eastAsia"/>
          <w:kern w:val="2"/>
        </w:rPr>
        <w:t>的设备文件，每次在课堂上解释它时都充满哲学理论的色彩。因为这个文件不会占用系统存储空间，但却可以提供无穷无尽的数据，因此可以使用它作为</w:t>
      </w:r>
      <w:r>
        <w:rPr>
          <w:kern w:val="2"/>
        </w:rPr>
        <w:t>dd</w:t>
      </w:r>
      <w:r>
        <w:rPr>
          <w:rFonts w:hint="eastAsia"/>
          <w:kern w:val="2"/>
        </w:rPr>
        <w:t>命令的输入文件，来生成一个指定大小的文件。</w:t>
      </w:r>
      <w:r>
        <w:rPr>
          <w:kern w:val="2"/>
        </w:rPr>
        <w:t>dd</w:t>
      </w:r>
      <w:r>
        <w:rPr>
          <w:rFonts w:hint="eastAsia"/>
          <w:kern w:val="2"/>
        </w:rPr>
        <w:t>命令的参数及其作用如表</w:t>
      </w:r>
      <w:r>
        <w:rPr>
          <w:kern w:val="2"/>
        </w:rPr>
        <w:t>2-13</w:t>
      </w:r>
      <w:r>
        <w:rPr>
          <w:rFonts w:hint="eastAsia"/>
          <w:kern w:val="2"/>
        </w:rPr>
        <w:t>所示。</w:t>
      </w:r>
    </w:p>
    <w:p>
      <w:pPr>
        <w:pStyle w:val="27"/>
        <w:rPr>
          <w:kern w:val="2"/>
        </w:rPr>
      </w:pPr>
      <w:r>
        <w:rPr>
          <w:rFonts w:hint="eastAsia"/>
          <w:kern w:val="2"/>
        </w:rPr>
        <w:t>表</w:t>
      </w:r>
      <w:r>
        <w:rPr>
          <w:kern w:val="2"/>
        </w:rPr>
        <w:t>2-13</w:t>
      </w:r>
      <w:r>
        <w:rPr>
          <w:kern w:val="2"/>
        </w:rPr>
        <w:tab/>
      </w:r>
      <w:r>
        <w:rPr>
          <w:kern w:val="2"/>
        </w:rPr>
        <w:t>dd</w:t>
      </w:r>
      <w:r>
        <w:rPr>
          <w:rFonts w:hint="eastAsia"/>
          <w:kern w:val="2"/>
        </w:rPr>
        <w:t>命令的参数及其作用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720"/>
        <w:gridCol w:w="534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34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tcBorders>
              <w:top w:val="single" w:color="000000" w:sz="4" w:space="0"/>
            </w:tcBorders>
            <w:vAlign w:val="center"/>
          </w:tcPr>
          <w:p>
            <w:pPr>
              <w:pStyle w:val="57"/>
              <w:rPr>
                <w:kern w:val="2"/>
              </w:rPr>
            </w:pPr>
            <w:r>
              <w:rPr>
                <w:kern w:val="2"/>
              </w:rPr>
              <w:t>if</w:t>
            </w:r>
          </w:p>
        </w:tc>
        <w:tc>
          <w:tcPr>
            <w:tcW w:w="5341" w:type="dxa"/>
            <w:tcBorders>
              <w:top w:val="single" w:color="000000" w:sz="4" w:space="0"/>
            </w:tcBorders>
            <w:vAlign w:val="center"/>
          </w:tcPr>
          <w:p>
            <w:pPr>
              <w:pStyle w:val="28"/>
              <w:rPr>
                <w:kern w:val="2"/>
              </w:rPr>
            </w:pPr>
            <w:r>
              <w:rPr>
                <w:rFonts w:hint="eastAsia"/>
                <w:kern w:val="2"/>
              </w:rPr>
              <w:t>输入的文件名称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of</w:t>
            </w:r>
          </w:p>
        </w:tc>
        <w:tc>
          <w:tcPr>
            <w:tcW w:w="5341" w:type="dxa"/>
            <w:vAlign w:val="center"/>
          </w:tcPr>
          <w:p>
            <w:pPr>
              <w:pStyle w:val="28"/>
              <w:rPr>
                <w:kern w:val="2"/>
              </w:rPr>
            </w:pPr>
            <w:r>
              <w:rPr>
                <w:rFonts w:hint="eastAsia"/>
                <w:kern w:val="2"/>
              </w:rPr>
              <w:t>输出的文件名称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bs</w:t>
            </w:r>
          </w:p>
        </w:tc>
        <w:tc>
          <w:tcPr>
            <w:tcW w:w="5341" w:type="dxa"/>
            <w:vAlign w:val="center"/>
          </w:tcPr>
          <w:p>
            <w:pPr>
              <w:pStyle w:val="28"/>
              <w:rPr>
                <w:kern w:val="2"/>
              </w:rPr>
            </w:pPr>
            <w:r>
              <w:rPr>
                <w:rFonts w:hint="eastAsia"/>
                <w:kern w:val="2"/>
              </w:rPr>
              <w:t>设置每个“块”的大小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20" w:type="dxa"/>
            <w:vAlign w:val="center"/>
          </w:tcPr>
          <w:p>
            <w:pPr>
              <w:pStyle w:val="57"/>
              <w:rPr>
                <w:kern w:val="2"/>
              </w:rPr>
            </w:pPr>
            <w:r>
              <w:rPr>
                <w:kern w:val="2"/>
              </w:rPr>
              <w:t>count</w:t>
            </w:r>
          </w:p>
        </w:tc>
        <w:tc>
          <w:tcPr>
            <w:tcW w:w="5341" w:type="dxa"/>
            <w:vAlign w:val="center"/>
          </w:tcPr>
          <w:p>
            <w:pPr>
              <w:pStyle w:val="28"/>
              <w:rPr>
                <w:kern w:val="2"/>
              </w:rPr>
            </w:pPr>
            <w:r>
              <w:rPr>
                <w:rFonts w:hint="eastAsia"/>
                <w:kern w:val="2"/>
              </w:rPr>
              <w:t>设置要复制“块”的个数</w:t>
            </w:r>
          </w:p>
        </w:tc>
      </w:tr>
    </w:tbl>
    <w:p>
      <w:pPr>
        <w:pStyle w:val="29"/>
        <w:rPr>
          <w:kern w:val="2"/>
        </w:rPr>
      </w:pPr>
    </w:p>
    <w:p>
      <w:pPr>
        <w:rPr>
          <w:kern w:val="2"/>
        </w:rPr>
      </w:pPr>
      <w:r>
        <w:rPr>
          <w:rFonts w:hint="eastAsia"/>
          <w:color w:val="000000"/>
          <w:kern w:val="2"/>
          <w:szCs w:val="21"/>
        </w:rPr>
        <w:t>例如我们可以用</w:t>
      </w:r>
      <w:r>
        <w:rPr>
          <w:color w:val="000000"/>
          <w:kern w:val="2"/>
          <w:szCs w:val="21"/>
        </w:rPr>
        <w:t>dd</w:t>
      </w:r>
      <w:r>
        <w:rPr>
          <w:rFonts w:hint="eastAsia"/>
          <w:color w:val="000000"/>
          <w:kern w:val="2"/>
          <w:szCs w:val="21"/>
        </w:rPr>
        <w:t>命令从</w:t>
      </w:r>
      <w:r>
        <w:rPr>
          <w:color w:val="000000"/>
          <w:kern w:val="2"/>
          <w:szCs w:val="21"/>
        </w:rPr>
        <w:t>/dev/zero</w:t>
      </w:r>
      <w:r>
        <w:rPr>
          <w:rFonts w:hint="eastAsia"/>
          <w:color w:val="000000"/>
          <w:kern w:val="2"/>
          <w:szCs w:val="21"/>
        </w:rPr>
        <w:t>设备文件中取出一个大小为</w:t>
      </w:r>
      <w:r>
        <w:rPr>
          <w:color w:val="000000"/>
          <w:kern w:val="2"/>
          <w:szCs w:val="21"/>
        </w:rPr>
        <w:t>560MB</w:t>
      </w:r>
      <w:r>
        <w:rPr>
          <w:rFonts w:hint="eastAsia"/>
          <w:color w:val="000000"/>
          <w:kern w:val="2"/>
          <w:szCs w:val="21"/>
        </w:rPr>
        <w:t>的数据块，然后保存成名为</w:t>
      </w:r>
      <w:r>
        <w:rPr>
          <w:color w:val="000000"/>
          <w:kern w:val="2"/>
          <w:szCs w:val="21"/>
        </w:rPr>
        <w:t>560</w:t>
      </w:r>
      <w:r>
        <w:rPr>
          <w:rFonts w:ascii="宋体" w:eastAsia="宋体"/>
          <w:color w:val="000000"/>
          <w:kern w:val="2"/>
          <w:szCs w:val="21"/>
        </w:rPr>
        <w:t>_</w:t>
      </w:r>
      <w:r>
        <w:rPr>
          <w:color w:val="000000"/>
          <w:kern w:val="2"/>
          <w:szCs w:val="21"/>
        </w:rPr>
        <w:t>file</w:t>
      </w:r>
      <w:r>
        <w:rPr>
          <w:rFonts w:hint="eastAsia"/>
          <w:color w:val="000000"/>
          <w:kern w:val="2"/>
          <w:szCs w:val="21"/>
        </w:rPr>
        <w:t>的文件。在理解了这个命令后，以后就能随意创建任意大小的文件了：</w:t>
      </w:r>
    </w:p>
    <w:p>
      <w:pPr>
        <w:pStyle w:val="58"/>
        <w:rPr>
          <w:kern w:val="2"/>
        </w:rPr>
      </w:pPr>
    </w:p>
    <w:p>
      <w:pPr>
        <w:pStyle w:val="26"/>
        <w:rPr>
          <w:kern w:val="2"/>
        </w:rPr>
      </w:pPr>
      <w:r>
        <w:rPr>
          <w:kern w:val="2"/>
        </w:rPr>
        <w:t>[root@linuxprobe ~]# dd if=/dev/zero of=560</w:t>
      </w:r>
      <w:r>
        <w:rPr>
          <w:rFonts w:ascii="宋体"/>
          <w:kern w:val="2"/>
        </w:rPr>
        <w:t>_</w:t>
      </w:r>
      <w:r>
        <w:rPr>
          <w:kern w:val="2"/>
        </w:rPr>
        <w:t>file count=1 bs=560M</w:t>
      </w:r>
    </w:p>
    <w:p>
      <w:pPr>
        <w:pStyle w:val="26"/>
        <w:rPr>
          <w:kern w:val="2"/>
        </w:rPr>
      </w:pPr>
      <w:r>
        <w:rPr>
          <w:kern w:val="2"/>
        </w:rPr>
        <w:t>1+0 records in</w:t>
      </w:r>
    </w:p>
    <w:p>
      <w:pPr>
        <w:pStyle w:val="26"/>
        <w:rPr>
          <w:kern w:val="2"/>
        </w:rPr>
      </w:pPr>
      <w:r>
        <w:rPr>
          <w:kern w:val="2"/>
        </w:rPr>
        <w:t>1+0 records out</w:t>
      </w:r>
    </w:p>
    <w:p>
      <w:pPr>
        <w:pStyle w:val="26"/>
        <w:rPr>
          <w:kern w:val="2"/>
        </w:rPr>
      </w:pPr>
      <w:r>
        <w:rPr>
          <w:kern w:val="2"/>
        </w:rPr>
        <w:t>587202560 bytes (587 MB) copied, 27.1755 s, 21.6 MB/s</w:t>
      </w:r>
    </w:p>
    <w:p>
      <w:pPr>
        <w:pStyle w:val="59"/>
        <w:spacing w:after="90"/>
        <w:rPr>
          <w:kern w:val="2"/>
        </w:rPr>
      </w:pPr>
    </w:p>
    <w:p>
      <w:pPr>
        <w:rPr>
          <w:kern w:val="2"/>
        </w:rPr>
      </w:pPr>
      <w:r>
        <w:rPr>
          <w:color w:val="000000"/>
          <w:spacing w:val="-4"/>
          <w:kern w:val="2"/>
          <w:szCs w:val="21"/>
        </w:rPr>
        <w:t>dd</w:t>
      </w:r>
      <w:r>
        <w:rPr>
          <w:rFonts w:hint="eastAsia"/>
          <w:color w:val="000000"/>
          <w:spacing w:val="-4"/>
          <w:kern w:val="2"/>
          <w:szCs w:val="21"/>
        </w:rPr>
        <w:t>命令的功能也绝不仅限于复制文件这么简单。如果您想把光驱设备中的光盘制作成</w:t>
      </w:r>
      <w:r>
        <w:rPr>
          <w:color w:val="000000"/>
          <w:spacing w:val="-4"/>
          <w:kern w:val="2"/>
          <w:szCs w:val="21"/>
        </w:rPr>
        <w:t>iso</w:t>
      </w:r>
      <w:r>
        <w:rPr>
          <w:rFonts w:hint="eastAsia"/>
          <w:color w:val="000000"/>
          <w:spacing w:val="-4"/>
          <w:kern w:val="2"/>
          <w:szCs w:val="21"/>
        </w:rPr>
        <w:t>格式的镜像文件，在</w:t>
      </w:r>
      <w:r>
        <w:rPr>
          <w:color w:val="000000"/>
          <w:spacing w:val="-4"/>
          <w:kern w:val="2"/>
          <w:szCs w:val="21"/>
        </w:rPr>
        <w:t>Windows</w:t>
      </w:r>
      <w:r>
        <w:rPr>
          <w:rFonts w:hint="eastAsia"/>
          <w:color w:val="000000"/>
          <w:spacing w:val="-4"/>
          <w:kern w:val="2"/>
          <w:szCs w:val="21"/>
        </w:rPr>
        <w:t>系统中需要借助于第三方软件才能做到，但在</w:t>
      </w:r>
      <w:r>
        <w:rPr>
          <w:color w:val="000000"/>
          <w:spacing w:val="-4"/>
          <w:kern w:val="2"/>
          <w:szCs w:val="21"/>
        </w:rPr>
        <w:t>Linux</w:t>
      </w:r>
      <w:r>
        <w:rPr>
          <w:rFonts w:hint="eastAsia"/>
          <w:color w:val="000000"/>
          <w:spacing w:val="-4"/>
          <w:kern w:val="2"/>
          <w:szCs w:val="21"/>
        </w:rPr>
        <w:t>系统中可以直接使用</w:t>
      </w:r>
      <w:r>
        <w:rPr>
          <w:color w:val="000000"/>
          <w:spacing w:val="-4"/>
          <w:kern w:val="2"/>
          <w:szCs w:val="21"/>
        </w:rPr>
        <w:t>dd</w:t>
      </w:r>
      <w:r>
        <w:rPr>
          <w:rFonts w:hint="eastAsia"/>
          <w:color w:val="000000"/>
          <w:spacing w:val="-4"/>
          <w:kern w:val="2"/>
          <w:szCs w:val="21"/>
        </w:rPr>
        <w:t>命令来压制出光盘镜像文件，将它变成一个可立即使用的</w:t>
      </w:r>
      <w:r>
        <w:rPr>
          <w:color w:val="000000"/>
          <w:spacing w:val="-4"/>
          <w:kern w:val="2"/>
          <w:szCs w:val="21"/>
        </w:rPr>
        <w:t>iso</w:t>
      </w:r>
      <w:r>
        <w:rPr>
          <w:rFonts w:hint="eastAsia"/>
          <w:color w:val="000000"/>
          <w:spacing w:val="-4"/>
          <w:kern w:val="2"/>
          <w:szCs w:val="21"/>
        </w:rPr>
        <w:t>镜像：</w:t>
      </w:r>
    </w:p>
    <w:p>
      <w:pPr>
        <w:pStyle w:val="58"/>
        <w:rPr>
          <w:kern w:val="2"/>
        </w:rPr>
      </w:pPr>
    </w:p>
    <w:p>
      <w:pPr>
        <w:pStyle w:val="26"/>
        <w:rPr>
          <w:kern w:val="2"/>
        </w:rPr>
      </w:pPr>
      <w:r>
        <w:rPr>
          <w:spacing w:val="-6"/>
          <w:kern w:val="2"/>
        </w:rPr>
        <w:t>[root@linuxprobe ~]# dd if=/dev/cdrom of=RHEL-server-7.0-x86</w:t>
      </w:r>
      <w:r>
        <w:rPr>
          <w:rFonts w:ascii="宋体"/>
          <w:spacing w:val="-6"/>
          <w:kern w:val="2"/>
        </w:rPr>
        <w:t>_</w:t>
      </w:r>
      <w:r>
        <w:rPr>
          <w:spacing w:val="-6"/>
          <w:kern w:val="2"/>
        </w:rPr>
        <w:t>64-LinuxProbe.Com.iso</w:t>
      </w:r>
    </w:p>
    <w:p>
      <w:pPr>
        <w:pStyle w:val="26"/>
        <w:rPr>
          <w:kern w:val="2"/>
        </w:rPr>
      </w:pPr>
      <w:r>
        <w:rPr>
          <w:kern w:val="2"/>
        </w:rPr>
        <w:t>7311360+0 records in</w:t>
      </w:r>
    </w:p>
    <w:p>
      <w:pPr>
        <w:pStyle w:val="26"/>
        <w:rPr>
          <w:kern w:val="2"/>
        </w:rPr>
      </w:pPr>
      <w:r>
        <w:rPr>
          <w:kern w:val="2"/>
        </w:rPr>
        <w:t>7311360+0 records out</w:t>
      </w:r>
    </w:p>
    <w:p>
      <w:pPr>
        <w:pStyle w:val="26"/>
        <w:rPr>
          <w:kern w:val="2"/>
        </w:rPr>
      </w:pPr>
      <w:r>
        <w:rPr>
          <w:kern w:val="2"/>
        </w:rPr>
        <w:t>3743416320 bytes (3.7 GB) copied, 370.758 s, 10.1 MB/s</w:t>
      </w:r>
    </w:p>
    <w:p>
      <w:pPr>
        <w:pStyle w:val="59"/>
        <w:spacing w:after="90"/>
        <w:rPr>
          <w:kern w:val="2"/>
        </w:rPr>
      </w:pPr>
    </w:p>
    <w:p>
      <w:pPr>
        <w:rPr>
          <w:kern w:val="2"/>
        </w:rPr>
      </w:pPr>
      <w:r>
        <w:rPr>
          <w:rFonts w:hint="eastAsia"/>
          <w:spacing w:val="2"/>
        </w:rPr>
        <w:t>考虑到有些读者会纠结</w:t>
      </w:r>
      <w:r>
        <w:rPr>
          <w:spacing w:val="2"/>
        </w:rPr>
        <w:t>bs</w:t>
      </w:r>
      <w:r>
        <w:rPr>
          <w:rFonts w:hint="eastAsia"/>
          <w:spacing w:val="2"/>
        </w:rPr>
        <w:t>块大小与</w:t>
      </w:r>
      <w:r>
        <w:rPr>
          <w:spacing w:val="2"/>
        </w:rPr>
        <w:t>count</w:t>
      </w:r>
      <w:r>
        <w:rPr>
          <w:rFonts w:hint="eastAsia"/>
          <w:spacing w:val="2"/>
        </w:rPr>
        <w:t>块个数的关系，下面举一个吃货的例子进行解释。假设小明的饭量（即需求）是一个固定的值，用来盛饭的勺子的大小即</w:t>
      </w:r>
      <w:r>
        <w:rPr>
          <w:spacing w:val="2"/>
        </w:rPr>
        <w:t>bs</w:t>
      </w:r>
      <w:r>
        <w:rPr>
          <w:rFonts w:hint="eastAsia"/>
          <w:spacing w:val="2"/>
        </w:rPr>
        <w:t>块大小，而用</w:t>
      </w:r>
      <w:r>
        <w:rPr>
          <w:rFonts w:hint="eastAsia"/>
        </w:rPr>
        <w:t>勺子盛饭的次数即</w:t>
      </w:r>
      <w:r>
        <w:t>count</w:t>
      </w:r>
      <w:r>
        <w:rPr>
          <w:rFonts w:hint="eastAsia"/>
        </w:rPr>
        <w:t>块个数。小明要想吃饱（满足需求），则需要在勺子大小（</w:t>
      </w:r>
      <w:r>
        <w:t>bs</w:t>
      </w:r>
      <w:r>
        <w:rPr>
          <w:rFonts w:hint="eastAsia"/>
        </w:rPr>
        <w:t>块大小）与用勺子盛饭的次数（</w:t>
      </w:r>
      <w:r>
        <w:t>count</w:t>
      </w:r>
      <w:r>
        <w:rPr>
          <w:rFonts w:hint="eastAsia"/>
        </w:rPr>
        <w:t>块个数）之间进行平衡。勺子越大，用勺子盛饭的次数就越少。由上可见，</w:t>
      </w:r>
      <w:r>
        <w:t>bs</w:t>
      </w:r>
      <w:r>
        <w:rPr>
          <w:rFonts w:hint="eastAsia"/>
        </w:rPr>
        <w:t>与</w:t>
      </w:r>
      <w:r>
        <w:t>count</w:t>
      </w:r>
      <w:r>
        <w:rPr>
          <w:rFonts w:hint="eastAsia"/>
        </w:rPr>
        <w:t>都是用来指定容量的大小，只要能满足需求，可随意组合搭配方式。</w:t>
      </w:r>
    </w:p>
    <w:p>
      <w:pPr>
        <w:pStyle w:val="5"/>
        <w:rPr>
          <w:kern w:val="2"/>
        </w:rPr>
      </w:pPr>
      <w:r>
        <w:rPr>
          <w:bCs w:val="0"/>
          <w:color w:val="000000"/>
          <w:kern w:val="2"/>
        </w:rPr>
        <w:t>7．file</w:t>
      </w:r>
      <w:r>
        <w:rPr>
          <w:rFonts w:hint="eastAsia"/>
          <w:bCs w:val="0"/>
          <w:color w:val="000000"/>
          <w:kern w:val="2"/>
        </w:rPr>
        <w:t>命令  查看文件类型</w:t>
      </w:r>
    </w:p>
    <w:p>
      <w:pPr>
        <w:rPr>
          <w:kern w:val="2"/>
        </w:rPr>
      </w:pPr>
      <w:r>
        <w:rPr>
          <w:color w:val="000000"/>
          <w:kern w:val="2"/>
          <w:szCs w:val="21"/>
        </w:rPr>
        <w:t>file</w:t>
      </w:r>
      <w:r>
        <w:rPr>
          <w:rFonts w:hint="eastAsia"/>
          <w:color w:val="000000"/>
          <w:kern w:val="2"/>
          <w:szCs w:val="21"/>
        </w:rPr>
        <w:t>命令用于查看文件的类型，格式为“</w:t>
      </w:r>
      <w:r>
        <w:rPr>
          <w:color w:val="000000"/>
          <w:kern w:val="2"/>
          <w:szCs w:val="21"/>
        </w:rPr>
        <w:t xml:space="preserve">file </w:t>
      </w:r>
      <w:r>
        <w:rPr>
          <w:rFonts w:hint="eastAsia"/>
          <w:color w:val="000000"/>
          <w:kern w:val="2"/>
          <w:szCs w:val="21"/>
        </w:rPr>
        <w:t>文件名”。</w:t>
      </w:r>
    </w:p>
    <w:p>
      <w:pPr>
        <w:rPr>
          <w:kern w:val="2"/>
        </w:rPr>
      </w:pPr>
      <w:r>
        <w:rPr>
          <w:rFonts w:hint="eastAsia"/>
          <w:kern w:val="2"/>
        </w:rPr>
        <w:t>在</w:t>
      </w:r>
      <w:r>
        <w:rPr>
          <w:kern w:val="2"/>
        </w:rPr>
        <w:t>Linux</w:t>
      </w:r>
      <w:r>
        <w:rPr>
          <w:rFonts w:hint="eastAsia"/>
          <w:kern w:val="2"/>
        </w:rPr>
        <w:t>系统中，由于文本、目录、设备等所有这些一切都统称为文件，而我们又不能单凭后缀就知道具体的文件类型，这时就需要使用</w:t>
      </w:r>
      <w:r>
        <w:rPr>
          <w:kern w:val="2"/>
        </w:rPr>
        <w:t>file</w:t>
      </w:r>
      <w:r>
        <w:rPr>
          <w:rFonts w:hint="eastAsia"/>
          <w:kern w:val="2"/>
        </w:rPr>
        <w:t>命令来查看文件类型了。</w:t>
      </w:r>
    </w:p>
    <w:p>
      <w:pPr>
        <w:pStyle w:val="58"/>
        <w:rPr>
          <w:kern w:val="2"/>
        </w:rPr>
      </w:pPr>
    </w:p>
    <w:p>
      <w:pPr>
        <w:pStyle w:val="26"/>
        <w:rPr>
          <w:kern w:val="2"/>
        </w:rPr>
      </w:pPr>
      <w:r>
        <w:rPr>
          <w:kern w:val="2"/>
        </w:rPr>
        <w:t>[root@linuxprobe ~]# file anaconda-ks.cfg </w:t>
      </w:r>
    </w:p>
    <w:p>
      <w:pPr>
        <w:pStyle w:val="26"/>
        <w:rPr>
          <w:kern w:val="2"/>
        </w:rPr>
      </w:pPr>
      <w:r>
        <w:rPr>
          <w:kern w:val="2"/>
        </w:rPr>
        <w:t>anaconda-ks.cfg: ASCII text</w:t>
      </w:r>
    </w:p>
    <w:p>
      <w:pPr>
        <w:pStyle w:val="26"/>
        <w:rPr>
          <w:kern w:val="2"/>
        </w:rPr>
      </w:pPr>
      <w:r>
        <w:rPr>
          <w:kern w:val="2"/>
        </w:rPr>
        <w:t>[root@linuxprobe ~]# file /dev/sda</w:t>
      </w:r>
    </w:p>
    <w:p>
      <w:pPr>
        <w:pStyle w:val="26"/>
        <w:rPr>
          <w:kern w:val="2"/>
        </w:rPr>
      </w:pPr>
      <w:r>
        <w:rPr>
          <w:kern w:val="2"/>
        </w:rPr>
        <w:t>/dev/sda: block special</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2.8</w:t>
            </w:r>
            <w:r>
              <w:rPr>
                <w:color w:val="000000"/>
                <w:kern w:val="2"/>
                <w:szCs w:val="21"/>
              </w:rPr>
              <w:t xml:space="preserve">  </w:t>
            </w:r>
            <w:r>
              <w:rPr>
                <w:rFonts w:hint="eastAsia"/>
                <w:color w:val="000000"/>
                <w:kern w:val="2"/>
              </w:rPr>
              <w:t>打包压缩与搜索命令</w:t>
            </w:r>
          </w:p>
        </w:tc>
      </w:tr>
    </w:tbl>
    <w:p>
      <w:pPr>
        <w:pStyle w:val="56"/>
        <w:rPr>
          <w:kern w:val="2"/>
        </w:rPr>
      </w:pPr>
    </w:p>
    <w:p>
      <w:pPr>
        <w:rPr>
          <w:kern w:val="2"/>
        </w:rPr>
      </w:pPr>
      <w:r>
        <w:rPr>
          <w:rFonts w:hint="eastAsia"/>
          <w:color w:val="000000"/>
          <w:kern w:val="2"/>
          <w:szCs w:val="21"/>
        </w:rPr>
        <w:t>在网络上，人们越来越倾向于传输压缩格式的文件，原因是压缩文件体积小，在网速相同的情况下，传输时间短。下面将学习如何在</w:t>
      </w:r>
      <w:r>
        <w:rPr>
          <w:color w:val="000000"/>
          <w:kern w:val="2"/>
          <w:szCs w:val="21"/>
        </w:rPr>
        <w:t>Linux</w:t>
      </w:r>
      <w:r>
        <w:rPr>
          <w:rFonts w:hint="eastAsia"/>
          <w:color w:val="000000"/>
          <w:kern w:val="2"/>
          <w:szCs w:val="21"/>
        </w:rPr>
        <w:t>系统中对文件进行打包压缩与解压，以及让用户基于关键词在文本文件中搜索相匹配的信息、在整个文件系统中基于指定的名称或属性搜索特定文件。本节虽然只有</w:t>
      </w:r>
      <w:r>
        <w:rPr>
          <w:color w:val="000000"/>
          <w:kern w:val="2"/>
          <w:szCs w:val="21"/>
        </w:rPr>
        <w:t>3</w:t>
      </w:r>
      <w:r>
        <w:rPr>
          <w:rFonts w:hint="eastAsia"/>
          <w:color w:val="000000"/>
          <w:kern w:val="2"/>
          <w:szCs w:val="21"/>
        </w:rPr>
        <w:t>条命令，但是其功能都比较复杂而且参数很多，因此放到了本章最后讲解。</w:t>
      </w:r>
    </w:p>
    <w:p>
      <w:pPr>
        <w:pStyle w:val="5"/>
        <w:rPr>
          <w:kern w:val="2"/>
        </w:rPr>
      </w:pPr>
      <w:r>
        <w:rPr>
          <w:color w:val="000000"/>
          <w:kern w:val="2"/>
        </w:rPr>
        <w:t>1．</w:t>
      </w:r>
      <w:r>
        <w:rPr>
          <w:bCs w:val="0"/>
          <w:color w:val="000000"/>
          <w:kern w:val="2"/>
        </w:rPr>
        <w:t>tar</w:t>
      </w:r>
      <w:r>
        <w:rPr>
          <w:rFonts w:hint="eastAsia"/>
          <w:bCs w:val="0"/>
          <w:color w:val="000000"/>
          <w:kern w:val="2"/>
        </w:rPr>
        <w:t>命令  压缩或解压</w:t>
      </w:r>
    </w:p>
    <w:p>
      <w:pPr>
        <w:rPr>
          <w:kern w:val="2"/>
        </w:rPr>
      </w:pPr>
      <w:r>
        <w:rPr>
          <w:color w:val="000000"/>
          <w:kern w:val="2"/>
          <w:szCs w:val="21"/>
        </w:rPr>
        <w:t>tar</w:t>
      </w:r>
      <w:r>
        <w:rPr>
          <w:rFonts w:hint="eastAsia"/>
          <w:color w:val="000000"/>
          <w:kern w:val="2"/>
          <w:szCs w:val="21"/>
        </w:rPr>
        <w:t>命令用于对文件进行打包压缩或解压，格式为“</w:t>
      </w:r>
      <w:r>
        <w:rPr>
          <w:color w:val="000000"/>
          <w:kern w:val="2"/>
          <w:szCs w:val="21"/>
        </w:rPr>
        <w:t>tar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pPr>
        <w:rPr>
          <w:spacing w:val="-4"/>
          <w:kern w:val="2"/>
        </w:rPr>
      </w:pPr>
      <w:r>
        <w:rPr>
          <w:rFonts w:hint="eastAsia"/>
          <w:spacing w:val="-4"/>
          <w:kern w:val="2"/>
        </w:rPr>
        <w:t>在</w:t>
      </w:r>
      <w:r>
        <w:rPr>
          <w:spacing w:val="-4"/>
          <w:kern w:val="2"/>
        </w:rPr>
        <w:t>Linux</w:t>
      </w:r>
      <w:r>
        <w:rPr>
          <w:rFonts w:hint="eastAsia"/>
          <w:spacing w:val="-4"/>
          <w:kern w:val="2"/>
        </w:rPr>
        <w:t>系统中，常见的文件格式比较多，其中主要使用的是</w:t>
      </w:r>
      <w:r>
        <w:rPr>
          <w:spacing w:val="-4"/>
          <w:kern w:val="2"/>
        </w:rPr>
        <w:t>.tar</w:t>
      </w:r>
      <w:r>
        <w:rPr>
          <w:rFonts w:hint="eastAsia"/>
          <w:spacing w:val="-4"/>
          <w:kern w:val="2"/>
        </w:rPr>
        <w:t>或</w:t>
      </w:r>
      <w:r>
        <w:rPr>
          <w:spacing w:val="-4"/>
          <w:kern w:val="2"/>
        </w:rPr>
        <w:t>.tar.gz</w:t>
      </w:r>
      <w:r>
        <w:rPr>
          <w:rFonts w:hint="eastAsia"/>
          <w:spacing w:val="-4"/>
          <w:kern w:val="2"/>
        </w:rPr>
        <w:t>或</w:t>
      </w:r>
      <w:r>
        <w:rPr>
          <w:spacing w:val="-4"/>
          <w:kern w:val="2"/>
        </w:rPr>
        <w:t>.tar.bz2</w:t>
      </w:r>
      <w:r>
        <w:rPr>
          <w:rFonts w:hint="eastAsia"/>
          <w:spacing w:val="-4"/>
          <w:kern w:val="2"/>
        </w:rPr>
        <w:t>格式，我们不用担心格式太多而记不住，其实这些格式大部分都是由</w:t>
      </w:r>
      <w:r>
        <w:rPr>
          <w:spacing w:val="-4"/>
          <w:kern w:val="2"/>
        </w:rPr>
        <w:t>tar</w:t>
      </w:r>
      <w:r>
        <w:rPr>
          <w:rFonts w:hint="eastAsia"/>
          <w:spacing w:val="-4"/>
          <w:kern w:val="2"/>
        </w:rPr>
        <w:t>命令来生成的。刘遄老师将讲解最重要的几个参数，以方便大家理解。</w:t>
      </w:r>
      <w:r>
        <w:rPr>
          <w:spacing w:val="-4"/>
          <w:kern w:val="2"/>
        </w:rPr>
        <w:t>tar</w:t>
      </w:r>
      <w:r>
        <w:rPr>
          <w:rFonts w:hint="eastAsia"/>
          <w:spacing w:val="-4"/>
          <w:kern w:val="2"/>
        </w:rPr>
        <w:t>命令的参数及其作用如表</w:t>
      </w:r>
      <w:r>
        <w:rPr>
          <w:spacing w:val="-4"/>
          <w:kern w:val="2"/>
        </w:rPr>
        <w:t>2-14</w:t>
      </w:r>
      <w:r>
        <w:rPr>
          <w:rFonts w:hint="eastAsia"/>
          <w:spacing w:val="-4"/>
          <w:kern w:val="2"/>
        </w:rPr>
        <w:t>所示。</w:t>
      </w:r>
    </w:p>
    <w:p>
      <w:pPr>
        <w:pStyle w:val="27"/>
        <w:rPr>
          <w:kern w:val="2"/>
        </w:rPr>
      </w:pPr>
      <w:r>
        <w:rPr>
          <w:rFonts w:hint="eastAsia"/>
          <w:kern w:val="2"/>
        </w:rPr>
        <w:t>表</w:t>
      </w:r>
      <w:r>
        <w:rPr>
          <w:kern w:val="2"/>
        </w:rPr>
        <w:t>2-14</w:t>
      </w:r>
      <w:r>
        <w:rPr>
          <w:kern w:val="2"/>
        </w:rPr>
        <w:tab/>
      </w:r>
      <w:r>
        <w:rPr>
          <w:kern w:val="2"/>
        </w:rPr>
        <w:t>tar</w:t>
      </w:r>
      <w:r>
        <w:rPr>
          <w:rFonts w:hint="eastAsia"/>
          <w:kern w:val="2"/>
        </w:rPr>
        <w:t>命令的参数及其作用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538"/>
        <w:gridCol w:w="552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52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tcBorders>
              <w:top w:val="single" w:color="000000" w:sz="4" w:space="0"/>
            </w:tcBorders>
            <w:vAlign w:val="center"/>
          </w:tcPr>
          <w:p>
            <w:pPr>
              <w:pStyle w:val="57"/>
              <w:rPr>
                <w:kern w:val="2"/>
              </w:rPr>
            </w:pPr>
            <w:r>
              <w:rPr>
                <w:kern w:val="2"/>
              </w:rPr>
              <w:t>-c</w:t>
            </w:r>
          </w:p>
        </w:tc>
        <w:tc>
          <w:tcPr>
            <w:tcW w:w="5523" w:type="dxa"/>
            <w:tcBorders>
              <w:top w:val="single" w:color="000000" w:sz="4" w:space="0"/>
            </w:tcBorders>
            <w:vAlign w:val="center"/>
          </w:tcPr>
          <w:p>
            <w:pPr>
              <w:pStyle w:val="28"/>
              <w:rPr>
                <w:kern w:val="2"/>
              </w:rPr>
            </w:pPr>
            <w:r>
              <w:rPr>
                <w:rFonts w:hint="eastAsia"/>
                <w:kern w:val="2"/>
              </w:rPr>
              <w:t>创建压缩文件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-x</w:t>
            </w:r>
          </w:p>
        </w:tc>
        <w:tc>
          <w:tcPr>
            <w:tcW w:w="5523" w:type="dxa"/>
            <w:vAlign w:val="center"/>
          </w:tcPr>
          <w:p>
            <w:pPr>
              <w:pStyle w:val="28"/>
              <w:rPr>
                <w:kern w:val="2"/>
              </w:rPr>
            </w:pPr>
            <w:r>
              <w:rPr>
                <w:rFonts w:hint="eastAsia"/>
                <w:kern w:val="2"/>
              </w:rPr>
              <w:t>解开压缩文件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-t</w:t>
            </w:r>
          </w:p>
        </w:tc>
        <w:tc>
          <w:tcPr>
            <w:tcW w:w="5523" w:type="dxa"/>
            <w:vAlign w:val="center"/>
          </w:tcPr>
          <w:p>
            <w:pPr>
              <w:pStyle w:val="28"/>
              <w:rPr>
                <w:kern w:val="2"/>
              </w:rPr>
            </w:pPr>
            <w:r>
              <w:rPr>
                <w:rFonts w:hint="eastAsia"/>
                <w:kern w:val="2"/>
              </w:rPr>
              <w:t>查看压缩包内有哪些文件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tcBorders>
              <w:bottom w:val="single" w:color="000000" w:sz="4" w:space="0"/>
            </w:tcBorders>
            <w:vAlign w:val="center"/>
          </w:tcPr>
          <w:p>
            <w:pPr>
              <w:pStyle w:val="57"/>
              <w:rPr>
                <w:kern w:val="2"/>
              </w:rPr>
            </w:pPr>
            <w:r>
              <w:rPr>
                <w:kern w:val="2"/>
              </w:rPr>
              <w:t>-z</w:t>
            </w:r>
          </w:p>
        </w:tc>
        <w:tc>
          <w:tcPr>
            <w:tcW w:w="5523" w:type="dxa"/>
            <w:tcBorders>
              <w:bottom w:val="single" w:color="000000" w:sz="4" w:space="0"/>
            </w:tcBorders>
            <w:vAlign w:val="center"/>
          </w:tcPr>
          <w:p>
            <w:pPr>
              <w:pStyle w:val="28"/>
              <w:rPr>
                <w:kern w:val="2"/>
              </w:rPr>
            </w:pPr>
            <w:r>
              <w:rPr>
                <w:rFonts w:hint="eastAsia"/>
                <w:kern w:val="2"/>
              </w:rPr>
              <w:t>用</w:t>
            </w:r>
            <w:r>
              <w:rPr>
                <w:kern w:val="2"/>
              </w:rPr>
              <w:t>Gzip</w:t>
            </w:r>
            <w:r>
              <w:rPr>
                <w:rFonts w:hint="eastAsia"/>
                <w:kern w:val="2"/>
              </w:rPr>
              <w:t>压缩或解压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tcBorders>
              <w:top w:val="single" w:color="000000" w:sz="4" w:space="0"/>
              <w:bottom w:val="single" w:color="000000" w:sz="4" w:space="0"/>
            </w:tcBorders>
            <w:vAlign w:val="center"/>
          </w:tcPr>
          <w:p>
            <w:pPr>
              <w:pStyle w:val="57"/>
              <w:rPr>
                <w:kern w:val="2"/>
              </w:rPr>
            </w:pPr>
            <w:r>
              <w:rPr>
                <w:kern w:val="2"/>
              </w:rPr>
              <w:t>-j</w:t>
            </w:r>
          </w:p>
        </w:tc>
        <w:tc>
          <w:tcPr>
            <w:tcW w:w="5523" w:type="dxa"/>
            <w:tcBorders>
              <w:top w:val="single" w:color="000000" w:sz="4" w:space="0"/>
              <w:bottom w:val="single" w:color="000000" w:sz="4" w:space="0"/>
            </w:tcBorders>
            <w:vAlign w:val="center"/>
          </w:tcPr>
          <w:p>
            <w:pPr>
              <w:pStyle w:val="28"/>
              <w:rPr>
                <w:kern w:val="2"/>
              </w:rPr>
            </w:pPr>
            <w:r>
              <w:rPr>
                <w:rFonts w:hint="eastAsia"/>
                <w:kern w:val="2"/>
              </w:rPr>
              <w:t>用</w:t>
            </w:r>
            <w:r>
              <w:rPr>
                <w:kern w:val="2"/>
              </w:rPr>
              <w:t>bzip2</w:t>
            </w:r>
            <w:r>
              <w:rPr>
                <w:rFonts w:hint="eastAsia"/>
                <w:kern w:val="2"/>
              </w:rPr>
              <w:t>压缩或解压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-v</w:t>
            </w:r>
          </w:p>
        </w:tc>
        <w:tc>
          <w:tcPr>
            <w:tcW w:w="5523" w:type="dxa"/>
            <w:vAlign w:val="center"/>
          </w:tcPr>
          <w:p>
            <w:pPr>
              <w:pStyle w:val="28"/>
              <w:rPr>
                <w:kern w:val="2"/>
              </w:rPr>
            </w:pPr>
            <w:r>
              <w:rPr>
                <w:rFonts w:hint="eastAsia"/>
                <w:kern w:val="2"/>
              </w:rPr>
              <w:t>显示压缩或解压的过程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-f</w:t>
            </w:r>
          </w:p>
        </w:tc>
        <w:tc>
          <w:tcPr>
            <w:tcW w:w="5523" w:type="dxa"/>
            <w:vAlign w:val="center"/>
          </w:tcPr>
          <w:p>
            <w:pPr>
              <w:pStyle w:val="28"/>
              <w:rPr>
                <w:kern w:val="2"/>
              </w:rPr>
            </w:pPr>
            <w:r>
              <w:rPr>
                <w:rFonts w:hint="eastAsia"/>
                <w:kern w:val="2"/>
              </w:rPr>
              <w:t>目标文件名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-p</w:t>
            </w:r>
          </w:p>
        </w:tc>
        <w:tc>
          <w:tcPr>
            <w:tcW w:w="5523" w:type="dxa"/>
            <w:vAlign w:val="center"/>
          </w:tcPr>
          <w:p>
            <w:pPr>
              <w:pStyle w:val="28"/>
              <w:rPr>
                <w:kern w:val="2"/>
              </w:rPr>
            </w:pPr>
            <w:r>
              <w:rPr>
                <w:rFonts w:hint="eastAsia"/>
                <w:kern w:val="2"/>
              </w:rPr>
              <w:t>保留原始的权限与属性</w:t>
            </w:r>
          </w:p>
        </w:tc>
      </w:tr>
      <w:tr>
        <w:tblPrEx>
          <w:tblLayout w:type="fixed"/>
          <w:tblCellMar>
            <w:top w:w="0" w:type="dxa"/>
            <w:left w:w="108" w:type="dxa"/>
            <w:bottom w:w="0" w:type="dxa"/>
            <w:right w:w="108" w:type="dxa"/>
          </w:tblCellMar>
        </w:tblPrEx>
        <w:tc>
          <w:tcPr>
            <w:tcW w:w="2538" w:type="dxa"/>
            <w:vAlign w:val="center"/>
          </w:tcPr>
          <w:p>
            <w:pPr>
              <w:pStyle w:val="57"/>
              <w:rPr>
                <w:kern w:val="2"/>
              </w:rPr>
            </w:pPr>
            <w:r>
              <w:rPr>
                <w:kern w:val="2"/>
              </w:rPr>
              <w:t>-P</w:t>
            </w:r>
          </w:p>
        </w:tc>
        <w:tc>
          <w:tcPr>
            <w:tcW w:w="5523" w:type="dxa"/>
            <w:vAlign w:val="center"/>
          </w:tcPr>
          <w:p>
            <w:pPr>
              <w:pStyle w:val="28"/>
              <w:rPr>
                <w:kern w:val="2"/>
              </w:rPr>
            </w:pPr>
            <w:r>
              <w:rPr>
                <w:rFonts w:hint="eastAsia"/>
                <w:kern w:val="2"/>
              </w:rPr>
              <w:t>使用绝对路径来压缩</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38" w:type="dxa"/>
            <w:vAlign w:val="center"/>
          </w:tcPr>
          <w:p>
            <w:pPr>
              <w:pStyle w:val="57"/>
              <w:rPr>
                <w:kern w:val="2"/>
              </w:rPr>
            </w:pPr>
            <w:r>
              <w:rPr>
                <w:kern w:val="2"/>
              </w:rPr>
              <w:t>-C</w:t>
            </w:r>
          </w:p>
        </w:tc>
        <w:tc>
          <w:tcPr>
            <w:tcW w:w="5523" w:type="dxa"/>
            <w:vAlign w:val="center"/>
          </w:tcPr>
          <w:p>
            <w:pPr>
              <w:pStyle w:val="28"/>
              <w:rPr>
                <w:kern w:val="2"/>
              </w:rPr>
            </w:pPr>
            <w:r>
              <w:rPr>
                <w:rFonts w:hint="eastAsia"/>
                <w:kern w:val="2"/>
              </w:rPr>
              <w:t>指定解压到的目录</w:t>
            </w:r>
          </w:p>
        </w:tc>
      </w:tr>
    </w:tbl>
    <w:p>
      <w:pPr>
        <w:pStyle w:val="29"/>
        <w:rPr>
          <w:kern w:val="2"/>
        </w:rPr>
      </w:pPr>
    </w:p>
    <w:p>
      <w:pPr>
        <w:rPr>
          <w:kern w:val="2"/>
        </w:rPr>
      </w:pPr>
      <w:r>
        <w:rPr>
          <w:rFonts w:hint="eastAsia"/>
          <w:color w:val="000000"/>
          <w:kern w:val="2"/>
          <w:szCs w:val="21"/>
        </w:rPr>
        <w:t>首先，</w:t>
      </w:r>
      <w:r>
        <w:rPr>
          <w:color w:val="000000"/>
          <w:kern w:val="2"/>
          <w:szCs w:val="21"/>
        </w:rPr>
        <w:t>-c</w:t>
      </w:r>
      <w:r>
        <w:rPr>
          <w:rFonts w:hint="eastAsia"/>
          <w:color w:val="000000"/>
          <w:kern w:val="2"/>
          <w:szCs w:val="21"/>
        </w:rPr>
        <w:t>参数用于创建压缩文件，</w:t>
      </w:r>
      <w:r>
        <w:rPr>
          <w:color w:val="000000"/>
          <w:kern w:val="2"/>
          <w:szCs w:val="21"/>
        </w:rPr>
        <w:t>-x</w:t>
      </w:r>
      <w:r>
        <w:rPr>
          <w:rFonts w:hint="eastAsia"/>
          <w:color w:val="000000"/>
          <w:kern w:val="2"/>
          <w:szCs w:val="21"/>
        </w:rPr>
        <w:t>参数用于解压文件，因此这两个参数不能同时使用。其次，</w:t>
      </w:r>
      <w:r>
        <w:rPr>
          <w:color w:val="000000"/>
          <w:kern w:val="2"/>
          <w:szCs w:val="21"/>
        </w:rPr>
        <w:t>-z</w:t>
      </w:r>
      <w:r>
        <w:rPr>
          <w:rFonts w:hint="eastAsia"/>
          <w:color w:val="000000"/>
          <w:kern w:val="2"/>
          <w:szCs w:val="21"/>
        </w:rPr>
        <w:t>参数指定使用</w:t>
      </w:r>
      <w:r>
        <w:rPr>
          <w:color w:val="000000"/>
          <w:kern w:val="2"/>
          <w:szCs w:val="21"/>
        </w:rPr>
        <w:t>Gzip</w:t>
      </w:r>
      <w:r>
        <w:rPr>
          <w:rFonts w:hint="eastAsia"/>
          <w:color w:val="000000"/>
          <w:kern w:val="2"/>
          <w:szCs w:val="21"/>
        </w:rPr>
        <w:t>格式来压缩或解压文件，</w:t>
      </w:r>
      <w:r>
        <w:rPr>
          <w:color w:val="000000"/>
          <w:kern w:val="2"/>
          <w:szCs w:val="21"/>
        </w:rPr>
        <w:t>-j</w:t>
      </w:r>
      <w:r>
        <w:rPr>
          <w:rFonts w:hint="eastAsia"/>
          <w:color w:val="000000"/>
          <w:kern w:val="2"/>
          <w:szCs w:val="21"/>
        </w:rPr>
        <w:t>参数指定使用</w:t>
      </w:r>
      <w:r>
        <w:rPr>
          <w:color w:val="000000"/>
          <w:kern w:val="2"/>
          <w:szCs w:val="21"/>
        </w:rPr>
        <w:t>bzip2</w:t>
      </w:r>
      <w:r>
        <w:rPr>
          <w:rFonts w:hint="eastAsia"/>
          <w:color w:val="000000"/>
          <w:kern w:val="2"/>
          <w:szCs w:val="21"/>
        </w:rPr>
        <w:t>格式来压缩或解压文件。用户使用时则是根据文件的后缀来决定应使用何种格式参数进行解压。在执行某些压缩或解压操作时，可能需要花费数个小时，如果屏幕一直没有输出，您一方面不好判断打包的进度情况，另一方面也会怀疑电脑死机了，因此非常推荐使用</w:t>
      </w:r>
      <w:r>
        <w:rPr>
          <w:color w:val="000000"/>
          <w:kern w:val="2"/>
          <w:szCs w:val="21"/>
        </w:rPr>
        <w:t>-v</w:t>
      </w:r>
      <w:r>
        <w:rPr>
          <w:rFonts w:hint="eastAsia"/>
          <w:color w:val="000000"/>
          <w:kern w:val="2"/>
          <w:szCs w:val="21"/>
        </w:rPr>
        <w:t>参数向用户不断显示压缩或解压的过程。</w:t>
      </w:r>
      <w:r>
        <w:rPr>
          <w:color w:val="000000"/>
          <w:kern w:val="2"/>
          <w:szCs w:val="21"/>
        </w:rPr>
        <w:t>-C</w:t>
      </w:r>
      <w:r>
        <w:rPr>
          <w:rFonts w:hint="eastAsia"/>
          <w:color w:val="000000"/>
          <w:kern w:val="2"/>
          <w:szCs w:val="21"/>
        </w:rPr>
        <w:t>参数用于指定要解压到哪个指定的目录。</w:t>
      </w:r>
      <w:r>
        <w:rPr>
          <w:color w:val="000000"/>
          <w:kern w:val="2"/>
          <w:szCs w:val="21"/>
        </w:rPr>
        <w:t>-f</w:t>
      </w:r>
      <w:r>
        <w:rPr>
          <w:rFonts w:hint="eastAsia"/>
          <w:color w:val="000000"/>
          <w:kern w:val="2"/>
          <w:szCs w:val="21"/>
        </w:rPr>
        <w:t>参数特别重要，它必须放到参数的最后一位，代表要压缩或解压的软件包名称。刘遄老师一般使用“</w:t>
      </w:r>
      <w:r>
        <w:rPr>
          <w:color w:val="000000"/>
          <w:kern w:val="2"/>
          <w:szCs w:val="21"/>
        </w:rPr>
        <w:t xml:space="preserve">tar -czvf </w:t>
      </w:r>
      <w:r>
        <w:rPr>
          <w:rFonts w:hint="eastAsia"/>
          <w:color w:val="000000"/>
          <w:kern w:val="2"/>
          <w:szCs w:val="21"/>
        </w:rPr>
        <w:t>压缩包名称</w:t>
      </w:r>
      <w:r>
        <w:rPr>
          <w:color w:val="000000"/>
          <w:kern w:val="2"/>
          <w:szCs w:val="21"/>
        </w:rPr>
        <w:t xml:space="preserve">.tar.gz </w:t>
      </w:r>
      <w:r>
        <w:rPr>
          <w:rFonts w:hint="eastAsia"/>
          <w:color w:val="000000"/>
          <w:kern w:val="2"/>
          <w:szCs w:val="21"/>
        </w:rPr>
        <w:t>要打包的目录”命令把指定的文件进行打包压缩；相应的解压命令为“</w:t>
      </w:r>
      <w:r>
        <w:rPr>
          <w:color w:val="000000"/>
          <w:kern w:val="2"/>
          <w:szCs w:val="21"/>
        </w:rPr>
        <w:t xml:space="preserve">tar -xzvf </w:t>
      </w:r>
      <w:r>
        <w:rPr>
          <w:rFonts w:hint="eastAsia"/>
          <w:color w:val="000000"/>
          <w:kern w:val="2"/>
          <w:szCs w:val="21"/>
        </w:rPr>
        <w:t>压缩包名称</w:t>
      </w:r>
      <w:r>
        <w:rPr>
          <w:color w:val="000000"/>
          <w:kern w:val="2"/>
          <w:szCs w:val="21"/>
        </w:rPr>
        <w:t>.tar.gz</w:t>
      </w:r>
      <w:r>
        <w:rPr>
          <w:rFonts w:hint="eastAsia"/>
          <w:color w:val="000000"/>
          <w:kern w:val="2"/>
          <w:szCs w:val="21"/>
        </w:rPr>
        <w:t>”。下面我们来逐个演示下打包压缩与解压的操作。先使用</w:t>
      </w:r>
      <w:r>
        <w:rPr>
          <w:color w:val="000000"/>
          <w:kern w:val="2"/>
          <w:szCs w:val="21"/>
        </w:rPr>
        <w:t>tar</w:t>
      </w:r>
      <w:r>
        <w:rPr>
          <w:rFonts w:hint="eastAsia"/>
          <w:color w:val="000000"/>
          <w:kern w:val="2"/>
          <w:szCs w:val="21"/>
        </w:rPr>
        <w:t>命令把</w:t>
      </w:r>
      <w:r>
        <w:rPr>
          <w:color w:val="000000"/>
          <w:kern w:val="2"/>
          <w:szCs w:val="21"/>
        </w:rPr>
        <w:t>/etc</w:t>
      </w:r>
      <w:r>
        <w:rPr>
          <w:rFonts w:hint="eastAsia"/>
          <w:color w:val="000000"/>
          <w:kern w:val="2"/>
          <w:szCs w:val="21"/>
        </w:rPr>
        <w:t>目录通过</w:t>
      </w:r>
      <w:r>
        <w:rPr>
          <w:color w:val="000000"/>
          <w:kern w:val="2"/>
          <w:szCs w:val="21"/>
        </w:rPr>
        <w:t>gzip</w:t>
      </w:r>
      <w:r>
        <w:rPr>
          <w:rFonts w:hint="eastAsia"/>
          <w:color w:val="000000"/>
          <w:kern w:val="2"/>
          <w:szCs w:val="21"/>
        </w:rPr>
        <w:t>格式进行打包压缩，并把文件命名为</w:t>
      </w:r>
      <w:r>
        <w:rPr>
          <w:color w:val="000000"/>
          <w:kern w:val="2"/>
          <w:szCs w:val="21"/>
        </w:rPr>
        <w:t>etc.tar.gz</w:t>
      </w:r>
      <w:r>
        <w:rPr>
          <w:rFonts w:hint="eastAsia"/>
          <w:color w:val="000000"/>
          <w:kern w:val="2"/>
          <w:szCs w:val="21"/>
        </w:rPr>
        <w:t>：</w:t>
      </w:r>
    </w:p>
    <w:p>
      <w:pPr>
        <w:pStyle w:val="58"/>
        <w:rPr>
          <w:kern w:val="2"/>
        </w:rPr>
      </w:pPr>
    </w:p>
    <w:p>
      <w:pPr>
        <w:pStyle w:val="26"/>
        <w:rPr>
          <w:kern w:val="2"/>
        </w:rPr>
      </w:pPr>
      <w:r>
        <w:rPr>
          <w:kern w:val="2"/>
        </w:rPr>
        <w:t>[root@linuxprobe ~]# tar </w:t>
      </w:r>
      <w:r>
        <w:rPr>
          <w:bCs/>
          <w:kern w:val="2"/>
        </w:rPr>
        <w:t>-</w:t>
      </w:r>
      <w:r>
        <w:rPr>
          <w:kern w:val="2"/>
        </w:rPr>
        <w:t>czvf etc.tar.gz /etc</w:t>
      </w:r>
    </w:p>
    <w:p>
      <w:pPr>
        <w:pStyle w:val="26"/>
        <w:rPr>
          <w:kern w:val="2"/>
        </w:rPr>
      </w:pPr>
      <w:r>
        <w:rPr>
          <w:kern w:val="2"/>
        </w:rPr>
        <w:t>tar: Removing leading '/' from member names</w:t>
      </w:r>
    </w:p>
    <w:p>
      <w:pPr>
        <w:pStyle w:val="26"/>
        <w:rPr>
          <w:kern w:val="2"/>
        </w:rPr>
      </w:pPr>
      <w:r>
        <w:rPr>
          <w:kern w:val="2"/>
        </w:rPr>
        <w:t>/etc/</w:t>
      </w:r>
    </w:p>
    <w:p>
      <w:pPr>
        <w:pStyle w:val="26"/>
        <w:rPr>
          <w:kern w:val="2"/>
        </w:rPr>
      </w:pPr>
      <w:r>
        <w:rPr>
          <w:kern w:val="2"/>
        </w:rPr>
        <w:t>/etc/fstab</w:t>
      </w:r>
    </w:p>
    <w:p>
      <w:pPr>
        <w:pStyle w:val="26"/>
        <w:rPr>
          <w:kern w:val="2"/>
        </w:rPr>
      </w:pPr>
      <w:r>
        <w:rPr>
          <w:kern w:val="2"/>
        </w:rPr>
        <w:t>/etc/crypttab</w:t>
      </w:r>
    </w:p>
    <w:p>
      <w:pPr>
        <w:pStyle w:val="26"/>
        <w:rPr>
          <w:kern w:val="2"/>
        </w:rPr>
      </w:pPr>
      <w:r>
        <w:rPr>
          <w:kern w:val="2"/>
        </w:rPr>
        <w:t>/etc/mtab</w:t>
      </w:r>
    </w:p>
    <w:p>
      <w:pPr>
        <w:pStyle w:val="26"/>
        <w:rPr>
          <w:kern w:val="2"/>
        </w:rPr>
      </w:pPr>
      <w:r>
        <w:rPr>
          <w:kern w:val="2"/>
        </w:rPr>
        <w:t>/etc/fonts/</w:t>
      </w:r>
    </w:p>
    <w:p>
      <w:pPr>
        <w:pStyle w:val="26"/>
        <w:rPr>
          <w:kern w:val="2"/>
        </w:rPr>
      </w:pPr>
      <w:r>
        <w:rPr>
          <w:kern w:val="2"/>
        </w:rPr>
        <w:t>/etc/fonts/conf.d/</w:t>
      </w:r>
    </w:p>
    <w:p>
      <w:pPr>
        <w:pStyle w:val="26"/>
        <w:rPr>
          <w:kern w:val="2"/>
        </w:rPr>
      </w:pPr>
      <w:r>
        <w:rPr>
          <w:kern w:val="2"/>
        </w:rPr>
        <w:t>/etc/fonts/conf.d/65-0-madan.conf</w:t>
      </w:r>
    </w:p>
    <w:p>
      <w:pPr>
        <w:pStyle w:val="26"/>
        <w:rPr>
          <w:kern w:val="2"/>
        </w:rPr>
      </w:pPr>
      <w:r>
        <w:rPr>
          <w:kern w:val="2"/>
        </w:rPr>
        <w:t>/etc/fonts/conf.d/59-liberation-sans.conf</w:t>
      </w:r>
    </w:p>
    <w:p>
      <w:pPr>
        <w:pStyle w:val="26"/>
        <w:rPr>
          <w:kern w:val="2"/>
        </w:rPr>
      </w:pPr>
      <w:r>
        <w:rPr>
          <w:kern w:val="2"/>
        </w:rPr>
        <w:t>/etc/fonts/conf.d/90-ttf-arphic-uming-embolden.conf</w:t>
      </w:r>
    </w:p>
    <w:p>
      <w:pPr>
        <w:pStyle w:val="26"/>
        <w:rPr>
          <w:kern w:val="2"/>
        </w:rPr>
      </w:pPr>
      <w:r>
        <w:rPr>
          <w:kern w:val="2"/>
        </w:rPr>
        <w:t>/etc/fonts/conf.d/59-liberation-mono.conf</w:t>
      </w:r>
    </w:p>
    <w:p>
      <w:pPr>
        <w:pStyle w:val="26"/>
        <w:rPr>
          <w:kern w:val="2"/>
        </w:rPr>
      </w:pPr>
      <w:r>
        <w:rPr>
          <w:kern w:val="2"/>
        </w:rPr>
        <w:t>/etc/fonts/conf.d/66-sil-nuosu.conf</w:t>
      </w:r>
    </w:p>
    <w:p>
      <w:pPr>
        <w:pStyle w:val="26"/>
        <w:rPr>
          <w:kern w:val="2"/>
        </w:rPr>
      </w:pPr>
      <w:r>
        <w:rPr>
          <w:kern w:val="2"/>
        </w:rPr>
        <w:t>………………</w:t>
      </w:r>
      <w:r>
        <w:rPr>
          <w:rFonts w:hint="eastAsia"/>
          <w:kern w:val="2"/>
        </w:rPr>
        <w:t>省略部分压缩过程信息</w:t>
      </w:r>
      <w:r>
        <w:rPr>
          <w:kern w:val="2"/>
        </w:rPr>
        <w:t>………………</w:t>
      </w:r>
    </w:p>
    <w:p>
      <w:pPr>
        <w:pStyle w:val="59"/>
        <w:spacing w:after="90"/>
        <w:rPr>
          <w:kern w:val="2"/>
        </w:rPr>
      </w:pPr>
    </w:p>
    <w:p>
      <w:pPr>
        <w:rPr>
          <w:kern w:val="2"/>
        </w:rPr>
      </w:pPr>
      <w:r>
        <w:rPr>
          <w:rFonts w:hint="eastAsia"/>
          <w:color w:val="000000"/>
          <w:kern w:val="2"/>
          <w:szCs w:val="21"/>
        </w:rPr>
        <w:t>接下来将打包后的压缩包文件指定解压到</w:t>
      </w:r>
      <w:r>
        <w:rPr>
          <w:color w:val="000000"/>
          <w:kern w:val="2"/>
          <w:szCs w:val="21"/>
        </w:rPr>
        <w:t>/root/etc</w:t>
      </w:r>
      <w:r>
        <w:rPr>
          <w:rFonts w:hint="eastAsia"/>
          <w:color w:val="000000"/>
          <w:kern w:val="2"/>
          <w:szCs w:val="21"/>
        </w:rPr>
        <w:t>目录中（先使用</w:t>
      </w:r>
      <w:r>
        <w:rPr>
          <w:color w:val="000000"/>
          <w:kern w:val="2"/>
          <w:szCs w:val="21"/>
        </w:rPr>
        <w:t>mkdir</w:t>
      </w:r>
      <w:r>
        <w:rPr>
          <w:rFonts w:hint="eastAsia"/>
          <w:color w:val="000000"/>
          <w:kern w:val="2"/>
          <w:szCs w:val="21"/>
        </w:rPr>
        <w:t>命令来创建</w:t>
      </w:r>
      <w:r>
        <w:rPr>
          <w:color w:val="000000"/>
          <w:kern w:val="2"/>
          <w:szCs w:val="21"/>
        </w:rPr>
        <w:t>/root/etc</w:t>
      </w:r>
      <w:r>
        <w:rPr>
          <w:rFonts w:hint="eastAsia"/>
          <w:color w:val="000000"/>
          <w:kern w:val="2"/>
          <w:szCs w:val="21"/>
        </w:rPr>
        <w:t>目录）：</w:t>
      </w:r>
    </w:p>
    <w:p>
      <w:pPr>
        <w:pStyle w:val="58"/>
        <w:rPr>
          <w:kern w:val="2"/>
        </w:rPr>
      </w:pPr>
    </w:p>
    <w:p>
      <w:pPr>
        <w:pStyle w:val="26"/>
        <w:spacing w:line="210" w:lineRule="exact"/>
        <w:rPr>
          <w:kern w:val="2"/>
        </w:rPr>
      </w:pPr>
      <w:r>
        <w:rPr>
          <w:kern w:val="2"/>
        </w:rPr>
        <w:t>[root@linuxprobe ~]# mkdir /root/etc</w:t>
      </w:r>
    </w:p>
    <w:p>
      <w:pPr>
        <w:pStyle w:val="26"/>
        <w:spacing w:line="210" w:lineRule="exact"/>
        <w:rPr>
          <w:kern w:val="2"/>
        </w:rPr>
      </w:pPr>
      <w:r>
        <w:rPr>
          <w:kern w:val="2"/>
        </w:rPr>
        <w:t>[root@linuxprobe ~]# tar xzvf etc.tar.gz -C /root/etc</w:t>
      </w:r>
    </w:p>
    <w:p>
      <w:pPr>
        <w:pStyle w:val="26"/>
        <w:spacing w:line="210" w:lineRule="exact"/>
        <w:rPr>
          <w:kern w:val="2"/>
        </w:rPr>
      </w:pPr>
      <w:r>
        <w:rPr>
          <w:kern w:val="2"/>
        </w:rPr>
        <w:t>etc/</w:t>
      </w:r>
    </w:p>
    <w:p>
      <w:pPr>
        <w:pStyle w:val="26"/>
        <w:spacing w:line="210" w:lineRule="exact"/>
        <w:rPr>
          <w:kern w:val="2"/>
        </w:rPr>
      </w:pPr>
      <w:r>
        <w:rPr>
          <w:kern w:val="2"/>
        </w:rPr>
        <w:t>etc/fstab</w:t>
      </w:r>
    </w:p>
    <w:p>
      <w:pPr>
        <w:pStyle w:val="26"/>
        <w:spacing w:line="210" w:lineRule="exact"/>
        <w:rPr>
          <w:kern w:val="2"/>
        </w:rPr>
      </w:pPr>
      <w:r>
        <w:rPr>
          <w:kern w:val="2"/>
        </w:rPr>
        <w:t>etc/crypttab</w:t>
      </w:r>
    </w:p>
    <w:p>
      <w:pPr>
        <w:pStyle w:val="26"/>
        <w:spacing w:line="210" w:lineRule="exact"/>
        <w:rPr>
          <w:kern w:val="2"/>
        </w:rPr>
      </w:pPr>
      <w:r>
        <w:rPr>
          <w:kern w:val="2"/>
        </w:rPr>
        <w:t>etc/mtab</w:t>
      </w:r>
    </w:p>
    <w:p>
      <w:pPr>
        <w:pStyle w:val="26"/>
        <w:spacing w:line="210" w:lineRule="exact"/>
        <w:rPr>
          <w:kern w:val="2"/>
        </w:rPr>
      </w:pPr>
      <w:r>
        <w:rPr>
          <w:kern w:val="2"/>
        </w:rPr>
        <w:t>etc/fonts/</w:t>
      </w:r>
    </w:p>
    <w:p>
      <w:pPr>
        <w:pStyle w:val="26"/>
        <w:spacing w:line="210" w:lineRule="exact"/>
        <w:rPr>
          <w:kern w:val="2"/>
        </w:rPr>
      </w:pPr>
      <w:r>
        <w:rPr>
          <w:kern w:val="2"/>
        </w:rPr>
        <w:t>etc/fonts/conf.d/</w:t>
      </w:r>
    </w:p>
    <w:p>
      <w:pPr>
        <w:pStyle w:val="26"/>
        <w:spacing w:line="210" w:lineRule="exact"/>
        <w:rPr>
          <w:kern w:val="2"/>
        </w:rPr>
      </w:pPr>
      <w:r>
        <w:rPr>
          <w:kern w:val="2"/>
        </w:rPr>
        <w:t>etc/fonts/conf.d/65-0-madan.conf</w:t>
      </w:r>
    </w:p>
    <w:p>
      <w:pPr>
        <w:pStyle w:val="26"/>
        <w:spacing w:line="210" w:lineRule="exact"/>
        <w:rPr>
          <w:kern w:val="2"/>
        </w:rPr>
      </w:pPr>
      <w:r>
        <w:rPr>
          <w:kern w:val="2"/>
        </w:rPr>
        <w:t>etc/fonts/conf.d/59-liberation-sans.conf</w:t>
      </w:r>
    </w:p>
    <w:p>
      <w:pPr>
        <w:pStyle w:val="26"/>
        <w:spacing w:line="210" w:lineRule="exact"/>
        <w:rPr>
          <w:kern w:val="2"/>
        </w:rPr>
      </w:pPr>
      <w:r>
        <w:rPr>
          <w:kern w:val="2"/>
        </w:rPr>
        <w:t>etc/fonts/conf.d/90-ttf-arphic-uming-embolden.conf</w:t>
      </w:r>
    </w:p>
    <w:p>
      <w:pPr>
        <w:pStyle w:val="26"/>
        <w:spacing w:line="210" w:lineRule="exact"/>
        <w:rPr>
          <w:kern w:val="2"/>
        </w:rPr>
      </w:pPr>
      <w:r>
        <w:rPr>
          <w:kern w:val="2"/>
        </w:rPr>
        <w:t>etc/fonts/conf.d/59-liberation-mono.conf</w:t>
      </w:r>
    </w:p>
    <w:p>
      <w:pPr>
        <w:pStyle w:val="26"/>
        <w:spacing w:line="210" w:lineRule="exact"/>
        <w:rPr>
          <w:kern w:val="2"/>
        </w:rPr>
      </w:pPr>
      <w:r>
        <w:rPr>
          <w:kern w:val="2"/>
        </w:rPr>
        <w:t>etc/fonts/conf.d/66-sil-nuosu.conf</w:t>
      </w:r>
    </w:p>
    <w:p>
      <w:pPr>
        <w:pStyle w:val="26"/>
        <w:spacing w:line="210" w:lineRule="exact"/>
        <w:rPr>
          <w:kern w:val="2"/>
        </w:rPr>
      </w:pPr>
      <w:r>
        <w:rPr>
          <w:kern w:val="2"/>
        </w:rPr>
        <w:t>etc/fonts/conf.d/65-1-vlgothic-gothic.conf</w:t>
      </w:r>
    </w:p>
    <w:p>
      <w:pPr>
        <w:pStyle w:val="26"/>
        <w:spacing w:line="210" w:lineRule="exact"/>
        <w:rPr>
          <w:kern w:val="2"/>
        </w:rPr>
      </w:pPr>
      <w:r>
        <w:rPr>
          <w:kern w:val="2"/>
        </w:rPr>
        <w:t>etc/fonts/conf.d/65-0-lohit-bengali.conf</w:t>
      </w:r>
    </w:p>
    <w:p>
      <w:pPr>
        <w:pStyle w:val="26"/>
        <w:spacing w:line="210" w:lineRule="exact"/>
        <w:rPr>
          <w:kern w:val="2"/>
        </w:rPr>
      </w:pPr>
      <w:r>
        <w:rPr>
          <w:kern w:val="2"/>
        </w:rPr>
        <w:t>etc/fonts/conf.d/20-unhint-small-dejavu-sans.conf</w:t>
      </w:r>
    </w:p>
    <w:p>
      <w:pPr>
        <w:pStyle w:val="26"/>
        <w:spacing w:line="210" w:lineRule="exact"/>
        <w:rPr>
          <w:kern w:val="2"/>
        </w:rPr>
      </w:pPr>
      <w:r>
        <w:rPr>
          <w:kern w:val="2"/>
        </w:rPr>
        <w:t>………………</w:t>
      </w:r>
      <w:r>
        <w:rPr>
          <w:rFonts w:hint="eastAsia"/>
          <w:kern w:val="2"/>
        </w:rPr>
        <w:t>省略部分解压过程信息</w:t>
      </w:r>
      <w:r>
        <w:rPr>
          <w:kern w:val="2"/>
        </w:rPr>
        <w:t>………………</w:t>
      </w:r>
    </w:p>
    <w:p>
      <w:pPr>
        <w:pStyle w:val="59"/>
        <w:spacing w:after="90"/>
        <w:rPr>
          <w:kern w:val="2"/>
        </w:rPr>
      </w:pPr>
    </w:p>
    <w:p>
      <w:pPr>
        <w:pStyle w:val="5"/>
        <w:rPr>
          <w:kern w:val="2"/>
        </w:rPr>
      </w:pPr>
      <w:r>
        <w:rPr>
          <w:color w:val="000000"/>
          <w:kern w:val="2"/>
        </w:rPr>
        <w:t>2．</w:t>
      </w:r>
      <w:r>
        <w:rPr>
          <w:bCs w:val="0"/>
          <w:color w:val="000000"/>
          <w:kern w:val="2"/>
        </w:rPr>
        <w:t>grep</w:t>
      </w:r>
      <w:r>
        <w:rPr>
          <w:rFonts w:hint="eastAsia"/>
          <w:bCs w:val="0"/>
          <w:color w:val="000000"/>
          <w:kern w:val="2"/>
        </w:rPr>
        <w:t>命令  搜素关键词</w:t>
      </w:r>
    </w:p>
    <w:p>
      <w:pPr>
        <w:rPr>
          <w:kern w:val="2"/>
        </w:rPr>
      </w:pPr>
      <w:r>
        <w:rPr>
          <w:color w:val="000000"/>
          <w:kern w:val="2"/>
          <w:szCs w:val="21"/>
        </w:rPr>
        <w:t>grep</w:t>
      </w:r>
      <w:r>
        <w:rPr>
          <w:rFonts w:hint="eastAsia"/>
          <w:color w:val="000000"/>
          <w:kern w:val="2"/>
          <w:szCs w:val="21"/>
        </w:rPr>
        <w:t>命令用于在文本中执行关键词搜索，并显示匹配的结果，格式为“</w:t>
      </w:r>
      <w:r>
        <w:rPr>
          <w:color w:val="000000"/>
          <w:kern w:val="2"/>
          <w:szCs w:val="21"/>
        </w:rPr>
        <w:t>grep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r>
        <w:rPr>
          <w:color w:val="000000"/>
          <w:kern w:val="2"/>
          <w:szCs w:val="21"/>
        </w:rPr>
        <w:t>grep</w:t>
      </w:r>
      <w:r>
        <w:rPr>
          <w:rFonts w:hint="eastAsia"/>
          <w:color w:val="000000"/>
          <w:kern w:val="2"/>
          <w:szCs w:val="21"/>
        </w:rPr>
        <w:t>命令的参数及其作用如表</w:t>
      </w:r>
      <w:r>
        <w:rPr>
          <w:color w:val="000000"/>
          <w:kern w:val="2"/>
          <w:szCs w:val="21"/>
        </w:rPr>
        <w:t>2-15</w:t>
      </w:r>
      <w:r>
        <w:rPr>
          <w:rFonts w:hint="eastAsia"/>
          <w:color w:val="000000"/>
          <w:kern w:val="2"/>
          <w:szCs w:val="21"/>
        </w:rPr>
        <w:t>所示。</w:t>
      </w:r>
    </w:p>
    <w:p>
      <w:pPr>
        <w:pStyle w:val="27"/>
        <w:rPr>
          <w:kern w:val="2"/>
        </w:rPr>
      </w:pPr>
      <w:r>
        <w:rPr>
          <w:rFonts w:hint="eastAsia"/>
          <w:kern w:val="2"/>
        </w:rPr>
        <w:t>表</w:t>
      </w:r>
      <w:r>
        <w:rPr>
          <w:kern w:val="2"/>
        </w:rPr>
        <w:t>2-15</w:t>
      </w:r>
      <w:r>
        <w:rPr>
          <w:kern w:val="2"/>
        </w:rPr>
        <w:tab/>
      </w:r>
      <w:r>
        <w:rPr>
          <w:kern w:val="2"/>
        </w:rPr>
        <w:t>grep</w:t>
      </w:r>
      <w:r>
        <w:rPr>
          <w:rFonts w:hint="eastAsia"/>
          <w:kern w:val="2"/>
        </w:rPr>
        <w:t>命令的参数及其作用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088"/>
        <w:gridCol w:w="597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208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97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88" w:type="dxa"/>
            <w:tcBorders>
              <w:top w:val="single" w:color="000000" w:sz="4" w:space="0"/>
            </w:tcBorders>
            <w:vAlign w:val="center"/>
          </w:tcPr>
          <w:p>
            <w:pPr>
              <w:pStyle w:val="57"/>
              <w:rPr>
                <w:kern w:val="2"/>
              </w:rPr>
            </w:pPr>
            <w:r>
              <w:rPr>
                <w:kern w:val="2"/>
              </w:rPr>
              <w:t>-b</w:t>
            </w:r>
          </w:p>
        </w:tc>
        <w:tc>
          <w:tcPr>
            <w:tcW w:w="5973" w:type="dxa"/>
            <w:tcBorders>
              <w:top w:val="single" w:color="000000" w:sz="4" w:space="0"/>
            </w:tcBorders>
            <w:vAlign w:val="center"/>
          </w:tcPr>
          <w:p>
            <w:pPr>
              <w:pStyle w:val="28"/>
              <w:rPr>
                <w:kern w:val="2"/>
              </w:rPr>
            </w:pPr>
            <w:r>
              <w:rPr>
                <w:rFonts w:hint="eastAsia"/>
                <w:kern w:val="2"/>
              </w:rPr>
              <w:t>将可执行文件（</w:t>
            </w:r>
            <w:r>
              <w:rPr>
                <w:kern w:val="2"/>
              </w:rPr>
              <w:t>binary</w:t>
            </w:r>
            <w:r>
              <w:rPr>
                <w:rFonts w:hint="eastAsia"/>
                <w:kern w:val="2"/>
              </w:rPr>
              <w:t>）当作文本文件（</w:t>
            </w:r>
            <w:r>
              <w:rPr>
                <w:kern w:val="2"/>
              </w:rPr>
              <w:t>text</w:t>
            </w:r>
            <w:r>
              <w:rPr>
                <w:rFonts w:hint="eastAsia"/>
                <w:kern w:val="2"/>
              </w:rPr>
              <w:t>）来搜索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88" w:type="dxa"/>
            <w:vAlign w:val="center"/>
          </w:tcPr>
          <w:p>
            <w:pPr>
              <w:pStyle w:val="57"/>
              <w:rPr>
                <w:kern w:val="2"/>
              </w:rPr>
            </w:pPr>
            <w:r>
              <w:rPr>
                <w:kern w:val="2"/>
              </w:rPr>
              <w:t>-c</w:t>
            </w:r>
          </w:p>
        </w:tc>
        <w:tc>
          <w:tcPr>
            <w:tcW w:w="5973" w:type="dxa"/>
            <w:vAlign w:val="center"/>
          </w:tcPr>
          <w:p>
            <w:pPr>
              <w:pStyle w:val="28"/>
              <w:rPr>
                <w:kern w:val="2"/>
              </w:rPr>
            </w:pPr>
            <w:r>
              <w:rPr>
                <w:rFonts w:hint="eastAsia"/>
                <w:kern w:val="2"/>
              </w:rPr>
              <w:t>仅显示找到的行数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88" w:type="dxa"/>
            <w:vAlign w:val="center"/>
          </w:tcPr>
          <w:p>
            <w:pPr>
              <w:pStyle w:val="57"/>
              <w:rPr>
                <w:kern w:val="2"/>
              </w:rPr>
            </w:pPr>
            <w:r>
              <w:rPr>
                <w:kern w:val="2"/>
              </w:rPr>
              <w:t>-i</w:t>
            </w:r>
          </w:p>
        </w:tc>
        <w:tc>
          <w:tcPr>
            <w:tcW w:w="5973" w:type="dxa"/>
            <w:vAlign w:val="center"/>
          </w:tcPr>
          <w:p>
            <w:pPr>
              <w:pStyle w:val="28"/>
              <w:rPr>
                <w:kern w:val="2"/>
              </w:rPr>
            </w:pPr>
            <w:r>
              <w:rPr>
                <w:rFonts w:hint="eastAsia"/>
                <w:kern w:val="2"/>
              </w:rPr>
              <w:t>忽略大小写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88" w:type="dxa"/>
            <w:vAlign w:val="center"/>
          </w:tcPr>
          <w:p>
            <w:pPr>
              <w:pStyle w:val="57"/>
              <w:rPr>
                <w:kern w:val="2"/>
              </w:rPr>
            </w:pPr>
            <w:r>
              <w:rPr>
                <w:kern w:val="2"/>
              </w:rPr>
              <w:t>-n</w:t>
            </w:r>
          </w:p>
        </w:tc>
        <w:tc>
          <w:tcPr>
            <w:tcW w:w="5973" w:type="dxa"/>
            <w:vAlign w:val="center"/>
          </w:tcPr>
          <w:p>
            <w:pPr>
              <w:pStyle w:val="28"/>
              <w:rPr>
                <w:kern w:val="2"/>
              </w:rPr>
            </w:pPr>
            <w:r>
              <w:rPr>
                <w:rFonts w:hint="eastAsia"/>
                <w:kern w:val="2"/>
              </w:rPr>
              <w:t>显示行号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88" w:type="dxa"/>
            <w:vAlign w:val="center"/>
          </w:tcPr>
          <w:p>
            <w:pPr>
              <w:pStyle w:val="57"/>
              <w:rPr>
                <w:kern w:val="2"/>
              </w:rPr>
            </w:pPr>
            <w:r>
              <w:rPr>
                <w:kern w:val="2"/>
              </w:rPr>
              <w:t>-v</w:t>
            </w:r>
          </w:p>
        </w:tc>
        <w:tc>
          <w:tcPr>
            <w:tcW w:w="5973" w:type="dxa"/>
            <w:vAlign w:val="center"/>
          </w:tcPr>
          <w:p>
            <w:pPr>
              <w:pStyle w:val="28"/>
              <w:rPr>
                <w:kern w:val="2"/>
              </w:rPr>
            </w:pPr>
            <w:r>
              <w:rPr>
                <w:rFonts w:hint="eastAsia"/>
                <w:kern w:val="2"/>
              </w:rPr>
              <w:t>反向选择</w:t>
            </w:r>
            <w:r>
              <w:rPr>
                <w:rFonts w:hint="eastAsia"/>
                <w:color w:val="000000"/>
                <w:w w:val="200"/>
                <w:kern w:val="2"/>
                <w:szCs w:val="21"/>
              </w:rPr>
              <w:t>—</w:t>
            </w:r>
            <w:r>
              <w:rPr>
                <w:rFonts w:hint="eastAsia"/>
                <w:kern w:val="2"/>
              </w:rPr>
              <w:t>仅列出没有“关键词”的行</w:t>
            </w:r>
          </w:p>
        </w:tc>
      </w:tr>
    </w:tbl>
    <w:p>
      <w:pPr>
        <w:pStyle w:val="29"/>
        <w:rPr>
          <w:kern w:val="2"/>
        </w:rPr>
      </w:pPr>
    </w:p>
    <w:p>
      <w:pPr>
        <w:rPr>
          <w:kern w:val="2"/>
        </w:rPr>
      </w:pPr>
      <w:r>
        <w:rPr>
          <w:color w:val="000000"/>
          <w:kern w:val="2"/>
          <w:szCs w:val="21"/>
        </w:rPr>
        <w:t>grep</w:t>
      </w:r>
      <w:r>
        <w:rPr>
          <w:rFonts w:hint="eastAsia"/>
          <w:color w:val="000000"/>
          <w:kern w:val="2"/>
          <w:szCs w:val="21"/>
        </w:rPr>
        <w:t>命令是用途最广泛的文本搜索匹配工具，虽然有很多参数，但是大多数基本上都用不到。刘遄老师在总结了近</w:t>
      </w:r>
      <w:r>
        <w:rPr>
          <w:color w:val="000000"/>
          <w:kern w:val="2"/>
          <w:szCs w:val="21"/>
        </w:rPr>
        <w:t>10</w:t>
      </w:r>
      <w:r>
        <w:rPr>
          <w:rFonts w:hint="eastAsia"/>
          <w:color w:val="000000"/>
          <w:kern w:val="2"/>
          <w:szCs w:val="21"/>
        </w:rPr>
        <w:t>年的运维工作和培训教学的经验后，提出的本书的写作理念“去掉不实用”绝对不是信口开河。如果一名</w:t>
      </w:r>
      <w:r>
        <w:rPr>
          <w:color w:val="000000"/>
          <w:kern w:val="2"/>
          <w:szCs w:val="21"/>
        </w:rPr>
        <w:t>IT</w:t>
      </w:r>
      <w:r>
        <w:rPr>
          <w:rFonts w:hint="eastAsia"/>
          <w:color w:val="000000"/>
          <w:kern w:val="2"/>
          <w:szCs w:val="21"/>
        </w:rPr>
        <w:t>培训讲师的水平只能停留在“技术的搬运工”层面，而不能对优质技术知识进行提炼总结，那对他的学生来讲绝非好事。我们在这里只讲两个最最常用的参数：</w:t>
      </w:r>
      <w:r>
        <w:rPr>
          <w:color w:val="000000"/>
          <w:kern w:val="2"/>
          <w:szCs w:val="21"/>
        </w:rPr>
        <w:t>-n</w:t>
      </w:r>
      <w:r>
        <w:rPr>
          <w:rFonts w:hint="eastAsia"/>
          <w:color w:val="000000"/>
          <w:kern w:val="2"/>
          <w:szCs w:val="21"/>
        </w:rPr>
        <w:t>参数用来显示搜索到信息的行号；</w:t>
      </w:r>
      <w:r>
        <w:rPr>
          <w:color w:val="000000"/>
          <w:kern w:val="2"/>
          <w:szCs w:val="21"/>
        </w:rPr>
        <w:t>-v</w:t>
      </w:r>
      <w:r>
        <w:rPr>
          <w:rFonts w:hint="eastAsia"/>
          <w:color w:val="000000"/>
          <w:kern w:val="2"/>
          <w:szCs w:val="21"/>
        </w:rPr>
        <w:t>参数用于反选信息（即没有包含关键词的所有信息行）。这两个参数几乎能完成您日后</w:t>
      </w:r>
      <w:r>
        <w:rPr>
          <w:color w:val="000000"/>
          <w:kern w:val="2"/>
          <w:szCs w:val="21"/>
        </w:rPr>
        <w:t>80%</w:t>
      </w:r>
      <w:r>
        <w:rPr>
          <w:rFonts w:hint="eastAsia"/>
          <w:color w:val="000000"/>
          <w:kern w:val="2"/>
          <w:szCs w:val="21"/>
        </w:rPr>
        <w:t>的工作需要，至于其他上百个参数，即使以后在工作期间遇到了，再使用</w:t>
      </w:r>
      <w:r>
        <w:rPr>
          <w:color w:val="000000"/>
          <w:kern w:val="2"/>
          <w:szCs w:val="21"/>
        </w:rPr>
        <w:t>man grep</w:t>
      </w:r>
      <w:r>
        <w:rPr>
          <w:rFonts w:hint="eastAsia"/>
          <w:color w:val="000000"/>
          <w:kern w:val="2"/>
          <w:szCs w:val="21"/>
        </w:rPr>
        <w:t>命令查询也来得及。</w:t>
      </w:r>
    </w:p>
    <w:p>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文件是保存着所有的用户信息，而一旦用户的登录终端被设置成</w:t>
      </w:r>
      <w:r>
        <w:rPr>
          <w:kern w:val="2"/>
        </w:rPr>
        <w:t>/sbin/nologin</w:t>
      </w:r>
      <w:r>
        <w:rPr>
          <w:rFonts w:hint="eastAsia"/>
          <w:kern w:val="2"/>
        </w:rPr>
        <w:t>，则不再允许登录系统，因此可以使用</w:t>
      </w:r>
      <w:r>
        <w:rPr>
          <w:kern w:val="2"/>
        </w:rPr>
        <w:t>grep</w:t>
      </w:r>
      <w:r>
        <w:rPr>
          <w:rFonts w:hint="eastAsia"/>
          <w:kern w:val="2"/>
        </w:rPr>
        <w:t>命令来查找出当前系统中不允许登录系统的所有用户信息：</w:t>
      </w:r>
    </w:p>
    <w:p>
      <w:pPr>
        <w:pStyle w:val="58"/>
        <w:rPr>
          <w:kern w:val="2"/>
        </w:rPr>
      </w:pPr>
    </w:p>
    <w:p>
      <w:pPr>
        <w:pStyle w:val="26"/>
        <w:rPr>
          <w:kern w:val="2"/>
        </w:rPr>
      </w:pPr>
      <w:r>
        <w:rPr>
          <w:kern w:val="2"/>
        </w:rPr>
        <w:t>[root@linuxprobe ~]# grep /sbin/nologin /etc/passwd</w:t>
      </w:r>
    </w:p>
    <w:p>
      <w:pPr>
        <w:pStyle w:val="26"/>
        <w:rPr>
          <w:kern w:val="2"/>
        </w:rPr>
      </w:pPr>
      <w:r>
        <w:rPr>
          <w:kern w:val="2"/>
        </w:rPr>
        <w:t>bin:x:1:1:bin:/bin:/sbin/nologin</w:t>
      </w:r>
    </w:p>
    <w:p>
      <w:pPr>
        <w:pStyle w:val="26"/>
        <w:rPr>
          <w:kern w:val="2"/>
        </w:rPr>
      </w:pPr>
      <w:r>
        <w:rPr>
          <w:kern w:val="2"/>
        </w:rPr>
        <w:t>daemon:x:2:2:daemon:/sbin:/sbin/nologin</w:t>
      </w:r>
    </w:p>
    <w:p>
      <w:pPr>
        <w:pStyle w:val="26"/>
        <w:rPr>
          <w:kern w:val="2"/>
        </w:rPr>
      </w:pPr>
      <w:r>
        <w:rPr>
          <w:kern w:val="2"/>
        </w:rPr>
        <w:t>adm:x:3:4:adm:/var/adm:/sbin/nologin</w:t>
      </w:r>
    </w:p>
    <w:p>
      <w:pPr>
        <w:pStyle w:val="26"/>
        <w:rPr>
          <w:kern w:val="2"/>
        </w:rPr>
      </w:pPr>
      <w:r>
        <w:rPr>
          <w:kern w:val="2"/>
        </w:rPr>
        <w:t>lp:x:4:7:lp:/var/spool/lpd:/sbin/nologin</w:t>
      </w:r>
    </w:p>
    <w:p>
      <w:pPr>
        <w:pStyle w:val="26"/>
        <w:rPr>
          <w:kern w:val="2"/>
        </w:rPr>
      </w:pPr>
      <w:r>
        <w:rPr>
          <w:kern w:val="2"/>
        </w:rPr>
        <w:t>mail:x:8:12:mail:/var/spool/mail:/sbin/nologin</w:t>
      </w:r>
    </w:p>
    <w:p>
      <w:pPr>
        <w:pStyle w:val="26"/>
        <w:rPr>
          <w:kern w:val="2"/>
        </w:rPr>
      </w:pPr>
      <w:r>
        <w:rPr>
          <w:kern w:val="2"/>
        </w:rPr>
        <w:t>operator:x:11:0:operator:/root:/sbin/nologin</w:t>
      </w:r>
    </w:p>
    <w:p>
      <w:pPr>
        <w:pStyle w:val="26"/>
        <w:rPr>
          <w:kern w:val="2"/>
        </w:rPr>
      </w:pPr>
      <w:r>
        <w:rPr>
          <w:kern w:val="2"/>
        </w:rPr>
        <w:t>………………</w:t>
      </w:r>
      <w:r>
        <w:rPr>
          <w:rFonts w:hint="eastAsia"/>
          <w:kern w:val="2"/>
        </w:rPr>
        <w:t>省略部分输出过程信息</w:t>
      </w:r>
      <w:r>
        <w:rPr>
          <w:kern w:val="2"/>
        </w:rPr>
        <w:t>………………</w:t>
      </w:r>
    </w:p>
    <w:p>
      <w:pPr>
        <w:pStyle w:val="58"/>
        <w:rPr>
          <w:kern w:val="2"/>
        </w:rPr>
      </w:pPr>
    </w:p>
    <w:p>
      <w:pPr>
        <w:pStyle w:val="5"/>
        <w:rPr>
          <w:kern w:val="2"/>
        </w:rPr>
      </w:pPr>
      <w:r>
        <w:rPr>
          <w:color w:val="000000"/>
          <w:kern w:val="2"/>
        </w:rPr>
        <w:t>3．</w:t>
      </w:r>
      <w:r>
        <w:rPr>
          <w:bCs w:val="0"/>
          <w:color w:val="000000"/>
          <w:kern w:val="2"/>
        </w:rPr>
        <w:t>find</w:t>
      </w:r>
      <w:r>
        <w:rPr>
          <w:rFonts w:hint="eastAsia"/>
          <w:bCs w:val="0"/>
          <w:color w:val="000000"/>
          <w:kern w:val="2"/>
        </w:rPr>
        <w:t>命令  查找文件</w:t>
      </w:r>
    </w:p>
    <w:p>
      <w:pPr>
        <w:rPr>
          <w:kern w:val="2"/>
        </w:rPr>
      </w:pPr>
      <w:r>
        <w:rPr>
          <w:color w:val="000000"/>
          <w:kern w:val="2"/>
          <w:szCs w:val="21"/>
        </w:rPr>
        <w:t>find</w:t>
      </w:r>
      <w:r>
        <w:rPr>
          <w:rFonts w:hint="eastAsia"/>
          <w:color w:val="000000"/>
          <w:kern w:val="2"/>
          <w:szCs w:val="21"/>
        </w:rPr>
        <w:t>命令用于按照指定条件来查找文件，格式为“</w:t>
      </w:r>
      <w:r>
        <w:rPr>
          <w:color w:val="000000"/>
          <w:kern w:val="2"/>
          <w:szCs w:val="21"/>
        </w:rPr>
        <w:t>find [</w:t>
      </w:r>
      <w:r>
        <w:rPr>
          <w:rFonts w:hint="eastAsia"/>
          <w:color w:val="000000"/>
          <w:kern w:val="2"/>
          <w:szCs w:val="21"/>
        </w:rPr>
        <w:t>查找路径</w:t>
      </w:r>
      <w:r>
        <w:rPr>
          <w:color w:val="000000"/>
          <w:kern w:val="2"/>
          <w:szCs w:val="21"/>
        </w:rPr>
        <w:t xml:space="preserve">] </w:t>
      </w:r>
      <w:r>
        <w:rPr>
          <w:rFonts w:hint="eastAsia"/>
          <w:color w:val="000000"/>
          <w:kern w:val="2"/>
          <w:szCs w:val="21"/>
        </w:rPr>
        <w:t>寻找条件</w:t>
      </w:r>
      <w:r>
        <w:rPr>
          <w:color w:val="000000"/>
          <w:kern w:val="2"/>
          <w:szCs w:val="21"/>
        </w:rPr>
        <w:t xml:space="preserve"> </w:t>
      </w:r>
      <w:r>
        <w:rPr>
          <w:rFonts w:hint="eastAsia"/>
          <w:color w:val="000000"/>
          <w:kern w:val="2"/>
          <w:szCs w:val="21"/>
        </w:rPr>
        <w:t>操作”。</w:t>
      </w:r>
    </w:p>
    <w:p>
      <w:pPr>
        <w:rPr>
          <w:kern w:val="2"/>
        </w:rPr>
      </w:pPr>
      <w:r>
        <w:rPr>
          <w:rFonts w:hint="eastAsia"/>
          <w:kern w:val="2"/>
        </w:rPr>
        <w:t>本书中曾经多次提到“</w:t>
      </w:r>
      <w:r>
        <w:rPr>
          <w:kern w:val="2"/>
        </w:rPr>
        <w:t>Linux</w:t>
      </w:r>
      <w:r>
        <w:rPr>
          <w:rFonts w:hint="eastAsia"/>
          <w:kern w:val="2"/>
        </w:rPr>
        <w:t>系统中的一切都是文件”，接下来就要见证这句话的分量了。在</w:t>
      </w:r>
      <w:r>
        <w:rPr>
          <w:kern w:val="2"/>
        </w:rPr>
        <w:t>Linux</w:t>
      </w:r>
      <w:r>
        <w:rPr>
          <w:rFonts w:hint="eastAsia"/>
          <w:kern w:val="2"/>
        </w:rPr>
        <w:t>系统中，搜索工作一般都是通过</w:t>
      </w:r>
      <w:r>
        <w:rPr>
          <w:kern w:val="2"/>
        </w:rPr>
        <w:t>find</w:t>
      </w:r>
      <w:r>
        <w:rPr>
          <w:rFonts w:hint="eastAsia"/>
          <w:kern w:val="2"/>
        </w:rPr>
        <w:t>命令来完成的，它可以使用不同的文件特性作为寻找条件（如文件名、大小、修改时间、权限等信息），一旦匹配成功则默认将信息显示到屏幕上。</w:t>
      </w:r>
      <w:r>
        <w:rPr>
          <w:kern w:val="2"/>
        </w:rPr>
        <w:t>find</w:t>
      </w:r>
      <w:r>
        <w:rPr>
          <w:rFonts w:hint="eastAsia"/>
          <w:kern w:val="2"/>
        </w:rPr>
        <w:t>命令的参数以及作用如表</w:t>
      </w:r>
      <w:r>
        <w:rPr>
          <w:kern w:val="2"/>
        </w:rPr>
        <w:t>2-16</w:t>
      </w:r>
      <w:r>
        <w:rPr>
          <w:rFonts w:hint="eastAsia"/>
          <w:kern w:val="2"/>
        </w:rPr>
        <w:t>所示。</w:t>
      </w:r>
    </w:p>
    <w:p>
      <w:pPr>
        <w:pStyle w:val="27"/>
        <w:rPr>
          <w:kern w:val="2"/>
        </w:rPr>
      </w:pPr>
      <w:r>
        <w:rPr>
          <w:rFonts w:hint="eastAsia"/>
          <w:kern w:val="2"/>
        </w:rPr>
        <w:t>表</w:t>
      </w:r>
      <w:r>
        <w:rPr>
          <w:kern w:val="2"/>
        </w:rPr>
        <w:t>2-16</w:t>
      </w:r>
      <w:r>
        <w:rPr>
          <w:kern w:val="2"/>
        </w:rPr>
        <w:tab/>
      </w:r>
      <w:r>
        <w:rPr>
          <w:kern w:val="2"/>
        </w:rPr>
        <w:t>find</w:t>
      </w:r>
      <w:r>
        <w:rPr>
          <w:rFonts w:hint="eastAsia"/>
          <w:kern w:val="2"/>
        </w:rPr>
        <w:t>命令中的参数以及作用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072"/>
        <w:gridCol w:w="5989"/>
      </w:tblGrid>
      <w:tr>
        <w:tblPrEx>
          <w:tblLayout w:type="fixed"/>
          <w:tblCellMar>
            <w:top w:w="0" w:type="dxa"/>
            <w:left w:w="108" w:type="dxa"/>
            <w:bottom w:w="0" w:type="dxa"/>
            <w:right w:w="108" w:type="dxa"/>
          </w:tblCellMar>
        </w:tblPrEx>
        <w:tc>
          <w:tcPr>
            <w:tcW w:w="207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98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tcBorders>
              <w:top w:val="single" w:color="000000" w:sz="4" w:space="0"/>
            </w:tcBorders>
            <w:vAlign w:val="center"/>
          </w:tcPr>
          <w:p>
            <w:pPr>
              <w:pStyle w:val="57"/>
              <w:rPr>
                <w:kern w:val="2"/>
              </w:rPr>
            </w:pPr>
            <w:r>
              <w:rPr>
                <w:kern w:val="2"/>
              </w:rPr>
              <w:t>-name</w:t>
            </w:r>
          </w:p>
        </w:tc>
        <w:tc>
          <w:tcPr>
            <w:tcW w:w="5989" w:type="dxa"/>
            <w:tcBorders>
              <w:top w:val="single" w:color="000000" w:sz="4" w:space="0"/>
            </w:tcBorders>
            <w:vAlign w:val="center"/>
          </w:tcPr>
          <w:p>
            <w:pPr>
              <w:pStyle w:val="28"/>
              <w:spacing w:before="30" w:beforeLines="10" w:after="30" w:afterLines="10"/>
              <w:rPr>
                <w:kern w:val="2"/>
              </w:rPr>
            </w:pPr>
            <w:r>
              <w:rPr>
                <w:rFonts w:hint="eastAsia"/>
                <w:kern w:val="2"/>
              </w:rPr>
              <w:t>匹配名称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-perm</w:t>
            </w:r>
          </w:p>
        </w:tc>
        <w:tc>
          <w:tcPr>
            <w:tcW w:w="5989" w:type="dxa"/>
            <w:vAlign w:val="center"/>
          </w:tcPr>
          <w:p>
            <w:pPr>
              <w:pStyle w:val="28"/>
              <w:spacing w:before="30" w:beforeLines="10" w:after="30" w:afterLines="10"/>
              <w:rPr>
                <w:kern w:val="2"/>
              </w:rPr>
            </w:pPr>
            <w:r>
              <w:rPr>
                <w:rFonts w:hint="eastAsia"/>
                <w:kern w:val="2"/>
              </w:rPr>
              <w:t>匹配权限（</w:t>
            </w:r>
            <w:r>
              <w:rPr>
                <w:kern w:val="2"/>
              </w:rPr>
              <w:t>mode</w:t>
            </w:r>
            <w:r>
              <w:rPr>
                <w:rFonts w:hint="eastAsia"/>
                <w:kern w:val="2"/>
              </w:rPr>
              <w:t>为完全匹配，</w:t>
            </w:r>
            <w:r>
              <w:rPr>
                <w:kern w:val="2"/>
              </w:rPr>
              <w:t>-mode</w:t>
            </w:r>
            <w:r>
              <w:rPr>
                <w:rFonts w:hint="eastAsia"/>
                <w:kern w:val="2"/>
              </w:rPr>
              <w:t>为包含即可）</w:t>
            </w:r>
          </w:p>
        </w:tc>
      </w:tr>
      <w:tr>
        <w:tblPrEx>
          <w:tblLayout w:type="fixed"/>
          <w:tblCellMar>
            <w:top w:w="0" w:type="dxa"/>
            <w:left w:w="108" w:type="dxa"/>
            <w:bottom w:w="0" w:type="dxa"/>
            <w:right w:w="108" w:type="dxa"/>
          </w:tblCellMar>
        </w:tblPrEx>
        <w:tc>
          <w:tcPr>
            <w:tcW w:w="2072" w:type="dxa"/>
            <w:vAlign w:val="center"/>
          </w:tcPr>
          <w:p>
            <w:pPr>
              <w:pStyle w:val="57"/>
              <w:rPr>
                <w:kern w:val="2"/>
              </w:rPr>
            </w:pPr>
            <w:r>
              <w:rPr>
                <w:kern w:val="2"/>
              </w:rPr>
              <w:t xml:space="preserve">-user </w:t>
            </w:r>
          </w:p>
        </w:tc>
        <w:tc>
          <w:tcPr>
            <w:tcW w:w="5989" w:type="dxa"/>
            <w:vAlign w:val="center"/>
          </w:tcPr>
          <w:p>
            <w:pPr>
              <w:pStyle w:val="28"/>
              <w:spacing w:before="30" w:beforeLines="10" w:after="30" w:afterLines="10"/>
              <w:rPr>
                <w:kern w:val="2"/>
              </w:rPr>
            </w:pPr>
            <w:r>
              <w:rPr>
                <w:rFonts w:hint="eastAsia"/>
                <w:kern w:val="2"/>
              </w:rPr>
              <w:t>匹配所有者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-group</w:t>
            </w:r>
          </w:p>
        </w:tc>
        <w:tc>
          <w:tcPr>
            <w:tcW w:w="5989" w:type="dxa"/>
            <w:vAlign w:val="center"/>
          </w:tcPr>
          <w:p>
            <w:pPr>
              <w:pStyle w:val="28"/>
              <w:spacing w:before="30" w:beforeLines="10" w:after="30" w:afterLines="10"/>
              <w:rPr>
                <w:kern w:val="2"/>
              </w:rPr>
            </w:pPr>
            <w:r>
              <w:rPr>
                <w:rFonts w:hint="eastAsia"/>
                <w:kern w:val="2"/>
              </w:rPr>
              <w:t>匹配所有组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-mtime -n +n</w:t>
            </w:r>
          </w:p>
        </w:tc>
        <w:tc>
          <w:tcPr>
            <w:tcW w:w="5989" w:type="dxa"/>
            <w:vAlign w:val="center"/>
          </w:tcPr>
          <w:p>
            <w:pPr>
              <w:pStyle w:val="28"/>
              <w:spacing w:before="30" w:beforeLines="10" w:after="30" w:afterLines="10"/>
              <w:rPr>
                <w:kern w:val="2"/>
              </w:rPr>
            </w:pPr>
            <w:r>
              <w:rPr>
                <w:rFonts w:hint="eastAsia"/>
                <w:kern w:val="2"/>
              </w:rPr>
              <w:t>匹配修改内容的时间（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-atime -n +n</w:t>
            </w:r>
          </w:p>
        </w:tc>
        <w:tc>
          <w:tcPr>
            <w:tcW w:w="5989" w:type="dxa"/>
            <w:vAlign w:val="center"/>
          </w:tcPr>
          <w:p>
            <w:pPr>
              <w:pStyle w:val="28"/>
              <w:spacing w:before="30" w:beforeLines="10" w:after="30" w:afterLines="10"/>
              <w:rPr>
                <w:kern w:val="2"/>
              </w:rPr>
            </w:pPr>
            <w:r>
              <w:rPr>
                <w:rFonts w:hint="eastAsia"/>
                <w:kern w:val="2"/>
              </w:rPr>
              <w:t>匹配访问文件的时间（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-ctime -n +n</w:t>
            </w:r>
          </w:p>
        </w:tc>
        <w:tc>
          <w:tcPr>
            <w:tcW w:w="5989" w:type="dxa"/>
            <w:vAlign w:val="center"/>
          </w:tcPr>
          <w:p>
            <w:pPr>
              <w:pStyle w:val="28"/>
              <w:spacing w:before="30" w:beforeLines="10" w:after="30" w:afterLines="10"/>
              <w:rPr>
                <w:kern w:val="2"/>
              </w:rPr>
            </w:pPr>
            <w:r>
              <w:rPr>
                <w:rFonts w:hint="eastAsia"/>
                <w:kern w:val="2"/>
              </w:rPr>
              <w:t>匹配修改文件权限的时间（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-nouser</w:t>
            </w:r>
          </w:p>
        </w:tc>
        <w:tc>
          <w:tcPr>
            <w:tcW w:w="5989" w:type="dxa"/>
            <w:vAlign w:val="center"/>
          </w:tcPr>
          <w:p>
            <w:pPr>
              <w:pStyle w:val="28"/>
              <w:spacing w:before="30" w:beforeLines="10" w:after="30" w:afterLines="10"/>
              <w:rPr>
                <w:kern w:val="2"/>
              </w:rPr>
            </w:pPr>
            <w:r>
              <w:rPr>
                <w:rFonts w:hint="eastAsia"/>
                <w:kern w:val="2"/>
              </w:rPr>
              <w:t>匹配无所有者的文件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-nogroup</w:t>
            </w:r>
          </w:p>
        </w:tc>
        <w:tc>
          <w:tcPr>
            <w:tcW w:w="5989" w:type="dxa"/>
            <w:vAlign w:val="center"/>
          </w:tcPr>
          <w:p>
            <w:pPr>
              <w:pStyle w:val="28"/>
              <w:spacing w:before="30" w:beforeLines="10" w:after="30" w:afterLines="10"/>
              <w:rPr>
                <w:kern w:val="2"/>
              </w:rPr>
            </w:pPr>
            <w:r>
              <w:rPr>
                <w:rFonts w:hint="eastAsia"/>
                <w:kern w:val="2"/>
              </w:rPr>
              <w:t>匹配无所有组的文件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-newer f1 !f2</w:t>
            </w:r>
          </w:p>
        </w:tc>
        <w:tc>
          <w:tcPr>
            <w:tcW w:w="5989" w:type="dxa"/>
            <w:vAlign w:val="center"/>
          </w:tcPr>
          <w:p>
            <w:pPr>
              <w:pStyle w:val="28"/>
              <w:spacing w:before="30" w:beforeLines="10" w:after="30" w:afterLines="10"/>
              <w:rPr>
                <w:kern w:val="2"/>
              </w:rPr>
            </w:pPr>
            <w:r>
              <w:rPr>
                <w:rFonts w:hint="eastAsia"/>
                <w:kern w:val="2"/>
              </w:rPr>
              <w:t>匹配比文件</w:t>
            </w:r>
            <w:r>
              <w:rPr>
                <w:kern w:val="2"/>
              </w:rPr>
              <w:t>f1</w:t>
            </w:r>
            <w:r>
              <w:rPr>
                <w:rFonts w:hint="eastAsia"/>
                <w:kern w:val="2"/>
              </w:rPr>
              <w:t>新但比</w:t>
            </w:r>
            <w:r>
              <w:rPr>
                <w:kern w:val="2"/>
              </w:rPr>
              <w:t>f2</w:t>
            </w:r>
            <w:r>
              <w:rPr>
                <w:rFonts w:hint="eastAsia"/>
                <w:kern w:val="2"/>
              </w:rPr>
              <w:t>旧的文件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spacing w:val="-6"/>
                <w:kern w:val="2"/>
              </w:rPr>
            </w:pPr>
            <w:r>
              <w:rPr>
                <w:spacing w:val="-6"/>
                <w:kern w:val="2"/>
              </w:rPr>
              <w:t>--type b/d/c/p/l/f</w:t>
            </w:r>
          </w:p>
        </w:tc>
        <w:tc>
          <w:tcPr>
            <w:tcW w:w="5989" w:type="dxa"/>
            <w:vAlign w:val="center"/>
          </w:tcPr>
          <w:p>
            <w:pPr>
              <w:pStyle w:val="28"/>
              <w:spacing w:before="30" w:beforeLines="10" w:after="30" w:afterLines="10"/>
              <w:rPr>
                <w:kern w:val="2"/>
              </w:rPr>
            </w:pPr>
            <w:r>
              <w:rPr>
                <w:rFonts w:hint="eastAsia"/>
                <w:kern w:val="2"/>
              </w:rPr>
              <w:t>匹配文件类型（后面的字母参数依次表示块设备、目录、字符设备、管道、链接文件、文本文件）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-size</w:t>
            </w:r>
          </w:p>
        </w:tc>
        <w:tc>
          <w:tcPr>
            <w:tcW w:w="5989" w:type="dxa"/>
            <w:vAlign w:val="center"/>
          </w:tcPr>
          <w:p>
            <w:pPr>
              <w:pStyle w:val="28"/>
              <w:spacing w:before="30" w:beforeLines="10" w:after="30" w:afterLines="10"/>
              <w:rPr>
                <w:kern w:val="2"/>
              </w:rPr>
            </w:pPr>
            <w:r>
              <w:rPr>
                <w:rFonts w:hint="eastAsia"/>
                <w:kern w:val="2"/>
              </w:rPr>
              <w:t>匹配文件的大小（</w:t>
            </w:r>
            <w:r>
              <w:rPr>
                <w:kern w:val="2"/>
              </w:rPr>
              <w:t>+50KB</w:t>
            </w:r>
            <w:r>
              <w:rPr>
                <w:rFonts w:hint="eastAsia"/>
                <w:kern w:val="2"/>
              </w:rPr>
              <w:t>为查找超过</w:t>
            </w:r>
            <w:r>
              <w:rPr>
                <w:kern w:val="2"/>
              </w:rPr>
              <w:t>50KB</w:t>
            </w:r>
            <w:r>
              <w:rPr>
                <w:rFonts w:hint="eastAsia"/>
                <w:kern w:val="2"/>
              </w:rPr>
              <w:t>的文件，而</w:t>
            </w:r>
            <w:r>
              <w:rPr>
                <w:kern w:val="2"/>
              </w:rPr>
              <w:t>-50KB</w:t>
            </w:r>
            <w:r>
              <w:rPr>
                <w:rFonts w:hint="eastAsia"/>
                <w:kern w:val="2"/>
              </w:rPr>
              <w:t>为查找小于</w:t>
            </w:r>
            <w:r>
              <w:rPr>
                <w:kern w:val="2"/>
              </w:rPr>
              <w:t>50KB</w:t>
            </w:r>
            <w:r>
              <w:rPr>
                <w:rFonts w:hint="eastAsia"/>
                <w:kern w:val="2"/>
              </w:rPr>
              <w:t>的文件）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-prune</w:t>
            </w:r>
          </w:p>
        </w:tc>
        <w:tc>
          <w:tcPr>
            <w:tcW w:w="5989" w:type="dxa"/>
            <w:vAlign w:val="center"/>
          </w:tcPr>
          <w:p>
            <w:pPr>
              <w:pStyle w:val="28"/>
              <w:spacing w:before="30" w:beforeLines="10" w:after="30" w:afterLines="10"/>
              <w:rPr>
                <w:kern w:val="2"/>
              </w:rPr>
            </w:pPr>
            <w:r>
              <w:rPr>
                <w:rFonts w:hint="eastAsia"/>
                <w:kern w:val="2"/>
              </w:rPr>
              <w:t>忽略某个目录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72" w:type="dxa"/>
            <w:vAlign w:val="center"/>
          </w:tcPr>
          <w:p>
            <w:pPr>
              <w:pStyle w:val="57"/>
              <w:rPr>
                <w:kern w:val="2"/>
              </w:rPr>
            </w:pPr>
            <w:r>
              <w:rPr>
                <w:kern w:val="2"/>
              </w:rPr>
              <w:t xml:space="preserve">-exec </w:t>
            </w:r>
            <w:r>
              <w:rPr>
                <w:rFonts w:hint="eastAsia"/>
                <w:kern w:val="2"/>
              </w:rPr>
              <w:t>……</w:t>
            </w:r>
            <w:r>
              <w:rPr>
                <w:kern w:val="2"/>
              </w:rPr>
              <w:t xml:space="preserve"> {}\;</w:t>
            </w:r>
          </w:p>
        </w:tc>
        <w:tc>
          <w:tcPr>
            <w:tcW w:w="5989" w:type="dxa"/>
            <w:vAlign w:val="center"/>
          </w:tcPr>
          <w:p>
            <w:pPr>
              <w:pStyle w:val="28"/>
              <w:spacing w:before="30" w:beforeLines="10" w:after="30" w:afterLines="10"/>
              <w:rPr>
                <w:kern w:val="2"/>
              </w:rPr>
            </w:pPr>
            <w:r>
              <w:rPr>
                <w:rFonts w:hint="eastAsia"/>
                <w:kern w:val="2"/>
              </w:rPr>
              <w:t>后面可跟用于进一步处理搜索结果的命令（下文会有演示）</w:t>
            </w:r>
          </w:p>
        </w:tc>
      </w:tr>
    </w:tbl>
    <w:p>
      <w:pPr>
        <w:rPr>
          <w:kern w:val="2"/>
        </w:rPr>
      </w:pPr>
      <w:r>
        <w:rPr>
          <w:rFonts w:hint="eastAsia"/>
          <w:color w:val="000000"/>
          <w:kern w:val="2"/>
          <w:szCs w:val="21"/>
        </w:rPr>
        <w:t>这里需要重点讲解一下</w:t>
      </w:r>
      <w:r>
        <w:rPr>
          <w:color w:val="000000"/>
          <w:kern w:val="2"/>
          <w:szCs w:val="21"/>
        </w:rPr>
        <w:t>-exec</w:t>
      </w:r>
      <w:r>
        <w:rPr>
          <w:rFonts w:hint="eastAsia"/>
          <w:color w:val="000000"/>
          <w:kern w:val="2"/>
          <w:szCs w:val="21"/>
        </w:rPr>
        <w:t>参数重要的作用。这个参数用于把</w:t>
      </w:r>
      <w:r>
        <w:rPr>
          <w:color w:val="000000"/>
          <w:kern w:val="2"/>
          <w:szCs w:val="21"/>
        </w:rPr>
        <w:t>find</w:t>
      </w:r>
      <w:r>
        <w:rPr>
          <w:rFonts w:hint="eastAsia"/>
          <w:color w:val="000000"/>
          <w:kern w:val="2"/>
          <w:szCs w:val="21"/>
        </w:rPr>
        <w:t>命令搜索到的结果交由紧随其后的命令作进一步处理，它十分类似于第</w:t>
      </w:r>
      <w:r>
        <w:rPr>
          <w:color w:val="000000"/>
          <w:kern w:val="2"/>
          <w:szCs w:val="21"/>
        </w:rPr>
        <w:t>3</w:t>
      </w:r>
      <w:r>
        <w:rPr>
          <w:rFonts w:hint="eastAsia"/>
          <w:color w:val="000000"/>
          <w:kern w:val="2"/>
          <w:szCs w:val="21"/>
        </w:rPr>
        <w:t>章将要讲解的管道符技术，并且由于</w:t>
      </w:r>
      <w:r>
        <w:rPr>
          <w:color w:val="000000"/>
          <w:kern w:val="2"/>
          <w:szCs w:val="21"/>
        </w:rPr>
        <w:t>find</w:t>
      </w:r>
      <w:r>
        <w:rPr>
          <w:rFonts w:hint="eastAsia"/>
          <w:color w:val="000000"/>
          <w:kern w:val="2"/>
          <w:szCs w:val="21"/>
        </w:rPr>
        <w:t>命令对参数的特殊要求，因此虽然</w:t>
      </w:r>
      <w:r>
        <w:rPr>
          <w:color w:val="000000"/>
          <w:kern w:val="2"/>
          <w:szCs w:val="21"/>
        </w:rPr>
        <w:t>exec</w:t>
      </w:r>
      <w:r>
        <w:rPr>
          <w:rFonts w:hint="eastAsia"/>
          <w:color w:val="000000"/>
          <w:kern w:val="2"/>
          <w:szCs w:val="21"/>
        </w:rPr>
        <w:t>是长格式形式，但依然只需要一个减号（</w:t>
      </w:r>
      <w:r>
        <w:rPr>
          <w:color w:val="000000"/>
          <w:kern w:val="2"/>
          <w:szCs w:val="21"/>
        </w:rPr>
        <w:t>-</w:t>
      </w:r>
      <w:r>
        <w:rPr>
          <w:rFonts w:hint="eastAsia"/>
          <w:color w:val="000000"/>
          <w:kern w:val="2"/>
          <w:szCs w:val="21"/>
        </w:rPr>
        <w:t>）。</w:t>
      </w:r>
    </w:p>
    <w:p>
      <w:pPr>
        <w:rPr>
          <w:kern w:val="2"/>
        </w:rPr>
      </w:pPr>
      <w:r>
        <w:rPr>
          <w:rFonts w:hint="eastAsia"/>
          <w:kern w:val="2"/>
        </w:rPr>
        <w:t>根据文件系统层次标准（</w:t>
      </w:r>
      <w:r>
        <w:rPr>
          <w:kern w:val="2"/>
        </w:rPr>
        <w:t>Filesystem Hierarchy Standard</w:t>
      </w:r>
      <w:r>
        <w:rPr>
          <w:rFonts w:hint="eastAsia"/>
          <w:kern w:val="2"/>
        </w:rPr>
        <w:t>）协议，</w:t>
      </w:r>
      <w:r>
        <w:rPr>
          <w:kern w:val="2"/>
        </w:rPr>
        <w:t>Linux</w:t>
      </w:r>
      <w:r>
        <w:rPr>
          <w:rFonts w:hint="eastAsia"/>
          <w:kern w:val="2"/>
        </w:rPr>
        <w:t>系统中的配置文件会保存到</w:t>
      </w:r>
      <w:r>
        <w:rPr>
          <w:kern w:val="2"/>
        </w:rPr>
        <w:t>/etc</w:t>
      </w:r>
      <w:r>
        <w:rPr>
          <w:rFonts w:hint="eastAsia"/>
          <w:kern w:val="2"/>
        </w:rPr>
        <w:t>目录中（详见第</w:t>
      </w:r>
      <w:r>
        <w:rPr>
          <w:kern w:val="2"/>
        </w:rPr>
        <w:t>6</w:t>
      </w:r>
      <w:r>
        <w:rPr>
          <w:rFonts w:hint="eastAsia"/>
          <w:kern w:val="2"/>
        </w:rPr>
        <w:t>章）。如果要想获取到该目录中所有以</w:t>
      </w:r>
      <w:r>
        <w:rPr>
          <w:kern w:val="2"/>
        </w:rPr>
        <w:t>host</w:t>
      </w:r>
      <w:r>
        <w:rPr>
          <w:rFonts w:hint="eastAsia"/>
          <w:kern w:val="2"/>
        </w:rPr>
        <w:t>开头的文件列表，可以执行如下命令：</w:t>
      </w:r>
    </w:p>
    <w:p>
      <w:pPr>
        <w:pStyle w:val="58"/>
        <w:rPr>
          <w:kern w:val="2"/>
        </w:rPr>
      </w:pPr>
    </w:p>
    <w:p>
      <w:pPr>
        <w:pStyle w:val="26"/>
        <w:rPr>
          <w:kern w:val="2"/>
        </w:rPr>
      </w:pPr>
      <w:r>
        <w:rPr>
          <w:kern w:val="2"/>
        </w:rPr>
        <w:t>[root@linuxprobe ~]# find /etc -name "host*" -print</w:t>
      </w:r>
    </w:p>
    <w:p>
      <w:pPr>
        <w:pStyle w:val="26"/>
        <w:rPr>
          <w:kern w:val="2"/>
        </w:rPr>
      </w:pPr>
      <w:r>
        <w:rPr>
          <w:kern w:val="2"/>
        </w:rPr>
        <w:t>/etc/avahi/hosts</w:t>
      </w:r>
    </w:p>
    <w:p>
      <w:pPr>
        <w:pStyle w:val="26"/>
        <w:rPr>
          <w:kern w:val="2"/>
        </w:rPr>
      </w:pPr>
      <w:r>
        <w:rPr>
          <w:kern w:val="2"/>
        </w:rPr>
        <w:t>/etc/host.conf</w:t>
      </w:r>
    </w:p>
    <w:p>
      <w:pPr>
        <w:pStyle w:val="26"/>
        <w:rPr>
          <w:kern w:val="2"/>
        </w:rPr>
      </w:pPr>
      <w:r>
        <w:rPr>
          <w:kern w:val="2"/>
        </w:rPr>
        <w:t>/etc/hosts</w:t>
      </w:r>
    </w:p>
    <w:p>
      <w:pPr>
        <w:pStyle w:val="26"/>
        <w:rPr>
          <w:kern w:val="2"/>
        </w:rPr>
      </w:pPr>
      <w:r>
        <w:rPr>
          <w:kern w:val="2"/>
        </w:rPr>
        <w:t>/etc/hosts.allow</w:t>
      </w:r>
    </w:p>
    <w:p>
      <w:pPr>
        <w:pStyle w:val="26"/>
        <w:rPr>
          <w:kern w:val="2"/>
        </w:rPr>
      </w:pPr>
      <w:r>
        <w:rPr>
          <w:kern w:val="2"/>
        </w:rPr>
        <w:t>/etc/hosts.deny</w:t>
      </w:r>
    </w:p>
    <w:p>
      <w:pPr>
        <w:pStyle w:val="26"/>
        <w:rPr>
          <w:kern w:val="2"/>
        </w:rPr>
      </w:pPr>
      <w:r>
        <w:rPr>
          <w:kern w:val="2"/>
        </w:rPr>
        <w:t>/etc/selinux/targeted/modules/active/modules/hostname.pp</w:t>
      </w:r>
    </w:p>
    <w:p>
      <w:pPr>
        <w:pStyle w:val="26"/>
        <w:rPr>
          <w:kern w:val="2"/>
        </w:rPr>
      </w:pPr>
      <w:r>
        <w:rPr>
          <w:kern w:val="2"/>
        </w:rPr>
        <w:t>/etc/hostname</w:t>
      </w:r>
    </w:p>
    <w:p>
      <w:pPr>
        <w:pStyle w:val="59"/>
        <w:spacing w:after="90"/>
        <w:rPr>
          <w:kern w:val="2"/>
        </w:rPr>
      </w:pPr>
    </w:p>
    <w:p>
      <w:pPr>
        <w:rPr>
          <w:kern w:val="2"/>
        </w:rPr>
      </w:pPr>
      <w:r>
        <w:rPr>
          <w:rFonts w:hint="eastAsia"/>
          <w:color w:val="000000"/>
          <w:kern w:val="2"/>
          <w:szCs w:val="21"/>
        </w:rPr>
        <w:t>如果要在整个系统中搜索权限中包括</w:t>
      </w:r>
      <w:r>
        <w:rPr>
          <w:color w:val="000000"/>
          <w:kern w:val="2"/>
          <w:szCs w:val="21"/>
        </w:rPr>
        <w:t>SUID</w:t>
      </w:r>
      <w:r>
        <w:rPr>
          <w:rFonts w:hint="eastAsia"/>
          <w:color w:val="000000"/>
          <w:kern w:val="2"/>
          <w:szCs w:val="21"/>
        </w:rPr>
        <w:t>权限的所有文件（详见第</w:t>
      </w:r>
      <w:r>
        <w:rPr>
          <w:color w:val="000000"/>
          <w:kern w:val="2"/>
          <w:szCs w:val="21"/>
        </w:rPr>
        <w:t>5</w:t>
      </w:r>
      <w:r>
        <w:rPr>
          <w:rFonts w:hint="eastAsia"/>
          <w:color w:val="000000"/>
          <w:kern w:val="2"/>
          <w:szCs w:val="21"/>
        </w:rPr>
        <w:t>章），只需使用</w:t>
      </w:r>
      <w:r>
        <w:rPr>
          <w:color w:val="000000"/>
          <w:kern w:val="2"/>
          <w:szCs w:val="21"/>
        </w:rPr>
        <w:t>-4000</w:t>
      </w:r>
      <w:r>
        <w:rPr>
          <w:rFonts w:hint="eastAsia"/>
          <w:color w:val="000000"/>
          <w:kern w:val="2"/>
          <w:szCs w:val="21"/>
        </w:rPr>
        <w:t>即可：</w:t>
      </w:r>
    </w:p>
    <w:p>
      <w:pPr>
        <w:pStyle w:val="58"/>
        <w:rPr>
          <w:kern w:val="2"/>
        </w:rPr>
      </w:pPr>
    </w:p>
    <w:p>
      <w:pPr>
        <w:pStyle w:val="26"/>
        <w:rPr>
          <w:kern w:val="2"/>
        </w:rPr>
      </w:pPr>
      <w:r>
        <w:rPr>
          <w:kern w:val="2"/>
        </w:rPr>
        <w:t>[root@linuxprobe ~]# find / -perm -4000 -print</w:t>
      </w:r>
    </w:p>
    <w:p>
      <w:pPr>
        <w:pStyle w:val="26"/>
        <w:rPr>
          <w:kern w:val="2"/>
        </w:rPr>
      </w:pPr>
      <w:r>
        <w:rPr>
          <w:kern w:val="2"/>
        </w:rPr>
        <w:t>/usr/bin/fusermount</w:t>
      </w:r>
    </w:p>
    <w:p>
      <w:pPr>
        <w:pStyle w:val="26"/>
        <w:rPr>
          <w:kern w:val="2"/>
        </w:rPr>
      </w:pPr>
      <w:r>
        <w:rPr>
          <w:kern w:val="2"/>
        </w:rPr>
        <w:t>/usr/bin/su</w:t>
      </w:r>
    </w:p>
    <w:p>
      <w:pPr>
        <w:pStyle w:val="26"/>
        <w:rPr>
          <w:kern w:val="2"/>
        </w:rPr>
      </w:pPr>
      <w:r>
        <w:rPr>
          <w:kern w:val="2"/>
        </w:rPr>
        <w:t>/usr/bin/umount</w:t>
      </w:r>
    </w:p>
    <w:p>
      <w:pPr>
        <w:pStyle w:val="26"/>
        <w:rPr>
          <w:kern w:val="2"/>
        </w:rPr>
      </w:pPr>
      <w:r>
        <w:rPr>
          <w:kern w:val="2"/>
        </w:rPr>
        <w:t>/usr/bin/passwd</w:t>
      </w:r>
    </w:p>
    <w:p>
      <w:pPr>
        <w:pStyle w:val="26"/>
        <w:rPr>
          <w:kern w:val="2"/>
        </w:rPr>
      </w:pPr>
      <w:r>
        <w:rPr>
          <w:kern w:val="2"/>
        </w:rPr>
        <w:t>/usr/sbin/userhelper</w:t>
      </w:r>
    </w:p>
    <w:p>
      <w:pPr>
        <w:pStyle w:val="26"/>
        <w:rPr>
          <w:kern w:val="2"/>
        </w:rPr>
      </w:pPr>
      <w:r>
        <w:rPr>
          <w:kern w:val="2"/>
        </w:rPr>
        <w:t>/usr/sbin/usernetctl</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进阶实验：在整个文件系统中找出所有归属于linuxprobe用户的文件并复制到/root/findresults目录。</w:t>
            </w:r>
          </w:p>
          <w:p>
            <w:pPr>
              <w:pStyle w:val="42"/>
              <w:rPr>
                <w:kern w:val="2"/>
                <w:shd w:val="pct10" w:color="auto" w:fill="FFFFFF"/>
              </w:rPr>
            </w:pPr>
            <w:r>
              <w:rPr>
                <w:rFonts w:hint="eastAsia"/>
                <w:kern w:val="2"/>
                <w:shd w:val="pct10" w:color="auto" w:fill="FFFFFF"/>
              </w:rPr>
              <w:t>该实验的重点是“-exec {}   \;”参数，其中的{}表示find命令搜索出的每一个文件，并且命令的结尾必须是“\;”。完成该实验的具体命令如下：</w:t>
            </w:r>
          </w:p>
          <w:p>
            <w:pPr>
              <w:pStyle w:val="26"/>
              <w:rPr>
                <w:kern w:val="2"/>
                <w:shd w:val="pct10" w:color="auto" w:fill="FFFFFF"/>
              </w:rPr>
            </w:pPr>
            <w:r>
              <w:rPr>
                <w:spacing w:val="-10"/>
                <w:kern w:val="2"/>
                <w:shd w:val="pct10" w:color="auto" w:fill="FFFFFF"/>
              </w:rPr>
              <w:t>[root@linuxprobe ~]# find / -user linuxprobe -exec cp -a {} /root/findresults/ \;</w:t>
            </w:r>
          </w:p>
        </w:tc>
      </w:tr>
    </w:tbl>
    <w:p>
      <w:pPr>
        <w:pStyle w:val="29"/>
        <w:rPr>
          <w:kern w:val="2"/>
          <w:shd w:val="pct10" w:color="auto" w:fill="FFFFFF"/>
        </w:rPr>
      </w:pPr>
    </w:p>
    <w:p>
      <w:pPr>
        <w:rPr>
          <w:kern w:val="2"/>
        </w:rPr>
      </w:pPr>
      <w:r>
        <w:rPr>
          <w:rFonts w:hint="eastAsia"/>
          <w:color w:val="000000"/>
          <w:kern w:val="2"/>
          <w:szCs w:val="21"/>
        </w:rPr>
        <w:t>在本章最后，刘遄老师再多提几句：很多读者初次接触到本书时都担心因为自己的英语基础不好而导致学不会</w:t>
      </w:r>
      <w:r>
        <w:rPr>
          <w:color w:val="000000"/>
          <w:kern w:val="2"/>
          <w:szCs w:val="21"/>
        </w:rPr>
        <w:t>Linux</w:t>
      </w:r>
      <w:r>
        <w:rPr>
          <w:rFonts w:hint="eastAsia"/>
          <w:color w:val="000000"/>
          <w:kern w:val="2"/>
          <w:szCs w:val="21"/>
        </w:rPr>
        <w:t>系统，其实大可不必担心，因为我们的图书、培训课程甚至</w:t>
      </w:r>
      <w:r>
        <w:fldChar w:fldCharType="begin"/>
      </w:r>
      <w:r>
        <w:instrText xml:space="preserve"> HYPERLINK "http://www.linuxprobe.com/" \t "_blank" \o "红帽" </w:instrText>
      </w:r>
      <w:r>
        <w:fldChar w:fldCharType="separate"/>
      </w:r>
      <w:r>
        <w:rPr>
          <w:rFonts w:hint="eastAsia"/>
          <w:color w:val="000000"/>
          <w:kern w:val="2"/>
          <w:szCs w:val="21"/>
        </w:rPr>
        <w:t>红帽</w:t>
      </w:r>
      <w:r>
        <w:rPr>
          <w:rFonts w:hint="eastAsia"/>
          <w:color w:val="000000"/>
          <w:kern w:val="2"/>
          <w:szCs w:val="21"/>
        </w:rPr>
        <w:fldChar w:fldCharType="end"/>
      </w:r>
      <w:r>
        <w:rPr>
          <w:rFonts w:hint="eastAsia"/>
          <w:color w:val="000000"/>
          <w:kern w:val="2"/>
          <w:szCs w:val="21"/>
        </w:rPr>
        <w:t>考题都是中文的。而在学习完本章后您也一定发现了，我们以后要使用的是</w:t>
      </w:r>
      <w:r>
        <w:rPr>
          <w:color w:val="000000"/>
          <w:kern w:val="2"/>
          <w:szCs w:val="21"/>
        </w:rPr>
        <w:t>Linux</w:t>
      </w:r>
      <w:r>
        <w:rPr>
          <w:rFonts w:hint="eastAsia"/>
          <w:color w:val="000000"/>
          <w:kern w:val="2"/>
          <w:szCs w:val="21"/>
        </w:rPr>
        <w:t>命令，而绝不是纯粹的英语单词，即便它们的拼写</w:t>
      </w:r>
      <w:r>
        <w:rPr>
          <w:color w:val="000000"/>
          <w:kern w:val="2"/>
          <w:szCs w:val="21"/>
        </w:rPr>
        <w:t>100%</w:t>
      </w:r>
      <w:r>
        <w:rPr>
          <w:rFonts w:hint="eastAsia"/>
          <w:color w:val="000000"/>
          <w:kern w:val="2"/>
          <w:szCs w:val="21"/>
        </w:rPr>
        <w:t>相同，最终用处肯定也是不一样的。因此就学习</w:t>
      </w:r>
      <w:r>
        <w:rPr>
          <w:color w:val="000000"/>
          <w:kern w:val="2"/>
          <w:szCs w:val="21"/>
        </w:rPr>
        <w:t>Linux</w:t>
      </w:r>
      <w:r>
        <w:rPr>
          <w:rFonts w:hint="eastAsia"/>
          <w:color w:val="000000"/>
          <w:kern w:val="2"/>
          <w:szCs w:val="21"/>
        </w:rPr>
        <w:t>系统技术来讲，您跟英语达人绝对都是站在同一起跑线上的，更何况还正确地选择了一本适合您的</w:t>
      </w:r>
      <w:r>
        <w:rPr>
          <w:color w:val="000000"/>
          <w:kern w:val="2"/>
          <w:szCs w:val="21"/>
        </w:rPr>
        <w:t>Linux</w:t>
      </w:r>
      <w:r>
        <w:rPr>
          <w:rFonts w:hint="eastAsia"/>
          <w:color w:val="000000"/>
          <w:kern w:val="2"/>
          <w:szCs w:val="21"/>
        </w:rPr>
        <w:t>教材。休息一下，然后开始学习第</w:t>
      </w:r>
      <w:r>
        <w:rPr>
          <w:color w:val="000000"/>
          <w:kern w:val="2"/>
          <w:szCs w:val="21"/>
        </w:rPr>
        <w:t>3</w:t>
      </w:r>
      <w:r>
        <w:rPr>
          <w:rFonts w:hint="eastAsia"/>
          <w:color w:val="000000"/>
          <w:kern w:val="2"/>
          <w:szCs w:val="21"/>
        </w:rPr>
        <w:t>章吧！</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在</w:t>
      </w:r>
      <w:r>
        <w:rPr>
          <w:kern w:val="2"/>
        </w:rPr>
        <w:t>RHEL 7</w:t>
      </w:r>
      <w:r>
        <w:rPr>
          <w:rFonts w:hint="eastAsia"/>
          <w:kern w:val="2"/>
        </w:rPr>
        <w:t>系统及众多的</w:t>
      </w:r>
      <w:r>
        <w:rPr>
          <w:kern w:val="2"/>
        </w:rPr>
        <w:t>Linux</w:t>
      </w:r>
      <w:r>
        <w:rPr>
          <w:rFonts w:hint="eastAsia"/>
          <w:kern w:val="2"/>
        </w:rPr>
        <w:t>系统中，最常使用的</w:t>
      </w:r>
      <w:r>
        <w:rPr>
          <w:kern w:val="2"/>
        </w:rPr>
        <w:t>Shell</w:t>
      </w:r>
      <w:r>
        <w:rPr>
          <w:rFonts w:hint="eastAsia"/>
          <w:kern w:val="2"/>
        </w:rPr>
        <w:t>终端是什么？</w:t>
      </w:r>
    </w:p>
    <w:p>
      <w:pPr>
        <w:pStyle w:val="52"/>
      </w:pPr>
      <w:r>
        <w:rPr>
          <w:rStyle w:val="18"/>
          <w:rFonts w:hint="eastAsia"/>
        </w:rPr>
        <w:t>答：</w:t>
      </w:r>
      <w:r>
        <w:t>Bash</w:t>
      </w:r>
      <w:r>
        <w:rPr>
          <w:rFonts w:hint="eastAsia"/>
        </w:rPr>
        <w:t>（</w:t>
      </w:r>
      <w:r>
        <w:t>Bourne-Again SHell</w:t>
      </w:r>
      <w:r>
        <w:rPr>
          <w:rFonts w:hint="eastAsia"/>
        </w:rPr>
        <w:t>）解释器。</w:t>
      </w:r>
    </w:p>
    <w:p>
      <w:pPr>
        <w:pStyle w:val="52"/>
      </w:pPr>
    </w:p>
    <w:p>
      <w:pPr>
        <w:pStyle w:val="43"/>
        <w:ind w:left="320" w:hanging="320"/>
        <w:rPr>
          <w:kern w:val="2"/>
        </w:rPr>
      </w:pPr>
      <w:r>
        <w:rPr>
          <w:kern w:val="2"/>
        </w:rPr>
        <w:t>2．</w:t>
      </w:r>
      <w:r>
        <w:rPr>
          <w:rFonts w:hint="eastAsia"/>
          <w:kern w:val="2"/>
        </w:rPr>
        <w:t>执行</w:t>
      </w:r>
      <w:r>
        <w:rPr>
          <w:kern w:val="2"/>
        </w:rPr>
        <w:t>Linux</w:t>
      </w:r>
      <w:r>
        <w:rPr>
          <w:rFonts w:hint="eastAsia"/>
          <w:kern w:val="2"/>
        </w:rPr>
        <w:t>系统命令时，添加参数的目的是什么？</w:t>
      </w:r>
    </w:p>
    <w:p>
      <w:pPr>
        <w:pStyle w:val="52"/>
      </w:pPr>
      <w:r>
        <w:rPr>
          <w:rStyle w:val="18"/>
          <w:rFonts w:hint="eastAsia"/>
        </w:rPr>
        <w:t>答：</w:t>
      </w:r>
      <w:r>
        <w:rPr>
          <w:rFonts w:hint="eastAsia"/>
        </w:rPr>
        <w:t>为了让</w:t>
      </w:r>
      <w:r>
        <w:t>Linux</w:t>
      </w:r>
      <w:r>
        <w:rPr>
          <w:rFonts w:hint="eastAsia"/>
        </w:rPr>
        <w:t>系统命令能够更贴合用户的实际需求进行工作。</w:t>
      </w:r>
    </w:p>
    <w:p>
      <w:pPr>
        <w:pStyle w:val="52"/>
      </w:pPr>
    </w:p>
    <w:p>
      <w:pPr>
        <w:pStyle w:val="43"/>
        <w:ind w:left="320" w:hanging="320"/>
        <w:rPr>
          <w:kern w:val="2"/>
        </w:rPr>
      </w:pPr>
      <w:r>
        <w:rPr>
          <w:kern w:val="2"/>
        </w:rPr>
        <w:t>3．Linux</w:t>
      </w:r>
      <w:r>
        <w:rPr>
          <w:rFonts w:hint="eastAsia"/>
          <w:kern w:val="2"/>
        </w:rPr>
        <w:t>系统命令、命令参数及命令对象之间，普遍应该使用什么来间隔？</w:t>
      </w:r>
    </w:p>
    <w:p>
      <w:pPr>
        <w:pStyle w:val="52"/>
      </w:pPr>
      <w:r>
        <w:rPr>
          <w:rStyle w:val="18"/>
          <w:rFonts w:hint="eastAsia"/>
        </w:rPr>
        <w:t>答：</w:t>
      </w:r>
      <w:r>
        <w:rPr>
          <w:rFonts w:hint="eastAsia"/>
        </w:rPr>
        <w:t>应该使用一个或多个空格进行间隔。</w:t>
      </w:r>
    </w:p>
    <w:p>
      <w:pPr>
        <w:pStyle w:val="52"/>
      </w:pPr>
    </w:p>
    <w:p>
      <w:pPr>
        <w:pStyle w:val="43"/>
        <w:ind w:left="320" w:hanging="320"/>
        <w:rPr>
          <w:kern w:val="2"/>
        </w:rPr>
      </w:pPr>
      <w:r>
        <w:rPr>
          <w:kern w:val="2"/>
        </w:rPr>
        <w:t>4．</w:t>
      </w:r>
      <w:r>
        <w:rPr>
          <w:rFonts w:hint="eastAsia"/>
          <w:kern w:val="2"/>
        </w:rPr>
        <w:t>请写出用</w:t>
      </w:r>
      <w:r>
        <w:rPr>
          <w:kern w:val="2"/>
        </w:rPr>
        <w:t>echo</w:t>
      </w:r>
      <w:r>
        <w:rPr>
          <w:rFonts w:hint="eastAsia"/>
          <w:kern w:val="2"/>
        </w:rPr>
        <w:t>命令把</w:t>
      </w:r>
      <w:r>
        <w:rPr>
          <w:kern w:val="2"/>
        </w:rPr>
        <w:t>SHELL</w:t>
      </w:r>
      <w:r>
        <w:rPr>
          <w:rFonts w:hint="eastAsia"/>
          <w:kern w:val="2"/>
        </w:rPr>
        <w:t>变量值输出到屏幕终端的命令。</w:t>
      </w:r>
    </w:p>
    <w:p>
      <w:pPr>
        <w:pStyle w:val="52"/>
      </w:pPr>
      <w:r>
        <w:rPr>
          <w:rStyle w:val="18"/>
          <w:rFonts w:hint="eastAsia"/>
        </w:rPr>
        <w:t>答：</w:t>
      </w:r>
      <w:r>
        <w:t>echo $SHELL</w:t>
      </w:r>
      <w:r>
        <w:rPr>
          <w:rFonts w:hint="eastAsia"/>
        </w:rPr>
        <w:t>。</w:t>
      </w:r>
    </w:p>
    <w:p>
      <w:pPr>
        <w:pStyle w:val="52"/>
      </w:pPr>
    </w:p>
    <w:p>
      <w:pPr>
        <w:pStyle w:val="43"/>
        <w:ind w:left="320" w:hanging="320"/>
        <w:rPr>
          <w:kern w:val="2"/>
        </w:rPr>
      </w:pPr>
      <w:r>
        <w:rPr>
          <w:kern w:val="2"/>
        </w:rPr>
        <w:t>5．</w:t>
      </w:r>
      <w:r>
        <w:rPr>
          <w:rFonts w:hint="eastAsia"/>
          <w:kern w:val="2"/>
        </w:rPr>
        <w:t>简述</w:t>
      </w:r>
      <w:r>
        <w:rPr>
          <w:kern w:val="2"/>
        </w:rPr>
        <w:t>Linux</w:t>
      </w:r>
      <w:r>
        <w:rPr>
          <w:rFonts w:hint="eastAsia"/>
          <w:kern w:val="2"/>
        </w:rPr>
        <w:t>系统中</w:t>
      </w:r>
      <w:r>
        <w:rPr>
          <w:kern w:val="2"/>
        </w:rPr>
        <w:t>5</w:t>
      </w:r>
      <w:r>
        <w:rPr>
          <w:rFonts w:hint="eastAsia"/>
          <w:kern w:val="2"/>
        </w:rPr>
        <w:t>种进程的名称及含义。</w:t>
      </w:r>
    </w:p>
    <w:p>
      <w:pPr>
        <w:pStyle w:val="52"/>
      </w:pPr>
      <w:r>
        <w:rPr>
          <w:rStyle w:val="18"/>
          <w:rFonts w:hint="eastAsia"/>
        </w:rPr>
        <w:t>答：</w:t>
      </w:r>
      <w:r>
        <w:rPr>
          <w:rFonts w:hint="eastAsia"/>
        </w:rPr>
        <w:t>在</w:t>
      </w:r>
      <w:r>
        <w:t>Linux</w:t>
      </w:r>
      <w:r>
        <w:rPr>
          <w:rFonts w:hint="eastAsia"/>
        </w:rPr>
        <w:t>系统中，有下面</w:t>
      </w:r>
      <w:r>
        <w:t>5</w:t>
      </w:r>
      <w:r>
        <w:rPr>
          <w:rFonts w:hint="eastAsia"/>
        </w:rPr>
        <w:t>种进程名称。</w:t>
      </w:r>
    </w:p>
    <w:p>
      <w:pPr>
        <w:pStyle w:val="52"/>
      </w:pPr>
    </w:p>
    <w:p>
      <w:pPr>
        <w:pStyle w:val="43"/>
        <w:ind w:left="320" w:leftChars="160" w:firstLine="0" w:firstLineChars="0"/>
        <w:rPr>
          <w:kern w:val="2"/>
        </w:rPr>
      </w:pPr>
      <w:r>
        <w:rPr>
          <w:kern w:val="2"/>
        </w:rPr>
        <w:sym w:font="Wingdings" w:char="00D8"/>
      </w:r>
      <w:r>
        <w:rPr>
          <w:rFonts w:hint="eastAsia"/>
          <w:kern w:val="2"/>
        </w:rPr>
        <w:t xml:space="preserve">  </w:t>
      </w:r>
      <w:r>
        <w:rPr>
          <w:rStyle w:val="18"/>
          <w:kern w:val="2"/>
        </w:rPr>
        <w:t>R</w:t>
      </w:r>
      <w:r>
        <w:rPr>
          <w:rStyle w:val="18"/>
          <w:rFonts w:hint="eastAsia"/>
          <w:kern w:val="2"/>
        </w:rPr>
        <w:t>（运行）：</w:t>
      </w:r>
      <w:r>
        <w:rPr>
          <w:rFonts w:hint="eastAsia"/>
          <w:kern w:val="2"/>
        </w:rPr>
        <w:t>进程正在运行或在运行队列中等待。</w:t>
      </w:r>
    </w:p>
    <w:p>
      <w:pPr>
        <w:pStyle w:val="43"/>
        <w:ind w:left="320" w:leftChars="160" w:firstLine="0" w:firstLineChars="0"/>
        <w:rPr>
          <w:kern w:val="2"/>
        </w:rPr>
      </w:pPr>
      <w:r>
        <w:rPr>
          <w:kern w:val="2"/>
        </w:rPr>
        <w:sym w:font="Wingdings" w:char="00D8"/>
      </w:r>
      <w:r>
        <w:rPr>
          <w:rFonts w:hint="eastAsia"/>
          <w:kern w:val="2"/>
        </w:rPr>
        <w:t xml:space="preserve">  </w:t>
      </w:r>
      <w:r>
        <w:rPr>
          <w:rStyle w:val="18"/>
          <w:kern w:val="2"/>
        </w:rPr>
        <w:t>S</w:t>
      </w:r>
      <w:r>
        <w:rPr>
          <w:rStyle w:val="18"/>
          <w:rFonts w:hint="eastAsia"/>
          <w:kern w:val="2"/>
        </w:rPr>
        <w:t>（中断）：</w:t>
      </w:r>
      <w:r>
        <w:rPr>
          <w:rFonts w:hint="eastAsia"/>
          <w:kern w:val="2"/>
        </w:rPr>
        <w:t>进程处于休眠中，当某个条件形成后或者接收到信号时，则脱离该状态。</w:t>
      </w:r>
    </w:p>
    <w:p>
      <w:pPr>
        <w:pStyle w:val="43"/>
        <w:ind w:left="320" w:leftChars="160" w:firstLine="0" w:firstLineChars="0"/>
        <w:rPr>
          <w:kern w:val="2"/>
        </w:rPr>
      </w:pPr>
      <w:r>
        <w:rPr>
          <w:kern w:val="2"/>
        </w:rPr>
        <w:sym w:font="Wingdings" w:char="00D8"/>
      </w:r>
      <w:r>
        <w:rPr>
          <w:rFonts w:hint="eastAsia"/>
          <w:kern w:val="2"/>
        </w:rPr>
        <w:t xml:space="preserve">  </w:t>
      </w:r>
      <w:r>
        <w:rPr>
          <w:rStyle w:val="18"/>
          <w:kern w:val="2"/>
        </w:rPr>
        <w:t>D</w:t>
      </w:r>
      <w:r>
        <w:rPr>
          <w:rStyle w:val="18"/>
          <w:rFonts w:hint="eastAsia"/>
          <w:kern w:val="2"/>
        </w:rPr>
        <w:t>（不可中断）：</w:t>
      </w:r>
      <w:r>
        <w:rPr>
          <w:rFonts w:hint="eastAsia"/>
          <w:kern w:val="2"/>
        </w:rPr>
        <w:t>进程不响应系统异步信号，即便用</w:t>
      </w:r>
      <w:r>
        <w:rPr>
          <w:kern w:val="2"/>
        </w:rPr>
        <w:t>kill</w:t>
      </w:r>
      <w:r>
        <w:rPr>
          <w:rFonts w:hint="eastAsia"/>
          <w:kern w:val="2"/>
        </w:rPr>
        <w:t>命令也不能将其中断。</w:t>
      </w:r>
    </w:p>
    <w:p>
      <w:pPr>
        <w:pStyle w:val="43"/>
        <w:ind w:left="680" w:leftChars="160" w:hanging="360" w:hangingChars="180"/>
        <w:rPr>
          <w:kern w:val="2"/>
        </w:rPr>
      </w:pPr>
      <w:r>
        <w:rPr>
          <w:kern w:val="2"/>
        </w:rPr>
        <w:sym w:font="Wingdings" w:char="00D8"/>
      </w:r>
      <w:r>
        <w:rPr>
          <w:rFonts w:hint="eastAsia"/>
          <w:kern w:val="2"/>
        </w:rPr>
        <w:t xml:space="preserve">  </w:t>
      </w:r>
      <w:r>
        <w:rPr>
          <w:rStyle w:val="18"/>
          <w:kern w:val="2"/>
        </w:rPr>
        <w:t>Z</w:t>
      </w:r>
      <w:r>
        <w:rPr>
          <w:rStyle w:val="18"/>
          <w:rFonts w:hint="eastAsia"/>
          <w:kern w:val="2"/>
        </w:rPr>
        <w:t>（僵死）：</w:t>
      </w:r>
      <w:r>
        <w:rPr>
          <w:rFonts w:hint="eastAsia"/>
          <w:kern w:val="2"/>
        </w:rPr>
        <w:t>进程已经终止，但进程描述符依然存在</w:t>
      </w:r>
      <w:r>
        <w:rPr>
          <w:kern w:val="2"/>
        </w:rPr>
        <w:t xml:space="preserve">, </w:t>
      </w:r>
      <w:r>
        <w:rPr>
          <w:rFonts w:hint="eastAsia"/>
          <w:kern w:val="2"/>
        </w:rPr>
        <w:t>直到父进程调用</w:t>
      </w:r>
      <w:r>
        <w:rPr>
          <w:kern w:val="2"/>
        </w:rPr>
        <w:t>wait4()</w:t>
      </w:r>
      <w:r>
        <w:rPr>
          <w:rFonts w:hint="eastAsia"/>
          <w:kern w:val="2"/>
        </w:rPr>
        <w:t>系统函数后将进程释放。</w:t>
      </w:r>
    </w:p>
    <w:p>
      <w:pPr>
        <w:pStyle w:val="43"/>
        <w:ind w:left="320" w:leftChars="160" w:firstLine="0" w:firstLineChars="0"/>
        <w:rPr>
          <w:kern w:val="2"/>
        </w:rPr>
      </w:pPr>
      <w:r>
        <w:rPr>
          <w:kern w:val="2"/>
        </w:rPr>
        <w:sym w:font="Wingdings" w:char="00D8"/>
      </w:r>
      <w:r>
        <w:rPr>
          <w:rFonts w:hint="eastAsia"/>
          <w:kern w:val="2"/>
        </w:rPr>
        <w:t xml:space="preserve">  </w:t>
      </w:r>
      <w:r>
        <w:rPr>
          <w:rStyle w:val="18"/>
          <w:kern w:val="2"/>
        </w:rPr>
        <w:t>T</w:t>
      </w:r>
      <w:r>
        <w:rPr>
          <w:rStyle w:val="18"/>
          <w:rFonts w:hint="eastAsia"/>
          <w:kern w:val="2"/>
        </w:rPr>
        <w:t>（停止）：</w:t>
      </w:r>
      <w:r>
        <w:rPr>
          <w:rFonts w:hint="eastAsia"/>
          <w:kern w:val="2"/>
        </w:rPr>
        <w:t>进程收到停止信号后停止运行。</w:t>
      </w:r>
    </w:p>
    <w:p>
      <w:pPr>
        <w:pStyle w:val="43"/>
        <w:ind w:left="320" w:leftChars="160" w:firstLine="0" w:firstLineChars="0"/>
        <w:rPr>
          <w:kern w:val="2"/>
        </w:rPr>
      </w:pPr>
    </w:p>
    <w:p>
      <w:pPr>
        <w:pStyle w:val="43"/>
        <w:ind w:left="320" w:hanging="320"/>
        <w:rPr>
          <w:kern w:val="2"/>
        </w:rPr>
      </w:pPr>
      <w:r>
        <w:rPr>
          <w:kern w:val="2"/>
        </w:rPr>
        <w:t>6．</w:t>
      </w:r>
      <w:r>
        <w:rPr>
          <w:rFonts w:hint="eastAsia"/>
          <w:kern w:val="2"/>
        </w:rPr>
        <w:t>请尝试使用</w:t>
      </w:r>
      <w:r>
        <w:rPr>
          <w:kern w:val="2"/>
        </w:rPr>
        <w:t>Linux</w:t>
      </w:r>
      <w:r>
        <w:rPr>
          <w:rFonts w:hint="eastAsia"/>
          <w:kern w:val="2"/>
        </w:rPr>
        <w:t>系统命令关闭</w:t>
      </w:r>
      <w:r>
        <w:rPr>
          <w:kern w:val="2"/>
        </w:rPr>
        <w:t>PID</w:t>
      </w:r>
      <w:r>
        <w:rPr>
          <w:rFonts w:hint="eastAsia"/>
          <w:kern w:val="2"/>
        </w:rPr>
        <w:t>为</w:t>
      </w:r>
      <w:r>
        <w:rPr>
          <w:kern w:val="2"/>
        </w:rPr>
        <w:t>5529</w:t>
      </w:r>
      <w:r>
        <w:rPr>
          <w:rFonts w:hint="eastAsia"/>
          <w:kern w:val="2"/>
        </w:rPr>
        <w:t>的服务进程。</w:t>
      </w:r>
    </w:p>
    <w:p>
      <w:pPr>
        <w:pStyle w:val="52"/>
      </w:pPr>
      <w:r>
        <w:rPr>
          <w:rStyle w:val="18"/>
          <w:rFonts w:hint="eastAsia"/>
        </w:rPr>
        <w:t>答：</w:t>
      </w:r>
      <w:r>
        <w:rPr>
          <w:rFonts w:hint="eastAsia"/>
        </w:rPr>
        <w:t>执行</w:t>
      </w:r>
      <w:r>
        <w:t>kill 5529</w:t>
      </w:r>
      <w:r>
        <w:rPr>
          <w:rFonts w:hint="eastAsia"/>
        </w:rPr>
        <w:t>命令即可；若知道服务的名称，则可以使用</w:t>
      </w:r>
      <w:r>
        <w:t>killall</w:t>
      </w:r>
      <w:r>
        <w:rPr>
          <w:rFonts w:hint="eastAsia"/>
        </w:rPr>
        <w:t>命令进行关闭。</w:t>
      </w:r>
    </w:p>
    <w:p>
      <w:pPr>
        <w:pStyle w:val="52"/>
      </w:pPr>
    </w:p>
    <w:p>
      <w:pPr>
        <w:pStyle w:val="43"/>
        <w:ind w:left="320" w:hanging="320"/>
        <w:rPr>
          <w:kern w:val="2"/>
        </w:rPr>
      </w:pPr>
      <w:r>
        <w:rPr>
          <w:kern w:val="2"/>
        </w:rPr>
        <w:t>7．</w:t>
      </w:r>
      <w:r>
        <w:rPr>
          <w:rFonts w:hint="eastAsia"/>
          <w:kern w:val="2"/>
        </w:rPr>
        <w:t>使用</w:t>
      </w:r>
      <w:r>
        <w:rPr>
          <w:kern w:val="2"/>
        </w:rPr>
        <w:t>ifconfig</w:t>
      </w:r>
      <w:r>
        <w:rPr>
          <w:rFonts w:hint="eastAsia"/>
          <w:kern w:val="2"/>
        </w:rPr>
        <w:t>命令查看网络状态信息时，需要重点查看的</w:t>
      </w:r>
      <w:r>
        <w:rPr>
          <w:kern w:val="2"/>
        </w:rPr>
        <w:t>4</w:t>
      </w:r>
      <w:r>
        <w:rPr>
          <w:rFonts w:hint="eastAsia"/>
          <w:kern w:val="2"/>
        </w:rPr>
        <w:t>项信息分别是什么？</w:t>
      </w:r>
    </w:p>
    <w:p>
      <w:pPr>
        <w:pStyle w:val="52"/>
      </w:pPr>
      <w:r>
        <w:rPr>
          <w:rStyle w:val="18"/>
          <w:rFonts w:hint="eastAsia"/>
        </w:rPr>
        <w:t>答：</w:t>
      </w:r>
      <w:r>
        <w:rPr>
          <w:rFonts w:hint="eastAsia"/>
        </w:rPr>
        <w:t>这</w:t>
      </w:r>
      <w:r>
        <w:t>4</w:t>
      </w:r>
      <w:r>
        <w:rPr>
          <w:rFonts w:hint="eastAsia"/>
        </w:rPr>
        <w:t>项重要信息分别是网卡名称、</w:t>
      </w:r>
      <w:r>
        <w:t>IP</w:t>
      </w:r>
      <w:r>
        <w:rPr>
          <w:rFonts w:hint="eastAsia"/>
        </w:rPr>
        <w:t>地址、网卡物理地址以及</w:t>
      </w:r>
      <w:r>
        <w:t>RX/TX</w:t>
      </w:r>
      <w:r>
        <w:rPr>
          <w:rFonts w:hint="eastAsia"/>
        </w:rPr>
        <w:t>的收发流量数据大小。</w:t>
      </w:r>
    </w:p>
    <w:p>
      <w:pPr>
        <w:pStyle w:val="52"/>
      </w:pPr>
    </w:p>
    <w:p>
      <w:pPr>
        <w:pStyle w:val="43"/>
        <w:ind w:left="320" w:hanging="320"/>
        <w:rPr>
          <w:kern w:val="2"/>
        </w:rPr>
      </w:pPr>
      <w:r>
        <w:rPr>
          <w:kern w:val="2"/>
        </w:rPr>
        <w:t>8．</w:t>
      </w:r>
      <w:r>
        <w:rPr>
          <w:rFonts w:hint="eastAsia"/>
          <w:kern w:val="2"/>
        </w:rPr>
        <w:t>使用</w:t>
      </w:r>
      <w:r>
        <w:rPr>
          <w:kern w:val="2"/>
        </w:rPr>
        <w:t>uptime</w:t>
      </w:r>
      <w:r>
        <w:rPr>
          <w:rFonts w:hint="eastAsia"/>
          <w:kern w:val="2"/>
        </w:rPr>
        <w:t>命令查看系统负载时，对应的负载数值如果是</w:t>
      </w:r>
      <w:r>
        <w:rPr>
          <w:kern w:val="2"/>
        </w:rPr>
        <w:t>0.91</w:t>
      </w:r>
      <w:r>
        <w:rPr>
          <w:rFonts w:hint="eastAsia"/>
          <w:kern w:val="2"/>
        </w:rPr>
        <w:t>、</w:t>
      </w:r>
      <w:r>
        <w:rPr>
          <w:kern w:val="2"/>
        </w:rPr>
        <w:t>0.56</w:t>
      </w:r>
      <w:r>
        <w:rPr>
          <w:rFonts w:hint="eastAsia"/>
          <w:kern w:val="2"/>
        </w:rPr>
        <w:t>、</w:t>
      </w:r>
      <w:r>
        <w:rPr>
          <w:kern w:val="2"/>
        </w:rPr>
        <w:t>0.32</w:t>
      </w:r>
      <w:r>
        <w:rPr>
          <w:rFonts w:hint="eastAsia"/>
          <w:kern w:val="2"/>
        </w:rPr>
        <w:t>，那么最近</w:t>
      </w:r>
      <w:r>
        <w:rPr>
          <w:kern w:val="2"/>
        </w:rPr>
        <w:t>15</w:t>
      </w:r>
      <w:r>
        <w:rPr>
          <w:rFonts w:hint="eastAsia"/>
          <w:kern w:val="2"/>
        </w:rPr>
        <w:t>分钟内负载压力最大的是哪个时间段？</w:t>
      </w:r>
    </w:p>
    <w:p>
      <w:pPr>
        <w:pStyle w:val="52"/>
      </w:pPr>
      <w:r>
        <w:rPr>
          <w:rStyle w:val="18"/>
          <w:rFonts w:hint="eastAsia"/>
        </w:rPr>
        <w:t>答：</w:t>
      </w:r>
      <w:r>
        <w:rPr>
          <w:rFonts w:hint="eastAsia"/>
        </w:rPr>
        <w:t>通过负载数值可以看出，最近</w:t>
      </w:r>
      <w:r>
        <w:t>1</w:t>
      </w:r>
      <w:r>
        <w:rPr>
          <w:rFonts w:hint="eastAsia"/>
        </w:rPr>
        <w:t>分钟内的负载压力是最大的。</w:t>
      </w:r>
    </w:p>
    <w:p>
      <w:pPr>
        <w:pStyle w:val="52"/>
      </w:pPr>
    </w:p>
    <w:p>
      <w:pPr>
        <w:pStyle w:val="43"/>
        <w:ind w:left="320" w:hanging="320"/>
        <w:rPr>
          <w:spacing w:val="-6"/>
          <w:kern w:val="2"/>
        </w:rPr>
      </w:pPr>
      <w:r>
        <w:rPr>
          <w:kern w:val="2"/>
        </w:rPr>
        <w:t>9．</w:t>
      </w:r>
      <w:r>
        <w:rPr>
          <w:rFonts w:hint="eastAsia"/>
          <w:spacing w:val="-6"/>
          <w:kern w:val="2"/>
        </w:rPr>
        <w:t>使用</w:t>
      </w:r>
      <w:r>
        <w:rPr>
          <w:spacing w:val="-6"/>
          <w:kern w:val="2"/>
        </w:rPr>
        <w:t>history</w:t>
      </w:r>
      <w:r>
        <w:rPr>
          <w:rFonts w:hint="eastAsia"/>
          <w:spacing w:val="-6"/>
          <w:kern w:val="2"/>
        </w:rPr>
        <w:t>命令查看历史命令的执行记录时，命令前面的数字除了排序外还有什么用处？</w:t>
      </w:r>
    </w:p>
    <w:p>
      <w:pPr>
        <w:pStyle w:val="52"/>
      </w:pPr>
      <w:r>
        <w:rPr>
          <w:rStyle w:val="18"/>
          <w:rFonts w:hint="eastAsia"/>
        </w:rPr>
        <w:t>答：</w:t>
      </w:r>
      <w:r>
        <w:rPr>
          <w:rFonts w:hint="eastAsia"/>
        </w:rPr>
        <w:t>还可以用“</w:t>
      </w:r>
      <w:r>
        <w:t>!</w:t>
      </w:r>
      <w:r>
        <w:rPr>
          <w:rFonts w:hint="eastAsia"/>
        </w:rPr>
        <w:t>数字”的命令格式重复执行某一次的命令记录，从而避免了重复输入较长命令的麻烦。</w:t>
      </w:r>
    </w:p>
    <w:p>
      <w:pPr>
        <w:pStyle w:val="52"/>
      </w:pPr>
    </w:p>
    <w:p>
      <w:pPr>
        <w:pStyle w:val="43"/>
        <w:ind w:left="320" w:hanging="320"/>
        <w:rPr>
          <w:spacing w:val="6"/>
          <w:kern w:val="2"/>
        </w:rPr>
      </w:pPr>
      <w:r>
        <w:rPr>
          <w:kern w:val="2"/>
        </w:rPr>
        <w:t>10．</w:t>
      </w:r>
      <w:r>
        <w:rPr>
          <w:rFonts w:hint="eastAsia"/>
          <w:kern w:val="2"/>
        </w:rPr>
        <w:t>若</w:t>
      </w:r>
      <w:r>
        <w:rPr>
          <w:rFonts w:hint="eastAsia"/>
          <w:spacing w:val="6"/>
          <w:kern w:val="2"/>
        </w:rPr>
        <w:t>想查看的文件具有较长的内容，那么使用</w:t>
      </w:r>
      <w:r>
        <w:rPr>
          <w:spacing w:val="6"/>
          <w:kern w:val="2"/>
        </w:rPr>
        <w:t>cat</w:t>
      </w:r>
      <w:r>
        <w:rPr>
          <w:rFonts w:hint="eastAsia"/>
          <w:spacing w:val="6"/>
          <w:kern w:val="2"/>
        </w:rPr>
        <w:t>、</w:t>
      </w:r>
      <w:r>
        <w:rPr>
          <w:spacing w:val="6"/>
          <w:kern w:val="2"/>
        </w:rPr>
        <w:t>more</w:t>
      </w:r>
      <w:r>
        <w:rPr>
          <w:rFonts w:hint="eastAsia"/>
          <w:spacing w:val="6"/>
          <w:kern w:val="2"/>
        </w:rPr>
        <w:t>、</w:t>
      </w:r>
      <w:r>
        <w:rPr>
          <w:spacing w:val="6"/>
          <w:kern w:val="2"/>
        </w:rPr>
        <w:t>head</w:t>
      </w:r>
      <w:r>
        <w:rPr>
          <w:rFonts w:hint="eastAsia"/>
          <w:spacing w:val="6"/>
          <w:kern w:val="2"/>
        </w:rPr>
        <w:t>、</w:t>
      </w:r>
      <w:r>
        <w:rPr>
          <w:spacing w:val="6"/>
          <w:kern w:val="2"/>
        </w:rPr>
        <w:t>tail</w:t>
      </w:r>
      <w:r>
        <w:rPr>
          <w:rFonts w:hint="eastAsia"/>
          <w:spacing w:val="6"/>
          <w:kern w:val="2"/>
        </w:rPr>
        <w:t>中的哪个命令最合适？</w:t>
      </w:r>
    </w:p>
    <w:p>
      <w:pPr>
        <w:pStyle w:val="52"/>
      </w:pPr>
      <w:r>
        <w:rPr>
          <w:rStyle w:val="18"/>
          <w:rFonts w:hint="eastAsia"/>
        </w:rPr>
        <w:t>答：</w:t>
      </w:r>
      <w:r>
        <w:rPr>
          <w:rFonts w:hint="eastAsia"/>
        </w:rPr>
        <w:t>文件内容较长，使用</w:t>
      </w:r>
      <w:r>
        <w:t>more</w:t>
      </w:r>
      <w:r>
        <w:rPr>
          <w:rFonts w:hint="eastAsia"/>
        </w:rPr>
        <w:t>命令；反之使用</w:t>
      </w:r>
      <w:r>
        <w:t>cat</w:t>
      </w:r>
      <w:r>
        <w:rPr>
          <w:rFonts w:hint="eastAsia"/>
        </w:rPr>
        <w:t>命令。</w:t>
      </w:r>
    </w:p>
    <w:p>
      <w:pPr>
        <w:pStyle w:val="52"/>
      </w:pPr>
    </w:p>
    <w:p>
      <w:pPr>
        <w:pStyle w:val="43"/>
        <w:ind w:left="320" w:hanging="320"/>
        <w:rPr>
          <w:kern w:val="2"/>
        </w:rPr>
      </w:pPr>
      <w:r>
        <w:rPr>
          <w:kern w:val="2"/>
        </w:rPr>
        <w:t>11．</w:t>
      </w:r>
      <w:r>
        <w:rPr>
          <w:rFonts w:hint="eastAsia"/>
          <w:kern w:val="2"/>
        </w:rPr>
        <w:t>在使用</w:t>
      </w:r>
      <w:r>
        <w:rPr>
          <w:kern w:val="2"/>
        </w:rPr>
        <w:t>mkdir</w:t>
      </w:r>
      <w:r>
        <w:rPr>
          <w:rFonts w:hint="eastAsia"/>
          <w:kern w:val="2"/>
        </w:rPr>
        <w:t>命令创建有嵌套关系的目录时，应该加上什么参数呢？</w:t>
      </w:r>
    </w:p>
    <w:p>
      <w:pPr>
        <w:pStyle w:val="52"/>
      </w:pPr>
      <w:r>
        <w:rPr>
          <w:rStyle w:val="18"/>
          <w:rFonts w:hint="cs" w:ascii="Times New Roman"/>
        </w:rPr>
        <w:t> </w:t>
      </w:r>
      <w:r>
        <w:rPr>
          <w:rStyle w:val="18"/>
          <w:rFonts w:hint="eastAsia"/>
        </w:rPr>
        <w:t>答：</w:t>
      </w:r>
      <w:r>
        <w:rPr>
          <w:rFonts w:hint="eastAsia"/>
        </w:rPr>
        <w:t>应该加上</w:t>
      </w:r>
      <w:r>
        <w:t>-p</w:t>
      </w:r>
      <w:r>
        <w:rPr>
          <w:rFonts w:hint="eastAsia"/>
        </w:rPr>
        <w:t>递归迭代参数，从而自动化创建有嵌套关系的目录。</w:t>
      </w:r>
    </w:p>
    <w:p>
      <w:pPr>
        <w:pStyle w:val="43"/>
        <w:ind w:left="320" w:hanging="320"/>
        <w:rPr>
          <w:kern w:val="2"/>
        </w:rPr>
      </w:pPr>
      <w:r>
        <w:rPr>
          <w:kern w:val="2"/>
        </w:rPr>
        <w:t>12．</w:t>
      </w:r>
      <w:r>
        <w:rPr>
          <w:rFonts w:hint="eastAsia"/>
          <w:kern w:val="2"/>
        </w:rPr>
        <w:t>在使用</w:t>
      </w:r>
      <w:r>
        <w:rPr>
          <w:kern w:val="2"/>
        </w:rPr>
        <w:t>rm</w:t>
      </w:r>
      <w:r>
        <w:rPr>
          <w:rFonts w:hint="eastAsia"/>
          <w:kern w:val="2"/>
        </w:rPr>
        <w:t>命令删除文件或目录时，可使用哪个参数来避免二次确认呢？</w:t>
      </w:r>
    </w:p>
    <w:p>
      <w:pPr>
        <w:pStyle w:val="52"/>
      </w:pPr>
      <w:r>
        <w:rPr>
          <w:rStyle w:val="18"/>
          <w:rFonts w:hint="cs" w:ascii="Times New Roman"/>
        </w:rPr>
        <w:t> </w:t>
      </w:r>
      <w:r>
        <w:rPr>
          <w:rStyle w:val="18"/>
          <w:rFonts w:hint="eastAsia"/>
        </w:rPr>
        <w:t>答：</w:t>
      </w:r>
      <w:r>
        <w:rPr>
          <w:rFonts w:hint="eastAsia"/>
        </w:rPr>
        <w:t>可使用</w:t>
      </w:r>
      <w:r>
        <w:t>-f</w:t>
      </w:r>
      <w:r>
        <w:rPr>
          <w:rFonts w:hint="eastAsia"/>
        </w:rPr>
        <w:t>参数，这样即可无需二次确认。</w:t>
      </w:r>
    </w:p>
    <w:p>
      <w:pPr>
        <w:pStyle w:val="52"/>
      </w:pPr>
    </w:p>
    <w:p>
      <w:pPr>
        <w:pStyle w:val="43"/>
        <w:ind w:left="320" w:hanging="320"/>
        <w:rPr>
          <w:kern w:val="2"/>
        </w:rPr>
      </w:pPr>
      <w:r>
        <w:rPr>
          <w:kern w:val="2"/>
        </w:rPr>
        <w:t>13．</w:t>
      </w:r>
      <w:r>
        <w:rPr>
          <w:rFonts w:hint="eastAsia"/>
          <w:kern w:val="2"/>
        </w:rPr>
        <w:t>若有一个名为</w:t>
      </w:r>
      <w:r>
        <w:rPr>
          <w:kern w:val="2"/>
        </w:rPr>
        <w:t>backup.tar.gz</w:t>
      </w:r>
      <w:r>
        <w:rPr>
          <w:rFonts w:hint="eastAsia"/>
          <w:kern w:val="2"/>
        </w:rPr>
        <w:t>的压缩包文件，那么解压的命令应该是什么？</w:t>
      </w:r>
    </w:p>
    <w:p>
      <w:pPr>
        <w:pStyle w:val="52"/>
      </w:pPr>
      <w:r>
        <w:rPr>
          <w:rStyle w:val="18"/>
          <w:rFonts w:hint="cs" w:ascii="Times New Roman"/>
        </w:rPr>
        <w:t> </w:t>
      </w:r>
      <w:r>
        <w:rPr>
          <w:rStyle w:val="18"/>
          <w:rFonts w:hint="eastAsia"/>
        </w:rPr>
        <w:t>答：</w:t>
      </w:r>
      <w:r>
        <w:rPr>
          <w:rFonts w:hint="eastAsia"/>
        </w:rPr>
        <w:t>应该用</w:t>
      </w:r>
      <w:r>
        <w:t>tar</w:t>
      </w:r>
      <w:r>
        <w:rPr>
          <w:rFonts w:hint="eastAsia"/>
        </w:rPr>
        <w:t>命令进行解压，执行</w:t>
      </w:r>
      <w:r>
        <w:t xml:space="preserve">tar </w:t>
      </w:r>
      <w:r>
        <w:rPr>
          <w:b/>
        </w:rPr>
        <w:t>-</w:t>
      </w:r>
      <w:r>
        <w:t>xzvf backup.tar.gz</w:t>
      </w:r>
      <w:r>
        <w:rPr>
          <w:rFonts w:hint="eastAsia"/>
        </w:rPr>
        <w:t>命令即可。</w:t>
      </w:r>
    </w:p>
    <w:p>
      <w:pPr>
        <w:pStyle w:val="52"/>
      </w:pPr>
    </w:p>
    <w:p>
      <w:pPr>
        <w:pStyle w:val="43"/>
        <w:ind w:left="320" w:hanging="320"/>
        <w:rPr>
          <w:spacing w:val="4"/>
          <w:kern w:val="2"/>
        </w:rPr>
      </w:pPr>
      <w:r>
        <w:rPr>
          <w:kern w:val="2"/>
        </w:rPr>
        <w:t>14．</w:t>
      </w:r>
      <w:r>
        <w:rPr>
          <w:rFonts w:hint="eastAsia"/>
          <w:spacing w:val="4"/>
          <w:kern w:val="2"/>
        </w:rPr>
        <w:t>使用</w:t>
      </w:r>
      <w:r>
        <w:rPr>
          <w:spacing w:val="4"/>
          <w:kern w:val="2"/>
        </w:rPr>
        <w:t>grep</w:t>
      </w:r>
      <w:r>
        <w:rPr>
          <w:rFonts w:hint="eastAsia"/>
          <w:spacing w:val="4"/>
          <w:kern w:val="2"/>
        </w:rPr>
        <w:t>命令对某个文件进行关键词搜索时，若想要进行文件内容反选，应使用什么参数？</w:t>
      </w:r>
    </w:p>
    <w:p>
      <w:pPr>
        <w:pStyle w:val="52"/>
      </w:pPr>
      <w:r>
        <w:rPr>
          <w:rStyle w:val="18"/>
          <w:rFonts w:hint="eastAsia"/>
        </w:rPr>
        <w:t>答：</w:t>
      </w:r>
      <w:r>
        <w:rPr>
          <w:rFonts w:hint="eastAsia"/>
        </w:rPr>
        <w:t>可使用</w:t>
      </w:r>
      <w:r>
        <w:t>-v</w:t>
      </w:r>
      <w:r>
        <w:rPr>
          <w:rFonts w:hint="eastAsia"/>
        </w:rPr>
        <w:t>参数来进行匹配内容的反向选择，即显示出不包含某个关键词的行。</w:t>
      </w:r>
    </w:p>
    <w:p>
      <w:pPr>
        <w:pStyle w:val="53"/>
        <w:pageBreakBefore/>
        <w:spacing w:after="151"/>
        <w:rPr>
          <w:kern w:val="2"/>
        </w:rPr>
      </w:pPr>
      <w:r>
        <w:rPr>
          <w:kern w:val="2"/>
          <w:sz w:val="20"/>
        </w:rPr>
        <mc:AlternateContent>
          <mc:Choice Requires="wps">
            <w:drawing>
              <wp:anchor distT="0" distB="0" distL="114300" distR="114300" simplePos="0" relativeHeight="251638784"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0" name="Line 158"/>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58" o:spid="_x0000_s1026" o:spt="20" style="position:absolute;left:0pt;margin-left:-73.5pt;margin-top:33pt;height:0pt;width:556.5pt;z-index:251638784;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Nup5J+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37760"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9" name="Rectangle 157"/>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57" o:spid="_x0000_s1026" o:spt="1" style="position:absolute;left:0pt;margin-left:159.45pt;margin-top:1.1pt;height:31.9pt;width:79.5pt;z-index:-251678720;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Coetcg+QEAAN8DAAAOAAAAAAAAAAEAIAAAACcBAABkcnMvZTJvRG9j&#10;LnhtbFBLBQYAAAAABgAGAFkBAACSBQAAAAA=&#10;">
                <v:fill on="t" focussize="0,0"/>
                <v:stroke on="f"/>
                <v:imagedata o:title=""/>
                <o:lock v:ext="edit" aspectratio="f"/>
              </v:rect>
            </w:pict>
          </mc:Fallback>
        </mc:AlternateContent>
      </w:r>
      <w:r>
        <w:rPr>
          <w:rFonts w:hint="eastAsia"/>
          <w:kern w:val="2"/>
        </w:rPr>
        <w:t>第3章</w:t>
      </w:r>
    </w:p>
    <w:p>
      <w:pPr>
        <w:pStyle w:val="2"/>
        <w:rPr>
          <w:rFonts w:ascii="宋体" w:hAnsi="宋体" w:eastAsia="宋体"/>
          <w:kern w:val="2"/>
        </w:rPr>
      </w:pPr>
      <w:r>
        <w:rPr>
          <w:rFonts w:hint="eastAsia" w:ascii="宋体" w:hAnsi="宋体" w:eastAsia="宋体"/>
          <w:kern w:val="2"/>
        </w:rPr>
        <w:t>管道符、重定向与环境变量</w:t>
      </w:r>
    </w:p>
    <w:p>
      <w:pPr>
        <w:pStyle w:val="35"/>
        <w:topLinePunct/>
        <w:rPr>
          <w:rFonts w:eastAsia="宋体"/>
          <w:kern w:val="2"/>
          <w:szCs w:val="24"/>
        </w:rPr>
      </w:pPr>
      <w:r>
        <w:rPr>
          <w:kern w:val="2"/>
          <w:sz w:val="20"/>
        </w:rPr>
        <mc:AlternateContent>
          <mc:Choice Requires="wps">
            <w:drawing>
              <wp:anchor distT="0" distB="0" distL="114300" distR="114300" simplePos="0" relativeHeight="251639808" behindDoc="1" locked="0" layoutInCell="1" allowOverlap="1">
                <wp:simplePos x="0" y="0"/>
                <wp:positionH relativeFrom="column">
                  <wp:posOffset>-935990</wp:posOffset>
                </wp:positionH>
                <wp:positionV relativeFrom="paragraph">
                  <wp:posOffset>158115</wp:posOffset>
                </wp:positionV>
                <wp:extent cx="7052310" cy="1409065"/>
                <wp:effectExtent l="3175" t="0" r="2540" b="635"/>
                <wp:wrapNone/>
                <wp:docPr id="308" name="Rectangle 159"/>
                <wp:cNvGraphicFramePr/>
                <a:graphic xmlns:a="http://schemas.openxmlformats.org/drawingml/2006/main">
                  <a:graphicData uri="http://schemas.microsoft.com/office/word/2010/wordprocessingShape">
                    <wps:wsp>
                      <wps:cNvSpPr>
                        <a:spLocks noChangeArrowheads="1"/>
                      </wps:cNvSpPr>
                      <wps:spPr bwMode="auto">
                        <a:xfrm>
                          <a:off x="0" y="0"/>
                          <a:ext cx="7052310" cy="14090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59" o:spid="_x0000_s1026" o:spt="1" style="position:absolute;left:0pt;margin-left:-73.7pt;margin-top:12.45pt;height:110.95pt;width:555.3pt;z-index:-251676672;mso-width-relative:page;mso-height-relative:page;" fillcolor="#D9D9D9" filled="t" stroked="f" coordsize="21600,21600" o:gfxdata="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YGvF94AAAALAQAADwAAAAAAAAABACAAAAAiAAAAZHJzL2Rv&#10;d25yZXYueG1sUEsBAhQAFAAAAAgAh07iQHClVVL7AQAA4AMAAA4AAAAAAAAAAQAgAAAALQEAAGRy&#10;cy9lMm9Eb2MueG1sUEsFBgAAAAAGAAYAWQEAAJoFA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rFonts w:hint="eastAsia"/>
          <w:kern w:val="2"/>
        </w:rPr>
        <w:t>输入输出重定向；</w:t>
      </w:r>
    </w:p>
    <w:p>
      <w:pPr>
        <w:pStyle w:val="55"/>
        <w:rPr>
          <w:kern w:val="2"/>
        </w:rPr>
      </w:pPr>
      <w:r>
        <w:rPr>
          <w:kern w:val="2"/>
        </w:rPr>
        <w:sym w:font="Wingdings" w:char="00D8"/>
      </w:r>
      <w:r>
        <w:rPr>
          <w:kern w:val="2"/>
        </w:rPr>
        <w:tab/>
      </w:r>
      <w:r>
        <w:rPr>
          <w:rFonts w:hint="eastAsia"/>
          <w:kern w:val="2"/>
        </w:rPr>
        <w:t>管道命令符；</w:t>
      </w:r>
    </w:p>
    <w:p>
      <w:pPr>
        <w:pStyle w:val="55"/>
        <w:rPr>
          <w:kern w:val="2"/>
        </w:rPr>
      </w:pPr>
      <w:r>
        <w:rPr>
          <w:kern w:val="2"/>
        </w:rPr>
        <w:sym w:font="Wingdings" w:char="00D8"/>
      </w:r>
      <w:r>
        <w:rPr>
          <w:kern w:val="2"/>
        </w:rPr>
        <w:tab/>
      </w:r>
      <w:r>
        <w:rPr>
          <w:rFonts w:hint="eastAsia"/>
          <w:kern w:val="2"/>
        </w:rPr>
        <w:t>命令行的通配符；</w:t>
      </w:r>
    </w:p>
    <w:p>
      <w:pPr>
        <w:pStyle w:val="55"/>
        <w:rPr>
          <w:kern w:val="2"/>
        </w:rPr>
      </w:pPr>
      <w:r>
        <w:rPr>
          <w:kern w:val="2"/>
        </w:rPr>
        <w:sym w:font="Wingdings" w:char="00D8"/>
      </w:r>
      <w:r>
        <w:rPr>
          <w:kern w:val="2"/>
        </w:rPr>
        <w:tab/>
      </w:r>
      <w:r>
        <w:rPr>
          <w:rFonts w:hint="eastAsia"/>
          <w:kern w:val="2"/>
        </w:rPr>
        <w:t>常用的转义字符；</w:t>
      </w:r>
    </w:p>
    <w:p>
      <w:pPr>
        <w:pStyle w:val="55"/>
        <w:rPr>
          <w:kern w:val="2"/>
        </w:rPr>
      </w:pPr>
      <w:r>
        <w:rPr>
          <w:kern w:val="2"/>
        </w:rPr>
        <w:sym w:font="Wingdings" w:char="00D8"/>
      </w:r>
      <w:r>
        <w:rPr>
          <w:kern w:val="2"/>
        </w:rPr>
        <w:tab/>
      </w:r>
      <w:r>
        <w:rPr>
          <w:rFonts w:hint="eastAsia"/>
          <w:kern w:val="2"/>
        </w:rPr>
        <w:t>重要的环境变量。</w:t>
      </w:r>
    </w:p>
    <w:p>
      <w:pPr>
        <w:rPr>
          <w:kern w:val="2"/>
        </w:rPr>
      </w:pPr>
    </w:p>
    <w:p>
      <w:pPr>
        <w:rPr>
          <w:color w:val="000000"/>
          <w:kern w:val="2"/>
        </w:rPr>
      </w:pPr>
      <w:r>
        <w:rPr>
          <w:rFonts w:hint="eastAsia"/>
          <w:color w:val="000000"/>
          <w:kern w:val="2"/>
        </w:rPr>
        <w:t>目前为止，我们已经学习了数十个常用的</w:t>
      </w:r>
      <w:r>
        <w:fldChar w:fldCharType="begin"/>
      </w:r>
      <w:r>
        <w:instrText xml:space="preserve"> HYPERLINK "http://www.linuxprobe.com/" \t "_blank" \o "linux系统" </w:instrText>
      </w:r>
      <w:r>
        <w:fldChar w:fldCharType="separate"/>
      </w:r>
      <w:r>
        <w:rPr>
          <w:color w:val="000000"/>
          <w:kern w:val="2"/>
        </w:rPr>
        <w:t>Linux</w:t>
      </w:r>
      <w:r>
        <w:rPr>
          <w:rFonts w:hint="eastAsia"/>
          <w:color w:val="000000"/>
          <w:kern w:val="2"/>
        </w:rPr>
        <w:t>系统</w:t>
      </w:r>
      <w:r>
        <w:rPr>
          <w:rFonts w:hint="eastAsia"/>
          <w:color w:val="000000"/>
          <w:kern w:val="2"/>
        </w:rPr>
        <w:fldChar w:fldCharType="end"/>
      </w:r>
      <w:r>
        <w:rPr>
          <w:rFonts w:hint="eastAsia"/>
          <w:color w:val="000000"/>
          <w:kern w:val="2"/>
        </w:rPr>
        <w:t>命令，如果不能把这些命令进行组合使用，则无法提升工作效率。本章首先讲解与文件读写操作有关的重定向技术的</w:t>
      </w:r>
      <w:r>
        <w:rPr>
          <w:color w:val="000000"/>
          <w:kern w:val="2"/>
        </w:rPr>
        <w:t>5</w:t>
      </w:r>
      <w:r>
        <w:rPr>
          <w:rFonts w:hint="eastAsia"/>
          <w:color w:val="000000"/>
          <w:kern w:val="2"/>
        </w:rPr>
        <w:t>种模式</w:t>
      </w:r>
      <w:r>
        <w:rPr>
          <w:rFonts w:hint="eastAsia"/>
          <w:color w:val="000000"/>
          <w:w w:val="200"/>
          <w:kern w:val="2"/>
        </w:rPr>
        <w:t>—</w:t>
      </w:r>
      <w:r>
        <w:rPr>
          <w:rFonts w:hint="eastAsia"/>
          <w:color w:val="000000"/>
          <w:kern w:val="2"/>
          <w:highlight w:val="yellow"/>
        </w:rPr>
        <w:t>标准覆盖输出重定向</w:t>
      </w:r>
      <w:r>
        <w:rPr>
          <w:rFonts w:hint="eastAsia"/>
          <w:color w:val="000000"/>
          <w:kern w:val="2"/>
        </w:rPr>
        <w:t>、</w:t>
      </w:r>
      <w:r>
        <w:rPr>
          <w:rFonts w:hint="eastAsia"/>
          <w:color w:val="000000"/>
          <w:kern w:val="2"/>
          <w:highlight w:val="yellow"/>
        </w:rPr>
        <w:t>标准追加输出重定向</w:t>
      </w:r>
      <w:r>
        <w:rPr>
          <w:rFonts w:hint="eastAsia"/>
          <w:color w:val="000000"/>
          <w:kern w:val="2"/>
        </w:rPr>
        <w:t>、</w:t>
      </w:r>
      <w:r>
        <w:rPr>
          <w:rFonts w:hint="eastAsia"/>
          <w:color w:val="000000"/>
          <w:kern w:val="2"/>
          <w:highlight w:val="yellow"/>
        </w:rPr>
        <w:t>错误覆盖输出重定向</w:t>
      </w:r>
      <w:r>
        <w:rPr>
          <w:rFonts w:hint="eastAsia"/>
          <w:color w:val="000000"/>
          <w:kern w:val="2"/>
        </w:rPr>
        <w:t>、</w:t>
      </w:r>
      <w:r>
        <w:rPr>
          <w:rFonts w:hint="eastAsia"/>
          <w:color w:val="000000"/>
          <w:kern w:val="2"/>
          <w:highlight w:val="yellow"/>
        </w:rPr>
        <w:t>错误追加输出重定向</w:t>
      </w:r>
      <w:r>
        <w:rPr>
          <w:rFonts w:hint="eastAsia"/>
          <w:color w:val="000000"/>
          <w:kern w:val="2"/>
        </w:rPr>
        <w:t>以及</w:t>
      </w:r>
      <w:r>
        <w:rPr>
          <w:rFonts w:hint="eastAsia"/>
          <w:color w:val="000000"/>
          <w:kern w:val="2"/>
          <w:highlight w:val="yellow"/>
        </w:rPr>
        <w:t>输入重定向</w:t>
      </w:r>
      <w:r>
        <w:rPr>
          <w:rFonts w:hint="eastAsia"/>
          <w:color w:val="000000"/>
          <w:kern w:val="2"/>
        </w:rPr>
        <w:t>，让读者通过实验切实理解每个重定向模式的作用，解决输出信息的保存问题。然后深入讲解管道命令符，帮助读者掌握命令之间的搭配使用方法，进一步提高命令输出值的处理效率。随后通过讲解</w:t>
      </w:r>
      <w:r>
        <w:fldChar w:fldCharType="begin"/>
      </w:r>
      <w:r>
        <w:instrText xml:space="preserve"> HYPERLINK "http://www.linuxprobe.com/" \t "_blank" \o "linux系统" </w:instrText>
      </w:r>
      <w:r>
        <w:fldChar w:fldCharType="separate"/>
      </w:r>
      <w:r>
        <w:rPr>
          <w:color w:val="000000"/>
          <w:kern w:val="2"/>
        </w:rPr>
        <w:t>Linux</w:t>
      </w:r>
      <w:r>
        <w:rPr>
          <w:rFonts w:hint="eastAsia"/>
          <w:color w:val="000000"/>
          <w:kern w:val="2"/>
        </w:rPr>
        <w:t>系统</w:t>
      </w:r>
      <w:r>
        <w:rPr>
          <w:rFonts w:hint="eastAsia"/>
          <w:color w:val="000000"/>
          <w:kern w:val="2"/>
        </w:rPr>
        <w:fldChar w:fldCharType="end"/>
      </w:r>
      <w:r>
        <w:rPr>
          <w:rFonts w:hint="eastAsia"/>
          <w:color w:val="000000"/>
          <w:kern w:val="2"/>
        </w:rPr>
        <w:t>命令行中的通配符和常见转义符，让您输入的</w:t>
      </w:r>
      <w:r>
        <w:fldChar w:fldCharType="begin"/>
      </w:r>
      <w:r>
        <w:instrText xml:space="preserve"> HYPERLINK "http://www.linuxprobe.com/" \t "_blank" \o "linux命令" </w:instrText>
      </w:r>
      <w:r>
        <w:fldChar w:fldCharType="separate"/>
      </w:r>
      <w:r>
        <w:rPr>
          <w:color w:val="000000"/>
          <w:kern w:val="2"/>
        </w:rPr>
        <w:t>Linux</w:t>
      </w:r>
      <w:r>
        <w:rPr>
          <w:rFonts w:hint="eastAsia"/>
          <w:color w:val="000000"/>
          <w:kern w:val="2"/>
        </w:rPr>
        <w:t>命令</w:t>
      </w:r>
      <w:r>
        <w:rPr>
          <w:rFonts w:hint="eastAsia"/>
          <w:color w:val="000000"/>
          <w:kern w:val="2"/>
        </w:rPr>
        <w:fldChar w:fldCharType="end"/>
      </w:r>
      <w:r>
        <w:rPr>
          <w:rFonts w:hint="eastAsia"/>
          <w:color w:val="000000"/>
          <w:kern w:val="2"/>
        </w:rPr>
        <w:t>具有更准确的意义，为下一章学习编写</w:t>
      </w:r>
      <w:r>
        <w:rPr>
          <w:color w:val="000000"/>
          <w:kern w:val="2"/>
        </w:rPr>
        <w:t>Shell</w:t>
      </w:r>
      <w:r>
        <w:rPr>
          <w:rFonts w:hint="eastAsia"/>
          <w:color w:val="000000"/>
          <w:kern w:val="2"/>
        </w:rPr>
        <w:t>脚本打好功底。最后，本章深度剖析了</w:t>
      </w:r>
      <w:r>
        <w:rPr>
          <w:color w:val="000000"/>
          <w:kern w:val="2"/>
        </w:rPr>
        <w:t>Bash</w:t>
      </w:r>
      <w:r>
        <w:rPr>
          <w:rFonts w:hint="eastAsia"/>
          <w:color w:val="000000"/>
          <w:kern w:val="2"/>
        </w:rPr>
        <w:t>解释器执行</w:t>
      </w:r>
      <w:r>
        <w:rPr>
          <w:color w:val="000000"/>
          <w:kern w:val="2"/>
        </w:rPr>
        <w:t>Linux</w:t>
      </w:r>
      <w:r>
        <w:rPr>
          <w:rFonts w:hint="eastAsia"/>
          <w:color w:val="000000"/>
          <w:kern w:val="2"/>
        </w:rPr>
        <w:t>命令的内部原理，为读者掌握</w:t>
      </w:r>
      <w:r>
        <w:rPr>
          <w:color w:val="000000"/>
          <w:kern w:val="2"/>
        </w:rPr>
        <w:t>PATH</w:t>
      </w:r>
      <w:r>
        <w:rPr>
          <w:rFonts w:hint="eastAsia"/>
          <w:color w:val="000000"/>
          <w:kern w:val="2"/>
        </w:rPr>
        <w:t>变量及</w:t>
      </w:r>
      <w:r>
        <w:rPr>
          <w:color w:val="000000"/>
          <w:kern w:val="2"/>
        </w:rPr>
        <w:t>Linux</w:t>
      </w:r>
      <w:r>
        <w:rPr>
          <w:rFonts w:hint="eastAsia"/>
          <w:color w:val="000000"/>
          <w:kern w:val="2"/>
        </w:rPr>
        <w:t>系统中的重要环境变量打下了基础。</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szCs w:val="21"/>
              </w:rPr>
              <w:t xml:space="preserve">3.1  </w:t>
            </w:r>
            <w:r>
              <w:rPr>
                <w:rFonts w:hint="eastAsia"/>
                <w:color w:val="000000"/>
                <w:kern w:val="2"/>
                <w:szCs w:val="21"/>
              </w:rPr>
              <w:t>输入输出重定向</w:t>
            </w:r>
          </w:p>
        </w:tc>
      </w:tr>
    </w:tbl>
    <w:p>
      <w:pPr>
        <w:pStyle w:val="56"/>
        <w:rPr>
          <w:kern w:val="2"/>
        </w:rPr>
      </w:pPr>
    </w:p>
    <w:p>
      <w:pPr>
        <w:rPr>
          <w:kern w:val="2"/>
        </w:rPr>
      </w:pPr>
      <w:r>
        <w:rPr>
          <w:kern w:val="2"/>
        </w:rPr>
        <mc:AlternateContent>
          <mc:Choice Requires="wps">
            <w:drawing>
              <wp:anchor distT="0" distB="0" distL="114300" distR="114300" simplePos="0" relativeHeight="251697152" behindDoc="0" locked="0" layoutInCell="1" allowOverlap="1">
                <wp:simplePos x="0" y="0"/>
                <wp:positionH relativeFrom="column">
                  <wp:posOffset>2251710</wp:posOffset>
                </wp:positionH>
                <wp:positionV relativeFrom="paragraph">
                  <wp:posOffset>1016000</wp:posOffset>
                </wp:positionV>
                <wp:extent cx="3200400" cy="1403985"/>
                <wp:effectExtent l="0" t="0" r="0" b="0"/>
                <wp:wrapNone/>
                <wp:docPr id="33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200400" cy="1403985"/>
                        </a:xfrm>
                        <a:prstGeom prst="rect">
                          <a:avLst/>
                        </a:prstGeom>
                        <a:noFill/>
                        <a:ln w="9525">
                          <a:noFill/>
                          <a:miter lim="800000"/>
                        </a:ln>
                      </wps:spPr>
                      <wps:txbx>
                        <w:txbxContent>
                          <w:p>
                            <w:pPr>
                              <w:ind w:firstLine="0"/>
                              <w:rPr>
                                <w:rFonts w:ascii="宋体" w:hAnsi="宋体" w:eastAsia="宋体"/>
                                <w:color w:val="FF0000"/>
                              </w:rPr>
                            </w:pPr>
                            <w:r>
                              <w:rPr>
                                <w:rFonts w:hint="eastAsia" w:ascii="宋体" w:hAnsi="宋体" w:eastAsia="宋体"/>
                                <w:color w:val="FF0000"/>
                              </w:rPr>
                              <w:t>把文件作为命令输入</w:t>
                            </w:r>
                            <w:r>
                              <w:rPr>
                                <w:rFonts w:hint="eastAsia" w:ascii="宋体" w:hAnsi="宋体" w:eastAsia="宋体"/>
                                <w:color w:val="FF0000"/>
                              </w:rPr>
                              <w:tab/>
                            </w:r>
                            <w:r>
                              <w:rPr>
                                <w:rFonts w:hint="eastAsia" w:ascii="宋体" w:hAnsi="宋体" w:eastAsia="宋体"/>
                                <w:color w:val="FF0000"/>
                              </w:rPr>
                              <w:t>把文件作为命令输出</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77.3pt;margin-top:80pt;height:110.55pt;width:252pt;z-index:251697152;mso-width-relative:page;mso-height-relative:margin;mso-height-percent:200;" filled="f" stroked="f" coordsize="21600,21600" o:gfxdata="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omgSf1wAAAAsBAAAPAAAAAAAAAAEAIAAAACIA&#10;AABkcnMvZG93bnJldi54bWxQSwECFAAUAAAACACHTuJApI89zgoCAADeAwAADgAAAAAAAAABACAA&#10;AAAmAQAAZHJzL2Uyb0RvYy54bWxQSwUGAAAAAAYABgBZAQAAogUAAAAA&#10;">
                <v:fill on="f" focussize="0,0"/>
                <v:stroke on="f" miterlimit="8" joinstyle="miter"/>
                <v:imagedata o:title=""/>
                <o:lock v:ext="edit" aspectratio="f"/>
                <v:textbox style="mso-fit-shape-to-text:t;">
                  <w:txbxContent>
                    <w:p>
                      <w:pPr>
                        <w:ind w:firstLine="0"/>
                        <w:rPr>
                          <w:rFonts w:ascii="宋体" w:hAnsi="宋体" w:eastAsia="宋体"/>
                          <w:color w:val="FF0000"/>
                        </w:rPr>
                      </w:pPr>
                      <w:r>
                        <w:rPr>
                          <w:rFonts w:hint="eastAsia" w:ascii="宋体" w:hAnsi="宋体" w:eastAsia="宋体"/>
                          <w:color w:val="FF0000"/>
                        </w:rPr>
                        <w:t>把文件作为命令输入</w:t>
                      </w:r>
                      <w:r>
                        <w:rPr>
                          <w:rFonts w:hint="eastAsia" w:ascii="宋体" w:hAnsi="宋体" w:eastAsia="宋体"/>
                          <w:color w:val="FF0000"/>
                        </w:rPr>
                        <w:tab/>
                      </w:r>
                      <w:r>
                        <w:rPr>
                          <w:rFonts w:hint="eastAsia" w:ascii="宋体" w:hAnsi="宋体" w:eastAsia="宋体"/>
                          <w:color w:val="FF0000"/>
                        </w:rPr>
                        <w:t>把文件作为命令输出</w:t>
                      </w:r>
                    </w:p>
                  </w:txbxContent>
                </v:textbox>
              </v:shape>
            </w:pict>
          </mc:Fallback>
        </mc:AlternateContent>
      </w:r>
      <w:r>
        <w:rPr>
          <w:rFonts w:hint="eastAsia"/>
          <w:color w:val="000000"/>
          <w:kern w:val="2"/>
          <w:szCs w:val="21"/>
        </w:rPr>
        <w:t>既然我们已经在上一章学完了几乎所有基础且常用的</w:t>
      </w:r>
      <w:r>
        <w:rPr>
          <w:color w:val="000000"/>
          <w:kern w:val="2"/>
          <w:szCs w:val="21"/>
        </w:rPr>
        <w:t>Linux</w:t>
      </w:r>
      <w:r>
        <w:rPr>
          <w:rFonts w:hint="eastAsia"/>
          <w:color w:val="000000"/>
          <w:kern w:val="2"/>
          <w:szCs w:val="21"/>
        </w:rPr>
        <w:t>命令，那么接下来的任务就是把多个</w:t>
      </w:r>
      <w:r>
        <w:rPr>
          <w:color w:val="000000"/>
          <w:kern w:val="2"/>
          <w:szCs w:val="21"/>
        </w:rPr>
        <w:t>Linux</w:t>
      </w:r>
      <w:r>
        <w:rPr>
          <w:rFonts w:hint="eastAsia"/>
          <w:color w:val="000000"/>
          <w:kern w:val="2"/>
          <w:szCs w:val="21"/>
        </w:rPr>
        <w:t>命令适当地组合到一起，使其协同工作，以便我们更加高效地处理数据。要做到这一点，就必须搞明白命令的输入重定向和输出重定向的原理。</w:t>
      </w:r>
    </w:p>
    <w:p>
      <w:pPr>
        <w:rPr>
          <w:kern w:val="2"/>
        </w:rPr>
      </w:pPr>
      <w:r>
        <w:rPr>
          <w:rFonts w:hint="eastAsia"/>
          <w:kern w:val="2"/>
        </w:rPr>
        <w:t>简而言之，</w:t>
      </w:r>
      <w:r>
        <w:rPr>
          <w:rFonts w:hint="eastAsia"/>
          <w:kern w:val="2"/>
          <w:highlight w:val="yellow"/>
        </w:rPr>
        <w:t>输入重定向</w:t>
      </w:r>
      <w:r>
        <w:rPr>
          <w:rFonts w:hint="eastAsia"/>
          <w:kern w:val="2"/>
        </w:rPr>
        <w:t>是指把文件导入到命令中，而</w:t>
      </w:r>
      <w:r>
        <w:rPr>
          <w:rFonts w:hint="eastAsia"/>
          <w:kern w:val="2"/>
          <w:highlight w:val="yellow"/>
        </w:rPr>
        <w:t>输出重定向</w:t>
      </w:r>
      <w:r>
        <w:rPr>
          <w:rFonts w:hint="eastAsia"/>
          <w:kern w:val="2"/>
        </w:rPr>
        <w:t>则是指把原本要输出到屏幕的数据信息写入到指定文件中。在日常的学习和工作中，相较于输入重定向，我们使用输出重定向的频率更高，所以又将输出重定向分为了</w:t>
      </w:r>
      <w:r>
        <w:rPr>
          <w:rFonts w:hint="eastAsia"/>
          <w:kern w:val="2"/>
          <w:highlight w:val="yellow"/>
        </w:rPr>
        <w:t>标准输出重定向</w:t>
      </w:r>
      <w:r>
        <w:rPr>
          <w:rFonts w:hint="eastAsia"/>
          <w:kern w:val="2"/>
        </w:rPr>
        <w:t>和</w:t>
      </w:r>
      <w:r>
        <w:rPr>
          <w:rFonts w:hint="eastAsia"/>
          <w:kern w:val="2"/>
          <w:highlight w:val="yellow"/>
        </w:rPr>
        <w:t>错误输出重定向</w:t>
      </w:r>
      <w:r>
        <w:rPr>
          <w:rFonts w:hint="eastAsia"/>
          <w:kern w:val="2"/>
        </w:rPr>
        <w:t>两种不同的技术，以及</w:t>
      </w:r>
      <w:r>
        <w:rPr>
          <w:rFonts w:hint="eastAsia"/>
          <w:kern w:val="2"/>
          <w:highlight w:val="yellow"/>
        </w:rPr>
        <w:t>清空写入</w:t>
      </w:r>
      <w:r>
        <w:rPr>
          <w:rFonts w:hint="eastAsia"/>
          <w:kern w:val="2"/>
        </w:rPr>
        <w:t>与</w:t>
      </w:r>
      <w:r>
        <w:rPr>
          <w:rFonts w:hint="eastAsia"/>
          <w:kern w:val="2"/>
          <w:highlight w:val="yellow"/>
        </w:rPr>
        <w:t>追加写入</w:t>
      </w:r>
      <w:r>
        <w:rPr>
          <w:rFonts w:hint="eastAsia"/>
          <w:kern w:val="2"/>
        </w:rPr>
        <w:t>两种模式。听起来就很玄妙？</w:t>
      </w:r>
      <w:r>
        <w:fldChar w:fldCharType="begin"/>
      </w:r>
      <w:r>
        <w:instrText xml:space="preserve"> HYPERLINK "http://www.linuxprobe.com/" \t "_blank" \o "刘遄" </w:instrText>
      </w:r>
      <w:r>
        <w:fldChar w:fldCharType="separate"/>
      </w:r>
      <w:r>
        <w:rPr>
          <w:rFonts w:hint="eastAsia"/>
          <w:kern w:val="2"/>
        </w:rPr>
        <w:t>刘遄</w:t>
      </w:r>
      <w:r>
        <w:rPr>
          <w:rFonts w:hint="eastAsia"/>
          <w:kern w:val="2"/>
        </w:rPr>
        <w:fldChar w:fldCharType="end"/>
      </w:r>
      <w:r>
        <w:rPr>
          <w:rFonts w:hint="eastAsia"/>
          <w:kern w:val="2"/>
        </w:rPr>
        <w:t>老师接下来将慢慢道来。</w:t>
      </w:r>
    </w:p>
    <w:p>
      <w:pPr>
        <w:pStyle w:val="34"/>
        <w:ind w:left="704" w:hanging="304"/>
        <w:rPr>
          <w:kern w:val="2"/>
        </w:rPr>
      </w:pPr>
      <w:r>
        <w:rPr>
          <w:kern w:val="2"/>
        </w:rPr>
        <w:sym w:font="Wingdings" w:char="00D8"/>
      </w:r>
      <w:r>
        <w:rPr>
          <w:kern w:val="2"/>
        </w:rPr>
        <w:tab/>
      </w:r>
      <w:r>
        <w:rPr>
          <w:rFonts w:hint="eastAsia"/>
          <w:color w:val="000000"/>
          <w:kern w:val="2"/>
          <w:szCs w:val="21"/>
        </w:rPr>
        <w:t>标准输入重定向（</w:t>
      </w:r>
      <w:r>
        <w:rPr>
          <w:color w:val="000000"/>
          <w:kern w:val="2"/>
          <w:szCs w:val="21"/>
        </w:rPr>
        <w:t>STDIN</w:t>
      </w:r>
      <w:r>
        <w:rPr>
          <w:rFonts w:hint="eastAsia"/>
          <w:color w:val="000000"/>
          <w:kern w:val="2"/>
          <w:szCs w:val="21"/>
        </w:rPr>
        <w:t>，文件描述符为</w:t>
      </w:r>
      <w:r>
        <w:rPr>
          <w:color w:val="000000"/>
          <w:kern w:val="2"/>
          <w:szCs w:val="21"/>
        </w:rPr>
        <w:t>0</w:t>
      </w:r>
      <w:r>
        <w:rPr>
          <w:rFonts w:hint="eastAsia"/>
          <w:color w:val="000000"/>
          <w:kern w:val="2"/>
          <w:szCs w:val="21"/>
        </w:rPr>
        <w:t>）：默认从键盘输入，也可从其他文件或命令中输入。</w:t>
      </w:r>
    </w:p>
    <w:p>
      <w:pPr>
        <w:pStyle w:val="34"/>
        <w:ind w:left="704" w:hanging="304"/>
        <w:rPr>
          <w:kern w:val="2"/>
        </w:rPr>
      </w:pPr>
      <w:r>
        <w:rPr>
          <w:kern w:val="2"/>
        </w:rPr>
        <w:sym w:font="Wingdings" w:char="00D8"/>
      </w:r>
      <w:r>
        <w:rPr>
          <w:kern w:val="2"/>
        </w:rPr>
        <w:tab/>
      </w:r>
      <w:r>
        <w:rPr>
          <w:rFonts w:hint="eastAsia"/>
          <w:color w:val="000000"/>
          <w:kern w:val="2"/>
          <w:szCs w:val="21"/>
        </w:rPr>
        <w:t>标准输出重定向（</w:t>
      </w:r>
      <w:r>
        <w:rPr>
          <w:color w:val="000000"/>
          <w:kern w:val="2"/>
          <w:szCs w:val="21"/>
        </w:rPr>
        <w:t>STDOUT</w:t>
      </w:r>
      <w:r>
        <w:rPr>
          <w:rFonts w:hint="eastAsia"/>
          <w:color w:val="000000"/>
          <w:kern w:val="2"/>
          <w:szCs w:val="21"/>
        </w:rPr>
        <w:t>，文件描述符为</w:t>
      </w:r>
      <w:r>
        <w:rPr>
          <w:color w:val="000000"/>
          <w:kern w:val="2"/>
          <w:szCs w:val="21"/>
        </w:rPr>
        <w:t>1</w:t>
      </w:r>
      <w:r>
        <w:rPr>
          <w:rFonts w:hint="eastAsia"/>
          <w:color w:val="000000"/>
          <w:kern w:val="2"/>
          <w:szCs w:val="21"/>
        </w:rPr>
        <w:t>）：默认输出到屏幕。</w:t>
      </w:r>
    </w:p>
    <w:p>
      <w:pPr>
        <w:pStyle w:val="34"/>
        <w:ind w:left="704" w:hanging="304"/>
        <w:rPr>
          <w:kern w:val="2"/>
        </w:rPr>
      </w:pPr>
      <w:r>
        <w:rPr>
          <w:kern w:val="2"/>
        </w:rPr>
        <w:sym w:font="Wingdings" w:char="00D8"/>
      </w:r>
      <w:r>
        <w:rPr>
          <w:kern w:val="2"/>
        </w:rPr>
        <w:tab/>
      </w:r>
      <w:r>
        <w:rPr>
          <w:rFonts w:hint="eastAsia"/>
          <w:color w:val="000000"/>
          <w:kern w:val="2"/>
          <w:szCs w:val="21"/>
        </w:rPr>
        <w:t>错误输出重定向（</w:t>
      </w:r>
      <w:r>
        <w:rPr>
          <w:color w:val="000000"/>
          <w:kern w:val="2"/>
          <w:szCs w:val="21"/>
        </w:rPr>
        <w:t>STDERR</w:t>
      </w:r>
      <w:r>
        <w:rPr>
          <w:rFonts w:hint="eastAsia"/>
          <w:color w:val="000000"/>
          <w:kern w:val="2"/>
          <w:szCs w:val="21"/>
        </w:rPr>
        <w:t>，文件描述符为</w:t>
      </w:r>
      <w:r>
        <w:rPr>
          <w:color w:val="000000"/>
          <w:kern w:val="2"/>
          <w:szCs w:val="21"/>
        </w:rPr>
        <w:t>2</w:t>
      </w:r>
      <w:r>
        <w:rPr>
          <w:rFonts w:hint="eastAsia"/>
          <w:color w:val="000000"/>
          <w:kern w:val="2"/>
          <w:szCs w:val="21"/>
        </w:rPr>
        <w:t>）：默认输出到屏幕。</w:t>
      </w:r>
    </w:p>
    <w:p>
      <w:pPr>
        <w:rPr>
          <w:kern w:val="2"/>
        </w:rPr>
      </w:pPr>
      <w:r>
        <w:rPr>
          <w:rFonts w:hint="eastAsia"/>
          <w:color w:val="000000"/>
          <w:kern w:val="2"/>
          <w:szCs w:val="21"/>
        </w:rPr>
        <w:t>比如我们分别查看两个文件的属性信息，其中第二个文件是不存在的，虽然针对这两个文件的操作都分别会在屏幕上输出一些数据信息，但这两个操作的差异其实很大：</w:t>
      </w:r>
    </w:p>
    <w:p>
      <w:pPr>
        <w:pStyle w:val="58"/>
        <w:rPr>
          <w:kern w:val="2"/>
        </w:rPr>
      </w:pPr>
    </w:p>
    <w:p>
      <w:pPr>
        <w:pStyle w:val="26"/>
        <w:rPr>
          <w:kern w:val="2"/>
        </w:rPr>
      </w:pPr>
      <w:r>
        <w:rPr>
          <w:kern w:val="2"/>
        </w:rPr>
        <w:t>[root@linuxprobe ~]# touch linuxprobe</w:t>
      </w:r>
    </w:p>
    <w:p>
      <w:pPr>
        <w:pStyle w:val="26"/>
        <w:rPr>
          <w:kern w:val="2"/>
        </w:rPr>
      </w:pPr>
      <w:r>
        <w:rPr>
          <w:kern w:val="2"/>
        </w:rPr>
        <w:t>[root@linuxprobe ~]# ls -l linuxprobe </w:t>
      </w:r>
    </w:p>
    <w:p>
      <w:pPr>
        <w:pStyle w:val="26"/>
        <w:rPr>
          <w:kern w:val="2"/>
        </w:rPr>
      </w:pPr>
      <w:r>
        <w:rPr>
          <w:kern w:val="2"/>
        </w:rPr>
        <w:t>-rw-r--r--. 1 root root 0 Aug 5 05:35 linuxprobe</w:t>
      </w:r>
    </w:p>
    <w:p>
      <w:pPr>
        <w:pStyle w:val="26"/>
        <w:rPr>
          <w:kern w:val="2"/>
        </w:rPr>
      </w:pPr>
      <w:r>
        <w:rPr>
          <w:kern w:val="2"/>
        </w:rPr>
        <w:t>[root@linuxprobe ~]# ls -l xxxxxx</w:t>
      </w:r>
    </w:p>
    <w:p>
      <w:pPr>
        <w:pStyle w:val="26"/>
        <w:rPr>
          <w:kern w:val="2"/>
        </w:rPr>
      </w:pPr>
      <w:r>
        <w:rPr>
          <w:kern w:val="2"/>
        </w:rPr>
        <w:t>ls: cannot access xxxxxx: No such file or directory</w:t>
      </w:r>
    </w:p>
    <w:p>
      <w:pPr>
        <w:pStyle w:val="59"/>
        <w:spacing w:after="90"/>
        <w:rPr>
          <w:kern w:val="2"/>
        </w:rPr>
      </w:pPr>
    </w:p>
    <w:p>
      <w:pPr>
        <w:rPr>
          <w:kern w:val="2"/>
        </w:rPr>
      </w:pPr>
      <w:r>
        <w:rPr>
          <w:rFonts w:hint="eastAsia"/>
          <w:color w:val="000000"/>
          <w:kern w:val="2"/>
          <w:szCs w:val="21"/>
        </w:rPr>
        <w:t>在上述命令中，名为</w:t>
      </w:r>
      <w:r>
        <w:rPr>
          <w:color w:val="000000"/>
          <w:kern w:val="2"/>
          <w:szCs w:val="21"/>
        </w:rPr>
        <w:t>linuxprobe</w:t>
      </w:r>
      <w:r>
        <w:rPr>
          <w:rFonts w:hint="eastAsia"/>
          <w:color w:val="000000"/>
          <w:kern w:val="2"/>
          <w:szCs w:val="21"/>
        </w:rPr>
        <w:t>的文件是存在的，输出信息是该文件的一些相关权限、所有者、所属组、文件大小及修改时间等信息，这也是该</w:t>
      </w:r>
      <w:r>
        <w:rPr>
          <w:rFonts w:hint="eastAsia"/>
          <w:color w:val="000000"/>
          <w:kern w:val="2"/>
          <w:szCs w:val="21"/>
          <w:highlight w:val="yellow"/>
        </w:rPr>
        <w:t>命令的标准输出信息</w:t>
      </w:r>
      <w:r>
        <w:rPr>
          <w:rFonts w:hint="eastAsia"/>
          <w:color w:val="000000"/>
          <w:kern w:val="2"/>
          <w:szCs w:val="21"/>
        </w:rPr>
        <w:t>。而名为</w:t>
      </w:r>
      <w:r>
        <w:rPr>
          <w:color w:val="000000"/>
          <w:kern w:val="2"/>
          <w:szCs w:val="21"/>
        </w:rPr>
        <w:t>xxxxxx</w:t>
      </w:r>
      <w:r>
        <w:rPr>
          <w:rFonts w:hint="eastAsia"/>
          <w:color w:val="000000"/>
          <w:kern w:val="2"/>
          <w:szCs w:val="21"/>
        </w:rPr>
        <w:t>的第二个文件是不存在的，因此在执行完</w:t>
      </w:r>
      <w:r>
        <w:rPr>
          <w:color w:val="000000"/>
          <w:kern w:val="2"/>
          <w:szCs w:val="21"/>
        </w:rPr>
        <w:t>ls</w:t>
      </w:r>
      <w:r>
        <w:rPr>
          <w:rFonts w:hint="eastAsia"/>
          <w:color w:val="000000"/>
          <w:kern w:val="2"/>
          <w:szCs w:val="21"/>
        </w:rPr>
        <w:t>命令之后显示的报错提示信息也是该</w:t>
      </w:r>
      <w:r>
        <w:rPr>
          <w:rFonts w:hint="eastAsia"/>
          <w:color w:val="000000"/>
          <w:kern w:val="2"/>
          <w:szCs w:val="21"/>
          <w:highlight w:val="yellow"/>
        </w:rPr>
        <w:t>命令的错误输出信息</w:t>
      </w:r>
      <w:r>
        <w:rPr>
          <w:rFonts w:hint="eastAsia"/>
          <w:color w:val="000000"/>
          <w:kern w:val="2"/>
          <w:szCs w:val="21"/>
        </w:rPr>
        <w:t>。那么，要想把原本输出到屏幕上的数据转而写入到文件当中，就要区别对待这两种输出信息。</w:t>
      </w:r>
    </w:p>
    <w:p>
      <w:pPr>
        <w:rPr>
          <w:kern w:val="2"/>
        </w:rPr>
      </w:pPr>
      <w:r>
        <w:rPr>
          <w:rFonts w:hint="eastAsia"/>
          <w:kern w:val="2"/>
        </w:rPr>
        <w:t>对于输入重定向来讲，用到的符号及其作用如表</w:t>
      </w:r>
      <w:r>
        <w:rPr>
          <w:kern w:val="2"/>
        </w:rPr>
        <w:t>3-1</w:t>
      </w:r>
      <w:r>
        <w:rPr>
          <w:rFonts w:hint="eastAsia"/>
          <w:kern w:val="2"/>
        </w:rPr>
        <w:t>所示。</w:t>
      </w:r>
    </w:p>
    <w:p>
      <w:pPr>
        <w:pStyle w:val="27"/>
        <w:rPr>
          <w:kern w:val="2"/>
        </w:rPr>
      </w:pPr>
      <w:r>
        <w:rPr>
          <w:rFonts w:hint="eastAsia"/>
          <w:kern w:val="2"/>
        </w:rPr>
        <w:t>表</w:t>
      </w:r>
      <w:r>
        <w:rPr>
          <w:kern w:val="2"/>
        </w:rPr>
        <w:t>3-1</w:t>
      </w:r>
      <w:r>
        <w:rPr>
          <w:kern w:val="2"/>
        </w:rPr>
        <w:tab/>
      </w:r>
      <w:r>
        <w:rPr>
          <w:rFonts w:hint="eastAsia"/>
          <w:kern w:val="2"/>
        </w:rPr>
        <w:t>输入重定向中用到的符号及其作用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002"/>
        <w:gridCol w:w="505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300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符号</w:t>
            </w:r>
          </w:p>
        </w:tc>
        <w:tc>
          <w:tcPr>
            <w:tcW w:w="505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3002" w:type="dxa"/>
            <w:tcBorders>
              <w:top w:val="single" w:color="000000" w:sz="4" w:space="0"/>
            </w:tcBorders>
            <w:vAlign w:val="center"/>
          </w:tcPr>
          <w:p>
            <w:pPr>
              <w:pStyle w:val="28"/>
              <w:rPr>
                <w:kern w:val="2"/>
              </w:rPr>
            </w:pPr>
            <w:r>
              <w:rPr>
                <w:rFonts w:hint="eastAsia"/>
                <w:kern w:val="2"/>
              </w:rPr>
              <w:t>命令</w:t>
            </w:r>
            <w:r>
              <w:rPr>
                <w:kern w:val="2"/>
              </w:rPr>
              <w:t xml:space="preserve"> &lt; </w:t>
            </w:r>
            <w:r>
              <w:rPr>
                <w:rFonts w:hint="eastAsia"/>
                <w:kern w:val="2"/>
              </w:rPr>
              <w:t>文件</w:t>
            </w:r>
          </w:p>
        </w:tc>
        <w:tc>
          <w:tcPr>
            <w:tcW w:w="5059" w:type="dxa"/>
            <w:tcBorders>
              <w:top w:val="single" w:color="000000" w:sz="4" w:space="0"/>
            </w:tcBorders>
            <w:vAlign w:val="center"/>
          </w:tcPr>
          <w:p>
            <w:pPr>
              <w:pStyle w:val="28"/>
              <w:rPr>
                <w:kern w:val="2"/>
              </w:rPr>
            </w:pPr>
            <w:r>
              <w:rPr>
                <w:rFonts w:hint="eastAsia"/>
                <w:kern w:val="2"/>
              </w:rPr>
              <w:t>将文件作为命令的标准输入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002" w:type="dxa"/>
            <w:vAlign w:val="center"/>
          </w:tcPr>
          <w:p>
            <w:pPr>
              <w:pStyle w:val="28"/>
              <w:rPr>
                <w:kern w:val="2"/>
              </w:rPr>
            </w:pPr>
            <w:r>
              <w:rPr>
                <w:rFonts w:hint="eastAsia"/>
                <w:kern w:val="2"/>
              </w:rPr>
              <w:t>命令</w:t>
            </w:r>
            <w:r>
              <w:rPr>
                <w:kern w:val="2"/>
              </w:rPr>
              <w:t xml:space="preserve"> &lt;&lt; </w:t>
            </w:r>
            <w:r>
              <w:rPr>
                <w:rFonts w:hint="eastAsia"/>
                <w:kern w:val="2"/>
              </w:rPr>
              <w:t>分界符</w:t>
            </w:r>
          </w:p>
        </w:tc>
        <w:tc>
          <w:tcPr>
            <w:tcW w:w="5059" w:type="dxa"/>
            <w:vAlign w:val="center"/>
          </w:tcPr>
          <w:p>
            <w:pPr>
              <w:pStyle w:val="28"/>
              <w:rPr>
                <w:kern w:val="2"/>
              </w:rPr>
            </w:pPr>
            <w:r>
              <w:rPr>
                <w:rFonts w:hint="eastAsia"/>
                <w:kern w:val="2"/>
              </w:rPr>
              <w:t>从标准输入中读入，直到遇见分界符才停止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3002" w:type="dxa"/>
            <w:vAlign w:val="center"/>
          </w:tcPr>
          <w:p>
            <w:pPr>
              <w:pStyle w:val="28"/>
              <w:rPr>
                <w:kern w:val="2"/>
              </w:rPr>
            </w:pPr>
            <w:r>
              <w:rPr>
                <w:rFonts w:hint="eastAsia"/>
                <w:kern w:val="2"/>
              </w:rPr>
              <w:t>命令</w:t>
            </w:r>
            <w:r>
              <w:rPr>
                <w:kern w:val="2"/>
              </w:rPr>
              <w:t xml:space="preserve"> &lt; </w:t>
            </w:r>
            <w:r>
              <w:rPr>
                <w:rFonts w:hint="eastAsia"/>
                <w:kern w:val="2"/>
              </w:rPr>
              <w:t>文件</w:t>
            </w:r>
            <w:r>
              <w:rPr>
                <w:kern w:val="2"/>
              </w:rPr>
              <w:t xml:space="preserve">1 &gt; </w:t>
            </w:r>
            <w:r>
              <w:rPr>
                <w:rFonts w:hint="eastAsia"/>
                <w:kern w:val="2"/>
              </w:rPr>
              <w:t>文件</w:t>
            </w:r>
            <w:r>
              <w:rPr>
                <w:kern w:val="2"/>
              </w:rPr>
              <w:t>2</w:t>
            </w:r>
          </w:p>
        </w:tc>
        <w:tc>
          <w:tcPr>
            <w:tcW w:w="5059" w:type="dxa"/>
            <w:vAlign w:val="center"/>
          </w:tcPr>
          <w:p>
            <w:pPr>
              <w:pStyle w:val="28"/>
              <w:rPr>
                <w:kern w:val="2"/>
              </w:rPr>
            </w:pPr>
            <w:r>
              <w:rPr>
                <w:rFonts w:hint="eastAsia"/>
                <w:kern w:val="2"/>
                <w:highlight w:val="yellow"/>
              </w:rPr>
              <w:t>将文件</w:t>
            </w:r>
            <w:r>
              <w:rPr>
                <w:kern w:val="2"/>
                <w:highlight w:val="yellow"/>
              </w:rPr>
              <w:t>1</w:t>
            </w:r>
            <w:r>
              <w:rPr>
                <w:rFonts w:hint="eastAsia"/>
                <w:kern w:val="2"/>
                <w:highlight w:val="yellow"/>
              </w:rPr>
              <w:t>作为命令的标准输入并将标准输出到文件</w:t>
            </w:r>
            <w:r>
              <w:rPr>
                <w:kern w:val="2"/>
                <w:highlight w:val="yellow"/>
              </w:rPr>
              <w:t>2</w:t>
            </w:r>
          </w:p>
        </w:tc>
      </w:tr>
    </w:tbl>
    <w:p>
      <w:pPr>
        <w:pStyle w:val="29"/>
        <w:rPr>
          <w:kern w:val="2"/>
        </w:rPr>
      </w:pPr>
    </w:p>
    <w:p>
      <w:pPr>
        <w:rPr>
          <w:kern w:val="2"/>
        </w:rPr>
      </w:pPr>
      <w:r>
        <w:rPr>
          <w:rFonts w:hint="eastAsia"/>
          <w:color w:val="000000"/>
          <w:kern w:val="2"/>
          <w:szCs w:val="21"/>
        </w:rPr>
        <w:t>对于输出重定向来讲，用到的符号及其作用如表</w:t>
      </w:r>
      <w:r>
        <w:rPr>
          <w:color w:val="000000"/>
          <w:kern w:val="2"/>
          <w:szCs w:val="21"/>
        </w:rPr>
        <w:t>3-2</w:t>
      </w:r>
      <w:r>
        <w:rPr>
          <w:rFonts w:hint="eastAsia"/>
          <w:color w:val="000000"/>
          <w:kern w:val="2"/>
          <w:szCs w:val="21"/>
        </w:rPr>
        <w:t>所示。</w:t>
      </w:r>
    </w:p>
    <w:p>
      <w:pPr>
        <w:pStyle w:val="27"/>
        <w:rPr>
          <w:kern w:val="2"/>
        </w:rPr>
      </w:pPr>
      <w:r>
        <w:rPr>
          <w:rFonts w:hint="eastAsia"/>
          <w:kern w:val="2"/>
        </w:rPr>
        <w:t>表</w:t>
      </w:r>
      <w:r>
        <w:rPr>
          <w:kern w:val="2"/>
        </w:rPr>
        <w:t>3-2</w:t>
      </w:r>
      <w:r>
        <w:rPr>
          <w:kern w:val="2"/>
        </w:rPr>
        <w:tab/>
      </w:r>
      <w:r>
        <w:rPr>
          <w:rFonts w:hint="eastAsia"/>
          <w:kern w:val="2"/>
        </w:rPr>
        <w:t>输出重定向中用到的符号及其作用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989"/>
        <w:gridCol w:w="507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符号</w:t>
            </w:r>
          </w:p>
        </w:tc>
        <w:tc>
          <w:tcPr>
            <w:tcW w:w="507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tcBorders>
              <w:top w:val="single" w:color="000000" w:sz="4" w:space="0"/>
            </w:tcBorders>
            <w:vAlign w:val="center"/>
          </w:tcPr>
          <w:p>
            <w:pPr>
              <w:pStyle w:val="28"/>
              <w:rPr>
                <w:kern w:val="2"/>
              </w:rPr>
            </w:pPr>
            <w:r>
              <w:rPr>
                <w:rFonts w:hint="eastAsia"/>
                <w:kern w:val="2"/>
              </w:rPr>
              <w:t>命令</w:t>
            </w:r>
            <w:r>
              <w:rPr>
                <w:kern w:val="2"/>
              </w:rPr>
              <w:t xml:space="preserve"> &gt; </w:t>
            </w:r>
            <w:r>
              <w:rPr>
                <w:rFonts w:hint="eastAsia"/>
                <w:kern w:val="2"/>
              </w:rPr>
              <w:t>文件</w:t>
            </w:r>
          </w:p>
        </w:tc>
        <w:tc>
          <w:tcPr>
            <w:tcW w:w="5072" w:type="dxa"/>
            <w:tcBorders>
              <w:top w:val="single" w:color="000000" w:sz="4" w:space="0"/>
            </w:tcBorders>
            <w:vAlign w:val="center"/>
          </w:tcPr>
          <w:p>
            <w:pPr>
              <w:pStyle w:val="28"/>
              <w:rPr>
                <w:kern w:val="2"/>
              </w:rPr>
            </w:pPr>
            <w:r>
              <w:rPr>
                <w:rFonts w:hint="eastAsia"/>
                <w:kern w:val="2"/>
              </w:rPr>
              <w:t>将标准输出重定向到一个文件中（</w:t>
            </w:r>
            <w:r>
              <w:rPr>
                <w:rFonts w:hint="eastAsia"/>
                <w:kern w:val="2"/>
                <w:highlight w:val="yellow"/>
              </w:rPr>
              <w:t>清空</w:t>
            </w:r>
            <w:r>
              <w:rPr>
                <w:rFonts w:hint="eastAsia"/>
                <w:kern w:val="2"/>
              </w:rPr>
              <w:t>原有文件的数据）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tcBorders>
              <w:bottom w:val="single" w:color="000000" w:sz="4" w:space="0"/>
            </w:tcBorders>
            <w:vAlign w:val="center"/>
          </w:tcPr>
          <w:p>
            <w:pPr>
              <w:pStyle w:val="28"/>
              <w:rPr>
                <w:kern w:val="2"/>
              </w:rPr>
            </w:pPr>
            <w:r>
              <w:rPr>
                <w:rFonts w:hint="eastAsia"/>
                <w:kern w:val="2"/>
              </w:rPr>
              <w:t>命令</w:t>
            </w:r>
            <w:r>
              <w:rPr>
                <w:kern w:val="2"/>
              </w:rPr>
              <w:t xml:space="preserve"> 2&gt; </w:t>
            </w:r>
            <w:r>
              <w:rPr>
                <w:rFonts w:hint="eastAsia"/>
                <w:kern w:val="2"/>
              </w:rPr>
              <w:t>文件</w:t>
            </w:r>
          </w:p>
        </w:tc>
        <w:tc>
          <w:tcPr>
            <w:tcW w:w="5072" w:type="dxa"/>
            <w:tcBorders>
              <w:bottom w:val="single" w:color="000000" w:sz="4" w:space="0"/>
            </w:tcBorders>
            <w:vAlign w:val="center"/>
          </w:tcPr>
          <w:p>
            <w:pPr>
              <w:pStyle w:val="28"/>
              <w:rPr>
                <w:kern w:val="2"/>
              </w:rPr>
            </w:pPr>
            <w:r>
              <w:rPr>
                <w:rFonts w:hint="eastAsia"/>
                <w:kern w:val="2"/>
              </w:rPr>
              <w:t>将错误输出重定向到一个文件中（</w:t>
            </w:r>
            <w:r>
              <w:rPr>
                <w:rFonts w:hint="eastAsia"/>
                <w:kern w:val="2"/>
                <w:highlight w:val="yellow"/>
              </w:rPr>
              <w:t>清空</w:t>
            </w:r>
            <w:r>
              <w:rPr>
                <w:rFonts w:hint="eastAsia"/>
                <w:kern w:val="2"/>
              </w:rPr>
              <w:t>原有文件的数据）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tcBorders>
              <w:top w:val="single" w:color="000000" w:sz="4" w:space="0"/>
              <w:bottom w:val="single" w:color="000000" w:sz="4" w:space="0"/>
            </w:tcBorders>
            <w:vAlign w:val="center"/>
          </w:tcPr>
          <w:p>
            <w:pPr>
              <w:pStyle w:val="28"/>
              <w:rPr>
                <w:kern w:val="2"/>
              </w:rPr>
            </w:pPr>
            <w:r>
              <w:rPr>
                <w:rFonts w:hint="eastAsia"/>
                <w:kern w:val="2"/>
              </w:rPr>
              <w:t>命令</w:t>
            </w:r>
            <w:r>
              <w:rPr>
                <w:kern w:val="2"/>
              </w:rPr>
              <w:t xml:space="preserve"> &gt;&gt; </w:t>
            </w:r>
            <w:r>
              <w:rPr>
                <w:rFonts w:hint="eastAsia"/>
                <w:kern w:val="2"/>
              </w:rPr>
              <w:t>文件</w:t>
            </w:r>
          </w:p>
        </w:tc>
        <w:tc>
          <w:tcPr>
            <w:tcW w:w="5072" w:type="dxa"/>
            <w:tcBorders>
              <w:top w:val="single" w:color="000000" w:sz="4" w:space="0"/>
              <w:bottom w:val="single" w:color="000000" w:sz="4" w:space="0"/>
            </w:tcBorders>
            <w:vAlign w:val="center"/>
          </w:tcPr>
          <w:p>
            <w:pPr>
              <w:pStyle w:val="28"/>
              <w:rPr>
                <w:kern w:val="2"/>
              </w:rPr>
            </w:pPr>
            <w:r>
              <w:rPr>
                <w:rFonts w:hint="eastAsia"/>
                <w:kern w:val="2"/>
              </w:rPr>
              <w:t>将标准输出重定向到一个文件中（</w:t>
            </w:r>
            <w:r>
              <w:rPr>
                <w:rFonts w:hint="eastAsia"/>
                <w:kern w:val="2"/>
                <w:highlight w:val="yellow"/>
              </w:rPr>
              <w:t>追加</w:t>
            </w:r>
            <w:r>
              <w:rPr>
                <w:rFonts w:hint="eastAsia"/>
                <w:kern w:val="2"/>
              </w:rPr>
              <w:t>到原有内容的后面）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vAlign w:val="center"/>
          </w:tcPr>
          <w:p>
            <w:pPr>
              <w:pStyle w:val="28"/>
              <w:rPr>
                <w:kern w:val="2"/>
              </w:rPr>
            </w:pPr>
            <w:r>
              <w:rPr>
                <w:rFonts w:hint="eastAsia"/>
                <w:kern w:val="2"/>
              </w:rPr>
              <w:t>命令</w:t>
            </w:r>
            <w:r>
              <w:rPr>
                <w:kern w:val="2"/>
              </w:rPr>
              <w:t xml:space="preserve"> 2&gt;&gt; </w:t>
            </w:r>
            <w:r>
              <w:rPr>
                <w:rFonts w:hint="eastAsia"/>
                <w:kern w:val="2"/>
              </w:rPr>
              <w:t>文件</w:t>
            </w:r>
          </w:p>
        </w:tc>
        <w:tc>
          <w:tcPr>
            <w:tcW w:w="5072" w:type="dxa"/>
            <w:vAlign w:val="center"/>
          </w:tcPr>
          <w:p>
            <w:pPr>
              <w:pStyle w:val="28"/>
              <w:rPr>
                <w:kern w:val="2"/>
              </w:rPr>
            </w:pPr>
            <w:r>
              <w:rPr>
                <w:rFonts w:hint="eastAsia"/>
                <w:kern w:val="2"/>
              </w:rPr>
              <w:t>将错误输出重定向到一个文件中（</w:t>
            </w:r>
            <w:r>
              <w:rPr>
                <w:rFonts w:hint="eastAsia"/>
                <w:kern w:val="2"/>
                <w:highlight w:val="yellow"/>
              </w:rPr>
              <w:t>追加</w:t>
            </w:r>
            <w:r>
              <w:rPr>
                <w:rFonts w:hint="eastAsia"/>
                <w:kern w:val="2"/>
              </w:rPr>
              <w:t>到原有内容的后面）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89" w:type="dxa"/>
            <w:vAlign w:val="center"/>
          </w:tcPr>
          <w:p>
            <w:pPr>
              <w:pStyle w:val="28"/>
              <w:rPr>
                <w:kern w:val="2"/>
              </w:rPr>
            </w:pPr>
            <w:r>
              <w:rPr>
                <w:rFonts w:hint="eastAsia"/>
                <w:kern w:val="2"/>
              </w:rPr>
              <w:t>命令</w:t>
            </w:r>
            <w:r>
              <w:rPr>
                <w:kern w:val="2"/>
              </w:rPr>
              <w:t xml:space="preserve"> &gt;&gt; </w:t>
            </w:r>
            <w:r>
              <w:rPr>
                <w:rFonts w:hint="eastAsia"/>
                <w:kern w:val="2"/>
              </w:rPr>
              <w:t>文件</w:t>
            </w:r>
            <w:r>
              <w:rPr>
                <w:kern w:val="2"/>
              </w:rPr>
              <w:t xml:space="preserve"> 2&gt;&amp;1 </w:t>
            </w:r>
          </w:p>
          <w:p>
            <w:pPr>
              <w:pStyle w:val="28"/>
              <w:rPr>
                <w:kern w:val="2"/>
              </w:rPr>
            </w:pPr>
            <w:r>
              <w:rPr>
                <w:rFonts w:hint="eastAsia"/>
                <w:kern w:val="2"/>
              </w:rPr>
              <w:t>或</w:t>
            </w:r>
          </w:p>
          <w:p>
            <w:pPr>
              <w:pStyle w:val="28"/>
              <w:rPr>
                <w:kern w:val="2"/>
              </w:rPr>
            </w:pPr>
            <w:r>
              <w:rPr>
                <w:rFonts w:hint="eastAsia"/>
                <w:kern w:val="2"/>
              </w:rPr>
              <w:t>命令</w:t>
            </w:r>
            <w:r>
              <w:rPr>
                <w:kern w:val="2"/>
              </w:rPr>
              <w:t xml:space="preserve"> &amp;&gt;&gt; </w:t>
            </w:r>
            <w:r>
              <w:rPr>
                <w:rFonts w:hint="eastAsia"/>
                <w:kern w:val="2"/>
              </w:rPr>
              <w:t>文件</w:t>
            </w:r>
          </w:p>
        </w:tc>
        <w:tc>
          <w:tcPr>
            <w:tcW w:w="5072" w:type="dxa"/>
            <w:vAlign w:val="center"/>
          </w:tcPr>
          <w:p>
            <w:pPr>
              <w:pStyle w:val="28"/>
              <w:rPr>
                <w:kern w:val="2"/>
              </w:rPr>
            </w:pPr>
            <w:r>
              <w:rPr>
                <w:rFonts w:hint="eastAsia"/>
                <w:kern w:val="2"/>
              </w:rPr>
              <w:t>将标准输出与错误输出共同写入到文件中（追加到原有内容的后面）</w:t>
            </w:r>
          </w:p>
        </w:tc>
      </w:tr>
    </w:tbl>
    <w:p>
      <w:pPr>
        <w:pStyle w:val="29"/>
        <w:rPr>
          <w:kern w:val="2"/>
        </w:rPr>
      </w:pPr>
    </w:p>
    <w:p>
      <w:pPr>
        <w:rPr>
          <w:kern w:val="2"/>
        </w:rPr>
      </w:pPr>
      <w:r>
        <w:rPr>
          <w:rFonts w:hint="eastAsia"/>
          <w:color w:val="000000"/>
          <w:spacing w:val="-7"/>
          <w:kern w:val="2"/>
          <w:szCs w:val="21"/>
        </w:rPr>
        <w:t>对于重定向中的标准输出模式，可以省略文件描述符</w:t>
      </w:r>
      <w:r>
        <w:rPr>
          <w:color w:val="000000"/>
          <w:spacing w:val="-7"/>
          <w:kern w:val="2"/>
          <w:szCs w:val="21"/>
        </w:rPr>
        <w:t>1</w:t>
      </w:r>
      <w:r>
        <w:rPr>
          <w:rFonts w:hint="eastAsia"/>
          <w:color w:val="000000"/>
          <w:spacing w:val="-7"/>
          <w:kern w:val="2"/>
          <w:szCs w:val="21"/>
        </w:rPr>
        <w:t>不写，而错误输出模式的文件描述符</w:t>
      </w:r>
      <w:r>
        <w:rPr>
          <w:color w:val="000000"/>
          <w:spacing w:val="-7"/>
          <w:kern w:val="2"/>
          <w:szCs w:val="21"/>
        </w:rPr>
        <w:t>2</w:t>
      </w:r>
      <w:r>
        <w:rPr>
          <w:rFonts w:hint="eastAsia"/>
          <w:color w:val="000000"/>
          <w:spacing w:val="-7"/>
          <w:kern w:val="2"/>
          <w:szCs w:val="21"/>
        </w:rPr>
        <w:t>是必须要写的。我们先来小试牛刀。通过标准输出重定向将</w:t>
      </w:r>
      <w:r>
        <w:rPr>
          <w:color w:val="000000"/>
          <w:spacing w:val="-7"/>
          <w:kern w:val="2"/>
          <w:szCs w:val="21"/>
        </w:rPr>
        <w:t>man bash</w:t>
      </w:r>
      <w:r>
        <w:rPr>
          <w:rFonts w:hint="eastAsia"/>
          <w:color w:val="000000"/>
          <w:spacing w:val="-7"/>
          <w:kern w:val="2"/>
          <w:szCs w:val="21"/>
        </w:rPr>
        <w:t>命令原本要输出到屏幕的信息写入到文件</w:t>
      </w:r>
      <w:r>
        <w:rPr>
          <w:color w:val="000000"/>
          <w:spacing w:val="-7"/>
          <w:kern w:val="2"/>
          <w:szCs w:val="21"/>
        </w:rPr>
        <w:t>readme.txt</w:t>
      </w:r>
      <w:r>
        <w:rPr>
          <w:rFonts w:hint="eastAsia"/>
          <w:color w:val="000000"/>
          <w:spacing w:val="-7"/>
          <w:kern w:val="2"/>
          <w:szCs w:val="21"/>
        </w:rPr>
        <w:t>中，然后显示</w:t>
      </w:r>
      <w:r>
        <w:rPr>
          <w:color w:val="000000"/>
          <w:spacing w:val="-7"/>
          <w:kern w:val="2"/>
          <w:szCs w:val="21"/>
        </w:rPr>
        <w:t>readme.txt</w:t>
      </w:r>
      <w:r>
        <w:rPr>
          <w:rFonts w:hint="eastAsia"/>
          <w:color w:val="000000"/>
          <w:spacing w:val="-7"/>
          <w:kern w:val="2"/>
          <w:szCs w:val="21"/>
        </w:rPr>
        <w:t>文件中的内容。具体命令如下：</w:t>
      </w:r>
    </w:p>
    <w:p>
      <w:pPr>
        <w:pStyle w:val="58"/>
        <w:rPr>
          <w:kern w:val="2"/>
        </w:rPr>
      </w:pPr>
    </w:p>
    <w:p>
      <w:pPr>
        <w:pStyle w:val="26"/>
        <w:rPr>
          <w:kern w:val="2"/>
        </w:rPr>
      </w:pPr>
      <w:r>
        <w:rPr>
          <w:kern w:val="2"/>
        </w:rPr>
        <w:t>[root@linuxprobe ~]# man bash &gt; readme.txt</w:t>
      </w:r>
    </w:p>
    <w:p>
      <w:pPr>
        <w:pStyle w:val="26"/>
        <w:rPr>
          <w:kern w:val="2"/>
        </w:rPr>
      </w:pPr>
      <w:r>
        <w:rPr>
          <w:kern w:val="2"/>
        </w:rPr>
        <w:t>[root@linuxprobe ~]# cat readme.txt </w:t>
      </w:r>
    </w:p>
    <w:p>
      <w:pPr>
        <w:pStyle w:val="26"/>
        <w:rPr>
          <w:kern w:val="2"/>
        </w:rPr>
      </w:pPr>
      <w:r>
        <w:rPr>
          <w:kern w:val="2"/>
        </w:rPr>
        <w:t>BASH(1)                     General Commands Manual              BASH(1)</w:t>
      </w:r>
    </w:p>
    <w:p>
      <w:pPr>
        <w:pStyle w:val="26"/>
        <w:rPr>
          <w:kern w:val="2"/>
        </w:rPr>
      </w:pPr>
      <w:r>
        <w:rPr>
          <w:kern w:val="2"/>
        </w:rPr>
        <w:t>NAME</w:t>
      </w:r>
    </w:p>
    <w:p>
      <w:pPr>
        <w:pStyle w:val="26"/>
        <w:rPr>
          <w:kern w:val="2"/>
        </w:rPr>
      </w:pPr>
      <w:r>
        <w:rPr>
          <w:kern w:val="2"/>
        </w:rPr>
        <w:t>bash - GNU Bourne-Again SHell</w:t>
      </w:r>
    </w:p>
    <w:p>
      <w:pPr>
        <w:pStyle w:val="26"/>
        <w:rPr>
          <w:kern w:val="2"/>
        </w:rPr>
      </w:pPr>
    </w:p>
    <w:p>
      <w:pPr>
        <w:pStyle w:val="26"/>
        <w:rPr>
          <w:kern w:val="2"/>
        </w:rPr>
      </w:pPr>
      <w:r>
        <w:rPr>
          <w:kern w:val="2"/>
        </w:rPr>
        <w:t>SYNOPSIS</w:t>
      </w:r>
    </w:p>
    <w:p>
      <w:pPr>
        <w:pStyle w:val="26"/>
        <w:rPr>
          <w:kern w:val="2"/>
        </w:rPr>
      </w:pPr>
      <w:r>
        <w:rPr>
          <w:kern w:val="2"/>
        </w:rPr>
        <w:t>bash [options] [file]</w:t>
      </w:r>
    </w:p>
    <w:p>
      <w:pPr>
        <w:pStyle w:val="26"/>
        <w:rPr>
          <w:kern w:val="2"/>
        </w:rPr>
      </w:pPr>
    </w:p>
    <w:p>
      <w:pPr>
        <w:pStyle w:val="26"/>
        <w:rPr>
          <w:kern w:val="2"/>
        </w:rPr>
      </w:pPr>
      <w:r>
        <w:rPr>
          <w:kern w:val="2"/>
        </w:rPr>
        <w:t>COPYRIGHT</w:t>
      </w:r>
    </w:p>
    <w:p>
      <w:pPr>
        <w:pStyle w:val="26"/>
        <w:rPr>
          <w:kern w:val="2"/>
        </w:rPr>
      </w:pPr>
      <w:r>
        <w:rPr>
          <w:kern w:val="2"/>
        </w:rPr>
        <w:t>Bash is Copyright (C) 1989-2011 by the Free Software Foundation, Inc.</w:t>
      </w:r>
    </w:p>
    <w:p>
      <w:pPr>
        <w:pStyle w:val="26"/>
        <w:rPr>
          <w:kern w:val="2"/>
        </w:rPr>
      </w:pPr>
    </w:p>
    <w:p>
      <w:pPr>
        <w:pStyle w:val="26"/>
        <w:rPr>
          <w:kern w:val="2"/>
        </w:rPr>
      </w:pPr>
      <w:r>
        <w:rPr>
          <w:kern w:val="2"/>
        </w:rPr>
        <w:t>DESCRIPTION</w:t>
      </w:r>
    </w:p>
    <w:p>
      <w:pPr>
        <w:pStyle w:val="26"/>
        <w:rPr>
          <w:kern w:val="2"/>
        </w:rPr>
      </w:pPr>
      <w:r>
        <w:rPr>
          <w:kern w:val="2"/>
        </w:rPr>
        <w:t>Bash  is  an  sh-compatible  command language interpreter that executes</w:t>
      </w:r>
    </w:p>
    <w:p>
      <w:pPr>
        <w:pStyle w:val="26"/>
        <w:rPr>
          <w:kern w:val="2"/>
        </w:rPr>
      </w:pPr>
      <w:r>
        <w:rPr>
          <w:kern w:val="2"/>
        </w:rPr>
        <w:t>commands read from the standard input or from a file.  Bash also incor</w:t>
      </w:r>
      <w:r>
        <w:rPr>
          <w:rFonts w:hint="eastAsia"/>
          <w:kern w:val="2"/>
        </w:rPr>
        <w:t>‐</w:t>
      </w:r>
    </w:p>
    <w:p>
      <w:pPr>
        <w:pStyle w:val="26"/>
        <w:rPr>
          <w:kern w:val="2"/>
        </w:rPr>
      </w:pPr>
      <w:r>
        <w:rPr>
          <w:kern w:val="2"/>
        </w:rPr>
        <w:t>porates useful features from the Korn and C shells (ksh and csh).</w:t>
      </w:r>
    </w:p>
    <w:p>
      <w:pPr>
        <w:pStyle w:val="26"/>
        <w:rPr>
          <w:kern w:val="2"/>
        </w:rPr>
      </w:pPr>
    </w:p>
    <w:p>
      <w:pPr>
        <w:pStyle w:val="26"/>
        <w:rPr>
          <w:kern w:val="2"/>
        </w:rPr>
      </w:pPr>
      <w:r>
        <w:rPr>
          <w:kern w:val="2"/>
        </w:rPr>
        <w:t>Bash  is  intended  to  be a conformant implementation of the Shell and</w:t>
      </w:r>
    </w:p>
    <w:p>
      <w:pPr>
        <w:pStyle w:val="26"/>
        <w:rPr>
          <w:kern w:val="2"/>
        </w:rPr>
      </w:pPr>
      <w:r>
        <w:rPr>
          <w:kern w:val="2"/>
        </w:rPr>
        <w:t>Utilities portion  of  the  IEEE  POSIX  specification  (IEEE  Standard</w:t>
      </w:r>
    </w:p>
    <w:p>
      <w:pPr>
        <w:pStyle w:val="26"/>
        <w:rPr>
          <w:kern w:val="2"/>
        </w:rPr>
      </w:pPr>
      <w:r>
        <w:rPr>
          <w:kern w:val="2"/>
        </w:rPr>
        <w:t>1003.1).  Bash can be configured to be POSIX-conformant by default.</w:t>
      </w:r>
    </w:p>
    <w:p>
      <w:pPr>
        <w:pStyle w:val="26"/>
        <w:rPr>
          <w:kern w:val="2"/>
        </w:rPr>
      </w:pP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spacing w:val="2"/>
          <w:kern w:val="2"/>
        </w:rPr>
      </w:pPr>
      <w:r>
        <w:rPr>
          <w:rFonts w:hint="eastAsia"/>
          <w:color w:val="000000"/>
          <w:spacing w:val="2"/>
          <w:kern w:val="2"/>
          <w:szCs w:val="21"/>
        </w:rPr>
        <w:t>有没有感觉到很方便呢？我们接下来尝试输出重定向技术中的覆盖写入与追加写入这两种不同模式带来的变化。首先通过覆盖写入模式向</w:t>
      </w:r>
      <w:r>
        <w:rPr>
          <w:color w:val="000000"/>
          <w:spacing w:val="2"/>
          <w:kern w:val="2"/>
          <w:szCs w:val="21"/>
        </w:rPr>
        <w:t>readme.txt</w:t>
      </w:r>
      <w:r>
        <w:rPr>
          <w:rFonts w:hint="eastAsia"/>
          <w:color w:val="000000"/>
          <w:spacing w:val="2"/>
          <w:kern w:val="2"/>
          <w:szCs w:val="21"/>
        </w:rPr>
        <w:t>文件写入一行数据（该文件中包含上一个实验的</w:t>
      </w:r>
      <w:r>
        <w:rPr>
          <w:color w:val="000000"/>
          <w:spacing w:val="2"/>
          <w:kern w:val="2"/>
          <w:szCs w:val="21"/>
        </w:rPr>
        <w:t>man</w:t>
      </w:r>
      <w:r>
        <w:rPr>
          <w:rFonts w:hint="eastAsia"/>
          <w:color w:val="000000"/>
          <w:spacing w:val="2"/>
          <w:kern w:val="2"/>
          <w:szCs w:val="21"/>
        </w:rPr>
        <w:t>命令信息），然后再通过追加写入模式向文件再写入一次数据，其命令如下：</w:t>
      </w:r>
    </w:p>
    <w:p>
      <w:pPr>
        <w:pStyle w:val="58"/>
        <w:rPr>
          <w:kern w:val="2"/>
        </w:rPr>
      </w:pPr>
    </w:p>
    <w:p>
      <w:pPr>
        <w:pStyle w:val="26"/>
        <w:rPr>
          <w:kern w:val="2"/>
        </w:rPr>
      </w:pPr>
      <w:r>
        <w:rPr>
          <w:kern w:val="2"/>
        </w:rPr>
        <w:t>[root@linuxprobe ~]# echo "Welcome to LinuxProbe.Com" &gt; readme.txt</w:t>
      </w:r>
    </w:p>
    <w:p>
      <w:pPr>
        <w:pStyle w:val="26"/>
        <w:rPr>
          <w:kern w:val="2"/>
        </w:rPr>
      </w:pPr>
      <w:r>
        <w:rPr>
          <w:kern w:val="2"/>
        </w:rPr>
        <w:t>[root@linuxprobe ~]# echo "Quality linux learning materials" &gt;&gt; readme.txt</w:t>
      </w:r>
    </w:p>
    <w:p>
      <w:pPr>
        <w:pStyle w:val="59"/>
        <w:spacing w:after="90"/>
        <w:rPr>
          <w:kern w:val="2"/>
        </w:rPr>
      </w:pPr>
    </w:p>
    <w:p>
      <w:pPr>
        <w:rPr>
          <w:kern w:val="2"/>
        </w:rPr>
      </w:pPr>
      <w:r>
        <w:rPr>
          <w:rFonts w:hint="eastAsia"/>
          <w:color w:val="000000"/>
          <w:kern w:val="2"/>
          <w:szCs w:val="21"/>
        </w:rPr>
        <w:t>在执行</w:t>
      </w:r>
      <w:r>
        <w:rPr>
          <w:color w:val="000000"/>
          <w:kern w:val="2"/>
          <w:szCs w:val="21"/>
        </w:rPr>
        <w:t>cat</w:t>
      </w:r>
      <w:r>
        <w:rPr>
          <w:rFonts w:hint="eastAsia"/>
          <w:color w:val="000000"/>
          <w:kern w:val="2"/>
          <w:szCs w:val="21"/>
        </w:rPr>
        <w:t>命令之后，可以看到如下所示的文件内容：</w:t>
      </w:r>
    </w:p>
    <w:p>
      <w:pPr>
        <w:pStyle w:val="58"/>
        <w:rPr>
          <w:kern w:val="2"/>
        </w:rPr>
      </w:pPr>
    </w:p>
    <w:p>
      <w:pPr>
        <w:pStyle w:val="26"/>
        <w:rPr>
          <w:kern w:val="2"/>
        </w:rPr>
      </w:pPr>
      <w:r>
        <w:rPr>
          <w:kern w:val="2"/>
        </w:rPr>
        <w:t>[root@linuxprobe ~]# cat readme.txt</w:t>
      </w:r>
    </w:p>
    <w:p>
      <w:pPr>
        <w:pStyle w:val="26"/>
        <w:rPr>
          <w:kern w:val="2"/>
        </w:rPr>
      </w:pPr>
      <w:r>
        <w:rPr>
          <w:kern w:val="2"/>
        </w:rPr>
        <w:t>Welcome to LinuxProbe.Com</w:t>
      </w:r>
    </w:p>
    <w:p>
      <w:pPr>
        <w:pStyle w:val="26"/>
        <w:rPr>
          <w:kern w:val="2"/>
        </w:rPr>
      </w:pPr>
      <w:r>
        <w:rPr>
          <w:kern w:val="2"/>
        </w:rPr>
        <w:t>Quality linux learning materials</w:t>
      </w:r>
    </w:p>
    <w:p>
      <w:pPr>
        <w:pStyle w:val="59"/>
        <w:spacing w:after="90"/>
        <w:rPr>
          <w:kern w:val="2"/>
        </w:rPr>
      </w:pPr>
    </w:p>
    <w:p>
      <w:pPr>
        <w:rPr>
          <w:kern w:val="2"/>
        </w:rPr>
      </w:pPr>
      <w:r>
        <w:rPr>
          <w:rFonts w:hint="eastAsia"/>
          <w:color w:val="000000"/>
          <w:kern w:val="2"/>
          <w:szCs w:val="21"/>
        </w:rPr>
        <w:t>虽然都是输出重定向技术，但是不同命令的标准输出和错误输出还是有区别的。例如查看当前目录中某个文件的信息，这里以</w:t>
      </w:r>
      <w:r>
        <w:rPr>
          <w:color w:val="000000"/>
          <w:kern w:val="2"/>
          <w:szCs w:val="21"/>
        </w:rPr>
        <w:t>linuxprobe</w:t>
      </w:r>
      <w:r>
        <w:rPr>
          <w:rFonts w:hint="eastAsia"/>
          <w:color w:val="000000"/>
          <w:kern w:val="2"/>
          <w:szCs w:val="21"/>
        </w:rPr>
        <w:t>文件为例。因为这个文件是真实存在的，因此使用标准输出即可将原本要输出到屏幕的信息写入到文件中，而错误的输出重定向则依然把信息输出到了屏幕上。</w:t>
      </w:r>
    </w:p>
    <w:p>
      <w:pPr>
        <w:pStyle w:val="58"/>
        <w:rPr>
          <w:kern w:val="2"/>
        </w:rPr>
      </w:pPr>
    </w:p>
    <w:p>
      <w:pPr>
        <w:pStyle w:val="26"/>
        <w:rPr>
          <w:kern w:val="2"/>
        </w:rPr>
      </w:pPr>
      <w:r>
        <w:rPr>
          <w:kern w:val="2"/>
        </w:rPr>
        <w:t>[root@linuxprobe ~]# ls -l linuxprobe </w:t>
      </w:r>
    </w:p>
    <w:p>
      <w:pPr>
        <w:pStyle w:val="26"/>
        <w:rPr>
          <w:kern w:val="2"/>
        </w:rPr>
      </w:pPr>
      <w:r>
        <w:rPr>
          <w:kern w:val="2"/>
        </w:rPr>
        <w:t>-rw-r--r--. 1 root root 0 Mar  1 13:30 linuxprobe</w:t>
      </w:r>
    </w:p>
    <w:p>
      <w:pPr>
        <w:pStyle w:val="26"/>
        <w:rPr>
          <w:kern w:val="2"/>
        </w:rPr>
      </w:pPr>
      <w:r>
        <w:rPr>
          <w:kern w:val="2"/>
        </w:rPr>
        <w:t>[root@linuxprobe ~]# ls -l linuxprobe &gt; /root/stderr.txt </w:t>
      </w:r>
    </w:p>
    <w:p>
      <w:pPr>
        <w:pStyle w:val="26"/>
        <w:rPr>
          <w:kern w:val="2"/>
        </w:rPr>
      </w:pPr>
      <w:r>
        <w:rPr>
          <w:kern w:val="2"/>
        </w:rPr>
        <w:t>[root@linuxprobe ~]# ls -l linuxprobe 2&gt; /root/stderr.txt </w:t>
      </w:r>
    </w:p>
    <w:p>
      <w:pPr>
        <w:pStyle w:val="26"/>
        <w:rPr>
          <w:kern w:val="2"/>
        </w:rPr>
      </w:pPr>
      <w:r>
        <w:rPr>
          <w:kern w:val="2"/>
        </w:rPr>
        <w:t>-rw-r--r--. 1 root root 0 Mar  1 13:30 linuxprobe</w:t>
      </w:r>
    </w:p>
    <w:p>
      <w:pPr>
        <w:pStyle w:val="59"/>
        <w:spacing w:after="90"/>
        <w:rPr>
          <w:kern w:val="2"/>
        </w:rPr>
      </w:pPr>
    </w:p>
    <w:p>
      <w:pPr>
        <w:rPr>
          <w:kern w:val="2"/>
        </w:rPr>
      </w:pPr>
      <w:r>
        <w:rPr>
          <w:rFonts w:hint="eastAsia"/>
          <w:color w:val="000000"/>
          <w:kern w:val="2"/>
          <w:szCs w:val="21"/>
        </w:rPr>
        <w:t>如果想把命令的报错信息写入到文件，该怎么操作呢？当用户在执行一个自动化的</w:t>
      </w:r>
      <w:r>
        <w:rPr>
          <w:color w:val="000000"/>
          <w:kern w:val="2"/>
          <w:szCs w:val="21"/>
        </w:rPr>
        <w:t>Shell</w:t>
      </w:r>
      <w:r>
        <w:rPr>
          <w:rFonts w:hint="eastAsia"/>
          <w:color w:val="000000"/>
          <w:kern w:val="2"/>
          <w:szCs w:val="21"/>
        </w:rPr>
        <w:t>脚本时，这个操作会特别有用，而且特别实用，因为它可以把整个脚本执行过程中的报错信息都记录到文件中，便于安装后的排错工作。接下来我们以一个不存在的文件进行实验演示：</w:t>
      </w:r>
      <w:r>
        <w:rPr>
          <w:color w:val="000000"/>
          <w:kern w:val="2"/>
          <w:szCs w:val="21"/>
        </w:rPr>
        <w:t xml:space="preserve"> </w:t>
      </w:r>
    </w:p>
    <w:p>
      <w:pPr>
        <w:pStyle w:val="58"/>
        <w:rPr>
          <w:kern w:val="2"/>
        </w:rPr>
      </w:pPr>
    </w:p>
    <w:p>
      <w:pPr>
        <w:pStyle w:val="26"/>
        <w:rPr>
          <w:kern w:val="2"/>
        </w:rPr>
      </w:pPr>
      <w:r>
        <w:rPr>
          <w:kern w:val="2"/>
        </w:rPr>
        <w:t>[root@linuxprobe ~]# ls -l xxxxxx </w:t>
      </w:r>
    </w:p>
    <w:p>
      <w:pPr>
        <w:pStyle w:val="26"/>
        <w:rPr>
          <w:kern w:val="2"/>
        </w:rPr>
      </w:pPr>
      <w:r>
        <w:rPr>
          <w:kern w:val="2"/>
        </w:rPr>
        <w:t>cannot access xxxxxx: No such file or directory</w:t>
      </w:r>
    </w:p>
    <w:p>
      <w:pPr>
        <w:pStyle w:val="26"/>
        <w:rPr>
          <w:kern w:val="2"/>
        </w:rPr>
      </w:pPr>
      <w:r>
        <w:rPr>
          <w:kern w:val="2"/>
        </w:rPr>
        <w:t>[root@linuxprobe ~]# ls -l xxxxxx &gt; /root/stderr.txt</w:t>
      </w:r>
    </w:p>
    <w:p>
      <w:pPr>
        <w:pStyle w:val="26"/>
        <w:rPr>
          <w:kern w:val="2"/>
        </w:rPr>
      </w:pPr>
      <w:r>
        <w:rPr>
          <w:kern w:val="2"/>
        </w:rPr>
        <w:t>cannot access xxxxxx: No such file or directory</w:t>
      </w:r>
    </w:p>
    <w:p>
      <w:pPr>
        <w:pStyle w:val="26"/>
        <w:rPr>
          <w:kern w:val="2"/>
        </w:rPr>
      </w:pPr>
      <w:r>
        <w:rPr>
          <w:kern w:val="2"/>
        </w:rPr>
        <w:t>[root@linuxprobe ~]# ls -l xxxxxx 2&gt; /root/stderr.txt</w:t>
      </w:r>
    </w:p>
    <w:p>
      <w:pPr>
        <w:pStyle w:val="26"/>
        <w:rPr>
          <w:kern w:val="2"/>
        </w:rPr>
      </w:pPr>
      <w:r>
        <w:rPr>
          <w:kern w:val="2"/>
        </w:rPr>
        <w:t>[root@linuxprobe ~]# cat /root/stderr.txt </w:t>
      </w:r>
    </w:p>
    <w:p>
      <w:pPr>
        <w:pStyle w:val="26"/>
        <w:rPr>
          <w:kern w:val="2"/>
        </w:rPr>
      </w:pPr>
      <w:r>
        <w:rPr>
          <w:kern w:val="2"/>
        </w:rPr>
        <w:t>ls: cannot access xxxxxx: No such file or directory</w:t>
      </w:r>
    </w:p>
    <w:p>
      <w:pPr>
        <w:pStyle w:val="59"/>
        <w:spacing w:after="90"/>
        <w:rPr>
          <w:kern w:val="2"/>
        </w:rPr>
      </w:pPr>
    </w:p>
    <w:p>
      <w:pPr>
        <w:rPr>
          <w:kern w:val="2"/>
        </w:rPr>
      </w:pPr>
      <w:r>
        <w:rPr>
          <w:rFonts w:hint="eastAsia"/>
          <w:color w:val="000000"/>
          <w:kern w:val="2"/>
          <w:szCs w:val="21"/>
        </w:rPr>
        <w:t>输入重定向相对来说有些冷门，在工作中遇到的概率会小一点。输入重定向的作用是把文件直接导入到命令中。接下来使用输入重定向把</w:t>
      </w:r>
      <w:r>
        <w:rPr>
          <w:color w:val="000000"/>
          <w:kern w:val="2"/>
          <w:szCs w:val="21"/>
        </w:rPr>
        <w:t>readme.txt</w:t>
      </w:r>
      <w:r>
        <w:rPr>
          <w:rFonts w:hint="eastAsia"/>
          <w:color w:val="000000"/>
          <w:kern w:val="2"/>
          <w:szCs w:val="21"/>
        </w:rPr>
        <w:t>文件导入给</w:t>
      </w:r>
      <w:r>
        <w:rPr>
          <w:color w:val="000000"/>
          <w:kern w:val="2"/>
          <w:szCs w:val="21"/>
        </w:rPr>
        <w:t>wc -l</w:t>
      </w:r>
      <w:r>
        <w:rPr>
          <w:rFonts w:hint="eastAsia"/>
          <w:color w:val="000000"/>
          <w:kern w:val="2"/>
          <w:szCs w:val="21"/>
        </w:rPr>
        <w:t>命令，统计一下文件中的内容行数。</w:t>
      </w:r>
    </w:p>
    <w:p>
      <w:pPr>
        <w:pStyle w:val="58"/>
        <w:rPr>
          <w:kern w:val="2"/>
        </w:rPr>
      </w:pPr>
    </w:p>
    <w:p>
      <w:pPr>
        <w:pStyle w:val="26"/>
        <w:rPr>
          <w:kern w:val="2"/>
        </w:rPr>
      </w:pPr>
      <w:r>
        <w:rPr>
          <w:kern w:val="2"/>
        </w:rPr>
        <w:t>[root@linuxprobe ~]# wc -l &lt; readme.txt</w:t>
      </w:r>
    </w:p>
    <w:p>
      <w:pPr>
        <w:pStyle w:val="26"/>
        <w:rPr>
          <w:kern w:val="2"/>
        </w:rPr>
      </w:pPr>
      <w:r>
        <w:rPr>
          <w:kern w:val="2"/>
        </w:rPr>
        <w:t>2</w:t>
      </w:r>
    </w:p>
    <w:p>
      <w:pPr>
        <w:pStyle w:val="59"/>
        <w:spacing w:after="90"/>
        <w:rPr>
          <w:kern w:val="2"/>
        </w:rPr>
      </w:pP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ind w:firstLine="408"/>
              <w:rPr>
                <w:spacing w:val="2"/>
                <w:kern w:val="2"/>
                <w:shd w:val="pct10" w:color="auto" w:fill="FFFFFF"/>
              </w:rPr>
            </w:pPr>
            <w:r>
              <w:rPr>
                <w:rFonts w:hint="eastAsia"/>
                <w:spacing w:val="2"/>
                <w:kern w:val="2"/>
                <w:shd w:val="pct10" w:color="auto" w:fill="FFFFFF"/>
              </w:rPr>
              <w:t>上述命令实际上等同于接下来要学习的cat readme.txt | wc -l的管道符命令组合。</w:t>
            </w:r>
          </w:p>
        </w:tc>
      </w:tr>
    </w:tbl>
    <w:p>
      <w:pPr>
        <w:pStyle w:val="29"/>
        <w:rPr>
          <w:kern w:val="2"/>
          <w:shd w:val="pct10" w:color="auto" w:fill="FFFFFF"/>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3.2</w:t>
            </w:r>
            <w:r>
              <w:rPr>
                <w:rFonts w:hint="eastAsia"/>
                <w:color w:val="000000"/>
                <w:kern w:val="2"/>
              </w:rPr>
              <w:t xml:space="preserve">  管道命令符</w:t>
            </w:r>
          </w:p>
        </w:tc>
      </w:tr>
    </w:tbl>
    <w:p>
      <w:pPr>
        <w:pStyle w:val="56"/>
        <w:rPr>
          <w:kern w:val="2"/>
        </w:rPr>
      </w:pPr>
    </w:p>
    <w:p>
      <w:pPr>
        <w:rPr>
          <w:kern w:val="2"/>
        </w:rPr>
      </w:pPr>
      <w:r>
        <w:rPr>
          <w:rFonts w:hint="eastAsia"/>
          <w:color w:val="000000"/>
          <w:kern w:val="2"/>
          <w:szCs w:val="21"/>
        </w:rPr>
        <w:t>细心的读者肯定还记得在</w:t>
      </w:r>
      <w:r>
        <w:rPr>
          <w:color w:val="000000"/>
          <w:kern w:val="2"/>
          <w:szCs w:val="21"/>
        </w:rPr>
        <w:t>2.6</w:t>
      </w:r>
      <w:r>
        <w:rPr>
          <w:rFonts w:hint="eastAsia"/>
          <w:color w:val="000000"/>
          <w:kern w:val="2"/>
          <w:szCs w:val="21"/>
        </w:rPr>
        <w:t>节学习</w:t>
      </w:r>
      <w:r>
        <w:rPr>
          <w:color w:val="000000"/>
          <w:kern w:val="2"/>
          <w:szCs w:val="21"/>
        </w:rPr>
        <w:t>tr</w:t>
      </w:r>
      <w:r>
        <w:rPr>
          <w:rFonts w:hint="eastAsia"/>
          <w:color w:val="000000"/>
          <w:kern w:val="2"/>
          <w:szCs w:val="21"/>
        </w:rPr>
        <w:t>命令时曾经见到过一个名为管道符的东西。同时按下键盘上的</w:t>
      </w:r>
      <w:r>
        <w:rPr>
          <w:bCs/>
          <w:color w:val="000000"/>
          <w:kern w:val="2"/>
          <w:szCs w:val="21"/>
        </w:rPr>
        <w:t>Shift</w:t>
      </w:r>
      <w:r>
        <w:rPr>
          <w:color w:val="000000"/>
          <w:kern w:val="2"/>
          <w:szCs w:val="21"/>
        </w:rPr>
        <w:t>+\</w:t>
      </w:r>
      <w:r>
        <w:rPr>
          <w:rFonts w:hint="eastAsia"/>
          <w:color w:val="000000"/>
          <w:kern w:val="2"/>
          <w:szCs w:val="21"/>
        </w:rPr>
        <w:t>键即可输入管道符，其执行格式为“命令</w:t>
      </w:r>
      <w:r>
        <w:rPr>
          <w:color w:val="000000"/>
          <w:kern w:val="2"/>
          <w:szCs w:val="21"/>
        </w:rPr>
        <w:t>A | </w:t>
      </w:r>
      <w:r>
        <w:rPr>
          <w:rFonts w:hint="eastAsia"/>
          <w:color w:val="000000"/>
          <w:kern w:val="2"/>
          <w:szCs w:val="21"/>
        </w:rPr>
        <w:t>命令</w:t>
      </w:r>
      <w:r>
        <w:rPr>
          <w:color w:val="000000"/>
          <w:kern w:val="2"/>
          <w:szCs w:val="21"/>
        </w:rPr>
        <w:t>B</w:t>
      </w:r>
      <w:r>
        <w:rPr>
          <w:rFonts w:hint="eastAsia"/>
          <w:color w:val="000000"/>
          <w:kern w:val="2"/>
          <w:szCs w:val="21"/>
        </w:rPr>
        <w:t>”。管道命令符的作用也可以用一句话来概括“把前一个命令原本要输出到屏幕的标准正常数据当作是后一个命令的标准输入”。在</w:t>
      </w:r>
      <w:r>
        <w:rPr>
          <w:color w:val="000000"/>
          <w:kern w:val="2"/>
          <w:szCs w:val="21"/>
        </w:rPr>
        <w:t>2.8</w:t>
      </w:r>
      <w:r>
        <w:rPr>
          <w:rFonts w:hint="eastAsia"/>
          <w:color w:val="000000"/>
          <w:kern w:val="2"/>
          <w:szCs w:val="21"/>
        </w:rPr>
        <w:t>节讲解</w:t>
      </w:r>
      <w:r>
        <w:rPr>
          <w:color w:val="000000"/>
          <w:kern w:val="2"/>
          <w:szCs w:val="21"/>
        </w:rPr>
        <w:t>grep</w:t>
      </w:r>
      <w:r>
        <w:rPr>
          <w:rFonts w:hint="eastAsia"/>
          <w:color w:val="000000"/>
          <w:kern w:val="2"/>
          <w:szCs w:val="21"/>
        </w:rPr>
        <w:t>文本搜索命令时，我们通过匹配关键词</w:t>
      </w:r>
      <w:r>
        <w:rPr>
          <w:color w:val="000000"/>
          <w:kern w:val="2"/>
          <w:szCs w:val="21"/>
        </w:rPr>
        <w:t>/sbin/nologin</w:t>
      </w:r>
      <w:r>
        <w:rPr>
          <w:rFonts w:hint="eastAsia"/>
          <w:color w:val="000000"/>
          <w:kern w:val="2"/>
          <w:szCs w:val="21"/>
        </w:rPr>
        <w:t>找出了所有被限制登录系统的用户。在学完本节内容后，完全可以把下面这两条命令合并为一条：</w:t>
      </w:r>
    </w:p>
    <w:p>
      <w:pPr>
        <w:pStyle w:val="34"/>
        <w:ind w:left="704" w:hanging="304"/>
        <w:rPr>
          <w:kern w:val="2"/>
        </w:rPr>
      </w:pPr>
      <w:r>
        <w:rPr>
          <w:kern w:val="2"/>
        </w:rPr>
        <w:sym w:font="Wingdings" w:char="00D8"/>
      </w:r>
      <w:r>
        <w:rPr>
          <w:kern w:val="2"/>
        </w:rPr>
        <w:tab/>
      </w:r>
      <w:r>
        <w:rPr>
          <w:rFonts w:hint="eastAsia"/>
          <w:color w:val="000000"/>
          <w:kern w:val="2"/>
          <w:szCs w:val="21"/>
        </w:rPr>
        <w:t>找出被限制登录用户的命令是</w:t>
      </w:r>
      <w:r>
        <w:rPr>
          <w:color w:val="000000"/>
          <w:kern w:val="2"/>
          <w:szCs w:val="21"/>
        </w:rPr>
        <w:t>grep "/sbin/nologin" /etc/passwd</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统计文本行数的命令则是</w:t>
      </w:r>
      <w:r>
        <w:rPr>
          <w:color w:val="000000"/>
          <w:kern w:val="2"/>
          <w:szCs w:val="21"/>
        </w:rPr>
        <w:t>wc -l</w:t>
      </w:r>
      <w:r>
        <w:rPr>
          <w:rFonts w:hint="eastAsia"/>
          <w:color w:val="000000"/>
          <w:kern w:val="2"/>
          <w:szCs w:val="21"/>
        </w:rPr>
        <w:t>。</w:t>
      </w:r>
    </w:p>
    <w:p>
      <w:pPr>
        <w:rPr>
          <w:kern w:val="2"/>
        </w:rPr>
      </w:pPr>
      <w:r>
        <w:rPr>
          <w:rFonts w:hint="eastAsia"/>
          <w:color w:val="000000"/>
          <w:kern w:val="2"/>
          <w:szCs w:val="21"/>
        </w:rPr>
        <w:t>现在要做的就是把搜索命令的输出值传递给统计命令，即把原本要输出到屏幕的用户信息列表再交给</w:t>
      </w:r>
      <w:r>
        <w:rPr>
          <w:color w:val="000000"/>
          <w:kern w:val="2"/>
          <w:szCs w:val="21"/>
        </w:rPr>
        <w:t>wc</w:t>
      </w:r>
      <w:r>
        <w:rPr>
          <w:rFonts w:hint="eastAsia"/>
          <w:color w:val="000000"/>
          <w:kern w:val="2"/>
          <w:szCs w:val="21"/>
        </w:rPr>
        <w:t>命令作进一步的加工，因此只需要把管道符放到两条命令之间即可，具体如下。这简直是太方便了！</w:t>
      </w:r>
    </w:p>
    <w:p>
      <w:pPr>
        <w:pStyle w:val="58"/>
        <w:rPr>
          <w:kern w:val="2"/>
        </w:rPr>
      </w:pPr>
    </w:p>
    <w:p>
      <w:pPr>
        <w:pStyle w:val="26"/>
        <w:rPr>
          <w:kern w:val="2"/>
        </w:rPr>
      </w:pPr>
      <w:r>
        <w:rPr>
          <w:kern w:val="2"/>
        </w:rPr>
        <w:t>[root@linuxprobe ~]# grep "/sbin/nologin" /etc/passwd | wc -l</w:t>
      </w:r>
    </w:p>
    <w:p>
      <w:pPr>
        <w:pStyle w:val="26"/>
        <w:rPr>
          <w:kern w:val="2"/>
        </w:rPr>
      </w:pPr>
      <w:r>
        <w:rPr>
          <w:kern w:val="2"/>
        </w:rPr>
        <w:t>33</w:t>
      </w:r>
    </w:p>
    <w:p>
      <w:pPr>
        <w:pStyle w:val="59"/>
        <w:spacing w:after="90"/>
        <w:rPr>
          <w:kern w:val="2"/>
        </w:rPr>
      </w:pPr>
    </w:p>
    <w:p>
      <w:pPr>
        <w:rPr>
          <w:spacing w:val="2"/>
          <w:kern w:val="2"/>
        </w:rPr>
      </w:pPr>
      <w:r>
        <w:rPr>
          <w:rFonts w:hint="eastAsia"/>
          <w:color w:val="000000"/>
          <w:spacing w:val="2"/>
          <w:kern w:val="2"/>
          <w:szCs w:val="21"/>
        </w:rPr>
        <w:t>这个管道符就像一个法宝，我们可以将它套用到其他不同的命令上，比如用翻页的形式查看</w:t>
      </w:r>
      <w:r>
        <w:rPr>
          <w:color w:val="000000"/>
          <w:spacing w:val="2"/>
          <w:kern w:val="2"/>
          <w:szCs w:val="21"/>
        </w:rPr>
        <w:t>/etc</w:t>
      </w:r>
      <w:r>
        <w:rPr>
          <w:rFonts w:hint="eastAsia"/>
          <w:color w:val="000000"/>
          <w:spacing w:val="2"/>
          <w:kern w:val="2"/>
          <w:szCs w:val="21"/>
        </w:rPr>
        <w:t>目录中的文件列表及属性信息（这些内容默认会一股脑儿地显示到屏幕上，根本看不清楚）：</w:t>
      </w:r>
    </w:p>
    <w:p>
      <w:pPr>
        <w:pStyle w:val="58"/>
        <w:rPr>
          <w:kern w:val="2"/>
        </w:rPr>
      </w:pPr>
    </w:p>
    <w:p>
      <w:pPr>
        <w:pStyle w:val="26"/>
        <w:rPr>
          <w:kern w:val="2"/>
        </w:rPr>
      </w:pPr>
      <w:r>
        <w:rPr>
          <w:kern w:val="2"/>
        </w:rPr>
        <w:t>[root@linuxprobe ~]# ls -l /etc/ | more</w:t>
      </w:r>
    </w:p>
    <w:p>
      <w:pPr>
        <w:pStyle w:val="26"/>
        <w:rPr>
          <w:kern w:val="2"/>
        </w:rPr>
      </w:pPr>
      <w:r>
        <w:rPr>
          <w:kern w:val="2"/>
        </w:rPr>
        <w:t>total 1400</w:t>
      </w:r>
    </w:p>
    <w:p>
      <w:pPr>
        <w:pStyle w:val="26"/>
        <w:rPr>
          <w:kern w:val="2"/>
        </w:rPr>
      </w:pPr>
      <w:r>
        <w:rPr>
          <w:kern w:val="2"/>
        </w:rPr>
        <w:t>drwxr-xr-x.  3 root root    97 Jul   10 17:26 abrt</w:t>
      </w:r>
    </w:p>
    <w:p>
      <w:pPr>
        <w:pStyle w:val="26"/>
        <w:rPr>
          <w:kern w:val="2"/>
        </w:rPr>
      </w:pPr>
      <w:r>
        <w:rPr>
          <w:kern w:val="2"/>
        </w:rPr>
        <w:t>-rw-r--r--.  1 root root    16 Jul   10 17:36 adjtime</w:t>
      </w:r>
    </w:p>
    <w:p>
      <w:pPr>
        <w:pStyle w:val="26"/>
        <w:rPr>
          <w:kern w:val="2"/>
        </w:rPr>
      </w:pPr>
      <w:r>
        <w:rPr>
          <w:kern w:val="2"/>
        </w:rPr>
        <w:t>-rw-r--r--.  1 root root  1518 Jun    7  2013 aliases</w:t>
      </w:r>
    </w:p>
    <w:p>
      <w:pPr>
        <w:pStyle w:val="26"/>
        <w:rPr>
          <w:kern w:val="2"/>
        </w:rPr>
      </w:pPr>
      <w:r>
        <w:rPr>
          <w:kern w:val="2"/>
        </w:rPr>
        <w:t>-rw-r--r--.  1 root root 12288 Jul   10 09:38 aliases.db</w:t>
      </w:r>
    </w:p>
    <w:p>
      <w:pPr>
        <w:pStyle w:val="26"/>
        <w:rPr>
          <w:kern w:val="2"/>
        </w:rPr>
      </w:pPr>
      <w:r>
        <w:rPr>
          <w:kern w:val="2"/>
        </w:rPr>
        <w:t>drwxr-xr-x.  2 root root    49 Jul   10 17:26 alsa</w:t>
      </w:r>
    </w:p>
    <w:p>
      <w:pPr>
        <w:pStyle w:val="26"/>
        <w:rPr>
          <w:kern w:val="2"/>
        </w:rPr>
      </w:pPr>
      <w:r>
        <w:rPr>
          <w:kern w:val="2"/>
        </w:rPr>
        <w:t>drwxr-xr-x.  2 root root  4096 Jul   10 17:31 alternatives</w:t>
      </w:r>
    </w:p>
    <w:p>
      <w:pPr>
        <w:pStyle w:val="26"/>
        <w:rPr>
          <w:kern w:val="2"/>
        </w:rPr>
      </w:pPr>
      <w:r>
        <w:rPr>
          <w:kern w:val="2"/>
        </w:rPr>
        <w:t>-rw-------.  1 root root   541 Jan   28  2017 anacrontab</w:t>
      </w:r>
    </w:p>
    <w:p>
      <w:pPr>
        <w:pStyle w:val="26"/>
        <w:rPr>
          <w:kern w:val="2"/>
        </w:rPr>
      </w:pPr>
      <w:r>
        <w:rPr>
          <w:kern w:val="2"/>
        </w:rPr>
        <w:t>-rw-r--r--.  1 root root    55 Jan   29  2017 asound.conf</w:t>
      </w:r>
    </w:p>
    <w:p>
      <w:pPr>
        <w:pStyle w:val="26"/>
        <w:rPr>
          <w:kern w:val="2"/>
        </w:rPr>
      </w:pPr>
      <w:r>
        <w:rPr>
          <w:kern w:val="2"/>
        </w:rPr>
        <w:t>-rw-r--r--.  1 root root     1 Jan   29  2017 at.deny</w:t>
      </w:r>
    </w:p>
    <w:p>
      <w:pPr>
        <w:pStyle w:val="26"/>
        <w:rPr>
          <w:kern w:val="2"/>
        </w:rPr>
      </w:pPr>
      <w:r>
        <w:rPr>
          <w:kern w:val="2"/>
        </w:rPr>
        <w:t>drwxr-xr-x.  2 root root    31 Jul   10 17:27 at-spi2</w:t>
      </w:r>
    </w:p>
    <w:p>
      <w:pPr>
        <w:pStyle w:val="26"/>
        <w:rPr>
          <w:kern w:val="2"/>
        </w:rPr>
      </w:pPr>
      <w:r>
        <w:rPr>
          <w:kern w:val="2"/>
        </w:rPr>
        <w:t>drwxr-x---.  3 root root    41 Jul   10 17:26 audisp</w:t>
      </w:r>
    </w:p>
    <w:p>
      <w:pPr>
        <w:pStyle w:val="26"/>
        <w:rPr>
          <w:kern w:val="2"/>
        </w:rPr>
      </w:pPr>
      <w:r>
        <w:rPr>
          <w:kern w:val="2"/>
        </w:rPr>
        <w:t>drwxr-x---.  3 root root    79 Jul   10 17:37 audit</w:t>
      </w:r>
    </w:p>
    <w:p>
      <w:pPr>
        <w:pStyle w:val="26"/>
        <w:rPr>
          <w:kern w:val="2"/>
        </w:rPr>
      </w:pPr>
      <w:r>
        <w:rPr>
          <w:kern w:val="2"/>
        </w:rPr>
        <w:t>drwxr-xr-x.  4 root root    94 Jul   10 17:26 avahi</w:t>
      </w:r>
    </w:p>
    <w:p>
      <w:pPr>
        <w:pStyle w:val="26"/>
        <w:rPr>
          <w:kern w:val="2"/>
          <w:shd w:val="clear" w:color="auto" w:fill="808080"/>
        </w:rPr>
      </w:pPr>
      <w:r>
        <w:rPr>
          <w:kern w:val="2"/>
          <w:shd w:val="clear" w:color="auto" w:fill="808080"/>
        </w:rPr>
        <w:t>--More--</w:t>
      </w:r>
    </w:p>
    <w:p>
      <w:pPr>
        <w:pStyle w:val="59"/>
        <w:spacing w:after="90"/>
        <w:rPr>
          <w:kern w:val="2"/>
        </w:rPr>
      </w:pPr>
    </w:p>
    <w:p>
      <w:pPr>
        <w:rPr>
          <w:kern w:val="2"/>
        </w:rPr>
      </w:pPr>
      <w:r>
        <w:rPr>
          <w:rFonts w:hint="eastAsia"/>
          <w:color w:val="000000"/>
          <w:kern w:val="2"/>
          <w:szCs w:val="21"/>
        </w:rPr>
        <w:t>在修改用户密码时，通常都需要输入两次密码以进行确认，这在编写自动化脚本时将成为一个非常致命的缺陷。通过把管道符和</w:t>
      </w:r>
      <w:r>
        <w:rPr>
          <w:color w:val="000000"/>
          <w:kern w:val="2"/>
          <w:szCs w:val="21"/>
        </w:rPr>
        <w:t>passwd</w:t>
      </w:r>
      <w:r>
        <w:rPr>
          <w:rFonts w:hint="eastAsia"/>
          <w:color w:val="000000"/>
          <w:kern w:val="2"/>
          <w:szCs w:val="21"/>
        </w:rPr>
        <w:t>命令的</w:t>
      </w:r>
      <w:r>
        <w:rPr>
          <w:color w:val="000000"/>
          <w:kern w:val="2"/>
          <w:szCs w:val="21"/>
        </w:rPr>
        <w:t>--stdin</w:t>
      </w:r>
      <w:r>
        <w:rPr>
          <w:rFonts w:hint="eastAsia"/>
          <w:color w:val="000000"/>
          <w:kern w:val="2"/>
          <w:szCs w:val="21"/>
        </w:rPr>
        <w:t>参数相结合，我们可以用一条命令来完成密码重置操作：</w:t>
      </w:r>
    </w:p>
    <w:p>
      <w:pPr>
        <w:pStyle w:val="58"/>
        <w:rPr>
          <w:kern w:val="2"/>
        </w:rPr>
      </w:pPr>
    </w:p>
    <w:p>
      <w:pPr>
        <w:pStyle w:val="26"/>
        <w:rPr>
          <w:kern w:val="2"/>
        </w:rPr>
      </w:pPr>
      <w:r>
        <w:rPr>
          <w:kern w:val="2"/>
        </w:rPr>
        <w:t>[root@linuxprobe ~]# echo "linuxprobe" | passwd --stdin root</w:t>
      </w:r>
    </w:p>
    <w:p>
      <w:pPr>
        <w:pStyle w:val="26"/>
        <w:rPr>
          <w:kern w:val="2"/>
        </w:rPr>
      </w:pPr>
      <w:r>
        <w:rPr>
          <w:kern w:val="2"/>
        </w:rPr>
        <w:t>Changing password for user root.</w:t>
      </w:r>
    </w:p>
    <w:p>
      <w:pPr>
        <w:pStyle w:val="26"/>
        <w:rPr>
          <w:kern w:val="2"/>
        </w:rPr>
      </w:pPr>
      <w:r>
        <w:rPr>
          <w:kern w:val="2"/>
        </w:rPr>
        <w:t>passwd: all authentication tokens updated successfully.</w:t>
      </w:r>
    </w:p>
    <w:p>
      <w:pPr>
        <w:pStyle w:val="59"/>
        <w:spacing w:after="90"/>
        <w:rPr>
          <w:kern w:val="2"/>
        </w:rPr>
      </w:pPr>
    </w:p>
    <w:p>
      <w:pPr>
        <w:rPr>
          <w:kern w:val="2"/>
        </w:rPr>
      </w:pPr>
      <w:r>
        <w:rPr>
          <w:rFonts w:hint="eastAsia"/>
          <w:color w:val="000000"/>
          <w:kern w:val="2"/>
          <w:szCs w:val="21"/>
        </w:rPr>
        <w:t>大家是不是觉得管道符命令有些相见恨晚？管道符的玩法还有很多，比如，在发送电子邮件时，默认采用交互式的方式来进行，我们完全可以利用一条结合了管道符的命令语句，把编辑好的内容与标题一起“打包”，最终用这一条命令实现邮件的发送。</w:t>
      </w:r>
    </w:p>
    <w:p>
      <w:pPr>
        <w:pStyle w:val="58"/>
        <w:rPr>
          <w:kern w:val="2"/>
        </w:rPr>
      </w:pPr>
    </w:p>
    <w:p>
      <w:pPr>
        <w:pStyle w:val="26"/>
        <w:rPr>
          <w:kern w:val="2"/>
        </w:rPr>
      </w:pPr>
      <w:r>
        <w:rPr>
          <w:kern w:val="2"/>
        </w:rPr>
        <w:t>[root@linuxprobe ~]# echo "Content" | mail -s "Subject" linuxprobe</w:t>
      </w:r>
    </w:p>
    <w:p>
      <w:pPr>
        <w:pStyle w:val="26"/>
        <w:rPr>
          <w:kern w:val="2"/>
        </w:rPr>
      </w:pPr>
      <w:r>
        <w:rPr>
          <w:kern w:val="2"/>
        </w:rPr>
        <w:t>[root@linuxprobe ~]# su - linuxprobe</w:t>
      </w:r>
    </w:p>
    <w:p>
      <w:pPr>
        <w:pStyle w:val="26"/>
        <w:rPr>
          <w:kern w:val="2"/>
        </w:rPr>
      </w:pPr>
      <w:r>
        <w:rPr>
          <w:kern w:val="2"/>
        </w:rPr>
        <w:t>Last login: Fri Jul 10 09:44:07 CST 2017 on :0</w:t>
      </w:r>
    </w:p>
    <w:p>
      <w:pPr>
        <w:pStyle w:val="26"/>
        <w:rPr>
          <w:kern w:val="2"/>
        </w:rPr>
      </w:pPr>
      <w:r>
        <w:rPr>
          <w:kern w:val="2"/>
        </w:rPr>
        <w:t>[linuxprobe@linuxprobe ~]$ mail</w:t>
      </w:r>
    </w:p>
    <w:p>
      <w:pPr>
        <w:pStyle w:val="26"/>
        <w:rPr>
          <w:kern w:val="2"/>
        </w:rPr>
      </w:pPr>
      <w:r>
        <w:rPr>
          <w:kern w:val="2"/>
        </w:rPr>
        <w:t>Heirloom Mail version 12.5 7/5/10. Type ? for help.</w:t>
      </w:r>
    </w:p>
    <w:p>
      <w:pPr>
        <w:pStyle w:val="26"/>
        <w:rPr>
          <w:kern w:val="2"/>
        </w:rPr>
      </w:pPr>
      <w:r>
        <w:rPr>
          <w:kern w:val="2"/>
        </w:rPr>
        <w:t>"/var/spool/mail/linuxprobe": 1 message 1 new</w:t>
      </w:r>
    </w:p>
    <w:p>
      <w:pPr>
        <w:pStyle w:val="26"/>
        <w:rPr>
          <w:kern w:val="2"/>
        </w:rPr>
      </w:pPr>
      <w:r>
        <w:rPr>
          <w:kern w:val="2"/>
        </w:rPr>
        <w:t>&gt;N 1 root Sun Aug 30 17:33 18/578 "Subject"</w:t>
      </w:r>
    </w:p>
    <w:p>
      <w:pPr>
        <w:pStyle w:val="59"/>
        <w:spacing w:after="90"/>
        <w:rPr>
          <w:kern w:val="2"/>
        </w:rPr>
      </w:pPr>
    </w:p>
    <w:p>
      <w:pPr>
        <w:rPr>
          <w:spacing w:val="4"/>
          <w:kern w:val="2"/>
        </w:rPr>
      </w:pPr>
      <w:r>
        <w:rPr>
          <w:rFonts w:hint="eastAsia"/>
          <w:color w:val="000000"/>
          <w:spacing w:val="4"/>
          <w:kern w:val="2"/>
          <w:szCs w:val="21"/>
        </w:rPr>
        <w:t>如果读者是一名</w:t>
      </w:r>
      <w:r>
        <w:rPr>
          <w:color w:val="000000"/>
          <w:spacing w:val="4"/>
          <w:kern w:val="2"/>
          <w:szCs w:val="21"/>
        </w:rPr>
        <w:t>Linux</w:t>
      </w:r>
      <w:r>
        <w:rPr>
          <w:rFonts w:hint="eastAsia"/>
          <w:color w:val="000000"/>
          <w:spacing w:val="4"/>
          <w:kern w:val="2"/>
          <w:szCs w:val="21"/>
        </w:rPr>
        <w:t>新手，可能会觉得上面的命令组合已经十分复杂了，但是有过运维经验的读者又会感觉如隔靴挠痒般不过瘾，他们希望能将这样方便的命令写得更高级一些，功能更强大一些。比如通过重定向技术能够一次性地把多行信息打包输入或输出，让日常工作更有效率。为了大家对我们这本书的捧场，刘遄老师当然要义不容辞地把技术拱手奉上。</w:t>
      </w:r>
    </w:p>
    <w:p>
      <w:pPr>
        <w:rPr>
          <w:kern w:val="2"/>
        </w:rPr>
      </w:pPr>
      <w:r>
        <w:rPr>
          <w:rFonts w:hint="eastAsia"/>
          <w:kern w:val="2"/>
        </w:rPr>
        <w:t>下面这条自造的命令就结合使用了</w:t>
      </w:r>
      <w:r>
        <w:rPr>
          <w:kern w:val="2"/>
        </w:rPr>
        <w:t>mail</w:t>
      </w:r>
      <w:r>
        <w:rPr>
          <w:rFonts w:hint="eastAsia"/>
          <w:kern w:val="2"/>
        </w:rPr>
        <w:t>邮件命令与输入重定向的分界符，其目的是让用户一直输入内容，直到用户输入了其自定义的分界符时，才结束输入。</w:t>
      </w:r>
    </w:p>
    <w:p>
      <w:pPr>
        <w:pStyle w:val="58"/>
        <w:rPr>
          <w:kern w:val="2"/>
        </w:rPr>
      </w:pPr>
    </w:p>
    <w:p>
      <w:pPr>
        <w:pStyle w:val="26"/>
        <w:rPr>
          <w:kern w:val="2"/>
        </w:rPr>
      </w:pPr>
      <w:r>
        <w:rPr>
          <w:kern w:val="2"/>
        </w:rPr>
        <w:t>[root@linuxprobe ~]# mail -s "Readme" root@linuxprobe.com &lt;&lt; over</w:t>
      </w:r>
    </w:p>
    <w:p>
      <w:pPr>
        <w:pStyle w:val="26"/>
        <w:rPr>
          <w:kern w:val="2"/>
        </w:rPr>
      </w:pPr>
      <w:r>
        <w:rPr>
          <w:b/>
          <w:bCs/>
          <w:kern w:val="2"/>
        </w:rPr>
        <w:t>&gt;</w:t>
      </w:r>
      <w:r>
        <w:rPr>
          <w:kern w:val="2"/>
        </w:rPr>
        <w:t> I think linux is very practical</w:t>
      </w:r>
    </w:p>
    <w:p>
      <w:pPr>
        <w:pStyle w:val="26"/>
        <w:rPr>
          <w:kern w:val="2"/>
        </w:rPr>
      </w:pPr>
      <w:r>
        <w:rPr>
          <w:b/>
          <w:bCs/>
          <w:kern w:val="2"/>
        </w:rPr>
        <w:t>&gt;</w:t>
      </w:r>
      <w:r>
        <w:rPr>
          <w:kern w:val="2"/>
        </w:rPr>
        <w:t> I hope to learn more</w:t>
      </w:r>
    </w:p>
    <w:p>
      <w:pPr>
        <w:pStyle w:val="26"/>
        <w:rPr>
          <w:kern w:val="2"/>
        </w:rPr>
      </w:pPr>
      <w:r>
        <w:rPr>
          <w:b/>
          <w:bCs/>
          <w:kern w:val="2"/>
        </w:rPr>
        <w:t>&gt;</w:t>
      </w:r>
      <w:r>
        <w:rPr>
          <w:kern w:val="2"/>
        </w:rPr>
        <w:t> can you teach me ?</w:t>
      </w:r>
    </w:p>
    <w:p>
      <w:pPr>
        <w:pStyle w:val="26"/>
        <w:rPr>
          <w:kern w:val="2"/>
        </w:rPr>
      </w:pPr>
      <w:r>
        <w:rPr>
          <w:b/>
          <w:bCs/>
          <w:kern w:val="2"/>
        </w:rPr>
        <w:t>&gt;</w:t>
      </w:r>
      <w:r>
        <w:rPr>
          <w:kern w:val="2"/>
        </w:rPr>
        <w:t> over</w:t>
      </w:r>
    </w:p>
    <w:p>
      <w:pPr>
        <w:pStyle w:val="26"/>
        <w:rPr>
          <w:kern w:val="2"/>
        </w:rPr>
      </w:pPr>
      <w:r>
        <w:rPr>
          <w:kern w:val="2"/>
        </w:rPr>
        <w:t>[root@linuxprobe ~]#</w:t>
      </w:r>
    </w:p>
    <w:p>
      <w:pPr>
        <w:pStyle w:val="59"/>
        <w:spacing w:after="90"/>
        <w:rPr>
          <w:kern w:val="2"/>
        </w:rPr>
      </w:pPr>
    </w:p>
    <w:p>
      <w:pPr>
        <w:rPr>
          <w:kern w:val="2"/>
        </w:rPr>
      </w:pPr>
      <w:r>
        <w:rPr>
          <w:rFonts w:hint="eastAsia"/>
          <w:color w:val="000000"/>
          <w:kern w:val="2"/>
          <w:szCs w:val="21"/>
        </w:rPr>
        <w:t>当然，大家千万不要误以为</w:t>
      </w:r>
      <w:r>
        <w:rPr>
          <w:rFonts w:hint="eastAsia"/>
          <w:bCs/>
          <w:color w:val="000000"/>
          <w:kern w:val="2"/>
          <w:szCs w:val="21"/>
        </w:rPr>
        <w:t>管道命令符只能在一个命令组合中使用一次</w:t>
      </w:r>
      <w:r>
        <w:rPr>
          <w:rFonts w:hint="eastAsia"/>
          <w:color w:val="000000"/>
          <w:kern w:val="2"/>
          <w:szCs w:val="21"/>
        </w:rPr>
        <w:t>，我们完全可以这样使用：“命令</w:t>
      </w:r>
      <w:r>
        <w:rPr>
          <w:color w:val="000000"/>
          <w:kern w:val="2"/>
          <w:szCs w:val="21"/>
        </w:rPr>
        <w:t>A</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B</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C</w:t>
      </w:r>
      <w:r>
        <w:rPr>
          <w:rFonts w:hint="eastAsia"/>
          <w:color w:val="000000"/>
          <w:kern w:val="2"/>
          <w:szCs w:val="21"/>
        </w:rPr>
        <w:t>”。为了帮助读者进一步理解管道符的作用，刘遄老师在讲课时经常会把管道符描述成“任意门”。想必大家小时候都看过“</w:t>
      </w:r>
      <w:r>
        <w:rPr>
          <w:rFonts w:hint="eastAsia"/>
          <w:iCs/>
          <w:color w:val="000000"/>
          <w:kern w:val="2"/>
          <w:szCs w:val="21"/>
        </w:rPr>
        <w:t>哆啦</w:t>
      </w:r>
      <w:r>
        <w:rPr>
          <w:iCs/>
          <w:color w:val="000000"/>
          <w:kern w:val="2"/>
          <w:szCs w:val="21"/>
        </w:rPr>
        <w:t>A</w:t>
      </w:r>
      <w:r>
        <w:rPr>
          <w:rFonts w:hint="eastAsia"/>
          <w:iCs/>
          <w:color w:val="000000"/>
          <w:kern w:val="2"/>
          <w:szCs w:val="21"/>
        </w:rPr>
        <w:t>梦</w:t>
      </w:r>
      <w:r>
        <w:rPr>
          <w:rFonts w:hint="eastAsia"/>
          <w:color w:val="000000"/>
          <w:kern w:val="2"/>
          <w:szCs w:val="21"/>
        </w:rPr>
        <w:t>”动画片吧。哆啦</w:t>
      </w:r>
      <w:r>
        <w:rPr>
          <w:color w:val="000000"/>
          <w:kern w:val="2"/>
          <w:szCs w:val="21"/>
        </w:rPr>
        <w:t>A</w:t>
      </w:r>
      <w:r>
        <w:rPr>
          <w:rFonts w:hint="eastAsia"/>
          <w:color w:val="000000"/>
          <w:kern w:val="2"/>
          <w:szCs w:val="21"/>
        </w:rPr>
        <w:t>梦（也就是我们常称的机器猫）经常为了取悦大雄而从口袋中掏出一件件宝贝，其中好多次就用到了任意门这个道具。其实，管道符就好像是用于实现数据穿越的任意门，可以帮我们提高工作效率，完成之前不敢想象的复杂工作。</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3.3</w:t>
            </w:r>
            <w:r>
              <w:rPr>
                <w:color w:val="000000"/>
                <w:kern w:val="2"/>
                <w:szCs w:val="21"/>
              </w:rPr>
              <w:t xml:space="preserve">  </w:t>
            </w:r>
            <w:r>
              <w:rPr>
                <w:rFonts w:hint="eastAsia"/>
                <w:color w:val="000000"/>
                <w:kern w:val="2"/>
              </w:rPr>
              <w:t>命令行的通配符</w:t>
            </w:r>
          </w:p>
        </w:tc>
      </w:tr>
    </w:tbl>
    <w:p>
      <w:pPr>
        <w:pStyle w:val="56"/>
        <w:rPr>
          <w:kern w:val="2"/>
        </w:rPr>
      </w:pPr>
    </w:p>
    <w:p>
      <w:pPr>
        <w:rPr>
          <w:color w:val="000000"/>
          <w:kern w:val="2"/>
          <w:szCs w:val="21"/>
        </w:rPr>
      </w:pPr>
      <w:r>
        <w:rPr>
          <w:rFonts w:hint="eastAsia"/>
          <w:color w:val="000000"/>
          <w:kern w:val="2"/>
          <w:szCs w:val="21"/>
        </w:rPr>
        <w:t>大家可能都遇到过提笔忘字的尴尬，作为</w:t>
      </w:r>
      <w:r>
        <w:rPr>
          <w:color w:val="000000"/>
          <w:kern w:val="2"/>
          <w:szCs w:val="21"/>
        </w:rPr>
        <w:t>Linux</w:t>
      </w:r>
      <w:r>
        <w:rPr>
          <w:rFonts w:hint="eastAsia"/>
          <w:color w:val="000000"/>
          <w:kern w:val="2"/>
          <w:szCs w:val="21"/>
        </w:rPr>
        <w:t>运维人员，我们有时候也会遇到明明一个文件的名称就在嘴边但就是想不起来的情况。如果就记得一个文件的开头几个字母，想遍历查找出所有以这个关键词开头的文件，该怎么操作呢？又比如，假设想要批量查看所有硬盘文件的相关权限属性，一种方式是这样的：</w:t>
      </w:r>
    </w:p>
    <w:p>
      <w:pPr>
        <w:pStyle w:val="29"/>
        <w:rPr>
          <w:kern w:val="2"/>
        </w:rPr>
      </w:pPr>
    </w:p>
    <w:p>
      <w:pPr>
        <w:pStyle w:val="58"/>
        <w:rPr>
          <w:kern w:val="2"/>
        </w:rPr>
      </w:pPr>
    </w:p>
    <w:p>
      <w:pPr>
        <w:pStyle w:val="26"/>
        <w:rPr>
          <w:kern w:val="2"/>
        </w:rPr>
      </w:pPr>
      <w:r>
        <w:rPr>
          <w:kern w:val="2"/>
        </w:rPr>
        <w:t>[root@linuxprobe ~]# ls -l /dev/sda</w:t>
      </w:r>
    </w:p>
    <w:p>
      <w:pPr>
        <w:pStyle w:val="26"/>
        <w:rPr>
          <w:kern w:val="2"/>
        </w:rPr>
      </w:pPr>
      <w:r>
        <w:rPr>
          <w:kern w:val="2"/>
        </w:rPr>
        <w:t>brw-rw----. 1 root disk 8, 0 May 4 15:55 /dev/sda</w:t>
      </w:r>
    </w:p>
    <w:p>
      <w:pPr>
        <w:pStyle w:val="26"/>
        <w:rPr>
          <w:kern w:val="2"/>
        </w:rPr>
      </w:pPr>
      <w:r>
        <w:rPr>
          <w:kern w:val="2"/>
        </w:rPr>
        <w:t>[root@linuxprobe ~]# ls -l /dev/sda1</w:t>
      </w:r>
    </w:p>
    <w:p>
      <w:pPr>
        <w:pStyle w:val="26"/>
        <w:rPr>
          <w:kern w:val="2"/>
        </w:rPr>
      </w:pPr>
      <w:r>
        <w:rPr>
          <w:kern w:val="2"/>
        </w:rPr>
        <w:t>brw-rw----. 1 root disk 8, 1 May 4 15:55 /dev/sda1</w:t>
      </w:r>
    </w:p>
    <w:p>
      <w:pPr>
        <w:pStyle w:val="26"/>
        <w:rPr>
          <w:kern w:val="2"/>
        </w:rPr>
      </w:pPr>
      <w:r>
        <w:rPr>
          <w:kern w:val="2"/>
        </w:rPr>
        <w:t>[root@linuxprobe ~]# ls -l /dev/sda2</w:t>
      </w:r>
    </w:p>
    <w:p>
      <w:pPr>
        <w:pStyle w:val="26"/>
        <w:rPr>
          <w:kern w:val="2"/>
        </w:rPr>
      </w:pPr>
      <w:r>
        <w:rPr>
          <w:kern w:val="2"/>
        </w:rPr>
        <w:t>brw-rw----. 1 root disk 8, 2 May 4 15:55 /dev/sda2</w:t>
      </w:r>
    </w:p>
    <w:p>
      <w:pPr>
        <w:pStyle w:val="26"/>
        <w:rPr>
          <w:kern w:val="2"/>
        </w:rPr>
      </w:pPr>
      <w:r>
        <w:rPr>
          <w:kern w:val="2"/>
        </w:rPr>
        <w:t>[root@linuxprobe ~]# ls -l /dev/sda3</w:t>
      </w:r>
    </w:p>
    <w:p>
      <w:pPr>
        <w:pStyle w:val="26"/>
        <w:rPr>
          <w:kern w:val="2"/>
        </w:rPr>
      </w:pPr>
      <w:r>
        <w:rPr>
          <w:kern w:val="2"/>
        </w:rPr>
        <w:t>ls: cannot access /dev/sda3: No such file or directory</w:t>
      </w:r>
    </w:p>
    <w:p>
      <w:pPr>
        <w:pStyle w:val="59"/>
        <w:spacing w:after="90"/>
        <w:rPr>
          <w:kern w:val="2"/>
        </w:rPr>
      </w:pPr>
    </w:p>
    <w:p>
      <w:pPr>
        <w:rPr>
          <w:kern w:val="2"/>
        </w:rPr>
      </w:pPr>
      <w:r>
        <w:rPr>
          <w:rFonts w:hint="eastAsia"/>
          <w:color w:val="000000"/>
          <w:kern w:val="2"/>
          <w:szCs w:val="21"/>
        </w:rPr>
        <w:t>幸亏我的硬盘文件和分区只有</w:t>
      </w:r>
      <w:r>
        <w:rPr>
          <w:color w:val="000000"/>
          <w:kern w:val="2"/>
          <w:szCs w:val="21"/>
        </w:rPr>
        <w:t>3</w:t>
      </w:r>
      <w:r>
        <w:rPr>
          <w:rFonts w:hint="eastAsia"/>
          <w:color w:val="000000"/>
          <w:kern w:val="2"/>
          <w:szCs w:val="21"/>
        </w:rPr>
        <w:t>个，要是有几百个，估计需要花费一天的时间来忙这个事情了。由此可见，这种方式的效率确实很低。虽然我们在第</w:t>
      </w:r>
      <w:r>
        <w:rPr>
          <w:color w:val="000000"/>
          <w:kern w:val="2"/>
          <w:szCs w:val="21"/>
        </w:rPr>
        <w:t>6</w:t>
      </w:r>
      <w:r>
        <w:rPr>
          <w:rFonts w:hint="eastAsia"/>
          <w:color w:val="000000"/>
          <w:kern w:val="2"/>
          <w:szCs w:val="21"/>
        </w:rPr>
        <w:t>章才会讲解</w:t>
      </w:r>
      <w:r>
        <w:rPr>
          <w:color w:val="000000"/>
          <w:kern w:val="2"/>
          <w:szCs w:val="21"/>
        </w:rPr>
        <w:t>Linux</w:t>
      </w:r>
      <w:r>
        <w:rPr>
          <w:rFonts w:hint="eastAsia"/>
          <w:color w:val="000000"/>
          <w:kern w:val="2"/>
          <w:szCs w:val="21"/>
        </w:rPr>
        <w:t>系统的存储结构和</w:t>
      </w:r>
      <w:r>
        <w:rPr>
          <w:color w:val="000000"/>
          <w:kern w:val="2"/>
          <w:szCs w:val="21"/>
        </w:rPr>
        <w:t>FHS</w:t>
      </w:r>
      <w:r>
        <w:rPr>
          <w:rFonts w:hint="eastAsia"/>
          <w:color w:val="000000"/>
          <w:kern w:val="2"/>
          <w:szCs w:val="21"/>
        </w:rPr>
        <w:t>，但现在我们应该能看出一些简单规律了。比如，这些硬盘设备文件都是以</w:t>
      </w:r>
      <w:r>
        <w:rPr>
          <w:color w:val="000000"/>
          <w:kern w:val="2"/>
          <w:szCs w:val="21"/>
        </w:rPr>
        <w:t>sda</w:t>
      </w:r>
      <w:r>
        <w:rPr>
          <w:rFonts w:hint="eastAsia"/>
          <w:color w:val="000000"/>
          <w:spacing w:val="-2"/>
          <w:kern w:val="2"/>
          <w:szCs w:val="21"/>
        </w:rPr>
        <w:t>开头并且存放到了</w:t>
      </w:r>
      <w:r>
        <w:rPr>
          <w:color w:val="000000"/>
          <w:spacing w:val="-2"/>
          <w:kern w:val="2"/>
          <w:szCs w:val="21"/>
        </w:rPr>
        <w:t>/dev</w:t>
      </w:r>
      <w:r>
        <w:rPr>
          <w:rFonts w:hint="eastAsia"/>
          <w:color w:val="000000"/>
          <w:spacing w:val="-2"/>
          <w:kern w:val="2"/>
          <w:szCs w:val="21"/>
        </w:rPr>
        <w:t>目录中，这样一来，即使我们不知道硬盘的分区编号和具体分区的个</w:t>
      </w:r>
      <w:r>
        <w:rPr>
          <w:rFonts w:hint="eastAsia"/>
          <w:color w:val="000000"/>
          <w:kern w:val="2"/>
          <w:szCs w:val="21"/>
        </w:rPr>
        <w:t>数，也可以使用通配符来搞定。顾名思义，通配符就是通用的匹配信息的符号，比如星号（</w:t>
      </w:r>
      <w:r>
        <w:rPr>
          <w:color w:val="000000"/>
          <w:kern w:val="2"/>
          <w:szCs w:val="21"/>
        </w:rPr>
        <w:t>*</w:t>
      </w:r>
      <w:r>
        <w:rPr>
          <w:rFonts w:hint="eastAsia"/>
          <w:color w:val="000000"/>
          <w:kern w:val="2"/>
          <w:szCs w:val="21"/>
        </w:rPr>
        <w:t>）代表匹配零个或多个字符，问号（</w:t>
      </w:r>
      <w:r>
        <w:rPr>
          <w:color w:val="000000"/>
          <w:kern w:val="2"/>
          <w:szCs w:val="21"/>
        </w:rPr>
        <w:t>?</w:t>
      </w:r>
      <w:r>
        <w:rPr>
          <w:rFonts w:hint="eastAsia"/>
          <w:color w:val="000000"/>
          <w:kern w:val="2"/>
          <w:szCs w:val="21"/>
        </w:rPr>
        <w:t>）代表匹配单个字符，中括号内加上数字</w:t>
      </w:r>
      <w:r>
        <w:rPr>
          <w:color w:val="000000"/>
          <w:kern w:val="2"/>
          <w:szCs w:val="21"/>
        </w:rPr>
        <w:t>[0-9]</w:t>
      </w:r>
      <w:r>
        <w:rPr>
          <w:rFonts w:hint="eastAsia"/>
          <w:color w:val="000000"/>
          <w:kern w:val="2"/>
          <w:szCs w:val="21"/>
        </w:rPr>
        <w:t>代表匹配</w:t>
      </w:r>
      <w:r>
        <w:rPr>
          <w:color w:val="000000"/>
          <w:kern w:val="2"/>
          <w:szCs w:val="21"/>
        </w:rPr>
        <w:t>0</w:t>
      </w:r>
      <w:r>
        <w:rPr>
          <w:rFonts w:hint="eastAsia" w:eastAsia="宋体"/>
          <w:color w:val="000000"/>
          <w:kern w:val="2"/>
          <w:szCs w:val="21"/>
        </w:rPr>
        <w:t>～</w:t>
      </w:r>
      <w:r>
        <w:rPr>
          <w:color w:val="000000"/>
          <w:kern w:val="2"/>
          <w:szCs w:val="21"/>
        </w:rPr>
        <w:t>9</w:t>
      </w:r>
      <w:r>
        <w:rPr>
          <w:rFonts w:hint="eastAsia"/>
          <w:color w:val="000000"/>
          <w:kern w:val="2"/>
          <w:szCs w:val="21"/>
        </w:rPr>
        <w:t>之间的单个数字的字符，而中括号内加上字母</w:t>
      </w:r>
      <w:r>
        <w:rPr>
          <w:color w:val="000000"/>
          <w:kern w:val="2"/>
          <w:szCs w:val="21"/>
        </w:rPr>
        <w:t>[abc]</w:t>
      </w:r>
      <w:r>
        <w:rPr>
          <w:rFonts w:hint="eastAsia"/>
          <w:color w:val="000000"/>
          <w:kern w:val="2"/>
          <w:szCs w:val="21"/>
        </w:rPr>
        <w:t>则是代表匹配</w:t>
      </w:r>
      <w:r>
        <w:rPr>
          <w:color w:val="000000"/>
          <w:kern w:val="2"/>
          <w:szCs w:val="21"/>
        </w:rPr>
        <w:t>a</w:t>
      </w:r>
      <w:r>
        <w:rPr>
          <w:rFonts w:hint="eastAsia"/>
          <w:color w:val="000000"/>
          <w:kern w:val="2"/>
          <w:szCs w:val="21"/>
        </w:rPr>
        <w:t>、</w:t>
      </w:r>
      <w:r>
        <w:rPr>
          <w:color w:val="000000"/>
          <w:kern w:val="2"/>
          <w:szCs w:val="21"/>
        </w:rPr>
        <w:t>b</w:t>
      </w:r>
      <w:r>
        <w:rPr>
          <w:rFonts w:hint="eastAsia"/>
          <w:color w:val="000000"/>
          <w:kern w:val="2"/>
          <w:szCs w:val="21"/>
        </w:rPr>
        <w:t>、</w:t>
      </w:r>
      <w:r>
        <w:rPr>
          <w:color w:val="000000"/>
          <w:kern w:val="2"/>
          <w:szCs w:val="21"/>
        </w:rPr>
        <w:t>c</w:t>
      </w:r>
      <w:r>
        <w:rPr>
          <w:rFonts w:hint="eastAsia"/>
          <w:color w:val="000000"/>
          <w:kern w:val="2"/>
          <w:szCs w:val="21"/>
        </w:rPr>
        <w:t>三个字符中的任意一个字符。俗话讲“百闻不如一见，看书不如实验”，下面我们就来匹配所有在</w:t>
      </w:r>
      <w:r>
        <w:rPr>
          <w:color w:val="000000"/>
          <w:kern w:val="2"/>
          <w:szCs w:val="21"/>
        </w:rPr>
        <w:t>/dev</w:t>
      </w:r>
      <w:r>
        <w:rPr>
          <w:rFonts w:hint="eastAsia"/>
          <w:color w:val="000000"/>
          <w:kern w:val="2"/>
          <w:szCs w:val="21"/>
        </w:rPr>
        <w:t>目录中且以</w:t>
      </w:r>
      <w:r>
        <w:rPr>
          <w:color w:val="000000"/>
          <w:kern w:val="2"/>
          <w:szCs w:val="21"/>
        </w:rPr>
        <w:t>sda</w:t>
      </w:r>
      <w:r>
        <w:rPr>
          <w:rFonts w:hint="eastAsia"/>
          <w:color w:val="000000"/>
          <w:kern w:val="2"/>
          <w:szCs w:val="21"/>
        </w:rPr>
        <w:t>开头的文件：</w:t>
      </w:r>
    </w:p>
    <w:p>
      <w:pPr>
        <w:pStyle w:val="58"/>
        <w:rPr>
          <w:kern w:val="2"/>
        </w:rPr>
      </w:pPr>
    </w:p>
    <w:p>
      <w:pPr>
        <w:pStyle w:val="26"/>
        <w:rPr>
          <w:kern w:val="2"/>
        </w:rPr>
      </w:pPr>
      <w:r>
        <w:rPr>
          <w:kern w:val="2"/>
        </w:rPr>
        <w:t>[root@linuxprobe ~]# ls -l /dev/sda*</w:t>
      </w:r>
    </w:p>
    <w:p>
      <w:pPr>
        <w:pStyle w:val="26"/>
        <w:rPr>
          <w:kern w:val="2"/>
        </w:rPr>
      </w:pPr>
      <w:r>
        <w:rPr>
          <w:kern w:val="2"/>
        </w:rPr>
        <w:t>brw-rw----. 1 root disk 8, 0 May 4 15:55 /dev/sda</w:t>
      </w:r>
    </w:p>
    <w:p>
      <w:pPr>
        <w:pStyle w:val="26"/>
        <w:rPr>
          <w:kern w:val="2"/>
        </w:rPr>
      </w:pPr>
      <w:r>
        <w:rPr>
          <w:kern w:val="2"/>
        </w:rPr>
        <w:t>brw-rw----. 1 root disk 8, 1 May 4 15:55 /dev/sda1</w:t>
      </w:r>
    </w:p>
    <w:p>
      <w:pPr>
        <w:pStyle w:val="26"/>
        <w:rPr>
          <w:kern w:val="2"/>
        </w:rPr>
      </w:pPr>
      <w:r>
        <w:rPr>
          <w:kern w:val="2"/>
        </w:rPr>
        <w:t>brw-rw----. 1 root disk 8, 2 May 4 15:55 /dev/sda2</w:t>
      </w:r>
    </w:p>
    <w:p>
      <w:pPr>
        <w:pStyle w:val="59"/>
        <w:spacing w:after="90"/>
        <w:rPr>
          <w:kern w:val="2"/>
        </w:rPr>
      </w:pPr>
    </w:p>
    <w:p>
      <w:pPr>
        <w:rPr>
          <w:kern w:val="2"/>
        </w:rPr>
      </w:pPr>
      <w:r>
        <w:rPr>
          <w:rFonts w:hint="eastAsia"/>
          <w:color w:val="000000"/>
          <w:kern w:val="2"/>
          <w:szCs w:val="21"/>
        </w:rPr>
        <w:t>如果只想查看文件名为</w:t>
      </w:r>
      <w:r>
        <w:rPr>
          <w:color w:val="000000"/>
          <w:kern w:val="2"/>
          <w:szCs w:val="21"/>
        </w:rPr>
        <w:t>sda</w:t>
      </w:r>
      <w:r>
        <w:rPr>
          <w:rFonts w:hint="eastAsia"/>
          <w:color w:val="000000"/>
          <w:kern w:val="2"/>
          <w:szCs w:val="21"/>
        </w:rPr>
        <w:t>开头，但是后面还紧跟其他某一个字符的文件的相关信息，该怎么操作呢？这时就需要用到问号来进行通配了。</w:t>
      </w:r>
    </w:p>
    <w:p>
      <w:pPr>
        <w:pStyle w:val="58"/>
        <w:rPr>
          <w:kern w:val="2"/>
        </w:rPr>
      </w:pPr>
    </w:p>
    <w:p>
      <w:pPr>
        <w:pStyle w:val="26"/>
        <w:rPr>
          <w:kern w:val="2"/>
        </w:rPr>
      </w:pPr>
      <w:r>
        <w:rPr>
          <w:kern w:val="2"/>
        </w:rPr>
        <w:t>[root@linuxprobe ~]# ls -l /dev/sda?</w:t>
      </w:r>
    </w:p>
    <w:p>
      <w:pPr>
        <w:pStyle w:val="26"/>
        <w:rPr>
          <w:kern w:val="2"/>
        </w:rPr>
      </w:pPr>
      <w:r>
        <w:rPr>
          <w:kern w:val="2"/>
        </w:rPr>
        <w:t>brw-rw----. 1 root disk 8, 1 May 4 15:55 /dev/sda1</w:t>
      </w:r>
    </w:p>
    <w:p>
      <w:pPr>
        <w:pStyle w:val="26"/>
        <w:rPr>
          <w:kern w:val="2"/>
        </w:rPr>
      </w:pPr>
      <w:r>
        <w:rPr>
          <w:kern w:val="2"/>
        </w:rPr>
        <w:t>brw-rw----. 1 root disk 8, 2 May 4 15:55 /dev/sda2</w:t>
      </w:r>
    </w:p>
    <w:p>
      <w:pPr>
        <w:pStyle w:val="59"/>
        <w:spacing w:after="90"/>
        <w:rPr>
          <w:kern w:val="2"/>
        </w:rPr>
      </w:pPr>
    </w:p>
    <w:p>
      <w:pPr>
        <w:rPr>
          <w:kern w:val="2"/>
        </w:rPr>
      </w:pPr>
      <w:r>
        <w:rPr>
          <w:rFonts w:hint="eastAsia"/>
          <w:color w:val="000000"/>
          <w:kern w:val="2"/>
          <w:szCs w:val="21"/>
        </w:rPr>
        <w:t>除了使用</w:t>
      </w:r>
      <w:r>
        <w:rPr>
          <w:color w:val="000000"/>
          <w:kern w:val="2"/>
          <w:szCs w:val="21"/>
        </w:rPr>
        <w:t>[0-9]</w:t>
      </w:r>
      <w:r>
        <w:rPr>
          <w:rFonts w:hint="eastAsia"/>
          <w:color w:val="000000"/>
          <w:kern w:val="2"/>
          <w:szCs w:val="21"/>
        </w:rPr>
        <w:t>来匹配</w:t>
      </w:r>
      <w:r>
        <w:rPr>
          <w:color w:val="000000"/>
          <w:kern w:val="2"/>
        </w:rPr>
        <w:t>0~9</w:t>
      </w:r>
      <w:r>
        <w:rPr>
          <w:rFonts w:hint="eastAsia"/>
          <w:color w:val="000000"/>
          <w:kern w:val="2"/>
        </w:rPr>
        <w:t>之间的单个数字</w:t>
      </w:r>
      <w:r>
        <w:rPr>
          <w:rFonts w:hint="eastAsia"/>
          <w:color w:val="000000"/>
          <w:kern w:val="2"/>
          <w:szCs w:val="21"/>
        </w:rPr>
        <w:t>，也可以用</w:t>
      </w:r>
      <w:r>
        <w:rPr>
          <w:color w:val="000000"/>
          <w:kern w:val="2"/>
          <w:szCs w:val="21"/>
        </w:rPr>
        <w:t>[135]</w:t>
      </w:r>
      <w:r>
        <w:rPr>
          <w:rFonts w:hint="eastAsia"/>
          <w:color w:val="000000"/>
          <w:kern w:val="2"/>
          <w:szCs w:val="21"/>
        </w:rPr>
        <w:t>这样的方式仅匹配这三个指定数字中的一个，若没有匹配到，则不会显示出来：</w:t>
      </w:r>
    </w:p>
    <w:p>
      <w:pPr>
        <w:pStyle w:val="58"/>
        <w:rPr>
          <w:kern w:val="2"/>
        </w:rPr>
      </w:pPr>
    </w:p>
    <w:p>
      <w:pPr>
        <w:pStyle w:val="26"/>
        <w:rPr>
          <w:kern w:val="2"/>
        </w:rPr>
      </w:pPr>
      <w:r>
        <w:rPr>
          <w:kern w:val="2"/>
        </w:rPr>
        <w:t>[root@linuxprobe ~]# ls -l /dev/sda[0-9]</w:t>
      </w:r>
    </w:p>
    <w:p>
      <w:pPr>
        <w:pStyle w:val="26"/>
        <w:rPr>
          <w:kern w:val="2"/>
        </w:rPr>
      </w:pPr>
      <w:r>
        <w:rPr>
          <w:kern w:val="2"/>
        </w:rPr>
        <w:t>brw-rw----. 1 root disk 8, 1 May 4 15:55 /dev/sda1</w:t>
      </w:r>
    </w:p>
    <w:p>
      <w:pPr>
        <w:pStyle w:val="26"/>
        <w:rPr>
          <w:kern w:val="2"/>
        </w:rPr>
      </w:pPr>
      <w:r>
        <w:rPr>
          <w:kern w:val="2"/>
        </w:rPr>
        <w:t>brw-rw----. 1 root disk 8, 2 May 4 15:55 /dev/sda2</w:t>
      </w:r>
    </w:p>
    <w:p>
      <w:pPr>
        <w:pStyle w:val="26"/>
        <w:rPr>
          <w:kern w:val="2"/>
        </w:rPr>
      </w:pPr>
      <w:r>
        <w:rPr>
          <w:kern w:val="2"/>
        </w:rPr>
        <w:t>[root@linuxprobe ~]# ls -l /dev/sda[135]</w:t>
      </w:r>
    </w:p>
    <w:p>
      <w:pPr>
        <w:pStyle w:val="26"/>
        <w:rPr>
          <w:kern w:val="2"/>
        </w:rPr>
      </w:pPr>
      <w:r>
        <w:rPr>
          <w:kern w:val="2"/>
        </w:rPr>
        <w:t>brw-rw----. 1 root disk 8, 1 May 4 15:55 /dev/sda1</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3.4</w:t>
            </w:r>
            <w:r>
              <w:rPr>
                <w:color w:val="000000"/>
                <w:kern w:val="2"/>
                <w:szCs w:val="21"/>
              </w:rPr>
              <w:t xml:space="preserve">  </w:t>
            </w:r>
            <w:r>
              <w:rPr>
                <w:rFonts w:hint="eastAsia"/>
                <w:color w:val="000000"/>
                <w:kern w:val="2"/>
              </w:rPr>
              <w:t>常用的转义字符</w:t>
            </w:r>
          </w:p>
        </w:tc>
      </w:tr>
    </w:tbl>
    <w:p>
      <w:pPr>
        <w:pStyle w:val="56"/>
        <w:rPr>
          <w:kern w:val="2"/>
        </w:rPr>
      </w:pPr>
    </w:p>
    <w:p>
      <w:pPr>
        <w:rPr>
          <w:kern w:val="2"/>
        </w:rPr>
      </w:pPr>
      <w:r>
        <w:rPr>
          <w:rFonts w:hint="eastAsia"/>
          <w:color w:val="000000"/>
          <w:kern w:val="2"/>
          <w:szCs w:val="21"/>
        </w:rPr>
        <w:t>为了能够更好地理解用户的表达，</w:t>
      </w:r>
      <w:r>
        <w:rPr>
          <w:color w:val="000000"/>
          <w:kern w:val="2"/>
          <w:szCs w:val="21"/>
        </w:rPr>
        <w:t>Shell</w:t>
      </w:r>
      <w:r>
        <w:rPr>
          <w:rFonts w:hint="eastAsia"/>
          <w:color w:val="000000"/>
          <w:kern w:val="2"/>
          <w:szCs w:val="21"/>
        </w:rPr>
        <w:t>解释器还提供了特别丰富的转义字符来处理输入的特殊数据。刘遄老师以近十年的工作和培训为基础，愣是用了两周时间从数十个转义字符中提炼出了</w:t>
      </w:r>
      <w:r>
        <w:rPr>
          <w:color w:val="000000"/>
          <w:kern w:val="2"/>
          <w:szCs w:val="21"/>
        </w:rPr>
        <w:t>4</w:t>
      </w:r>
      <w:r>
        <w:rPr>
          <w:rFonts w:hint="eastAsia"/>
          <w:color w:val="000000"/>
          <w:kern w:val="2"/>
          <w:szCs w:val="21"/>
        </w:rPr>
        <w:t>个最常用的转义字符！这件事情也让我深刻反省了很长时间。原本认为图书写的越厚，作者越是大牛，现在发现这种观念完全是错误的，希望读者在读完本书后能体会到刘遄老师的用心付出。</w:t>
      </w:r>
    </w:p>
    <w:p>
      <w:pPr>
        <w:rPr>
          <w:kern w:val="2"/>
        </w:rPr>
      </w:pPr>
      <w:r>
        <w:rPr>
          <w:kern w:val="2"/>
        </w:rPr>
        <w:t>4</w:t>
      </w:r>
      <w:r>
        <w:rPr>
          <w:rFonts w:hint="eastAsia"/>
          <w:kern w:val="2"/>
        </w:rPr>
        <w:t>个最常用的转义字符如下所示。</w:t>
      </w:r>
    </w:p>
    <w:p>
      <w:pPr>
        <w:pStyle w:val="34"/>
        <w:ind w:left="704" w:hanging="304"/>
        <w:rPr>
          <w:kern w:val="2"/>
        </w:rPr>
      </w:pPr>
      <w:r>
        <w:rPr>
          <w:kern w:val="2"/>
        </w:rPr>
        <w:sym w:font="Wingdings" w:char="00D8"/>
      </w:r>
      <w:r>
        <w:rPr>
          <w:kern w:val="2"/>
        </w:rPr>
        <w:tab/>
      </w:r>
      <w:r>
        <w:rPr>
          <w:rFonts w:hint="eastAsia"/>
          <w:color w:val="000000"/>
          <w:kern w:val="2"/>
          <w:szCs w:val="21"/>
        </w:rPr>
        <w:t>反斜杠（</w:t>
      </w:r>
      <w:r>
        <w:rPr>
          <w:color w:val="000000"/>
          <w:kern w:val="2"/>
          <w:szCs w:val="21"/>
        </w:rPr>
        <w:t>\</w:t>
      </w:r>
      <w:r>
        <w:rPr>
          <w:rFonts w:hint="eastAsia"/>
          <w:color w:val="000000"/>
          <w:kern w:val="2"/>
          <w:szCs w:val="21"/>
        </w:rPr>
        <w:t>）：使反斜杠后面的一个变量变为单纯的字符串。</w:t>
      </w:r>
    </w:p>
    <w:p>
      <w:pPr>
        <w:pStyle w:val="34"/>
        <w:ind w:left="704" w:hanging="304"/>
        <w:rPr>
          <w:kern w:val="2"/>
        </w:rPr>
      </w:pPr>
      <w:r>
        <w:rPr>
          <w:kern w:val="2"/>
        </w:rPr>
        <w:sym w:font="Wingdings" w:char="00D8"/>
      </w:r>
      <w:r>
        <w:rPr>
          <w:kern w:val="2"/>
        </w:rPr>
        <w:tab/>
      </w:r>
      <w:r>
        <w:rPr>
          <w:rFonts w:hint="eastAsia"/>
          <w:color w:val="000000"/>
          <w:kern w:val="2"/>
          <w:szCs w:val="21"/>
        </w:rPr>
        <w:t>单引号（</w:t>
      </w:r>
      <w:r>
        <w:rPr>
          <w:color w:val="000000"/>
          <w:kern w:val="2"/>
          <w:szCs w:val="21"/>
        </w:rPr>
        <w:t>''</w:t>
      </w:r>
      <w:r>
        <w:rPr>
          <w:rFonts w:hint="eastAsia"/>
          <w:color w:val="000000"/>
          <w:kern w:val="2"/>
          <w:szCs w:val="21"/>
        </w:rPr>
        <w:t>）：转义其中所有的变量为单纯的字符串。</w:t>
      </w:r>
    </w:p>
    <w:p>
      <w:pPr>
        <w:pStyle w:val="34"/>
        <w:ind w:left="704" w:hanging="304"/>
        <w:rPr>
          <w:kern w:val="2"/>
        </w:rPr>
      </w:pPr>
      <w:r>
        <w:rPr>
          <w:kern w:val="2"/>
        </w:rPr>
        <w:sym w:font="Wingdings" w:char="00D8"/>
      </w:r>
      <w:r>
        <w:rPr>
          <w:kern w:val="2"/>
        </w:rPr>
        <w:tab/>
      </w:r>
      <w:r>
        <w:rPr>
          <w:rFonts w:hint="eastAsia"/>
          <w:color w:val="000000"/>
          <w:kern w:val="2"/>
          <w:szCs w:val="21"/>
        </w:rPr>
        <w:t>双引号（</w:t>
      </w:r>
      <w:r>
        <w:rPr>
          <w:color w:val="000000"/>
          <w:kern w:val="2"/>
          <w:szCs w:val="21"/>
        </w:rPr>
        <w:t>""</w:t>
      </w:r>
      <w:r>
        <w:rPr>
          <w:rFonts w:hint="eastAsia"/>
          <w:color w:val="000000"/>
          <w:kern w:val="2"/>
          <w:szCs w:val="21"/>
        </w:rPr>
        <w:t>）：保留其中的变量属性，不进行转义处理。</w:t>
      </w:r>
    </w:p>
    <w:p>
      <w:pPr>
        <w:pStyle w:val="34"/>
        <w:ind w:left="704" w:hanging="304"/>
        <w:rPr>
          <w:kern w:val="2"/>
        </w:rPr>
      </w:pPr>
      <w:r>
        <w:rPr>
          <w:kern w:val="2"/>
        </w:rPr>
        <w:sym w:font="Wingdings" w:char="00D8"/>
      </w:r>
      <w:r>
        <w:rPr>
          <w:kern w:val="2"/>
        </w:rPr>
        <w:tab/>
      </w:r>
      <w:r>
        <w:rPr>
          <w:rFonts w:hint="eastAsia"/>
          <w:color w:val="000000"/>
          <w:kern w:val="2"/>
          <w:szCs w:val="21"/>
        </w:rPr>
        <w:t>反引号（</w:t>
      </w:r>
      <w:r>
        <w:rPr>
          <w:color w:val="000000"/>
          <w:kern w:val="2"/>
          <w:szCs w:val="21"/>
        </w:rPr>
        <w:t>``</w:t>
      </w:r>
      <w:r>
        <w:rPr>
          <w:rFonts w:hint="eastAsia"/>
          <w:color w:val="000000"/>
          <w:kern w:val="2"/>
          <w:szCs w:val="21"/>
        </w:rPr>
        <w:t>）：把其中的命令执行后返回结果。</w:t>
      </w:r>
    </w:p>
    <w:p>
      <w:pPr>
        <w:rPr>
          <w:kern w:val="2"/>
        </w:rPr>
      </w:pPr>
      <w:r>
        <w:rPr>
          <w:rFonts w:hint="eastAsia"/>
          <w:color w:val="000000"/>
          <w:kern w:val="2"/>
          <w:szCs w:val="21"/>
        </w:rPr>
        <w:t>我们先定义一个名为</w:t>
      </w:r>
      <w:r>
        <w:rPr>
          <w:color w:val="000000"/>
          <w:kern w:val="2"/>
          <w:szCs w:val="21"/>
        </w:rPr>
        <w:t>PRICE</w:t>
      </w:r>
      <w:r>
        <w:rPr>
          <w:rFonts w:hint="eastAsia"/>
          <w:color w:val="000000"/>
          <w:kern w:val="2"/>
          <w:szCs w:val="21"/>
        </w:rPr>
        <w:t>的变量并赋值为</w:t>
      </w:r>
      <w:r>
        <w:rPr>
          <w:color w:val="000000"/>
          <w:kern w:val="2"/>
          <w:szCs w:val="21"/>
        </w:rPr>
        <w:t>5</w:t>
      </w:r>
      <w:r>
        <w:rPr>
          <w:rFonts w:hint="eastAsia"/>
          <w:color w:val="000000"/>
          <w:kern w:val="2"/>
          <w:szCs w:val="21"/>
        </w:rPr>
        <w:t>，然后输出以双引号括起来的字符串与变量信息：</w:t>
      </w:r>
      <w:r>
        <w:rPr>
          <w:color w:val="000000"/>
          <w:kern w:val="2"/>
          <w:szCs w:val="21"/>
        </w:rPr>
        <w:t xml:space="preserve"> </w:t>
      </w:r>
    </w:p>
    <w:p>
      <w:pPr>
        <w:pStyle w:val="58"/>
        <w:rPr>
          <w:kern w:val="2"/>
        </w:rPr>
      </w:pPr>
    </w:p>
    <w:p>
      <w:pPr>
        <w:pStyle w:val="26"/>
        <w:rPr>
          <w:kern w:val="2"/>
        </w:rPr>
      </w:pPr>
      <w:r>
        <w:rPr>
          <w:kern w:val="2"/>
        </w:rPr>
        <w:t>[root@linuxprobe ~]# PRICE=5</w:t>
      </w:r>
    </w:p>
    <w:p>
      <w:pPr>
        <w:pStyle w:val="26"/>
        <w:rPr>
          <w:kern w:val="2"/>
        </w:rPr>
      </w:pPr>
      <w:r>
        <w:rPr>
          <w:kern w:val="2"/>
        </w:rPr>
        <w:t>[root@linuxprobe ~]# echo "Price is $PRICE"</w:t>
      </w:r>
    </w:p>
    <w:p>
      <w:pPr>
        <w:pStyle w:val="26"/>
        <w:rPr>
          <w:kern w:val="2"/>
        </w:rPr>
      </w:pPr>
      <w:r>
        <w:rPr>
          <w:kern w:val="2"/>
        </w:rPr>
        <w:t>Price is 5</w:t>
      </w:r>
    </w:p>
    <w:p>
      <w:pPr>
        <w:pStyle w:val="59"/>
        <w:spacing w:after="90"/>
        <w:rPr>
          <w:kern w:val="2"/>
        </w:rPr>
      </w:pPr>
    </w:p>
    <w:p>
      <w:pPr>
        <w:rPr>
          <w:kern w:val="2"/>
        </w:rPr>
      </w:pPr>
      <w:r>
        <w:rPr>
          <w:rFonts w:hint="eastAsia"/>
          <w:color w:val="000000"/>
          <w:kern w:val="2"/>
          <w:szCs w:val="21"/>
        </w:rPr>
        <w:t>接下来，我们希望能够输出“</w:t>
      </w:r>
      <w:r>
        <w:rPr>
          <w:color w:val="000000"/>
          <w:kern w:val="2"/>
          <w:szCs w:val="21"/>
        </w:rPr>
        <w:t>Price is $5</w:t>
      </w:r>
      <w:r>
        <w:rPr>
          <w:rFonts w:hint="eastAsia"/>
          <w:color w:val="000000"/>
          <w:kern w:val="2"/>
          <w:szCs w:val="21"/>
        </w:rPr>
        <w:t>”，即价格是</w:t>
      </w:r>
      <w:r>
        <w:rPr>
          <w:color w:val="000000"/>
          <w:kern w:val="2"/>
          <w:szCs w:val="21"/>
        </w:rPr>
        <w:t>5</w:t>
      </w:r>
      <w:r>
        <w:rPr>
          <w:rFonts w:hint="eastAsia"/>
          <w:color w:val="000000"/>
          <w:kern w:val="2"/>
          <w:szCs w:val="21"/>
        </w:rPr>
        <w:t>美元的字符串内容，但碰巧美元符号与变量提取符号合并后的</w:t>
      </w:r>
      <w:r>
        <w:rPr>
          <w:color w:val="000000"/>
          <w:kern w:val="2"/>
          <w:szCs w:val="21"/>
        </w:rPr>
        <w:t>$$</w:t>
      </w:r>
      <w:r>
        <w:rPr>
          <w:rFonts w:hint="eastAsia"/>
          <w:color w:val="000000"/>
          <w:kern w:val="2"/>
          <w:szCs w:val="21"/>
        </w:rPr>
        <w:t>作用是显示当前程序的进程</w:t>
      </w:r>
      <w:r>
        <w:rPr>
          <w:color w:val="000000"/>
          <w:kern w:val="2"/>
          <w:szCs w:val="21"/>
        </w:rPr>
        <w:t>ID</w:t>
      </w:r>
      <w:r>
        <w:rPr>
          <w:rFonts w:hint="eastAsia"/>
          <w:color w:val="000000"/>
          <w:kern w:val="2"/>
          <w:szCs w:val="21"/>
        </w:rPr>
        <w:t>号码，于是命令执行后输出的内容并不是我们所预期的：</w:t>
      </w:r>
    </w:p>
    <w:p>
      <w:pPr>
        <w:pStyle w:val="58"/>
        <w:rPr>
          <w:kern w:val="2"/>
        </w:rPr>
      </w:pPr>
    </w:p>
    <w:p>
      <w:pPr>
        <w:pStyle w:val="26"/>
        <w:rPr>
          <w:kern w:val="2"/>
        </w:rPr>
      </w:pPr>
      <w:r>
        <w:rPr>
          <w:kern w:val="2"/>
        </w:rPr>
        <w:t>[root@linuxprobe ~]# echo "Price is $$PRICE"</w:t>
      </w:r>
    </w:p>
    <w:p>
      <w:pPr>
        <w:pStyle w:val="26"/>
        <w:rPr>
          <w:kern w:val="2"/>
        </w:rPr>
      </w:pPr>
      <w:r>
        <w:rPr>
          <w:kern w:val="2"/>
        </w:rPr>
        <w:t>Price is 3767PRICE</w:t>
      </w:r>
    </w:p>
    <w:p>
      <w:pPr>
        <w:pStyle w:val="59"/>
        <w:spacing w:after="90"/>
        <w:rPr>
          <w:kern w:val="2"/>
        </w:rPr>
      </w:pPr>
    </w:p>
    <w:p>
      <w:pPr>
        <w:rPr>
          <w:kern w:val="2"/>
        </w:rPr>
      </w:pPr>
      <w:r>
        <w:rPr>
          <w:rFonts w:hint="eastAsia"/>
          <w:color w:val="000000"/>
          <w:kern w:val="2"/>
          <w:szCs w:val="21"/>
        </w:rPr>
        <w:t>要想让第一个“</w:t>
      </w:r>
      <w:r>
        <w:rPr>
          <w:color w:val="000000"/>
          <w:kern w:val="2"/>
          <w:szCs w:val="21"/>
        </w:rPr>
        <w:t>$</w:t>
      </w:r>
      <w:r>
        <w:rPr>
          <w:rFonts w:hint="eastAsia"/>
          <w:color w:val="000000"/>
          <w:kern w:val="2"/>
          <w:szCs w:val="21"/>
        </w:rPr>
        <w:t>”乖乖地作为美元符号，那么就需要使用反斜杠（</w:t>
      </w:r>
      <w:r>
        <w:rPr>
          <w:color w:val="000000"/>
          <w:kern w:val="2"/>
          <w:szCs w:val="21"/>
        </w:rPr>
        <w:t>\</w:t>
      </w:r>
      <w:r>
        <w:rPr>
          <w:rFonts w:hint="eastAsia"/>
          <w:color w:val="000000"/>
          <w:kern w:val="2"/>
          <w:szCs w:val="21"/>
        </w:rPr>
        <w:t>）来进行转义，将这个命令提取符转义成单纯的文本，去除其特殊功能。</w:t>
      </w:r>
    </w:p>
    <w:p>
      <w:pPr>
        <w:pStyle w:val="58"/>
        <w:rPr>
          <w:kern w:val="2"/>
        </w:rPr>
      </w:pPr>
    </w:p>
    <w:p>
      <w:pPr>
        <w:pStyle w:val="26"/>
        <w:rPr>
          <w:kern w:val="2"/>
        </w:rPr>
      </w:pPr>
      <w:r>
        <w:rPr>
          <w:kern w:val="2"/>
        </w:rPr>
        <w:t>[root@linuxprobe ~]# echo "Price is </w:t>
      </w:r>
      <w:r>
        <w:rPr>
          <w:b/>
          <w:bCs/>
          <w:kern w:val="2"/>
        </w:rPr>
        <w:t>\</w:t>
      </w:r>
      <w:r>
        <w:rPr>
          <w:kern w:val="2"/>
        </w:rPr>
        <w:t>$$PRICE"</w:t>
      </w:r>
    </w:p>
    <w:p>
      <w:pPr>
        <w:pStyle w:val="26"/>
        <w:rPr>
          <w:strike/>
          <w:kern w:val="2"/>
        </w:rPr>
      </w:pPr>
      <w:r>
        <w:rPr>
          <w:kern w:val="2"/>
        </w:rPr>
        <w:t>Price is $5</w:t>
      </w:r>
    </w:p>
    <w:p>
      <w:pPr>
        <w:pStyle w:val="59"/>
        <w:spacing w:after="90"/>
        <w:rPr>
          <w:kern w:val="2"/>
        </w:rPr>
      </w:pPr>
    </w:p>
    <w:p>
      <w:pPr>
        <w:rPr>
          <w:kern w:val="2"/>
        </w:rPr>
      </w:pPr>
      <w:r>
        <w:rPr>
          <w:rFonts w:hint="eastAsia"/>
          <w:color w:val="000000"/>
          <w:kern w:val="2"/>
          <w:szCs w:val="21"/>
        </w:rPr>
        <w:t>而如果只需要某个命令的输出值时，可以像</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这样，将命令用反引号括起来，达到预期的效果。例如，将反引号与</w:t>
      </w:r>
      <w:r>
        <w:rPr>
          <w:color w:val="000000"/>
          <w:kern w:val="2"/>
          <w:szCs w:val="21"/>
        </w:rPr>
        <w:t>uname -a</w:t>
      </w:r>
      <w:r>
        <w:rPr>
          <w:rFonts w:hint="eastAsia"/>
          <w:color w:val="000000"/>
          <w:kern w:val="2"/>
          <w:szCs w:val="21"/>
        </w:rPr>
        <w:t>命令结合，然后使用</w:t>
      </w:r>
      <w:r>
        <w:rPr>
          <w:color w:val="000000"/>
          <w:kern w:val="2"/>
          <w:szCs w:val="21"/>
        </w:rPr>
        <w:t>echo</w:t>
      </w:r>
      <w:r>
        <w:rPr>
          <w:rFonts w:hint="eastAsia"/>
          <w:color w:val="000000"/>
          <w:kern w:val="2"/>
          <w:szCs w:val="21"/>
        </w:rPr>
        <w:t>命令来查看本机的</w:t>
      </w:r>
      <w:r>
        <w:rPr>
          <w:color w:val="000000"/>
          <w:kern w:val="2"/>
          <w:szCs w:val="21"/>
        </w:rPr>
        <w:t>Linux</w:t>
      </w:r>
      <w:r>
        <w:rPr>
          <w:rFonts w:hint="eastAsia"/>
          <w:color w:val="000000"/>
          <w:kern w:val="2"/>
          <w:szCs w:val="21"/>
        </w:rPr>
        <w:t>版本和内核信息：</w:t>
      </w:r>
    </w:p>
    <w:p>
      <w:pPr>
        <w:pStyle w:val="58"/>
        <w:rPr>
          <w:kern w:val="2"/>
        </w:rPr>
      </w:pPr>
    </w:p>
    <w:p>
      <w:pPr>
        <w:pStyle w:val="26"/>
        <w:rPr>
          <w:kern w:val="2"/>
        </w:rPr>
      </w:pPr>
      <w:r>
        <w:rPr>
          <w:kern w:val="2"/>
        </w:rPr>
        <w:t>[root@linuxprobe ~]# echo `uname -a`</w:t>
      </w:r>
    </w:p>
    <w:p>
      <w:pPr>
        <w:pStyle w:val="26"/>
        <w:rPr>
          <w:kern w:val="2"/>
        </w:rPr>
      </w:pPr>
      <w:r>
        <w:rPr>
          <w:kern w:val="2"/>
        </w:rPr>
        <w:t>Linux linuxprobe.com 3.10.0-123.el7.x86</w:t>
      </w:r>
      <w:r>
        <w:rPr>
          <w:rFonts w:ascii="宋体"/>
          <w:kern w:val="2"/>
        </w:rPr>
        <w:t>_</w:t>
      </w:r>
      <w:r>
        <w:rPr>
          <w:kern w:val="2"/>
        </w:rPr>
        <w:t>64 #1 SMP Mon May 5 11:16:57 EDT 2017 </w:t>
      </w:r>
    </w:p>
    <w:p>
      <w:pPr>
        <w:pStyle w:val="26"/>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3.5</w:t>
            </w:r>
            <w:r>
              <w:rPr>
                <w:color w:val="000000"/>
                <w:kern w:val="2"/>
                <w:szCs w:val="21"/>
              </w:rPr>
              <w:t xml:space="preserve">  </w:t>
            </w:r>
            <w:r>
              <w:rPr>
                <w:rFonts w:hint="eastAsia"/>
                <w:color w:val="000000"/>
                <w:kern w:val="2"/>
              </w:rPr>
              <w:t>重要的环境变量</w:t>
            </w:r>
          </w:p>
        </w:tc>
      </w:tr>
    </w:tbl>
    <w:p>
      <w:pPr>
        <w:pStyle w:val="56"/>
        <w:rPr>
          <w:kern w:val="2"/>
        </w:rPr>
      </w:pPr>
    </w:p>
    <w:p>
      <w:pPr>
        <w:rPr>
          <w:kern w:val="2"/>
        </w:rPr>
      </w:pPr>
      <w:r>
        <w:rPr>
          <w:rFonts w:hint="eastAsia"/>
          <w:color w:val="000000"/>
          <w:kern w:val="2"/>
          <w:szCs w:val="21"/>
        </w:rPr>
        <w:t>变量是计算机系统用于保存可变值的数据类型。在</w:t>
      </w:r>
      <w:r>
        <w:rPr>
          <w:color w:val="000000"/>
          <w:kern w:val="2"/>
          <w:szCs w:val="21"/>
        </w:rPr>
        <w:t>Linux</w:t>
      </w:r>
      <w:r>
        <w:rPr>
          <w:rFonts w:hint="eastAsia"/>
          <w:color w:val="000000"/>
          <w:kern w:val="2"/>
          <w:szCs w:val="21"/>
        </w:rPr>
        <w:t>系统中，变量名称一般都是大写的，这是一种约定俗成的规范。我们可以直接通过变量名称来提取到对应的变量值。</w:t>
      </w:r>
      <w:r>
        <w:rPr>
          <w:color w:val="000000"/>
          <w:kern w:val="2"/>
          <w:szCs w:val="21"/>
        </w:rPr>
        <w:t>Linux</w:t>
      </w:r>
      <w:r>
        <w:rPr>
          <w:rFonts w:hint="eastAsia"/>
          <w:color w:val="000000"/>
          <w:kern w:val="2"/>
          <w:szCs w:val="21"/>
        </w:rPr>
        <w:t>系统中的环境变量是用来定义系统运行环境的一些参数，比如每个用户不同的家目录、邮件存放位置等。</w:t>
      </w:r>
    </w:p>
    <w:p>
      <w:pPr>
        <w:rPr>
          <w:kern w:val="2"/>
        </w:rPr>
      </w:pPr>
      <w:r>
        <w:rPr>
          <w:rFonts w:hint="eastAsia"/>
          <w:kern w:val="2"/>
        </w:rPr>
        <w:t>细心的读者应该发现了，本节和上一节的标题名都分别加了形容词</w:t>
      </w:r>
      <w:r>
        <w:rPr>
          <w:rFonts w:hint="eastAsia"/>
          <w:w w:val="200"/>
          <w:kern w:val="2"/>
        </w:rPr>
        <w:t>—</w:t>
      </w:r>
      <w:r>
        <w:rPr>
          <w:rFonts w:hint="eastAsia"/>
          <w:kern w:val="2"/>
        </w:rPr>
        <w:t>重要的、常见的。原因其实不言而喻</w:t>
      </w:r>
      <w:r>
        <w:rPr>
          <w:rFonts w:hint="eastAsia"/>
          <w:w w:val="200"/>
          <w:kern w:val="2"/>
        </w:rPr>
        <w:t>—</w:t>
      </w:r>
      <w:r>
        <w:rPr>
          <w:rFonts w:hint="eastAsia"/>
          <w:kern w:val="2"/>
        </w:rPr>
        <w:t>要想让</w:t>
      </w:r>
      <w:r>
        <w:rPr>
          <w:kern w:val="2"/>
        </w:rPr>
        <w:t>Linux</w:t>
      </w:r>
      <w:r>
        <w:rPr>
          <w:rFonts w:hint="eastAsia"/>
          <w:kern w:val="2"/>
        </w:rPr>
        <w:t>系统能够正常运行并且为用户提供服务，需要数百个环境变量来协同工作，我们没有必要逐一查看、学习每一个变量，而是应该在有限的篇幅中精讲最重要的内容。</w:t>
      </w:r>
    </w:p>
    <w:p>
      <w:pPr>
        <w:rPr>
          <w:kern w:val="2"/>
        </w:rPr>
      </w:pPr>
      <w:r>
        <w:rPr>
          <w:rFonts w:hint="eastAsia"/>
          <w:kern w:val="2"/>
        </w:rPr>
        <w:t>为了通过环境变量帮助</w:t>
      </w:r>
      <w:r>
        <w:rPr>
          <w:kern w:val="2"/>
        </w:rPr>
        <w:t>Linux</w:t>
      </w:r>
      <w:r>
        <w:rPr>
          <w:rFonts w:hint="eastAsia"/>
          <w:kern w:val="2"/>
        </w:rPr>
        <w:t>系统构建起能够为用户提供服务的工作运行环境，需要数百个变量协同工作才能完成。您当然没有必要去把每一个变量都看一遍，而应该在最宝贵的书籍中为读者精讲最重要的内容。为了更好地帮助大家理解变量的作用，刘遄老师给大家举个例子。前文中曾经讲到，在</w:t>
      </w:r>
      <w:r>
        <w:rPr>
          <w:kern w:val="2"/>
        </w:rPr>
        <w:t>Linux</w:t>
      </w:r>
      <w:r>
        <w:rPr>
          <w:rFonts w:hint="eastAsia"/>
          <w:kern w:val="2"/>
        </w:rPr>
        <w:t>系统中一切都是文件，</w:t>
      </w:r>
      <w:r>
        <w:rPr>
          <w:kern w:val="2"/>
        </w:rPr>
        <w:t>Linux</w:t>
      </w:r>
      <w:r>
        <w:rPr>
          <w:rFonts w:hint="eastAsia"/>
          <w:kern w:val="2"/>
        </w:rPr>
        <w:t>命令也不例外。那么，在用户执行了一条命令之后，</w:t>
      </w:r>
      <w:r>
        <w:rPr>
          <w:kern w:val="2"/>
        </w:rPr>
        <w:t>Linux</w:t>
      </w:r>
      <w:r>
        <w:rPr>
          <w:rFonts w:hint="eastAsia"/>
          <w:kern w:val="2"/>
        </w:rPr>
        <w:t>系统中到底发生了什么事情呢？简单来说，命令在</w:t>
      </w:r>
      <w:r>
        <w:rPr>
          <w:kern w:val="2"/>
        </w:rPr>
        <w:t>Linux</w:t>
      </w:r>
      <w:r>
        <w:rPr>
          <w:rFonts w:hint="eastAsia"/>
          <w:kern w:val="2"/>
        </w:rPr>
        <w:t>中的执行分为</w:t>
      </w:r>
      <w:r>
        <w:rPr>
          <w:kern w:val="2"/>
        </w:rPr>
        <w:t>4</w:t>
      </w:r>
      <w:r>
        <w:rPr>
          <w:rFonts w:hint="eastAsia"/>
          <w:kern w:val="2"/>
        </w:rPr>
        <w:t>个步骤。</w:t>
      </w:r>
    </w:p>
    <w:p>
      <w:pPr>
        <w:rPr>
          <w:kern w:val="2"/>
        </w:rPr>
      </w:pPr>
      <w:r>
        <w:rPr>
          <w:rStyle w:val="18"/>
          <w:rFonts w:hint="eastAsia"/>
          <w:kern w:val="2"/>
        </w:rPr>
        <w:t>第1步</w:t>
      </w:r>
      <w:r>
        <w:rPr>
          <w:rFonts w:hint="eastAsia"/>
          <w:kern w:val="2"/>
        </w:rPr>
        <w:t>：判断用户是否以绝对路径或相对路径的方式输入命令（如</w:t>
      </w:r>
      <w:r>
        <w:rPr>
          <w:kern w:val="2"/>
        </w:rPr>
        <w:t>/bin/ls</w:t>
      </w:r>
      <w:r>
        <w:rPr>
          <w:rFonts w:hint="eastAsia"/>
          <w:kern w:val="2"/>
        </w:rPr>
        <w:t>），如果是的话则直接执行。</w:t>
      </w:r>
    </w:p>
    <w:p>
      <w:pPr>
        <w:rPr>
          <w:spacing w:val="4"/>
          <w:kern w:val="2"/>
        </w:rPr>
      </w:pPr>
      <w:r>
        <w:rPr>
          <w:rStyle w:val="18"/>
          <w:rFonts w:hint="eastAsia"/>
          <w:kern w:val="2"/>
        </w:rPr>
        <w:t>第2步</w:t>
      </w:r>
      <w:r>
        <w:rPr>
          <w:rFonts w:hint="eastAsia"/>
          <w:spacing w:val="4"/>
          <w:kern w:val="2"/>
        </w:rPr>
        <w:t>：</w:t>
      </w:r>
      <w:r>
        <w:rPr>
          <w:spacing w:val="4"/>
          <w:kern w:val="2"/>
        </w:rPr>
        <w:t>Linux</w:t>
      </w:r>
      <w:r>
        <w:rPr>
          <w:rFonts w:hint="eastAsia"/>
          <w:spacing w:val="4"/>
          <w:kern w:val="2"/>
        </w:rPr>
        <w:t>系统检查用户输入的命令是否为“别名命令”，即用一个自定义的命令名称来替换原本的命令名称。可以用</w:t>
      </w:r>
      <w:r>
        <w:rPr>
          <w:spacing w:val="4"/>
          <w:kern w:val="2"/>
        </w:rPr>
        <w:t>alias</w:t>
      </w:r>
      <w:r>
        <w:rPr>
          <w:rFonts w:hint="eastAsia"/>
          <w:spacing w:val="4"/>
          <w:kern w:val="2"/>
        </w:rPr>
        <w:t>命令来创建一个属于自己的命令别名，格式为“</w:t>
      </w:r>
      <w:r>
        <w:rPr>
          <w:spacing w:val="4"/>
          <w:kern w:val="2"/>
        </w:rPr>
        <w:t xml:space="preserve">alias </w:t>
      </w:r>
      <w:r>
        <w:rPr>
          <w:rFonts w:hint="eastAsia"/>
          <w:spacing w:val="4"/>
          <w:kern w:val="2"/>
        </w:rPr>
        <w:t>别名</w:t>
      </w:r>
      <w:r>
        <w:rPr>
          <w:spacing w:val="4"/>
          <w:kern w:val="2"/>
        </w:rPr>
        <w:t>=</w:t>
      </w:r>
      <w:r>
        <w:rPr>
          <w:rFonts w:hint="eastAsia"/>
          <w:spacing w:val="4"/>
          <w:kern w:val="2"/>
        </w:rPr>
        <w:t>命令”。若要取消一个命令别名，则是用</w:t>
      </w:r>
      <w:r>
        <w:rPr>
          <w:spacing w:val="4"/>
          <w:kern w:val="2"/>
        </w:rPr>
        <w:t>unalias</w:t>
      </w:r>
      <w:r>
        <w:rPr>
          <w:rFonts w:hint="eastAsia"/>
          <w:spacing w:val="4"/>
          <w:kern w:val="2"/>
        </w:rPr>
        <w:t>命令，格式为“</w:t>
      </w:r>
      <w:r>
        <w:rPr>
          <w:spacing w:val="4"/>
          <w:kern w:val="2"/>
        </w:rPr>
        <w:t xml:space="preserve">unalias </w:t>
      </w:r>
      <w:r>
        <w:rPr>
          <w:rFonts w:hint="eastAsia"/>
          <w:spacing w:val="4"/>
          <w:kern w:val="2"/>
        </w:rPr>
        <w:t>别名”。我们之前在使用</w:t>
      </w:r>
      <w:r>
        <w:rPr>
          <w:spacing w:val="4"/>
          <w:kern w:val="2"/>
        </w:rPr>
        <w:t>rm</w:t>
      </w:r>
      <w:r>
        <w:rPr>
          <w:rFonts w:hint="eastAsia"/>
          <w:spacing w:val="4"/>
          <w:kern w:val="2"/>
        </w:rPr>
        <w:t>命令删除文件时，</w:t>
      </w:r>
      <w:r>
        <w:rPr>
          <w:spacing w:val="4"/>
          <w:kern w:val="2"/>
        </w:rPr>
        <w:t>Linux</w:t>
      </w:r>
      <w:r>
        <w:rPr>
          <w:rFonts w:hint="eastAsia"/>
          <w:spacing w:val="4"/>
          <w:kern w:val="2"/>
        </w:rPr>
        <w:t>系统都会要求我们再确认是否执行删除操作，其实这就是</w:t>
      </w:r>
      <w:r>
        <w:rPr>
          <w:spacing w:val="4"/>
          <w:kern w:val="2"/>
        </w:rPr>
        <w:t>Linux</w:t>
      </w:r>
      <w:r>
        <w:rPr>
          <w:rFonts w:hint="eastAsia"/>
          <w:spacing w:val="4"/>
          <w:kern w:val="2"/>
        </w:rPr>
        <w:t>系统为了防止用户误删除文件而特意设置的</w:t>
      </w:r>
      <w:r>
        <w:rPr>
          <w:spacing w:val="4"/>
          <w:kern w:val="2"/>
        </w:rPr>
        <w:t>rm</w:t>
      </w:r>
      <w:r>
        <w:rPr>
          <w:rFonts w:hint="eastAsia"/>
          <w:spacing w:val="4"/>
          <w:kern w:val="2"/>
        </w:rPr>
        <w:t>别名命令，接下来我们把它取消掉：</w:t>
      </w:r>
    </w:p>
    <w:p>
      <w:pPr>
        <w:pStyle w:val="58"/>
        <w:rPr>
          <w:kern w:val="2"/>
        </w:rPr>
      </w:pPr>
    </w:p>
    <w:p>
      <w:pPr>
        <w:pStyle w:val="26"/>
        <w:rPr>
          <w:kern w:val="2"/>
        </w:rPr>
      </w:pPr>
      <w:r>
        <w:rPr>
          <w:kern w:val="2"/>
        </w:rPr>
        <w:t>[root@linuxprobe ~]# ls</w:t>
      </w:r>
    </w:p>
    <w:p>
      <w:pPr>
        <w:pStyle w:val="26"/>
        <w:rPr>
          <w:kern w:val="2"/>
        </w:rPr>
      </w:pPr>
      <w:r>
        <w:rPr>
          <w:kern w:val="2"/>
        </w:rPr>
        <w:t>anaconda-ks.cfg Documents initial-setup-ks.cfg Pictures Templates</w:t>
      </w:r>
    </w:p>
    <w:p>
      <w:pPr>
        <w:pStyle w:val="26"/>
        <w:rPr>
          <w:kern w:val="2"/>
        </w:rPr>
      </w:pPr>
      <w:r>
        <w:rPr>
          <w:kern w:val="2"/>
        </w:rPr>
        <w:t>Desktop Downloads Music Public Videos</w:t>
      </w:r>
    </w:p>
    <w:p>
      <w:pPr>
        <w:pStyle w:val="26"/>
        <w:rPr>
          <w:kern w:val="2"/>
        </w:rPr>
      </w:pPr>
      <w:r>
        <w:rPr>
          <w:kern w:val="2"/>
        </w:rPr>
        <w:t>[root@linuxprobe ~]# rm anaconda-ks.cfg </w:t>
      </w:r>
    </w:p>
    <w:p>
      <w:pPr>
        <w:pStyle w:val="26"/>
        <w:rPr>
          <w:kern w:val="2"/>
        </w:rPr>
      </w:pPr>
      <w:r>
        <w:rPr>
          <w:kern w:val="2"/>
        </w:rPr>
        <w:t>rm: remove regular file ‘anaconda-ks.cfg’? y</w:t>
      </w:r>
    </w:p>
    <w:p>
      <w:pPr>
        <w:pStyle w:val="26"/>
        <w:rPr>
          <w:kern w:val="2"/>
        </w:rPr>
      </w:pPr>
      <w:r>
        <w:rPr>
          <w:kern w:val="2"/>
        </w:rPr>
        <w:t>[root@linuxprobe~]# alias rm</w:t>
      </w:r>
    </w:p>
    <w:p>
      <w:pPr>
        <w:pStyle w:val="26"/>
        <w:rPr>
          <w:kern w:val="2"/>
        </w:rPr>
      </w:pPr>
      <w:r>
        <w:rPr>
          <w:kern w:val="2"/>
        </w:rPr>
        <w:t>alias rm='rm -i'</w:t>
      </w:r>
    </w:p>
    <w:p>
      <w:pPr>
        <w:pStyle w:val="26"/>
        <w:rPr>
          <w:kern w:val="2"/>
        </w:rPr>
      </w:pPr>
      <w:r>
        <w:rPr>
          <w:kern w:val="2"/>
        </w:rPr>
        <w:t>[root@linuxprobe ~]# unalias rm</w:t>
      </w:r>
    </w:p>
    <w:p>
      <w:pPr>
        <w:pStyle w:val="26"/>
        <w:rPr>
          <w:kern w:val="2"/>
        </w:rPr>
      </w:pPr>
      <w:r>
        <w:rPr>
          <w:kern w:val="2"/>
        </w:rPr>
        <w:t>[root@linuxprobe ~]# rm initial-setup-ks.cfg </w:t>
      </w:r>
    </w:p>
    <w:p>
      <w:pPr>
        <w:pStyle w:val="26"/>
        <w:rPr>
          <w:kern w:val="2"/>
        </w:rPr>
      </w:pPr>
      <w:r>
        <w:rPr>
          <w:kern w:val="2"/>
        </w:rPr>
        <w:t>[root@linuxprobe ~]#</w:t>
      </w:r>
    </w:p>
    <w:p>
      <w:pPr>
        <w:pStyle w:val="59"/>
        <w:spacing w:after="90"/>
        <w:rPr>
          <w:kern w:val="2"/>
        </w:rPr>
      </w:pPr>
    </w:p>
    <w:p>
      <w:pPr>
        <w:rPr>
          <w:kern w:val="2"/>
        </w:rPr>
      </w:pPr>
      <w:r>
        <w:rPr>
          <w:rStyle w:val="18"/>
          <w:rFonts w:hint="eastAsia"/>
          <w:kern w:val="2"/>
        </w:rPr>
        <w:t>第3步</w:t>
      </w:r>
      <w:r>
        <w:rPr>
          <w:rFonts w:hint="eastAsia"/>
          <w:color w:val="000000"/>
          <w:kern w:val="2"/>
          <w:szCs w:val="21"/>
        </w:rPr>
        <w:t>：</w:t>
      </w:r>
      <w:r>
        <w:rPr>
          <w:color w:val="000000"/>
          <w:kern w:val="2"/>
          <w:szCs w:val="21"/>
        </w:rPr>
        <w:t>Bash</w:t>
      </w:r>
      <w:r>
        <w:rPr>
          <w:rFonts w:hint="eastAsia"/>
          <w:color w:val="000000"/>
          <w:kern w:val="2"/>
          <w:szCs w:val="21"/>
        </w:rPr>
        <w:t>解释器判断用户输入的是内部命令还是外部命令。内部命令是解释器内部的指令，会被直接执行；而用户在绝大部分时间输入的是外部命令，这些命令交由步骤</w:t>
      </w:r>
      <w:r>
        <w:rPr>
          <w:color w:val="000000"/>
          <w:kern w:val="2"/>
          <w:szCs w:val="21"/>
        </w:rPr>
        <w:t>4</w:t>
      </w:r>
      <w:r>
        <w:rPr>
          <w:rFonts w:hint="eastAsia"/>
          <w:color w:val="000000"/>
          <w:kern w:val="2"/>
          <w:szCs w:val="21"/>
        </w:rPr>
        <w:t>继续处理。可以使用“</w:t>
      </w:r>
      <w:r>
        <w:rPr>
          <w:color w:val="000000"/>
          <w:kern w:val="2"/>
          <w:szCs w:val="21"/>
        </w:rPr>
        <w:t>type</w:t>
      </w:r>
      <w:r>
        <w:rPr>
          <w:rFonts w:hint="eastAsia"/>
          <w:color w:val="000000"/>
          <w:kern w:val="2"/>
          <w:szCs w:val="21"/>
        </w:rPr>
        <w:t>命令名称”来判断用户输入的命令是内部命令还是外部命令。</w:t>
      </w:r>
    </w:p>
    <w:p>
      <w:pPr>
        <w:rPr>
          <w:kern w:val="2"/>
        </w:rPr>
      </w:pPr>
      <w:r>
        <w:rPr>
          <w:rStyle w:val="18"/>
          <w:rFonts w:hint="eastAsia"/>
          <w:spacing w:val="-6"/>
          <w:kern w:val="2"/>
        </w:rPr>
        <w:t>第4步</w:t>
      </w:r>
      <w:r>
        <w:rPr>
          <w:rFonts w:hint="eastAsia"/>
          <w:spacing w:val="-6"/>
          <w:kern w:val="2"/>
        </w:rPr>
        <w:t>：系统在多个路径中查找用户输入的命令文件，而定义这些路径的变量叫作</w:t>
      </w:r>
      <w:r>
        <w:rPr>
          <w:spacing w:val="-6"/>
          <w:kern w:val="2"/>
        </w:rPr>
        <w:t>PATH</w:t>
      </w:r>
      <w:r>
        <w:rPr>
          <w:rFonts w:hint="eastAsia"/>
          <w:spacing w:val="-6"/>
          <w:kern w:val="2"/>
        </w:rPr>
        <w:t>，</w:t>
      </w:r>
      <w:r>
        <w:rPr>
          <w:rFonts w:hint="eastAsia"/>
          <w:kern w:val="2"/>
        </w:rPr>
        <w:t>可以简单地把它理解成是“解释器的小助手”，作用是告诉</w:t>
      </w:r>
      <w:r>
        <w:rPr>
          <w:kern w:val="2"/>
        </w:rPr>
        <w:t>Bash</w:t>
      </w:r>
      <w:r>
        <w:rPr>
          <w:rFonts w:hint="eastAsia"/>
          <w:kern w:val="2"/>
        </w:rPr>
        <w:t>解释器待执行的命令可能存放的位置，然后</w:t>
      </w:r>
      <w:r>
        <w:rPr>
          <w:kern w:val="2"/>
        </w:rPr>
        <w:t>Bash</w:t>
      </w:r>
      <w:r>
        <w:rPr>
          <w:rFonts w:hint="eastAsia"/>
          <w:kern w:val="2"/>
        </w:rPr>
        <w:t>解释器就会乖乖地在这些位置中逐个查找。</w:t>
      </w:r>
      <w:r>
        <w:rPr>
          <w:kern w:val="2"/>
        </w:rPr>
        <w:t>PATH</w:t>
      </w:r>
      <w:r>
        <w:rPr>
          <w:rFonts w:hint="eastAsia"/>
          <w:kern w:val="2"/>
        </w:rPr>
        <w:t>是由多个路径值组成的变量，每个路径值之间用冒号间隔，对这些路径的增加和删除操作将影响到</w:t>
      </w:r>
      <w:r>
        <w:rPr>
          <w:kern w:val="2"/>
        </w:rPr>
        <w:t>Bash</w:t>
      </w:r>
      <w:r>
        <w:rPr>
          <w:rFonts w:hint="eastAsia"/>
          <w:kern w:val="2"/>
        </w:rPr>
        <w:t>解释器对</w:t>
      </w:r>
      <w:r>
        <w:rPr>
          <w:kern w:val="2"/>
        </w:rPr>
        <w:t>Linux</w:t>
      </w:r>
      <w:r>
        <w:rPr>
          <w:rFonts w:hint="eastAsia"/>
          <w:kern w:val="2"/>
        </w:rPr>
        <w:t>命令的查找。</w:t>
      </w:r>
    </w:p>
    <w:p>
      <w:pPr>
        <w:pStyle w:val="58"/>
        <w:rPr>
          <w:kern w:val="2"/>
        </w:rPr>
      </w:pPr>
    </w:p>
    <w:p>
      <w:pPr>
        <w:pStyle w:val="26"/>
        <w:rPr>
          <w:kern w:val="2"/>
        </w:rPr>
      </w:pPr>
      <w:r>
        <w:rPr>
          <w:kern w:val="2"/>
        </w:rPr>
        <w:t>[root@linuxprobe ~]# echo $PATH</w:t>
      </w:r>
    </w:p>
    <w:p>
      <w:pPr>
        <w:pStyle w:val="26"/>
        <w:rPr>
          <w:kern w:val="2"/>
        </w:rPr>
      </w:pPr>
      <w:r>
        <w:rPr>
          <w:kern w:val="2"/>
        </w:rPr>
        <w:t>/usr/local/bin:/usr/local/sbin:/usr/bin:/usr/sbin:/bin:/sbin</w:t>
      </w:r>
    </w:p>
    <w:p>
      <w:pPr>
        <w:pStyle w:val="26"/>
        <w:rPr>
          <w:b/>
          <w:bCs/>
          <w:kern w:val="2"/>
        </w:rPr>
      </w:pPr>
      <w:r>
        <w:rPr>
          <w:kern w:val="2"/>
        </w:rPr>
        <w:t>[root@linuxprobe ~]# PATH=$PATH</w:t>
      </w:r>
      <w:r>
        <w:rPr>
          <w:b/>
          <w:bCs/>
          <w:kern w:val="2"/>
        </w:rPr>
        <w:t>:/root/bin</w:t>
      </w:r>
    </w:p>
    <w:p>
      <w:pPr>
        <w:pStyle w:val="26"/>
        <w:rPr>
          <w:b/>
          <w:bCs/>
          <w:kern w:val="2"/>
        </w:rPr>
      </w:pPr>
      <w:r>
        <w:rPr>
          <w:kern w:val="2"/>
        </w:rPr>
        <w:t>[root@linuxprobe ~]# echo $PATH</w:t>
      </w:r>
    </w:p>
    <w:p>
      <w:pPr>
        <w:pStyle w:val="26"/>
        <w:rPr>
          <w:kern w:val="2"/>
        </w:rPr>
      </w:pPr>
      <w:r>
        <w:rPr>
          <w:kern w:val="2"/>
        </w:rPr>
        <w:t>/usr/local/bin:/usr/local/sbin:/usr/bin:/usr/sbin:/bin:/sbin</w:t>
      </w:r>
      <w:r>
        <w:rPr>
          <w:b/>
          <w:bCs/>
          <w:kern w:val="2"/>
        </w:rPr>
        <w:t>:/root/bin</w:t>
      </w:r>
    </w:p>
    <w:p>
      <w:pPr>
        <w:pStyle w:val="59"/>
        <w:spacing w:after="90"/>
        <w:rPr>
          <w:kern w:val="2"/>
        </w:rPr>
      </w:pPr>
    </w:p>
    <w:p>
      <w:pPr>
        <w:rPr>
          <w:kern w:val="2"/>
        </w:rPr>
      </w:pPr>
      <w:r>
        <w:rPr>
          <w:rFonts w:hint="eastAsia"/>
          <w:color w:val="000000"/>
          <w:kern w:val="2"/>
          <w:szCs w:val="21"/>
        </w:rPr>
        <w:t>这里有比较经典的问题：“为什么不能将当前目录（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中呢</w:t>
      </w:r>
      <w:r>
        <w:rPr>
          <w:color w:val="000000"/>
          <w:kern w:val="2"/>
          <w:szCs w:val="21"/>
        </w:rPr>
        <w:t xml:space="preserve">? </w:t>
      </w:r>
      <w:r>
        <w:rPr>
          <w:rFonts w:hint="eastAsia"/>
          <w:color w:val="000000"/>
          <w:kern w:val="2"/>
          <w:szCs w:val="21"/>
        </w:rPr>
        <w:t>”</w:t>
      </w:r>
      <w:r>
        <w:rPr>
          <w:color w:val="000000"/>
          <w:kern w:val="2"/>
          <w:szCs w:val="21"/>
        </w:rPr>
        <w:t xml:space="preserve"> </w:t>
      </w:r>
      <w:r>
        <w:rPr>
          <w:rFonts w:hint="eastAsia"/>
          <w:color w:val="000000"/>
          <w:kern w:val="2"/>
          <w:szCs w:val="21"/>
        </w:rPr>
        <w:t>原因是，尽管可以将当前目录（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变量中，从而在某些情况下可以让用户免去输入命令所在路径的麻烦。但是，如果黑客在比较常用的公共目录</w:t>
      </w:r>
      <w:r>
        <w:rPr>
          <w:color w:val="000000"/>
          <w:kern w:val="2"/>
          <w:szCs w:val="21"/>
        </w:rPr>
        <w:t>/tmp</w:t>
      </w:r>
      <w:r>
        <w:rPr>
          <w:rFonts w:hint="eastAsia"/>
          <w:color w:val="000000"/>
          <w:kern w:val="2"/>
          <w:szCs w:val="21"/>
        </w:rPr>
        <w:t>中存放了一个与</w:t>
      </w:r>
      <w:r>
        <w:rPr>
          <w:color w:val="000000"/>
          <w:kern w:val="2"/>
          <w:szCs w:val="21"/>
        </w:rPr>
        <w:t>ls</w:t>
      </w:r>
      <w:r>
        <w:rPr>
          <w:rFonts w:hint="eastAsia"/>
          <w:color w:val="000000"/>
          <w:kern w:val="2"/>
          <w:szCs w:val="21"/>
        </w:rPr>
        <w:t>或</w:t>
      </w:r>
      <w:r>
        <w:rPr>
          <w:color w:val="000000"/>
          <w:kern w:val="2"/>
          <w:szCs w:val="21"/>
        </w:rPr>
        <w:t>cd</w:t>
      </w:r>
      <w:r>
        <w:rPr>
          <w:rFonts w:hint="eastAsia"/>
          <w:color w:val="000000"/>
          <w:kern w:val="2"/>
          <w:szCs w:val="21"/>
        </w:rPr>
        <w:t>命令同名的木马文件，而用户又恰巧在公共目录中执行了这些命令，那么就极有可能中招了。</w:t>
      </w:r>
    </w:p>
    <w:p>
      <w:pPr>
        <w:rPr>
          <w:kern w:val="2"/>
        </w:rPr>
      </w:pPr>
      <w:r>
        <w:rPr>
          <w:rFonts w:hint="eastAsia"/>
          <w:kern w:val="2"/>
        </w:rPr>
        <w:t>所以，作为一名态度谨慎、有经验的运维人员，在接手了一台</w:t>
      </w:r>
      <w:r>
        <w:rPr>
          <w:kern w:val="2"/>
        </w:rPr>
        <w:t>Linux</w:t>
      </w:r>
      <w:r>
        <w:rPr>
          <w:rFonts w:hint="eastAsia"/>
          <w:kern w:val="2"/>
        </w:rPr>
        <w:t>系统后一定会在执行命令前先检查</w:t>
      </w:r>
      <w:r>
        <w:rPr>
          <w:kern w:val="2"/>
        </w:rPr>
        <w:t>PATH</w:t>
      </w:r>
      <w:r>
        <w:rPr>
          <w:rFonts w:hint="eastAsia"/>
          <w:kern w:val="2"/>
        </w:rPr>
        <w:t>变量中是否有可疑的目录，另外读者从前面的</w:t>
      </w:r>
      <w:r>
        <w:rPr>
          <w:kern w:val="2"/>
        </w:rPr>
        <w:t>PATH</w:t>
      </w:r>
      <w:r>
        <w:rPr>
          <w:rFonts w:hint="eastAsia"/>
          <w:kern w:val="2"/>
        </w:rPr>
        <w:t>变量示例中是否也感觉到环境变量特别有用呢。我们可以使用</w:t>
      </w:r>
      <w:r>
        <w:rPr>
          <w:kern w:val="2"/>
        </w:rPr>
        <w:t>env</w:t>
      </w:r>
      <w:r>
        <w:rPr>
          <w:rFonts w:hint="eastAsia"/>
          <w:kern w:val="2"/>
        </w:rPr>
        <w:t>命令来查看到</w:t>
      </w:r>
      <w:r>
        <w:rPr>
          <w:kern w:val="2"/>
        </w:rPr>
        <w:t>Linux</w:t>
      </w:r>
      <w:r>
        <w:rPr>
          <w:rFonts w:hint="eastAsia"/>
          <w:kern w:val="2"/>
        </w:rPr>
        <w:t>系统中所有的环境变量，而刘遄老师为您精挑细选出了最重要的</w:t>
      </w:r>
      <w:r>
        <w:rPr>
          <w:kern w:val="2"/>
        </w:rPr>
        <w:t>10</w:t>
      </w:r>
      <w:r>
        <w:rPr>
          <w:rFonts w:hint="eastAsia"/>
          <w:kern w:val="2"/>
        </w:rPr>
        <w:t>个环境变量，如表</w:t>
      </w:r>
      <w:r>
        <w:rPr>
          <w:kern w:val="2"/>
        </w:rPr>
        <w:t>3-</w:t>
      </w:r>
      <w:r>
        <w:rPr>
          <w:rFonts w:hint="eastAsia"/>
          <w:kern w:val="2"/>
        </w:rPr>
        <w:t>3所示。</w:t>
      </w:r>
    </w:p>
    <w:p>
      <w:pPr>
        <w:pStyle w:val="27"/>
        <w:rPr>
          <w:kern w:val="2"/>
        </w:rPr>
      </w:pPr>
      <w:r>
        <w:rPr>
          <w:rFonts w:hint="eastAsia"/>
          <w:kern w:val="2"/>
        </w:rPr>
        <w:t>表</w:t>
      </w:r>
      <w:r>
        <w:rPr>
          <w:kern w:val="2"/>
        </w:rPr>
        <w:t>3-</w:t>
      </w:r>
      <w:r>
        <w:rPr>
          <w:rFonts w:hint="eastAsia"/>
          <w:kern w:val="2"/>
        </w:rPr>
        <w:t>3</w:t>
      </w:r>
      <w:r>
        <w:rPr>
          <w:kern w:val="2"/>
        </w:rPr>
        <w:tab/>
      </w:r>
      <w:r>
        <w:rPr>
          <w:kern w:val="2"/>
        </w:rPr>
        <w:t>Linux</w:t>
      </w:r>
      <w:r>
        <w:rPr>
          <w:rFonts w:hint="eastAsia"/>
          <w:kern w:val="2"/>
        </w:rPr>
        <w:t>系统中最重要的</w:t>
      </w:r>
      <w:r>
        <w:rPr>
          <w:kern w:val="2"/>
        </w:rPr>
        <w:t>10</w:t>
      </w:r>
      <w:r>
        <w:rPr>
          <w:rFonts w:hint="eastAsia"/>
          <w:kern w:val="2"/>
        </w:rPr>
        <w:t>个环境变量</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749"/>
        <w:gridCol w:w="531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变量名称</w:t>
            </w:r>
          </w:p>
        </w:tc>
        <w:tc>
          <w:tcPr>
            <w:tcW w:w="531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tcBorders>
              <w:top w:val="single" w:color="000000" w:sz="4" w:space="0"/>
            </w:tcBorders>
            <w:vAlign w:val="center"/>
          </w:tcPr>
          <w:p>
            <w:pPr>
              <w:pStyle w:val="57"/>
              <w:rPr>
                <w:kern w:val="2"/>
              </w:rPr>
            </w:pPr>
            <w:r>
              <w:rPr>
                <w:kern w:val="2"/>
              </w:rPr>
              <w:t>HOME</w:t>
            </w:r>
          </w:p>
        </w:tc>
        <w:tc>
          <w:tcPr>
            <w:tcW w:w="5312" w:type="dxa"/>
            <w:tcBorders>
              <w:top w:val="single" w:color="000000" w:sz="4" w:space="0"/>
            </w:tcBorders>
            <w:vAlign w:val="center"/>
          </w:tcPr>
          <w:p>
            <w:pPr>
              <w:pStyle w:val="28"/>
              <w:rPr>
                <w:kern w:val="2"/>
              </w:rPr>
            </w:pPr>
            <w:r>
              <w:rPr>
                <w:rFonts w:hint="eastAsia"/>
                <w:kern w:val="2"/>
              </w:rPr>
              <w:t>用户的主目录（即家目录）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SHELL</w:t>
            </w:r>
          </w:p>
        </w:tc>
        <w:tc>
          <w:tcPr>
            <w:tcW w:w="5312" w:type="dxa"/>
            <w:vAlign w:val="center"/>
          </w:tcPr>
          <w:p>
            <w:pPr>
              <w:pStyle w:val="28"/>
              <w:rPr>
                <w:kern w:val="2"/>
              </w:rPr>
            </w:pPr>
            <w:r>
              <w:rPr>
                <w:rFonts w:hint="eastAsia"/>
                <w:kern w:val="2"/>
              </w:rPr>
              <w:t>用户在使用的</w:t>
            </w:r>
            <w:r>
              <w:rPr>
                <w:kern w:val="2"/>
              </w:rPr>
              <w:t>Shell</w:t>
            </w:r>
            <w:r>
              <w:rPr>
                <w:rFonts w:hint="eastAsia"/>
                <w:kern w:val="2"/>
              </w:rPr>
              <w:t>解释器名称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HISTSIZE</w:t>
            </w:r>
          </w:p>
        </w:tc>
        <w:tc>
          <w:tcPr>
            <w:tcW w:w="5312" w:type="dxa"/>
            <w:vAlign w:val="center"/>
          </w:tcPr>
          <w:p>
            <w:pPr>
              <w:pStyle w:val="28"/>
              <w:rPr>
                <w:kern w:val="2"/>
              </w:rPr>
            </w:pPr>
            <w:r>
              <w:rPr>
                <w:rFonts w:hint="eastAsia"/>
                <w:kern w:val="2"/>
              </w:rPr>
              <w:t>输出的历史命令记录条数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HISTFILESIZE</w:t>
            </w:r>
          </w:p>
        </w:tc>
        <w:tc>
          <w:tcPr>
            <w:tcW w:w="5312" w:type="dxa"/>
            <w:vAlign w:val="center"/>
          </w:tcPr>
          <w:p>
            <w:pPr>
              <w:pStyle w:val="28"/>
              <w:rPr>
                <w:kern w:val="2"/>
              </w:rPr>
            </w:pPr>
            <w:r>
              <w:rPr>
                <w:rFonts w:hint="eastAsia"/>
                <w:kern w:val="2"/>
              </w:rPr>
              <w:t>保存的历史命令记录条数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MAIL</w:t>
            </w:r>
          </w:p>
        </w:tc>
        <w:tc>
          <w:tcPr>
            <w:tcW w:w="5312" w:type="dxa"/>
            <w:vAlign w:val="center"/>
          </w:tcPr>
          <w:p>
            <w:pPr>
              <w:pStyle w:val="28"/>
              <w:rPr>
                <w:kern w:val="2"/>
              </w:rPr>
            </w:pPr>
            <w:r>
              <w:rPr>
                <w:rFonts w:hint="eastAsia"/>
                <w:kern w:val="2"/>
              </w:rPr>
              <w:t>邮件保存路径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LANG</w:t>
            </w:r>
          </w:p>
        </w:tc>
        <w:tc>
          <w:tcPr>
            <w:tcW w:w="5312" w:type="dxa"/>
            <w:vAlign w:val="center"/>
          </w:tcPr>
          <w:p>
            <w:pPr>
              <w:pStyle w:val="28"/>
              <w:rPr>
                <w:kern w:val="2"/>
              </w:rPr>
            </w:pPr>
            <w:r>
              <w:rPr>
                <w:rFonts w:hint="eastAsia"/>
                <w:kern w:val="2"/>
              </w:rPr>
              <w:t>系统语言、语系名称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RANDOM</w:t>
            </w:r>
          </w:p>
        </w:tc>
        <w:tc>
          <w:tcPr>
            <w:tcW w:w="5312" w:type="dxa"/>
            <w:vAlign w:val="center"/>
          </w:tcPr>
          <w:p>
            <w:pPr>
              <w:pStyle w:val="28"/>
              <w:rPr>
                <w:kern w:val="2"/>
              </w:rPr>
            </w:pPr>
            <w:r>
              <w:rPr>
                <w:rFonts w:hint="eastAsia"/>
                <w:kern w:val="2"/>
              </w:rPr>
              <w:t>生成一个随机数字</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PS1</w:t>
            </w:r>
          </w:p>
        </w:tc>
        <w:tc>
          <w:tcPr>
            <w:tcW w:w="5312" w:type="dxa"/>
            <w:vAlign w:val="center"/>
          </w:tcPr>
          <w:p>
            <w:pPr>
              <w:pStyle w:val="28"/>
              <w:rPr>
                <w:kern w:val="2"/>
              </w:rPr>
            </w:pPr>
            <w:r>
              <w:rPr>
                <w:kern w:val="2"/>
              </w:rPr>
              <w:t>Bash</w:t>
            </w:r>
            <w:r>
              <w:rPr>
                <w:rFonts w:hint="eastAsia"/>
                <w:kern w:val="2"/>
              </w:rPr>
              <w:t>解释器的提示符</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PATH</w:t>
            </w:r>
          </w:p>
        </w:tc>
        <w:tc>
          <w:tcPr>
            <w:tcW w:w="5312" w:type="dxa"/>
            <w:vAlign w:val="center"/>
          </w:tcPr>
          <w:p>
            <w:pPr>
              <w:pStyle w:val="28"/>
              <w:rPr>
                <w:kern w:val="2"/>
              </w:rPr>
            </w:pPr>
            <w:r>
              <w:rPr>
                <w:rFonts w:hint="eastAsia"/>
                <w:kern w:val="2"/>
              </w:rPr>
              <w:t>定义解释器搜索用户执行命令的路径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EDITOR</w:t>
            </w:r>
          </w:p>
        </w:tc>
        <w:tc>
          <w:tcPr>
            <w:tcW w:w="5312" w:type="dxa"/>
            <w:vAlign w:val="center"/>
          </w:tcPr>
          <w:p>
            <w:pPr>
              <w:pStyle w:val="28"/>
              <w:rPr>
                <w:kern w:val="2"/>
              </w:rPr>
            </w:pPr>
            <w:r>
              <w:rPr>
                <w:rFonts w:hint="eastAsia"/>
                <w:kern w:val="2"/>
              </w:rPr>
              <w:t>用户默认的文本编辑器</w:t>
            </w:r>
          </w:p>
        </w:tc>
      </w:tr>
    </w:tbl>
    <w:p>
      <w:pPr>
        <w:pStyle w:val="29"/>
        <w:rPr>
          <w:kern w:val="2"/>
        </w:rPr>
      </w:pPr>
    </w:p>
    <w:p>
      <w:pPr>
        <w:rPr>
          <w:kern w:val="2"/>
        </w:rPr>
      </w:pPr>
      <w:r>
        <w:rPr>
          <w:color w:val="000000"/>
          <w:kern w:val="2"/>
          <w:szCs w:val="21"/>
        </w:rPr>
        <w:t>Linux</w:t>
      </w:r>
      <w:r>
        <w:rPr>
          <w:rFonts w:hint="eastAsia"/>
          <w:color w:val="000000"/>
          <w:kern w:val="2"/>
          <w:szCs w:val="21"/>
        </w:rPr>
        <w:t>作为一个多用户多任务的操作系统，能够为每个用户提供独立的、合适的工作运行环境，因此，一个相同的变量会因为用户身份的不同而具有不同的值。例如，我们使用下述命令来查看</w:t>
      </w:r>
      <w:r>
        <w:rPr>
          <w:color w:val="000000"/>
          <w:kern w:val="2"/>
          <w:szCs w:val="21"/>
        </w:rPr>
        <w:t>HOME</w:t>
      </w:r>
      <w:r>
        <w:rPr>
          <w:rFonts w:hint="eastAsia"/>
          <w:color w:val="000000"/>
          <w:kern w:val="2"/>
          <w:szCs w:val="21"/>
        </w:rPr>
        <w:t>变量在不同用户身份下都有哪些值（</w:t>
      </w:r>
      <w:r>
        <w:rPr>
          <w:color w:val="000000"/>
          <w:kern w:val="2"/>
          <w:szCs w:val="21"/>
        </w:rPr>
        <w:t>su</w:t>
      </w:r>
      <w:r>
        <w:rPr>
          <w:rFonts w:hint="eastAsia"/>
          <w:color w:val="000000"/>
          <w:kern w:val="2"/>
          <w:szCs w:val="21"/>
        </w:rPr>
        <w:t>是用于切换用户身份的命令，将在第</w:t>
      </w:r>
      <w:r>
        <w:rPr>
          <w:color w:val="000000"/>
          <w:kern w:val="2"/>
          <w:szCs w:val="21"/>
        </w:rPr>
        <w:t>5</w:t>
      </w:r>
      <w:r>
        <w:rPr>
          <w:rFonts w:hint="eastAsia"/>
          <w:color w:val="000000"/>
          <w:kern w:val="2"/>
          <w:szCs w:val="21"/>
        </w:rPr>
        <w:t>章跟大家见面）：</w:t>
      </w:r>
    </w:p>
    <w:p>
      <w:pPr>
        <w:pStyle w:val="58"/>
        <w:rPr>
          <w:kern w:val="2"/>
        </w:rPr>
      </w:pPr>
    </w:p>
    <w:p>
      <w:pPr>
        <w:pStyle w:val="26"/>
        <w:rPr>
          <w:kern w:val="2"/>
        </w:rPr>
      </w:pPr>
      <w:r>
        <w:rPr>
          <w:kern w:val="2"/>
        </w:rPr>
        <w:t>[root@linuxprobe ~]# echo $HOME</w:t>
      </w:r>
    </w:p>
    <w:p>
      <w:pPr>
        <w:pStyle w:val="26"/>
        <w:rPr>
          <w:kern w:val="2"/>
        </w:rPr>
      </w:pPr>
      <w:r>
        <w:rPr>
          <w:kern w:val="2"/>
        </w:rPr>
        <w:t>/root</w:t>
      </w:r>
    </w:p>
    <w:p>
      <w:pPr>
        <w:pStyle w:val="26"/>
        <w:rPr>
          <w:kern w:val="2"/>
        </w:rPr>
      </w:pPr>
      <w:r>
        <w:rPr>
          <w:kern w:val="2"/>
        </w:rPr>
        <w:t>[root@linuxprobe ~]# su - linuxprobe</w:t>
      </w:r>
    </w:p>
    <w:p>
      <w:pPr>
        <w:pStyle w:val="26"/>
        <w:rPr>
          <w:kern w:val="2"/>
        </w:rPr>
      </w:pPr>
      <w:r>
        <w:rPr>
          <w:kern w:val="2"/>
        </w:rPr>
        <w:t>Last login: Fri Feb 27 19:49:57 CST 2017 on pts/0</w:t>
      </w:r>
    </w:p>
    <w:p>
      <w:pPr>
        <w:pStyle w:val="26"/>
        <w:rPr>
          <w:kern w:val="2"/>
        </w:rPr>
      </w:pPr>
      <w:r>
        <w:rPr>
          <w:kern w:val="2"/>
        </w:rPr>
        <w:t>[linuxprobe@linuxprobe ~]$ echo $HOME</w:t>
      </w:r>
    </w:p>
    <w:p>
      <w:pPr>
        <w:pStyle w:val="26"/>
        <w:rPr>
          <w:kern w:val="2"/>
        </w:rPr>
      </w:pPr>
      <w:r>
        <w:rPr>
          <w:kern w:val="2"/>
        </w:rPr>
        <w:t>/home/linuxprobe</w:t>
      </w:r>
    </w:p>
    <w:p>
      <w:pPr>
        <w:pStyle w:val="59"/>
        <w:spacing w:after="90"/>
        <w:rPr>
          <w:kern w:val="2"/>
        </w:rPr>
      </w:pPr>
    </w:p>
    <w:p>
      <w:pPr>
        <w:rPr>
          <w:kern w:val="2"/>
        </w:rPr>
      </w:pPr>
      <w:r>
        <w:rPr>
          <w:rFonts w:hint="eastAsia"/>
          <w:color w:val="000000"/>
          <w:kern w:val="2"/>
          <w:szCs w:val="21"/>
        </w:rPr>
        <w:t>其实变量是由固定的变量名与用户或系统设置的变量值两部分组成的，我们完全可以自行创建变量，来满足工作需求。例如设置一个名称为</w:t>
      </w:r>
      <w:r>
        <w:rPr>
          <w:color w:val="000000"/>
          <w:kern w:val="2"/>
          <w:szCs w:val="21"/>
        </w:rPr>
        <w:t>WORKDIR</w:t>
      </w:r>
      <w:r>
        <w:rPr>
          <w:rFonts w:hint="eastAsia"/>
          <w:color w:val="000000"/>
          <w:kern w:val="2"/>
          <w:szCs w:val="21"/>
        </w:rPr>
        <w:t>的变量，方便用户更轻松地进入一个层次较深的目录：</w:t>
      </w:r>
    </w:p>
    <w:p>
      <w:pPr>
        <w:pStyle w:val="58"/>
        <w:rPr>
          <w:kern w:val="2"/>
        </w:rPr>
      </w:pPr>
    </w:p>
    <w:p>
      <w:pPr>
        <w:pStyle w:val="26"/>
        <w:rPr>
          <w:kern w:val="2"/>
        </w:rPr>
      </w:pPr>
      <w:r>
        <w:rPr>
          <w:kern w:val="2"/>
        </w:rPr>
        <w:t>[root@linuxprobe ~]# mkdir /home/workdir</w:t>
      </w:r>
    </w:p>
    <w:p>
      <w:pPr>
        <w:pStyle w:val="26"/>
        <w:rPr>
          <w:kern w:val="2"/>
        </w:rPr>
      </w:pPr>
      <w:r>
        <w:rPr>
          <w:kern w:val="2"/>
        </w:rPr>
        <w:t>[root@linuxprobe ~]# WORKDIR=/home/workdir</w:t>
      </w:r>
    </w:p>
    <w:p>
      <w:pPr>
        <w:pStyle w:val="26"/>
        <w:rPr>
          <w:kern w:val="2"/>
        </w:rPr>
      </w:pPr>
      <w:r>
        <w:rPr>
          <w:kern w:val="2"/>
        </w:rPr>
        <w:t>[root@linuxprobe ~]# cd $WORKDIR </w:t>
      </w:r>
    </w:p>
    <w:p>
      <w:pPr>
        <w:pStyle w:val="26"/>
        <w:rPr>
          <w:kern w:val="2"/>
        </w:rPr>
      </w:pPr>
      <w:r>
        <w:rPr>
          <w:kern w:val="2"/>
        </w:rPr>
        <w:t>[root@linuxprobe workdir]# pwd</w:t>
      </w:r>
    </w:p>
    <w:p>
      <w:pPr>
        <w:pStyle w:val="26"/>
        <w:rPr>
          <w:kern w:val="2"/>
        </w:rPr>
      </w:pPr>
      <w:r>
        <w:rPr>
          <w:kern w:val="2"/>
        </w:rPr>
        <w:t>/home/workdir</w:t>
      </w:r>
    </w:p>
    <w:p>
      <w:pPr>
        <w:pStyle w:val="59"/>
        <w:spacing w:after="90"/>
        <w:rPr>
          <w:kern w:val="2"/>
        </w:rPr>
      </w:pPr>
    </w:p>
    <w:p>
      <w:pPr>
        <w:rPr>
          <w:kern w:val="2"/>
        </w:rPr>
      </w:pPr>
      <w:r>
        <w:rPr>
          <w:rFonts w:hint="eastAsia"/>
          <w:color w:val="000000"/>
          <w:kern w:val="2"/>
          <w:szCs w:val="21"/>
        </w:rPr>
        <w:t>但是，这样的变量不具有全局性，作用范围也有限，默认情况下不能被其他用户使用。如果工作需要，可以使用</w:t>
      </w:r>
      <w:r>
        <w:rPr>
          <w:color w:val="000000"/>
          <w:kern w:val="2"/>
          <w:szCs w:val="21"/>
        </w:rPr>
        <w:t>export</w:t>
      </w:r>
      <w:r>
        <w:rPr>
          <w:rFonts w:hint="eastAsia"/>
          <w:color w:val="000000"/>
          <w:kern w:val="2"/>
          <w:szCs w:val="21"/>
        </w:rPr>
        <w:t>命令将其提升为全局变量，这样其他用户也就可以使用它了：</w:t>
      </w:r>
    </w:p>
    <w:p>
      <w:pPr>
        <w:pStyle w:val="58"/>
        <w:rPr>
          <w:kern w:val="2"/>
        </w:rPr>
      </w:pPr>
    </w:p>
    <w:p>
      <w:pPr>
        <w:pStyle w:val="26"/>
        <w:rPr>
          <w:kern w:val="2"/>
        </w:rPr>
      </w:pPr>
      <w:r>
        <w:rPr>
          <w:kern w:val="2"/>
        </w:rPr>
        <w:t>[root@linuxprobe workdir]# su linuxprobe</w:t>
      </w:r>
    </w:p>
    <w:p>
      <w:pPr>
        <w:pStyle w:val="26"/>
        <w:rPr>
          <w:kern w:val="2"/>
        </w:rPr>
      </w:pPr>
      <w:r>
        <w:rPr>
          <w:kern w:val="2"/>
        </w:rPr>
        <w:t>Last login: Fri Mar 20 20:52:10 CST 2017 on pts/0</w:t>
      </w:r>
    </w:p>
    <w:p>
      <w:pPr>
        <w:pStyle w:val="26"/>
        <w:rPr>
          <w:kern w:val="2"/>
        </w:rPr>
      </w:pPr>
      <w:r>
        <w:rPr>
          <w:kern w:val="2"/>
        </w:rPr>
        <w:t>[linuxprobe@linuxprobe ~]$ cd $WORKDIR</w:t>
      </w:r>
    </w:p>
    <w:p>
      <w:pPr>
        <w:pStyle w:val="26"/>
        <w:rPr>
          <w:kern w:val="2"/>
        </w:rPr>
      </w:pPr>
      <w:r>
        <w:rPr>
          <w:kern w:val="2"/>
        </w:rPr>
        <w:t>[linuxprobe@linuxprobe ~]$ echo $WORKDIR</w:t>
      </w:r>
    </w:p>
    <w:p>
      <w:pPr>
        <w:pStyle w:val="26"/>
        <w:rPr>
          <w:kern w:val="2"/>
        </w:rPr>
      </w:pPr>
      <w:r>
        <w:rPr>
          <w:kern w:val="2"/>
        </w:rPr>
        <w:t>[linuxprobe@linuxprobe ~]$ exit</w:t>
      </w:r>
    </w:p>
    <w:p>
      <w:pPr>
        <w:pStyle w:val="26"/>
        <w:rPr>
          <w:b/>
          <w:bCs/>
          <w:kern w:val="2"/>
        </w:rPr>
      </w:pPr>
      <w:r>
        <w:rPr>
          <w:kern w:val="2"/>
        </w:rPr>
        <w:t>[root@linuxprobe ~]# </w:t>
      </w:r>
      <w:r>
        <w:rPr>
          <w:b/>
          <w:bCs/>
          <w:kern w:val="2"/>
        </w:rPr>
        <w:t>export WORKDIR</w:t>
      </w:r>
    </w:p>
    <w:p>
      <w:pPr>
        <w:pStyle w:val="26"/>
        <w:rPr>
          <w:kern w:val="2"/>
        </w:rPr>
      </w:pPr>
      <w:r>
        <w:rPr>
          <w:kern w:val="2"/>
        </w:rPr>
        <w:t>[root@linuxprobe </w:t>
      </w:r>
      <w:r>
        <w:rPr>
          <w:rFonts w:hint="eastAsia"/>
          <w:kern w:val="2"/>
        </w:rPr>
        <w:t>~</w:t>
      </w:r>
      <w:r>
        <w:rPr>
          <w:kern w:val="2"/>
        </w:rPr>
        <w:t>]# su linuxprobe</w:t>
      </w:r>
    </w:p>
    <w:p>
      <w:pPr>
        <w:pStyle w:val="26"/>
        <w:rPr>
          <w:kern w:val="2"/>
        </w:rPr>
      </w:pPr>
      <w:r>
        <w:rPr>
          <w:kern w:val="2"/>
        </w:rPr>
        <w:t>Last login: Fri Mar 20 21:52:10 CST 2017 on pts/0</w:t>
      </w:r>
    </w:p>
    <w:p>
      <w:pPr>
        <w:pStyle w:val="26"/>
        <w:rPr>
          <w:kern w:val="2"/>
        </w:rPr>
      </w:pPr>
      <w:r>
        <w:rPr>
          <w:kern w:val="2"/>
        </w:rPr>
        <w:t>[linuxprobe@linuxprobe ~]$ cd $WORKDIR</w:t>
      </w:r>
    </w:p>
    <w:p>
      <w:pPr>
        <w:pStyle w:val="26"/>
        <w:rPr>
          <w:kern w:val="2"/>
        </w:rPr>
      </w:pPr>
      <w:r>
        <w:rPr>
          <w:kern w:val="2"/>
        </w:rPr>
        <w:t>[linuxprobe@linuxprobe workdir]$ pwd</w:t>
      </w:r>
    </w:p>
    <w:p>
      <w:pPr>
        <w:pStyle w:val="26"/>
        <w:rPr>
          <w:kern w:val="2"/>
        </w:rPr>
      </w:pPr>
      <w:r>
        <w:rPr>
          <w:kern w:val="2"/>
        </w:rPr>
        <w:t>/home/workdir</w:t>
      </w:r>
    </w:p>
    <w:p>
      <w:pPr>
        <w:pStyle w:val="58"/>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把</w:t>
      </w:r>
      <w:r>
        <w:rPr>
          <w:kern w:val="2"/>
        </w:rPr>
        <w:t>ls</w:t>
      </w:r>
      <w:r>
        <w:rPr>
          <w:rFonts w:hint="eastAsia"/>
          <w:kern w:val="2"/>
        </w:rPr>
        <w:t>命令的正常输出信息追加写入到</w:t>
      </w:r>
      <w:r>
        <w:rPr>
          <w:kern w:val="2"/>
        </w:rPr>
        <w:t>error.txt</w:t>
      </w:r>
      <w:r>
        <w:rPr>
          <w:rFonts w:hint="eastAsia"/>
          <w:kern w:val="2"/>
        </w:rPr>
        <w:t>文件中的命令是什么？</w:t>
      </w:r>
    </w:p>
    <w:p>
      <w:pPr>
        <w:pStyle w:val="52"/>
        <w:rPr>
          <w:kern w:val="2"/>
        </w:rPr>
      </w:pPr>
      <w:r>
        <w:rPr>
          <w:rStyle w:val="18"/>
          <w:rFonts w:hint="eastAsia"/>
          <w:kern w:val="2"/>
        </w:rPr>
        <w:t>答：</w:t>
      </w:r>
      <w:r>
        <w:rPr>
          <w:kern w:val="2"/>
        </w:rPr>
        <w:t>ls &gt;&gt; error.txt</w:t>
      </w:r>
    </w:p>
    <w:p>
      <w:pPr>
        <w:pStyle w:val="52"/>
        <w:rPr>
          <w:kern w:val="2"/>
        </w:rPr>
      </w:pPr>
    </w:p>
    <w:p>
      <w:pPr>
        <w:pStyle w:val="43"/>
        <w:ind w:left="320" w:hanging="320"/>
        <w:rPr>
          <w:kern w:val="2"/>
        </w:rPr>
      </w:pPr>
      <w:r>
        <w:rPr>
          <w:kern w:val="2"/>
        </w:rPr>
        <w:t>2．</w:t>
      </w:r>
      <w:r>
        <w:rPr>
          <w:rFonts w:hint="eastAsia"/>
          <w:kern w:val="2"/>
        </w:rPr>
        <w:t>请简单概述管道符的作用。</w:t>
      </w:r>
    </w:p>
    <w:p>
      <w:pPr>
        <w:pStyle w:val="52"/>
        <w:rPr>
          <w:kern w:val="2"/>
        </w:rPr>
      </w:pPr>
      <w:r>
        <w:rPr>
          <w:rStyle w:val="18"/>
          <w:rFonts w:hint="eastAsia"/>
          <w:kern w:val="2"/>
        </w:rPr>
        <w:t>答：</w:t>
      </w:r>
      <w:r>
        <w:rPr>
          <w:rFonts w:hint="eastAsia"/>
          <w:kern w:val="2"/>
        </w:rPr>
        <w:t>把左面（前面）命令的输出值作为右面（后面）命令的输入值以便进一步处理信息。</w:t>
      </w:r>
    </w:p>
    <w:p>
      <w:pPr>
        <w:pStyle w:val="52"/>
        <w:rPr>
          <w:kern w:val="2"/>
        </w:rPr>
      </w:pPr>
    </w:p>
    <w:p>
      <w:pPr>
        <w:pStyle w:val="43"/>
        <w:ind w:left="320" w:hanging="320"/>
        <w:rPr>
          <w:kern w:val="2"/>
        </w:rPr>
      </w:pPr>
      <w:r>
        <w:rPr>
          <w:kern w:val="2"/>
        </w:rPr>
        <w:t>3．Bash</w:t>
      </w:r>
      <w:r>
        <w:rPr>
          <w:rFonts w:hint="eastAsia"/>
          <w:kern w:val="2"/>
        </w:rPr>
        <w:t>解释器的通配符中，星号（</w:t>
      </w:r>
      <w:r>
        <w:rPr>
          <w:kern w:val="2"/>
        </w:rPr>
        <w:t>*</w:t>
      </w:r>
      <w:r>
        <w:rPr>
          <w:rFonts w:hint="eastAsia"/>
          <w:kern w:val="2"/>
        </w:rPr>
        <w:t>）代表几个字符？</w:t>
      </w:r>
    </w:p>
    <w:p>
      <w:pPr>
        <w:pStyle w:val="52"/>
        <w:rPr>
          <w:kern w:val="2"/>
        </w:rPr>
      </w:pPr>
      <w:r>
        <w:rPr>
          <w:rStyle w:val="18"/>
          <w:rFonts w:hint="eastAsia"/>
          <w:kern w:val="2"/>
        </w:rPr>
        <w:t>答：</w:t>
      </w:r>
      <w:r>
        <w:rPr>
          <w:rFonts w:hint="eastAsia"/>
          <w:kern w:val="2"/>
        </w:rPr>
        <w:t>零个或多个。</w:t>
      </w:r>
    </w:p>
    <w:p>
      <w:pPr>
        <w:pStyle w:val="52"/>
        <w:rPr>
          <w:kern w:val="2"/>
        </w:rPr>
      </w:pPr>
    </w:p>
    <w:p>
      <w:pPr>
        <w:pStyle w:val="43"/>
        <w:ind w:left="320" w:hanging="320"/>
        <w:rPr>
          <w:kern w:val="2"/>
        </w:rPr>
      </w:pPr>
      <w:r>
        <w:rPr>
          <w:kern w:val="2"/>
        </w:rPr>
        <w:t>4．PATH</w:t>
      </w:r>
      <w:r>
        <w:rPr>
          <w:rFonts w:hint="eastAsia"/>
          <w:kern w:val="2"/>
        </w:rPr>
        <w:t>变量的作用是什么？</w:t>
      </w:r>
    </w:p>
    <w:p>
      <w:pPr>
        <w:pStyle w:val="52"/>
        <w:rPr>
          <w:kern w:val="2"/>
        </w:rPr>
      </w:pPr>
      <w:r>
        <w:rPr>
          <w:rStyle w:val="18"/>
          <w:rFonts w:hint="eastAsia"/>
          <w:kern w:val="2"/>
        </w:rPr>
        <w:t>答：</w:t>
      </w:r>
      <w:r>
        <w:rPr>
          <w:rFonts w:hint="eastAsia"/>
          <w:kern w:val="2"/>
        </w:rPr>
        <w:t>设定解释器搜索所执行的命令的路径。</w:t>
      </w:r>
    </w:p>
    <w:p>
      <w:pPr>
        <w:pStyle w:val="52"/>
        <w:rPr>
          <w:kern w:val="2"/>
        </w:rPr>
      </w:pPr>
    </w:p>
    <w:p>
      <w:pPr>
        <w:pStyle w:val="43"/>
        <w:ind w:left="320" w:hanging="320"/>
        <w:rPr>
          <w:kern w:val="2"/>
        </w:rPr>
      </w:pPr>
      <w:r>
        <w:rPr>
          <w:kern w:val="2"/>
        </w:rPr>
        <w:t>5．</w:t>
      </w:r>
      <w:r>
        <w:rPr>
          <w:rFonts w:hint="eastAsia"/>
          <w:kern w:val="2"/>
        </w:rPr>
        <w:t>使用什么命令可以把名为</w:t>
      </w:r>
      <w:r>
        <w:rPr>
          <w:kern w:val="2"/>
        </w:rPr>
        <w:t>LINUX</w:t>
      </w:r>
      <w:r>
        <w:rPr>
          <w:rFonts w:hint="eastAsia"/>
          <w:kern w:val="2"/>
        </w:rPr>
        <w:t>的一般变量转换成全局变量？</w:t>
      </w:r>
    </w:p>
    <w:p>
      <w:pPr>
        <w:pStyle w:val="52"/>
        <w:rPr>
          <w:kern w:val="2"/>
        </w:rPr>
      </w:pPr>
      <w:r>
        <w:rPr>
          <w:rStyle w:val="18"/>
          <w:rFonts w:hint="eastAsia"/>
          <w:kern w:val="2"/>
        </w:rPr>
        <w:t>答：</w:t>
      </w:r>
      <w:r>
        <w:rPr>
          <w:kern w:val="2"/>
        </w:rPr>
        <w:t>export LINUX</w:t>
      </w:r>
      <w:r>
        <w:rPr>
          <w:rFonts w:hint="eastAsia"/>
          <w:kern w:val="2"/>
        </w:rPr>
        <w:t>。</w:t>
      </w:r>
    </w:p>
    <w:p>
      <w:pPr>
        <w:pStyle w:val="53"/>
        <w:pageBreakBefore/>
        <w:spacing w:after="151"/>
        <w:rPr>
          <w:kern w:val="2"/>
        </w:rPr>
      </w:pPr>
      <w:r>
        <w:rPr>
          <w:kern w:val="2"/>
          <w:sz w:val="20"/>
        </w:rPr>
        <mc:AlternateContent>
          <mc:Choice Requires="wps">
            <w:drawing>
              <wp:anchor distT="0" distB="0" distL="114300" distR="114300" simplePos="0" relativeHeight="251641856"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7" name="Line 161"/>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61" o:spid="_x0000_s1026" o:spt="20" style="position:absolute;left:0pt;margin-left:-73.5pt;margin-top:33pt;height:0pt;width:556.5pt;z-index:251641856;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PN0G9W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40832"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6" name="Rectangle 160"/>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60" o:spid="_x0000_s1026" o:spt="1" style="position:absolute;left:0pt;margin-left:159.45pt;margin-top:1.1pt;height:31.9pt;width:79.5pt;z-index:-251675648;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BvCtgAAAAIAQAADwAAAAAAAAABACAAAAAiAAAAZHJzL2Rvd25yZXYueG1s&#10;UEsBAhQAFAAAAAgAh07iQPQrr4b4AQAA3wMAAA4AAAAAAAAAAQAgAAAAJwEAAGRycy9lMm9Eb2Mu&#10;eG1sUEsFBgAAAAAGAAYAWQEAAJEFAAAAAA==&#10;">
                <v:fill on="t" focussize="0,0"/>
                <v:stroke on="f"/>
                <v:imagedata o:title=""/>
                <o:lock v:ext="edit" aspectratio="f"/>
              </v:rect>
            </w:pict>
          </mc:Fallback>
        </mc:AlternateContent>
      </w:r>
      <w:r>
        <w:rPr>
          <w:rFonts w:hint="eastAsia"/>
          <w:kern w:val="2"/>
        </w:rPr>
        <w:t>第4章</w:t>
      </w:r>
    </w:p>
    <w:p>
      <w:pPr>
        <w:pStyle w:val="2"/>
        <w:rPr>
          <w:rFonts w:ascii="宋体" w:hAnsi="宋体" w:eastAsia="宋体"/>
          <w:kern w:val="2"/>
        </w:rPr>
      </w:pPr>
      <w:r>
        <w:rPr>
          <w:rFonts w:hint="eastAsia" w:ascii="宋体" w:hAnsi="宋体" w:eastAsia="宋体"/>
          <w:kern w:val="2"/>
        </w:rPr>
        <w:t>Vim编辑器与Shell命令脚本</w:t>
      </w:r>
    </w:p>
    <w:p>
      <w:pPr>
        <w:pStyle w:val="35"/>
        <w:topLinePunct/>
        <w:rPr>
          <w:rFonts w:eastAsia="宋体"/>
          <w:kern w:val="2"/>
          <w:szCs w:val="24"/>
        </w:rPr>
      </w:pPr>
      <w:r>
        <w:rPr>
          <w:kern w:val="2"/>
          <w:sz w:val="20"/>
        </w:rPr>
        <mc:AlternateContent>
          <mc:Choice Requires="wps">
            <w:drawing>
              <wp:anchor distT="0" distB="0" distL="114300" distR="114300" simplePos="0" relativeHeight="251642880" behindDoc="1" locked="0" layoutInCell="1" allowOverlap="1">
                <wp:simplePos x="0" y="0"/>
                <wp:positionH relativeFrom="column">
                  <wp:posOffset>-935990</wp:posOffset>
                </wp:positionH>
                <wp:positionV relativeFrom="paragraph">
                  <wp:posOffset>184785</wp:posOffset>
                </wp:positionV>
                <wp:extent cx="7052310" cy="1209040"/>
                <wp:effectExtent l="3175" t="0" r="2540" b="2540"/>
                <wp:wrapNone/>
                <wp:docPr id="305" name="Rectangle 162"/>
                <wp:cNvGraphicFramePr/>
                <a:graphic xmlns:a="http://schemas.openxmlformats.org/drawingml/2006/main">
                  <a:graphicData uri="http://schemas.microsoft.com/office/word/2010/wordprocessingShape">
                    <wps:wsp>
                      <wps:cNvSpPr>
                        <a:spLocks noChangeArrowheads="1"/>
                      </wps:cNvSpPr>
                      <wps:spPr bwMode="auto">
                        <a:xfrm>
                          <a:off x="0" y="0"/>
                          <a:ext cx="7052310" cy="120904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62" o:spid="_x0000_s1026" o:spt="1" style="position:absolute;left:0pt;margin-left:-73.7pt;margin-top:14.55pt;height:95.2pt;width:555.3pt;z-index:-251673600;mso-width-relative:page;mso-height-relative:page;" fillcolor="#D9D9D9" filled="t" stroked="f" coordsize="21600,21600" o:gfxdata="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uxx2zeAAAACwEAAA8AAAAAAAAAAQAgAAAAIgAAAGRycy9k&#10;b3ducmV2LnhtbFBLAQIUABQAAAAIAIdO4kCOeQOO/AEAAOADAAAOAAAAAAAAAAEAIAAAAC0BAABk&#10;cnMvZTJvRG9jLnhtbFBLBQYAAAAABgAGAFkBAACbBQ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kern w:val="2"/>
        </w:rPr>
        <w:t>Vim</w:t>
      </w:r>
      <w:r>
        <w:rPr>
          <w:rFonts w:hint="eastAsia"/>
          <w:kern w:val="2"/>
        </w:rPr>
        <w:t>文本编辑器；</w:t>
      </w:r>
    </w:p>
    <w:p>
      <w:pPr>
        <w:pStyle w:val="55"/>
        <w:rPr>
          <w:kern w:val="2"/>
        </w:rPr>
      </w:pPr>
      <w:r>
        <w:rPr>
          <w:kern w:val="2"/>
        </w:rPr>
        <w:sym w:font="Wingdings" w:char="00D8"/>
      </w:r>
      <w:r>
        <w:rPr>
          <w:kern w:val="2"/>
        </w:rPr>
        <w:tab/>
      </w:r>
      <w:r>
        <w:rPr>
          <w:rFonts w:hint="eastAsia"/>
          <w:kern w:val="2"/>
        </w:rPr>
        <w:t>编写</w:t>
      </w:r>
      <w:r>
        <w:rPr>
          <w:kern w:val="2"/>
        </w:rPr>
        <w:t>Shell</w:t>
      </w:r>
      <w:r>
        <w:rPr>
          <w:rFonts w:hint="eastAsia"/>
          <w:kern w:val="2"/>
        </w:rPr>
        <w:t>脚本；</w:t>
      </w:r>
    </w:p>
    <w:p>
      <w:pPr>
        <w:pStyle w:val="55"/>
        <w:rPr>
          <w:kern w:val="2"/>
        </w:rPr>
      </w:pPr>
      <w:r>
        <w:rPr>
          <w:kern w:val="2"/>
        </w:rPr>
        <w:sym w:font="Wingdings" w:char="00D8"/>
      </w:r>
      <w:r>
        <w:rPr>
          <w:kern w:val="2"/>
        </w:rPr>
        <w:tab/>
      </w:r>
      <w:r>
        <w:rPr>
          <w:rFonts w:hint="eastAsia"/>
          <w:kern w:val="2"/>
        </w:rPr>
        <w:t>流程控制语句；</w:t>
      </w:r>
    </w:p>
    <w:p>
      <w:pPr>
        <w:pStyle w:val="55"/>
        <w:rPr>
          <w:kern w:val="2"/>
        </w:rPr>
      </w:pPr>
      <w:r>
        <w:rPr>
          <w:kern w:val="2"/>
        </w:rPr>
        <w:sym w:font="Wingdings" w:char="00D8"/>
      </w:r>
      <w:r>
        <w:rPr>
          <w:kern w:val="2"/>
        </w:rPr>
        <w:tab/>
      </w:r>
      <w:r>
        <w:rPr>
          <w:rFonts w:hint="eastAsia"/>
          <w:kern w:val="2"/>
        </w:rPr>
        <w:t>计划任务服务程序。</w:t>
      </w:r>
    </w:p>
    <w:p>
      <w:pPr>
        <w:rPr>
          <w:kern w:val="2"/>
        </w:rPr>
      </w:pPr>
    </w:p>
    <w:p>
      <w:pPr>
        <w:rPr>
          <w:color w:val="000000"/>
          <w:kern w:val="2"/>
        </w:rPr>
      </w:pPr>
      <w:r>
        <w:rPr>
          <w:rFonts w:hint="eastAsia"/>
          <w:color w:val="000000"/>
          <w:kern w:val="2"/>
        </w:rPr>
        <w:t>本章首先讲解如何使用</w:t>
      </w:r>
      <w:r>
        <w:rPr>
          <w:color w:val="000000"/>
          <w:kern w:val="2"/>
        </w:rPr>
        <w:t>Vim</w:t>
      </w:r>
      <w:r>
        <w:rPr>
          <w:rFonts w:hint="eastAsia"/>
          <w:color w:val="000000"/>
          <w:kern w:val="2"/>
        </w:rPr>
        <w:t>编辑器来编写、修改文档，然后通过逐个配置主机名称、系统网卡以及</w:t>
      </w:r>
      <w:r>
        <w:rPr>
          <w:color w:val="000000"/>
          <w:kern w:val="2"/>
        </w:rPr>
        <w:t>Yum</w:t>
      </w:r>
      <w:r>
        <w:rPr>
          <w:rFonts w:hint="eastAsia"/>
          <w:color w:val="000000"/>
          <w:kern w:val="2"/>
        </w:rPr>
        <w:t>软件仓库参数文件等实验，帮助读者加深</w:t>
      </w:r>
      <w:r>
        <w:rPr>
          <w:color w:val="000000"/>
          <w:kern w:val="2"/>
        </w:rPr>
        <w:t>Vim</w:t>
      </w:r>
      <w:r>
        <w:rPr>
          <w:rFonts w:hint="eastAsia"/>
          <w:color w:val="000000"/>
          <w:kern w:val="2"/>
        </w:rPr>
        <w:t>编辑器中诸多命令、快捷键、模式切换方法的理解。然后把前面章节中讲解的</w:t>
      </w:r>
      <w:r>
        <w:fldChar w:fldCharType="begin"/>
      </w:r>
      <w:r>
        <w:instrText xml:space="preserve"> HYPERLINK "http://www.linuxprobe.com/" \t "_blank" \o "linux命令" </w:instrText>
      </w:r>
      <w:r>
        <w:fldChar w:fldCharType="separate"/>
      </w:r>
      <w:r>
        <w:rPr>
          <w:color w:val="000000"/>
          <w:kern w:val="2"/>
        </w:rPr>
        <w:t>Linux</w:t>
      </w:r>
      <w:r>
        <w:rPr>
          <w:rFonts w:hint="eastAsia"/>
          <w:color w:val="000000"/>
          <w:kern w:val="2"/>
        </w:rPr>
        <w:t>命令</w:t>
      </w:r>
      <w:r>
        <w:rPr>
          <w:rFonts w:hint="eastAsia"/>
          <w:color w:val="000000"/>
          <w:kern w:val="2"/>
        </w:rPr>
        <w:fldChar w:fldCharType="end"/>
      </w:r>
      <w:r>
        <w:rPr>
          <w:rFonts w:hint="eastAsia"/>
          <w:color w:val="000000"/>
          <w:kern w:val="2"/>
        </w:rPr>
        <w:t>、命令语法与</w:t>
      </w:r>
      <w:r>
        <w:rPr>
          <w:color w:val="000000"/>
          <w:kern w:val="2"/>
        </w:rPr>
        <w:t>Shell</w:t>
      </w:r>
      <w:r>
        <w:rPr>
          <w:rFonts w:hint="eastAsia"/>
          <w:color w:val="000000"/>
          <w:kern w:val="2"/>
        </w:rPr>
        <w:t>脚本中的各种流程控制语句通过</w:t>
      </w:r>
      <w:r>
        <w:rPr>
          <w:color w:val="000000"/>
          <w:kern w:val="2"/>
        </w:rPr>
        <w:t>Vim</w:t>
      </w:r>
      <w:r>
        <w:rPr>
          <w:rFonts w:hint="eastAsia"/>
          <w:color w:val="000000"/>
          <w:kern w:val="2"/>
        </w:rPr>
        <w:t>编辑器写到</w:t>
      </w:r>
      <w:r>
        <w:rPr>
          <w:color w:val="000000"/>
          <w:kern w:val="2"/>
        </w:rPr>
        <w:t>Shell</w:t>
      </w:r>
      <w:r>
        <w:rPr>
          <w:rFonts w:hint="eastAsia"/>
          <w:color w:val="000000"/>
          <w:kern w:val="2"/>
        </w:rPr>
        <w:t>脚本中结合到一起，实现最终能够自动化工作的脚本文件。本章最后演示了怎样通过</w:t>
      </w:r>
      <w:r>
        <w:rPr>
          <w:color w:val="000000"/>
          <w:kern w:val="2"/>
        </w:rPr>
        <w:t>at</w:t>
      </w:r>
      <w:r>
        <w:rPr>
          <w:rFonts w:hint="eastAsia"/>
          <w:color w:val="000000"/>
          <w:kern w:val="2"/>
        </w:rPr>
        <w:t>命令与</w:t>
      </w:r>
      <w:r>
        <w:rPr>
          <w:color w:val="000000"/>
          <w:kern w:val="2"/>
        </w:rPr>
        <w:t>crond</w:t>
      </w:r>
      <w:r>
        <w:rPr>
          <w:rFonts w:hint="eastAsia"/>
          <w:color w:val="000000"/>
          <w:kern w:val="2"/>
        </w:rPr>
        <w:t>计划任务服务来分别实现一次性的系统任务设置和长期性的系统任务设置，从而让日常的工作更加高效，更自动化。</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4.1</w:t>
            </w:r>
            <w:r>
              <w:rPr>
                <w:color w:val="000000"/>
                <w:kern w:val="2"/>
                <w:szCs w:val="21"/>
              </w:rPr>
              <w:t xml:space="preserve">  </w:t>
            </w:r>
            <w:r>
              <w:rPr>
                <w:color w:val="000000"/>
                <w:kern w:val="2"/>
              </w:rPr>
              <w:t>Vim</w:t>
            </w:r>
            <w:r>
              <w:rPr>
                <w:rFonts w:hint="eastAsia"/>
                <w:color w:val="000000"/>
                <w:kern w:val="2"/>
              </w:rPr>
              <w:t>文本编辑器</w:t>
            </w:r>
          </w:p>
        </w:tc>
      </w:tr>
    </w:tbl>
    <w:p>
      <w:pPr>
        <w:pStyle w:val="56"/>
        <w:rPr>
          <w:kern w:val="2"/>
        </w:rPr>
      </w:pPr>
    </w:p>
    <w:p>
      <w:pPr>
        <w:rPr>
          <w:spacing w:val="4"/>
          <w:kern w:val="2"/>
        </w:rPr>
      </w:pPr>
      <w:r>
        <w:rPr>
          <w:rFonts w:hint="eastAsia"/>
          <w:color w:val="000000"/>
          <w:spacing w:val="4"/>
          <w:kern w:val="2"/>
          <w:szCs w:val="21"/>
        </w:rPr>
        <w:t>每当在讲课时遇到需要让学生记住的知识点时，为了能让他们打起精神来，我都会突然提高嗓门，因此有句话他们记得尤其深刻：“</w:t>
      </w:r>
      <w:r>
        <w:rPr>
          <w:rFonts w:hint="eastAsia"/>
          <w:color w:val="000000"/>
          <w:spacing w:val="4"/>
          <w:kern w:val="2"/>
          <w:szCs w:val="21"/>
          <w:highlight w:val="yellow"/>
        </w:rPr>
        <w:t>在</w:t>
      </w:r>
      <w:r>
        <w:fldChar w:fldCharType="begin"/>
      </w:r>
      <w:r>
        <w:instrText xml:space="preserve"> HYPERLINK "http://www.linuxprobe.com/" \t "_blank" \o "linux系统" </w:instrText>
      </w:r>
      <w:r>
        <w:fldChar w:fldCharType="separate"/>
      </w:r>
      <w:r>
        <w:rPr>
          <w:color w:val="000000"/>
          <w:spacing w:val="4"/>
          <w:kern w:val="2"/>
          <w:szCs w:val="21"/>
          <w:highlight w:val="yellow"/>
        </w:rPr>
        <w:t>Linux</w:t>
      </w:r>
      <w:r>
        <w:rPr>
          <w:rFonts w:hint="eastAsia"/>
          <w:color w:val="000000"/>
          <w:spacing w:val="4"/>
          <w:kern w:val="2"/>
          <w:szCs w:val="21"/>
          <w:highlight w:val="yellow"/>
        </w:rPr>
        <w:t>系统</w:t>
      </w:r>
      <w:r>
        <w:rPr>
          <w:rFonts w:hint="eastAsia"/>
          <w:color w:val="000000"/>
          <w:spacing w:val="4"/>
          <w:kern w:val="2"/>
          <w:szCs w:val="21"/>
          <w:highlight w:val="yellow"/>
        </w:rPr>
        <w:fldChar w:fldCharType="end"/>
      </w:r>
      <w:r>
        <w:rPr>
          <w:rFonts w:hint="eastAsia"/>
          <w:color w:val="000000"/>
          <w:spacing w:val="4"/>
          <w:kern w:val="2"/>
          <w:szCs w:val="21"/>
          <w:highlight w:val="yellow"/>
        </w:rPr>
        <w:t>中一切都是文件，而配置一个服务就是在修改其配置文件的参数”</w:t>
      </w:r>
      <w:r>
        <w:rPr>
          <w:rFonts w:hint="eastAsia"/>
          <w:color w:val="000000"/>
          <w:spacing w:val="4"/>
          <w:kern w:val="2"/>
          <w:szCs w:val="21"/>
        </w:rPr>
        <w:t>。而且在日常工作中大家也肯定免不了要编写文档，这些工作都是通过</w:t>
      </w:r>
      <w:r>
        <w:rPr>
          <w:rFonts w:hint="eastAsia"/>
          <w:color w:val="000000"/>
          <w:spacing w:val="4"/>
          <w:kern w:val="2"/>
          <w:szCs w:val="21"/>
          <w:highlight w:val="yellow"/>
        </w:rPr>
        <w:t>文本编辑器</w:t>
      </w:r>
      <w:r>
        <w:rPr>
          <w:rFonts w:hint="eastAsia"/>
          <w:color w:val="000000"/>
          <w:spacing w:val="4"/>
          <w:kern w:val="2"/>
          <w:szCs w:val="21"/>
        </w:rPr>
        <w:t>来完成的。刘遄老师写作本书的目的是让读者切实掌握</w:t>
      </w:r>
      <w:r>
        <w:fldChar w:fldCharType="begin"/>
      </w:r>
      <w:r>
        <w:instrText xml:space="preserve"> HYPERLINK "http://www.linuxprobe.com/" \t "_blank" \o "linux系统" </w:instrText>
      </w:r>
      <w:r>
        <w:fldChar w:fldCharType="separate"/>
      </w:r>
      <w:r>
        <w:rPr>
          <w:color w:val="000000"/>
          <w:spacing w:val="4"/>
          <w:kern w:val="2"/>
          <w:szCs w:val="21"/>
        </w:rPr>
        <w:t>Linux</w:t>
      </w:r>
      <w:r>
        <w:rPr>
          <w:rFonts w:hint="eastAsia"/>
          <w:color w:val="000000"/>
          <w:spacing w:val="4"/>
          <w:kern w:val="2"/>
          <w:szCs w:val="21"/>
        </w:rPr>
        <w:t>系统</w:t>
      </w:r>
      <w:r>
        <w:rPr>
          <w:rFonts w:hint="eastAsia"/>
          <w:color w:val="000000"/>
          <w:spacing w:val="4"/>
          <w:kern w:val="2"/>
          <w:szCs w:val="21"/>
        </w:rPr>
        <w:fldChar w:fldCharType="end"/>
      </w:r>
      <w:r>
        <w:rPr>
          <w:rFonts w:hint="eastAsia"/>
          <w:color w:val="000000"/>
          <w:spacing w:val="4"/>
          <w:kern w:val="2"/>
          <w:szCs w:val="21"/>
        </w:rPr>
        <w:t>的运维方法，而不是仅仅停留在“会用某个操作系统”的层面上，所以我们这里选择使用</w:t>
      </w:r>
      <w:r>
        <w:rPr>
          <w:color w:val="000000"/>
          <w:spacing w:val="4"/>
          <w:kern w:val="2"/>
          <w:szCs w:val="21"/>
        </w:rPr>
        <w:t>Vim</w:t>
      </w:r>
      <w:r>
        <w:rPr>
          <w:rFonts w:hint="eastAsia"/>
          <w:color w:val="000000"/>
          <w:spacing w:val="4"/>
          <w:kern w:val="2"/>
          <w:szCs w:val="21"/>
        </w:rPr>
        <w:t>文本编辑器，它默认会安装在当前所有的</w:t>
      </w:r>
      <w:r>
        <w:rPr>
          <w:color w:val="000000"/>
          <w:spacing w:val="4"/>
          <w:kern w:val="2"/>
          <w:szCs w:val="21"/>
        </w:rPr>
        <w:t>Linux</w:t>
      </w:r>
      <w:r>
        <w:rPr>
          <w:rFonts w:hint="eastAsia"/>
          <w:color w:val="000000"/>
          <w:spacing w:val="4"/>
          <w:kern w:val="2"/>
          <w:szCs w:val="21"/>
        </w:rPr>
        <w:t>操作系统上，是一款超棒的文本编辑器。</w:t>
      </w:r>
    </w:p>
    <w:p>
      <w:pPr>
        <w:rPr>
          <w:kern w:val="2"/>
        </w:rPr>
      </w:pPr>
      <w:r>
        <w:rPr>
          <w:spacing w:val="-6"/>
          <w:kern w:val="2"/>
        </w:rPr>
        <w:t>Vim</w:t>
      </w:r>
      <w:r>
        <w:rPr>
          <w:rFonts w:hint="eastAsia"/>
          <w:spacing w:val="-6"/>
          <w:kern w:val="2"/>
        </w:rPr>
        <w:t>之所以能得到广大厂商与用户的认可，原因在于</w:t>
      </w:r>
      <w:r>
        <w:rPr>
          <w:spacing w:val="-6"/>
          <w:kern w:val="2"/>
        </w:rPr>
        <w:t>Vim</w:t>
      </w:r>
      <w:r>
        <w:rPr>
          <w:rFonts w:hint="eastAsia"/>
          <w:spacing w:val="-6"/>
          <w:kern w:val="2"/>
        </w:rPr>
        <w:t>编辑器中设置了三种模式</w:t>
      </w:r>
      <w:r>
        <w:rPr>
          <w:rFonts w:hint="eastAsia"/>
          <w:w w:val="200"/>
          <w:kern w:val="2"/>
        </w:rPr>
        <w:t>—</w:t>
      </w:r>
      <w:r>
        <w:rPr>
          <w:rFonts w:hint="eastAsia"/>
          <w:kern w:val="2"/>
          <w:highlight w:val="yellow"/>
        </w:rPr>
        <w:t>命令模式</w:t>
      </w:r>
      <w:r>
        <w:rPr>
          <w:rFonts w:hint="eastAsia"/>
          <w:kern w:val="2"/>
        </w:rPr>
        <w:t>、</w:t>
      </w:r>
      <w:r>
        <w:rPr>
          <w:rFonts w:hint="eastAsia"/>
          <w:kern w:val="2"/>
          <w:highlight w:val="yellow"/>
        </w:rPr>
        <w:t>末行模式</w:t>
      </w:r>
      <w:r>
        <w:rPr>
          <w:rFonts w:hint="eastAsia"/>
          <w:kern w:val="2"/>
        </w:rPr>
        <w:t>和</w:t>
      </w:r>
      <w:r>
        <w:rPr>
          <w:rFonts w:hint="eastAsia"/>
          <w:kern w:val="2"/>
          <w:highlight w:val="yellow"/>
        </w:rPr>
        <w:t>编辑模式</w:t>
      </w:r>
      <w:r>
        <w:rPr>
          <w:rFonts w:hint="eastAsia"/>
          <w:kern w:val="2"/>
        </w:rPr>
        <w:t>，每种模式分别又支持多种不同的命令快捷键，这大大提高了工作效率，而且用户在习惯之后也会觉得相当顺手。要想高效率地操作文本，就必须先搞清这三种模式的操作区别以及模式之间的切换方法（见图</w:t>
      </w:r>
      <w:r>
        <w:rPr>
          <w:kern w:val="2"/>
        </w:rPr>
        <w:t>4-1</w:t>
      </w:r>
      <w:r>
        <w:rPr>
          <w:rFonts w:hint="eastAsia"/>
          <w:kern w:val="2"/>
        </w:rPr>
        <w:t>）。</w:t>
      </w:r>
    </w:p>
    <w:p>
      <w:pPr>
        <w:pStyle w:val="34"/>
        <w:ind w:left="704" w:hanging="304"/>
        <w:rPr>
          <w:color w:val="FF0000"/>
          <w:kern w:val="2"/>
        </w:rPr>
      </w:pPr>
      <w:r>
        <w:rPr>
          <w:color w:val="FF0000"/>
          <w:kern w:val="2"/>
        </w:rPr>
        <w:sym w:font="Wingdings" w:char="00D8"/>
      </w:r>
      <w:r>
        <w:rPr>
          <w:color w:val="FF0000"/>
          <w:kern w:val="2"/>
        </w:rPr>
        <w:tab/>
      </w:r>
      <w:r>
        <w:rPr>
          <w:rFonts w:hint="eastAsia"/>
          <w:color w:val="FF0000"/>
          <w:kern w:val="2"/>
          <w:szCs w:val="21"/>
        </w:rPr>
        <w:t>命令模式：控制光标移动，可对文本进行复制、粘贴、删除和查找等工作。</w:t>
      </w:r>
    </w:p>
    <w:p>
      <w:pPr>
        <w:pStyle w:val="34"/>
        <w:ind w:left="704" w:hanging="304"/>
        <w:rPr>
          <w:color w:val="FF0000"/>
          <w:kern w:val="2"/>
        </w:rPr>
      </w:pPr>
      <w:r>
        <w:rPr>
          <w:color w:val="FF0000"/>
          <w:kern w:val="2"/>
        </w:rPr>
        <w:sym w:font="Wingdings" w:char="00D8"/>
      </w:r>
      <w:r>
        <w:rPr>
          <w:color w:val="FF0000"/>
          <w:kern w:val="2"/>
        </w:rPr>
        <w:tab/>
      </w:r>
      <w:r>
        <w:rPr>
          <w:rFonts w:hint="eastAsia"/>
          <w:color w:val="FF0000"/>
          <w:kern w:val="2"/>
          <w:szCs w:val="21"/>
        </w:rPr>
        <w:t>输入模式：正常的文本录入。</w:t>
      </w:r>
    </w:p>
    <w:p>
      <w:pPr>
        <w:pStyle w:val="34"/>
        <w:ind w:left="704" w:hanging="304"/>
        <w:rPr>
          <w:color w:val="FF0000"/>
          <w:kern w:val="2"/>
        </w:rPr>
      </w:pPr>
      <w:r>
        <w:rPr>
          <w:color w:val="FF0000"/>
          <w:kern w:val="2"/>
        </w:rPr>
        <w:sym w:font="Wingdings" w:char="00D8"/>
      </w:r>
      <w:r>
        <w:rPr>
          <w:color w:val="FF0000"/>
          <w:kern w:val="2"/>
        </w:rPr>
        <w:tab/>
      </w:r>
      <w:r>
        <w:rPr>
          <w:rFonts w:hint="eastAsia"/>
          <w:color w:val="FF0000"/>
          <w:kern w:val="2"/>
          <w:szCs w:val="21"/>
        </w:rPr>
        <w:t>末行模式：保存或退出文档，以及设置编辑环境。</w:t>
      </w:r>
    </w:p>
    <w:p>
      <w:pPr>
        <w:pStyle w:val="32"/>
        <w:pageBreakBefore/>
        <w:rPr>
          <w:kern w:val="2"/>
        </w:rPr>
      </w:pPr>
      <w:r>
        <w:rPr>
          <w:color w:val="000000"/>
          <w:kern w:val="2"/>
          <w:szCs w:val="21"/>
        </w:rPr>
        <w:drawing>
          <wp:inline distT="0" distB="0" distL="0" distR="0">
            <wp:extent cx="2971800" cy="1188720"/>
            <wp:effectExtent l="0" t="0" r="0" b="0"/>
            <wp:docPr id="69" name="图片 69"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4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971800" cy="11887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4-1  Vim</w:t>
      </w:r>
      <w:r>
        <w:rPr>
          <w:rFonts w:hint="eastAsia"/>
          <w:color w:val="000000"/>
          <w:kern w:val="2"/>
          <w:szCs w:val="21"/>
        </w:rPr>
        <w:t>编辑器模式的切换方法</w:t>
      </w:r>
    </w:p>
    <w:p>
      <w:pPr>
        <w:rPr>
          <w:kern w:val="2"/>
        </w:rPr>
      </w:pPr>
      <w:r>
        <w:rPr>
          <w:rFonts w:hint="eastAsia"/>
          <w:color w:val="000000"/>
          <w:kern w:val="2"/>
          <w:szCs w:val="21"/>
        </w:rPr>
        <w:t>在每次运行</w:t>
      </w:r>
      <w:r>
        <w:rPr>
          <w:color w:val="000000"/>
          <w:kern w:val="2"/>
          <w:szCs w:val="21"/>
        </w:rPr>
        <w:t>Vim</w:t>
      </w:r>
      <w:r>
        <w:rPr>
          <w:rFonts w:hint="eastAsia"/>
          <w:color w:val="000000"/>
          <w:kern w:val="2"/>
          <w:szCs w:val="21"/>
        </w:rPr>
        <w:t>编辑器时，默认进入命令模式，此时需要先切换到输入模式后再进行文档编写工作，而每次在编写完文档后需要先返回命令模式，然后再进入末行模式，执行文档的保存或退出操作。在</w:t>
      </w:r>
      <w:r>
        <w:rPr>
          <w:color w:val="000000"/>
          <w:kern w:val="2"/>
          <w:szCs w:val="21"/>
        </w:rPr>
        <w:t>Vim</w:t>
      </w:r>
      <w:r>
        <w:rPr>
          <w:rFonts w:hint="eastAsia"/>
          <w:color w:val="000000"/>
          <w:kern w:val="2"/>
          <w:szCs w:val="21"/>
        </w:rPr>
        <w:t>中，无法直接从输入模式切换到末行模式。</w:t>
      </w:r>
      <w:r>
        <w:rPr>
          <w:color w:val="000000"/>
          <w:kern w:val="2"/>
          <w:szCs w:val="21"/>
        </w:rPr>
        <w:t>Vim</w:t>
      </w:r>
      <w:r>
        <w:rPr>
          <w:rFonts w:hint="eastAsia"/>
          <w:color w:val="000000"/>
          <w:kern w:val="2"/>
          <w:szCs w:val="21"/>
        </w:rPr>
        <w:t>编辑器中内置的命令有成百上千种用法，为了能够帮助读者更快地掌握</w:t>
      </w:r>
      <w:r>
        <w:rPr>
          <w:color w:val="000000"/>
          <w:kern w:val="2"/>
          <w:szCs w:val="21"/>
        </w:rPr>
        <w:t>Vim</w:t>
      </w:r>
      <w:r>
        <w:rPr>
          <w:rFonts w:hint="eastAsia"/>
          <w:color w:val="000000"/>
          <w:kern w:val="2"/>
          <w:szCs w:val="21"/>
        </w:rPr>
        <w:t>编辑器，</w:t>
      </w:r>
      <w:r>
        <w:rPr>
          <w:rFonts w:hint="eastAsia"/>
          <w:color w:val="000000"/>
          <w:kern w:val="2"/>
        </w:rPr>
        <w:t>表</w:t>
      </w:r>
      <w:r>
        <w:rPr>
          <w:color w:val="000000"/>
          <w:kern w:val="2"/>
        </w:rPr>
        <w:t>4-1</w:t>
      </w:r>
      <w:r>
        <w:rPr>
          <w:rFonts w:hint="eastAsia"/>
          <w:color w:val="000000"/>
          <w:kern w:val="2"/>
          <w:szCs w:val="21"/>
        </w:rPr>
        <w:t>总结了在命令模式中最常用的一些命令。</w:t>
      </w:r>
    </w:p>
    <w:p>
      <w:pPr>
        <w:pStyle w:val="27"/>
        <w:spacing w:before="240"/>
        <w:rPr>
          <w:kern w:val="2"/>
        </w:rPr>
      </w:pPr>
      <w:r>
        <w:rPr>
          <w:rFonts w:hint="eastAsia"/>
          <w:kern w:val="2"/>
        </w:rPr>
        <w:t>表</w:t>
      </w:r>
      <w:r>
        <w:rPr>
          <w:kern w:val="2"/>
        </w:rPr>
        <w:t>4-1</w:t>
      </w:r>
      <w:r>
        <w:rPr>
          <w:rFonts w:hint="eastAsia"/>
          <w:kern w:val="2"/>
        </w:rPr>
        <w:tab/>
      </w:r>
      <w:r>
        <w:rPr>
          <w:kern w:val="2"/>
        </w:rPr>
        <w:t>Vim</w:t>
      </w:r>
      <w:r>
        <w:rPr>
          <w:rFonts w:hint="eastAsia"/>
          <w:kern w:val="2"/>
        </w:rPr>
        <w:t>中常用的命令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115"/>
        <w:gridCol w:w="594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594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tcBorders>
              <w:top w:val="single" w:color="000000" w:sz="4" w:space="0"/>
            </w:tcBorders>
            <w:vAlign w:val="center"/>
          </w:tcPr>
          <w:p>
            <w:pPr>
              <w:pStyle w:val="57"/>
              <w:spacing w:before="15" w:beforeLines="5" w:after="15" w:afterLines="5"/>
              <w:rPr>
                <w:kern w:val="2"/>
              </w:rPr>
            </w:pPr>
            <w:r>
              <w:rPr>
                <w:kern w:val="2"/>
              </w:rPr>
              <w:t>dd</w:t>
            </w:r>
          </w:p>
        </w:tc>
        <w:tc>
          <w:tcPr>
            <w:tcW w:w="5946" w:type="dxa"/>
            <w:tcBorders>
              <w:top w:val="single" w:color="000000" w:sz="4" w:space="0"/>
            </w:tcBorders>
            <w:vAlign w:val="center"/>
          </w:tcPr>
          <w:p>
            <w:pPr>
              <w:pStyle w:val="28"/>
              <w:spacing w:before="15" w:beforeLines="5" w:after="15" w:afterLines="5"/>
              <w:rPr>
                <w:kern w:val="2"/>
              </w:rPr>
            </w:pPr>
            <w:r>
              <w:rPr>
                <w:rFonts w:hint="eastAsia"/>
                <w:kern w:val="2"/>
              </w:rPr>
              <w:t>删除（剪切）光标所在整行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5dd</w:t>
            </w:r>
          </w:p>
        </w:tc>
        <w:tc>
          <w:tcPr>
            <w:tcW w:w="5946" w:type="dxa"/>
            <w:vAlign w:val="center"/>
          </w:tcPr>
          <w:p>
            <w:pPr>
              <w:pStyle w:val="28"/>
              <w:spacing w:before="15" w:beforeLines="5" w:after="15" w:afterLines="5"/>
              <w:rPr>
                <w:kern w:val="2"/>
              </w:rPr>
            </w:pPr>
            <w:r>
              <w:rPr>
                <w:rFonts w:hint="eastAsia"/>
                <w:kern w:val="2"/>
              </w:rPr>
              <w:t>删除（剪切）从光标处开始的</w:t>
            </w:r>
            <w:r>
              <w:rPr>
                <w:kern w:val="2"/>
              </w:rPr>
              <w:t>5</w:t>
            </w:r>
            <w:r>
              <w:rPr>
                <w:rFonts w:hint="eastAsia"/>
                <w:kern w:val="2"/>
              </w:rPr>
              <w:t>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yy</w:t>
            </w:r>
          </w:p>
        </w:tc>
        <w:tc>
          <w:tcPr>
            <w:tcW w:w="5946" w:type="dxa"/>
            <w:vAlign w:val="center"/>
          </w:tcPr>
          <w:p>
            <w:pPr>
              <w:pStyle w:val="28"/>
              <w:spacing w:before="15" w:beforeLines="5" w:after="15" w:afterLines="5"/>
              <w:rPr>
                <w:kern w:val="2"/>
              </w:rPr>
            </w:pPr>
            <w:r>
              <w:rPr>
                <w:rFonts w:hint="eastAsia"/>
                <w:kern w:val="2"/>
              </w:rPr>
              <w:t>复制光标所在整行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5yy</w:t>
            </w:r>
          </w:p>
        </w:tc>
        <w:tc>
          <w:tcPr>
            <w:tcW w:w="5946" w:type="dxa"/>
            <w:vAlign w:val="center"/>
          </w:tcPr>
          <w:p>
            <w:pPr>
              <w:pStyle w:val="28"/>
              <w:spacing w:before="15" w:beforeLines="5" w:after="15" w:afterLines="5"/>
              <w:rPr>
                <w:kern w:val="2"/>
              </w:rPr>
            </w:pPr>
            <w:r>
              <w:rPr>
                <w:rFonts w:hint="eastAsia"/>
                <w:kern w:val="2"/>
              </w:rPr>
              <w:t>复制从光标处开始的</w:t>
            </w:r>
            <w:r>
              <w:rPr>
                <w:kern w:val="2"/>
              </w:rPr>
              <w:t>5</w:t>
            </w:r>
            <w:r>
              <w:rPr>
                <w:rFonts w:hint="eastAsia"/>
                <w:kern w:val="2"/>
              </w:rPr>
              <w:t>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n</w:t>
            </w:r>
          </w:p>
        </w:tc>
        <w:tc>
          <w:tcPr>
            <w:tcW w:w="5946" w:type="dxa"/>
            <w:vAlign w:val="center"/>
          </w:tcPr>
          <w:p>
            <w:pPr>
              <w:pStyle w:val="28"/>
              <w:spacing w:before="15" w:beforeLines="5" w:after="15" w:afterLines="5"/>
              <w:rPr>
                <w:kern w:val="2"/>
              </w:rPr>
            </w:pPr>
            <w:r>
              <w:rPr>
                <w:rFonts w:hint="eastAsia"/>
                <w:kern w:val="2"/>
              </w:rPr>
              <w:t>显示搜索命令定位到的下一个字符串</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N</w:t>
            </w:r>
          </w:p>
        </w:tc>
        <w:tc>
          <w:tcPr>
            <w:tcW w:w="5946" w:type="dxa"/>
            <w:vAlign w:val="center"/>
          </w:tcPr>
          <w:p>
            <w:pPr>
              <w:pStyle w:val="28"/>
              <w:spacing w:before="15" w:beforeLines="5" w:after="15" w:afterLines="5"/>
              <w:rPr>
                <w:kern w:val="2"/>
              </w:rPr>
            </w:pPr>
            <w:r>
              <w:rPr>
                <w:rFonts w:hint="eastAsia"/>
                <w:kern w:val="2"/>
              </w:rPr>
              <w:t>显示搜索命令定位到的上一个字符串</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u</w:t>
            </w:r>
          </w:p>
        </w:tc>
        <w:tc>
          <w:tcPr>
            <w:tcW w:w="5946" w:type="dxa"/>
            <w:vAlign w:val="center"/>
          </w:tcPr>
          <w:p>
            <w:pPr>
              <w:pStyle w:val="28"/>
              <w:spacing w:before="15" w:beforeLines="5" w:after="15" w:afterLines="5"/>
              <w:rPr>
                <w:kern w:val="2"/>
              </w:rPr>
            </w:pPr>
            <w:r>
              <w:rPr>
                <w:rFonts w:hint="eastAsia"/>
                <w:kern w:val="2"/>
              </w:rPr>
              <w:t>撤销上一步的操作</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15" w:type="dxa"/>
            <w:vAlign w:val="center"/>
          </w:tcPr>
          <w:p>
            <w:pPr>
              <w:pStyle w:val="57"/>
              <w:spacing w:before="15" w:beforeLines="5" w:after="15" w:afterLines="5"/>
              <w:rPr>
                <w:kern w:val="2"/>
              </w:rPr>
            </w:pPr>
            <w:r>
              <w:rPr>
                <w:kern w:val="2"/>
              </w:rPr>
              <w:t>p</w:t>
            </w:r>
          </w:p>
        </w:tc>
        <w:tc>
          <w:tcPr>
            <w:tcW w:w="5946" w:type="dxa"/>
            <w:vAlign w:val="center"/>
          </w:tcPr>
          <w:p>
            <w:pPr>
              <w:pStyle w:val="28"/>
              <w:spacing w:before="15" w:beforeLines="5" w:after="15" w:afterLines="5"/>
              <w:rPr>
                <w:kern w:val="2"/>
              </w:rPr>
            </w:pPr>
            <w:r>
              <w:rPr>
                <w:rFonts w:hint="eastAsia"/>
                <w:kern w:val="2"/>
              </w:rPr>
              <w:t>将之前删除（</w:t>
            </w:r>
            <w:r>
              <w:rPr>
                <w:kern w:val="2"/>
              </w:rPr>
              <w:t>dd</w:t>
            </w:r>
            <w:r>
              <w:rPr>
                <w:rFonts w:hint="eastAsia"/>
                <w:kern w:val="2"/>
              </w:rPr>
              <w:t>）或复制（</w:t>
            </w:r>
            <w:r>
              <w:rPr>
                <w:kern w:val="2"/>
              </w:rPr>
              <w:t>yy</w:t>
            </w:r>
            <w:r>
              <w:rPr>
                <w:rFonts w:hint="eastAsia"/>
                <w:kern w:val="2"/>
              </w:rPr>
              <w:t>）过的数据粘贴到光标后面</w:t>
            </w:r>
          </w:p>
        </w:tc>
      </w:tr>
    </w:tbl>
    <w:p>
      <w:pPr>
        <w:pStyle w:val="29"/>
        <w:rPr>
          <w:kern w:val="2"/>
        </w:rPr>
      </w:pPr>
    </w:p>
    <w:p>
      <w:pPr>
        <w:rPr>
          <w:kern w:val="2"/>
        </w:rPr>
      </w:pPr>
      <w:r>
        <w:rPr>
          <w:rFonts w:hint="eastAsia"/>
          <w:color w:val="000000"/>
          <w:kern w:val="2"/>
          <w:szCs w:val="21"/>
        </w:rPr>
        <w:t>末行模式主要用于保存或退出文件，以及设置</w:t>
      </w:r>
      <w:r>
        <w:rPr>
          <w:color w:val="000000"/>
          <w:kern w:val="2"/>
          <w:szCs w:val="21"/>
        </w:rPr>
        <w:t>Vim</w:t>
      </w:r>
      <w:r>
        <w:rPr>
          <w:rFonts w:hint="eastAsia"/>
          <w:color w:val="000000"/>
          <w:kern w:val="2"/>
          <w:szCs w:val="21"/>
        </w:rPr>
        <w:t>编辑器的工作环境，还可以让用户执行外部的</w:t>
      </w:r>
      <w:r>
        <w:fldChar w:fldCharType="begin"/>
      </w:r>
      <w:r>
        <w:instrText xml:space="preserve"> HYPERLINK "http://www.linuxprobe.com/" \t "_blank" \o "linux命令" </w:instrText>
      </w:r>
      <w:r>
        <w:fldChar w:fldCharType="separate"/>
      </w:r>
      <w:r>
        <w:rPr>
          <w:color w:val="000000"/>
          <w:kern w:val="2"/>
          <w:szCs w:val="21"/>
        </w:rPr>
        <w:t>Linux</w:t>
      </w:r>
      <w:r>
        <w:rPr>
          <w:rFonts w:hint="eastAsia"/>
          <w:color w:val="000000"/>
          <w:kern w:val="2"/>
          <w:szCs w:val="21"/>
        </w:rPr>
        <w:t>命令</w:t>
      </w:r>
      <w:r>
        <w:rPr>
          <w:rFonts w:hint="eastAsia"/>
          <w:color w:val="000000"/>
          <w:kern w:val="2"/>
          <w:szCs w:val="21"/>
        </w:rPr>
        <w:fldChar w:fldCharType="end"/>
      </w:r>
      <w:r>
        <w:rPr>
          <w:rFonts w:hint="eastAsia"/>
          <w:color w:val="000000"/>
          <w:kern w:val="2"/>
          <w:szCs w:val="21"/>
        </w:rPr>
        <w:t>或跳转到所编写文档的特定行数。要想切换到末行模式，在命令模式中输入一个冒号就可以了。末行模式中可用的命令如表</w:t>
      </w:r>
      <w:r>
        <w:rPr>
          <w:color w:val="000000"/>
          <w:kern w:val="2"/>
          <w:szCs w:val="21"/>
        </w:rPr>
        <w:t>4-2</w:t>
      </w:r>
      <w:r>
        <w:rPr>
          <w:rFonts w:hint="eastAsia"/>
          <w:color w:val="000000"/>
          <w:kern w:val="2"/>
          <w:szCs w:val="21"/>
        </w:rPr>
        <w:t>所示。</w:t>
      </w:r>
    </w:p>
    <w:p>
      <w:pPr>
        <w:pStyle w:val="27"/>
        <w:spacing w:before="200"/>
        <w:rPr>
          <w:kern w:val="2"/>
        </w:rPr>
      </w:pPr>
      <w:r>
        <w:rPr>
          <w:rFonts w:hint="eastAsia"/>
          <w:kern w:val="2"/>
        </w:rPr>
        <w:t>表</w:t>
      </w:r>
      <w:r>
        <w:rPr>
          <w:kern w:val="2"/>
        </w:rPr>
        <w:t>4-2</w:t>
      </w:r>
      <w:r>
        <w:rPr>
          <w:kern w:val="2"/>
        </w:rPr>
        <w:tab/>
      </w:r>
      <w:r>
        <w:rPr>
          <w:rFonts w:hint="eastAsia"/>
          <w:kern w:val="2"/>
        </w:rPr>
        <w:t>末行模式中可用的命令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565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565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top w:val="single" w:color="000000" w:sz="4" w:space="0"/>
            </w:tcBorders>
            <w:vAlign w:val="center"/>
          </w:tcPr>
          <w:p>
            <w:pPr>
              <w:pStyle w:val="57"/>
              <w:spacing w:before="15" w:beforeLines="5" w:after="15" w:afterLines="5"/>
              <w:rPr>
                <w:kern w:val="2"/>
              </w:rPr>
            </w:pPr>
            <w:r>
              <w:rPr>
                <w:kern w:val="2"/>
              </w:rPr>
              <w:t>:w</w:t>
            </w:r>
          </w:p>
        </w:tc>
        <w:tc>
          <w:tcPr>
            <w:tcW w:w="5651" w:type="dxa"/>
            <w:tcBorders>
              <w:top w:val="single" w:color="000000" w:sz="4" w:space="0"/>
            </w:tcBorders>
            <w:vAlign w:val="center"/>
          </w:tcPr>
          <w:p>
            <w:pPr>
              <w:pStyle w:val="28"/>
              <w:spacing w:before="15" w:beforeLines="5" w:after="15" w:afterLines="5"/>
              <w:rPr>
                <w:kern w:val="2"/>
              </w:rPr>
            </w:pPr>
            <w:r>
              <w:rPr>
                <w:rFonts w:hint="eastAsia"/>
                <w:kern w:val="2"/>
              </w:rPr>
              <w:t>保存</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spacing w:before="15" w:beforeLines="5" w:after="15" w:afterLines="5"/>
              <w:rPr>
                <w:kern w:val="2"/>
              </w:rPr>
            </w:pPr>
            <w:r>
              <w:rPr>
                <w:kern w:val="2"/>
              </w:rPr>
              <w:t>:q</w:t>
            </w:r>
          </w:p>
        </w:tc>
        <w:tc>
          <w:tcPr>
            <w:tcW w:w="5651" w:type="dxa"/>
            <w:vAlign w:val="center"/>
          </w:tcPr>
          <w:p>
            <w:pPr>
              <w:pStyle w:val="28"/>
              <w:spacing w:before="15" w:beforeLines="5" w:after="15" w:afterLines="5"/>
              <w:rPr>
                <w:kern w:val="2"/>
              </w:rPr>
            </w:pPr>
            <w:r>
              <w:rPr>
                <w:rFonts w:hint="eastAsia"/>
                <w:kern w:val="2"/>
              </w:rPr>
              <w:t>退出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spacing w:before="15" w:beforeLines="5" w:after="15" w:afterLines="5"/>
              <w:rPr>
                <w:kern w:val="2"/>
              </w:rPr>
            </w:pPr>
            <w:r>
              <w:rPr>
                <w:kern w:val="2"/>
              </w:rPr>
              <w:t>:q!</w:t>
            </w:r>
          </w:p>
        </w:tc>
        <w:tc>
          <w:tcPr>
            <w:tcW w:w="5651" w:type="dxa"/>
            <w:vAlign w:val="center"/>
          </w:tcPr>
          <w:p>
            <w:pPr>
              <w:pStyle w:val="28"/>
              <w:spacing w:before="15" w:beforeLines="5" w:after="15" w:afterLines="5"/>
              <w:rPr>
                <w:kern w:val="2"/>
              </w:rPr>
            </w:pPr>
            <w:r>
              <w:rPr>
                <w:rFonts w:hint="eastAsia"/>
                <w:kern w:val="2"/>
              </w:rPr>
              <w:t>强制退出（放弃对文档的修改内容）</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spacing w:before="15" w:beforeLines="5" w:after="15" w:afterLines="5"/>
              <w:rPr>
                <w:kern w:val="2"/>
              </w:rPr>
            </w:pPr>
            <w:r>
              <w:rPr>
                <w:kern w:val="2"/>
              </w:rPr>
              <w:t>:wq!</w:t>
            </w:r>
          </w:p>
        </w:tc>
        <w:tc>
          <w:tcPr>
            <w:tcW w:w="5651" w:type="dxa"/>
            <w:vAlign w:val="center"/>
          </w:tcPr>
          <w:p>
            <w:pPr>
              <w:pStyle w:val="28"/>
              <w:spacing w:before="15" w:beforeLines="5" w:after="15" w:afterLines="5"/>
              <w:rPr>
                <w:kern w:val="2"/>
              </w:rPr>
            </w:pPr>
            <w:r>
              <w:rPr>
                <w:rFonts w:hint="eastAsia"/>
                <w:kern w:val="2"/>
              </w:rPr>
              <w:t>强制保存退出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spacing w:before="15" w:beforeLines="5" w:after="15" w:afterLines="5"/>
              <w:rPr>
                <w:kern w:val="2"/>
              </w:rPr>
            </w:pPr>
            <w:r>
              <w:rPr>
                <w:kern w:val="2"/>
              </w:rPr>
              <w:t>:set nu</w:t>
            </w:r>
          </w:p>
        </w:tc>
        <w:tc>
          <w:tcPr>
            <w:tcW w:w="5651" w:type="dxa"/>
            <w:vAlign w:val="center"/>
          </w:tcPr>
          <w:p>
            <w:pPr>
              <w:pStyle w:val="28"/>
              <w:spacing w:before="15" w:beforeLines="5" w:after="15" w:afterLines="5"/>
              <w:rPr>
                <w:kern w:val="2"/>
              </w:rPr>
            </w:pPr>
            <w:r>
              <w:rPr>
                <w:rFonts w:hint="eastAsia"/>
                <w:kern w:val="2"/>
              </w:rPr>
              <w:t>显示行号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spacing w:before="15" w:beforeLines="5" w:after="15" w:afterLines="5"/>
              <w:rPr>
                <w:kern w:val="2"/>
              </w:rPr>
            </w:pPr>
            <w:r>
              <w:rPr>
                <w:kern w:val="2"/>
              </w:rPr>
              <w:t>:set nonu</w:t>
            </w:r>
          </w:p>
        </w:tc>
        <w:tc>
          <w:tcPr>
            <w:tcW w:w="5651" w:type="dxa"/>
            <w:vAlign w:val="center"/>
          </w:tcPr>
          <w:p>
            <w:pPr>
              <w:pStyle w:val="28"/>
              <w:spacing w:before="15" w:beforeLines="5" w:after="15" w:afterLines="5"/>
              <w:rPr>
                <w:kern w:val="2"/>
              </w:rPr>
            </w:pPr>
            <w:r>
              <w:rPr>
                <w:rFonts w:hint="eastAsia"/>
                <w:kern w:val="2"/>
              </w:rPr>
              <w:t>不显示行号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bottom w:val="single" w:color="000000" w:sz="4" w:space="0"/>
            </w:tcBorders>
            <w:vAlign w:val="center"/>
          </w:tcPr>
          <w:p>
            <w:pPr>
              <w:pStyle w:val="57"/>
              <w:spacing w:before="15" w:beforeLines="5" w:after="15" w:afterLines="5"/>
              <w:rPr>
                <w:kern w:val="2"/>
              </w:rPr>
            </w:pPr>
            <w:r>
              <w:rPr>
                <w:kern w:val="2"/>
              </w:rPr>
              <w:t>:</w:t>
            </w:r>
            <w:r>
              <w:rPr>
                <w:rFonts w:hint="eastAsia"/>
                <w:kern w:val="2"/>
              </w:rPr>
              <w:t>命令</w:t>
            </w:r>
          </w:p>
        </w:tc>
        <w:tc>
          <w:tcPr>
            <w:tcW w:w="5651" w:type="dxa"/>
            <w:tcBorders>
              <w:bottom w:val="single" w:color="000000" w:sz="4" w:space="0"/>
            </w:tcBorders>
            <w:vAlign w:val="center"/>
          </w:tcPr>
          <w:p>
            <w:pPr>
              <w:pStyle w:val="28"/>
              <w:spacing w:before="15" w:beforeLines="5" w:after="15" w:afterLines="5"/>
              <w:rPr>
                <w:kern w:val="2"/>
              </w:rPr>
            </w:pPr>
            <w:r>
              <w:rPr>
                <w:rFonts w:hint="eastAsia"/>
                <w:kern w:val="2"/>
              </w:rPr>
              <w:t>执行该命令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top w:val="single" w:color="000000" w:sz="4" w:space="0"/>
              <w:bottom w:val="single" w:color="000000" w:sz="4" w:space="0"/>
            </w:tcBorders>
            <w:vAlign w:val="center"/>
          </w:tcPr>
          <w:p>
            <w:pPr>
              <w:pStyle w:val="57"/>
              <w:spacing w:before="15" w:beforeLines="5" w:after="15" w:afterLines="5"/>
              <w:rPr>
                <w:kern w:val="2"/>
              </w:rPr>
            </w:pPr>
            <w:r>
              <w:rPr>
                <w:kern w:val="2"/>
              </w:rPr>
              <w:t>:</w:t>
            </w:r>
            <w:r>
              <w:rPr>
                <w:rFonts w:hint="eastAsia"/>
                <w:kern w:val="2"/>
              </w:rPr>
              <w:t>整数</w:t>
            </w:r>
          </w:p>
        </w:tc>
        <w:tc>
          <w:tcPr>
            <w:tcW w:w="5651" w:type="dxa"/>
            <w:tcBorders>
              <w:top w:val="single" w:color="000000" w:sz="4" w:space="0"/>
              <w:bottom w:val="single" w:color="000000" w:sz="4" w:space="0"/>
            </w:tcBorders>
            <w:vAlign w:val="center"/>
          </w:tcPr>
          <w:p>
            <w:pPr>
              <w:pStyle w:val="28"/>
              <w:spacing w:before="15" w:beforeLines="5" w:after="15" w:afterLines="5"/>
              <w:rPr>
                <w:kern w:val="2"/>
              </w:rPr>
            </w:pPr>
            <w:r>
              <w:rPr>
                <w:rFonts w:hint="eastAsia"/>
                <w:kern w:val="2"/>
              </w:rPr>
              <w:t>跳转到该行</w:t>
            </w:r>
          </w:p>
        </w:tc>
      </w:tr>
    </w:tbl>
    <w:p>
      <w:pPr>
        <w:pStyle w:val="31"/>
      </w:pPr>
      <w:r>
        <w:rPr>
          <w:rFonts w:hint="eastAsia"/>
        </w:rPr>
        <w:t>续表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565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565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bottom w:val="single" w:color="000000" w:sz="4" w:space="0"/>
            </w:tcBorders>
            <w:vAlign w:val="center"/>
          </w:tcPr>
          <w:p>
            <w:pPr>
              <w:pStyle w:val="57"/>
              <w:spacing w:before="15" w:beforeLines="5" w:after="15" w:afterLines="5"/>
              <w:rPr>
                <w:kern w:val="2"/>
              </w:rPr>
            </w:pPr>
            <w:r>
              <w:rPr>
                <w:kern w:val="2"/>
              </w:rPr>
              <w:t>:s/one/two</w:t>
            </w:r>
          </w:p>
        </w:tc>
        <w:tc>
          <w:tcPr>
            <w:tcW w:w="5651" w:type="dxa"/>
            <w:tcBorders>
              <w:bottom w:val="single" w:color="000000" w:sz="4" w:space="0"/>
            </w:tcBorders>
            <w:vAlign w:val="center"/>
          </w:tcPr>
          <w:p>
            <w:pPr>
              <w:pStyle w:val="28"/>
              <w:spacing w:before="15" w:beforeLines="5" w:after="15" w:afterLines="5"/>
              <w:rPr>
                <w:kern w:val="2"/>
              </w:rPr>
            </w:pPr>
            <w:r>
              <w:rPr>
                <w:rFonts w:hint="eastAsia"/>
                <w:kern w:val="2"/>
              </w:rPr>
              <w:t>将当前光标所在行的第一个</w:t>
            </w:r>
            <w:r>
              <w:rPr>
                <w:kern w:val="2"/>
              </w:rPr>
              <w:t>one</w:t>
            </w:r>
            <w:r>
              <w:rPr>
                <w:rFonts w:hint="eastAsia"/>
                <w:kern w:val="2"/>
              </w:rPr>
              <w:t>替换成</w:t>
            </w:r>
            <w:r>
              <w:rPr>
                <w:kern w:val="2"/>
              </w:rPr>
              <w:t>two</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tcBorders>
              <w:top w:val="single" w:color="000000" w:sz="4" w:space="0"/>
              <w:bottom w:val="single" w:color="000000" w:sz="4" w:space="0"/>
            </w:tcBorders>
            <w:vAlign w:val="center"/>
          </w:tcPr>
          <w:p>
            <w:pPr>
              <w:pStyle w:val="57"/>
              <w:rPr>
                <w:kern w:val="2"/>
              </w:rPr>
            </w:pPr>
            <w:r>
              <w:rPr>
                <w:kern w:val="2"/>
              </w:rPr>
              <w:t>:s/one/two/g</w:t>
            </w:r>
          </w:p>
        </w:tc>
        <w:tc>
          <w:tcPr>
            <w:tcW w:w="5651" w:type="dxa"/>
            <w:tcBorders>
              <w:top w:val="single" w:color="000000" w:sz="4" w:space="0"/>
              <w:bottom w:val="single" w:color="000000" w:sz="4" w:space="0"/>
            </w:tcBorders>
            <w:vAlign w:val="center"/>
          </w:tcPr>
          <w:p>
            <w:pPr>
              <w:pStyle w:val="28"/>
              <w:rPr>
                <w:kern w:val="2"/>
              </w:rPr>
            </w:pPr>
            <w:r>
              <w:rPr>
                <w:rFonts w:hint="eastAsia"/>
                <w:kern w:val="2"/>
              </w:rPr>
              <w:t>将当前光标所在行的所有</w:t>
            </w:r>
            <w:r>
              <w:rPr>
                <w:kern w:val="2"/>
              </w:rPr>
              <w:t>one</w:t>
            </w:r>
            <w:r>
              <w:rPr>
                <w:rFonts w:hint="eastAsia"/>
                <w:kern w:val="2"/>
              </w:rPr>
              <w:t>替换成</w:t>
            </w:r>
            <w:r>
              <w:rPr>
                <w:kern w:val="2"/>
              </w:rPr>
              <w:t>two</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rPr>
                <w:kern w:val="2"/>
              </w:rPr>
            </w:pPr>
            <w:r>
              <w:rPr>
                <w:kern w:val="2"/>
              </w:rPr>
              <w:t>:%s/one/two/g</w:t>
            </w:r>
          </w:p>
        </w:tc>
        <w:tc>
          <w:tcPr>
            <w:tcW w:w="5651" w:type="dxa"/>
            <w:vAlign w:val="center"/>
          </w:tcPr>
          <w:p>
            <w:pPr>
              <w:pStyle w:val="28"/>
              <w:rPr>
                <w:kern w:val="2"/>
              </w:rPr>
            </w:pPr>
            <w:r>
              <w:rPr>
                <w:rFonts w:hint="eastAsia"/>
                <w:kern w:val="2"/>
              </w:rPr>
              <w:t>将全文中的所有</w:t>
            </w:r>
            <w:r>
              <w:rPr>
                <w:kern w:val="2"/>
              </w:rPr>
              <w:t>one</w:t>
            </w:r>
            <w:r>
              <w:rPr>
                <w:rFonts w:hint="eastAsia"/>
                <w:kern w:val="2"/>
              </w:rPr>
              <w:t>替换成</w:t>
            </w:r>
            <w:r>
              <w:rPr>
                <w:kern w:val="2"/>
              </w:rPr>
              <w:t>two</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rPr>
                <w:kern w:val="2"/>
              </w:rPr>
            </w:pPr>
            <w:r>
              <w:rPr>
                <w:kern w:val="2"/>
              </w:rPr>
              <w:t>?</w:t>
            </w:r>
            <w:r>
              <w:rPr>
                <w:rFonts w:hint="eastAsia"/>
                <w:kern w:val="2"/>
              </w:rPr>
              <w:t>字符串</w:t>
            </w:r>
          </w:p>
        </w:tc>
        <w:tc>
          <w:tcPr>
            <w:tcW w:w="5651" w:type="dxa"/>
            <w:vAlign w:val="center"/>
          </w:tcPr>
          <w:p>
            <w:pPr>
              <w:pStyle w:val="28"/>
              <w:rPr>
                <w:kern w:val="2"/>
              </w:rPr>
            </w:pPr>
            <w:r>
              <w:rPr>
                <w:rFonts w:hint="eastAsia"/>
                <w:kern w:val="2"/>
              </w:rPr>
              <w:t>在文本中从下至上搜索该字符串</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Align w:val="center"/>
          </w:tcPr>
          <w:p>
            <w:pPr>
              <w:pStyle w:val="57"/>
              <w:rPr>
                <w:kern w:val="2"/>
              </w:rPr>
            </w:pPr>
            <w:r>
              <w:rPr>
                <w:kern w:val="2"/>
              </w:rPr>
              <w:t>/</w:t>
            </w:r>
            <w:r>
              <w:rPr>
                <w:rFonts w:hint="eastAsia"/>
                <w:kern w:val="2"/>
              </w:rPr>
              <w:t>字符串</w:t>
            </w:r>
          </w:p>
        </w:tc>
        <w:tc>
          <w:tcPr>
            <w:tcW w:w="5651" w:type="dxa"/>
            <w:vAlign w:val="center"/>
          </w:tcPr>
          <w:p>
            <w:pPr>
              <w:pStyle w:val="28"/>
              <w:rPr>
                <w:kern w:val="2"/>
              </w:rPr>
            </w:pPr>
            <w:r>
              <w:rPr>
                <w:rFonts w:hint="eastAsia"/>
                <w:kern w:val="2"/>
              </w:rPr>
              <w:t>在文本中从上至下搜索该字符串</w:t>
            </w:r>
          </w:p>
        </w:tc>
      </w:tr>
    </w:tbl>
    <w:p>
      <w:pPr>
        <w:pStyle w:val="29"/>
        <w:rPr>
          <w:kern w:val="2"/>
        </w:rPr>
      </w:pPr>
    </w:p>
    <w:p>
      <w:pPr>
        <w:pStyle w:val="4"/>
        <w:spacing w:before="151" w:after="151"/>
        <w:rPr>
          <w:kern w:val="2"/>
        </w:rPr>
      </w:pPr>
      <w:r>
        <w:rPr>
          <w:kern w:val="2"/>
        </w:rPr>
        <w:t xml:space="preserve">4.1.1 </w:t>
      </w:r>
      <w:r>
        <w:rPr>
          <w:rFonts w:hint="eastAsia"/>
          <w:kern w:val="2"/>
        </w:rPr>
        <w:t xml:space="preserve"> 编写简单文档</w:t>
      </w:r>
    </w:p>
    <w:p>
      <w:pPr>
        <w:rPr>
          <w:kern w:val="2"/>
        </w:rPr>
      </w:pPr>
      <w:r>
        <w:rPr>
          <w:rFonts w:hint="eastAsia"/>
          <w:color w:val="000000"/>
          <w:kern w:val="2"/>
          <w:szCs w:val="21"/>
        </w:rPr>
        <w:t>目前为止，大家已经具备了在</w:t>
      </w:r>
      <w:r>
        <w:rPr>
          <w:color w:val="000000"/>
          <w:kern w:val="2"/>
          <w:szCs w:val="21"/>
        </w:rPr>
        <w:t>Linux</w:t>
      </w:r>
      <w:r>
        <w:rPr>
          <w:rFonts w:hint="eastAsia"/>
          <w:color w:val="000000"/>
          <w:kern w:val="2"/>
          <w:szCs w:val="21"/>
        </w:rPr>
        <w:t>系统中编写文档的理论基础了，接下来我们一起动手编写一个简单的脚本文档。刘遄老师会尽力把所有操作步骤和按键过程都标注出来，如果忘记了某些快捷键命令的作用，可以再返回前文进行复习。</w:t>
      </w:r>
    </w:p>
    <w:p>
      <w:pPr>
        <w:rPr>
          <w:kern w:val="2"/>
        </w:rPr>
      </w:pPr>
      <w:r>
        <w:rPr>
          <w:rFonts w:hint="eastAsia"/>
          <w:kern w:val="2"/>
        </w:rPr>
        <w:t>编写脚本文档的第</w:t>
      </w:r>
      <w:r>
        <w:rPr>
          <w:kern w:val="2"/>
        </w:rPr>
        <w:t>1</w:t>
      </w:r>
      <w:r>
        <w:rPr>
          <w:rFonts w:hint="eastAsia"/>
          <w:kern w:val="2"/>
        </w:rPr>
        <w:t>步就是给文档取个名字，这里将其命名为</w:t>
      </w:r>
      <w:r>
        <w:rPr>
          <w:kern w:val="2"/>
        </w:rPr>
        <w:t>practice.txt</w:t>
      </w:r>
      <w:r>
        <w:rPr>
          <w:rFonts w:hint="eastAsia"/>
          <w:kern w:val="2"/>
        </w:rPr>
        <w:t>。如果存在该文档，则是打开它。如果不存在，则是创建一个临时的输入文件，如图</w:t>
      </w:r>
      <w:r>
        <w:rPr>
          <w:kern w:val="2"/>
        </w:rPr>
        <w:t>4-2</w:t>
      </w:r>
      <w:r>
        <w:rPr>
          <w:rFonts w:hint="eastAsia"/>
          <w:kern w:val="2"/>
        </w:rPr>
        <w:t>所示。</w:t>
      </w:r>
    </w:p>
    <w:p>
      <w:pPr>
        <w:pStyle w:val="32"/>
        <w:spacing w:before="300"/>
        <w:rPr>
          <w:kern w:val="2"/>
        </w:rPr>
      </w:pPr>
      <w:r>
        <w:rPr>
          <w:color w:val="000000"/>
          <w:kern w:val="2"/>
          <w:szCs w:val="21"/>
        </w:rPr>
        <w:drawing>
          <wp:inline distT="0" distB="0" distL="0" distR="0">
            <wp:extent cx="3954780" cy="2651760"/>
            <wp:effectExtent l="19050" t="19050" r="7620" b="0"/>
            <wp:docPr id="70" name="图片 70"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4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954780" cy="2651760"/>
                    </a:xfrm>
                    <a:prstGeom prst="rect">
                      <a:avLst/>
                    </a:prstGeom>
                    <a:noFill/>
                    <a:ln w="6350" cmpd="sng">
                      <a:solidFill>
                        <a:srgbClr val="000000"/>
                      </a:solidFill>
                      <a:miter lim="800000"/>
                      <a:headEnd/>
                      <a:tailEnd/>
                    </a:ln>
                    <a:effectLst/>
                  </pic:spPr>
                </pic:pic>
              </a:graphicData>
            </a:graphic>
          </wp:inline>
        </w:drawing>
      </w:r>
    </w:p>
    <w:p>
      <w:pPr>
        <w:pStyle w:val="33"/>
        <w:spacing w:after="280"/>
        <w:rPr>
          <w:kern w:val="2"/>
        </w:rPr>
      </w:pPr>
      <w:r>
        <w:rPr>
          <w:rFonts w:hint="eastAsia"/>
          <w:color w:val="000000"/>
          <w:kern w:val="2"/>
          <w:szCs w:val="21"/>
        </w:rPr>
        <w:t>图</w:t>
      </w:r>
      <w:r>
        <w:rPr>
          <w:color w:val="000000"/>
          <w:kern w:val="2"/>
          <w:szCs w:val="21"/>
        </w:rPr>
        <w:t xml:space="preserve">4-2  </w:t>
      </w:r>
      <w:r>
        <w:rPr>
          <w:rFonts w:hint="eastAsia"/>
          <w:color w:val="000000"/>
          <w:kern w:val="2"/>
          <w:szCs w:val="21"/>
        </w:rPr>
        <w:t>尝试编写脚本文档</w:t>
      </w:r>
    </w:p>
    <w:p>
      <w:pPr>
        <w:rPr>
          <w:kern w:val="2"/>
        </w:rPr>
      </w:pPr>
      <w:r>
        <w:rPr>
          <w:rFonts w:hint="eastAsia"/>
          <w:kern w:val="2"/>
        </w:rPr>
        <w:t>打开</w:t>
      </w:r>
      <w:r>
        <w:rPr>
          <w:kern w:val="2"/>
        </w:rPr>
        <w:t>practice.txt</w:t>
      </w:r>
      <w:r>
        <w:rPr>
          <w:rFonts w:hint="eastAsia"/>
          <w:kern w:val="2"/>
        </w:rPr>
        <w:t>文档后，默认进入的是</w:t>
      </w:r>
      <w:r>
        <w:rPr>
          <w:kern w:val="2"/>
        </w:rPr>
        <w:t>Vim</w:t>
      </w:r>
      <w:r>
        <w:rPr>
          <w:rFonts w:hint="eastAsia"/>
          <w:kern w:val="2"/>
        </w:rPr>
        <w:t>编辑器的命令模式。此时只能执行该模式下的命令，而不能随意输入文本内容，我们需要切换到输入模式才可以编写文档。</w:t>
      </w:r>
    </w:p>
    <w:p>
      <w:pPr>
        <w:rPr>
          <w:kern w:val="2"/>
        </w:rPr>
      </w:pPr>
      <w:r>
        <w:rPr>
          <w:rFonts w:hint="eastAsia"/>
          <w:kern w:val="2"/>
        </w:rPr>
        <w:t>在图</w:t>
      </w:r>
      <w:r>
        <w:rPr>
          <w:kern w:val="2"/>
        </w:rPr>
        <w:t>4-1</w:t>
      </w:r>
      <w:r>
        <w:rPr>
          <w:rFonts w:hint="eastAsia"/>
          <w:kern w:val="2"/>
        </w:rPr>
        <w:t>中提到，可以分别使用</w:t>
      </w:r>
      <w:r>
        <w:rPr>
          <w:kern w:val="2"/>
        </w:rPr>
        <w:t>a</w:t>
      </w:r>
      <w:r>
        <w:rPr>
          <w:rFonts w:hint="eastAsia"/>
          <w:kern w:val="2"/>
        </w:rPr>
        <w:t>、</w:t>
      </w:r>
      <w:r>
        <w:rPr>
          <w:kern w:val="2"/>
        </w:rPr>
        <w:t>i</w:t>
      </w:r>
      <w:r>
        <w:rPr>
          <w:rFonts w:hint="eastAsia"/>
          <w:kern w:val="2"/>
        </w:rPr>
        <w:t>、</w:t>
      </w:r>
      <w:r>
        <w:rPr>
          <w:kern w:val="2"/>
        </w:rPr>
        <w:t>o</w:t>
      </w:r>
      <w:r>
        <w:rPr>
          <w:rFonts w:hint="eastAsia"/>
          <w:kern w:val="2"/>
        </w:rPr>
        <w:t>三个键从命令模式切换到输入模式。其中，</w:t>
      </w:r>
      <w:r>
        <w:rPr>
          <w:kern w:val="2"/>
        </w:rPr>
        <w:t>a</w:t>
      </w:r>
      <w:r>
        <w:rPr>
          <w:rFonts w:hint="eastAsia"/>
          <w:kern w:val="2"/>
        </w:rPr>
        <w:t>键与</w:t>
      </w:r>
      <w:r>
        <w:rPr>
          <w:kern w:val="2"/>
        </w:rPr>
        <w:t>i</w:t>
      </w:r>
      <w:r>
        <w:rPr>
          <w:rFonts w:hint="eastAsia"/>
          <w:kern w:val="2"/>
        </w:rPr>
        <w:t>键分别是在光标后面一位和光标当前位置切换到输入模式，而</w:t>
      </w:r>
      <w:r>
        <w:rPr>
          <w:kern w:val="2"/>
        </w:rPr>
        <w:t>o</w:t>
      </w:r>
      <w:r>
        <w:rPr>
          <w:rFonts w:hint="eastAsia"/>
          <w:kern w:val="2"/>
        </w:rPr>
        <w:t>键则是在光标的下面再创建一个空行，此时可敲击</w:t>
      </w:r>
      <w:r>
        <w:rPr>
          <w:kern w:val="2"/>
        </w:rPr>
        <w:t>a</w:t>
      </w:r>
      <w:r>
        <w:rPr>
          <w:rFonts w:hint="eastAsia"/>
          <w:kern w:val="2"/>
        </w:rPr>
        <w:t>键进入到编辑器的输入模式，如图</w:t>
      </w:r>
      <w:r>
        <w:rPr>
          <w:kern w:val="2"/>
        </w:rPr>
        <w:t>4-3</w:t>
      </w:r>
      <w:r>
        <w:rPr>
          <w:rFonts w:hint="eastAsia"/>
          <w:kern w:val="2"/>
        </w:rPr>
        <w:t>所示。</w:t>
      </w:r>
    </w:p>
    <w:p>
      <w:pPr>
        <w:rPr>
          <w:kern w:val="2"/>
        </w:rPr>
      </w:pPr>
      <w:r>
        <w:rPr>
          <w:rFonts w:hint="eastAsia"/>
          <w:kern w:val="2"/>
        </w:rPr>
        <w:t>进入输入模式后，可以随意输入文本内容，</w:t>
      </w:r>
      <w:r>
        <w:rPr>
          <w:kern w:val="2"/>
        </w:rPr>
        <w:t>Vim</w:t>
      </w:r>
      <w:r>
        <w:rPr>
          <w:rFonts w:hint="eastAsia"/>
          <w:kern w:val="2"/>
        </w:rPr>
        <w:t>编辑器不会把您输入的文本内容当作命令而执行，如图</w:t>
      </w:r>
      <w:r>
        <w:rPr>
          <w:kern w:val="2"/>
        </w:rPr>
        <w:t>4-4</w:t>
      </w:r>
      <w:r>
        <w:rPr>
          <w:rFonts w:hint="eastAsia"/>
          <w:kern w:val="2"/>
        </w:rPr>
        <w:t>所示。</w:t>
      </w:r>
    </w:p>
    <w:p>
      <w:pPr>
        <w:rPr>
          <w:kern w:val="2"/>
        </w:rPr>
      </w:pPr>
    </w:p>
    <w:p>
      <w:pPr>
        <w:pStyle w:val="32"/>
        <w:rPr>
          <w:kern w:val="2"/>
        </w:rPr>
      </w:pPr>
      <w:r>
        <w:rPr>
          <w:color w:val="000000"/>
          <w:kern w:val="2"/>
          <w:szCs w:val="21"/>
        </w:rPr>
        <w:drawing>
          <wp:inline distT="0" distB="0" distL="0" distR="0">
            <wp:extent cx="3459480" cy="2316480"/>
            <wp:effectExtent l="19050" t="19050" r="7620" b="7620"/>
            <wp:docPr id="71" name="图片 71" descr="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4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59480" cy="23164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4-3  </w:t>
      </w:r>
      <w:r>
        <w:rPr>
          <w:rFonts w:hint="eastAsia"/>
          <w:color w:val="000000"/>
          <w:kern w:val="2"/>
          <w:szCs w:val="21"/>
        </w:rPr>
        <w:t>切换至编辑器的输入模式</w:t>
      </w:r>
    </w:p>
    <w:p>
      <w:pPr>
        <w:pStyle w:val="32"/>
        <w:rPr>
          <w:kern w:val="2"/>
        </w:rPr>
      </w:pPr>
      <w:r>
        <w:rPr>
          <w:color w:val="000000"/>
          <w:kern w:val="2"/>
          <w:szCs w:val="21"/>
        </w:rPr>
        <w:drawing>
          <wp:inline distT="0" distB="0" distL="0" distR="0">
            <wp:extent cx="3459480" cy="2316480"/>
            <wp:effectExtent l="19050" t="19050" r="7620" b="7620"/>
            <wp:docPr id="72" name="图片 72" descr="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4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459480" cy="23164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4-4  </w:t>
      </w:r>
      <w:r>
        <w:rPr>
          <w:rFonts w:hint="eastAsia"/>
          <w:color w:val="000000"/>
          <w:kern w:val="2"/>
          <w:szCs w:val="21"/>
        </w:rPr>
        <w:t>在编辑器中输入文本内容</w:t>
      </w:r>
    </w:p>
    <w:p>
      <w:pPr>
        <w:pStyle w:val="32"/>
        <w:rPr>
          <w:kern w:val="2"/>
        </w:rPr>
      </w:pPr>
      <w:r>
        <w:rPr>
          <w:color w:val="000000"/>
          <w:kern w:val="2"/>
          <w:szCs w:val="21"/>
        </w:rPr>
        <w:drawing>
          <wp:inline distT="0" distB="0" distL="0" distR="0">
            <wp:extent cx="3459480" cy="2316480"/>
            <wp:effectExtent l="19050" t="19050" r="7620" b="7620"/>
            <wp:docPr id="73" name="图片 73" descr="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4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59480" cy="23164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4-5  Vim</w:t>
      </w:r>
      <w:r>
        <w:rPr>
          <w:rFonts w:hint="eastAsia"/>
          <w:color w:val="000000"/>
          <w:kern w:val="2"/>
          <w:szCs w:val="21"/>
        </w:rPr>
        <w:t>编辑器的命令模式</w:t>
      </w:r>
    </w:p>
    <w:p>
      <w:pPr>
        <w:rPr>
          <w:kern w:val="2"/>
        </w:rPr>
      </w:pPr>
      <w:r>
        <w:rPr>
          <w:rFonts w:hint="eastAsia"/>
          <w:color w:val="000000"/>
          <w:kern w:val="2"/>
          <w:szCs w:val="21"/>
        </w:rPr>
        <w:t>在编写完之后，想要保存并退出，必须先敲击键盘</w:t>
      </w:r>
      <w:r>
        <w:rPr>
          <w:color w:val="000000"/>
          <w:kern w:val="2"/>
          <w:szCs w:val="21"/>
        </w:rPr>
        <w:t>Esc</w:t>
      </w:r>
      <w:r>
        <w:rPr>
          <w:rFonts w:hint="eastAsia"/>
          <w:color w:val="000000"/>
          <w:kern w:val="2"/>
          <w:szCs w:val="21"/>
        </w:rPr>
        <w:t>键从输入模式返回命令模式，如图</w:t>
      </w:r>
      <w:r>
        <w:rPr>
          <w:color w:val="000000"/>
          <w:kern w:val="2"/>
          <w:szCs w:val="21"/>
        </w:rPr>
        <w:t>4-5</w:t>
      </w:r>
      <w:r>
        <w:rPr>
          <w:rFonts w:hint="eastAsia"/>
          <w:color w:val="000000"/>
          <w:kern w:val="2"/>
          <w:szCs w:val="21"/>
        </w:rPr>
        <w:t>所示。然后再输入</w:t>
      </w:r>
      <w:r>
        <w:rPr>
          <w:color w:val="000000"/>
          <w:kern w:val="2"/>
          <w:szCs w:val="21"/>
        </w:rPr>
        <w:t>:wq!</w:t>
      </w:r>
      <w:r>
        <w:rPr>
          <w:rFonts w:hint="eastAsia"/>
          <w:color w:val="000000"/>
          <w:kern w:val="2"/>
          <w:szCs w:val="21"/>
        </w:rPr>
        <w:t>切换到末行模式才能完成保存退出操作，如图</w:t>
      </w:r>
      <w:r>
        <w:rPr>
          <w:color w:val="000000"/>
          <w:kern w:val="2"/>
          <w:szCs w:val="21"/>
        </w:rPr>
        <w:t>4-6</w:t>
      </w:r>
      <w:r>
        <w:rPr>
          <w:rFonts w:hint="eastAsia"/>
          <w:color w:val="000000"/>
          <w:kern w:val="2"/>
          <w:szCs w:val="21"/>
        </w:rPr>
        <w:t>所示。</w:t>
      </w:r>
    </w:p>
    <w:p>
      <w:pPr>
        <w:pStyle w:val="32"/>
        <w:spacing w:before="300"/>
        <w:rPr>
          <w:kern w:val="2"/>
        </w:rPr>
      </w:pPr>
      <w:r>
        <w:rPr>
          <w:color w:val="000000"/>
          <w:kern w:val="2"/>
          <w:szCs w:val="21"/>
        </w:rPr>
        <w:drawing>
          <wp:inline distT="0" distB="0" distL="0" distR="0">
            <wp:extent cx="3741420" cy="2514600"/>
            <wp:effectExtent l="19050" t="19050" r="0" b="0"/>
            <wp:docPr id="74" name="图片 74" descr="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4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741420" cy="2514600"/>
                    </a:xfrm>
                    <a:prstGeom prst="rect">
                      <a:avLst/>
                    </a:prstGeom>
                    <a:noFill/>
                    <a:ln w="6350" cmpd="sng">
                      <a:solidFill>
                        <a:srgbClr val="000000"/>
                      </a:solidFill>
                      <a:miter lim="800000"/>
                      <a:headEnd/>
                      <a:tailEnd/>
                    </a:ln>
                    <a:effectLst/>
                  </pic:spPr>
                </pic:pic>
              </a:graphicData>
            </a:graphic>
          </wp:inline>
        </w:drawing>
      </w:r>
    </w:p>
    <w:p>
      <w:pPr>
        <w:pStyle w:val="33"/>
        <w:spacing w:after="240"/>
        <w:rPr>
          <w:kern w:val="2"/>
        </w:rPr>
      </w:pPr>
      <w:r>
        <w:rPr>
          <w:rFonts w:hint="eastAsia"/>
          <w:color w:val="000000"/>
          <w:kern w:val="2"/>
          <w:szCs w:val="21"/>
        </w:rPr>
        <w:t>图</w:t>
      </w:r>
      <w:r>
        <w:rPr>
          <w:color w:val="000000"/>
          <w:kern w:val="2"/>
          <w:szCs w:val="21"/>
        </w:rPr>
        <w:t>4-6  Vim</w:t>
      </w:r>
      <w:r>
        <w:rPr>
          <w:rFonts w:hint="eastAsia"/>
          <w:color w:val="000000"/>
          <w:kern w:val="2"/>
          <w:szCs w:val="21"/>
        </w:rPr>
        <w:t>编辑器的末行模式</w:t>
      </w:r>
    </w:p>
    <w:p>
      <w:pPr>
        <w:rPr>
          <w:kern w:val="2"/>
        </w:rPr>
      </w:pPr>
      <w:r>
        <w:rPr>
          <w:rFonts w:hint="eastAsia"/>
          <w:color w:val="000000"/>
          <w:kern w:val="2"/>
          <w:szCs w:val="21"/>
        </w:rPr>
        <w:t>当在末行模式中输入</w:t>
      </w:r>
      <w:r>
        <w:rPr>
          <w:color w:val="000000"/>
          <w:kern w:val="2"/>
          <w:szCs w:val="21"/>
        </w:rPr>
        <w:t>:wq!</w:t>
      </w:r>
      <w:r>
        <w:rPr>
          <w:rFonts w:hint="eastAsia"/>
          <w:color w:val="000000"/>
          <w:kern w:val="2"/>
          <w:szCs w:val="21"/>
        </w:rPr>
        <w:t>命令时，就意味着强制保存并退出文档。然后便可以用</w:t>
      </w:r>
      <w:r>
        <w:rPr>
          <w:color w:val="000000"/>
          <w:kern w:val="2"/>
          <w:szCs w:val="21"/>
        </w:rPr>
        <w:t>cat</w:t>
      </w:r>
      <w:r>
        <w:rPr>
          <w:rFonts w:hint="eastAsia"/>
          <w:color w:val="000000"/>
          <w:kern w:val="2"/>
          <w:szCs w:val="21"/>
        </w:rPr>
        <w:t>命令查看保存后的文档内容了，如图</w:t>
      </w:r>
      <w:r>
        <w:rPr>
          <w:color w:val="000000"/>
          <w:kern w:val="2"/>
          <w:szCs w:val="21"/>
        </w:rPr>
        <w:t>4-7</w:t>
      </w:r>
      <w:r>
        <w:rPr>
          <w:rFonts w:hint="eastAsia"/>
          <w:color w:val="000000"/>
          <w:kern w:val="2"/>
          <w:szCs w:val="21"/>
        </w:rPr>
        <w:t>所示。</w:t>
      </w:r>
    </w:p>
    <w:p>
      <w:pPr>
        <w:pStyle w:val="32"/>
        <w:spacing w:before="300"/>
        <w:rPr>
          <w:kern w:val="2"/>
        </w:rPr>
      </w:pPr>
      <w:r>
        <w:rPr>
          <w:color w:val="000000"/>
          <w:kern w:val="2"/>
          <w:szCs w:val="21"/>
        </w:rPr>
        <w:drawing>
          <wp:inline distT="0" distB="0" distL="0" distR="0">
            <wp:extent cx="3741420" cy="2514600"/>
            <wp:effectExtent l="19050" t="19050" r="0" b="0"/>
            <wp:docPr id="75" name="图片 75"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4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741420" cy="2514600"/>
                    </a:xfrm>
                    <a:prstGeom prst="rect">
                      <a:avLst/>
                    </a:prstGeom>
                    <a:noFill/>
                    <a:ln w="6350" cmpd="sng">
                      <a:solidFill>
                        <a:srgbClr val="000000"/>
                      </a:solidFill>
                      <a:miter lim="800000"/>
                      <a:headEnd/>
                      <a:tailEnd/>
                    </a:ln>
                    <a:effectLst/>
                  </pic:spPr>
                </pic:pic>
              </a:graphicData>
            </a:graphic>
          </wp:inline>
        </w:drawing>
      </w:r>
    </w:p>
    <w:p>
      <w:pPr>
        <w:pStyle w:val="33"/>
        <w:spacing w:after="240"/>
        <w:rPr>
          <w:kern w:val="2"/>
        </w:rPr>
      </w:pPr>
      <w:r>
        <w:rPr>
          <w:rFonts w:hint="eastAsia"/>
          <w:color w:val="000000"/>
          <w:kern w:val="2"/>
          <w:szCs w:val="21"/>
        </w:rPr>
        <w:t>图</w:t>
      </w:r>
      <w:r>
        <w:rPr>
          <w:color w:val="000000"/>
          <w:kern w:val="2"/>
          <w:szCs w:val="21"/>
        </w:rPr>
        <w:t xml:space="preserve">4-7  </w:t>
      </w:r>
      <w:r>
        <w:rPr>
          <w:rFonts w:hint="eastAsia"/>
          <w:color w:val="000000"/>
          <w:kern w:val="2"/>
          <w:szCs w:val="21"/>
        </w:rPr>
        <w:t>查看文档的内容</w:t>
      </w:r>
    </w:p>
    <w:p>
      <w:pPr>
        <w:rPr>
          <w:kern w:val="2"/>
        </w:rPr>
      </w:pPr>
      <w:r>
        <w:rPr>
          <w:rFonts w:hint="eastAsia"/>
          <w:kern w:val="2"/>
        </w:rPr>
        <w:t>是不是很简单？！继续编辑这个文档。因为要在原有文本内容的下面追加内容，所以在命令模式中敲击</w:t>
      </w:r>
      <w:r>
        <w:rPr>
          <w:kern w:val="2"/>
        </w:rPr>
        <w:t>o</w:t>
      </w:r>
      <w:r>
        <w:rPr>
          <w:rFonts w:hint="eastAsia"/>
          <w:kern w:val="2"/>
        </w:rPr>
        <w:t>键进入输入模式更会高效，操作如图</w:t>
      </w:r>
      <w:r>
        <w:rPr>
          <w:kern w:val="2"/>
        </w:rPr>
        <w:t>4-8</w:t>
      </w:r>
      <w:r>
        <w:rPr>
          <w:rFonts w:hint="eastAsia"/>
          <w:kern w:val="2"/>
        </w:rPr>
        <w:t>、图</w:t>
      </w:r>
      <w:r>
        <w:rPr>
          <w:kern w:val="2"/>
        </w:rPr>
        <w:t>4-9</w:t>
      </w:r>
      <w:r>
        <w:rPr>
          <w:rFonts w:hint="eastAsia"/>
          <w:kern w:val="2"/>
        </w:rPr>
        <w:t>与图</w:t>
      </w:r>
      <w:r>
        <w:rPr>
          <w:kern w:val="2"/>
        </w:rPr>
        <w:t>4-10</w:t>
      </w:r>
      <w:r>
        <w:rPr>
          <w:rFonts w:hint="eastAsia"/>
          <w:kern w:val="2"/>
        </w:rPr>
        <w:t>所示。</w:t>
      </w:r>
    </w:p>
    <w:p>
      <w:pPr>
        <w:pStyle w:val="32"/>
        <w:rPr>
          <w:kern w:val="2"/>
        </w:rPr>
      </w:pPr>
      <w:r>
        <w:rPr>
          <w:color w:val="000000"/>
          <w:kern w:val="2"/>
          <w:szCs w:val="21"/>
        </w:rPr>
        <w:drawing>
          <wp:inline distT="0" distB="0" distL="0" distR="0">
            <wp:extent cx="3429000" cy="2293620"/>
            <wp:effectExtent l="19050" t="19050" r="0" b="0"/>
            <wp:docPr id="76" name="图片 76" descr="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4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429000" cy="22936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4-8  </w:t>
      </w:r>
      <w:r>
        <w:rPr>
          <w:rFonts w:hint="eastAsia"/>
          <w:color w:val="000000"/>
          <w:kern w:val="2"/>
          <w:szCs w:val="21"/>
        </w:rPr>
        <w:t>再次通过</w:t>
      </w:r>
      <w:r>
        <w:rPr>
          <w:color w:val="000000"/>
          <w:kern w:val="2"/>
          <w:szCs w:val="21"/>
        </w:rPr>
        <w:t>Vim</w:t>
      </w:r>
      <w:r>
        <w:rPr>
          <w:rFonts w:hint="eastAsia"/>
          <w:color w:val="000000"/>
          <w:kern w:val="2"/>
          <w:szCs w:val="21"/>
        </w:rPr>
        <w:t>编辑器编写文档</w:t>
      </w:r>
    </w:p>
    <w:p>
      <w:pPr>
        <w:pStyle w:val="32"/>
        <w:rPr>
          <w:kern w:val="2"/>
        </w:rPr>
      </w:pPr>
      <w:r>
        <w:rPr>
          <w:color w:val="000000"/>
          <w:kern w:val="2"/>
          <w:szCs w:val="21"/>
        </w:rPr>
        <w:drawing>
          <wp:inline distT="0" distB="0" distL="0" distR="0">
            <wp:extent cx="3436620" cy="2308860"/>
            <wp:effectExtent l="19050" t="19050" r="0" b="0"/>
            <wp:docPr id="77" name="图片 77" descr="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04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436620" cy="23088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4-9  </w:t>
      </w:r>
      <w:r>
        <w:rPr>
          <w:rFonts w:hint="eastAsia"/>
          <w:color w:val="000000"/>
          <w:kern w:val="2"/>
          <w:szCs w:val="21"/>
        </w:rPr>
        <w:t>进入</w:t>
      </w:r>
      <w:r>
        <w:rPr>
          <w:color w:val="000000"/>
          <w:kern w:val="2"/>
          <w:szCs w:val="21"/>
        </w:rPr>
        <w:t>Vim</w:t>
      </w:r>
      <w:r>
        <w:rPr>
          <w:rFonts w:hint="eastAsia"/>
          <w:color w:val="000000"/>
          <w:kern w:val="2"/>
          <w:szCs w:val="21"/>
        </w:rPr>
        <w:t>编辑器的输入模式</w:t>
      </w:r>
    </w:p>
    <w:p>
      <w:pPr>
        <w:pStyle w:val="32"/>
        <w:rPr>
          <w:kern w:val="2"/>
        </w:rPr>
      </w:pPr>
      <w:r>
        <w:rPr>
          <w:color w:val="000000"/>
          <w:kern w:val="2"/>
          <w:szCs w:val="21"/>
        </w:rPr>
        <w:drawing>
          <wp:inline distT="0" distB="0" distL="0" distR="0">
            <wp:extent cx="3436620" cy="2308860"/>
            <wp:effectExtent l="19050" t="19050" r="0" b="0"/>
            <wp:docPr id="78" name="图片 78"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4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436620" cy="23088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4-10  </w:t>
      </w:r>
      <w:r>
        <w:rPr>
          <w:rFonts w:hint="eastAsia"/>
          <w:color w:val="000000"/>
          <w:kern w:val="2"/>
          <w:szCs w:val="21"/>
        </w:rPr>
        <w:t>追加写入一行文本内容</w:t>
      </w:r>
    </w:p>
    <w:p>
      <w:pPr>
        <w:rPr>
          <w:kern w:val="2"/>
        </w:rPr>
      </w:pPr>
      <w:r>
        <w:rPr>
          <w:rFonts w:hint="eastAsia"/>
          <w:color w:val="000000"/>
          <w:kern w:val="2"/>
          <w:szCs w:val="21"/>
        </w:rPr>
        <w:t>因为此时已经修改了文本内容，所以</w:t>
      </w:r>
      <w:r>
        <w:rPr>
          <w:color w:val="000000"/>
          <w:kern w:val="2"/>
          <w:szCs w:val="21"/>
        </w:rPr>
        <w:t>Vim</w:t>
      </w:r>
      <w:r>
        <w:rPr>
          <w:rFonts w:hint="eastAsia"/>
          <w:color w:val="000000"/>
          <w:kern w:val="2"/>
          <w:szCs w:val="21"/>
        </w:rPr>
        <w:t>编辑器在我们尝试直接退出文档而不保存的时候就会拒绝我们的操作了。此时只能强制退出才可以结束本次输入操作，如图</w:t>
      </w:r>
      <w:r>
        <w:rPr>
          <w:color w:val="000000"/>
          <w:kern w:val="2"/>
          <w:szCs w:val="21"/>
        </w:rPr>
        <w:t>4-11</w:t>
      </w:r>
      <w:r>
        <w:rPr>
          <w:rFonts w:hint="eastAsia"/>
          <w:color w:val="000000"/>
          <w:kern w:val="2"/>
          <w:szCs w:val="21"/>
        </w:rPr>
        <w:t>、图</w:t>
      </w:r>
      <w:r>
        <w:rPr>
          <w:color w:val="000000"/>
          <w:kern w:val="2"/>
          <w:szCs w:val="21"/>
        </w:rPr>
        <w:t>4-12</w:t>
      </w:r>
      <w:r>
        <w:rPr>
          <w:rFonts w:hint="eastAsia"/>
          <w:color w:val="000000"/>
          <w:kern w:val="2"/>
          <w:szCs w:val="21"/>
        </w:rPr>
        <w:t>和图</w:t>
      </w:r>
      <w:r>
        <w:rPr>
          <w:color w:val="000000"/>
          <w:kern w:val="2"/>
          <w:szCs w:val="21"/>
        </w:rPr>
        <w:t>4-13</w:t>
      </w:r>
      <w:r>
        <w:rPr>
          <w:rFonts w:hint="eastAsia"/>
          <w:color w:val="000000"/>
          <w:kern w:val="2"/>
          <w:szCs w:val="21"/>
        </w:rPr>
        <w:t>所示。</w:t>
      </w:r>
    </w:p>
    <w:p>
      <w:pPr>
        <w:pStyle w:val="32"/>
        <w:rPr>
          <w:kern w:val="2"/>
        </w:rPr>
      </w:pPr>
      <w:r>
        <w:rPr>
          <w:color w:val="000000"/>
          <w:kern w:val="2"/>
          <w:szCs w:val="21"/>
        </w:rPr>
        <w:drawing>
          <wp:inline distT="0" distB="0" distL="0" distR="0">
            <wp:extent cx="3741420" cy="2514600"/>
            <wp:effectExtent l="19050" t="19050" r="0" b="0"/>
            <wp:docPr id="79" name="图片 79" descr="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04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741420" cy="25146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4-11  </w:t>
      </w:r>
      <w:r>
        <w:rPr>
          <w:rFonts w:hint="eastAsia"/>
          <w:color w:val="000000"/>
          <w:kern w:val="2"/>
          <w:szCs w:val="21"/>
        </w:rPr>
        <w:t>尝试退出文本编辑器</w:t>
      </w:r>
    </w:p>
    <w:p>
      <w:pPr>
        <w:pStyle w:val="32"/>
        <w:rPr>
          <w:kern w:val="2"/>
        </w:rPr>
      </w:pPr>
      <w:r>
        <w:rPr>
          <w:color w:val="000000"/>
          <w:kern w:val="2"/>
          <w:szCs w:val="21"/>
        </w:rPr>
        <w:drawing>
          <wp:inline distT="0" distB="0" distL="0" distR="0">
            <wp:extent cx="3733800" cy="2514600"/>
            <wp:effectExtent l="19050" t="19050" r="0" b="0"/>
            <wp:docPr id="80" name="图片 80" descr="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04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733800" cy="25146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4-12  </w:t>
      </w:r>
      <w:r>
        <w:rPr>
          <w:rFonts w:hint="eastAsia"/>
          <w:color w:val="000000"/>
          <w:kern w:val="2"/>
          <w:szCs w:val="21"/>
        </w:rPr>
        <w:t>因文件已被修改而拒绝退出操作</w:t>
      </w:r>
    </w:p>
    <w:p>
      <w:pPr>
        <w:rPr>
          <w:spacing w:val="6"/>
          <w:kern w:val="2"/>
        </w:rPr>
      </w:pPr>
      <w:r>
        <w:rPr>
          <w:rFonts w:hint="eastAsia"/>
          <w:color w:val="000000"/>
          <w:spacing w:val="6"/>
          <w:kern w:val="2"/>
          <w:szCs w:val="21"/>
        </w:rPr>
        <w:t>现在大家也算是具有了一些</w:t>
      </w:r>
      <w:r>
        <w:rPr>
          <w:color w:val="000000"/>
          <w:spacing w:val="6"/>
          <w:kern w:val="2"/>
          <w:szCs w:val="21"/>
        </w:rPr>
        <w:t>Vim</w:t>
      </w:r>
      <w:r>
        <w:rPr>
          <w:rFonts w:hint="eastAsia"/>
          <w:color w:val="000000"/>
          <w:spacing w:val="6"/>
          <w:kern w:val="2"/>
          <w:szCs w:val="21"/>
        </w:rPr>
        <w:t>编辑器的实战经验了，应该也感觉没有想象中那么难吧。现在查看文本的内容，果然发现追加输入的内容并没有被保存下来，如图</w:t>
      </w:r>
      <w:r>
        <w:rPr>
          <w:color w:val="000000"/>
          <w:spacing w:val="6"/>
          <w:kern w:val="2"/>
          <w:szCs w:val="21"/>
        </w:rPr>
        <w:t>4-14</w:t>
      </w:r>
      <w:r>
        <w:rPr>
          <w:rFonts w:hint="eastAsia"/>
          <w:color w:val="000000"/>
          <w:spacing w:val="6"/>
          <w:kern w:val="2"/>
          <w:szCs w:val="21"/>
        </w:rPr>
        <w:t xml:space="preserve">   所示。</w:t>
      </w:r>
    </w:p>
    <w:p>
      <w:pPr>
        <w:rPr>
          <w:spacing w:val="4"/>
          <w:kern w:val="2"/>
        </w:rPr>
      </w:pPr>
      <w:r>
        <w:rPr>
          <w:rFonts w:hint="eastAsia"/>
          <w:color w:val="000000"/>
          <w:spacing w:val="4"/>
          <w:kern w:val="2"/>
          <w:szCs w:val="21"/>
        </w:rPr>
        <w:t>大家在学完了理论知识之后又自己动手编写了一个文本，现在是否感觉成就满满呢？接下来将会由浅入深为读者安排三个小任务。为了彻底掌握</w:t>
      </w:r>
      <w:r>
        <w:rPr>
          <w:color w:val="000000"/>
          <w:spacing w:val="4"/>
          <w:kern w:val="2"/>
          <w:szCs w:val="21"/>
        </w:rPr>
        <w:t>Vim</w:t>
      </w:r>
      <w:r>
        <w:rPr>
          <w:rFonts w:hint="eastAsia"/>
          <w:color w:val="000000"/>
          <w:spacing w:val="4"/>
          <w:kern w:val="2"/>
          <w:szCs w:val="21"/>
        </w:rPr>
        <w:t>编辑器的使用，大家一定要逐个完成不许偷懒，如果在完成这三个任务期间忘记了相关命令，可返回前文进一步复习掌握。</w:t>
      </w:r>
    </w:p>
    <w:p>
      <w:pPr>
        <w:pStyle w:val="32"/>
        <w:pageBreakBefore/>
        <w:rPr>
          <w:kern w:val="2"/>
        </w:rPr>
      </w:pPr>
      <w:r>
        <w:rPr>
          <w:kern w:val="2"/>
        </w:rPr>
        <w:drawing>
          <wp:inline distT="0" distB="0" distL="0" distR="0">
            <wp:extent cx="3429000" cy="2316480"/>
            <wp:effectExtent l="19050" t="19050" r="0" b="7620"/>
            <wp:docPr id="81" name="图片 81" descr="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04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429000" cy="23164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kern w:val="2"/>
        </w:rPr>
        <w:t>图</w:t>
      </w:r>
      <w:r>
        <w:rPr>
          <w:kern w:val="2"/>
        </w:rPr>
        <w:t>4-13</w:t>
      </w:r>
      <w:r>
        <w:rPr>
          <w:rFonts w:hint="eastAsia"/>
          <w:kern w:val="2"/>
        </w:rPr>
        <w:t xml:space="preserve"> </w:t>
      </w:r>
      <w:r>
        <w:rPr>
          <w:kern w:val="2"/>
        </w:rPr>
        <w:t xml:space="preserve"> </w:t>
      </w:r>
      <w:r>
        <w:rPr>
          <w:rFonts w:hint="eastAsia"/>
          <w:kern w:val="2"/>
        </w:rPr>
        <w:t>强制退出文本编辑器</w:t>
      </w:r>
    </w:p>
    <w:p>
      <w:pPr>
        <w:pStyle w:val="32"/>
        <w:rPr>
          <w:kern w:val="2"/>
        </w:rPr>
      </w:pPr>
      <w:r>
        <w:rPr>
          <w:kern w:val="2"/>
        </w:rPr>
        <w:drawing>
          <wp:inline distT="0" distB="0" distL="0" distR="0">
            <wp:extent cx="3429000" cy="2293620"/>
            <wp:effectExtent l="19050" t="19050" r="0" b="0"/>
            <wp:docPr id="82" name="图片 82" descr="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04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429000" cy="22936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kern w:val="2"/>
        </w:rPr>
        <w:t>图</w:t>
      </w:r>
      <w:r>
        <w:rPr>
          <w:kern w:val="2"/>
        </w:rPr>
        <w:t>4-14</w:t>
      </w:r>
      <w:r>
        <w:rPr>
          <w:rFonts w:hint="eastAsia"/>
          <w:kern w:val="2"/>
        </w:rPr>
        <w:t xml:space="preserve"> </w:t>
      </w:r>
      <w:r>
        <w:rPr>
          <w:kern w:val="2"/>
        </w:rPr>
        <w:t xml:space="preserve"> </w:t>
      </w:r>
      <w:r>
        <w:rPr>
          <w:rFonts w:hint="eastAsia"/>
          <w:kern w:val="2"/>
        </w:rPr>
        <w:t>查看最终编写成的文本内容</w:t>
      </w:r>
      <w:r>
        <w:rPr>
          <w:kern w:val="2"/>
        </w:rPr>
        <w:t xml:space="preserve"> </w:t>
      </w:r>
    </w:p>
    <w:p>
      <w:pPr>
        <w:pStyle w:val="4"/>
        <w:spacing w:before="151" w:after="151"/>
        <w:rPr>
          <w:kern w:val="2"/>
        </w:rPr>
      </w:pPr>
      <w:r>
        <w:rPr>
          <w:color w:val="000000"/>
          <w:kern w:val="2"/>
        </w:rPr>
        <w:t>4.1.2</w:t>
      </w:r>
      <w:r>
        <w:rPr>
          <w:color w:val="000000"/>
          <w:kern w:val="2"/>
          <w:szCs w:val="21"/>
        </w:rPr>
        <w:t xml:space="preserve">  </w:t>
      </w:r>
      <w:r>
        <w:rPr>
          <w:rFonts w:hint="eastAsia"/>
          <w:color w:val="000000"/>
          <w:kern w:val="2"/>
        </w:rPr>
        <w:t>配置主机名称</w:t>
      </w:r>
    </w:p>
    <w:p>
      <w:pPr>
        <w:rPr>
          <w:kern w:val="2"/>
        </w:rPr>
      </w:pPr>
      <w:r>
        <w:rPr>
          <w:rFonts w:hint="eastAsia"/>
          <w:color w:val="000000"/>
          <w:kern w:val="2"/>
          <w:szCs w:val="21"/>
        </w:rPr>
        <w:t>为了便于在局域网中查找某台特定的主机，或者对主机进行区分，除了要有</w:t>
      </w:r>
      <w:r>
        <w:rPr>
          <w:color w:val="000000"/>
          <w:kern w:val="2"/>
          <w:szCs w:val="21"/>
        </w:rPr>
        <w:t>IP</w:t>
      </w:r>
      <w:r>
        <w:rPr>
          <w:rFonts w:hint="eastAsia"/>
          <w:color w:val="000000"/>
          <w:kern w:val="2"/>
          <w:szCs w:val="21"/>
        </w:rPr>
        <w:t>地址外，还要为主机配置一个主机名，主机之间可以通过这个类似于域名的名称来相互访问。在</w:t>
      </w:r>
      <w:r>
        <w:rPr>
          <w:color w:val="000000"/>
          <w:kern w:val="2"/>
          <w:szCs w:val="21"/>
        </w:rPr>
        <w:t>Linux</w:t>
      </w:r>
      <w:r>
        <w:rPr>
          <w:rFonts w:hint="eastAsia"/>
          <w:color w:val="000000"/>
          <w:kern w:val="2"/>
          <w:szCs w:val="21"/>
        </w:rPr>
        <w:t>系统中，主机名大多保存在</w:t>
      </w:r>
      <w:r>
        <w:rPr>
          <w:color w:val="000000"/>
          <w:kern w:val="2"/>
          <w:szCs w:val="21"/>
        </w:rPr>
        <w:t>/etc/hostname</w:t>
      </w:r>
      <w:r>
        <w:rPr>
          <w:rFonts w:hint="eastAsia"/>
          <w:color w:val="000000"/>
          <w:kern w:val="2"/>
          <w:szCs w:val="21"/>
        </w:rPr>
        <w:t>文件中，接下来将</w:t>
      </w:r>
      <w:r>
        <w:rPr>
          <w:color w:val="000000"/>
          <w:kern w:val="2"/>
          <w:szCs w:val="21"/>
        </w:rPr>
        <w:t>/etc/hostname</w:t>
      </w:r>
      <w:r>
        <w:rPr>
          <w:rFonts w:hint="eastAsia"/>
          <w:color w:val="000000"/>
          <w:kern w:val="2"/>
          <w:szCs w:val="21"/>
        </w:rPr>
        <w:t>文件的内容修改为“</w:t>
      </w:r>
      <w:r>
        <w:rPr>
          <w:color w:val="000000"/>
          <w:kern w:val="2"/>
          <w:szCs w:val="21"/>
        </w:rPr>
        <w:t>linuxprobe.com</w:t>
      </w:r>
      <w:r>
        <w:rPr>
          <w:rFonts w:hint="eastAsia"/>
          <w:color w:val="000000"/>
          <w:kern w:val="2"/>
          <w:szCs w:val="21"/>
        </w:rPr>
        <w:t>”，步骤如下。</w:t>
      </w:r>
    </w:p>
    <w:p>
      <w:pPr>
        <w:rPr>
          <w:kern w:val="2"/>
        </w:rPr>
      </w:pPr>
      <w:r>
        <w:rPr>
          <w:rStyle w:val="18"/>
          <w:rFonts w:hint="eastAsia"/>
        </w:rPr>
        <w:t>第1步</w:t>
      </w:r>
      <w:r>
        <w:rPr>
          <w:rFonts w:hint="eastAsia"/>
          <w:kern w:val="2"/>
        </w:rPr>
        <w:t>：使用</w:t>
      </w:r>
      <w:r>
        <w:rPr>
          <w:kern w:val="2"/>
        </w:rPr>
        <w:t>Vim</w:t>
      </w:r>
      <w:r>
        <w:rPr>
          <w:rFonts w:hint="eastAsia"/>
          <w:kern w:val="2"/>
        </w:rPr>
        <w:t>编辑器修改“</w:t>
      </w:r>
      <w:r>
        <w:rPr>
          <w:kern w:val="2"/>
        </w:rPr>
        <w:t>/etc/hostname</w:t>
      </w:r>
      <w:r>
        <w:rPr>
          <w:rFonts w:hint="eastAsia"/>
          <w:kern w:val="2"/>
        </w:rPr>
        <w:t>”主机名称文件。</w:t>
      </w:r>
    </w:p>
    <w:p>
      <w:pPr>
        <w:rPr>
          <w:kern w:val="2"/>
        </w:rPr>
      </w:pPr>
      <w:r>
        <w:rPr>
          <w:rStyle w:val="18"/>
          <w:rFonts w:hint="eastAsia"/>
        </w:rPr>
        <w:t>第2步</w:t>
      </w:r>
      <w:r>
        <w:rPr>
          <w:rFonts w:hint="eastAsia"/>
          <w:kern w:val="2"/>
        </w:rPr>
        <w:t>：把原始主机名称删除后追加“</w:t>
      </w:r>
      <w:r>
        <w:rPr>
          <w:kern w:val="2"/>
        </w:rPr>
        <w:t>linuxprobe.com</w:t>
      </w:r>
      <w:r>
        <w:rPr>
          <w:rFonts w:hint="eastAsia"/>
          <w:kern w:val="2"/>
        </w:rPr>
        <w:t>”。注意，使用</w:t>
      </w:r>
      <w:r>
        <w:rPr>
          <w:kern w:val="2"/>
        </w:rPr>
        <w:t>Vim</w:t>
      </w:r>
      <w:r>
        <w:rPr>
          <w:rFonts w:hint="eastAsia"/>
          <w:kern w:val="2"/>
        </w:rPr>
        <w:t>编辑器修改主机名称文件后，要在末行模式下执行</w:t>
      </w:r>
      <w:r>
        <w:rPr>
          <w:kern w:val="2"/>
        </w:rPr>
        <w:t>:wq!</w:t>
      </w:r>
      <w:r>
        <w:rPr>
          <w:rFonts w:hint="eastAsia"/>
          <w:kern w:val="2"/>
        </w:rPr>
        <w:t>命令才能保存并退出文档。</w:t>
      </w:r>
    </w:p>
    <w:p>
      <w:pPr>
        <w:rPr>
          <w:kern w:val="2"/>
        </w:rPr>
      </w:pPr>
      <w:r>
        <w:rPr>
          <w:rStyle w:val="18"/>
          <w:rFonts w:hint="eastAsia"/>
        </w:rPr>
        <w:t>第3步</w:t>
      </w:r>
      <w:r>
        <w:rPr>
          <w:rFonts w:hint="eastAsia"/>
          <w:kern w:val="2"/>
        </w:rPr>
        <w:t>：保存并退出文档，然后使用</w:t>
      </w:r>
      <w:r>
        <w:rPr>
          <w:kern w:val="2"/>
        </w:rPr>
        <w:t>hostname</w:t>
      </w:r>
      <w:r>
        <w:rPr>
          <w:rFonts w:hint="eastAsia"/>
          <w:kern w:val="2"/>
        </w:rPr>
        <w:t>命令检查是否修改成功。</w:t>
      </w:r>
    </w:p>
    <w:p>
      <w:pPr>
        <w:pStyle w:val="58"/>
        <w:rPr>
          <w:kern w:val="2"/>
        </w:rPr>
      </w:pPr>
    </w:p>
    <w:p>
      <w:pPr>
        <w:pStyle w:val="26"/>
        <w:rPr>
          <w:kern w:val="2"/>
        </w:rPr>
      </w:pPr>
      <w:r>
        <w:rPr>
          <w:kern w:val="2"/>
        </w:rPr>
        <w:t>[root@linuxprobe ~]# vim /etc/hostname</w:t>
      </w:r>
    </w:p>
    <w:p>
      <w:pPr>
        <w:pStyle w:val="26"/>
        <w:rPr>
          <w:kern w:val="2"/>
        </w:rPr>
      </w:pPr>
      <w:r>
        <w:rPr>
          <w:kern w:val="2"/>
        </w:rPr>
        <w:t>linuxprobe.com</w:t>
      </w:r>
    </w:p>
    <w:p>
      <w:pPr>
        <w:pStyle w:val="59"/>
        <w:spacing w:after="90"/>
        <w:rPr>
          <w:kern w:val="2"/>
        </w:rPr>
      </w:pPr>
    </w:p>
    <w:p>
      <w:pPr>
        <w:rPr>
          <w:kern w:val="2"/>
        </w:rPr>
      </w:pPr>
      <w:r>
        <w:rPr>
          <w:color w:val="000000"/>
          <w:kern w:val="2"/>
          <w:szCs w:val="21"/>
        </w:rPr>
        <w:t>hostname</w:t>
      </w:r>
      <w:r>
        <w:rPr>
          <w:rFonts w:hint="eastAsia"/>
          <w:color w:val="000000"/>
          <w:kern w:val="2"/>
          <w:szCs w:val="21"/>
        </w:rPr>
        <w:t>命令用于查看当前的主机名称，但有时主机名称的改变不会立即同步到系统中，所以如果发现修改完成后还显示原来的主机名称，可重启虚拟机后再行查看：</w:t>
      </w:r>
    </w:p>
    <w:p>
      <w:pPr>
        <w:pStyle w:val="58"/>
        <w:rPr>
          <w:kern w:val="2"/>
        </w:rPr>
      </w:pPr>
    </w:p>
    <w:p>
      <w:pPr>
        <w:pStyle w:val="26"/>
        <w:rPr>
          <w:kern w:val="2"/>
        </w:rPr>
      </w:pPr>
      <w:r>
        <w:rPr>
          <w:kern w:val="2"/>
        </w:rPr>
        <w:t>[root@linuxprobe ~]# hostname</w:t>
      </w:r>
    </w:p>
    <w:p>
      <w:pPr>
        <w:pStyle w:val="26"/>
        <w:rPr>
          <w:kern w:val="2"/>
        </w:rPr>
      </w:pPr>
      <w:r>
        <w:rPr>
          <w:kern w:val="2"/>
        </w:rPr>
        <w:t>linuxprobe.com</w:t>
      </w:r>
    </w:p>
    <w:p>
      <w:pPr>
        <w:pStyle w:val="59"/>
        <w:spacing w:after="90"/>
        <w:rPr>
          <w:kern w:val="2"/>
        </w:rPr>
      </w:pPr>
    </w:p>
    <w:p>
      <w:pPr>
        <w:pStyle w:val="4"/>
        <w:spacing w:before="151" w:after="151"/>
        <w:rPr>
          <w:kern w:val="2"/>
        </w:rPr>
      </w:pPr>
      <w:r>
        <w:rPr>
          <w:color w:val="000000"/>
          <w:kern w:val="2"/>
        </w:rPr>
        <w:t>4.1.3</w:t>
      </w:r>
      <w:r>
        <w:rPr>
          <w:color w:val="000000"/>
          <w:kern w:val="2"/>
          <w:szCs w:val="21"/>
        </w:rPr>
        <w:t xml:space="preserve">  </w:t>
      </w:r>
      <w:r>
        <w:rPr>
          <w:rFonts w:hint="eastAsia"/>
          <w:color w:val="000000"/>
          <w:kern w:val="2"/>
        </w:rPr>
        <w:t>配置网卡信息</w:t>
      </w:r>
    </w:p>
    <w:p>
      <w:pPr>
        <w:rPr>
          <w:kern w:val="2"/>
        </w:rPr>
      </w:pPr>
      <w:r>
        <w:rPr>
          <w:rFonts w:hint="eastAsia"/>
          <w:color w:val="000000"/>
          <w:kern w:val="2"/>
          <w:szCs w:val="21"/>
        </w:rPr>
        <w:t>网卡</w:t>
      </w:r>
      <w:r>
        <w:rPr>
          <w:color w:val="000000"/>
          <w:kern w:val="2"/>
          <w:szCs w:val="21"/>
        </w:rPr>
        <w:t>IP</w:t>
      </w:r>
      <w:r>
        <w:rPr>
          <w:rFonts w:hint="eastAsia"/>
          <w:color w:val="000000"/>
          <w:kern w:val="2"/>
          <w:szCs w:val="21"/>
        </w:rPr>
        <w:t>地址配置的是否正确是两台服务器是否可以相互通信的前提。在</w:t>
      </w:r>
      <w:r>
        <w:rPr>
          <w:color w:val="000000"/>
          <w:kern w:val="2"/>
          <w:szCs w:val="21"/>
        </w:rPr>
        <w:t>Linux</w:t>
      </w:r>
      <w:r>
        <w:rPr>
          <w:rFonts w:hint="eastAsia"/>
          <w:color w:val="000000"/>
          <w:kern w:val="2"/>
          <w:szCs w:val="21"/>
        </w:rPr>
        <w:t>系统中，一切都是文件，因此配置网络服务的工作其实就是在编辑网卡配置文件，因此这个小任务不仅可以帮助您练习使用</w:t>
      </w:r>
      <w:r>
        <w:rPr>
          <w:color w:val="000000"/>
          <w:kern w:val="2"/>
          <w:szCs w:val="21"/>
        </w:rPr>
        <w:t>Vim</w:t>
      </w:r>
      <w:r>
        <w:rPr>
          <w:rFonts w:hint="eastAsia"/>
          <w:color w:val="000000"/>
          <w:kern w:val="2"/>
          <w:szCs w:val="21"/>
        </w:rPr>
        <w:t>编辑器，而且也为您后面学习</w:t>
      </w:r>
      <w:r>
        <w:rPr>
          <w:color w:val="000000"/>
          <w:kern w:val="2"/>
          <w:szCs w:val="21"/>
        </w:rPr>
        <w:t>Linux</w:t>
      </w:r>
      <w:r>
        <w:rPr>
          <w:rFonts w:hint="eastAsia"/>
          <w:color w:val="000000"/>
          <w:kern w:val="2"/>
          <w:szCs w:val="21"/>
        </w:rPr>
        <w:t>中的各种服务配置打下了坚实的基础。当您认真学习完本书后，一定会特别有成就感，因为本书前面的基础部分非常扎实，而后面内容则具有几乎一致的网卡</w:t>
      </w:r>
      <w:r>
        <w:rPr>
          <w:color w:val="000000"/>
          <w:kern w:val="2"/>
          <w:szCs w:val="21"/>
        </w:rPr>
        <w:t>IP</w:t>
      </w:r>
      <w:r>
        <w:rPr>
          <w:rFonts w:hint="eastAsia"/>
          <w:color w:val="000000"/>
          <w:kern w:val="2"/>
          <w:szCs w:val="21"/>
        </w:rPr>
        <w:t>地址和运行环境，从而确保您全身心地投入到各类服务程序的学习上，而不用操心系统环境的问题。</w:t>
      </w:r>
    </w:p>
    <w:p>
      <w:pPr>
        <w:rPr>
          <w:kern w:val="2"/>
        </w:rPr>
      </w:pPr>
      <w:r>
        <w:rPr>
          <w:rFonts w:hint="eastAsia"/>
          <w:kern w:val="2"/>
        </w:rPr>
        <w:t>如果您具备一定的运维经验或者熟悉早期的</w:t>
      </w:r>
      <w:r>
        <w:rPr>
          <w:kern w:val="2"/>
        </w:rPr>
        <w:t>Linux</w:t>
      </w:r>
      <w:r>
        <w:rPr>
          <w:rFonts w:hint="eastAsia"/>
          <w:kern w:val="2"/>
        </w:rPr>
        <w:t>系统，则在学习本书时会遇到一些不容易接受的差异变化。在</w:t>
      </w:r>
      <w:r>
        <w:rPr>
          <w:kern w:val="2"/>
        </w:rPr>
        <w:t>RHEL 5</w:t>
      </w:r>
      <w:r>
        <w:rPr>
          <w:rFonts w:hint="eastAsia"/>
          <w:kern w:val="2"/>
        </w:rPr>
        <w:t>、</w:t>
      </w:r>
      <w:r>
        <w:rPr>
          <w:kern w:val="2"/>
        </w:rPr>
        <w:t>RHEL</w:t>
      </w:r>
      <w:r>
        <w:rPr>
          <w:rFonts w:hint="eastAsia"/>
          <w:kern w:val="2"/>
        </w:rPr>
        <w:t xml:space="preserve"> </w:t>
      </w:r>
      <w:r>
        <w:rPr>
          <w:kern w:val="2"/>
        </w:rPr>
        <w:t>6</w:t>
      </w:r>
      <w:r>
        <w:rPr>
          <w:rFonts w:hint="eastAsia"/>
          <w:kern w:val="2"/>
        </w:rPr>
        <w:t>中，网卡配置文件的前缀为</w:t>
      </w:r>
      <w:r>
        <w:rPr>
          <w:kern w:val="2"/>
        </w:rPr>
        <w:t>eth</w:t>
      </w:r>
      <w:r>
        <w:rPr>
          <w:rFonts w:hint="eastAsia"/>
          <w:kern w:val="2"/>
        </w:rPr>
        <w:t>，第</w:t>
      </w:r>
      <w:r>
        <w:rPr>
          <w:kern w:val="2"/>
        </w:rPr>
        <w:t>1</w:t>
      </w:r>
      <w:r>
        <w:rPr>
          <w:rFonts w:hint="eastAsia"/>
          <w:kern w:val="2"/>
        </w:rPr>
        <w:t>块网卡为</w:t>
      </w:r>
      <w:r>
        <w:rPr>
          <w:kern w:val="2"/>
        </w:rPr>
        <w:t>eth0</w:t>
      </w:r>
      <w:r>
        <w:rPr>
          <w:rFonts w:hint="eastAsia"/>
          <w:kern w:val="2"/>
        </w:rPr>
        <w:t>，第</w:t>
      </w:r>
      <w:r>
        <w:rPr>
          <w:kern w:val="2"/>
        </w:rPr>
        <w:t>2</w:t>
      </w:r>
      <w:r>
        <w:rPr>
          <w:rFonts w:hint="eastAsia"/>
          <w:kern w:val="2"/>
        </w:rPr>
        <w:t>块网卡为</w:t>
      </w:r>
      <w:r>
        <w:rPr>
          <w:kern w:val="2"/>
        </w:rPr>
        <w:t>eth1</w:t>
      </w:r>
      <w:r>
        <w:rPr>
          <w:rFonts w:hint="eastAsia"/>
          <w:kern w:val="2"/>
        </w:rPr>
        <w:t>；以此类推。而在</w:t>
      </w:r>
      <w:r>
        <w:rPr>
          <w:kern w:val="2"/>
        </w:rPr>
        <w:t>RHEL 7</w:t>
      </w:r>
      <w:r>
        <w:rPr>
          <w:rFonts w:hint="eastAsia"/>
          <w:kern w:val="2"/>
        </w:rPr>
        <w:t>中，网卡配置文件的前缀则以</w:t>
      </w:r>
      <w:r>
        <w:rPr>
          <w:kern w:val="2"/>
        </w:rPr>
        <w:t>ifcfg</w:t>
      </w:r>
      <w:r>
        <w:rPr>
          <w:rFonts w:hint="eastAsia"/>
          <w:kern w:val="2"/>
        </w:rPr>
        <w:t>开始，加上网卡名称共同组成了网卡配置文件的名字，例如</w:t>
      </w:r>
      <w:r>
        <w:rPr>
          <w:kern w:val="2"/>
        </w:rPr>
        <w:t>ifcfg-eno16777736</w:t>
      </w:r>
      <w:r>
        <w:rPr>
          <w:rFonts w:hint="eastAsia"/>
          <w:kern w:val="2"/>
        </w:rPr>
        <w:t>；好在除了文件名变化外也没有其他大的区别。</w:t>
      </w:r>
    </w:p>
    <w:p>
      <w:pPr>
        <w:rPr>
          <w:kern w:val="2"/>
        </w:rPr>
      </w:pPr>
      <w:r>
        <w:rPr>
          <w:rFonts w:hint="eastAsia"/>
          <w:kern w:val="2"/>
        </w:rPr>
        <w:t>现在有一个名称为</w:t>
      </w:r>
      <w:r>
        <w:rPr>
          <w:kern w:val="2"/>
        </w:rPr>
        <w:t>ifcfg-eno16777736</w:t>
      </w:r>
      <w:r>
        <w:rPr>
          <w:rFonts w:hint="eastAsia"/>
          <w:kern w:val="2"/>
        </w:rPr>
        <w:t>的网卡设备，我们将其配置为开机自启动，并且</w:t>
      </w:r>
      <w:r>
        <w:rPr>
          <w:kern w:val="2"/>
        </w:rPr>
        <w:t>IP</w:t>
      </w:r>
      <w:r>
        <w:rPr>
          <w:rFonts w:hint="eastAsia"/>
          <w:kern w:val="2"/>
        </w:rPr>
        <w:t>地址、子网、网关等信息由人工指定，其步骤应该如下所示。</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：首先切换到</w:t>
      </w:r>
      <w:r>
        <w:rPr>
          <w:kern w:val="2"/>
        </w:rPr>
        <w:t>/etc/sysconfig/network-scripts</w:t>
      </w:r>
      <w:r>
        <w:rPr>
          <w:rFonts w:hint="eastAsia"/>
          <w:kern w:val="2"/>
        </w:rPr>
        <w:t>目录中（存放着网卡的配置文件）。</w:t>
      </w:r>
    </w:p>
    <w:p>
      <w:pPr>
        <w:rPr>
          <w:kern w:val="2"/>
        </w:rPr>
      </w:pPr>
      <w:r>
        <w:rPr>
          <w:rStyle w:val="18"/>
          <w:rFonts w:hint="eastAsia"/>
          <w:kern w:val="2"/>
        </w:rPr>
        <w:t>第</w:t>
      </w:r>
      <w:r>
        <w:rPr>
          <w:rStyle w:val="18"/>
          <w:kern w:val="2"/>
        </w:rPr>
        <w:t>2</w:t>
      </w:r>
      <w:r>
        <w:rPr>
          <w:rStyle w:val="18"/>
          <w:rFonts w:hint="eastAsia"/>
          <w:kern w:val="2"/>
        </w:rPr>
        <w:t>步</w:t>
      </w:r>
      <w:r>
        <w:rPr>
          <w:rFonts w:hint="eastAsia"/>
          <w:kern w:val="2"/>
        </w:rPr>
        <w:t>：使用</w:t>
      </w:r>
      <w:r>
        <w:rPr>
          <w:kern w:val="2"/>
        </w:rPr>
        <w:t>Vim</w:t>
      </w:r>
      <w:r>
        <w:rPr>
          <w:rFonts w:hint="eastAsia"/>
          <w:kern w:val="2"/>
        </w:rPr>
        <w:t>编辑器修改网卡文件</w:t>
      </w:r>
      <w:r>
        <w:rPr>
          <w:kern w:val="2"/>
        </w:rPr>
        <w:t>ifcfg-eno16777736</w:t>
      </w:r>
      <w:r>
        <w:rPr>
          <w:rFonts w:hint="eastAsia"/>
          <w:kern w:val="2"/>
        </w:rPr>
        <w:t>，逐项写入下面的配置参数并保存退出。由于每台设备的硬件及架构是不一样的，因此请读者使用</w:t>
      </w:r>
      <w:r>
        <w:rPr>
          <w:kern w:val="2"/>
        </w:rPr>
        <w:t>ifconfig</w:t>
      </w:r>
      <w:r>
        <w:rPr>
          <w:rFonts w:hint="eastAsia"/>
          <w:kern w:val="2"/>
        </w:rPr>
        <w:t>命令自行确认各自网卡的默认名称。</w:t>
      </w:r>
    </w:p>
    <w:p>
      <w:pPr>
        <w:pStyle w:val="34"/>
        <w:ind w:left="704" w:hanging="304"/>
        <w:rPr>
          <w:kern w:val="2"/>
        </w:rPr>
      </w:pPr>
      <w:r>
        <w:rPr>
          <w:kern w:val="2"/>
        </w:rPr>
        <w:sym w:font="Wingdings" w:char="00D8"/>
      </w:r>
      <w:r>
        <w:rPr>
          <w:kern w:val="2"/>
        </w:rPr>
        <w:tab/>
      </w:r>
      <w:r>
        <w:rPr>
          <w:rFonts w:hint="eastAsia"/>
          <w:color w:val="000000"/>
          <w:kern w:val="2"/>
          <w:szCs w:val="21"/>
        </w:rPr>
        <w:t>设备类型：</w:t>
      </w:r>
      <w:r>
        <w:rPr>
          <w:color w:val="000000"/>
          <w:kern w:val="2"/>
          <w:szCs w:val="21"/>
        </w:rPr>
        <w:t>TYPE=Ethernet</w:t>
      </w:r>
    </w:p>
    <w:p>
      <w:pPr>
        <w:pStyle w:val="34"/>
        <w:ind w:left="704" w:hanging="304"/>
        <w:rPr>
          <w:kern w:val="2"/>
        </w:rPr>
      </w:pPr>
      <w:r>
        <w:rPr>
          <w:kern w:val="2"/>
        </w:rPr>
        <w:sym w:font="Wingdings" w:char="00D8"/>
      </w:r>
      <w:r>
        <w:rPr>
          <w:kern w:val="2"/>
        </w:rPr>
        <w:tab/>
      </w:r>
      <w:r>
        <w:rPr>
          <w:rFonts w:hint="eastAsia"/>
          <w:color w:val="000000"/>
          <w:kern w:val="2"/>
          <w:szCs w:val="21"/>
        </w:rPr>
        <w:t>地址分配模式：</w:t>
      </w:r>
      <w:r>
        <w:rPr>
          <w:color w:val="000000"/>
          <w:kern w:val="2"/>
          <w:szCs w:val="21"/>
        </w:rPr>
        <w:t>BOOTPROTO=static</w:t>
      </w:r>
    </w:p>
    <w:p>
      <w:pPr>
        <w:pStyle w:val="34"/>
        <w:ind w:left="704" w:hanging="304"/>
        <w:rPr>
          <w:kern w:val="2"/>
        </w:rPr>
      </w:pPr>
      <w:r>
        <w:rPr>
          <w:kern w:val="2"/>
        </w:rPr>
        <w:sym w:font="Wingdings" w:char="00D8"/>
      </w:r>
      <w:r>
        <w:rPr>
          <w:kern w:val="2"/>
        </w:rPr>
        <w:tab/>
      </w:r>
      <w:r>
        <w:rPr>
          <w:rFonts w:hint="eastAsia"/>
          <w:color w:val="000000"/>
          <w:kern w:val="2"/>
          <w:szCs w:val="21"/>
        </w:rPr>
        <w:t>网卡名称：</w:t>
      </w:r>
      <w:r>
        <w:rPr>
          <w:color w:val="000000"/>
          <w:kern w:val="2"/>
          <w:szCs w:val="21"/>
        </w:rPr>
        <w:t>NAME=eno16777736</w:t>
      </w:r>
    </w:p>
    <w:p>
      <w:pPr>
        <w:pStyle w:val="34"/>
        <w:ind w:left="704" w:hanging="304"/>
        <w:rPr>
          <w:kern w:val="2"/>
        </w:rPr>
      </w:pPr>
      <w:r>
        <w:rPr>
          <w:kern w:val="2"/>
        </w:rPr>
        <w:sym w:font="Wingdings" w:char="00D8"/>
      </w:r>
      <w:r>
        <w:rPr>
          <w:kern w:val="2"/>
        </w:rPr>
        <w:tab/>
      </w:r>
      <w:r>
        <w:rPr>
          <w:rFonts w:hint="eastAsia"/>
          <w:color w:val="000000"/>
          <w:kern w:val="2"/>
          <w:szCs w:val="21"/>
        </w:rPr>
        <w:t>是否启动：</w:t>
      </w:r>
      <w:r>
        <w:rPr>
          <w:color w:val="000000"/>
          <w:kern w:val="2"/>
          <w:szCs w:val="21"/>
        </w:rPr>
        <w:t>ONBOOT=yes</w:t>
      </w:r>
    </w:p>
    <w:p>
      <w:pPr>
        <w:pStyle w:val="34"/>
        <w:ind w:left="704" w:hanging="304"/>
        <w:rPr>
          <w:kern w:val="2"/>
        </w:rPr>
      </w:pPr>
      <w:r>
        <w:rPr>
          <w:kern w:val="2"/>
        </w:rPr>
        <w:sym w:font="Wingdings" w:char="00D8"/>
      </w:r>
      <w:r>
        <w:rPr>
          <w:kern w:val="2"/>
        </w:rPr>
        <w:tab/>
      </w:r>
      <w:r>
        <w:rPr>
          <w:color w:val="000000"/>
          <w:kern w:val="2"/>
          <w:szCs w:val="21"/>
        </w:rPr>
        <w:t>IP</w:t>
      </w:r>
      <w:r>
        <w:rPr>
          <w:rFonts w:hint="eastAsia"/>
          <w:color w:val="000000"/>
          <w:kern w:val="2"/>
          <w:szCs w:val="21"/>
        </w:rPr>
        <w:t>地址：</w:t>
      </w:r>
      <w:r>
        <w:rPr>
          <w:color w:val="000000"/>
          <w:kern w:val="2"/>
          <w:szCs w:val="21"/>
        </w:rPr>
        <w:t>IPADDR=192.168.10.10</w:t>
      </w:r>
    </w:p>
    <w:p>
      <w:pPr>
        <w:pStyle w:val="34"/>
        <w:ind w:left="704" w:hanging="304"/>
        <w:rPr>
          <w:kern w:val="2"/>
        </w:rPr>
      </w:pPr>
      <w:r>
        <w:rPr>
          <w:kern w:val="2"/>
        </w:rPr>
        <w:sym w:font="Wingdings" w:char="00D8"/>
      </w:r>
      <w:r>
        <w:rPr>
          <w:kern w:val="2"/>
        </w:rPr>
        <w:tab/>
      </w:r>
      <w:r>
        <w:rPr>
          <w:rFonts w:hint="eastAsia"/>
          <w:color w:val="000000"/>
          <w:kern w:val="2"/>
          <w:szCs w:val="21"/>
        </w:rPr>
        <w:t>子网掩码：</w:t>
      </w:r>
      <w:r>
        <w:rPr>
          <w:color w:val="000000"/>
          <w:kern w:val="2"/>
          <w:szCs w:val="21"/>
        </w:rPr>
        <w:t>NETMASK=255.255.255.0</w:t>
      </w:r>
    </w:p>
    <w:p>
      <w:pPr>
        <w:pStyle w:val="34"/>
        <w:ind w:left="704" w:hanging="304"/>
        <w:rPr>
          <w:kern w:val="2"/>
        </w:rPr>
      </w:pPr>
      <w:r>
        <w:rPr>
          <w:kern w:val="2"/>
        </w:rPr>
        <w:sym w:font="Wingdings" w:char="00D8"/>
      </w:r>
      <w:r>
        <w:rPr>
          <w:kern w:val="2"/>
        </w:rPr>
        <w:tab/>
      </w:r>
      <w:r>
        <w:rPr>
          <w:rFonts w:hint="eastAsia"/>
          <w:color w:val="000000"/>
          <w:kern w:val="2"/>
          <w:szCs w:val="21"/>
        </w:rPr>
        <w:t>网关地址：</w:t>
      </w:r>
      <w:r>
        <w:rPr>
          <w:color w:val="000000"/>
          <w:kern w:val="2"/>
          <w:szCs w:val="21"/>
        </w:rPr>
        <w:t>GATEWAY=192.168.10.1</w:t>
      </w:r>
    </w:p>
    <w:p>
      <w:pPr>
        <w:pStyle w:val="34"/>
        <w:ind w:left="704" w:hanging="304"/>
        <w:rPr>
          <w:kern w:val="2"/>
        </w:rPr>
      </w:pPr>
      <w:r>
        <w:rPr>
          <w:kern w:val="2"/>
        </w:rPr>
        <w:sym w:font="Wingdings" w:char="00D8"/>
      </w:r>
      <w:r>
        <w:rPr>
          <w:kern w:val="2"/>
        </w:rPr>
        <w:tab/>
      </w:r>
      <w:r>
        <w:rPr>
          <w:color w:val="000000"/>
          <w:kern w:val="2"/>
          <w:szCs w:val="21"/>
        </w:rPr>
        <w:t>DNS</w:t>
      </w:r>
      <w:r>
        <w:rPr>
          <w:rFonts w:hint="eastAsia"/>
          <w:color w:val="000000"/>
          <w:kern w:val="2"/>
          <w:szCs w:val="21"/>
        </w:rPr>
        <w:t>地址：</w:t>
      </w:r>
      <w:r>
        <w:rPr>
          <w:color w:val="000000"/>
          <w:kern w:val="2"/>
          <w:szCs w:val="21"/>
        </w:rPr>
        <w:t>DNS1=192.168.10.1</w:t>
      </w: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：重启网络服务并测试网络是否联通。</w:t>
      </w:r>
    </w:p>
    <w:p>
      <w:pPr>
        <w:rPr>
          <w:kern w:val="2"/>
        </w:rPr>
      </w:pPr>
      <w:r>
        <w:rPr>
          <w:rFonts w:hint="eastAsia"/>
          <w:kern w:val="2"/>
        </w:rPr>
        <w:t>进入到网卡配置文件所在的目录，然后编辑网卡配置文件，在其中填入下面的信息：</w:t>
      </w:r>
    </w:p>
    <w:p>
      <w:pPr>
        <w:pStyle w:val="58"/>
        <w:rPr>
          <w:kern w:val="2"/>
        </w:rPr>
      </w:pPr>
    </w:p>
    <w:p>
      <w:pPr>
        <w:pStyle w:val="26"/>
        <w:rPr>
          <w:kern w:val="2"/>
        </w:rPr>
      </w:pPr>
      <w:r>
        <w:rPr>
          <w:kern w:val="2"/>
        </w:rPr>
        <w:t>[root@linuxprobe ~]# cd /etc/sysconfig/network-scripts/</w:t>
      </w:r>
    </w:p>
    <w:p>
      <w:pPr>
        <w:pStyle w:val="26"/>
        <w:rPr>
          <w:kern w:val="2"/>
        </w:rPr>
      </w:pPr>
      <w:r>
        <w:rPr>
          <w:kern w:val="2"/>
        </w:rPr>
        <w:t>[root@linuxprobe network-scripts]# vim ifcfg-eno16777736</w:t>
      </w:r>
    </w:p>
    <w:p>
      <w:pPr>
        <w:pStyle w:val="26"/>
        <w:rPr>
          <w:kern w:val="2"/>
        </w:rPr>
      </w:pPr>
      <w:r>
        <w:rPr>
          <w:kern w:val="2"/>
        </w:rPr>
        <w:t>TYPE=Ethernet</w:t>
      </w:r>
    </w:p>
    <w:p>
      <w:pPr>
        <w:pStyle w:val="26"/>
        <w:rPr>
          <w:kern w:val="2"/>
        </w:rPr>
      </w:pPr>
      <w:r>
        <w:rPr>
          <w:kern w:val="2"/>
        </w:rPr>
        <w:t>BOOTPROTO=static</w:t>
      </w:r>
    </w:p>
    <w:p>
      <w:pPr>
        <w:pStyle w:val="26"/>
        <w:rPr>
          <w:kern w:val="2"/>
        </w:rPr>
      </w:pPr>
      <w:r>
        <w:rPr>
          <w:kern w:val="2"/>
        </w:rPr>
        <w:t>NAME=eno16777736</w:t>
      </w:r>
    </w:p>
    <w:p>
      <w:pPr>
        <w:pStyle w:val="26"/>
        <w:rPr>
          <w:kern w:val="2"/>
        </w:rPr>
      </w:pPr>
      <w:r>
        <w:rPr>
          <w:kern w:val="2"/>
        </w:rPr>
        <w:t>ONBOOT=yes</w:t>
      </w:r>
    </w:p>
    <w:p>
      <w:pPr>
        <w:pStyle w:val="26"/>
        <w:rPr>
          <w:kern w:val="2"/>
        </w:rPr>
      </w:pPr>
      <w:r>
        <w:rPr>
          <w:kern w:val="2"/>
        </w:rPr>
        <w:t>IPADDR=192.168.10.10</w:t>
      </w:r>
    </w:p>
    <w:p>
      <w:pPr>
        <w:pStyle w:val="26"/>
        <w:rPr>
          <w:kern w:val="2"/>
        </w:rPr>
      </w:pPr>
      <w:r>
        <w:rPr>
          <w:kern w:val="2"/>
        </w:rPr>
        <w:t>NETMASK=255.255.255.0</w:t>
      </w:r>
    </w:p>
    <w:p>
      <w:pPr>
        <w:pStyle w:val="26"/>
        <w:rPr>
          <w:kern w:val="2"/>
        </w:rPr>
      </w:pPr>
      <w:r>
        <w:rPr>
          <w:kern w:val="2"/>
        </w:rPr>
        <w:t>GATEWAY=192.168.10.1</w:t>
      </w:r>
    </w:p>
    <w:p>
      <w:pPr>
        <w:pStyle w:val="26"/>
        <w:rPr>
          <w:kern w:val="2"/>
        </w:rPr>
      </w:pPr>
      <w:r>
        <w:rPr>
          <w:kern w:val="2"/>
        </w:rPr>
        <w:t>DNS1=192.168.10.1</w:t>
      </w:r>
    </w:p>
    <w:p>
      <w:pPr>
        <w:pStyle w:val="59"/>
        <w:spacing w:after="90"/>
        <w:rPr>
          <w:kern w:val="2"/>
        </w:rPr>
      </w:pPr>
    </w:p>
    <w:p>
      <w:pPr>
        <w:rPr>
          <w:spacing w:val="-6"/>
          <w:kern w:val="2"/>
        </w:rPr>
      </w:pPr>
      <w:r>
        <w:rPr>
          <w:rFonts w:hint="eastAsia"/>
          <w:color w:val="000000"/>
          <w:spacing w:val="-4"/>
          <w:kern w:val="2"/>
          <w:szCs w:val="21"/>
        </w:rPr>
        <w:t>执</w:t>
      </w:r>
      <w:r>
        <w:rPr>
          <w:rFonts w:hint="eastAsia"/>
          <w:color w:val="000000"/>
          <w:spacing w:val="-6"/>
          <w:kern w:val="2"/>
          <w:szCs w:val="21"/>
        </w:rPr>
        <w:t>行重启网卡设备的命令（在正常情况下不会有提示信息），然后通过</w:t>
      </w:r>
      <w:r>
        <w:rPr>
          <w:color w:val="000000"/>
          <w:spacing w:val="-6"/>
          <w:kern w:val="2"/>
          <w:szCs w:val="21"/>
        </w:rPr>
        <w:t>ping</w:t>
      </w:r>
      <w:r>
        <w:rPr>
          <w:rFonts w:hint="eastAsia"/>
          <w:color w:val="000000"/>
          <w:spacing w:val="-6"/>
          <w:kern w:val="2"/>
          <w:szCs w:val="21"/>
        </w:rPr>
        <w:t>命令测试网络能否联通。由于在Linux系统中ping命令不会自动终止，因此需要手动按下Ctrl-c键来强行结束进程。</w:t>
      </w:r>
    </w:p>
    <w:p>
      <w:pPr>
        <w:pStyle w:val="58"/>
        <w:rPr>
          <w:kern w:val="2"/>
        </w:rPr>
      </w:pPr>
    </w:p>
    <w:p>
      <w:pPr>
        <w:pStyle w:val="26"/>
        <w:rPr>
          <w:kern w:val="2"/>
        </w:rPr>
      </w:pPr>
      <w:r>
        <w:rPr>
          <w:kern w:val="2"/>
        </w:rPr>
        <w:t>[root@linuxprobe network-scripts]# systemctl restart network</w:t>
      </w:r>
    </w:p>
    <w:p>
      <w:pPr>
        <w:pStyle w:val="26"/>
        <w:rPr>
          <w:kern w:val="2"/>
        </w:rPr>
      </w:pPr>
      <w:r>
        <w:rPr>
          <w:kern w:val="2"/>
        </w:rPr>
        <w:t>[root@linuxprobe network-scripts]# ping 192.168.10.10</w:t>
      </w:r>
    </w:p>
    <w:p>
      <w:pPr>
        <w:pStyle w:val="26"/>
        <w:rPr>
          <w:kern w:val="2"/>
        </w:rPr>
      </w:pPr>
      <w:r>
        <w:rPr>
          <w:kern w:val="2"/>
        </w:rPr>
        <w:t>PING 192.168.10.10 (192.168.10.10) 56(84) bytes of data.</w:t>
      </w:r>
    </w:p>
    <w:p>
      <w:pPr>
        <w:pStyle w:val="26"/>
        <w:rPr>
          <w:kern w:val="2"/>
        </w:rPr>
      </w:pPr>
      <w:r>
        <w:rPr>
          <w:kern w:val="2"/>
        </w:rPr>
        <w:t>64 bytes from 192.168.10.10: icmp</w:t>
      </w:r>
      <w:r>
        <w:rPr>
          <w:rFonts w:ascii="宋体"/>
          <w:kern w:val="2"/>
        </w:rPr>
        <w:t>_</w:t>
      </w:r>
      <w:r>
        <w:rPr>
          <w:kern w:val="2"/>
        </w:rPr>
        <w:t>seq=1 ttl=64 time=0.081 ms</w:t>
      </w:r>
    </w:p>
    <w:p>
      <w:pPr>
        <w:pStyle w:val="26"/>
        <w:rPr>
          <w:kern w:val="2"/>
        </w:rPr>
      </w:pPr>
      <w:r>
        <w:rPr>
          <w:kern w:val="2"/>
        </w:rPr>
        <w:t>64 bytes from 192.168.10.10: icmp</w:t>
      </w:r>
      <w:r>
        <w:rPr>
          <w:rFonts w:ascii="宋体"/>
          <w:kern w:val="2"/>
        </w:rPr>
        <w:t>_</w:t>
      </w:r>
      <w:r>
        <w:rPr>
          <w:kern w:val="2"/>
        </w:rPr>
        <w:t>seq=2 ttl=64 time=0.083 ms</w:t>
      </w:r>
    </w:p>
    <w:p>
      <w:pPr>
        <w:pStyle w:val="26"/>
        <w:rPr>
          <w:kern w:val="2"/>
        </w:rPr>
      </w:pPr>
      <w:r>
        <w:rPr>
          <w:kern w:val="2"/>
        </w:rPr>
        <w:t>64 bytes from 192.168.10.10: icmp</w:t>
      </w:r>
      <w:r>
        <w:rPr>
          <w:rFonts w:ascii="宋体"/>
          <w:kern w:val="2"/>
        </w:rPr>
        <w:t>_</w:t>
      </w:r>
      <w:r>
        <w:rPr>
          <w:kern w:val="2"/>
        </w:rPr>
        <w:t>seq=3 ttl=64 time=0.059 ms</w:t>
      </w:r>
    </w:p>
    <w:p>
      <w:pPr>
        <w:pStyle w:val="26"/>
        <w:rPr>
          <w:kern w:val="2"/>
        </w:rPr>
      </w:pPr>
      <w:r>
        <w:rPr>
          <w:kern w:val="2"/>
        </w:rPr>
        <w:t>64 bytes from 192.168.10.10: icmp</w:t>
      </w:r>
      <w:r>
        <w:rPr>
          <w:rFonts w:ascii="宋体"/>
          <w:kern w:val="2"/>
        </w:rPr>
        <w:t>_</w:t>
      </w:r>
      <w:r>
        <w:rPr>
          <w:kern w:val="2"/>
        </w:rPr>
        <w:t>seq=4 ttl=64 time=0.097 ms</w:t>
      </w:r>
    </w:p>
    <w:p>
      <w:pPr>
        <w:pStyle w:val="26"/>
        <w:rPr>
          <w:kern w:val="2"/>
        </w:rPr>
      </w:pPr>
      <w:r>
        <w:rPr>
          <w:kern w:val="2"/>
        </w:rPr>
        <w:t>^C</w:t>
      </w:r>
    </w:p>
    <w:p>
      <w:pPr>
        <w:pStyle w:val="26"/>
        <w:rPr>
          <w:kern w:val="2"/>
        </w:rPr>
      </w:pPr>
      <w:r>
        <w:rPr>
          <w:kern w:val="2"/>
        </w:rPr>
        <w:t>--- 192.168.10.10 ping statistics ---</w:t>
      </w:r>
    </w:p>
    <w:p>
      <w:pPr>
        <w:pStyle w:val="26"/>
        <w:rPr>
          <w:kern w:val="2"/>
        </w:rPr>
      </w:pPr>
      <w:r>
        <w:rPr>
          <w:kern w:val="2"/>
        </w:rPr>
        <w:t>4 packets transmitted, 4 received, 0% packet loss, time 2999ms</w:t>
      </w:r>
    </w:p>
    <w:p>
      <w:pPr>
        <w:pStyle w:val="26"/>
        <w:rPr>
          <w:kern w:val="2"/>
        </w:rPr>
      </w:pPr>
      <w:r>
        <w:rPr>
          <w:kern w:val="2"/>
        </w:rPr>
        <w:t>rtt min/avg/max/mdev = 0.059/0.080/0.097/0.013 ms</w:t>
      </w:r>
    </w:p>
    <w:p>
      <w:pPr>
        <w:pStyle w:val="59"/>
        <w:spacing w:after="90"/>
        <w:rPr>
          <w:kern w:val="2"/>
        </w:rPr>
      </w:pPr>
    </w:p>
    <w:p>
      <w:pPr>
        <w:pStyle w:val="4"/>
        <w:spacing w:before="151" w:after="151"/>
        <w:rPr>
          <w:kern w:val="2"/>
        </w:rPr>
      </w:pPr>
      <w:r>
        <w:rPr>
          <w:color w:val="000000"/>
          <w:kern w:val="2"/>
        </w:rPr>
        <w:t>4.1.4</w:t>
      </w:r>
      <w:r>
        <w:rPr>
          <w:color w:val="000000"/>
          <w:kern w:val="2"/>
          <w:szCs w:val="21"/>
        </w:rPr>
        <w:t xml:space="preserve">  </w:t>
      </w:r>
      <w:r>
        <w:rPr>
          <w:rFonts w:hint="eastAsia"/>
          <w:color w:val="000000"/>
          <w:kern w:val="2"/>
        </w:rPr>
        <w:t>配置</w:t>
      </w:r>
      <w:r>
        <w:rPr>
          <w:color w:val="000000"/>
          <w:kern w:val="2"/>
        </w:rPr>
        <w:t>Yum</w:t>
      </w:r>
      <w:r>
        <w:rPr>
          <w:rFonts w:hint="eastAsia"/>
          <w:color w:val="000000"/>
          <w:kern w:val="2"/>
        </w:rPr>
        <w:t>软件仓库</w:t>
      </w:r>
    </w:p>
    <w:p>
      <w:pPr>
        <w:rPr>
          <w:kern w:val="2"/>
        </w:rPr>
      </w:pPr>
      <w:r>
        <w:rPr>
          <w:rFonts w:hint="eastAsia"/>
          <w:color w:val="000000"/>
          <w:spacing w:val="-4"/>
          <w:kern w:val="2"/>
          <w:szCs w:val="21"/>
        </w:rPr>
        <w:t>本书前面讲到，</w:t>
      </w:r>
      <w:r>
        <w:rPr>
          <w:color w:val="000000"/>
          <w:spacing w:val="-4"/>
          <w:kern w:val="2"/>
          <w:szCs w:val="21"/>
        </w:rPr>
        <w:t>Yum</w:t>
      </w:r>
      <w:r>
        <w:rPr>
          <w:rFonts w:hint="eastAsia"/>
          <w:color w:val="000000"/>
          <w:spacing w:val="-4"/>
          <w:kern w:val="2"/>
          <w:szCs w:val="21"/>
        </w:rPr>
        <w:t>软件仓库的作用是为了进一步简化</w:t>
      </w:r>
      <w:r>
        <w:rPr>
          <w:color w:val="000000"/>
          <w:spacing w:val="-4"/>
          <w:kern w:val="2"/>
          <w:szCs w:val="21"/>
        </w:rPr>
        <w:t>RPM</w:t>
      </w:r>
      <w:r>
        <w:rPr>
          <w:rFonts w:hint="eastAsia"/>
          <w:color w:val="000000"/>
          <w:spacing w:val="-4"/>
          <w:kern w:val="2"/>
          <w:szCs w:val="21"/>
        </w:rPr>
        <w:t>管理软件的难度以及自动分析所需软件包及其依赖关系的技术。</w:t>
      </w:r>
      <w:r>
        <w:rPr>
          <w:rFonts w:hint="eastAsia"/>
          <w:color w:val="000000"/>
          <w:spacing w:val="-4"/>
          <w:kern w:val="2"/>
          <w:szCs w:val="21"/>
          <w:highlight w:val="yellow"/>
        </w:rPr>
        <w:t>可以把</w:t>
      </w:r>
      <w:r>
        <w:rPr>
          <w:color w:val="000000"/>
          <w:spacing w:val="-4"/>
          <w:kern w:val="2"/>
          <w:szCs w:val="21"/>
          <w:highlight w:val="yellow"/>
        </w:rPr>
        <w:t>Yum</w:t>
      </w:r>
      <w:r>
        <w:rPr>
          <w:rFonts w:hint="eastAsia"/>
          <w:color w:val="000000"/>
          <w:spacing w:val="-4"/>
          <w:kern w:val="2"/>
          <w:szCs w:val="21"/>
          <w:highlight w:val="yellow"/>
        </w:rPr>
        <w:t>想象成是一个硕大的软件仓库，里面保存有几乎所有常用的工具，而且只需要说出所需的软件包名称，系统就会自动为您搞定一切。</w:t>
      </w:r>
    </w:p>
    <w:p>
      <w:pPr>
        <w:rPr>
          <w:kern w:val="2"/>
        </w:rPr>
      </w:pPr>
      <w:r>
        <w:rPr>
          <w:rFonts w:hint="eastAsia"/>
          <w:kern w:val="2"/>
        </w:rPr>
        <w:t>既然要使用</w:t>
      </w:r>
      <w:r>
        <w:rPr>
          <w:kern w:val="2"/>
        </w:rPr>
        <w:t>Yum</w:t>
      </w:r>
      <w:r>
        <w:rPr>
          <w:rFonts w:hint="eastAsia"/>
          <w:kern w:val="2"/>
        </w:rPr>
        <w:t>软件仓库，就要先把它搭建起来，然后将其配置规则确定好才行。鉴于第</w:t>
      </w:r>
      <w:r>
        <w:rPr>
          <w:kern w:val="2"/>
        </w:rPr>
        <w:t>6</w:t>
      </w:r>
      <w:r>
        <w:rPr>
          <w:rFonts w:hint="eastAsia"/>
          <w:kern w:val="2"/>
        </w:rPr>
        <w:t>章才会讲解</w:t>
      </w:r>
      <w:r>
        <w:rPr>
          <w:kern w:val="2"/>
        </w:rPr>
        <w:t>Linux</w:t>
      </w:r>
      <w:r>
        <w:rPr>
          <w:rFonts w:hint="eastAsia"/>
          <w:kern w:val="2"/>
        </w:rPr>
        <w:t>的存储结构和设备挂载操作，所以我们当前还是将重心放到</w:t>
      </w:r>
      <w:r>
        <w:rPr>
          <w:kern w:val="2"/>
        </w:rPr>
        <w:t>Vim</w:t>
      </w:r>
      <w:r>
        <w:rPr>
          <w:rFonts w:hint="eastAsia"/>
          <w:kern w:val="2"/>
        </w:rPr>
        <w:t>编辑器的学习上。如果遇到看不懂的参数也不要紧，后面章节会单独讲解。搭建并配置</w:t>
      </w:r>
      <w:r>
        <w:rPr>
          <w:kern w:val="2"/>
        </w:rPr>
        <w:t>Yum</w:t>
      </w:r>
      <w:r>
        <w:rPr>
          <w:rFonts w:hint="eastAsia"/>
          <w:kern w:val="2"/>
        </w:rPr>
        <w:t>软件仓库的大致步骤如下所示。</w:t>
      </w:r>
    </w:p>
    <w:p>
      <w:pPr>
        <w:rPr>
          <w:spacing w:val="-6"/>
          <w:kern w:val="2"/>
        </w:rPr>
      </w:pPr>
      <w:r>
        <w:rPr>
          <w:rStyle w:val="18"/>
          <w:rFonts w:hint="eastAsia"/>
          <w:kern w:val="2"/>
        </w:rPr>
        <w:t>第</w:t>
      </w:r>
      <w:r>
        <w:rPr>
          <w:rStyle w:val="18"/>
          <w:kern w:val="2"/>
        </w:rPr>
        <w:t>1</w:t>
      </w:r>
      <w:r>
        <w:rPr>
          <w:rStyle w:val="18"/>
          <w:rFonts w:hint="eastAsia"/>
          <w:kern w:val="2"/>
        </w:rPr>
        <w:t>步</w:t>
      </w:r>
      <w:r>
        <w:rPr>
          <w:rFonts w:hint="eastAsia"/>
          <w:spacing w:val="-6"/>
          <w:kern w:val="2"/>
        </w:rPr>
        <w:t>：进入到</w:t>
      </w:r>
      <w:r>
        <w:rPr>
          <w:spacing w:val="-6"/>
          <w:kern w:val="2"/>
        </w:rPr>
        <w:t>/etc/yum.repos.d/</w:t>
      </w:r>
      <w:r>
        <w:rPr>
          <w:rFonts w:hint="eastAsia"/>
          <w:spacing w:val="-6"/>
          <w:kern w:val="2"/>
        </w:rPr>
        <w:t>目录中（因为该目录存放着</w:t>
      </w:r>
      <w:r>
        <w:rPr>
          <w:spacing w:val="-6"/>
          <w:kern w:val="2"/>
        </w:rPr>
        <w:t>Yum</w:t>
      </w:r>
      <w:r>
        <w:rPr>
          <w:rFonts w:hint="eastAsia"/>
          <w:spacing w:val="-6"/>
          <w:kern w:val="2"/>
        </w:rPr>
        <w:t>软件仓库的配置文件）。</w:t>
      </w:r>
    </w:p>
    <w:p>
      <w:pPr>
        <w:rPr>
          <w:kern w:val="2"/>
        </w:rPr>
      </w:pPr>
      <w:r>
        <w:rPr>
          <w:rStyle w:val="18"/>
          <w:rFonts w:hint="eastAsia"/>
          <w:kern w:val="2"/>
        </w:rPr>
        <w:t>第</w:t>
      </w:r>
      <w:r>
        <w:rPr>
          <w:rStyle w:val="18"/>
          <w:kern w:val="2"/>
        </w:rPr>
        <w:t>2</w:t>
      </w:r>
      <w:r>
        <w:rPr>
          <w:rStyle w:val="18"/>
          <w:rFonts w:hint="eastAsia"/>
          <w:kern w:val="2"/>
        </w:rPr>
        <w:t>步</w:t>
      </w:r>
      <w:r>
        <w:rPr>
          <w:rFonts w:hint="eastAsia"/>
          <w:kern w:val="2"/>
        </w:rPr>
        <w:t>：</w:t>
      </w:r>
      <w:r>
        <w:rPr>
          <w:rFonts w:hint="eastAsia"/>
          <w:spacing w:val="-2"/>
          <w:kern w:val="2"/>
        </w:rPr>
        <w:t>使用</w:t>
      </w:r>
      <w:r>
        <w:rPr>
          <w:spacing w:val="-2"/>
          <w:kern w:val="2"/>
        </w:rPr>
        <w:t>Vim</w:t>
      </w:r>
      <w:r>
        <w:rPr>
          <w:rFonts w:hint="eastAsia"/>
          <w:spacing w:val="-2"/>
          <w:kern w:val="2"/>
        </w:rPr>
        <w:t>编辑器创建一个名为</w:t>
      </w:r>
      <w:r>
        <w:rPr>
          <w:spacing w:val="-2"/>
          <w:kern w:val="2"/>
        </w:rPr>
        <w:t>rhel7.repo</w:t>
      </w:r>
      <w:r>
        <w:rPr>
          <w:rFonts w:hint="eastAsia"/>
          <w:spacing w:val="-2"/>
          <w:kern w:val="2"/>
        </w:rPr>
        <w:t>的新配置文件（文件名称可随意，但后缀必须为.</w:t>
      </w:r>
      <w:r>
        <w:rPr>
          <w:spacing w:val="-2"/>
          <w:kern w:val="2"/>
        </w:rPr>
        <w:t>re</w:t>
      </w:r>
      <w:r>
        <w:rPr>
          <w:kern w:val="2"/>
        </w:rPr>
        <w:t>po</w:t>
      </w:r>
      <w:r>
        <w:rPr>
          <w:rFonts w:hint="eastAsia"/>
          <w:kern w:val="2"/>
        </w:rPr>
        <w:t>），逐项写入下面加粗的配置参数并保存退出（不要写后面的中文注释）。</w:t>
      </w:r>
    </w:p>
    <w:p>
      <w:pPr>
        <w:pStyle w:val="34"/>
        <w:ind w:left="704" w:hanging="304"/>
        <w:rPr>
          <w:kern w:val="2"/>
        </w:rPr>
      </w:pPr>
      <w:r>
        <w:rPr>
          <w:kern w:val="2"/>
        </w:rPr>
        <w:sym w:font="Wingdings" w:char="00D8"/>
      </w:r>
      <w:r>
        <w:rPr>
          <w:kern w:val="2"/>
        </w:rPr>
        <w:tab/>
      </w:r>
      <w:r>
        <w:rPr>
          <w:rStyle w:val="18"/>
          <w:kern w:val="2"/>
        </w:rPr>
        <w:t xml:space="preserve">[rhel-media] </w:t>
      </w:r>
      <w:r>
        <w:rPr>
          <w:rFonts w:hint="eastAsia"/>
          <w:bCs/>
          <w:color w:val="000000"/>
          <w:kern w:val="2"/>
          <w:szCs w:val="21"/>
        </w:rPr>
        <w:t>：</w:t>
      </w:r>
      <w:r>
        <w:rPr>
          <w:color w:val="000000"/>
          <w:kern w:val="2"/>
          <w:szCs w:val="21"/>
        </w:rPr>
        <w:t>Yum</w:t>
      </w:r>
      <w:r>
        <w:rPr>
          <w:rFonts w:hint="eastAsia"/>
          <w:color w:val="000000"/>
          <w:kern w:val="2"/>
          <w:szCs w:val="21"/>
        </w:rPr>
        <w:t>软件仓库唯一标识符，避免与其他仓库冲突。</w:t>
      </w:r>
    </w:p>
    <w:p>
      <w:pPr>
        <w:pStyle w:val="34"/>
        <w:ind w:left="704" w:hanging="304"/>
        <w:rPr>
          <w:kern w:val="2"/>
        </w:rPr>
      </w:pPr>
      <w:r>
        <w:rPr>
          <w:kern w:val="2"/>
        </w:rPr>
        <w:sym w:font="Wingdings" w:char="00D8"/>
      </w:r>
      <w:r>
        <w:rPr>
          <w:kern w:val="2"/>
        </w:rPr>
        <w:tab/>
      </w:r>
      <w:r>
        <w:rPr>
          <w:rStyle w:val="18"/>
          <w:kern w:val="2"/>
        </w:rPr>
        <w:t>name=linuxprobe</w:t>
      </w:r>
      <w:r>
        <w:rPr>
          <w:rFonts w:hint="eastAsia"/>
          <w:bCs/>
          <w:color w:val="000000"/>
          <w:kern w:val="2"/>
          <w:szCs w:val="21"/>
        </w:rPr>
        <w:t>：</w:t>
      </w:r>
      <w:r>
        <w:rPr>
          <w:color w:val="000000"/>
          <w:kern w:val="2"/>
          <w:szCs w:val="21"/>
        </w:rPr>
        <w:t>Yum</w:t>
      </w:r>
      <w:r>
        <w:rPr>
          <w:rFonts w:hint="eastAsia"/>
          <w:color w:val="000000"/>
          <w:kern w:val="2"/>
          <w:szCs w:val="21"/>
        </w:rPr>
        <w:t>软件仓库的名称描述，易于识别仓库用处。</w:t>
      </w:r>
    </w:p>
    <w:p>
      <w:pPr>
        <w:pStyle w:val="34"/>
        <w:ind w:left="704" w:hanging="304"/>
        <w:rPr>
          <w:kern w:val="2"/>
        </w:rPr>
      </w:pPr>
      <w:r>
        <w:rPr>
          <w:kern w:val="2"/>
        </w:rPr>
        <w:sym w:font="Wingdings" w:char="00D8"/>
      </w:r>
      <w:r>
        <w:rPr>
          <w:kern w:val="2"/>
        </w:rPr>
        <w:tab/>
      </w:r>
      <w:r>
        <w:rPr>
          <w:rStyle w:val="18"/>
          <w:kern w:val="2"/>
        </w:rPr>
        <w:t>baseurl=file:///media/cdrom</w:t>
      </w:r>
      <w:r>
        <w:rPr>
          <w:rFonts w:hint="eastAsia"/>
          <w:bCs/>
          <w:color w:val="000000"/>
          <w:kern w:val="2"/>
          <w:szCs w:val="21"/>
        </w:rPr>
        <w:t>：</w:t>
      </w:r>
      <w:r>
        <w:rPr>
          <w:rFonts w:hint="eastAsia"/>
          <w:color w:val="000000"/>
          <w:kern w:val="2"/>
          <w:szCs w:val="21"/>
        </w:rPr>
        <w:t>提供的方式包括</w:t>
      </w:r>
      <w:r>
        <w:rPr>
          <w:color w:val="000000"/>
          <w:kern w:val="2"/>
          <w:szCs w:val="21"/>
        </w:rPr>
        <w:t>FTP</w:t>
      </w:r>
      <w:r>
        <w:rPr>
          <w:rFonts w:hint="eastAsia"/>
          <w:color w:val="000000"/>
          <w:kern w:val="2"/>
          <w:szCs w:val="21"/>
        </w:rPr>
        <w:t>（</w:t>
      </w:r>
      <w:r>
        <w:rPr>
          <w:color w:val="000000"/>
          <w:kern w:val="2"/>
          <w:szCs w:val="21"/>
        </w:rPr>
        <w:t>ftp://..</w:t>
      </w:r>
      <w:r>
        <w:rPr>
          <w:rFonts w:hint="eastAsia"/>
          <w:color w:val="000000"/>
          <w:kern w:val="2"/>
          <w:szCs w:val="21"/>
        </w:rPr>
        <w:t>）、</w:t>
      </w:r>
      <w:r>
        <w:rPr>
          <w:color w:val="000000"/>
          <w:kern w:val="2"/>
          <w:szCs w:val="21"/>
        </w:rPr>
        <w:t>HTTP</w:t>
      </w:r>
      <w:r>
        <w:rPr>
          <w:rFonts w:hint="eastAsia"/>
          <w:color w:val="000000"/>
          <w:kern w:val="2"/>
          <w:szCs w:val="21"/>
        </w:rPr>
        <w:t>（</w:t>
      </w:r>
      <w:r>
        <w:rPr>
          <w:color w:val="000000"/>
          <w:kern w:val="2"/>
          <w:szCs w:val="21"/>
        </w:rPr>
        <w:t>http://..</w:t>
      </w:r>
      <w:r>
        <w:rPr>
          <w:rFonts w:hint="eastAsia"/>
          <w:color w:val="000000"/>
          <w:kern w:val="2"/>
          <w:szCs w:val="21"/>
        </w:rPr>
        <w:t>）、本地（</w:t>
      </w:r>
      <w:r>
        <w:rPr>
          <w:color w:val="000000"/>
          <w:kern w:val="2"/>
          <w:szCs w:val="21"/>
        </w:rPr>
        <w:t>file:///..</w:t>
      </w:r>
      <w:r>
        <w:rPr>
          <w:rFonts w:hint="eastAsia"/>
          <w:color w:val="000000"/>
          <w:kern w:val="2"/>
          <w:szCs w:val="21"/>
        </w:rPr>
        <w:t>）。</w:t>
      </w:r>
    </w:p>
    <w:p>
      <w:pPr>
        <w:pStyle w:val="34"/>
        <w:ind w:left="704" w:hanging="304"/>
        <w:rPr>
          <w:kern w:val="2"/>
        </w:rPr>
      </w:pPr>
      <w:r>
        <w:rPr>
          <w:kern w:val="2"/>
        </w:rPr>
        <w:sym w:font="Wingdings" w:char="00D8"/>
      </w:r>
      <w:r>
        <w:rPr>
          <w:kern w:val="2"/>
        </w:rPr>
        <w:tab/>
      </w:r>
      <w:r>
        <w:rPr>
          <w:rStyle w:val="18"/>
          <w:kern w:val="2"/>
        </w:rPr>
        <w:t>enabled=1</w:t>
      </w:r>
      <w:r>
        <w:rPr>
          <w:rFonts w:hint="eastAsia"/>
          <w:bCs/>
          <w:color w:val="000000"/>
          <w:kern w:val="2"/>
          <w:szCs w:val="21"/>
        </w:rPr>
        <w:t>：</w:t>
      </w:r>
      <w:r>
        <w:rPr>
          <w:rFonts w:hint="eastAsia"/>
          <w:color w:val="000000"/>
          <w:kern w:val="2"/>
          <w:szCs w:val="21"/>
        </w:rPr>
        <w:t>设置此源是否可用；</w:t>
      </w:r>
      <w:r>
        <w:rPr>
          <w:color w:val="000000"/>
          <w:kern w:val="2"/>
          <w:szCs w:val="21"/>
        </w:rPr>
        <w:t>1</w:t>
      </w:r>
      <w:r>
        <w:rPr>
          <w:rFonts w:hint="eastAsia"/>
          <w:color w:val="000000"/>
          <w:kern w:val="2"/>
          <w:szCs w:val="21"/>
        </w:rPr>
        <w:t>为可用，</w:t>
      </w:r>
      <w:r>
        <w:rPr>
          <w:color w:val="000000"/>
          <w:kern w:val="2"/>
          <w:szCs w:val="21"/>
        </w:rPr>
        <w:t>0</w:t>
      </w:r>
      <w:r>
        <w:rPr>
          <w:rFonts w:hint="eastAsia"/>
          <w:color w:val="000000"/>
          <w:kern w:val="2"/>
          <w:szCs w:val="21"/>
        </w:rPr>
        <w:t>为禁用。</w:t>
      </w:r>
    </w:p>
    <w:p>
      <w:pPr>
        <w:pStyle w:val="34"/>
        <w:ind w:left="704" w:hanging="304"/>
        <w:rPr>
          <w:kern w:val="2"/>
        </w:rPr>
      </w:pPr>
      <w:r>
        <w:rPr>
          <w:kern w:val="2"/>
        </w:rPr>
        <w:sym w:font="Wingdings" w:char="00D8"/>
      </w:r>
      <w:r>
        <w:rPr>
          <w:kern w:val="2"/>
        </w:rPr>
        <w:tab/>
      </w:r>
      <w:r>
        <w:rPr>
          <w:rStyle w:val="18"/>
          <w:kern w:val="2"/>
        </w:rPr>
        <w:t>gpgcheck=1</w:t>
      </w:r>
      <w:r>
        <w:rPr>
          <w:rFonts w:hint="eastAsia"/>
          <w:bCs/>
          <w:color w:val="000000"/>
          <w:kern w:val="2"/>
          <w:szCs w:val="21"/>
        </w:rPr>
        <w:t>：</w:t>
      </w:r>
      <w:r>
        <w:rPr>
          <w:rFonts w:hint="eastAsia"/>
          <w:color w:val="000000"/>
          <w:kern w:val="2"/>
          <w:szCs w:val="21"/>
        </w:rPr>
        <w:t>设置此源是否校验文件；</w:t>
      </w:r>
      <w:r>
        <w:rPr>
          <w:color w:val="000000"/>
          <w:kern w:val="2"/>
          <w:szCs w:val="21"/>
        </w:rPr>
        <w:t>1</w:t>
      </w:r>
      <w:r>
        <w:rPr>
          <w:rFonts w:hint="eastAsia"/>
          <w:color w:val="000000"/>
          <w:kern w:val="2"/>
          <w:szCs w:val="21"/>
        </w:rPr>
        <w:t>为校验，</w:t>
      </w:r>
      <w:r>
        <w:rPr>
          <w:color w:val="000000"/>
          <w:kern w:val="2"/>
          <w:szCs w:val="21"/>
        </w:rPr>
        <w:t>0</w:t>
      </w:r>
      <w:r>
        <w:rPr>
          <w:rFonts w:hint="eastAsia"/>
          <w:color w:val="000000"/>
          <w:kern w:val="2"/>
          <w:szCs w:val="21"/>
        </w:rPr>
        <w:t>为不校验。</w:t>
      </w:r>
    </w:p>
    <w:p>
      <w:pPr>
        <w:pStyle w:val="34"/>
        <w:ind w:left="704" w:hanging="304"/>
        <w:rPr>
          <w:kern w:val="2"/>
        </w:rPr>
      </w:pPr>
      <w:r>
        <w:rPr>
          <w:kern w:val="2"/>
        </w:rPr>
        <w:sym w:font="Wingdings" w:char="00D8"/>
      </w:r>
      <w:r>
        <w:rPr>
          <w:kern w:val="2"/>
        </w:rPr>
        <w:tab/>
      </w:r>
      <w:r>
        <w:rPr>
          <w:rStyle w:val="18"/>
          <w:kern w:val="2"/>
        </w:rPr>
        <w:t>gpgkey=file:///media/cdrom/RPM-GPG-KEY-redhat-release</w:t>
      </w:r>
      <w:r>
        <w:rPr>
          <w:rFonts w:hint="eastAsia"/>
          <w:bCs/>
          <w:color w:val="000000"/>
          <w:kern w:val="2"/>
          <w:szCs w:val="21"/>
        </w:rPr>
        <w:t>：</w:t>
      </w:r>
      <w:r>
        <w:rPr>
          <w:rFonts w:hint="eastAsia"/>
          <w:color w:val="000000"/>
          <w:kern w:val="2"/>
          <w:szCs w:val="21"/>
        </w:rPr>
        <w:t>若上面参数开启校验，那么请指定公钥文件地址。</w:t>
      </w: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：按配置参数的路径挂载光盘，并把光盘挂载信息写入到</w:t>
      </w:r>
      <w:r>
        <w:rPr>
          <w:color w:val="000000"/>
          <w:kern w:val="2"/>
          <w:szCs w:val="21"/>
        </w:rPr>
        <w:t>/etc/fstab</w:t>
      </w:r>
      <w:r>
        <w:rPr>
          <w:rFonts w:hint="eastAsia"/>
          <w:color w:val="000000"/>
          <w:kern w:val="2"/>
          <w:szCs w:val="21"/>
        </w:rPr>
        <w:t>文件中。</w:t>
      </w:r>
    </w:p>
    <w:p>
      <w:pPr>
        <w:rPr>
          <w:kern w:val="2"/>
        </w:rPr>
      </w:pPr>
      <w:r>
        <w:rPr>
          <w:rStyle w:val="18"/>
          <w:rFonts w:hint="eastAsia"/>
          <w:kern w:val="2"/>
        </w:rPr>
        <w:t>第</w:t>
      </w:r>
      <w:r>
        <w:rPr>
          <w:rStyle w:val="18"/>
          <w:kern w:val="2"/>
        </w:rPr>
        <w:t>4</w:t>
      </w:r>
      <w:r>
        <w:rPr>
          <w:rStyle w:val="18"/>
          <w:rFonts w:hint="eastAsia"/>
          <w:kern w:val="2"/>
        </w:rPr>
        <w:t>步</w:t>
      </w:r>
      <w:r>
        <w:rPr>
          <w:rFonts w:hint="eastAsia"/>
          <w:kern w:val="2"/>
        </w:rPr>
        <w:t>：使用“</w:t>
      </w:r>
      <w:r>
        <w:rPr>
          <w:kern w:val="2"/>
        </w:rPr>
        <w:t>yum install httpd -y</w:t>
      </w:r>
      <w:r>
        <w:rPr>
          <w:rFonts w:hint="eastAsia"/>
          <w:kern w:val="2"/>
        </w:rPr>
        <w:t>”命令检查</w:t>
      </w:r>
      <w:r>
        <w:rPr>
          <w:kern w:val="2"/>
        </w:rPr>
        <w:t>Yum</w:t>
      </w:r>
      <w:r>
        <w:rPr>
          <w:rFonts w:hint="eastAsia"/>
          <w:kern w:val="2"/>
        </w:rPr>
        <w:t>软件仓库是否已经可用。</w:t>
      </w:r>
    </w:p>
    <w:p>
      <w:pPr>
        <w:rPr>
          <w:kern w:val="2"/>
        </w:rPr>
      </w:pPr>
      <w:r>
        <w:rPr>
          <w:rFonts w:hint="eastAsia"/>
          <w:kern w:val="2"/>
        </w:rPr>
        <w:t>进入</w:t>
      </w:r>
      <w:r>
        <w:rPr>
          <w:kern w:val="2"/>
        </w:rPr>
        <w:t>/etc/yum.repos.d</w:t>
      </w:r>
      <w:r>
        <w:rPr>
          <w:rFonts w:hint="eastAsia"/>
          <w:kern w:val="2"/>
        </w:rPr>
        <w:t>目录中后创建</w:t>
      </w:r>
      <w:r>
        <w:rPr>
          <w:kern w:val="2"/>
        </w:rPr>
        <w:t>Yum</w:t>
      </w:r>
      <w:r>
        <w:rPr>
          <w:rFonts w:hint="eastAsia"/>
          <w:kern w:val="2"/>
        </w:rPr>
        <w:t>配置文件：</w:t>
      </w:r>
    </w:p>
    <w:p>
      <w:pPr>
        <w:pStyle w:val="58"/>
        <w:rPr>
          <w:kern w:val="2"/>
        </w:rPr>
      </w:pPr>
    </w:p>
    <w:p>
      <w:pPr>
        <w:pStyle w:val="26"/>
        <w:rPr>
          <w:kern w:val="2"/>
        </w:rPr>
      </w:pPr>
      <w:r>
        <w:rPr>
          <w:kern w:val="2"/>
        </w:rPr>
        <w:t>[root@linuxprobe ~]# cd /etc/yum.repos.d/</w:t>
      </w:r>
    </w:p>
    <w:p>
      <w:pPr>
        <w:pStyle w:val="26"/>
        <w:rPr>
          <w:kern w:val="2"/>
        </w:rPr>
      </w:pPr>
      <w:r>
        <w:rPr>
          <w:kern w:val="2"/>
        </w:rPr>
        <w:t>[root@linuxprobe yum.repos.d]# vim rhel7.repo</w:t>
      </w:r>
    </w:p>
    <w:p>
      <w:pPr>
        <w:pStyle w:val="26"/>
        <w:rPr>
          <w:kern w:val="2"/>
        </w:rPr>
      </w:pPr>
      <w:r>
        <w:rPr>
          <w:kern w:val="2"/>
        </w:rPr>
        <w:t>[rhel7]</w:t>
      </w:r>
    </w:p>
    <w:p>
      <w:pPr>
        <w:pStyle w:val="26"/>
        <w:rPr>
          <w:kern w:val="2"/>
        </w:rPr>
      </w:pPr>
      <w:r>
        <w:rPr>
          <w:kern w:val="2"/>
        </w:rPr>
        <w:t>name=rhel7</w:t>
      </w:r>
    </w:p>
    <w:p>
      <w:pPr>
        <w:pStyle w:val="26"/>
        <w:rPr>
          <w:kern w:val="2"/>
        </w:rPr>
      </w:pPr>
      <w:r>
        <w:rPr>
          <w:kern w:val="2"/>
        </w:rPr>
        <w:t>baseurl=file:///media/cdrom</w:t>
      </w:r>
    </w:p>
    <w:p>
      <w:pPr>
        <w:pStyle w:val="26"/>
        <w:rPr>
          <w:kern w:val="2"/>
        </w:rPr>
      </w:pPr>
      <w:r>
        <w:rPr>
          <w:kern w:val="2"/>
        </w:rPr>
        <w:t>enabled=1</w:t>
      </w:r>
    </w:p>
    <w:p>
      <w:pPr>
        <w:pStyle w:val="26"/>
        <w:rPr>
          <w:kern w:val="2"/>
        </w:rPr>
      </w:pPr>
      <w:r>
        <w:rPr>
          <w:kern w:val="2"/>
        </w:rPr>
        <w:t>gpgcheck=0</w:t>
      </w:r>
    </w:p>
    <w:p>
      <w:pPr>
        <w:pStyle w:val="59"/>
        <w:spacing w:after="90"/>
        <w:rPr>
          <w:kern w:val="2"/>
        </w:rPr>
      </w:pPr>
    </w:p>
    <w:p>
      <w:pPr>
        <w:rPr>
          <w:kern w:val="2"/>
        </w:rPr>
      </w:pPr>
      <w:r>
        <w:rPr>
          <w:rFonts w:hint="eastAsia"/>
          <w:color w:val="000000"/>
          <w:kern w:val="2"/>
          <w:szCs w:val="21"/>
        </w:rPr>
        <w:t>创建挂载点后进行挂载操作，并设置成开机自动挂载（详见第</w:t>
      </w:r>
      <w:r>
        <w:rPr>
          <w:color w:val="000000"/>
          <w:kern w:val="2"/>
          <w:szCs w:val="21"/>
        </w:rPr>
        <w:t>6</w:t>
      </w:r>
      <w:r>
        <w:rPr>
          <w:rFonts w:hint="eastAsia"/>
          <w:color w:val="000000"/>
          <w:kern w:val="2"/>
          <w:szCs w:val="21"/>
        </w:rPr>
        <w:t>章）。</w:t>
      </w:r>
      <w:r>
        <w:rPr>
          <w:rFonts w:hint="eastAsia"/>
          <w:kern w:val="2"/>
        </w:rPr>
        <w:t>尝试使用</w:t>
      </w:r>
      <w:r>
        <w:rPr>
          <w:kern w:val="2"/>
        </w:rPr>
        <w:t>Yum</w:t>
      </w:r>
      <w:r>
        <w:rPr>
          <w:rFonts w:hint="eastAsia"/>
          <w:kern w:val="2"/>
        </w:rPr>
        <w:t>软件仓库来安装</w:t>
      </w:r>
      <w:r>
        <w:rPr>
          <w:kern w:val="2"/>
        </w:rPr>
        <w:t>Web</w:t>
      </w:r>
      <w:r>
        <w:rPr>
          <w:rFonts w:hint="eastAsia"/>
          <w:kern w:val="2"/>
        </w:rPr>
        <w:t>服务，出现</w:t>
      </w:r>
      <w:r>
        <w:rPr>
          <w:b/>
          <w:kern w:val="2"/>
        </w:rPr>
        <w:t>Complete</w:t>
      </w:r>
      <w:r>
        <w:rPr>
          <w:rFonts w:hint="eastAsia"/>
          <w:bCs/>
          <w:kern w:val="2"/>
        </w:rPr>
        <w:t>！</w:t>
      </w:r>
      <w:r>
        <w:rPr>
          <w:rFonts w:hint="eastAsia"/>
          <w:kern w:val="2"/>
        </w:rPr>
        <w:t>则代表配置正确：</w:t>
      </w:r>
    </w:p>
    <w:p>
      <w:pPr>
        <w:pStyle w:val="58"/>
        <w:spacing w:line="160" w:lineRule="exact"/>
        <w:rPr>
          <w:kern w:val="2"/>
        </w:rPr>
      </w:pPr>
    </w:p>
    <w:p>
      <w:pPr>
        <w:pStyle w:val="26"/>
        <w:spacing w:line="224" w:lineRule="exact"/>
        <w:rPr>
          <w:kern w:val="2"/>
        </w:rPr>
      </w:pPr>
      <w:r>
        <w:rPr>
          <w:kern w:val="2"/>
        </w:rPr>
        <w:t>[root@linuxprobe yum.repos.d]# mkdir -p /media/cdrom</w:t>
      </w:r>
    </w:p>
    <w:p>
      <w:pPr>
        <w:pStyle w:val="26"/>
        <w:spacing w:line="224" w:lineRule="exact"/>
        <w:rPr>
          <w:kern w:val="2"/>
        </w:rPr>
      </w:pPr>
      <w:r>
        <w:rPr>
          <w:kern w:val="2"/>
        </w:rPr>
        <w:t>[root@linuxprobe yum.repos.d]# mount /dev/cdrom /media/cdrom</w:t>
      </w:r>
    </w:p>
    <w:p>
      <w:pPr>
        <w:pStyle w:val="26"/>
        <w:spacing w:line="224" w:lineRule="exact"/>
        <w:rPr>
          <w:kern w:val="2"/>
        </w:rPr>
      </w:pPr>
      <w:r>
        <w:rPr>
          <w:kern w:val="2"/>
        </w:rPr>
        <w:t>mount: /dev/sr0 is write-protected, mounting read-only</w:t>
      </w:r>
    </w:p>
    <w:p>
      <w:pPr>
        <w:pStyle w:val="26"/>
        <w:spacing w:line="224" w:lineRule="exact"/>
        <w:rPr>
          <w:kern w:val="2"/>
        </w:rPr>
      </w:pPr>
      <w:r>
        <w:rPr>
          <w:kern w:val="2"/>
        </w:rPr>
        <w:t>[root@linuxprobe yum.repos.d]# vim /etc/fstab</w:t>
      </w:r>
    </w:p>
    <w:p>
      <w:pPr>
        <w:pStyle w:val="26"/>
        <w:spacing w:line="224" w:lineRule="exact"/>
        <w:rPr>
          <w:kern w:val="2"/>
        </w:rPr>
      </w:pPr>
      <w:r>
        <w:rPr>
          <w:kern w:val="2"/>
        </w:rPr>
        <w:t>/dev/cdrom /media/cdrom iso9660 defaults 0 0</w:t>
      </w:r>
    </w:p>
    <w:p>
      <w:pPr>
        <w:pStyle w:val="26"/>
        <w:spacing w:line="224" w:lineRule="exact"/>
        <w:rPr>
          <w:kern w:val="2"/>
        </w:rPr>
      </w:pPr>
      <w:r>
        <w:rPr>
          <w:kern w:val="2"/>
        </w:rPr>
        <w:t>[root@linuxprobe ~]# yum install httpd</w:t>
      </w:r>
    </w:p>
    <w:p>
      <w:pPr>
        <w:pStyle w:val="26"/>
        <w:spacing w:line="224" w:lineRule="exact"/>
        <w:rPr>
          <w:kern w:val="2"/>
        </w:rPr>
      </w:pPr>
      <w:r>
        <w:rPr>
          <w:kern w:val="2"/>
        </w:rPr>
        <w:t>Loaded plugins: langpacks, product-id, subscription-manager</w:t>
      </w:r>
    </w:p>
    <w:p>
      <w:pPr>
        <w:pStyle w:val="26"/>
        <w:spacing w:line="224" w:lineRule="exact"/>
        <w:rPr>
          <w:kern w:val="2"/>
        </w:rPr>
      </w:pPr>
      <w:r>
        <w:rPr>
          <w:kern w:val="2"/>
        </w:rPr>
        <w:t>………………</w:t>
      </w:r>
      <w:r>
        <w:rPr>
          <w:rFonts w:hint="eastAsia"/>
          <w:kern w:val="2"/>
        </w:rPr>
        <w:t>省略部分输出信息</w:t>
      </w:r>
      <w:r>
        <w:rPr>
          <w:kern w:val="2"/>
        </w:rPr>
        <w:t>………………</w:t>
      </w:r>
    </w:p>
    <w:p>
      <w:pPr>
        <w:pStyle w:val="26"/>
        <w:spacing w:line="224" w:lineRule="exact"/>
        <w:rPr>
          <w:kern w:val="2"/>
        </w:rPr>
      </w:pPr>
      <w:r>
        <w:rPr>
          <w:kern w:val="2"/>
        </w:rPr>
        <w:t>Dependencies Resolved</w:t>
      </w:r>
    </w:p>
    <w:p>
      <w:pPr>
        <w:pStyle w:val="26"/>
        <w:spacing w:line="224" w:lineRule="exact"/>
        <w:rPr>
          <w:kern w:val="2"/>
        </w:rPr>
      </w:pPr>
      <w:r>
        <w:rPr>
          <w:kern w:val="2"/>
        </w:rPr>
        <w:t>===============================================================================</w:t>
      </w:r>
    </w:p>
    <w:p>
      <w:pPr>
        <w:pStyle w:val="26"/>
        <w:spacing w:line="224" w:lineRule="exact"/>
        <w:rPr>
          <w:kern w:val="2"/>
        </w:rPr>
      </w:pPr>
      <w:r>
        <w:rPr>
          <w:kern w:val="2"/>
        </w:rPr>
        <w:t> Package Arch Version Repository Size</w:t>
      </w:r>
    </w:p>
    <w:p>
      <w:pPr>
        <w:pStyle w:val="26"/>
        <w:spacing w:line="224" w:lineRule="exact"/>
        <w:rPr>
          <w:kern w:val="2"/>
        </w:rPr>
      </w:pPr>
      <w:r>
        <w:rPr>
          <w:kern w:val="2"/>
        </w:rPr>
        <w:t>===============================================================================</w:t>
      </w:r>
    </w:p>
    <w:p>
      <w:pPr>
        <w:pStyle w:val="26"/>
        <w:spacing w:line="224" w:lineRule="exact"/>
        <w:rPr>
          <w:kern w:val="2"/>
        </w:rPr>
      </w:pPr>
      <w:r>
        <w:rPr>
          <w:kern w:val="2"/>
        </w:rPr>
        <w:t>Installing:</w:t>
      </w:r>
    </w:p>
    <w:p>
      <w:pPr>
        <w:pStyle w:val="26"/>
        <w:spacing w:line="224" w:lineRule="exact"/>
        <w:rPr>
          <w:kern w:val="2"/>
        </w:rPr>
      </w:pPr>
      <w:r>
        <w:rPr>
          <w:kern w:val="2"/>
        </w:rPr>
        <w:t> httpd x86</w:t>
      </w:r>
      <w:r>
        <w:rPr>
          <w:rFonts w:ascii="宋体"/>
          <w:kern w:val="2"/>
        </w:rPr>
        <w:t>_</w:t>
      </w:r>
      <w:r>
        <w:rPr>
          <w:kern w:val="2"/>
        </w:rPr>
        <w:t>64 2.4.6-17.el7 rhel 1.2 M</w:t>
      </w:r>
    </w:p>
    <w:p>
      <w:pPr>
        <w:pStyle w:val="26"/>
        <w:spacing w:line="224" w:lineRule="exact"/>
        <w:rPr>
          <w:kern w:val="2"/>
        </w:rPr>
      </w:pPr>
      <w:r>
        <w:rPr>
          <w:kern w:val="2"/>
        </w:rPr>
        <w:t>Installing for dependencies:</w:t>
      </w:r>
    </w:p>
    <w:p>
      <w:pPr>
        <w:pStyle w:val="26"/>
        <w:spacing w:line="224" w:lineRule="exact"/>
        <w:rPr>
          <w:kern w:val="2"/>
        </w:rPr>
      </w:pPr>
      <w:r>
        <w:rPr>
          <w:kern w:val="2"/>
        </w:rPr>
        <w:t> apr x86</w:t>
      </w:r>
      <w:r>
        <w:rPr>
          <w:rFonts w:ascii="宋体"/>
          <w:kern w:val="2"/>
        </w:rPr>
        <w:t>_</w:t>
      </w:r>
      <w:r>
        <w:rPr>
          <w:kern w:val="2"/>
        </w:rPr>
        <w:t>64 1.4.8-3.el7 rhel 103 k</w:t>
      </w:r>
    </w:p>
    <w:p>
      <w:pPr>
        <w:pStyle w:val="26"/>
        <w:spacing w:line="224" w:lineRule="exact"/>
        <w:rPr>
          <w:kern w:val="2"/>
        </w:rPr>
      </w:pPr>
      <w:r>
        <w:rPr>
          <w:kern w:val="2"/>
        </w:rPr>
        <w:t> apr-util x86</w:t>
      </w:r>
      <w:r>
        <w:rPr>
          <w:rFonts w:ascii="宋体"/>
          <w:kern w:val="2"/>
        </w:rPr>
        <w:t>_</w:t>
      </w:r>
      <w:r>
        <w:rPr>
          <w:kern w:val="2"/>
        </w:rPr>
        <w:t>64 1.5.2-6.el7 rhel 92 k</w:t>
      </w:r>
    </w:p>
    <w:p>
      <w:pPr>
        <w:pStyle w:val="26"/>
        <w:spacing w:line="224" w:lineRule="exact"/>
        <w:rPr>
          <w:kern w:val="2"/>
        </w:rPr>
      </w:pPr>
      <w:r>
        <w:rPr>
          <w:kern w:val="2"/>
        </w:rPr>
        <w:t> httpd-tools x86</w:t>
      </w:r>
      <w:r>
        <w:rPr>
          <w:rFonts w:ascii="宋体"/>
          <w:kern w:val="2"/>
        </w:rPr>
        <w:t>_</w:t>
      </w:r>
      <w:r>
        <w:rPr>
          <w:kern w:val="2"/>
        </w:rPr>
        <w:t>64 2.4.6-17.el7 rhel 77 k</w:t>
      </w:r>
    </w:p>
    <w:p>
      <w:pPr>
        <w:pStyle w:val="26"/>
        <w:spacing w:line="224" w:lineRule="exact"/>
        <w:rPr>
          <w:kern w:val="2"/>
        </w:rPr>
      </w:pPr>
      <w:r>
        <w:rPr>
          <w:kern w:val="2"/>
        </w:rPr>
        <w:t> mailcap noarch 2.1.41-2.el7 rhel 31 k</w:t>
      </w:r>
    </w:p>
    <w:p>
      <w:pPr>
        <w:pStyle w:val="26"/>
        <w:spacing w:line="224" w:lineRule="exact"/>
        <w:rPr>
          <w:kern w:val="2"/>
        </w:rPr>
      </w:pPr>
      <w:r>
        <w:rPr>
          <w:kern w:val="2"/>
        </w:rPr>
        <w:t>Transaction Summary</w:t>
      </w:r>
    </w:p>
    <w:p>
      <w:pPr>
        <w:pStyle w:val="26"/>
        <w:spacing w:line="224" w:lineRule="exact"/>
        <w:rPr>
          <w:kern w:val="2"/>
        </w:rPr>
      </w:pPr>
      <w:r>
        <w:rPr>
          <w:kern w:val="2"/>
        </w:rPr>
        <w:t>===============================================================================</w:t>
      </w:r>
    </w:p>
    <w:p>
      <w:pPr>
        <w:pStyle w:val="26"/>
        <w:spacing w:line="224" w:lineRule="exact"/>
        <w:rPr>
          <w:kern w:val="2"/>
        </w:rPr>
      </w:pPr>
      <w:r>
        <w:rPr>
          <w:kern w:val="2"/>
        </w:rPr>
        <w:t>Install 1 Package (+4 Dependent packages)</w:t>
      </w:r>
    </w:p>
    <w:p>
      <w:pPr>
        <w:pStyle w:val="26"/>
        <w:spacing w:line="224" w:lineRule="exact"/>
        <w:rPr>
          <w:kern w:val="2"/>
        </w:rPr>
      </w:pPr>
      <w:r>
        <w:rPr>
          <w:kern w:val="2"/>
        </w:rPr>
        <w:t>Total download size: 1.5 M</w:t>
      </w:r>
    </w:p>
    <w:p>
      <w:pPr>
        <w:pStyle w:val="26"/>
        <w:spacing w:line="224" w:lineRule="exact"/>
        <w:rPr>
          <w:kern w:val="2"/>
        </w:rPr>
      </w:pPr>
      <w:r>
        <w:rPr>
          <w:kern w:val="2"/>
        </w:rPr>
        <w:t>Installed size: 4.3 M</w:t>
      </w:r>
    </w:p>
    <w:p>
      <w:pPr>
        <w:pStyle w:val="26"/>
        <w:spacing w:line="224" w:lineRule="exact"/>
        <w:rPr>
          <w:kern w:val="2"/>
        </w:rPr>
      </w:pPr>
      <w:r>
        <w:rPr>
          <w:kern w:val="2"/>
        </w:rPr>
        <w:t>Is this ok [y/d/N]: </w:t>
      </w:r>
      <w:r>
        <w:rPr>
          <w:b/>
          <w:bCs/>
          <w:kern w:val="2"/>
        </w:rPr>
        <w:t>y</w:t>
      </w:r>
    </w:p>
    <w:p>
      <w:pPr>
        <w:pStyle w:val="26"/>
        <w:spacing w:line="224" w:lineRule="exact"/>
        <w:rPr>
          <w:kern w:val="2"/>
        </w:rPr>
      </w:pPr>
      <w:r>
        <w:rPr>
          <w:kern w:val="2"/>
        </w:rPr>
        <w:t>Downloading packages:</w:t>
      </w:r>
    </w:p>
    <w:p>
      <w:pPr>
        <w:pStyle w:val="26"/>
        <w:spacing w:line="224" w:lineRule="exact"/>
        <w:rPr>
          <w:kern w:val="2"/>
        </w:rPr>
      </w:pPr>
      <w:r>
        <w:rPr>
          <w:kern w:val="2"/>
        </w:rPr>
        <w:t>-------------------------------------------------------------------------------</w:t>
      </w:r>
    </w:p>
    <w:p>
      <w:pPr>
        <w:pStyle w:val="26"/>
        <w:spacing w:line="224" w:lineRule="exact"/>
        <w:rPr>
          <w:kern w:val="2"/>
        </w:rPr>
      </w:pPr>
      <w:r>
        <w:rPr>
          <w:kern w:val="2"/>
        </w:rPr>
        <w:t>………………</w:t>
      </w:r>
      <w:r>
        <w:rPr>
          <w:rFonts w:hint="eastAsia"/>
          <w:kern w:val="2"/>
        </w:rPr>
        <w:t>省略部分输出信息</w:t>
      </w:r>
      <w:r>
        <w:rPr>
          <w:kern w:val="2"/>
        </w:rPr>
        <w:t>………………</w:t>
      </w:r>
    </w:p>
    <w:p>
      <w:pPr>
        <w:pStyle w:val="26"/>
        <w:spacing w:line="224" w:lineRule="exact"/>
        <w:rPr>
          <w:kern w:val="2"/>
        </w:rPr>
      </w:pPr>
      <w:r>
        <w:rPr>
          <w:b/>
          <w:bCs/>
          <w:kern w:val="2"/>
        </w:rPr>
        <w:t>Complete!</w:t>
      </w:r>
    </w:p>
    <w:p>
      <w:pPr>
        <w:pStyle w:val="59"/>
        <w:spacing w:after="90"/>
        <w:rPr>
          <w:kern w:val="2"/>
        </w:rPr>
      </w:pPr>
    </w:p>
    <w:p>
      <w:pPr>
        <w:pStyle w:val="56"/>
        <w:spacing w:before="12" w:beforeLines="4" w:after="12" w:afterLines="4"/>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4.2</w:t>
            </w:r>
            <w:r>
              <w:rPr>
                <w:color w:val="000000"/>
                <w:kern w:val="2"/>
                <w:szCs w:val="21"/>
              </w:rPr>
              <w:t xml:space="preserve">  </w:t>
            </w:r>
            <w:r>
              <w:rPr>
                <w:rFonts w:hint="eastAsia"/>
                <w:color w:val="000000"/>
                <w:kern w:val="2"/>
              </w:rPr>
              <w:t>编写</w:t>
            </w:r>
            <w:r>
              <w:rPr>
                <w:color w:val="000000"/>
                <w:kern w:val="2"/>
              </w:rPr>
              <w:t>Shell</w:t>
            </w:r>
            <w:r>
              <w:rPr>
                <w:rFonts w:hint="eastAsia"/>
                <w:color w:val="000000"/>
                <w:kern w:val="2"/>
              </w:rPr>
              <w:t>脚本</w:t>
            </w:r>
          </w:p>
        </w:tc>
      </w:tr>
    </w:tbl>
    <w:p>
      <w:pPr>
        <w:pStyle w:val="56"/>
        <w:spacing w:before="12" w:beforeLines="4" w:after="12" w:afterLines="4"/>
        <w:rPr>
          <w:kern w:val="2"/>
        </w:rPr>
      </w:pPr>
    </w:p>
    <w:p>
      <w:pPr>
        <w:rPr>
          <w:kern w:val="2"/>
        </w:rPr>
      </w:pPr>
      <w:r>
        <w:rPr>
          <w:rFonts w:hint="eastAsia"/>
          <w:color w:val="000000"/>
          <w:kern w:val="2"/>
          <w:szCs w:val="21"/>
        </w:rPr>
        <w:t>可以将</w:t>
      </w:r>
      <w:r>
        <w:rPr>
          <w:color w:val="000000"/>
          <w:kern w:val="2"/>
          <w:szCs w:val="21"/>
        </w:rPr>
        <w:t>Shell</w:t>
      </w:r>
      <w:r>
        <w:rPr>
          <w:rFonts w:hint="eastAsia"/>
          <w:color w:val="000000"/>
          <w:kern w:val="2"/>
          <w:szCs w:val="21"/>
        </w:rPr>
        <w:t>终端解释器当作人与计算机硬件之间的“翻译官”，它作为用户与</w:t>
      </w:r>
      <w:r>
        <w:rPr>
          <w:color w:val="000000"/>
          <w:kern w:val="2"/>
          <w:szCs w:val="21"/>
        </w:rPr>
        <w:t>Linux</w:t>
      </w:r>
      <w:r>
        <w:rPr>
          <w:rFonts w:hint="eastAsia"/>
          <w:color w:val="000000"/>
          <w:kern w:val="2"/>
          <w:szCs w:val="21"/>
        </w:rPr>
        <w:t>系统内部的通信媒介，除了能够支持各种变量与参数外，还提供了诸如循环、分支等高级编程语言才有的控制结构特性。要想正确使用</w:t>
      </w:r>
      <w:r>
        <w:rPr>
          <w:color w:val="000000"/>
          <w:kern w:val="2"/>
          <w:szCs w:val="21"/>
        </w:rPr>
        <w:t>Shell</w:t>
      </w:r>
      <w:r>
        <w:rPr>
          <w:rFonts w:hint="eastAsia"/>
          <w:color w:val="000000"/>
          <w:kern w:val="2"/>
          <w:szCs w:val="21"/>
        </w:rPr>
        <w:t>中的这些功能特性，准确下达命令尤为重要。</w:t>
      </w:r>
      <w:r>
        <w:rPr>
          <w:color w:val="000000"/>
          <w:kern w:val="2"/>
          <w:szCs w:val="21"/>
        </w:rPr>
        <w:t>Shell</w:t>
      </w:r>
      <w:r>
        <w:rPr>
          <w:rFonts w:hint="eastAsia"/>
          <w:color w:val="000000"/>
          <w:kern w:val="2"/>
          <w:szCs w:val="21"/>
        </w:rPr>
        <w:t>脚本命令的工作方式有两种：交互式和批处理。</w:t>
      </w:r>
    </w:p>
    <w:p>
      <w:pPr>
        <w:pStyle w:val="34"/>
        <w:ind w:left="704" w:hanging="304"/>
        <w:rPr>
          <w:kern w:val="2"/>
        </w:rPr>
      </w:pPr>
      <w:r>
        <w:rPr>
          <w:kern w:val="2"/>
        </w:rPr>
        <w:sym w:font="Wingdings" w:char="00D8"/>
      </w:r>
      <w:r>
        <w:rPr>
          <w:kern w:val="2"/>
        </w:rPr>
        <w:tab/>
      </w:r>
      <w:r>
        <w:rPr>
          <w:rFonts w:hint="eastAsia"/>
          <w:color w:val="000000"/>
          <w:kern w:val="2"/>
          <w:szCs w:val="21"/>
        </w:rPr>
        <w:t>交互式（</w:t>
      </w:r>
      <w:r>
        <w:rPr>
          <w:color w:val="000000"/>
          <w:kern w:val="2"/>
          <w:szCs w:val="21"/>
        </w:rPr>
        <w:t>Interactive</w:t>
      </w:r>
      <w:r>
        <w:rPr>
          <w:rFonts w:hint="eastAsia"/>
          <w:color w:val="000000"/>
          <w:kern w:val="2"/>
          <w:szCs w:val="21"/>
        </w:rPr>
        <w:t>）：用户每输入一条命令就立即执行。</w:t>
      </w:r>
    </w:p>
    <w:p>
      <w:pPr>
        <w:pStyle w:val="34"/>
        <w:ind w:left="704" w:hanging="304"/>
        <w:rPr>
          <w:kern w:val="2"/>
        </w:rPr>
      </w:pPr>
      <w:r>
        <w:rPr>
          <w:kern w:val="2"/>
        </w:rPr>
        <w:sym w:font="Wingdings" w:char="00D8"/>
      </w:r>
      <w:r>
        <w:rPr>
          <w:kern w:val="2"/>
        </w:rPr>
        <w:tab/>
      </w:r>
      <w:r>
        <w:rPr>
          <w:rFonts w:hint="eastAsia"/>
          <w:color w:val="000000"/>
          <w:kern w:val="2"/>
          <w:szCs w:val="21"/>
        </w:rPr>
        <w:t>批处理（</w:t>
      </w:r>
      <w:r>
        <w:rPr>
          <w:color w:val="000000"/>
          <w:kern w:val="2"/>
          <w:szCs w:val="21"/>
        </w:rPr>
        <w:t>Batch</w:t>
      </w:r>
      <w:r>
        <w:rPr>
          <w:rFonts w:hint="eastAsia"/>
          <w:color w:val="000000"/>
          <w:kern w:val="2"/>
          <w:szCs w:val="21"/>
        </w:rPr>
        <w:t>）：由用户事先编写好一个完整的</w:t>
      </w:r>
      <w:r>
        <w:rPr>
          <w:color w:val="000000"/>
          <w:kern w:val="2"/>
          <w:szCs w:val="21"/>
        </w:rPr>
        <w:t>Shell</w:t>
      </w:r>
      <w:r>
        <w:rPr>
          <w:rFonts w:hint="eastAsia"/>
          <w:color w:val="000000"/>
          <w:kern w:val="2"/>
          <w:szCs w:val="21"/>
        </w:rPr>
        <w:t>脚本，</w:t>
      </w:r>
      <w:r>
        <w:rPr>
          <w:color w:val="000000"/>
          <w:kern w:val="2"/>
          <w:szCs w:val="21"/>
        </w:rPr>
        <w:t>Shell</w:t>
      </w:r>
      <w:r>
        <w:rPr>
          <w:rFonts w:hint="eastAsia"/>
          <w:color w:val="000000"/>
          <w:kern w:val="2"/>
          <w:szCs w:val="21"/>
        </w:rPr>
        <w:t>会一次性执行脚本中诸多的命令。</w:t>
      </w:r>
    </w:p>
    <w:p>
      <w:pPr>
        <w:rPr>
          <w:kern w:val="2"/>
        </w:rPr>
      </w:pPr>
      <w:r>
        <w:rPr>
          <w:rFonts w:hint="eastAsia"/>
          <w:color w:val="000000"/>
          <w:kern w:val="2"/>
          <w:szCs w:val="21"/>
        </w:rPr>
        <w:t>在</w:t>
      </w:r>
      <w:r>
        <w:rPr>
          <w:color w:val="000000"/>
          <w:kern w:val="2"/>
          <w:szCs w:val="21"/>
        </w:rPr>
        <w:t>Shell</w:t>
      </w:r>
      <w:r>
        <w:rPr>
          <w:rFonts w:hint="eastAsia"/>
          <w:color w:val="000000"/>
          <w:kern w:val="2"/>
          <w:szCs w:val="21"/>
        </w:rPr>
        <w:t>脚本中不仅会用到前面学习过的很多</w:t>
      </w:r>
      <w:r>
        <w:rPr>
          <w:color w:val="000000"/>
          <w:kern w:val="2"/>
          <w:szCs w:val="21"/>
        </w:rPr>
        <w:t>Linux</w:t>
      </w:r>
      <w:r>
        <w:rPr>
          <w:rFonts w:hint="eastAsia"/>
          <w:color w:val="000000"/>
          <w:kern w:val="2"/>
          <w:szCs w:val="21"/>
        </w:rPr>
        <w:t>命令以及正则表达式、管道符、数据流重定向等语法规则，还需要把内部功能模块化后通过逻辑语句进行处理，最终形成日常所见的</w:t>
      </w:r>
      <w:r>
        <w:rPr>
          <w:color w:val="000000"/>
          <w:kern w:val="2"/>
          <w:szCs w:val="21"/>
        </w:rPr>
        <w:t>Shell</w:t>
      </w:r>
      <w:r>
        <w:rPr>
          <w:rFonts w:hint="eastAsia"/>
          <w:color w:val="000000"/>
          <w:kern w:val="2"/>
          <w:szCs w:val="21"/>
        </w:rPr>
        <w:t>脚本。</w:t>
      </w:r>
    </w:p>
    <w:p>
      <w:pPr>
        <w:rPr>
          <w:kern w:val="2"/>
        </w:rPr>
      </w:pPr>
      <w:r>
        <w:rPr>
          <w:rFonts w:hint="eastAsia"/>
          <w:kern w:val="2"/>
        </w:rPr>
        <w:t>查看</w:t>
      </w:r>
      <w:r>
        <w:rPr>
          <w:kern w:val="2"/>
        </w:rPr>
        <w:t>SHELL</w:t>
      </w:r>
      <w:r>
        <w:rPr>
          <w:rFonts w:hint="eastAsia"/>
          <w:kern w:val="2"/>
        </w:rPr>
        <w:t>变量可以发现当前系统已经默认使用</w:t>
      </w:r>
      <w:r>
        <w:rPr>
          <w:kern w:val="2"/>
        </w:rPr>
        <w:t>Bash</w:t>
      </w:r>
      <w:r>
        <w:rPr>
          <w:rFonts w:hint="eastAsia"/>
          <w:kern w:val="2"/>
        </w:rPr>
        <w:t>作为命令行终端解释器了：</w:t>
      </w:r>
    </w:p>
    <w:p>
      <w:pPr>
        <w:pStyle w:val="58"/>
        <w:spacing w:line="40" w:lineRule="exact"/>
        <w:rPr>
          <w:kern w:val="2"/>
        </w:rPr>
      </w:pPr>
    </w:p>
    <w:p>
      <w:pPr>
        <w:pStyle w:val="26"/>
        <w:rPr>
          <w:kern w:val="2"/>
        </w:rPr>
      </w:pPr>
      <w:r>
        <w:rPr>
          <w:kern w:val="2"/>
        </w:rPr>
        <w:t>[root@linuxprobe ~]# echo $SHELL</w:t>
      </w:r>
    </w:p>
    <w:p>
      <w:pPr>
        <w:pStyle w:val="26"/>
        <w:rPr>
          <w:kern w:val="2"/>
        </w:rPr>
      </w:pPr>
      <w:r>
        <w:rPr>
          <w:kern w:val="2"/>
        </w:rPr>
        <w:t>/bin/bash</w:t>
      </w:r>
    </w:p>
    <w:p>
      <w:pPr>
        <w:pStyle w:val="59"/>
        <w:spacing w:after="90"/>
        <w:rPr>
          <w:kern w:val="2"/>
        </w:rPr>
      </w:pPr>
    </w:p>
    <w:p>
      <w:pPr>
        <w:pStyle w:val="4"/>
        <w:spacing w:before="151" w:after="151"/>
        <w:rPr>
          <w:kern w:val="2"/>
        </w:rPr>
      </w:pPr>
      <w:r>
        <w:rPr>
          <w:color w:val="000000"/>
          <w:kern w:val="2"/>
        </w:rPr>
        <w:t>4.2.1</w:t>
      </w:r>
      <w:r>
        <w:rPr>
          <w:color w:val="000000"/>
          <w:kern w:val="2"/>
          <w:szCs w:val="21"/>
        </w:rPr>
        <w:t xml:space="preserve">  </w:t>
      </w:r>
      <w:r>
        <w:rPr>
          <w:rFonts w:hint="eastAsia"/>
          <w:color w:val="000000"/>
          <w:kern w:val="2"/>
        </w:rPr>
        <w:t>编写简单的脚本</w:t>
      </w:r>
    </w:p>
    <w:p>
      <w:pPr>
        <w:rPr>
          <w:kern w:val="2"/>
        </w:rPr>
      </w:pPr>
      <w:r>
        <w:rPr>
          <w:rFonts w:hint="eastAsia"/>
          <w:color w:val="000000"/>
          <w:kern w:val="2"/>
          <w:szCs w:val="21"/>
        </w:rPr>
        <w:t>估计读者在看完上文中有关</w:t>
      </w:r>
      <w:r>
        <w:rPr>
          <w:color w:val="000000"/>
          <w:kern w:val="2"/>
          <w:szCs w:val="21"/>
        </w:rPr>
        <w:t>Shell</w:t>
      </w:r>
      <w:r>
        <w:rPr>
          <w:rFonts w:hint="eastAsia"/>
          <w:color w:val="000000"/>
          <w:kern w:val="2"/>
          <w:szCs w:val="21"/>
        </w:rPr>
        <w:t>脚本的复杂描述后，会累觉不爱吧。但是，上文指的是一个高级</w:t>
      </w:r>
      <w:r>
        <w:rPr>
          <w:color w:val="000000"/>
          <w:kern w:val="2"/>
          <w:szCs w:val="21"/>
        </w:rPr>
        <w:t>Shell</w:t>
      </w:r>
      <w:r>
        <w:rPr>
          <w:rFonts w:hint="eastAsia"/>
          <w:color w:val="000000"/>
          <w:kern w:val="2"/>
          <w:szCs w:val="21"/>
        </w:rPr>
        <w:t>脚本的编写原则，其实使用</w:t>
      </w:r>
      <w:r>
        <w:rPr>
          <w:color w:val="000000"/>
          <w:kern w:val="2"/>
          <w:szCs w:val="21"/>
        </w:rPr>
        <w:t>Vim</w:t>
      </w:r>
      <w:r>
        <w:rPr>
          <w:rFonts w:hint="eastAsia"/>
          <w:color w:val="000000"/>
          <w:kern w:val="2"/>
          <w:szCs w:val="21"/>
        </w:rPr>
        <w:t>编辑器把</w:t>
      </w:r>
      <w:r>
        <w:rPr>
          <w:color w:val="000000"/>
          <w:kern w:val="2"/>
          <w:szCs w:val="21"/>
        </w:rPr>
        <w:t>Linux</w:t>
      </w:r>
      <w:r>
        <w:rPr>
          <w:rFonts w:hint="eastAsia"/>
          <w:color w:val="000000"/>
          <w:kern w:val="2"/>
          <w:szCs w:val="21"/>
        </w:rPr>
        <w:t>命令按照顺序依次写入到一个文件中，这就是一个简单的脚本了。</w:t>
      </w:r>
    </w:p>
    <w:p>
      <w:pPr>
        <w:rPr>
          <w:kern w:val="2"/>
        </w:rPr>
      </w:pPr>
      <w:r>
        <w:rPr>
          <w:rFonts w:hint="eastAsia"/>
          <w:kern w:val="2"/>
        </w:rPr>
        <w:t>例如，如果想查看当前所在工作路径并列出当前目录下所有的文件及属性信息，实现这个功能的脚本应该类似于下面这样：</w:t>
      </w:r>
      <w:r>
        <w:rPr>
          <w:kern w:val="2"/>
        </w:rPr>
        <w:t xml:space="preserve"> </w:t>
      </w:r>
    </w:p>
    <w:p>
      <w:pPr>
        <w:pStyle w:val="58"/>
        <w:spacing w:line="40" w:lineRule="exact"/>
        <w:rPr>
          <w:kern w:val="2"/>
        </w:rPr>
      </w:pPr>
    </w:p>
    <w:p>
      <w:pPr>
        <w:pStyle w:val="26"/>
        <w:spacing w:line="210" w:lineRule="exact"/>
        <w:rPr>
          <w:kern w:val="2"/>
        </w:rPr>
      </w:pPr>
      <w:r>
        <w:rPr>
          <w:kern w:val="2"/>
        </w:rPr>
        <w:t>[root@linuxprobe ~]# vim example.sh</w:t>
      </w:r>
    </w:p>
    <w:p>
      <w:pPr>
        <w:pStyle w:val="26"/>
        <w:spacing w:line="210" w:lineRule="exact"/>
        <w:rPr>
          <w:kern w:val="2"/>
        </w:rPr>
      </w:pPr>
      <w:r>
        <w:rPr>
          <w:kern w:val="2"/>
        </w:rPr>
        <w:t>#!/bin/bash </w:t>
      </w:r>
    </w:p>
    <w:p>
      <w:pPr>
        <w:pStyle w:val="26"/>
        <w:spacing w:line="210" w:lineRule="exact"/>
        <w:rPr>
          <w:kern w:val="2"/>
        </w:rPr>
      </w:pPr>
      <w:r>
        <w:rPr>
          <w:kern w:val="2"/>
        </w:rPr>
        <w:t>#For Example BY linuxprobe.com </w:t>
      </w:r>
    </w:p>
    <w:p>
      <w:pPr>
        <w:pStyle w:val="26"/>
        <w:spacing w:line="210" w:lineRule="exact"/>
        <w:rPr>
          <w:kern w:val="2"/>
        </w:rPr>
      </w:pPr>
      <w:r>
        <w:rPr>
          <w:kern w:val="2"/>
        </w:rPr>
        <w:t>pwd </w:t>
      </w:r>
    </w:p>
    <w:p>
      <w:pPr>
        <w:pStyle w:val="26"/>
        <w:spacing w:line="210" w:lineRule="exact"/>
        <w:rPr>
          <w:kern w:val="2"/>
        </w:rPr>
      </w:pPr>
      <w:r>
        <w:rPr>
          <w:kern w:val="2"/>
        </w:rPr>
        <w:t>ls -al</w:t>
      </w:r>
    </w:p>
    <w:p>
      <w:pPr>
        <w:pStyle w:val="59"/>
        <w:spacing w:after="90"/>
        <w:rPr>
          <w:kern w:val="2"/>
        </w:rPr>
      </w:pPr>
    </w:p>
    <w:p>
      <w:pPr>
        <w:rPr>
          <w:spacing w:val="-4"/>
          <w:kern w:val="2"/>
        </w:rPr>
      </w:pPr>
      <w:r>
        <w:rPr>
          <w:color w:val="000000"/>
          <w:spacing w:val="-4"/>
          <w:kern w:val="2"/>
          <w:szCs w:val="21"/>
        </w:rPr>
        <w:t>Shell</w:t>
      </w:r>
      <w:r>
        <w:rPr>
          <w:rFonts w:hint="eastAsia"/>
          <w:color w:val="000000"/>
          <w:spacing w:val="-4"/>
          <w:kern w:val="2"/>
          <w:szCs w:val="21"/>
        </w:rPr>
        <w:t>脚本文件的名称可以任意，但为了避免被误以为是普通文件，建议将</w:t>
      </w:r>
      <w:r>
        <w:rPr>
          <w:color w:val="000000"/>
          <w:spacing w:val="-4"/>
          <w:kern w:val="2"/>
          <w:szCs w:val="21"/>
        </w:rPr>
        <w:t>.sh</w:t>
      </w:r>
      <w:r>
        <w:rPr>
          <w:rFonts w:hint="eastAsia"/>
          <w:color w:val="000000"/>
          <w:spacing w:val="-4"/>
          <w:kern w:val="2"/>
          <w:szCs w:val="21"/>
        </w:rPr>
        <w:t>后缀加上，以表示是一个脚本文件。在上面的这个</w:t>
      </w:r>
      <w:r>
        <w:rPr>
          <w:color w:val="000000"/>
          <w:spacing w:val="-4"/>
          <w:kern w:val="2"/>
          <w:szCs w:val="21"/>
        </w:rPr>
        <w:t>example.sh</w:t>
      </w:r>
      <w:r>
        <w:rPr>
          <w:rFonts w:hint="eastAsia"/>
          <w:color w:val="000000"/>
          <w:spacing w:val="-4"/>
          <w:kern w:val="2"/>
          <w:szCs w:val="21"/>
        </w:rPr>
        <w:t>脚本中实际上出现了三种不同的元素：第一行的脚本声明（</w:t>
      </w:r>
      <w:r>
        <w:rPr>
          <w:color w:val="000000"/>
          <w:spacing w:val="-4"/>
          <w:kern w:val="2"/>
          <w:szCs w:val="21"/>
        </w:rPr>
        <w:t>#!</w:t>
      </w:r>
      <w:r>
        <w:rPr>
          <w:rFonts w:hint="eastAsia"/>
          <w:color w:val="000000"/>
          <w:spacing w:val="-4"/>
          <w:kern w:val="2"/>
          <w:szCs w:val="21"/>
        </w:rPr>
        <w:t>）用来告诉系统使用哪种</w:t>
      </w:r>
      <w:r>
        <w:rPr>
          <w:color w:val="000000"/>
          <w:spacing w:val="-4"/>
          <w:kern w:val="2"/>
          <w:szCs w:val="21"/>
        </w:rPr>
        <w:t>Shell</w:t>
      </w:r>
      <w:r>
        <w:rPr>
          <w:rFonts w:hint="eastAsia"/>
          <w:color w:val="000000"/>
          <w:spacing w:val="-4"/>
          <w:kern w:val="2"/>
          <w:szCs w:val="21"/>
        </w:rPr>
        <w:t>解释器来执行该脚本；第二行的注释信息（</w:t>
      </w:r>
      <w:r>
        <w:rPr>
          <w:color w:val="000000"/>
          <w:spacing w:val="-4"/>
          <w:kern w:val="2"/>
          <w:szCs w:val="21"/>
        </w:rPr>
        <w:t>#</w:t>
      </w:r>
      <w:r>
        <w:rPr>
          <w:rFonts w:hint="eastAsia"/>
          <w:color w:val="000000"/>
          <w:spacing w:val="-4"/>
          <w:kern w:val="2"/>
          <w:szCs w:val="21"/>
        </w:rPr>
        <w:t>）是对脚本功能和某些命令的介绍信息，使得自己或他人在日后看到这个脚本内容时，可以快速知道该脚本的作用或一些警告信息；第三、四行的可执行语句也就是我们平时执行的</w:t>
      </w:r>
      <w:r>
        <w:rPr>
          <w:color w:val="000000"/>
          <w:spacing w:val="-4"/>
          <w:kern w:val="2"/>
          <w:szCs w:val="21"/>
        </w:rPr>
        <w:t>Linux</w:t>
      </w:r>
      <w:r>
        <w:rPr>
          <w:rFonts w:hint="eastAsia"/>
          <w:color w:val="000000"/>
          <w:spacing w:val="-4"/>
          <w:kern w:val="2"/>
          <w:szCs w:val="21"/>
        </w:rPr>
        <w:t>命令了。什么？！你们不相信这么简单就编写出来了一个脚本程序，那我们来执行一下看看结果：</w:t>
      </w:r>
    </w:p>
    <w:p>
      <w:pPr>
        <w:pStyle w:val="58"/>
        <w:spacing w:line="40" w:lineRule="exact"/>
        <w:rPr>
          <w:kern w:val="2"/>
        </w:rPr>
      </w:pPr>
    </w:p>
    <w:p>
      <w:pPr>
        <w:pStyle w:val="26"/>
        <w:spacing w:line="210" w:lineRule="exact"/>
        <w:rPr>
          <w:kern w:val="2"/>
        </w:rPr>
      </w:pPr>
      <w:r>
        <w:rPr>
          <w:kern w:val="2"/>
        </w:rPr>
        <w:t>[root@linuxprobe ~]# bash example.sh</w:t>
      </w:r>
    </w:p>
    <w:p>
      <w:pPr>
        <w:pStyle w:val="26"/>
        <w:spacing w:line="210" w:lineRule="exact"/>
        <w:rPr>
          <w:kern w:val="2"/>
        </w:rPr>
      </w:pPr>
      <w:r>
        <w:rPr>
          <w:kern w:val="2"/>
        </w:rPr>
        <w:t>/root/Desktop</w:t>
      </w:r>
    </w:p>
    <w:p>
      <w:pPr>
        <w:pStyle w:val="26"/>
        <w:spacing w:line="210" w:lineRule="exact"/>
        <w:rPr>
          <w:kern w:val="2"/>
        </w:rPr>
      </w:pPr>
      <w:r>
        <w:rPr>
          <w:kern w:val="2"/>
        </w:rPr>
        <w:t>total 8</w:t>
      </w:r>
    </w:p>
    <w:p>
      <w:pPr>
        <w:pStyle w:val="26"/>
        <w:spacing w:line="210" w:lineRule="exact"/>
        <w:rPr>
          <w:kern w:val="2"/>
        </w:rPr>
      </w:pPr>
      <w:r>
        <w:rPr>
          <w:kern w:val="2"/>
        </w:rPr>
        <w:t>drwxr-xr-x. 2 root root 23 Jul 23 17:31 .</w:t>
      </w:r>
    </w:p>
    <w:p>
      <w:pPr>
        <w:pStyle w:val="26"/>
        <w:spacing w:line="210" w:lineRule="exact"/>
        <w:rPr>
          <w:kern w:val="2"/>
        </w:rPr>
      </w:pPr>
      <w:r>
        <w:rPr>
          <w:kern w:val="2"/>
        </w:rPr>
        <w:t>dr-xr-x---. 14 root root 4096 Jul 23 17:31 ..</w:t>
      </w:r>
    </w:p>
    <w:p>
      <w:pPr>
        <w:pStyle w:val="26"/>
        <w:spacing w:line="210" w:lineRule="exact"/>
        <w:rPr>
          <w:kern w:val="2"/>
        </w:rPr>
      </w:pPr>
      <w:r>
        <w:rPr>
          <w:kern w:val="2"/>
        </w:rPr>
        <w:t>-rwxr--r--. 1 root root 55 Jul 23 17:31 example.sh</w:t>
      </w:r>
    </w:p>
    <w:p>
      <w:pPr>
        <w:pStyle w:val="59"/>
        <w:spacing w:after="90" w:line="40" w:lineRule="exact"/>
        <w:rPr>
          <w:kern w:val="2"/>
        </w:rPr>
      </w:pPr>
    </w:p>
    <w:p>
      <w:pPr>
        <w:rPr>
          <w:kern w:val="2"/>
        </w:rPr>
      </w:pPr>
      <w:r>
        <w:rPr>
          <w:rFonts w:hint="eastAsia"/>
          <w:color w:val="000000"/>
          <w:kern w:val="2"/>
          <w:szCs w:val="21"/>
        </w:rPr>
        <w:t>除了上面用</w:t>
      </w:r>
      <w:r>
        <w:rPr>
          <w:color w:val="000000"/>
          <w:kern w:val="2"/>
          <w:szCs w:val="21"/>
        </w:rPr>
        <w:t>bash</w:t>
      </w:r>
      <w:r>
        <w:rPr>
          <w:rFonts w:hint="eastAsia"/>
          <w:color w:val="000000"/>
          <w:kern w:val="2"/>
          <w:szCs w:val="21"/>
        </w:rPr>
        <w:t>解释器命令直接运行</w:t>
      </w:r>
      <w:r>
        <w:rPr>
          <w:color w:val="000000"/>
          <w:kern w:val="2"/>
          <w:szCs w:val="21"/>
        </w:rPr>
        <w:t>Shell</w:t>
      </w:r>
      <w:r>
        <w:rPr>
          <w:rFonts w:hint="eastAsia"/>
          <w:color w:val="000000"/>
          <w:kern w:val="2"/>
          <w:szCs w:val="21"/>
        </w:rPr>
        <w:t>脚本文件外，第二种运行脚本程序的方法是通过输入完整路径的方式来执行。但默认会因为权限不足而提示报错信息，此时只需要为脚本文件增加执行权限即可（详见第</w:t>
      </w:r>
      <w:r>
        <w:rPr>
          <w:color w:val="000000"/>
          <w:kern w:val="2"/>
          <w:szCs w:val="21"/>
        </w:rPr>
        <w:t>5</w:t>
      </w:r>
      <w:r>
        <w:rPr>
          <w:rFonts w:hint="eastAsia"/>
          <w:color w:val="000000"/>
          <w:kern w:val="2"/>
          <w:szCs w:val="21"/>
        </w:rPr>
        <w:t>章）。初次学习</w:t>
      </w:r>
      <w:r>
        <w:rPr>
          <w:color w:val="000000"/>
          <w:kern w:val="2"/>
          <w:szCs w:val="21"/>
        </w:rPr>
        <w:t>Linux</w:t>
      </w:r>
      <w:r>
        <w:rPr>
          <w:rFonts w:hint="eastAsia"/>
          <w:color w:val="000000"/>
          <w:kern w:val="2"/>
          <w:szCs w:val="21"/>
        </w:rPr>
        <w:t>系统的读者不用心急，等下一章学完用户身份和权限后再来做这个实验也不迟：</w:t>
      </w:r>
    </w:p>
    <w:p>
      <w:pPr>
        <w:pStyle w:val="58"/>
        <w:spacing w:line="40" w:lineRule="exact"/>
        <w:rPr>
          <w:kern w:val="2"/>
        </w:rPr>
      </w:pPr>
    </w:p>
    <w:p>
      <w:pPr>
        <w:pStyle w:val="26"/>
        <w:spacing w:line="210" w:lineRule="exact"/>
        <w:rPr>
          <w:kern w:val="2"/>
        </w:rPr>
      </w:pPr>
      <w:r>
        <w:rPr>
          <w:kern w:val="2"/>
        </w:rPr>
        <w:t>[root@linuxprobe ~]# ./example.sh</w:t>
      </w:r>
    </w:p>
    <w:p>
      <w:pPr>
        <w:pStyle w:val="26"/>
        <w:spacing w:line="210" w:lineRule="exact"/>
        <w:rPr>
          <w:kern w:val="2"/>
        </w:rPr>
      </w:pPr>
      <w:r>
        <w:rPr>
          <w:kern w:val="2"/>
        </w:rPr>
        <w:t>bash: ./Example.sh: Permission denied</w:t>
      </w:r>
    </w:p>
    <w:p>
      <w:pPr>
        <w:pStyle w:val="26"/>
        <w:spacing w:line="210" w:lineRule="exact"/>
        <w:rPr>
          <w:kern w:val="2"/>
        </w:rPr>
      </w:pPr>
      <w:r>
        <w:rPr>
          <w:kern w:val="2"/>
        </w:rPr>
        <w:t>[root@linuxprobe ~]# chmod u+x example.sh</w:t>
      </w:r>
    </w:p>
    <w:p>
      <w:pPr>
        <w:pStyle w:val="26"/>
        <w:spacing w:line="210" w:lineRule="exact"/>
        <w:rPr>
          <w:kern w:val="2"/>
        </w:rPr>
      </w:pPr>
      <w:r>
        <w:rPr>
          <w:kern w:val="2"/>
        </w:rPr>
        <w:t>[root@linuxprobe ~]# ./example.sh</w:t>
      </w:r>
    </w:p>
    <w:p>
      <w:pPr>
        <w:pStyle w:val="26"/>
        <w:spacing w:line="210" w:lineRule="exact"/>
        <w:rPr>
          <w:kern w:val="2"/>
        </w:rPr>
      </w:pPr>
      <w:r>
        <w:rPr>
          <w:kern w:val="2"/>
        </w:rPr>
        <w:t>/root/Desktop</w:t>
      </w:r>
    </w:p>
    <w:p>
      <w:pPr>
        <w:pStyle w:val="26"/>
        <w:spacing w:line="210" w:lineRule="exact"/>
        <w:rPr>
          <w:kern w:val="2"/>
        </w:rPr>
      </w:pPr>
      <w:r>
        <w:rPr>
          <w:kern w:val="2"/>
        </w:rPr>
        <w:t>total 8</w:t>
      </w:r>
    </w:p>
    <w:p>
      <w:pPr>
        <w:pStyle w:val="26"/>
        <w:spacing w:line="210" w:lineRule="exact"/>
        <w:rPr>
          <w:kern w:val="2"/>
        </w:rPr>
      </w:pPr>
      <w:r>
        <w:rPr>
          <w:kern w:val="2"/>
        </w:rPr>
        <w:t>drwxr-xr-x. 2 root root 23 Jul 23 17:31 .</w:t>
      </w:r>
    </w:p>
    <w:p>
      <w:pPr>
        <w:pStyle w:val="26"/>
        <w:spacing w:line="210" w:lineRule="exact"/>
        <w:rPr>
          <w:kern w:val="2"/>
        </w:rPr>
      </w:pPr>
      <w:r>
        <w:rPr>
          <w:kern w:val="2"/>
        </w:rPr>
        <w:t>dr-xr-x---. 14 root root 4096 Jul 23 17:31 ..</w:t>
      </w:r>
    </w:p>
    <w:p>
      <w:pPr>
        <w:pStyle w:val="26"/>
        <w:spacing w:line="210" w:lineRule="exact"/>
        <w:rPr>
          <w:kern w:val="2"/>
        </w:rPr>
      </w:pPr>
      <w:r>
        <w:rPr>
          <w:kern w:val="2"/>
        </w:rPr>
        <w:t>-rwxr--r--. 1 root root 55 Jul 23 17:31 example.sh</w:t>
      </w:r>
    </w:p>
    <w:p>
      <w:pPr>
        <w:pStyle w:val="59"/>
        <w:spacing w:after="90" w:line="40" w:lineRule="exact"/>
        <w:rPr>
          <w:kern w:val="2"/>
        </w:rPr>
      </w:pPr>
    </w:p>
    <w:p>
      <w:pPr>
        <w:pStyle w:val="4"/>
        <w:spacing w:before="151" w:after="151"/>
        <w:rPr>
          <w:kern w:val="2"/>
        </w:rPr>
      </w:pPr>
      <w:r>
        <w:rPr>
          <w:color w:val="000000"/>
          <w:kern w:val="2"/>
        </w:rPr>
        <w:t>4.2.2</w:t>
      </w:r>
      <w:r>
        <w:rPr>
          <w:color w:val="000000"/>
          <w:kern w:val="2"/>
          <w:szCs w:val="21"/>
        </w:rPr>
        <w:t xml:space="preserve">  </w:t>
      </w:r>
      <w:r>
        <w:rPr>
          <w:rFonts w:hint="eastAsia"/>
          <w:color w:val="000000"/>
          <w:kern w:val="2"/>
        </w:rPr>
        <w:t>接收用户的参数</w:t>
      </w:r>
    </w:p>
    <w:p>
      <w:pPr>
        <w:rPr>
          <w:kern w:val="2"/>
        </w:rPr>
      </w:pPr>
      <w:r>
        <w:rPr>
          <w:rFonts w:hint="eastAsia"/>
          <w:color w:val="000000"/>
          <w:kern w:val="2"/>
          <w:szCs w:val="21"/>
        </w:rPr>
        <w:t>但是，像上面这样的脚本程序只能执行一些预先定义好的功能，未免太过死板了。为了让</w:t>
      </w:r>
      <w:r>
        <w:rPr>
          <w:color w:val="000000"/>
          <w:kern w:val="2"/>
          <w:szCs w:val="21"/>
        </w:rPr>
        <w:t>Shell</w:t>
      </w:r>
      <w:r>
        <w:rPr>
          <w:rFonts w:hint="eastAsia"/>
          <w:color w:val="000000"/>
          <w:kern w:val="2"/>
          <w:szCs w:val="21"/>
        </w:rPr>
        <w:t>脚本程序更好地满足用户的一些实时需求，以便灵活完成工作，必须要让脚本程序能够像之前执行命令时那样，接收用户输入的参数。</w:t>
      </w:r>
    </w:p>
    <w:p>
      <w:pPr>
        <w:rPr>
          <w:kern w:val="2"/>
        </w:rPr>
      </w:pPr>
      <w:r>
        <w:rPr>
          <w:rFonts w:hint="eastAsia"/>
          <w:kern w:val="2"/>
        </w:rPr>
        <w:t>其实，</w:t>
      </w:r>
      <w:r>
        <w:rPr>
          <w:kern w:val="2"/>
        </w:rPr>
        <w:t>Linux</w:t>
      </w:r>
      <w:r>
        <w:rPr>
          <w:rFonts w:hint="eastAsia"/>
          <w:kern w:val="2"/>
        </w:rPr>
        <w:t>系统中的</w:t>
      </w:r>
      <w:r>
        <w:rPr>
          <w:kern w:val="2"/>
        </w:rPr>
        <w:t>Shell</w:t>
      </w:r>
      <w:r>
        <w:rPr>
          <w:rFonts w:hint="eastAsia"/>
          <w:kern w:val="2"/>
        </w:rPr>
        <w:t>脚本语言早就考虑到了这些，已经内设了用于接收参数的变</w:t>
      </w:r>
      <w:r>
        <w:rPr>
          <w:rFonts w:hint="eastAsia"/>
          <w:spacing w:val="-4"/>
          <w:kern w:val="2"/>
        </w:rPr>
        <w:t>量，变量之间可以使用空格间隔。例如</w:t>
      </w:r>
      <w:r>
        <w:rPr>
          <w:spacing w:val="-4"/>
          <w:kern w:val="2"/>
        </w:rPr>
        <w:t>$0</w:t>
      </w:r>
      <w:r>
        <w:rPr>
          <w:rFonts w:hint="eastAsia"/>
          <w:spacing w:val="-4"/>
          <w:kern w:val="2"/>
        </w:rPr>
        <w:t>对应的是当前</w:t>
      </w:r>
      <w:r>
        <w:rPr>
          <w:spacing w:val="-4"/>
          <w:kern w:val="2"/>
        </w:rPr>
        <w:t>Shell</w:t>
      </w:r>
      <w:r>
        <w:rPr>
          <w:rFonts w:hint="eastAsia"/>
          <w:spacing w:val="-4"/>
          <w:kern w:val="2"/>
        </w:rPr>
        <w:t>脚本程序的名称，</w:t>
      </w:r>
      <w:r>
        <w:rPr>
          <w:spacing w:val="-4"/>
          <w:kern w:val="2"/>
        </w:rPr>
        <w:t>$#</w:t>
      </w:r>
      <w:r>
        <w:rPr>
          <w:rFonts w:hint="eastAsia"/>
          <w:spacing w:val="-4"/>
          <w:kern w:val="2"/>
        </w:rPr>
        <w:t>对应的是总共有几</w:t>
      </w:r>
      <w:r>
        <w:rPr>
          <w:rFonts w:hint="eastAsia"/>
          <w:kern w:val="2"/>
        </w:rPr>
        <w:t>个参数，</w:t>
      </w:r>
      <w:r>
        <w:rPr>
          <w:kern w:val="2"/>
        </w:rPr>
        <w:t>$*</w:t>
      </w:r>
      <w:r>
        <w:rPr>
          <w:rFonts w:hint="eastAsia"/>
          <w:kern w:val="2"/>
        </w:rPr>
        <w:t>对应</w:t>
      </w:r>
      <w:r>
        <w:rPr>
          <w:rFonts w:hint="eastAsia"/>
          <w:spacing w:val="-4"/>
          <w:kern w:val="2"/>
        </w:rPr>
        <w:t>的是</w:t>
      </w:r>
      <w:r>
        <w:rPr>
          <w:rFonts w:hint="eastAsia"/>
          <w:kern w:val="2"/>
        </w:rPr>
        <w:t>所有位置的参数值，</w:t>
      </w:r>
      <w:r>
        <w:rPr>
          <w:kern w:val="2"/>
        </w:rPr>
        <w:t>$?</w:t>
      </w:r>
      <w:r>
        <w:rPr>
          <w:rFonts w:hint="eastAsia"/>
          <w:kern w:val="2"/>
        </w:rPr>
        <w:t>对应的是显示上一次命令的执行返回值，而</w:t>
      </w:r>
      <w:r>
        <w:rPr>
          <w:kern w:val="2"/>
        </w:rPr>
        <w:t>$1</w:t>
      </w:r>
      <w:r>
        <w:rPr>
          <w:rFonts w:hint="eastAsia"/>
          <w:kern w:val="2"/>
        </w:rPr>
        <w:t>、</w:t>
      </w:r>
      <w:r>
        <w:rPr>
          <w:kern w:val="2"/>
        </w:rPr>
        <w:t>$2</w:t>
      </w:r>
      <w:r>
        <w:rPr>
          <w:rFonts w:hint="eastAsia"/>
          <w:kern w:val="2"/>
        </w:rPr>
        <w:t>、</w:t>
      </w:r>
      <w:r>
        <w:rPr>
          <w:kern w:val="2"/>
        </w:rPr>
        <w:t>$3</w:t>
      </w:r>
      <w:r>
        <w:rPr>
          <w:rFonts w:hint="eastAsia"/>
          <w:kern w:val="2"/>
        </w:rPr>
        <w:t>……则分别对应着第</w:t>
      </w:r>
      <w:r>
        <w:rPr>
          <w:kern w:val="2"/>
        </w:rPr>
        <w:t>N</w:t>
      </w:r>
      <w:r>
        <w:rPr>
          <w:rFonts w:hint="eastAsia"/>
          <w:kern w:val="2"/>
        </w:rPr>
        <w:t>个位置的参数值，如图</w:t>
      </w:r>
      <w:r>
        <w:rPr>
          <w:kern w:val="2"/>
        </w:rPr>
        <w:t>4-15</w:t>
      </w:r>
      <w:r>
        <w:rPr>
          <w:rFonts w:hint="eastAsia"/>
          <w:kern w:val="2"/>
        </w:rPr>
        <w:t>所示。</w:t>
      </w:r>
    </w:p>
    <w:p>
      <w:pPr>
        <w:pStyle w:val="32"/>
        <w:spacing w:before="80"/>
        <w:rPr>
          <w:kern w:val="2"/>
        </w:rPr>
      </w:pPr>
      <w:r>
        <w:rPr>
          <w:color w:val="000000"/>
          <w:kern w:val="2"/>
          <w:szCs w:val="21"/>
        </w:rPr>
        <w:drawing>
          <wp:inline distT="0" distB="0" distL="0" distR="0">
            <wp:extent cx="3870960" cy="708660"/>
            <wp:effectExtent l="0" t="0" r="0" b="0"/>
            <wp:docPr id="83" name="图片 83" descr="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04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870960" cy="70866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4-15  Shell</w:t>
      </w:r>
      <w:r>
        <w:rPr>
          <w:rFonts w:hint="eastAsia"/>
          <w:color w:val="000000"/>
          <w:kern w:val="2"/>
          <w:szCs w:val="21"/>
        </w:rPr>
        <w:t>脚本程序中的参数位置变量</w:t>
      </w:r>
    </w:p>
    <w:p>
      <w:pPr>
        <w:pStyle w:val="10"/>
      </w:pPr>
      <w:r>
        <w:rPr>
          <w:rFonts w:hint="eastAsia"/>
        </w:rPr>
        <w:t>理论过后我们来练习一下。尝试编写一个脚本程序示例，通过引用上面的变量参数来看下真实效果：</w:t>
      </w:r>
    </w:p>
    <w:p>
      <w:pPr>
        <w:pStyle w:val="58"/>
        <w:rPr>
          <w:kern w:val="2"/>
        </w:rPr>
      </w:pPr>
    </w:p>
    <w:p>
      <w:pPr>
        <w:pStyle w:val="26"/>
        <w:rPr>
          <w:kern w:val="2"/>
        </w:rPr>
      </w:pPr>
      <w:r>
        <w:rPr>
          <w:kern w:val="2"/>
        </w:rPr>
        <w:t>[root@linuxprobe ~]# vim example.sh</w:t>
      </w:r>
    </w:p>
    <w:p>
      <w:pPr>
        <w:pStyle w:val="26"/>
        <w:rPr>
          <w:kern w:val="2"/>
        </w:rPr>
      </w:pPr>
      <w:r>
        <w:rPr>
          <w:kern w:val="2"/>
        </w:rPr>
        <w:t>#!/bin/bash</w:t>
      </w:r>
    </w:p>
    <w:p>
      <w:pPr>
        <w:pStyle w:val="26"/>
        <w:rPr>
          <w:kern w:val="2"/>
        </w:rPr>
      </w:pPr>
      <w:r>
        <w:rPr>
          <w:kern w:val="2"/>
        </w:rPr>
        <w:t>echo "</w:t>
      </w:r>
      <w:r>
        <w:rPr>
          <w:rFonts w:hint="eastAsia"/>
          <w:kern w:val="2"/>
        </w:rPr>
        <w:t>当前脚本名称为</w:t>
      </w:r>
      <w:r>
        <w:rPr>
          <w:kern w:val="2"/>
        </w:rPr>
        <w:t>$0"</w:t>
      </w:r>
    </w:p>
    <w:p>
      <w:pPr>
        <w:pStyle w:val="26"/>
        <w:rPr>
          <w:kern w:val="2"/>
        </w:rPr>
      </w:pPr>
      <w:r>
        <w:rPr>
          <w:kern w:val="2"/>
        </w:rPr>
        <w:t>echo "</w:t>
      </w:r>
      <w:r>
        <w:rPr>
          <w:rFonts w:hint="eastAsia"/>
          <w:kern w:val="2"/>
        </w:rPr>
        <w:t>总共有</w:t>
      </w:r>
      <w:r>
        <w:rPr>
          <w:kern w:val="2"/>
        </w:rPr>
        <w:t>$#</w:t>
      </w:r>
      <w:r>
        <w:rPr>
          <w:rFonts w:hint="eastAsia"/>
          <w:kern w:val="2"/>
        </w:rPr>
        <w:t>个参数，分别是</w:t>
      </w:r>
      <w:r>
        <w:rPr>
          <w:kern w:val="2"/>
        </w:rPr>
        <w:t>$*</w:t>
      </w:r>
      <w:r>
        <w:rPr>
          <w:rFonts w:hint="eastAsia"/>
          <w:kern w:val="2"/>
        </w:rPr>
        <w:t>。</w:t>
      </w:r>
      <w:r>
        <w:rPr>
          <w:kern w:val="2"/>
        </w:rPr>
        <w:t>"</w:t>
      </w:r>
    </w:p>
    <w:p>
      <w:pPr>
        <w:pStyle w:val="26"/>
        <w:rPr>
          <w:kern w:val="2"/>
        </w:rPr>
      </w:pPr>
      <w:r>
        <w:rPr>
          <w:kern w:val="2"/>
        </w:rPr>
        <w:t>echo "</w:t>
      </w:r>
      <w:r>
        <w:rPr>
          <w:rFonts w:hint="eastAsia"/>
          <w:kern w:val="2"/>
        </w:rPr>
        <w:t>第</w:t>
      </w:r>
      <w:r>
        <w:rPr>
          <w:kern w:val="2"/>
        </w:rPr>
        <w:t>1</w:t>
      </w:r>
      <w:r>
        <w:rPr>
          <w:rFonts w:hint="eastAsia"/>
          <w:kern w:val="2"/>
        </w:rPr>
        <w:t>个参数为</w:t>
      </w:r>
      <w:r>
        <w:rPr>
          <w:kern w:val="2"/>
        </w:rPr>
        <w:t>$1</w:t>
      </w:r>
      <w:r>
        <w:rPr>
          <w:rFonts w:hint="eastAsia"/>
          <w:kern w:val="2"/>
        </w:rPr>
        <w:t>，第</w:t>
      </w:r>
      <w:r>
        <w:rPr>
          <w:kern w:val="2"/>
        </w:rPr>
        <w:t>5</w:t>
      </w:r>
      <w:r>
        <w:rPr>
          <w:rFonts w:hint="eastAsia"/>
          <w:kern w:val="2"/>
        </w:rPr>
        <w:t>个为</w:t>
      </w:r>
      <w:r>
        <w:rPr>
          <w:kern w:val="2"/>
        </w:rPr>
        <w:t>$5</w:t>
      </w:r>
      <w:r>
        <w:rPr>
          <w:rFonts w:hint="eastAsia"/>
          <w:kern w:val="2"/>
        </w:rPr>
        <w:t>。</w:t>
      </w:r>
      <w:r>
        <w:rPr>
          <w:kern w:val="2"/>
        </w:rPr>
        <w:t>"</w:t>
      </w:r>
    </w:p>
    <w:p>
      <w:pPr>
        <w:pStyle w:val="26"/>
        <w:rPr>
          <w:kern w:val="2"/>
        </w:rPr>
      </w:pPr>
      <w:r>
        <w:rPr>
          <w:kern w:val="2"/>
        </w:rPr>
        <w:t>[root@linuxprobe ~]# sh example.sh one two three four five six</w:t>
      </w:r>
    </w:p>
    <w:p>
      <w:pPr>
        <w:pStyle w:val="26"/>
        <w:rPr>
          <w:kern w:val="2"/>
        </w:rPr>
      </w:pPr>
      <w:r>
        <w:rPr>
          <w:rFonts w:hint="eastAsia"/>
          <w:kern w:val="2"/>
        </w:rPr>
        <w:t>当前脚本名称为</w:t>
      </w:r>
      <w:r>
        <w:rPr>
          <w:kern w:val="2"/>
        </w:rPr>
        <w:t>example.sh</w:t>
      </w:r>
    </w:p>
    <w:p>
      <w:pPr>
        <w:pStyle w:val="26"/>
        <w:rPr>
          <w:kern w:val="2"/>
        </w:rPr>
      </w:pPr>
      <w:r>
        <w:rPr>
          <w:rFonts w:hint="eastAsia"/>
          <w:kern w:val="2"/>
        </w:rPr>
        <w:t>总共有</w:t>
      </w:r>
      <w:r>
        <w:rPr>
          <w:kern w:val="2"/>
        </w:rPr>
        <w:t>6</w:t>
      </w:r>
      <w:r>
        <w:rPr>
          <w:rFonts w:hint="eastAsia"/>
          <w:kern w:val="2"/>
        </w:rPr>
        <w:t>个参数，分别是</w:t>
      </w:r>
      <w:r>
        <w:rPr>
          <w:kern w:val="2"/>
        </w:rPr>
        <w:t>one two three four five six</w:t>
      </w:r>
      <w:r>
        <w:rPr>
          <w:rFonts w:hint="eastAsia"/>
          <w:kern w:val="2"/>
        </w:rPr>
        <w:t>。</w:t>
      </w:r>
    </w:p>
    <w:p>
      <w:pPr>
        <w:pStyle w:val="26"/>
        <w:rPr>
          <w:kern w:val="2"/>
        </w:rPr>
      </w:pPr>
      <w:r>
        <w:rPr>
          <w:rFonts w:hint="eastAsia"/>
          <w:kern w:val="2"/>
        </w:rPr>
        <w:t>第</w:t>
      </w:r>
      <w:r>
        <w:rPr>
          <w:kern w:val="2"/>
        </w:rPr>
        <w:t>1</w:t>
      </w:r>
      <w:r>
        <w:rPr>
          <w:rFonts w:hint="eastAsia"/>
          <w:kern w:val="2"/>
        </w:rPr>
        <w:t>个参数为</w:t>
      </w:r>
      <w:r>
        <w:rPr>
          <w:kern w:val="2"/>
        </w:rPr>
        <w:t>one</w:t>
      </w:r>
      <w:r>
        <w:rPr>
          <w:rFonts w:hint="eastAsia"/>
          <w:kern w:val="2"/>
        </w:rPr>
        <w:t>，第</w:t>
      </w:r>
      <w:r>
        <w:rPr>
          <w:kern w:val="2"/>
        </w:rPr>
        <w:t>5</w:t>
      </w:r>
      <w:r>
        <w:rPr>
          <w:rFonts w:hint="eastAsia"/>
          <w:kern w:val="2"/>
        </w:rPr>
        <w:t>个为</w:t>
      </w:r>
      <w:r>
        <w:rPr>
          <w:kern w:val="2"/>
        </w:rPr>
        <w:t>five</w:t>
      </w:r>
      <w:r>
        <w:rPr>
          <w:rFonts w:hint="eastAsia"/>
          <w:kern w:val="2"/>
        </w:rPr>
        <w:t>。</w:t>
      </w:r>
    </w:p>
    <w:p>
      <w:pPr>
        <w:pStyle w:val="58"/>
        <w:rPr>
          <w:kern w:val="2"/>
        </w:rPr>
      </w:pPr>
    </w:p>
    <w:p>
      <w:pPr>
        <w:pStyle w:val="4"/>
        <w:spacing w:before="151" w:after="151"/>
        <w:rPr>
          <w:kern w:val="2"/>
        </w:rPr>
      </w:pPr>
      <w:r>
        <w:rPr>
          <w:color w:val="000000"/>
          <w:kern w:val="2"/>
        </w:rPr>
        <w:t>4.2.3</w:t>
      </w:r>
      <w:r>
        <w:rPr>
          <w:color w:val="000000"/>
          <w:kern w:val="2"/>
          <w:szCs w:val="21"/>
        </w:rPr>
        <w:t xml:space="preserve">  </w:t>
      </w:r>
      <w:r>
        <w:rPr>
          <w:rFonts w:hint="eastAsia"/>
          <w:color w:val="000000"/>
          <w:kern w:val="2"/>
        </w:rPr>
        <w:t>判断用户的参数</w:t>
      </w:r>
    </w:p>
    <w:p>
      <w:pPr>
        <w:rPr>
          <w:kern w:val="2"/>
        </w:rPr>
      </w:pPr>
      <w:r>
        <w:rPr>
          <w:rFonts w:hint="eastAsia"/>
          <w:color w:val="000000"/>
          <w:kern w:val="2"/>
          <w:szCs w:val="21"/>
        </w:rPr>
        <w:t>学习是一个登堂入室、由浅入深的过程。在学习完</w:t>
      </w:r>
      <w:r>
        <w:rPr>
          <w:color w:val="000000"/>
          <w:kern w:val="2"/>
          <w:szCs w:val="21"/>
        </w:rPr>
        <w:t>Linux</w:t>
      </w:r>
      <w:r>
        <w:rPr>
          <w:rFonts w:hint="eastAsia"/>
          <w:color w:val="000000"/>
          <w:kern w:val="2"/>
          <w:szCs w:val="21"/>
        </w:rPr>
        <w:t>命令、掌握</w:t>
      </w:r>
      <w:r>
        <w:rPr>
          <w:color w:val="000000"/>
          <w:kern w:val="2"/>
          <w:szCs w:val="21"/>
        </w:rPr>
        <w:t>Shell</w:t>
      </w:r>
      <w:r>
        <w:rPr>
          <w:rFonts w:hint="eastAsia"/>
          <w:color w:val="000000"/>
          <w:kern w:val="2"/>
          <w:szCs w:val="21"/>
        </w:rPr>
        <w:t>脚本语法变量和接收用户输入的信息之后，就要踏上新的高度</w:t>
      </w:r>
      <w:r>
        <w:rPr>
          <w:rFonts w:hint="eastAsia"/>
          <w:color w:val="000000"/>
          <w:w w:val="200"/>
          <w:kern w:val="2"/>
          <w:szCs w:val="21"/>
        </w:rPr>
        <w:t>—</w:t>
      </w:r>
      <w:r>
        <w:rPr>
          <w:rFonts w:hint="eastAsia"/>
          <w:color w:val="000000"/>
          <w:kern w:val="2"/>
          <w:szCs w:val="21"/>
        </w:rPr>
        <w:t>能够进一步处理接收到的用户参数。</w:t>
      </w:r>
    </w:p>
    <w:p>
      <w:pPr>
        <w:rPr>
          <w:kern w:val="2"/>
        </w:rPr>
      </w:pPr>
      <w:r>
        <w:rPr>
          <w:rFonts w:hint="eastAsia"/>
          <w:kern w:val="2"/>
        </w:rPr>
        <w:t>在本书前面章节中讲到，系统在执行</w:t>
      </w:r>
      <w:r>
        <w:rPr>
          <w:kern w:val="2"/>
        </w:rPr>
        <w:t>mkdir</w:t>
      </w:r>
      <w:r>
        <w:rPr>
          <w:rFonts w:hint="eastAsia"/>
          <w:kern w:val="2"/>
        </w:rPr>
        <w:t>命令时会判断用户输入的信息，即判断用户指定的文件夹名称是否已经存在，如果存在则提示报错；反之则自动创建。</w:t>
      </w:r>
      <w:r>
        <w:rPr>
          <w:kern w:val="2"/>
        </w:rPr>
        <w:t>Shell</w:t>
      </w:r>
      <w:r>
        <w:rPr>
          <w:rFonts w:hint="eastAsia"/>
          <w:kern w:val="2"/>
        </w:rPr>
        <w:t>脚本中的条件测试语法可以判断表达式是否成立，若条件成立则返回数字</w:t>
      </w:r>
      <w:r>
        <w:rPr>
          <w:kern w:val="2"/>
        </w:rPr>
        <w:t>0</w:t>
      </w:r>
      <w:r>
        <w:rPr>
          <w:rFonts w:hint="eastAsia"/>
          <w:kern w:val="2"/>
        </w:rPr>
        <w:t>，否则便返回其他随机数值。条件测试语法的执行格式如图</w:t>
      </w:r>
      <w:r>
        <w:rPr>
          <w:kern w:val="2"/>
        </w:rPr>
        <w:t>4-16</w:t>
      </w:r>
      <w:r>
        <w:rPr>
          <w:rFonts w:hint="eastAsia"/>
          <w:kern w:val="2"/>
        </w:rPr>
        <w:t>所示。切记，条件表达式两边均应有一个空格。</w:t>
      </w:r>
    </w:p>
    <w:p>
      <w:pPr>
        <w:pStyle w:val="32"/>
        <w:spacing w:before="200"/>
        <w:rPr>
          <w:kern w:val="2"/>
        </w:rPr>
      </w:pPr>
      <w:r>
        <w:rPr>
          <w:color w:val="000000"/>
          <w:kern w:val="2"/>
          <w:szCs w:val="21"/>
        </w:rPr>
        <w:drawing>
          <wp:inline distT="0" distB="0" distL="0" distR="0">
            <wp:extent cx="1645920" cy="365760"/>
            <wp:effectExtent l="0" t="0" r="0" b="0"/>
            <wp:docPr id="84" name="图片 8" descr="第4章 Vim编辑器与Shell命令脚本。第4章 Vim编辑器与Shell命令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第4章 Vim编辑器与Shell命令脚本。第4章 Vim编辑器与Shell命令脚本。"/>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645920" cy="3657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4-16  </w:t>
      </w:r>
      <w:r>
        <w:rPr>
          <w:rFonts w:hint="eastAsia"/>
          <w:color w:val="000000"/>
          <w:kern w:val="2"/>
          <w:szCs w:val="21"/>
        </w:rPr>
        <w:t>条件测试语句的执行格式</w:t>
      </w:r>
    </w:p>
    <w:p>
      <w:pPr>
        <w:rPr>
          <w:kern w:val="2"/>
        </w:rPr>
      </w:pPr>
      <w:r>
        <w:rPr>
          <w:rFonts w:hint="eastAsia"/>
          <w:kern w:val="2"/>
        </w:rPr>
        <w:t>按照测试对象来划分，条件测试语句可以分为</w:t>
      </w:r>
      <w:r>
        <w:rPr>
          <w:kern w:val="2"/>
        </w:rPr>
        <w:t>4</w:t>
      </w:r>
      <w:r>
        <w:rPr>
          <w:rFonts w:hint="eastAsia"/>
          <w:kern w:val="2"/>
        </w:rPr>
        <w:t>种：</w:t>
      </w:r>
    </w:p>
    <w:p>
      <w:pPr>
        <w:pStyle w:val="34"/>
        <w:ind w:left="704" w:hanging="304"/>
        <w:rPr>
          <w:kern w:val="2"/>
        </w:rPr>
      </w:pPr>
      <w:r>
        <w:rPr>
          <w:kern w:val="2"/>
        </w:rPr>
        <w:sym w:font="Wingdings" w:char="00D8"/>
      </w:r>
      <w:r>
        <w:rPr>
          <w:kern w:val="2"/>
        </w:rPr>
        <w:tab/>
      </w:r>
      <w:r>
        <w:rPr>
          <w:rFonts w:hint="eastAsia"/>
          <w:color w:val="000000"/>
          <w:kern w:val="2"/>
          <w:szCs w:val="21"/>
        </w:rPr>
        <w:t>文件测试语句；</w:t>
      </w:r>
    </w:p>
    <w:p>
      <w:pPr>
        <w:pStyle w:val="34"/>
        <w:ind w:left="704" w:hanging="304"/>
        <w:rPr>
          <w:kern w:val="2"/>
        </w:rPr>
      </w:pPr>
      <w:r>
        <w:rPr>
          <w:kern w:val="2"/>
        </w:rPr>
        <w:sym w:font="Wingdings" w:char="00D8"/>
      </w:r>
      <w:r>
        <w:rPr>
          <w:kern w:val="2"/>
        </w:rPr>
        <w:tab/>
      </w:r>
      <w:r>
        <w:rPr>
          <w:rFonts w:hint="eastAsia"/>
          <w:color w:val="000000"/>
          <w:kern w:val="2"/>
          <w:szCs w:val="21"/>
        </w:rPr>
        <w:t>逻辑测试语句；</w:t>
      </w:r>
    </w:p>
    <w:p>
      <w:pPr>
        <w:pStyle w:val="34"/>
        <w:ind w:left="704" w:hanging="304"/>
        <w:rPr>
          <w:kern w:val="2"/>
        </w:rPr>
      </w:pPr>
      <w:r>
        <w:rPr>
          <w:kern w:val="2"/>
        </w:rPr>
        <w:sym w:font="Wingdings" w:char="00D8"/>
      </w:r>
      <w:r>
        <w:rPr>
          <w:kern w:val="2"/>
        </w:rPr>
        <w:tab/>
      </w:r>
      <w:r>
        <w:rPr>
          <w:rFonts w:hint="eastAsia"/>
          <w:color w:val="000000"/>
          <w:kern w:val="2"/>
          <w:szCs w:val="21"/>
        </w:rPr>
        <w:t>整数值比较语句；</w:t>
      </w:r>
    </w:p>
    <w:p>
      <w:pPr>
        <w:pStyle w:val="34"/>
        <w:ind w:left="704" w:hanging="304"/>
        <w:rPr>
          <w:kern w:val="2"/>
        </w:rPr>
      </w:pPr>
      <w:r>
        <w:rPr>
          <w:kern w:val="2"/>
        </w:rPr>
        <w:sym w:font="Wingdings" w:char="00D8"/>
      </w:r>
      <w:r>
        <w:rPr>
          <w:kern w:val="2"/>
        </w:rPr>
        <w:tab/>
      </w:r>
      <w:r>
        <w:rPr>
          <w:rFonts w:hint="eastAsia"/>
          <w:color w:val="000000"/>
          <w:kern w:val="2"/>
          <w:szCs w:val="21"/>
        </w:rPr>
        <w:t>字符串比较语句。</w:t>
      </w:r>
    </w:p>
    <w:p>
      <w:pPr>
        <w:rPr>
          <w:color w:val="000000"/>
          <w:spacing w:val="-4"/>
          <w:kern w:val="2"/>
          <w:szCs w:val="21"/>
        </w:rPr>
      </w:pPr>
      <w:r>
        <w:rPr>
          <w:rFonts w:hint="eastAsia"/>
          <w:color w:val="000000"/>
          <w:spacing w:val="-4"/>
          <w:kern w:val="2"/>
          <w:szCs w:val="21"/>
        </w:rPr>
        <w:t>文件测试即使用指定条件来判断文件是否存在或权限是否满足等情况的运算符，具体的参数如表</w:t>
      </w:r>
      <w:r>
        <w:rPr>
          <w:color w:val="000000"/>
          <w:spacing w:val="-4"/>
          <w:kern w:val="2"/>
          <w:szCs w:val="21"/>
        </w:rPr>
        <w:t>4-3</w:t>
      </w:r>
      <w:r>
        <w:rPr>
          <w:rFonts w:hint="eastAsia"/>
          <w:color w:val="000000"/>
          <w:spacing w:val="-4"/>
          <w:kern w:val="2"/>
          <w:szCs w:val="21"/>
        </w:rPr>
        <w:t>所示。</w:t>
      </w:r>
    </w:p>
    <w:p>
      <w:pPr>
        <w:rPr>
          <w:color w:val="000000"/>
          <w:spacing w:val="-4"/>
          <w:kern w:val="2"/>
          <w:szCs w:val="21"/>
        </w:rPr>
      </w:pPr>
      <w:r>
        <w:rPr>
          <w:rFonts w:hint="eastAsia" w:ascii="方正书宋简体"/>
          <w:kern w:val="2"/>
          <w:szCs w:val="20"/>
        </w:rPr>
        <w:t>表4-3</w:t>
      </w:r>
      <w:r>
        <w:rPr>
          <w:rFonts w:hint="eastAsia" w:ascii="方正书宋简体"/>
          <w:kern w:val="2"/>
          <w:szCs w:val="20"/>
        </w:rPr>
        <w:tab/>
      </w:r>
      <w:r>
        <w:rPr>
          <w:rFonts w:hint="eastAsia" w:ascii="方正书宋简体"/>
          <w:kern w:val="2"/>
          <w:szCs w:val="20"/>
        </w:rPr>
        <w:t>文件测试所用的参数</w:t>
      </w:r>
    </w:p>
    <w:tbl>
      <w:tblPr>
        <w:tblStyle w:val="24"/>
        <w:tblpPr w:leftFromText="180" w:rightFromText="180" w:vertAnchor="text" w:horzAnchor="margin" w:tblpY="208"/>
        <w:tblW w:w="8061" w:type="dxa"/>
        <w:tblInd w:w="0"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538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运算符</w:t>
            </w:r>
          </w:p>
        </w:tc>
        <w:tc>
          <w:tcPr>
            <w:tcW w:w="538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tcBorders>
              <w:top w:val="single" w:color="000000" w:sz="4" w:space="0"/>
            </w:tcBorders>
            <w:vAlign w:val="center"/>
          </w:tcPr>
          <w:p>
            <w:pPr>
              <w:pStyle w:val="57"/>
              <w:rPr>
                <w:kern w:val="2"/>
              </w:rPr>
            </w:pPr>
            <w:r>
              <w:rPr>
                <w:kern w:val="2"/>
              </w:rPr>
              <w:t>-d</w:t>
            </w:r>
          </w:p>
        </w:tc>
        <w:tc>
          <w:tcPr>
            <w:tcW w:w="5383" w:type="dxa"/>
            <w:tcBorders>
              <w:top w:val="single" w:color="000000" w:sz="4" w:space="0"/>
            </w:tcBorders>
            <w:vAlign w:val="center"/>
          </w:tcPr>
          <w:p>
            <w:pPr>
              <w:pStyle w:val="28"/>
              <w:rPr>
                <w:kern w:val="2"/>
              </w:rPr>
            </w:pPr>
            <w:r>
              <w:rPr>
                <w:rFonts w:hint="eastAsia"/>
                <w:kern w:val="2"/>
              </w:rPr>
              <w:t>测试文件是否为目录类型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-e</w:t>
            </w:r>
          </w:p>
        </w:tc>
        <w:tc>
          <w:tcPr>
            <w:tcW w:w="5383" w:type="dxa"/>
            <w:vAlign w:val="center"/>
          </w:tcPr>
          <w:p>
            <w:pPr>
              <w:pStyle w:val="28"/>
              <w:rPr>
                <w:kern w:val="2"/>
              </w:rPr>
            </w:pPr>
            <w:r>
              <w:rPr>
                <w:rFonts w:hint="eastAsia"/>
                <w:kern w:val="2"/>
              </w:rPr>
              <w:t>测试文件是否存在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-f</w:t>
            </w:r>
          </w:p>
        </w:tc>
        <w:tc>
          <w:tcPr>
            <w:tcW w:w="5383" w:type="dxa"/>
            <w:vAlign w:val="center"/>
          </w:tcPr>
          <w:p>
            <w:pPr>
              <w:pStyle w:val="28"/>
              <w:rPr>
                <w:kern w:val="2"/>
              </w:rPr>
            </w:pPr>
            <w:r>
              <w:rPr>
                <w:rFonts w:hint="eastAsia"/>
                <w:kern w:val="2"/>
              </w:rPr>
              <w:t>判断是否为一般文件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-r</w:t>
            </w:r>
          </w:p>
        </w:tc>
        <w:tc>
          <w:tcPr>
            <w:tcW w:w="5383" w:type="dxa"/>
            <w:vAlign w:val="center"/>
          </w:tcPr>
          <w:p>
            <w:pPr>
              <w:pStyle w:val="28"/>
              <w:rPr>
                <w:kern w:val="2"/>
              </w:rPr>
            </w:pPr>
            <w:r>
              <w:rPr>
                <w:rFonts w:hint="eastAsia"/>
                <w:kern w:val="2"/>
              </w:rPr>
              <w:t>测试当前用户是否有权限读取</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-w</w:t>
            </w:r>
          </w:p>
        </w:tc>
        <w:tc>
          <w:tcPr>
            <w:tcW w:w="5383" w:type="dxa"/>
            <w:vAlign w:val="center"/>
          </w:tcPr>
          <w:p>
            <w:pPr>
              <w:pStyle w:val="28"/>
              <w:rPr>
                <w:kern w:val="2"/>
              </w:rPr>
            </w:pPr>
            <w:r>
              <w:rPr>
                <w:rFonts w:hint="eastAsia"/>
                <w:kern w:val="2"/>
              </w:rPr>
              <w:t>测试当前用户是否有权限写入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-x</w:t>
            </w:r>
          </w:p>
        </w:tc>
        <w:tc>
          <w:tcPr>
            <w:tcW w:w="5383" w:type="dxa"/>
            <w:vAlign w:val="center"/>
          </w:tcPr>
          <w:p>
            <w:pPr>
              <w:pStyle w:val="28"/>
              <w:rPr>
                <w:kern w:val="2"/>
              </w:rPr>
            </w:pPr>
            <w:r>
              <w:rPr>
                <w:rFonts w:hint="eastAsia"/>
                <w:kern w:val="2"/>
              </w:rPr>
              <w:t>测试当前用户是否有权限执行</w:t>
            </w:r>
          </w:p>
        </w:tc>
      </w:tr>
    </w:tbl>
    <w:p>
      <w:pPr>
        <w:rPr>
          <w:kern w:val="2"/>
        </w:rPr>
      </w:pPr>
      <w:r>
        <w:rPr>
          <w:rFonts w:hint="eastAsia"/>
          <w:color w:val="000000"/>
          <w:kern w:val="2"/>
          <w:szCs w:val="21"/>
        </w:rPr>
        <w:t>下面使用文件测试语句来判断</w:t>
      </w:r>
      <w:r>
        <w:rPr>
          <w:color w:val="000000"/>
          <w:kern w:val="2"/>
          <w:szCs w:val="21"/>
        </w:rPr>
        <w:t>/etc/fstab</w:t>
      </w:r>
      <w:r>
        <w:rPr>
          <w:rFonts w:hint="eastAsia"/>
          <w:color w:val="000000"/>
          <w:kern w:val="2"/>
          <w:szCs w:val="21"/>
        </w:rPr>
        <w:t>是否为一个目录类型的文件，然后通过</w:t>
      </w:r>
      <w:r>
        <w:rPr>
          <w:color w:val="000000"/>
          <w:kern w:val="2"/>
          <w:szCs w:val="21"/>
        </w:rPr>
        <w:t>Shell</w:t>
      </w:r>
      <w:r>
        <w:rPr>
          <w:rFonts w:hint="eastAsia"/>
          <w:color w:val="000000"/>
          <w:kern w:val="2"/>
          <w:szCs w:val="21"/>
        </w:rPr>
        <w:t>解释器的内设</w:t>
      </w:r>
      <w:r>
        <w:rPr>
          <w:color w:val="000000"/>
          <w:kern w:val="2"/>
          <w:szCs w:val="21"/>
        </w:rPr>
        <w:t>$?</w:t>
      </w:r>
      <w:r>
        <w:rPr>
          <w:rFonts w:hint="eastAsia"/>
          <w:color w:val="000000"/>
          <w:kern w:val="2"/>
          <w:szCs w:val="21"/>
        </w:rPr>
        <w:t>变量显示上一条命令执行后的返回值。如果返回值为</w:t>
      </w:r>
      <w:r>
        <w:rPr>
          <w:color w:val="000000"/>
          <w:kern w:val="2"/>
          <w:szCs w:val="21"/>
        </w:rPr>
        <w:t>0</w:t>
      </w:r>
      <w:r>
        <w:rPr>
          <w:rFonts w:hint="eastAsia"/>
          <w:color w:val="000000"/>
          <w:kern w:val="2"/>
          <w:szCs w:val="21"/>
        </w:rPr>
        <w:t>，则目录存在；如果返回值为非零的值，则意味着目录不存在：</w:t>
      </w:r>
    </w:p>
    <w:p>
      <w:pPr>
        <w:pStyle w:val="58"/>
        <w:rPr>
          <w:kern w:val="2"/>
        </w:rPr>
      </w:pPr>
    </w:p>
    <w:p>
      <w:pPr>
        <w:pStyle w:val="26"/>
        <w:spacing w:line="230" w:lineRule="exact"/>
        <w:rPr>
          <w:kern w:val="2"/>
        </w:rPr>
      </w:pPr>
      <w:r>
        <w:rPr>
          <w:kern w:val="2"/>
        </w:rPr>
        <w:t>[root@linuxprobe ~]# [ -d /etc/fstab ]</w:t>
      </w:r>
    </w:p>
    <w:p>
      <w:pPr>
        <w:pStyle w:val="26"/>
        <w:spacing w:line="230" w:lineRule="exact"/>
        <w:rPr>
          <w:kern w:val="2"/>
        </w:rPr>
      </w:pPr>
      <w:r>
        <w:rPr>
          <w:kern w:val="2"/>
        </w:rPr>
        <w:t>[root@linuxprobe ~]# echo $?</w:t>
      </w:r>
    </w:p>
    <w:p>
      <w:pPr>
        <w:pStyle w:val="26"/>
        <w:spacing w:line="230" w:lineRule="exact"/>
        <w:rPr>
          <w:kern w:val="2"/>
        </w:rPr>
      </w:pPr>
      <w:r>
        <w:rPr>
          <w:kern w:val="2"/>
        </w:rPr>
        <w:t>1</w:t>
      </w:r>
    </w:p>
    <w:p>
      <w:pPr>
        <w:pStyle w:val="59"/>
        <w:spacing w:after="90"/>
        <w:rPr>
          <w:kern w:val="2"/>
        </w:rPr>
      </w:pPr>
    </w:p>
    <w:p>
      <w:pPr>
        <w:rPr>
          <w:kern w:val="2"/>
        </w:rPr>
      </w:pPr>
      <w:r>
        <w:rPr>
          <w:rFonts w:hint="eastAsia"/>
          <w:color w:val="000000"/>
          <w:kern w:val="2"/>
          <w:szCs w:val="21"/>
        </w:rPr>
        <w:t>再使用文件测试语句来判断</w:t>
      </w:r>
      <w:r>
        <w:rPr>
          <w:color w:val="000000"/>
          <w:kern w:val="2"/>
          <w:szCs w:val="21"/>
        </w:rPr>
        <w:t>/etc/fstab</w:t>
      </w:r>
      <w:r>
        <w:rPr>
          <w:rFonts w:hint="eastAsia"/>
          <w:color w:val="000000"/>
          <w:kern w:val="2"/>
          <w:szCs w:val="21"/>
        </w:rPr>
        <w:t>是否为一般文件，如果返回值为</w:t>
      </w:r>
      <w:r>
        <w:rPr>
          <w:color w:val="000000"/>
          <w:kern w:val="2"/>
          <w:szCs w:val="21"/>
        </w:rPr>
        <w:t>0</w:t>
      </w:r>
      <w:r>
        <w:rPr>
          <w:rFonts w:hint="eastAsia"/>
          <w:color w:val="000000"/>
          <w:kern w:val="2"/>
          <w:szCs w:val="21"/>
        </w:rPr>
        <w:t>，则代表文件存在，且为一般文件：</w:t>
      </w:r>
    </w:p>
    <w:p>
      <w:pPr>
        <w:pStyle w:val="58"/>
        <w:rPr>
          <w:kern w:val="2"/>
        </w:rPr>
      </w:pPr>
    </w:p>
    <w:p>
      <w:pPr>
        <w:pStyle w:val="26"/>
        <w:spacing w:line="230" w:lineRule="exact"/>
        <w:rPr>
          <w:kern w:val="2"/>
        </w:rPr>
      </w:pPr>
      <w:r>
        <w:rPr>
          <w:kern w:val="2"/>
        </w:rPr>
        <w:t>[root@linuxprobe ~]# [ -f /etc/fstab ]</w:t>
      </w:r>
    </w:p>
    <w:p>
      <w:pPr>
        <w:pStyle w:val="26"/>
        <w:spacing w:line="230" w:lineRule="exact"/>
        <w:rPr>
          <w:kern w:val="2"/>
        </w:rPr>
      </w:pPr>
      <w:r>
        <w:rPr>
          <w:kern w:val="2"/>
        </w:rPr>
        <w:t>[root@linuxprobe ~]# echo $?</w:t>
      </w:r>
    </w:p>
    <w:p>
      <w:pPr>
        <w:pStyle w:val="26"/>
        <w:spacing w:line="230" w:lineRule="exact"/>
        <w:rPr>
          <w:kern w:val="2"/>
        </w:rPr>
      </w:pPr>
      <w:r>
        <w:rPr>
          <w:kern w:val="2"/>
        </w:rPr>
        <w:t>0</w:t>
      </w:r>
    </w:p>
    <w:p>
      <w:pPr>
        <w:pStyle w:val="59"/>
        <w:spacing w:after="90"/>
        <w:rPr>
          <w:kern w:val="2"/>
        </w:rPr>
      </w:pPr>
    </w:p>
    <w:p>
      <w:pPr>
        <w:rPr>
          <w:kern w:val="2"/>
        </w:rPr>
      </w:pPr>
      <w:r>
        <w:rPr>
          <w:rFonts w:hint="eastAsia"/>
          <w:color w:val="000000"/>
          <w:kern w:val="2"/>
          <w:szCs w:val="21"/>
        </w:rPr>
        <w:t>逻辑语句用于对测试结果进行逻辑分析，根据测试结果可实现不同的效果。例如在</w:t>
      </w:r>
      <w:r>
        <w:rPr>
          <w:color w:val="000000"/>
          <w:kern w:val="2"/>
          <w:szCs w:val="21"/>
        </w:rPr>
        <w:t>Shell</w:t>
      </w:r>
      <w:r>
        <w:rPr>
          <w:rFonts w:hint="eastAsia"/>
          <w:color w:val="000000"/>
          <w:kern w:val="2"/>
          <w:szCs w:val="21"/>
        </w:rPr>
        <w:t>终端中逻辑“与”的运算符号是</w:t>
      </w:r>
      <w:r>
        <w:rPr>
          <w:color w:val="000000"/>
          <w:kern w:val="2"/>
          <w:szCs w:val="21"/>
        </w:rPr>
        <w:t>&amp;&amp;</w:t>
      </w:r>
      <w:r>
        <w:rPr>
          <w:rFonts w:hint="eastAsia"/>
          <w:color w:val="000000"/>
          <w:kern w:val="2"/>
          <w:szCs w:val="21"/>
        </w:rPr>
        <w:t>，它表示当前面的命令执行成功后才会执行它后面的命令，因此可以用来判断</w:t>
      </w:r>
      <w:r>
        <w:rPr>
          <w:color w:val="000000"/>
          <w:kern w:val="2"/>
          <w:szCs w:val="21"/>
        </w:rPr>
        <w:t>/dev/cdrom</w:t>
      </w:r>
      <w:r>
        <w:rPr>
          <w:rFonts w:hint="eastAsia"/>
          <w:color w:val="000000"/>
          <w:kern w:val="2"/>
          <w:szCs w:val="21"/>
        </w:rPr>
        <w:t>文件是否存在，若存在则输出</w:t>
      </w:r>
      <w:r>
        <w:rPr>
          <w:color w:val="000000"/>
          <w:kern w:val="2"/>
          <w:szCs w:val="21"/>
        </w:rPr>
        <w:t>Exist</w:t>
      </w:r>
      <w:r>
        <w:rPr>
          <w:rFonts w:hint="eastAsia"/>
          <w:color w:val="000000"/>
          <w:kern w:val="2"/>
          <w:szCs w:val="21"/>
        </w:rPr>
        <w:t>字样。</w:t>
      </w:r>
    </w:p>
    <w:p>
      <w:pPr>
        <w:pStyle w:val="58"/>
        <w:rPr>
          <w:kern w:val="2"/>
        </w:rPr>
      </w:pPr>
    </w:p>
    <w:p>
      <w:pPr>
        <w:pStyle w:val="26"/>
        <w:spacing w:line="230" w:lineRule="exact"/>
        <w:rPr>
          <w:kern w:val="2"/>
        </w:rPr>
      </w:pPr>
      <w:r>
        <w:rPr>
          <w:kern w:val="2"/>
        </w:rPr>
        <w:t>[root@linuxprobe ~]# [ -e /dev/cdrom ] &amp;&amp; echo "Exist"</w:t>
      </w:r>
    </w:p>
    <w:p>
      <w:pPr>
        <w:pStyle w:val="26"/>
        <w:spacing w:line="230" w:lineRule="exact"/>
        <w:rPr>
          <w:kern w:val="2"/>
        </w:rPr>
      </w:pPr>
      <w:r>
        <w:rPr>
          <w:kern w:val="2"/>
        </w:rPr>
        <w:t>Exist</w:t>
      </w:r>
    </w:p>
    <w:p>
      <w:pPr>
        <w:pStyle w:val="59"/>
        <w:spacing w:after="90"/>
        <w:rPr>
          <w:kern w:val="2"/>
        </w:rPr>
      </w:pPr>
    </w:p>
    <w:p>
      <w:pPr>
        <w:rPr>
          <w:kern w:val="2"/>
        </w:rPr>
      </w:pPr>
      <w:r>
        <w:rPr>
          <w:rFonts w:hint="eastAsia"/>
          <w:color w:val="000000"/>
          <w:kern w:val="2"/>
          <w:szCs w:val="21"/>
        </w:rPr>
        <w:t>除了逻辑“与”外，还有逻辑“或”，它在</w:t>
      </w:r>
      <w:r>
        <w:rPr>
          <w:color w:val="000000"/>
          <w:kern w:val="2"/>
          <w:szCs w:val="21"/>
        </w:rPr>
        <w:t>Linux</w:t>
      </w:r>
      <w:r>
        <w:rPr>
          <w:rFonts w:hint="eastAsia"/>
          <w:color w:val="000000"/>
          <w:kern w:val="2"/>
          <w:szCs w:val="21"/>
        </w:rPr>
        <w:t>系统中的运算符号为</w:t>
      </w:r>
      <w:r>
        <w:rPr>
          <w:color w:val="000000"/>
          <w:kern w:val="2"/>
          <w:szCs w:val="21"/>
        </w:rPr>
        <w:t>||</w:t>
      </w:r>
      <w:r>
        <w:rPr>
          <w:rFonts w:hint="eastAsia"/>
          <w:color w:val="000000"/>
          <w:kern w:val="2"/>
          <w:szCs w:val="21"/>
        </w:rPr>
        <w:t>，表示当前面的命令执行失败后才会执行它后面的命令，因此可以用来结合系统环境变量</w:t>
      </w:r>
      <w:r>
        <w:rPr>
          <w:color w:val="000000"/>
          <w:kern w:val="2"/>
          <w:szCs w:val="21"/>
        </w:rPr>
        <w:t>USER</w:t>
      </w:r>
      <w:r>
        <w:rPr>
          <w:rFonts w:hint="eastAsia"/>
          <w:color w:val="000000"/>
          <w:kern w:val="2"/>
          <w:szCs w:val="21"/>
        </w:rPr>
        <w:t>来判断当前登录的用户是否为非管理员身份：</w:t>
      </w:r>
    </w:p>
    <w:p>
      <w:pPr>
        <w:pStyle w:val="58"/>
        <w:rPr>
          <w:kern w:val="2"/>
        </w:rPr>
      </w:pPr>
    </w:p>
    <w:p>
      <w:pPr>
        <w:pStyle w:val="26"/>
        <w:spacing w:line="230" w:lineRule="exact"/>
        <w:rPr>
          <w:kern w:val="2"/>
        </w:rPr>
      </w:pPr>
      <w:r>
        <w:rPr>
          <w:kern w:val="2"/>
        </w:rPr>
        <w:t>[root@linuxprobe ~]# echo $USER</w:t>
      </w:r>
    </w:p>
    <w:p>
      <w:pPr>
        <w:pStyle w:val="26"/>
        <w:spacing w:line="230" w:lineRule="exact"/>
        <w:rPr>
          <w:kern w:val="2"/>
        </w:rPr>
      </w:pPr>
      <w:r>
        <w:rPr>
          <w:kern w:val="2"/>
        </w:rPr>
        <w:t>root</w:t>
      </w:r>
    </w:p>
    <w:p>
      <w:pPr>
        <w:pStyle w:val="26"/>
        <w:spacing w:line="230" w:lineRule="exact"/>
        <w:rPr>
          <w:kern w:val="2"/>
        </w:rPr>
      </w:pPr>
      <w:r>
        <w:rPr>
          <w:kern w:val="2"/>
        </w:rPr>
        <w:t>[root@linuxprobe ~]# [ $USER = root ] || echo "user"</w:t>
      </w:r>
    </w:p>
    <w:p>
      <w:pPr>
        <w:pStyle w:val="26"/>
        <w:spacing w:line="230" w:lineRule="exact"/>
        <w:rPr>
          <w:kern w:val="2"/>
        </w:rPr>
      </w:pPr>
      <w:r>
        <w:rPr>
          <w:kern w:val="2"/>
        </w:rPr>
        <w:t>[root@linuxprobe ~]# su - linuxprobe </w:t>
      </w:r>
    </w:p>
    <w:p>
      <w:pPr>
        <w:pStyle w:val="26"/>
        <w:spacing w:line="230" w:lineRule="exact"/>
        <w:rPr>
          <w:kern w:val="2"/>
        </w:rPr>
      </w:pPr>
      <w:r>
        <w:rPr>
          <w:kern w:val="2"/>
        </w:rPr>
        <w:t>[linuxprobe@linuxprobe ~]$ [ $USER = root ] || echo "user"</w:t>
      </w:r>
    </w:p>
    <w:p>
      <w:pPr>
        <w:pStyle w:val="26"/>
        <w:spacing w:line="230" w:lineRule="exact"/>
        <w:rPr>
          <w:kern w:val="2"/>
        </w:rPr>
      </w:pPr>
      <w:r>
        <w:rPr>
          <w:kern w:val="2"/>
        </w:rPr>
        <w:t>user</w:t>
      </w:r>
    </w:p>
    <w:p>
      <w:pPr>
        <w:pStyle w:val="59"/>
        <w:spacing w:after="90"/>
        <w:rPr>
          <w:kern w:val="2"/>
        </w:rPr>
      </w:pPr>
    </w:p>
    <w:p>
      <w:pPr>
        <w:rPr>
          <w:kern w:val="2"/>
        </w:rPr>
      </w:pPr>
      <w:r>
        <w:rPr>
          <w:rFonts w:hint="eastAsia"/>
          <w:color w:val="000000"/>
          <w:kern w:val="2"/>
          <w:szCs w:val="21"/>
        </w:rPr>
        <w:t>第三种逻辑语句是“非”，在</w:t>
      </w:r>
      <w:r>
        <w:rPr>
          <w:color w:val="000000"/>
          <w:kern w:val="2"/>
          <w:szCs w:val="21"/>
        </w:rPr>
        <w:t>Linux</w:t>
      </w:r>
      <w:r>
        <w:rPr>
          <w:rFonts w:hint="eastAsia"/>
          <w:color w:val="000000"/>
          <w:kern w:val="2"/>
          <w:szCs w:val="21"/>
        </w:rPr>
        <w:t>系统中的运算符号是一个叹号（！），它表示把条件测试中的判断结果取相反值。也就是说，如果原本测试的结果是正确的，则将其变成错误的；原本测试错误的结果则将其变成正确的。</w:t>
      </w:r>
    </w:p>
    <w:p>
      <w:pPr>
        <w:rPr>
          <w:kern w:val="2"/>
        </w:rPr>
      </w:pPr>
      <w:r>
        <w:t>我们现在切换回到root管理员身份</w:t>
      </w:r>
      <w:r>
        <w:rPr>
          <w:rFonts w:hint="eastAsia"/>
          <w:kern w:val="2"/>
        </w:rPr>
        <w:t>，再判断当前用户是否为一个非管理员的用户。由于判断结果因为两次否定而变成正确，因此会正常地输出预设信息：</w:t>
      </w:r>
    </w:p>
    <w:p>
      <w:pPr>
        <w:pStyle w:val="29"/>
        <w:spacing w:line="80" w:lineRule="exact"/>
        <w:rPr>
          <w:kern w:val="2"/>
        </w:rPr>
      </w:pPr>
    </w:p>
    <w:p>
      <w:pPr>
        <w:pStyle w:val="58"/>
        <w:rPr>
          <w:kern w:val="2"/>
        </w:rPr>
      </w:pPr>
    </w:p>
    <w:p>
      <w:pPr>
        <w:pStyle w:val="26"/>
        <w:rPr>
          <w:kern w:val="2"/>
        </w:rPr>
      </w:pPr>
      <w:r>
        <w:rPr>
          <w:kern w:val="2"/>
        </w:rPr>
        <w:t>[linuxprobe@linuxprobe ~]$ exit</w:t>
      </w:r>
    </w:p>
    <w:p>
      <w:pPr>
        <w:pStyle w:val="26"/>
        <w:rPr>
          <w:kern w:val="2"/>
        </w:rPr>
      </w:pPr>
      <w:r>
        <w:rPr>
          <w:kern w:val="2"/>
        </w:rPr>
        <w:t>logout</w:t>
      </w:r>
    </w:p>
    <w:p>
      <w:pPr>
        <w:pStyle w:val="26"/>
        <w:rPr>
          <w:kern w:val="2"/>
        </w:rPr>
      </w:pPr>
      <w:r>
        <w:rPr>
          <w:kern w:val="2"/>
        </w:rPr>
        <w:t>[root@linuxprobe root]# [ ! $USER = root ] || echo "administrator"</w:t>
      </w:r>
    </w:p>
    <w:p>
      <w:pPr>
        <w:pStyle w:val="26"/>
        <w:rPr>
          <w:kern w:val="2"/>
        </w:rPr>
      </w:pPr>
      <w:r>
        <w:rPr>
          <w:kern w:val="2"/>
        </w:rPr>
        <w:t>administrator</w:t>
      </w:r>
    </w:p>
    <w:p>
      <w:pPr>
        <w:pStyle w:val="59"/>
        <w:spacing w:after="90"/>
        <w:rPr>
          <w:kern w:val="2"/>
        </w:rPr>
      </w:pPr>
    </w:p>
    <w:p>
      <w:pPr>
        <w:rPr>
          <w:kern w:val="2"/>
        </w:rPr>
      </w:pPr>
      <w:r>
        <w:rPr>
          <w:rFonts w:hint="eastAsia"/>
          <w:color w:val="000000"/>
          <w:kern w:val="2"/>
          <w:szCs w:val="21"/>
        </w:rPr>
        <w:t>就技术图书的写作来讲，一般有两种套路：让读者真正搞懂技术了；让读者觉得自己搞懂技术了。因此市面上很多浅显的图书会让读者在学完之后感觉进步特别快，这基本上是作者有意为之，目的就是让您觉得“图书很有料，自己收获很大”，但是在步入工作岗位后就露出短板吃大亏。所以刘遄老师决定继续提高难度，为读者增加一个综合的示例，一方面作为前述知识的总结，另一方面帮助读者夯实基础，能够在今后工作中更灵活地使用逻辑符号。</w:t>
      </w:r>
    </w:p>
    <w:p>
      <w:pPr>
        <w:rPr>
          <w:kern w:val="2"/>
        </w:rPr>
      </w:pPr>
      <w:r>
        <w:rPr>
          <w:rFonts w:hint="eastAsia"/>
          <w:kern w:val="2"/>
        </w:rPr>
        <w:t>当前我们正在登录的即为管理员用户</w:t>
      </w:r>
      <w:r>
        <w:rPr>
          <w:rFonts w:hint="eastAsia"/>
          <w:w w:val="200"/>
          <w:kern w:val="2"/>
        </w:rPr>
        <w:t>—</w:t>
      </w:r>
      <w:r>
        <w:rPr>
          <w:kern w:val="2"/>
        </w:rPr>
        <w:t>root</w:t>
      </w:r>
      <w:r>
        <w:rPr>
          <w:rFonts w:hint="eastAsia"/>
          <w:kern w:val="2"/>
        </w:rPr>
        <w:t>。下面这个示例的执行顺序是，先判断当前登录用户的</w:t>
      </w:r>
      <w:r>
        <w:rPr>
          <w:kern w:val="2"/>
        </w:rPr>
        <w:t>USER</w:t>
      </w:r>
      <w:r>
        <w:rPr>
          <w:rFonts w:hint="eastAsia"/>
          <w:kern w:val="2"/>
        </w:rPr>
        <w:t>变量名称是否等于</w:t>
      </w:r>
      <w:r>
        <w:rPr>
          <w:kern w:val="2"/>
        </w:rPr>
        <w:t>root</w:t>
      </w:r>
      <w:r>
        <w:rPr>
          <w:rFonts w:hint="eastAsia"/>
          <w:kern w:val="2"/>
        </w:rPr>
        <w:t>，然后用逻辑运算符“非”进行取反操作，效果就变成了判断当前登录的用户是否为非管理员用户了。最后若条件成立则会根据逻辑“与”运算符输出</w:t>
      </w:r>
      <w:r>
        <w:rPr>
          <w:kern w:val="2"/>
        </w:rPr>
        <w:t>user</w:t>
      </w:r>
      <w:r>
        <w:rPr>
          <w:rFonts w:hint="eastAsia"/>
          <w:kern w:val="2"/>
        </w:rPr>
        <w:t>字样；或条件不满足则会通过逻辑“或”运算符输出</w:t>
      </w:r>
      <w:r>
        <w:rPr>
          <w:kern w:val="2"/>
        </w:rPr>
        <w:t>root</w:t>
      </w:r>
      <w:r>
        <w:rPr>
          <w:rFonts w:hint="eastAsia"/>
          <w:kern w:val="2"/>
        </w:rPr>
        <w:t>字样，而如果前面的</w:t>
      </w:r>
      <w:r>
        <w:rPr>
          <w:kern w:val="2"/>
        </w:rPr>
        <w:t>&amp;&amp;</w:t>
      </w:r>
      <w:r>
        <w:rPr>
          <w:rFonts w:hint="eastAsia"/>
          <w:kern w:val="2"/>
        </w:rPr>
        <w:t>不成立才会执行后面的</w:t>
      </w:r>
      <w:r>
        <w:rPr>
          <w:kern w:val="2"/>
        </w:rPr>
        <w:t>||</w:t>
      </w:r>
      <w:r>
        <w:rPr>
          <w:rFonts w:hint="eastAsia"/>
          <w:kern w:val="2"/>
        </w:rPr>
        <w:t>符号。</w:t>
      </w:r>
    </w:p>
    <w:p>
      <w:pPr>
        <w:pStyle w:val="58"/>
        <w:rPr>
          <w:kern w:val="2"/>
        </w:rPr>
      </w:pPr>
    </w:p>
    <w:p>
      <w:pPr>
        <w:pStyle w:val="26"/>
        <w:rPr>
          <w:kern w:val="2"/>
        </w:rPr>
      </w:pPr>
      <w:r>
        <w:rPr>
          <w:kern w:val="2"/>
        </w:rPr>
        <w:t>[root@linuxprobe ~]# [ ! $USER = root ] &amp;&amp; echo "user" || echo "root"</w:t>
      </w:r>
    </w:p>
    <w:p>
      <w:pPr>
        <w:pStyle w:val="26"/>
        <w:rPr>
          <w:kern w:val="2"/>
        </w:rPr>
      </w:pPr>
      <w:r>
        <w:rPr>
          <w:kern w:val="2"/>
        </w:rPr>
        <w:t>root</w:t>
      </w:r>
    </w:p>
    <w:p>
      <w:pPr>
        <w:pStyle w:val="59"/>
        <w:spacing w:after="90"/>
        <w:rPr>
          <w:kern w:val="2"/>
        </w:rPr>
      </w:pPr>
    </w:p>
    <w:p>
      <w:pPr>
        <w:rPr>
          <w:kern w:val="2"/>
        </w:rPr>
      </w:pPr>
      <w:r>
        <w:rPr>
          <w:rFonts w:hint="eastAsia"/>
          <w:color w:val="000000"/>
          <w:kern w:val="2"/>
          <w:szCs w:val="21"/>
        </w:rPr>
        <w:t>整数比较运算符仅是对数字的操作，不能将数字与字符串、文件等内容一起操作，而且不能想当然地使用日常生活中的等号、大于号、小于号等来判断。因为等号与赋值命令符冲突，大于号和小于号分别与输出重定向命令符和输入重定向命令符冲突。因此一定要使用规范的整数比较运算符来进行操作。可用的整数比较运算符如表</w:t>
      </w:r>
      <w:r>
        <w:rPr>
          <w:color w:val="000000"/>
          <w:kern w:val="2"/>
          <w:szCs w:val="21"/>
        </w:rPr>
        <w:t>4-4</w:t>
      </w:r>
      <w:r>
        <w:rPr>
          <w:rFonts w:hint="eastAsia"/>
          <w:color w:val="000000"/>
          <w:kern w:val="2"/>
          <w:szCs w:val="21"/>
        </w:rPr>
        <w:t>所示。</w:t>
      </w:r>
    </w:p>
    <w:p>
      <w:pPr>
        <w:pStyle w:val="27"/>
        <w:rPr>
          <w:kern w:val="2"/>
        </w:rPr>
      </w:pPr>
      <w:r>
        <w:rPr>
          <w:rFonts w:hint="eastAsia"/>
          <w:kern w:val="2"/>
        </w:rPr>
        <w:t>表</w:t>
      </w:r>
      <w:r>
        <w:rPr>
          <w:kern w:val="2"/>
        </w:rPr>
        <w:t>4-4</w:t>
      </w:r>
      <w:r>
        <w:rPr>
          <w:kern w:val="2"/>
        </w:rPr>
        <w:tab/>
      </w:r>
      <w:r>
        <w:rPr>
          <w:rFonts w:hint="eastAsia"/>
          <w:kern w:val="2"/>
        </w:rPr>
        <w:t>可用的整数比较运算符</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09"/>
        <w:gridCol w:w="545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运算符</w:t>
            </w:r>
          </w:p>
        </w:tc>
        <w:tc>
          <w:tcPr>
            <w:tcW w:w="54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tcBorders>
              <w:top w:val="single" w:color="000000" w:sz="4" w:space="0"/>
            </w:tcBorders>
            <w:vAlign w:val="center"/>
          </w:tcPr>
          <w:p>
            <w:pPr>
              <w:pStyle w:val="57"/>
              <w:rPr>
                <w:kern w:val="2"/>
              </w:rPr>
            </w:pPr>
            <w:r>
              <w:rPr>
                <w:kern w:val="2"/>
              </w:rPr>
              <w:t>-eq</w:t>
            </w:r>
          </w:p>
        </w:tc>
        <w:tc>
          <w:tcPr>
            <w:tcW w:w="5452" w:type="dxa"/>
            <w:tcBorders>
              <w:top w:val="single" w:color="000000" w:sz="4" w:space="0"/>
            </w:tcBorders>
            <w:vAlign w:val="center"/>
          </w:tcPr>
          <w:p>
            <w:pPr>
              <w:pStyle w:val="28"/>
              <w:rPr>
                <w:kern w:val="2"/>
              </w:rPr>
            </w:pPr>
            <w:r>
              <w:rPr>
                <w:rFonts w:hint="eastAsia"/>
                <w:kern w:val="2"/>
              </w:rPr>
              <w:t>是否等于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vAlign w:val="center"/>
          </w:tcPr>
          <w:p>
            <w:pPr>
              <w:pStyle w:val="57"/>
              <w:rPr>
                <w:kern w:val="2"/>
              </w:rPr>
            </w:pPr>
            <w:r>
              <w:rPr>
                <w:kern w:val="2"/>
              </w:rPr>
              <w:t>-ne</w:t>
            </w:r>
          </w:p>
        </w:tc>
        <w:tc>
          <w:tcPr>
            <w:tcW w:w="5452" w:type="dxa"/>
            <w:vAlign w:val="center"/>
          </w:tcPr>
          <w:p>
            <w:pPr>
              <w:pStyle w:val="28"/>
              <w:rPr>
                <w:kern w:val="2"/>
              </w:rPr>
            </w:pPr>
            <w:r>
              <w:rPr>
                <w:rFonts w:hint="eastAsia"/>
                <w:kern w:val="2"/>
              </w:rPr>
              <w:t>是否不等于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vAlign w:val="center"/>
          </w:tcPr>
          <w:p>
            <w:pPr>
              <w:pStyle w:val="57"/>
              <w:rPr>
                <w:kern w:val="2"/>
              </w:rPr>
            </w:pPr>
            <w:r>
              <w:rPr>
                <w:kern w:val="2"/>
              </w:rPr>
              <w:t>-gt</w:t>
            </w:r>
          </w:p>
        </w:tc>
        <w:tc>
          <w:tcPr>
            <w:tcW w:w="5452" w:type="dxa"/>
            <w:vAlign w:val="center"/>
          </w:tcPr>
          <w:p>
            <w:pPr>
              <w:pStyle w:val="28"/>
              <w:rPr>
                <w:kern w:val="2"/>
              </w:rPr>
            </w:pPr>
            <w:r>
              <w:rPr>
                <w:rFonts w:hint="eastAsia"/>
                <w:kern w:val="2"/>
              </w:rPr>
              <w:t>是否大于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vAlign w:val="center"/>
          </w:tcPr>
          <w:p>
            <w:pPr>
              <w:pStyle w:val="57"/>
              <w:rPr>
                <w:kern w:val="2"/>
              </w:rPr>
            </w:pPr>
            <w:r>
              <w:rPr>
                <w:kern w:val="2"/>
              </w:rPr>
              <w:t>-lt</w:t>
            </w:r>
          </w:p>
        </w:tc>
        <w:tc>
          <w:tcPr>
            <w:tcW w:w="5452" w:type="dxa"/>
            <w:vAlign w:val="center"/>
          </w:tcPr>
          <w:p>
            <w:pPr>
              <w:pStyle w:val="28"/>
              <w:rPr>
                <w:kern w:val="2"/>
              </w:rPr>
            </w:pPr>
            <w:r>
              <w:rPr>
                <w:rFonts w:hint="eastAsia"/>
                <w:kern w:val="2"/>
              </w:rPr>
              <w:t>是否小于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vAlign w:val="center"/>
          </w:tcPr>
          <w:p>
            <w:pPr>
              <w:pStyle w:val="57"/>
              <w:rPr>
                <w:kern w:val="2"/>
              </w:rPr>
            </w:pPr>
            <w:r>
              <w:rPr>
                <w:kern w:val="2"/>
              </w:rPr>
              <w:t>-le</w:t>
            </w:r>
          </w:p>
        </w:tc>
        <w:tc>
          <w:tcPr>
            <w:tcW w:w="5452" w:type="dxa"/>
            <w:vAlign w:val="center"/>
          </w:tcPr>
          <w:p>
            <w:pPr>
              <w:pStyle w:val="28"/>
              <w:rPr>
                <w:kern w:val="2"/>
              </w:rPr>
            </w:pPr>
            <w:r>
              <w:rPr>
                <w:rFonts w:hint="eastAsia"/>
                <w:kern w:val="2"/>
              </w:rPr>
              <w:t>是否等于或小于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09" w:type="dxa"/>
            <w:vAlign w:val="center"/>
          </w:tcPr>
          <w:p>
            <w:pPr>
              <w:pStyle w:val="57"/>
              <w:rPr>
                <w:kern w:val="2"/>
              </w:rPr>
            </w:pPr>
            <w:r>
              <w:rPr>
                <w:kern w:val="2"/>
              </w:rPr>
              <w:t>-ge</w:t>
            </w:r>
          </w:p>
        </w:tc>
        <w:tc>
          <w:tcPr>
            <w:tcW w:w="5452" w:type="dxa"/>
            <w:vAlign w:val="center"/>
          </w:tcPr>
          <w:p>
            <w:pPr>
              <w:pStyle w:val="28"/>
              <w:rPr>
                <w:kern w:val="2"/>
              </w:rPr>
            </w:pPr>
            <w:r>
              <w:rPr>
                <w:rFonts w:hint="eastAsia"/>
                <w:kern w:val="2"/>
              </w:rPr>
              <w:t>是否大于或等于</w:t>
            </w:r>
          </w:p>
        </w:tc>
      </w:tr>
    </w:tbl>
    <w:p>
      <w:pPr>
        <w:pStyle w:val="29"/>
        <w:rPr>
          <w:kern w:val="2"/>
        </w:rPr>
      </w:pPr>
    </w:p>
    <w:p>
      <w:pPr>
        <w:rPr>
          <w:kern w:val="2"/>
        </w:rPr>
      </w:pPr>
      <w:r>
        <w:rPr>
          <w:rFonts w:hint="eastAsia"/>
          <w:color w:val="000000"/>
          <w:kern w:val="2"/>
          <w:szCs w:val="21"/>
        </w:rPr>
        <w:t>接下来小试牛刀。我们先测试一下</w:t>
      </w:r>
      <w:r>
        <w:rPr>
          <w:color w:val="000000"/>
          <w:kern w:val="2"/>
          <w:szCs w:val="21"/>
        </w:rPr>
        <w:t>10</w:t>
      </w:r>
      <w:r>
        <w:rPr>
          <w:rFonts w:hint="eastAsia"/>
          <w:color w:val="000000"/>
          <w:kern w:val="2"/>
          <w:szCs w:val="21"/>
        </w:rPr>
        <w:t>是否大于</w:t>
      </w:r>
      <w:r>
        <w:rPr>
          <w:color w:val="000000"/>
          <w:kern w:val="2"/>
          <w:szCs w:val="21"/>
        </w:rPr>
        <w:t>10</w:t>
      </w:r>
      <w:r>
        <w:rPr>
          <w:rFonts w:hint="eastAsia"/>
          <w:color w:val="000000"/>
          <w:kern w:val="2"/>
          <w:szCs w:val="21"/>
        </w:rPr>
        <w:t>以及</w:t>
      </w:r>
      <w:r>
        <w:rPr>
          <w:color w:val="000000"/>
          <w:kern w:val="2"/>
          <w:szCs w:val="21"/>
        </w:rPr>
        <w:t>10</w:t>
      </w:r>
      <w:r>
        <w:rPr>
          <w:rFonts w:hint="eastAsia"/>
          <w:color w:val="000000"/>
          <w:kern w:val="2"/>
          <w:szCs w:val="21"/>
        </w:rPr>
        <w:t>是否等于</w:t>
      </w:r>
      <w:r>
        <w:rPr>
          <w:color w:val="000000"/>
          <w:kern w:val="2"/>
          <w:szCs w:val="21"/>
        </w:rPr>
        <w:t>10</w:t>
      </w:r>
      <w:r>
        <w:rPr>
          <w:rFonts w:hint="eastAsia"/>
          <w:color w:val="000000"/>
          <w:kern w:val="2"/>
          <w:szCs w:val="21"/>
        </w:rPr>
        <w:t>（通过输出的返回值内容来判断）：</w:t>
      </w:r>
    </w:p>
    <w:p>
      <w:pPr>
        <w:pStyle w:val="58"/>
        <w:rPr>
          <w:kern w:val="2"/>
        </w:rPr>
      </w:pPr>
    </w:p>
    <w:p>
      <w:pPr>
        <w:pStyle w:val="26"/>
        <w:rPr>
          <w:kern w:val="2"/>
        </w:rPr>
      </w:pPr>
      <w:r>
        <w:rPr>
          <w:kern w:val="2"/>
        </w:rPr>
        <w:t>[root@linuxprobe ~]# [ 10 -gt 10 ]</w:t>
      </w:r>
    </w:p>
    <w:p>
      <w:pPr>
        <w:pStyle w:val="26"/>
        <w:rPr>
          <w:kern w:val="2"/>
        </w:rPr>
      </w:pPr>
      <w:r>
        <w:rPr>
          <w:kern w:val="2"/>
        </w:rPr>
        <w:t>[root@linuxprobe ~]# echo $?</w:t>
      </w:r>
    </w:p>
    <w:p>
      <w:pPr>
        <w:pStyle w:val="26"/>
        <w:rPr>
          <w:kern w:val="2"/>
        </w:rPr>
      </w:pPr>
      <w:r>
        <w:rPr>
          <w:b/>
          <w:bCs/>
          <w:kern w:val="2"/>
        </w:rPr>
        <w:t>1</w:t>
      </w:r>
    </w:p>
    <w:p>
      <w:pPr>
        <w:pStyle w:val="26"/>
        <w:rPr>
          <w:kern w:val="2"/>
        </w:rPr>
      </w:pPr>
      <w:r>
        <w:rPr>
          <w:kern w:val="2"/>
        </w:rPr>
        <w:t>[root@linuxprobe ~]# [ 10 -eq 10 ]</w:t>
      </w:r>
    </w:p>
    <w:p>
      <w:pPr>
        <w:pStyle w:val="26"/>
        <w:rPr>
          <w:kern w:val="2"/>
        </w:rPr>
      </w:pPr>
      <w:r>
        <w:rPr>
          <w:kern w:val="2"/>
        </w:rPr>
        <w:t>[root@linuxprobe ~]# echo $?</w:t>
      </w:r>
    </w:p>
    <w:p>
      <w:pPr>
        <w:pStyle w:val="26"/>
        <w:rPr>
          <w:b/>
          <w:bCs/>
          <w:kern w:val="2"/>
        </w:rPr>
      </w:pPr>
      <w:r>
        <w:rPr>
          <w:b/>
          <w:bCs/>
          <w:kern w:val="2"/>
        </w:rPr>
        <w:t>0</w:t>
      </w:r>
    </w:p>
    <w:p>
      <w:pPr>
        <w:pStyle w:val="59"/>
        <w:spacing w:after="90"/>
        <w:rPr>
          <w:kern w:val="2"/>
        </w:rPr>
      </w:pPr>
    </w:p>
    <w:p>
      <w:pPr>
        <w:rPr>
          <w:kern w:val="2"/>
        </w:rPr>
      </w:pPr>
      <w:r>
        <w:rPr>
          <w:rFonts w:hint="eastAsia"/>
          <w:color w:val="000000"/>
          <w:kern w:val="2"/>
          <w:szCs w:val="21"/>
        </w:rPr>
        <w:t>在</w:t>
      </w:r>
      <w:r>
        <w:rPr>
          <w:color w:val="000000"/>
          <w:kern w:val="2"/>
          <w:szCs w:val="21"/>
        </w:rPr>
        <w:t>2.4</w:t>
      </w:r>
      <w:r>
        <w:rPr>
          <w:rFonts w:hint="eastAsia"/>
          <w:color w:val="000000"/>
          <w:kern w:val="2"/>
          <w:szCs w:val="21"/>
        </w:rPr>
        <w:t>节曾经讲过</w:t>
      </w:r>
      <w:r>
        <w:rPr>
          <w:color w:val="000000"/>
          <w:kern w:val="2"/>
          <w:szCs w:val="21"/>
        </w:rPr>
        <w:t>free</w:t>
      </w:r>
      <w:r>
        <w:rPr>
          <w:rFonts w:hint="eastAsia"/>
          <w:color w:val="000000"/>
          <w:kern w:val="2"/>
          <w:szCs w:val="21"/>
        </w:rPr>
        <w:t>命令，它可以用来获取当前系统正在使用及可用的内存量信息。接下来先使用</w:t>
      </w:r>
      <w:r>
        <w:rPr>
          <w:color w:val="000000"/>
          <w:kern w:val="2"/>
          <w:szCs w:val="21"/>
        </w:rPr>
        <w:t>free -m</w:t>
      </w:r>
      <w:r>
        <w:rPr>
          <w:rFonts w:hint="eastAsia"/>
          <w:color w:val="000000"/>
          <w:kern w:val="2"/>
          <w:szCs w:val="21"/>
        </w:rPr>
        <w:t>命令查看内存使用量情况（单位为</w:t>
      </w:r>
      <w:r>
        <w:rPr>
          <w:color w:val="000000"/>
          <w:kern w:val="2"/>
          <w:szCs w:val="21"/>
        </w:rPr>
        <w:t>MB</w:t>
      </w:r>
      <w:r>
        <w:rPr>
          <w:rFonts w:hint="eastAsia"/>
          <w:color w:val="000000"/>
          <w:kern w:val="2"/>
          <w:szCs w:val="21"/>
        </w:rPr>
        <w:t>），然后通过</w:t>
      </w:r>
      <w:r>
        <w:rPr>
          <w:color w:val="000000"/>
          <w:kern w:val="2"/>
          <w:szCs w:val="21"/>
        </w:rPr>
        <w:t>grep Mem:</w:t>
      </w:r>
      <w:r>
        <w:rPr>
          <w:rFonts w:hint="eastAsia"/>
          <w:color w:val="000000"/>
          <w:kern w:val="2"/>
          <w:szCs w:val="21"/>
        </w:rPr>
        <w:t>命令过滤出剩余内存量的行，再用</w:t>
      </w:r>
      <w:r>
        <w:rPr>
          <w:color w:val="000000"/>
          <w:kern w:val="2"/>
          <w:szCs w:val="21"/>
        </w:rPr>
        <w:t>awk '{print $4}'</w:t>
      </w:r>
      <w:r>
        <w:rPr>
          <w:rFonts w:hint="eastAsia"/>
          <w:color w:val="000000"/>
          <w:kern w:val="2"/>
          <w:szCs w:val="21"/>
        </w:rPr>
        <w:t>命令只保留第四列，最后用</w:t>
      </w:r>
      <w:r>
        <w:rPr>
          <w:color w:val="000000"/>
          <w:kern w:val="2"/>
          <w:szCs w:val="21"/>
        </w:rPr>
        <w:t>FreeMem=`</w:t>
      </w:r>
      <w:r>
        <w:rPr>
          <w:rFonts w:hint="eastAsia"/>
          <w:color w:val="000000"/>
          <w:kern w:val="2"/>
          <w:szCs w:val="21"/>
        </w:rPr>
        <w:t>语句</w:t>
      </w:r>
      <w:r>
        <w:rPr>
          <w:color w:val="000000"/>
          <w:kern w:val="2"/>
          <w:szCs w:val="21"/>
        </w:rPr>
        <w:t>`</w:t>
      </w:r>
      <w:r>
        <w:rPr>
          <w:rFonts w:hint="eastAsia"/>
          <w:color w:val="000000"/>
          <w:kern w:val="2"/>
          <w:szCs w:val="21"/>
        </w:rPr>
        <w:t>的方式把语句内执行的结果赋值给变量。</w:t>
      </w:r>
    </w:p>
    <w:p>
      <w:pPr>
        <w:rPr>
          <w:kern w:val="2"/>
        </w:rPr>
      </w:pPr>
      <w:r>
        <w:rPr>
          <w:rFonts w:hint="eastAsia"/>
          <w:kern w:val="2"/>
        </w:rPr>
        <w:t>这个演示确实有些难度，但看懂后会觉得很有意思，没准在运维工作中也会用得上。</w:t>
      </w:r>
    </w:p>
    <w:p>
      <w:pPr>
        <w:pStyle w:val="58"/>
        <w:rPr>
          <w:kern w:val="2"/>
        </w:rPr>
      </w:pPr>
    </w:p>
    <w:p>
      <w:pPr>
        <w:pStyle w:val="26"/>
        <w:rPr>
          <w:kern w:val="2"/>
        </w:rPr>
      </w:pPr>
      <w:r>
        <w:rPr>
          <w:kern w:val="2"/>
        </w:rPr>
        <w:t>[root@linuxprobe ~]# free -m</w:t>
      </w:r>
    </w:p>
    <w:p>
      <w:pPr>
        <w:pStyle w:val="26"/>
        <w:rPr>
          <w:kern w:val="2"/>
        </w:rPr>
      </w:pPr>
      <w:r>
        <w:rPr>
          <w:kern w:val="2"/>
        </w:rPr>
        <w:t>            total     used     free     shared     buffers     cached</w:t>
      </w:r>
    </w:p>
    <w:p>
      <w:pPr>
        <w:pStyle w:val="26"/>
        <w:rPr>
          <w:kern w:val="2"/>
        </w:rPr>
      </w:pPr>
      <w:r>
        <w:rPr>
          <w:b/>
          <w:bCs/>
          <w:kern w:val="2"/>
        </w:rPr>
        <w:t>Mem:</w:t>
      </w:r>
      <w:r>
        <w:rPr>
          <w:kern w:val="2"/>
        </w:rPr>
        <w:t>        1826      1244     </w:t>
      </w:r>
      <w:r>
        <w:rPr>
          <w:b/>
          <w:bCs/>
          <w:kern w:val="2"/>
        </w:rPr>
        <w:t>582</w:t>
      </w:r>
      <w:r>
        <w:rPr>
          <w:kern w:val="2"/>
        </w:rPr>
        <w:t>      9          1           413</w:t>
      </w:r>
    </w:p>
    <w:p>
      <w:pPr>
        <w:pStyle w:val="26"/>
        <w:rPr>
          <w:kern w:val="2"/>
        </w:rPr>
      </w:pPr>
      <w:r>
        <w:rPr>
          <w:kern w:val="2"/>
        </w:rPr>
        <w:t>-/+ buffers/cache:    830 996</w:t>
      </w:r>
    </w:p>
    <w:p>
      <w:pPr>
        <w:pStyle w:val="26"/>
        <w:rPr>
          <w:kern w:val="2"/>
        </w:rPr>
      </w:pPr>
      <w:r>
        <w:rPr>
          <w:kern w:val="2"/>
        </w:rPr>
        <w:t>Swap:       2047      0        2047</w:t>
      </w:r>
    </w:p>
    <w:p>
      <w:pPr>
        <w:pStyle w:val="26"/>
        <w:rPr>
          <w:kern w:val="2"/>
        </w:rPr>
      </w:pPr>
      <w:r>
        <w:rPr>
          <w:kern w:val="2"/>
        </w:rPr>
        <w:t>[root@linuxprobe ~]# free -m | grep Mem:</w:t>
      </w:r>
    </w:p>
    <w:p>
      <w:pPr>
        <w:pStyle w:val="26"/>
        <w:rPr>
          <w:kern w:val="2"/>
        </w:rPr>
      </w:pPr>
      <w:r>
        <w:rPr>
          <w:kern w:val="2"/>
        </w:rPr>
        <w:t>Mem:        1826      1244     582      9 </w:t>
      </w:r>
    </w:p>
    <w:p>
      <w:pPr>
        <w:pStyle w:val="26"/>
        <w:rPr>
          <w:kern w:val="2"/>
        </w:rPr>
      </w:pPr>
      <w:r>
        <w:rPr>
          <w:kern w:val="2"/>
        </w:rPr>
        <w:t>[root@linuxprobe ~]# free -m | grep Mem: | awk '{print $4}'</w:t>
      </w:r>
    </w:p>
    <w:p>
      <w:pPr>
        <w:pStyle w:val="26"/>
        <w:rPr>
          <w:kern w:val="2"/>
        </w:rPr>
      </w:pPr>
      <w:r>
        <w:rPr>
          <w:kern w:val="2"/>
        </w:rPr>
        <w:t>582</w:t>
      </w:r>
    </w:p>
    <w:p>
      <w:pPr>
        <w:pStyle w:val="26"/>
        <w:rPr>
          <w:kern w:val="2"/>
        </w:rPr>
      </w:pPr>
      <w:r>
        <w:rPr>
          <w:kern w:val="2"/>
        </w:rPr>
        <w:t>[root@linuxprobe ~]# FreeMem=`free -m | grep Mem: | awk '{print $4}'`</w:t>
      </w:r>
    </w:p>
    <w:p>
      <w:pPr>
        <w:pStyle w:val="26"/>
        <w:rPr>
          <w:kern w:val="2"/>
        </w:rPr>
      </w:pPr>
      <w:r>
        <w:rPr>
          <w:kern w:val="2"/>
        </w:rPr>
        <w:t>[root@linuxprobe ~]# echo $FreeMem </w:t>
      </w:r>
    </w:p>
    <w:p>
      <w:pPr>
        <w:pStyle w:val="26"/>
        <w:rPr>
          <w:kern w:val="2"/>
        </w:rPr>
      </w:pPr>
      <w:r>
        <w:rPr>
          <w:kern w:val="2"/>
        </w:rPr>
        <w:t>582</w:t>
      </w:r>
    </w:p>
    <w:p>
      <w:pPr>
        <w:pStyle w:val="59"/>
        <w:spacing w:after="90"/>
        <w:rPr>
          <w:kern w:val="2"/>
        </w:rPr>
      </w:pPr>
    </w:p>
    <w:p>
      <w:pPr>
        <w:rPr>
          <w:kern w:val="2"/>
        </w:rPr>
      </w:pPr>
      <w:r>
        <w:rPr>
          <w:rFonts w:hint="eastAsia"/>
          <w:color w:val="000000"/>
          <w:kern w:val="2"/>
          <w:szCs w:val="21"/>
        </w:rPr>
        <w:t>上面用于获取内存可用量的命令以及步骤可能有些“超纲”了，如果不能理解领会也不用担心，接下来才是重点。我们使用整数运算符来判断内存可用量的值是否小于</w:t>
      </w:r>
      <w:r>
        <w:rPr>
          <w:color w:val="000000"/>
          <w:kern w:val="2"/>
          <w:szCs w:val="21"/>
        </w:rPr>
        <w:t>1024</w:t>
      </w:r>
      <w:r>
        <w:rPr>
          <w:rFonts w:hint="eastAsia"/>
          <w:color w:val="000000"/>
          <w:kern w:val="2"/>
          <w:szCs w:val="21"/>
        </w:rPr>
        <w:t>，若小于则会提示“</w:t>
      </w:r>
      <w:r>
        <w:rPr>
          <w:color w:val="000000"/>
          <w:kern w:val="2"/>
          <w:szCs w:val="21"/>
        </w:rPr>
        <w:t>Insufficient Memory</w:t>
      </w:r>
      <w:r>
        <w:rPr>
          <w:rFonts w:hint="eastAsia"/>
          <w:color w:val="000000"/>
          <w:kern w:val="2"/>
          <w:szCs w:val="21"/>
        </w:rPr>
        <w:t>”（内存不足）的字样：</w:t>
      </w:r>
    </w:p>
    <w:p>
      <w:pPr>
        <w:pStyle w:val="58"/>
        <w:rPr>
          <w:kern w:val="2"/>
        </w:rPr>
      </w:pPr>
    </w:p>
    <w:p>
      <w:pPr>
        <w:pStyle w:val="26"/>
        <w:rPr>
          <w:kern w:val="2"/>
        </w:rPr>
      </w:pPr>
      <w:r>
        <w:rPr>
          <w:kern w:val="2"/>
        </w:rPr>
        <w:t>[root@linuxprobe ~]# [ $FreeMem -lt 1024 ] &amp;&amp; echo "Insufficient Memory"</w:t>
      </w:r>
    </w:p>
    <w:p>
      <w:pPr>
        <w:pStyle w:val="26"/>
        <w:rPr>
          <w:kern w:val="2"/>
        </w:rPr>
      </w:pPr>
      <w:r>
        <w:rPr>
          <w:kern w:val="2"/>
        </w:rPr>
        <w:t>Insufficient Memory</w:t>
      </w:r>
    </w:p>
    <w:p>
      <w:pPr>
        <w:pStyle w:val="59"/>
        <w:spacing w:after="90"/>
        <w:rPr>
          <w:kern w:val="2"/>
        </w:rPr>
      </w:pPr>
    </w:p>
    <w:p>
      <w:pPr>
        <w:rPr>
          <w:kern w:val="2"/>
        </w:rPr>
      </w:pPr>
      <w:r>
        <w:rPr>
          <w:rFonts w:hint="eastAsia"/>
          <w:color w:val="000000"/>
          <w:kern w:val="2"/>
          <w:szCs w:val="21"/>
        </w:rPr>
        <w:t>字符串比较语句用于判断测试字符串是否为空值，或两个字符串是否相同。它经常用来判断某个变量是否未被定义（即内容为空值），理解起来也比较简单。字符串比较中常见的运算符如表</w:t>
      </w:r>
      <w:r>
        <w:rPr>
          <w:color w:val="000000"/>
          <w:kern w:val="2"/>
          <w:szCs w:val="21"/>
        </w:rPr>
        <w:t>4-5</w:t>
      </w:r>
      <w:r>
        <w:rPr>
          <w:rFonts w:hint="eastAsia"/>
          <w:color w:val="000000"/>
          <w:kern w:val="2"/>
          <w:szCs w:val="21"/>
        </w:rPr>
        <w:t>所示。</w:t>
      </w:r>
    </w:p>
    <w:p>
      <w:pPr>
        <w:pStyle w:val="27"/>
        <w:spacing w:before="60"/>
        <w:rPr>
          <w:kern w:val="2"/>
        </w:rPr>
      </w:pPr>
      <w:r>
        <w:rPr>
          <w:rFonts w:hint="eastAsia"/>
          <w:kern w:val="2"/>
        </w:rPr>
        <w:t>表</w:t>
      </w:r>
      <w:r>
        <w:rPr>
          <w:kern w:val="2"/>
        </w:rPr>
        <w:t>4-5</w:t>
      </w:r>
      <w:r>
        <w:rPr>
          <w:rFonts w:hint="eastAsia"/>
          <w:kern w:val="2"/>
        </w:rPr>
        <w:tab/>
      </w:r>
      <w:r>
        <w:rPr>
          <w:rFonts w:hint="eastAsia"/>
          <w:kern w:val="2"/>
        </w:rPr>
        <w:t>常见的字符串比较运算符</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518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运算符</w:t>
            </w:r>
          </w:p>
        </w:tc>
        <w:tc>
          <w:tcPr>
            <w:tcW w:w="518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tcBorders>
              <w:top w:val="single" w:color="000000" w:sz="4" w:space="0"/>
            </w:tcBorders>
            <w:vAlign w:val="center"/>
          </w:tcPr>
          <w:p>
            <w:pPr>
              <w:pStyle w:val="57"/>
              <w:rPr>
                <w:kern w:val="2"/>
              </w:rPr>
            </w:pPr>
            <w:r>
              <w:rPr>
                <w:kern w:val="2"/>
              </w:rPr>
              <w:t>=</w:t>
            </w:r>
          </w:p>
        </w:tc>
        <w:tc>
          <w:tcPr>
            <w:tcW w:w="5185" w:type="dxa"/>
            <w:tcBorders>
              <w:top w:val="single" w:color="000000" w:sz="4" w:space="0"/>
            </w:tcBorders>
            <w:vAlign w:val="center"/>
          </w:tcPr>
          <w:p>
            <w:pPr>
              <w:pStyle w:val="28"/>
              <w:rPr>
                <w:kern w:val="2"/>
              </w:rPr>
            </w:pPr>
            <w:r>
              <w:rPr>
                <w:rFonts w:hint="eastAsia"/>
                <w:kern w:val="2"/>
              </w:rPr>
              <w:t>比较字符串内容是否相同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w:t>
            </w:r>
          </w:p>
        </w:tc>
        <w:tc>
          <w:tcPr>
            <w:tcW w:w="5185" w:type="dxa"/>
            <w:vAlign w:val="center"/>
          </w:tcPr>
          <w:p>
            <w:pPr>
              <w:pStyle w:val="28"/>
              <w:rPr>
                <w:kern w:val="2"/>
              </w:rPr>
            </w:pPr>
            <w:r>
              <w:rPr>
                <w:rFonts w:hint="eastAsia"/>
                <w:kern w:val="2"/>
              </w:rPr>
              <w:t>比较字符串内容是否不同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-z</w:t>
            </w:r>
          </w:p>
        </w:tc>
        <w:tc>
          <w:tcPr>
            <w:tcW w:w="5185" w:type="dxa"/>
            <w:vAlign w:val="center"/>
          </w:tcPr>
          <w:p>
            <w:pPr>
              <w:pStyle w:val="28"/>
              <w:rPr>
                <w:kern w:val="2"/>
              </w:rPr>
            </w:pPr>
            <w:r>
              <w:rPr>
                <w:rFonts w:hint="eastAsia"/>
                <w:kern w:val="2"/>
              </w:rPr>
              <w:t>判断字符串内容是否为空</w:t>
            </w:r>
          </w:p>
        </w:tc>
      </w:tr>
    </w:tbl>
    <w:p>
      <w:pPr>
        <w:pStyle w:val="29"/>
        <w:spacing w:line="80" w:lineRule="exact"/>
        <w:rPr>
          <w:kern w:val="2"/>
        </w:rPr>
      </w:pPr>
    </w:p>
    <w:p>
      <w:pPr>
        <w:rPr>
          <w:kern w:val="2"/>
        </w:rPr>
      </w:pPr>
      <w:r>
        <w:rPr>
          <w:rFonts w:hint="eastAsia"/>
          <w:color w:val="000000"/>
          <w:kern w:val="2"/>
          <w:szCs w:val="21"/>
        </w:rPr>
        <w:t>接下来通过判断</w:t>
      </w:r>
      <w:r>
        <w:rPr>
          <w:color w:val="000000"/>
          <w:kern w:val="2"/>
          <w:szCs w:val="21"/>
        </w:rPr>
        <w:t>String</w:t>
      </w:r>
      <w:r>
        <w:rPr>
          <w:rFonts w:hint="eastAsia"/>
          <w:color w:val="000000"/>
          <w:kern w:val="2"/>
          <w:szCs w:val="21"/>
        </w:rPr>
        <w:t>变量是否为空值，进而判断是否定义了这个变量：</w:t>
      </w:r>
    </w:p>
    <w:p>
      <w:pPr>
        <w:pStyle w:val="58"/>
        <w:rPr>
          <w:kern w:val="2"/>
        </w:rPr>
      </w:pPr>
    </w:p>
    <w:p>
      <w:pPr>
        <w:pStyle w:val="26"/>
        <w:rPr>
          <w:kern w:val="2"/>
        </w:rPr>
      </w:pPr>
      <w:r>
        <w:rPr>
          <w:kern w:val="2"/>
        </w:rPr>
        <w:t>[root@linuxprobe ~]# [ -z $String]</w:t>
      </w:r>
    </w:p>
    <w:p>
      <w:pPr>
        <w:pStyle w:val="26"/>
        <w:rPr>
          <w:kern w:val="2"/>
        </w:rPr>
      </w:pPr>
      <w:r>
        <w:rPr>
          <w:kern w:val="2"/>
        </w:rPr>
        <w:t>[root@linuxprobe ~]# echo $?</w:t>
      </w:r>
    </w:p>
    <w:p>
      <w:pPr>
        <w:pStyle w:val="26"/>
        <w:rPr>
          <w:b/>
          <w:bCs/>
          <w:kern w:val="2"/>
        </w:rPr>
      </w:pPr>
      <w:r>
        <w:rPr>
          <w:b/>
          <w:bCs/>
          <w:kern w:val="2"/>
        </w:rPr>
        <w:t>0</w:t>
      </w:r>
    </w:p>
    <w:p>
      <w:pPr>
        <w:pStyle w:val="59"/>
        <w:spacing w:after="90"/>
        <w:rPr>
          <w:kern w:val="2"/>
        </w:rPr>
      </w:pPr>
    </w:p>
    <w:p>
      <w:pPr>
        <w:rPr>
          <w:kern w:val="2"/>
        </w:rPr>
      </w:pPr>
      <w:r>
        <w:rPr>
          <w:rFonts w:hint="eastAsia"/>
          <w:color w:val="000000"/>
          <w:kern w:val="2"/>
          <w:szCs w:val="21"/>
        </w:rPr>
        <w:t>再尝试引入逻辑运算符来试一下。当用于保存当前语系的环境变量值</w:t>
      </w:r>
      <w:r>
        <w:rPr>
          <w:color w:val="000000"/>
          <w:kern w:val="2"/>
          <w:szCs w:val="21"/>
        </w:rPr>
        <w:t>LANG</w:t>
      </w:r>
      <w:r>
        <w:rPr>
          <w:rFonts w:hint="eastAsia"/>
          <w:color w:val="000000"/>
          <w:kern w:val="2"/>
          <w:szCs w:val="21"/>
        </w:rPr>
        <w:t>不是英语（</w:t>
      </w:r>
      <w:r>
        <w:rPr>
          <w:color w:val="000000"/>
          <w:kern w:val="2"/>
          <w:szCs w:val="21"/>
        </w:rPr>
        <w:t>en.US</w:t>
      </w:r>
      <w:r>
        <w:rPr>
          <w:rFonts w:hint="eastAsia"/>
          <w:color w:val="000000"/>
          <w:kern w:val="2"/>
          <w:szCs w:val="21"/>
        </w:rPr>
        <w:t>）时，则会满足逻辑测试条件并输出“</w:t>
      </w:r>
      <w:r>
        <w:rPr>
          <w:color w:val="000000"/>
          <w:kern w:val="2"/>
          <w:szCs w:val="21"/>
        </w:rPr>
        <w:t>Not en.US</w:t>
      </w:r>
      <w:r>
        <w:rPr>
          <w:rFonts w:hint="eastAsia"/>
          <w:color w:val="000000"/>
          <w:kern w:val="2"/>
          <w:szCs w:val="21"/>
        </w:rPr>
        <w:t>”（非英语）的字样：</w:t>
      </w:r>
    </w:p>
    <w:p>
      <w:pPr>
        <w:pStyle w:val="58"/>
        <w:rPr>
          <w:kern w:val="2"/>
        </w:rPr>
      </w:pPr>
    </w:p>
    <w:p>
      <w:pPr>
        <w:pStyle w:val="26"/>
        <w:rPr>
          <w:kern w:val="2"/>
        </w:rPr>
      </w:pPr>
      <w:r>
        <w:rPr>
          <w:kern w:val="2"/>
        </w:rPr>
        <w:t>[root@linuxprobe ~]# echo $LANG</w:t>
      </w:r>
    </w:p>
    <w:p>
      <w:pPr>
        <w:pStyle w:val="26"/>
        <w:rPr>
          <w:kern w:val="2"/>
        </w:rPr>
      </w:pPr>
      <w:r>
        <w:rPr>
          <w:kern w:val="2"/>
        </w:rPr>
        <w:t>en</w:t>
      </w:r>
      <w:r>
        <w:rPr>
          <w:rFonts w:ascii="宋体"/>
          <w:kern w:val="2"/>
        </w:rPr>
        <w:t>_</w:t>
      </w:r>
      <w:r>
        <w:rPr>
          <w:kern w:val="2"/>
        </w:rPr>
        <w:t>US.UTF-8</w:t>
      </w:r>
    </w:p>
    <w:p>
      <w:pPr>
        <w:pStyle w:val="26"/>
        <w:rPr>
          <w:kern w:val="2"/>
        </w:rPr>
      </w:pPr>
      <w:r>
        <w:rPr>
          <w:kern w:val="2"/>
        </w:rPr>
        <w:t>[root@linuxprobe ~]# [ $LANG != "en.US" ] &amp;&amp; echo "Not en.US"</w:t>
      </w:r>
    </w:p>
    <w:p>
      <w:pPr>
        <w:pStyle w:val="26"/>
        <w:rPr>
          <w:kern w:val="2"/>
        </w:rPr>
      </w:pPr>
      <w:r>
        <w:rPr>
          <w:kern w:val="2"/>
        </w:rPr>
        <w:t>Not en.US</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4.3</w:t>
            </w:r>
            <w:r>
              <w:rPr>
                <w:color w:val="000000"/>
                <w:kern w:val="2"/>
                <w:szCs w:val="21"/>
              </w:rPr>
              <w:t xml:space="preserve">  </w:t>
            </w:r>
            <w:r>
              <w:rPr>
                <w:rFonts w:hint="eastAsia"/>
                <w:color w:val="000000"/>
                <w:kern w:val="2"/>
              </w:rPr>
              <w:t>流程控制语句</w:t>
            </w:r>
          </w:p>
        </w:tc>
      </w:tr>
    </w:tbl>
    <w:p>
      <w:pPr>
        <w:pStyle w:val="56"/>
        <w:rPr>
          <w:kern w:val="2"/>
        </w:rPr>
      </w:pPr>
    </w:p>
    <w:p>
      <w:pPr>
        <w:rPr>
          <w:kern w:val="2"/>
        </w:rPr>
      </w:pPr>
      <w:r>
        <w:rPr>
          <w:rFonts w:hint="eastAsia"/>
          <w:color w:val="000000"/>
          <w:kern w:val="2"/>
          <w:szCs w:val="21"/>
        </w:rPr>
        <w:t>尽管此时可以通过使用</w:t>
      </w:r>
      <w:r>
        <w:rPr>
          <w:color w:val="000000"/>
          <w:kern w:val="2"/>
          <w:szCs w:val="21"/>
        </w:rPr>
        <w:t>Linux</w:t>
      </w:r>
      <w:r>
        <w:rPr>
          <w:rFonts w:hint="eastAsia"/>
          <w:color w:val="000000"/>
          <w:kern w:val="2"/>
          <w:szCs w:val="21"/>
        </w:rPr>
        <w:t>命令、管道符、重定向以及条件测试语句来编写最基本的</w:t>
      </w:r>
      <w:r>
        <w:rPr>
          <w:color w:val="000000"/>
          <w:kern w:val="2"/>
          <w:szCs w:val="21"/>
        </w:rPr>
        <w:t>Shel</w:t>
      </w:r>
      <w:r>
        <w:rPr>
          <w:color w:val="000000"/>
          <w:spacing w:val="2"/>
          <w:kern w:val="2"/>
          <w:szCs w:val="21"/>
        </w:rPr>
        <w:t>l</w:t>
      </w:r>
      <w:r>
        <w:rPr>
          <w:rFonts w:hint="eastAsia"/>
          <w:color w:val="000000"/>
          <w:spacing w:val="2"/>
          <w:kern w:val="2"/>
          <w:szCs w:val="21"/>
        </w:rPr>
        <w:t>脚本，但是这种脚本并不适用于生产环境。原因是它不能根据真实的工作需求来调整具体的执行命令，也不能根据某些条件实现自动循环执行。例如，我们需要批量创建</w:t>
      </w:r>
      <w:r>
        <w:rPr>
          <w:color w:val="000000"/>
          <w:spacing w:val="2"/>
          <w:kern w:val="2"/>
          <w:szCs w:val="21"/>
        </w:rPr>
        <w:t>1000</w:t>
      </w:r>
      <w:r>
        <w:rPr>
          <w:rFonts w:hint="eastAsia"/>
          <w:color w:val="000000"/>
          <w:spacing w:val="2"/>
          <w:kern w:val="2"/>
          <w:szCs w:val="21"/>
        </w:rPr>
        <w:t>位用户，首先要判断这些用户是否已经存在；若不存在，则通过循环语句让脚本自动且依次创建他们。</w:t>
      </w:r>
    </w:p>
    <w:p>
      <w:pPr>
        <w:rPr>
          <w:kern w:val="2"/>
        </w:rPr>
      </w:pPr>
      <w:r>
        <w:rPr>
          <w:rFonts w:hint="eastAsia"/>
          <w:kern w:val="2"/>
        </w:rPr>
        <w:t>接下来我们通过</w:t>
      </w:r>
      <w:r>
        <w:rPr>
          <w:kern w:val="2"/>
        </w:rPr>
        <w:t>if</w:t>
      </w:r>
      <w:r>
        <w:rPr>
          <w:rFonts w:hint="eastAsia"/>
          <w:kern w:val="2"/>
        </w:rPr>
        <w:t>、</w:t>
      </w:r>
      <w:r>
        <w:rPr>
          <w:kern w:val="2"/>
        </w:rPr>
        <w:t>for</w:t>
      </w:r>
      <w:r>
        <w:rPr>
          <w:rFonts w:hint="eastAsia"/>
          <w:kern w:val="2"/>
        </w:rPr>
        <w:t>、</w:t>
      </w:r>
      <w:r>
        <w:rPr>
          <w:kern w:val="2"/>
        </w:rPr>
        <w:t>while</w:t>
      </w:r>
      <w:r>
        <w:rPr>
          <w:rFonts w:hint="eastAsia"/>
          <w:kern w:val="2"/>
        </w:rPr>
        <w:t>、</w:t>
      </w:r>
      <w:r>
        <w:rPr>
          <w:kern w:val="2"/>
        </w:rPr>
        <w:t>case</w:t>
      </w:r>
      <w:r>
        <w:rPr>
          <w:rFonts w:hint="eastAsia"/>
          <w:kern w:val="2"/>
        </w:rPr>
        <w:t>这</w:t>
      </w:r>
      <w:r>
        <w:rPr>
          <w:kern w:val="2"/>
        </w:rPr>
        <w:t>4</w:t>
      </w:r>
      <w:r>
        <w:rPr>
          <w:rFonts w:hint="eastAsia"/>
          <w:kern w:val="2"/>
        </w:rPr>
        <w:t>种流程控制语句来学习编写难度更大、功能更强的</w:t>
      </w:r>
      <w:r>
        <w:rPr>
          <w:kern w:val="2"/>
        </w:rPr>
        <w:t>Shell</w:t>
      </w:r>
      <w:r>
        <w:rPr>
          <w:rFonts w:hint="eastAsia"/>
          <w:kern w:val="2"/>
        </w:rPr>
        <w:t>脚本。为了保证下文的实用性和趣味性，做到寓教于乐，我会尽可能多地讲解各种不同功能的</w:t>
      </w:r>
      <w:r>
        <w:rPr>
          <w:kern w:val="2"/>
        </w:rPr>
        <w:t>Shell</w:t>
      </w:r>
      <w:r>
        <w:rPr>
          <w:rFonts w:hint="eastAsia"/>
          <w:kern w:val="2"/>
        </w:rPr>
        <w:t>脚本示例，而不是逮住一个脚本不放，在它原有内容的基础上修修补补。尽管这种修补式的示例教学也可以让读者明白理论知识，但是却无法开放思路，不利于日后的工作。</w:t>
      </w:r>
    </w:p>
    <w:p>
      <w:pPr>
        <w:pStyle w:val="4"/>
        <w:spacing w:before="151" w:after="151"/>
        <w:rPr>
          <w:kern w:val="2"/>
        </w:rPr>
      </w:pPr>
      <w:r>
        <w:rPr>
          <w:color w:val="000000"/>
          <w:kern w:val="2"/>
        </w:rPr>
        <w:t>4.3.1</w:t>
      </w:r>
      <w:r>
        <w:rPr>
          <w:color w:val="000000"/>
          <w:kern w:val="2"/>
          <w:szCs w:val="21"/>
        </w:rPr>
        <w:t xml:space="preserve">  </w:t>
      </w:r>
      <w:r>
        <w:rPr>
          <w:color w:val="000000"/>
          <w:kern w:val="2"/>
        </w:rPr>
        <w:t>if</w:t>
      </w:r>
      <w:r>
        <w:rPr>
          <w:rFonts w:hint="eastAsia"/>
          <w:color w:val="000000"/>
          <w:kern w:val="2"/>
        </w:rPr>
        <w:t>条件测试语句</w:t>
      </w:r>
    </w:p>
    <w:p>
      <w:pPr>
        <w:rPr>
          <w:kern w:val="2"/>
        </w:rPr>
      </w:pPr>
      <w:r>
        <w:rPr>
          <w:color w:val="000000"/>
          <w:kern w:val="2"/>
          <w:szCs w:val="21"/>
        </w:rPr>
        <w:t>if</w:t>
      </w:r>
      <w:r>
        <w:rPr>
          <w:rFonts w:hint="eastAsia"/>
          <w:color w:val="000000"/>
          <w:kern w:val="2"/>
          <w:szCs w:val="21"/>
        </w:rPr>
        <w:t>条件测试语句可以让脚本根据实际情况自动执行相应的命令。从技术角度来讲，</w:t>
      </w:r>
      <w:r>
        <w:rPr>
          <w:color w:val="000000"/>
          <w:kern w:val="2"/>
          <w:szCs w:val="21"/>
        </w:rPr>
        <w:t>if</w:t>
      </w:r>
      <w:r>
        <w:rPr>
          <w:rFonts w:hint="eastAsia"/>
          <w:color w:val="000000"/>
          <w:kern w:val="2"/>
          <w:szCs w:val="21"/>
        </w:rPr>
        <w:t>语句分为单分支结构、双分支结构、多分支结构；其复杂度随着灵活度一起逐级上升。</w:t>
      </w:r>
    </w:p>
    <w:p>
      <w:pPr>
        <w:rPr>
          <w:kern w:val="2"/>
        </w:rPr>
      </w:pPr>
      <w:r>
        <w:rPr>
          <w:kern w:val="2"/>
        </w:rPr>
        <w:t>if</w:t>
      </w:r>
      <w:r>
        <w:rPr>
          <w:rFonts w:hint="eastAsia"/>
          <w:kern w:val="2"/>
        </w:rPr>
        <w:t>条件语句的单分支结构由</w:t>
      </w:r>
      <w:r>
        <w:rPr>
          <w:kern w:val="2"/>
        </w:rPr>
        <w:t>if</w:t>
      </w:r>
      <w:r>
        <w:rPr>
          <w:rFonts w:hint="eastAsia"/>
          <w:kern w:val="2"/>
        </w:rPr>
        <w:t>、</w:t>
      </w:r>
      <w:r>
        <w:rPr>
          <w:kern w:val="2"/>
        </w:rPr>
        <w:t>then</w:t>
      </w:r>
      <w:r>
        <w:rPr>
          <w:rFonts w:hint="eastAsia"/>
          <w:kern w:val="2"/>
        </w:rPr>
        <w:t>、</w:t>
      </w:r>
      <w:r>
        <w:rPr>
          <w:kern w:val="2"/>
        </w:rPr>
        <w:t>fi</w:t>
      </w:r>
      <w:r>
        <w:rPr>
          <w:rFonts w:hint="eastAsia"/>
          <w:kern w:val="2"/>
        </w:rPr>
        <w:t>关键词组成，而且只在条件成立后才执行预设的命令，相当于口语的“如果……那么……”。单分支的</w:t>
      </w:r>
      <w:r>
        <w:rPr>
          <w:kern w:val="2"/>
        </w:rPr>
        <w:t>if</w:t>
      </w:r>
      <w:r>
        <w:rPr>
          <w:rFonts w:hint="eastAsia"/>
          <w:kern w:val="2"/>
        </w:rPr>
        <w:t>语句属于最简单的一种条件判断结构，语法格式如图</w:t>
      </w:r>
      <w:r>
        <w:rPr>
          <w:kern w:val="2"/>
        </w:rPr>
        <w:t>4-17</w:t>
      </w:r>
      <w:r>
        <w:rPr>
          <w:rFonts w:hint="eastAsia"/>
          <w:kern w:val="2"/>
        </w:rPr>
        <w:t>所示。</w:t>
      </w:r>
    </w:p>
    <w:p>
      <w:pPr>
        <w:pStyle w:val="32"/>
        <w:rPr>
          <w:kern w:val="2"/>
        </w:rPr>
      </w:pPr>
      <w:r>
        <w:rPr>
          <w:color w:val="000000"/>
          <w:kern w:val="2"/>
          <w:szCs w:val="21"/>
        </w:rPr>
        <w:drawing>
          <wp:inline distT="0" distB="0" distL="0" distR="0">
            <wp:extent cx="3070860" cy="609600"/>
            <wp:effectExtent l="0" t="0" r="0" b="0"/>
            <wp:docPr id="85" name="图片 85" descr="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04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070860" cy="6096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4-17  </w:t>
      </w:r>
      <w:r>
        <w:rPr>
          <w:rFonts w:hint="eastAsia"/>
          <w:color w:val="000000"/>
          <w:kern w:val="2"/>
          <w:szCs w:val="21"/>
        </w:rPr>
        <w:t>单分支的</w:t>
      </w:r>
      <w:r>
        <w:rPr>
          <w:color w:val="000000"/>
          <w:kern w:val="2"/>
          <w:szCs w:val="21"/>
        </w:rPr>
        <w:t>if</w:t>
      </w:r>
      <w:r>
        <w:rPr>
          <w:rFonts w:hint="eastAsia"/>
          <w:color w:val="000000"/>
          <w:kern w:val="2"/>
          <w:szCs w:val="21"/>
        </w:rPr>
        <w:t>语句</w:t>
      </w:r>
    </w:p>
    <w:p>
      <w:pPr>
        <w:rPr>
          <w:kern w:val="2"/>
        </w:rPr>
      </w:pPr>
      <w:r>
        <w:rPr>
          <w:rFonts w:hint="eastAsia"/>
          <w:color w:val="000000"/>
          <w:kern w:val="2"/>
          <w:szCs w:val="21"/>
        </w:rPr>
        <w:t>下面使用单分支的</w:t>
      </w:r>
      <w:r>
        <w:rPr>
          <w:color w:val="000000"/>
          <w:kern w:val="2"/>
          <w:szCs w:val="21"/>
        </w:rPr>
        <w:t>if</w:t>
      </w:r>
      <w:r>
        <w:rPr>
          <w:rFonts w:hint="eastAsia"/>
          <w:color w:val="000000"/>
          <w:kern w:val="2"/>
          <w:szCs w:val="21"/>
        </w:rPr>
        <w:t>条件语句来判断</w:t>
      </w:r>
      <w:r>
        <w:rPr>
          <w:color w:val="000000"/>
          <w:kern w:val="2"/>
          <w:szCs w:val="21"/>
        </w:rPr>
        <w:t>/media/cdrom</w:t>
      </w:r>
      <w:r>
        <w:rPr>
          <w:rFonts w:hint="eastAsia"/>
          <w:color w:val="000000"/>
          <w:kern w:val="2"/>
          <w:szCs w:val="21"/>
        </w:rPr>
        <w:t>文件是否存在，若存在就结束条件判断和整个</w:t>
      </w:r>
      <w:r>
        <w:rPr>
          <w:color w:val="000000"/>
          <w:kern w:val="2"/>
          <w:szCs w:val="21"/>
        </w:rPr>
        <w:t>Shell</w:t>
      </w:r>
      <w:r>
        <w:rPr>
          <w:rFonts w:hint="eastAsia"/>
          <w:color w:val="000000"/>
          <w:kern w:val="2"/>
          <w:szCs w:val="21"/>
        </w:rPr>
        <w:t>脚本，反之则去创建这个目录：</w:t>
      </w:r>
    </w:p>
    <w:p>
      <w:pPr>
        <w:pStyle w:val="58"/>
        <w:rPr>
          <w:kern w:val="2"/>
        </w:rPr>
      </w:pPr>
    </w:p>
    <w:p>
      <w:pPr>
        <w:pStyle w:val="26"/>
        <w:rPr>
          <w:kern w:val="2"/>
        </w:rPr>
      </w:pPr>
      <w:r>
        <w:rPr>
          <w:kern w:val="2"/>
        </w:rPr>
        <w:t>[root@linuxprobe ~]# vim mkcdrom.sh</w:t>
      </w:r>
    </w:p>
    <w:p>
      <w:pPr>
        <w:pStyle w:val="26"/>
        <w:rPr>
          <w:kern w:val="2"/>
        </w:rPr>
      </w:pPr>
      <w:r>
        <w:rPr>
          <w:kern w:val="2"/>
        </w:rPr>
        <w:t>#!/bin/bash</w:t>
      </w:r>
    </w:p>
    <w:p>
      <w:pPr>
        <w:pStyle w:val="26"/>
        <w:rPr>
          <w:kern w:val="2"/>
        </w:rPr>
      </w:pPr>
      <w:r>
        <w:rPr>
          <w:kern w:val="2"/>
        </w:rPr>
        <w:t>DIR="/media/cdrom"</w:t>
      </w:r>
    </w:p>
    <w:p>
      <w:pPr>
        <w:pStyle w:val="26"/>
        <w:rPr>
          <w:kern w:val="2"/>
        </w:rPr>
      </w:pPr>
      <w:r>
        <w:rPr>
          <w:kern w:val="2"/>
        </w:rPr>
        <w:t>if [ ! -e $DIR ]</w:t>
      </w:r>
    </w:p>
    <w:p>
      <w:pPr>
        <w:pStyle w:val="26"/>
        <w:rPr>
          <w:kern w:val="2"/>
        </w:rPr>
      </w:pPr>
      <w:r>
        <w:rPr>
          <w:kern w:val="2"/>
        </w:rPr>
        <w:t>then</w:t>
      </w:r>
    </w:p>
    <w:p>
      <w:pPr>
        <w:pStyle w:val="26"/>
        <w:rPr>
          <w:kern w:val="2"/>
        </w:rPr>
      </w:pPr>
      <w:r>
        <w:rPr>
          <w:kern w:val="2"/>
        </w:rPr>
        <w:t>mkdir -p $DIR</w:t>
      </w:r>
    </w:p>
    <w:p>
      <w:pPr>
        <w:pStyle w:val="26"/>
        <w:rPr>
          <w:kern w:val="2"/>
        </w:rPr>
      </w:pPr>
      <w:r>
        <w:rPr>
          <w:kern w:val="2"/>
        </w:rPr>
        <w:t>fi</w:t>
      </w:r>
    </w:p>
    <w:p>
      <w:pPr>
        <w:pStyle w:val="59"/>
        <w:spacing w:after="90"/>
        <w:rPr>
          <w:kern w:val="2"/>
        </w:rPr>
      </w:pPr>
    </w:p>
    <w:p>
      <w:pPr>
        <w:rPr>
          <w:kern w:val="2"/>
        </w:rPr>
      </w:pPr>
      <w:r>
        <w:rPr>
          <w:rFonts w:hint="eastAsia"/>
          <w:color w:val="000000"/>
          <w:kern w:val="2"/>
          <w:szCs w:val="21"/>
        </w:rPr>
        <w:t>由于第</w:t>
      </w:r>
      <w:r>
        <w:rPr>
          <w:color w:val="000000"/>
          <w:kern w:val="2"/>
          <w:szCs w:val="21"/>
        </w:rPr>
        <w:t>5</w:t>
      </w:r>
      <w:r>
        <w:rPr>
          <w:rFonts w:hint="eastAsia"/>
          <w:color w:val="000000"/>
          <w:kern w:val="2"/>
          <w:szCs w:val="21"/>
        </w:rPr>
        <w:t>章才讲解用户身份与权限，因此这里继续用“</w:t>
      </w:r>
      <w:r>
        <w:rPr>
          <w:color w:val="000000"/>
          <w:kern w:val="2"/>
          <w:szCs w:val="21"/>
        </w:rPr>
        <w:t xml:space="preserve">bash </w:t>
      </w:r>
      <w:r>
        <w:rPr>
          <w:rFonts w:hint="eastAsia"/>
          <w:color w:val="000000"/>
          <w:kern w:val="2"/>
          <w:szCs w:val="21"/>
        </w:rPr>
        <w:t>脚本名称”的方式来执行脚本。在正常情况下，顺利执行完脚本文件后没有任何输出信息，但是可以使用</w:t>
      </w:r>
      <w:r>
        <w:rPr>
          <w:color w:val="000000"/>
          <w:kern w:val="2"/>
          <w:szCs w:val="21"/>
        </w:rPr>
        <w:t>ls</w:t>
      </w:r>
      <w:r>
        <w:rPr>
          <w:rFonts w:hint="eastAsia"/>
          <w:color w:val="000000"/>
          <w:kern w:val="2"/>
          <w:szCs w:val="21"/>
        </w:rPr>
        <w:t>命令验证</w:t>
      </w:r>
      <w:r>
        <w:rPr>
          <w:color w:val="000000"/>
          <w:kern w:val="2"/>
          <w:szCs w:val="21"/>
        </w:rPr>
        <w:t>/media/cdrom</w:t>
      </w:r>
      <w:r>
        <w:rPr>
          <w:rFonts w:hint="eastAsia"/>
          <w:color w:val="000000"/>
          <w:kern w:val="2"/>
          <w:szCs w:val="21"/>
        </w:rPr>
        <w:t>目录是否已经成功创建：</w:t>
      </w:r>
    </w:p>
    <w:p>
      <w:pPr>
        <w:pStyle w:val="58"/>
        <w:rPr>
          <w:kern w:val="2"/>
        </w:rPr>
      </w:pPr>
    </w:p>
    <w:p>
      <w:pPr>
        <w:pStyle w:val="26"/>
        <w:rPr>
          <w:kern w:val="2"/>
        </w:rPr>
      </w:pPr>
      <w:r>
        <w:rPr>
          <w:kern w:val="2"/>
        </w:rPr>
        <w:t>[root@linuxprobe ~]# bash mkcdrom.sh</w:t>
      </w:r>
    </w:p>
    <w:p>
      <w:pPr>
        <w:pStyle w:val="26"/>
        <w:rPr>
          <w:kern w:val="2"/>
        </w:rPr>
      </w:pPr>
      <w:r>
        <w:rPr>
          <w:kern w:val="2"/>
        </w:rPr>
        <w:t>[root@linuxprobe ~]# ls -d /media/cdrom</w:t>
      </w:r>
    </w:p>
    <w:p>
      <w:pPr>
        <w:pStyle w:val="26"/>
        <w:rPr>
          <w:kern w:val="2"/>
        </w:rPr>
      </w:pPr>
      <w:r>
        <w:rPr>
          <w:kern w:val="2"/>
        </w:rPr>
        <w:t>/media/cdrom</w:t>
      </w:r>
    </w:p>
    <w:p>
      <w:pPr>
        <w:pStyle w:val="59"/>
        <w:spacing w:after="90"/>
        <w:rPr>
          <w:kern w:val="2"/>
        </w:rPr>
      </w:pPr>
    </w:p>
    <w:p>
      <w:pPr>
        <w:rPr>
          <w:color w:val="000000"/>
          <w:kern w:val="2"/>
          <w:szCs w:val="21"/>
        </w:rPr>
      </w:pPr>
      <w:r>
        <w:rPr>
          <w:color w:val="000000"/>
          <w:kern w:val="2"/>
          <w:szCs w:val="21"/>
        </w:rPr>
        <w:t>if</w:t>
      </w:r>
      <w:r>
        <w:rPr>
          <w:rFonts w:hint="eastAsia"/>
          <w:color w:val="000000"/>
          <w:kern w:val="2"/>
          <w:szCs w:val="21"/>
        </w:rPr>
        <w:t>条件语句的双分支结构由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fi</w:t>
      </w:r>
      <w:r>
        <w:rPr>
          <w:rFonts w:hint="eastAsia"/>
          <w:color w:val="000000"/>
          <w:kern w:val="2"/>
          <w:szCs w:val="21"/>
        </w:rPr>
        <w:t>关键词组成，它进行一次条件匹配判断，如果与条件匹配，则去执行相应的预设命令；反之则去执行不匹配时的预设命令，相当于口语的“如果……那么……或者……那么……”。</w:t>
      </w:r>
      <w:r>
        <w:rPr>
          <w:color w:val="000000"/>
          <w:kern w:val="2"/>
          <w:szCs w:val="21"/>
        </w:rPr>
        <w:t>if</w:t>
      </w:r>
      <w:r>
        <w:rPr>
          <w:rFonts w:hint="eastAsia"/>
          <w:color w:val="000000"/>
          <w:kern w:val="2"/>
          <w:szCs w:val="21"/>
        </w:rPr>
        <w:t>条件语句的双分支结构也是一种很简单的判断结构，语法格式如图</w:t>
      </w:r>
      <w:r>
        <w:rPr>
          <w:color w:val="000000"/>
          <w:kern w:val="2"/>
          <w:szCs w:val="21"/>
        </w:rPr>
        <w:t>4-18</w:t>
      </w:r>
      <w:r>
        <w:rPr>
          <w:rFonts w:hint="eastAsia"/>
          <w:color w:val="000000"/>
          <w:kern w:val="2"/>
          <w:szCs w:val="21"/>
        </w:rPr>
        <w:t>所示。</w:t>
      </w:r>
    </w:p>
    <w:p>
      <w:pPr>
        <w:jc w:val="center"/>
        <w:rPr>
          <w:color w:val="000000"/>
          <w:kern w:val="2"/>
          <w:szCs w:val="21"/>
        </w:rPr>
      </w:pPr>
      <w:r>
        <w:rPr>
          <w:color w:val="000000"/>
          <w:kern w:val="2"/>
          <w:szCs w:val="21"/>
        </w:rPr>
        <w:drawing>
          <wp:inline distT="0" distB="0" distL="0" distR="0">
            <wp:extent cx="3070860" cy="754380"/>
            <wp:effectExtent l="0" t="0" r="0" b="0"/>
            <wp:docPr id="86" name="图片 86" descr="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04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070860" cy="754380"/>
                    </a:xfrm>
                    <a:prstGeom prst="rect">
                      <a:avLst/>
                    </a:prstGeom>
                    <a:noFill/>
                    <a:ln>
                      <a:noFill/>
                    </a:ln>
                  </pic:spPr>
                </pic:pic>
              </a:graphicData>
            </a:graphic>
          </wp:inline>
        </w:drawing>
      </w:r>
    </w:p>
    <w:p>
      <w:pPr>
        <w:jc w:val="center"/>
        <w:rPr>
          <w:color w:val="000000"/>
          <w:kern w:val="2"/>
          <w:szCs w:val="21"/>
        </w:rPr>
      </w:pPr>
      <w:r>
        <w:rPr>
          <w:rFonts w:hint="eastAsia"/>
          <w:color w:val="000000"/>
          <w:kern w:val="2"/>
          <w:szCs w:val="21"/>
        </w:rPr>
        <w:t>图</w:t>
      </w:r>
      <w:r>
        <w:rPr>
          <w:color w:val="000000"/>
          <w:kern w:val="2"/>
          <w:szCs w:val="21"/>
        </w:rPr>
        <w:t xml:space="preserve">4-18  </w:t>
      </w:r>
      <w:r>
        <w:rPr>
          <w:rFonts w:hint="eastAsia"/>
          <w:color w:val="000000"/>
          <w:kern w:val="2"/>
          <w:szCs w:val="21"/>
        </w:rPr>
        <w:t>双分支的</w:t>
      </w:r>
      <w:r>
        <w:rPr>
          <w:color w:val="000000"/>
          <w:kern w:val="2"/>
          <w:szCs w:val="21"/>
        </w:rPr>
        <w:t>if</w:t>
      </w:r>
      <w:r>
        <w:rPr>
          <w:rFonts w:hint="eastAsia"/>
          <w:color w:val="000000"/>
          <w:kern w:val="2"/>
          <w:szCs w:val="21"/>
        </w:rPr>
        <w:t>语句</w:t>
      </w:r>
    </w:p>
    <w:p>
      <w:pPr>
        <w:rPr>
          <w:kern w:val="2"/>
        </w:rPr>
      </w:pPr>
      <w:r>
        <w:rPr>
          <w:rFonts w:hint="eastAsia"/>
          <w:color w:val="000000"/>
          <w:kern w:val="2"/>
          <w:szCs w:val="21"/>
        </w:rPr>
        <w:t>下面使用双分支的</w:t>
      </w:r>
      <w:r>
        <w:rPr>
          <w:color w:val="000000"/>
          <w:kern w:val="2"/>
          <w:szCs w:val="21"/>
        </w:rPr>
        <w:t>if</w:t>
      </w:r>
      <w:r>
        <w:rPr>
          <w:rFonts w:hint="eastAsia"/>
          <w:color w:val="000000"/>
          <w:kern w:val="2"/>
          <w:szCs w:val="21"/>
        </w:rPr>
        <w:t>条件语句来验证某台主机是否在线，然后根据返回值的结果，要么显示主机在线信息，要么显示主机不在线信息。这里的脚本主要使用</w:t>
      </w:r>
      <w:r>
        <w:rPr>
          <w:color w:val="000000"/>
          <w:kern w:val="2"/>
          <w:szCs w:val="21"/>
        </w:rPr>
        <w:t>ping</w:t>
      </w:r>
      <w:r>
        <w:rPr>
          <w:rFonts w:hint="eastAsia"/>
          <w:color w:val="000000"/>
          <w:kern w:val="2"/>
          <w:szCs w:val="21"/>
        </w:rPr>
        <w:t>命令来测试与对方主机的网络联通性，而</w:t>
      </w:r>
      <w:r>
        <w:rPr>
          <w:color w:val="000000"/>
          <w:kern w:val="2"/>
          <w:szCs w:val="21"/>
        </w:rPr>
        <w:t>Linux</w:t>
      </w:r>
      <w:r>
        <w:rPr>
          <w:rFonts w:hint="eastAsia"/>
          <w:color w:val="000000"/>
          <w:kern w:val="2"/>
          <w:szCs w:val="21"/>
        </w:rPr>
        <w:t>系统中的</w:t>
      </w:r>
      <w:r>
        <w:rPr>
          <w:color w:val="000000"/>
          <w:kern w:val="2"/>
          <w:szCs w:val="21"/>
        </w:rPr>
        <w:t>ping</w:t>
      </w:r>
      <w:r>
        <w:rPr>
          <w:rFonts w:hint="eastAsia"/>
          <w:color w:val="000000"/>
          <w:kern w:val="2"/>
          <w:szCs w:val="21"/>
        </w:rPr>
        <w:t>命令不像</w:t>
      </w:r>
      <w:r>
        <w:rPr>
          <w:color w:val="000000"/>
          <w:kern w:val="2"/>
          <w:szCs w:val="21"/>
        </w:rPr>
        <w:t>Windows</w:t>
      </w:r>
      <w:r>
        <w:rPr>
          <w:rFonts w:hint="eastAsia"/>
          <w:color w:val="000000"/>
          <w:kern w:val="2"/>
          <w:szCs w:val="21"/>
        </w:rPr>
        <w:t>一样尝试</w:t>
      </w:r>
      <w:r>
        <w:rPr>
          <w:color w:val="000000"/>
          <w:kern w:val="2"/>
          <w:szCs w:val="21"/>
        </w:rPr>
        <w:t>4</w:t>
      </w:r>
      <w:r>
        <w:rPr>
          <w:rFonts w:hint="eastAsia"/>
          <w:color w:val="000000"/>
          <w:kern w:val="2"/>
          <w:szCs w:val="21"/>
        </w:rPr>
        <w:t>次就结束，因此为了避免用户等待时间过长，需要通过</w:t>
      </w:r>
      <w:r>
        <w:rPr>
          <w:color w:val="000000"/>
          <w:kern w:val="2"/>
          <w:szCs w:val="21"/>
        </w:rPr>
        <w:t>-c</w:t>
      </w:r>
      <w:r>
        <w:rPr>
          <w:rFonts w:hint="eastAsia"/>
          <w:color w:val="000000"/>
          <w:kern w:val="2"/>
          <w:szCs w:val="21"/>
        </w:rPr>
        <w:t>参数来规定尝试的次数，并使用</w:t>
      </w:r>
      <w:r>
        <w:rPr>
          <w:color w:val="000000"/>
          <w:kern w:val="2"/>
          <w:szCs w:val="21"/>
        </w:rPr>
        <w:t>-i</w:t>
      </w:r>
      <w:r>
        <w:rPr>
          <w:rFonts w:hint="eastAsia"/>
          <w:color w:val="000000"/>
          <w:kern w:val="2"/>
          <w:szCs w:val="21"/>
        </w:rPr>
        <w:t>参数定义每个数据包的发送间隔，以及使用</w:t>
      </w:r>
      <w:r>
        <w:rPr>
          <w:color w:val="000000"/>
          <w:kern w:val="2"/>
          <w:szCs w:val="21"/>
        </w:rPr>
        <w:t>-W</w:t>
      </w:r>
      <w:r>
        <w:rPr>
          <w:rFonts w:hint="eastAsia"/>
          <w:color w:val="000000"/>
          <w:kern w:val="2"/>
          <w:szCs w:val="21"/>
        </w:rPr>
        <w:t>参数定义等待超时时间。</w:t>
      </w:r>
    </w:p>
    <w:p>
      <w:pPr>
        <w:pStyle w:val="58"/>
        <w:rPr>
          <w:kern w:val="2"/>
        </w:rPr>
      </w:pPr>
    </w:p>
    <w:p>
      <w:pPr>
        <w:pStyle w:val="26"/>
        <w:rPr>
          <w:kern w:val="2"/>
        </w:rPr>
      </w:pPr>
      <w:r>
        <w:rPr>
          <w:kern w:val="2"/>
        </w:rPr>
        <w:t>[root@linuxprobe ~]# vim chkhost.sh</w:t>
      </w:r>
    </w:p>
    <w:p>
      <w:pPr>
        <w:pStyle w:val="26"/>
        <w:rPr>
          <w:kern w:val="2"/>
        </w:rPr>
      </w:pPr>
      <w:r>
        <w:rPr>
          <w:kern w:val="2"/>
        </w:rPr>
        <w:t>#!/bin/bash</w:t>
      </w:r>
    </w:p>
    <w:p>
      <w:pPr>
        <w:pStyle w:val="26"/>
        <w:rPr>
          <w:kern w:val="2"/>
        </w:rPr>
      </w:pPr>
      <w:r>
        <w:rPr>
          <w:kern w:val="2"/>
        </w:rPr>
        <w:t>ping -c 3 -i 0.2 -W 3 $1 &amp;&gt; /dev/null</w:t>
      </w:r>
    </w:p>
    <w:p>
      <w:pPr>
        <w:pStyle w:val="26"/>
        <w:rPr>
          <w:kern w:val="2"/>
        </w:rPr>
      </w:pPr>
      <w:r>
        <w:rPr>
          <w:kern w:val="2"/>
        </w:rPr>
        <w:t>if [ $? -eq 0 ]</w:t>
      </w:r>
    </w:p>
    <w:p>
      <w:pPr>
        <w:pStyle w:val="26"/>
        <w:rPr>
          <w:kern w:val="2"/>
        </w:rPr>
      </w:pPr>
      <w:r>
        <w:rPr>
          <w:kern w:val="2"/>
        </w:rPr>
        <w:t>then</w:t>
      </w:r>
    </w:p>
    <w:p>
      <w:pPr>
        <w:pStyle w:val="26"/>
        <w:rPr>
          <w:kern w:val="2"/>
        </w:rPr>
      </w:pPr>
      <w:r>
        <w:rPr>
          <w:kern w:val="2"/>
        </w:rPr>
        <w:t>echo "Host $1 is On-line."</w:t>
      </w:r>
    </w:p>
    <w:p>
      <w:pPr>
        <w:pStyle w:val="26"/>
        <w:rPr>
          <w:kern w:val="2"/>
        </w:rPr>
      </w:pPr>
      <w:r>
        <w:rPr>
          <w:kern w:val="2"/>
        </w:rPr>
        <w:t>else</w:t>
      </w:r>
    </w:p>
    <w:p>
      <w:pPr>
        <w:pStyle w:val="26"/>
        <w:rPr>
          <w:kern w:val="2"/>
        </w:rPr>
      </w:pPr>
      <w:r>
        <w:rPr>
          <w:kern w:val="2"/>
        </w:rPr>
        <w:t>echo "Host $1 is Off-line."</w:t>
      </w:r>
    </w:p>
    <w:p>
      <w:pPr>
        <w:pStyle w:val="26"/>
        <w:rPr>
          <w:kern w:val="2"/>
        </w:rPr>
      </w:pPr>
      <w:r>
        <w:rPr>
          <w:kern w:val="2"/>
        </w:rPr>
        <w:t>fi</w:t>
      </w:r>
    </w:p>
    <w:p>
      <w:pPr>
        <w:pStyle w:val="59"/>
        <w:spacing w:after="90"/>
        <w:rPr>
          <w:kern w:val="2"/>
        </w:rPr>
      </w:pPr>
    </w:p>
    <w:p>
      <w:pPr>
        <w:rPr>
          <w:kern w:val="2"/>
        </w:rPr>
      </w:pPr>
      <w:r>
        <w:rPr>
          <w:rFonts w:hint="eastAsia"/>
          <w:color w:val="000000"/>
          <w:kern w:val="2"/>
          <w:szCs w:val="21"/>
        </w:rPr>
        <w:t>我们在</w:t>
      </w:r>
      <w:r>
        <w:rPr>
          <w:color w:val="000000"/>
          <w:kern w:val="2"/>
          <w:szCs w:val="21"/>
        </w:rPr>
        <w:t>4.2.3</w:t>
      </w:r>
      <w:r>
        <w:rPr>
          <w:rFonts w:hint="eastAsia"/>
          <w:color w:val="000000"/>
          <w:kern w:val="2"/>
          <w:szCs w:val="21"/>
        </w:rPr>
        <w:t>小节中用过</w:t>
      </w:r>
      <w:r>
        <w:rPr>
          <w:color w:val="000000"/>
          <w:kern w:val="2"/>
          <w:szCs w:val="21"/>
        </w:rPr>
        <w:t>$?</w:t>
      </w:r>
      <w:r>
        <w:rPr>
          <w:rFonts w:hint="eastAsia"/>
          <w:color w:val="000000"/>
          <w:kern w:val="2"/>
          <w:szCs w:val="21"/>
        </w:rPr>
        <w:t>变量，作用是显示上一次命令的执行返回值。若前面的那条语句成功执行，则</w:t>
      </w:r>
      <w:r>
        <w:rPr>
          <w:color w:val="000000"/>
          <w:kern w:val="2"/>
          <w:szCs w:val="21"/>
        </w:rPr>
        <w:t>$?</w:t>
      </w:r>
      <w:r>
        <w:rPr>
          <w:rFonts w:hint="eastAsia"/>
          <w:color w:val="000000"/>
          <w:kern w:val="2"/>
          <w:szCs w:val="21"/>
        </w:rPr>
        <w:t>变量会显示数字</w:t>
      </w:r>
      <w:r>
        <w:rPr>
          <w:color w:val="000000"/>
          <w:kern w:val="2"/>
          <w:szCs w:val="21"/>
        </w:rPr>
        <w:t>0</w:t>
      </w:r>
      <w:r>
        <w:rPr>
          <w:rFonts w:hint="eastAsia"/>
          <w:color w:val="000000"/>
          <w:kern w:val="2"/>
          <w:szCs w:val="21"/>
        </w:rPr>
        <w:t>，反之则显示一个非零的数字（可能为</w:t>
      </w:r>
      <w:r>
        <w:rPr>
          <w:color w:val="000000"/>
          <w:kern w:val="2"/>
          <w:szCs w:val="21"/>
        </w:rPr>
        <w:t>1</w:t>
      </w:r>
      <w:r>
        <w:rPr>
          <w:rFonts w:hint="eastAsia"/>
          <w:color w:val="000000"/>
          <w:kern w:val="2"/>
          <w:szCs w:val="21"/>
        </w:rPr>
        <w:t>，也可能为</w:t>
      </w:r>
      <w:r>
        <w:rPr>
          <w:color w:val="000000"/>
          <w:kern w:val="2"/>
          <w:szCs w:val="21"/>
        </w:rPr>
        <w:t>2</w:t>
      </w:r>
      <w:r>
        <w:rPr>
          <w:rFonts w:hint="eastAsia"/>
          <w:color w:val="000000"/>
          <w:kern w:val="2"/>
          <w:szCs w:val="21"/>
        </w:rPr>
        <w:t>，取决于系统版本）。因此可以使用整数比较运算符来判断</w:t>
      </w:r>
      <w:r>
        <w:rPr>
          <w:color w:val="000000"/>
          <w:kern w:val="2"/>
          <w:szCs w:val="21"/>
        </w:rPr>
        <w:t>$?</w:t>
      </w:r>
      <w:r>
        <w:rPr>
          <w:rFonts w:hint="eastAsia"/>
          <w:color w:val="000000"/>
          <w:kern w:val="2"/>
          <w:szCs w:val="21"/>
        </w:rPr>
        <w:t>变量是否为</w:t>
      </w:r>
      <w:r>
        <w:rPr>
          <w:color w:val="000000"/>
          <w:kern w:val="2"/>
          <w:szCs w:val="21"/>
        </w:rPr>
        <w:t>0</w:t>
      </w:r>
      <w:r>
        <w:rPr>
          <w:rFonts w:hint="eastAsia"/>
          <w:color w:val="000000"/>
          <w:kern w:val="2"/>
          <w:szCs w:val="21"/>
        </w:rPr>
        <w:t>，从而获知那条语句的最终判断情况。这里的服务器</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，我们来验证一下脚本的效果：</w:t>
      </w:r>
    </w:p>
    <w:p>
      <w:pPr>
        <w:pStyle w:val="58"/>
        <w:rPr>
          <w:kern w:val="2"/>
        </w:rPr>
      </w:pPr>
    </w:p>
    <w:p>
      <w:pPr>
        <w:pStyle w:val="26"/>
        <w:rPr>
          <w:kern w:val="2"/>
        </w:rPr>
      </w:pPr>
      <w:r>
        <w:rPr>
          <w:kern w:val="2"/>
        </w:rPr>
        <w:t>[root@linuxprobe ~]# bash chkhost.sh 192.168.10.10</w:t>
      </w:r>
    </w:p>
    <w:p>
      <w:pPr>
        <w:pStyle w:val="26"/>
        <w:rPr>
          <w:kern w:val="2"/>
        </w:rPr>
      </w:pPr>
      <w:r>
        <w:rPr>
          <w:kern w:val="2"/>
        </w:rPr>
        <w:t>Host 192.168.10.10 is On-line.</w:t>
      </w:r>
    </w:p>
    <w:p>
      <w:pPr>
        <w:pStyle w:val="26"/>
        <w:rPr>
          <w:kern w:val="2"/>
        </w:rPr>
      </w:pPr>
      <w:r>
        <w:rPr>
          <w:kern w:val="2"/>
        </w:rPr>
        <w:t>[root@linuxprobe ~]# bash chkhost.sh 192.168.10.20</w:t>
      </w:r>
    </w:p>
    <w:p>
      <w:pPr>
        <w:pStyle w:val="26"/>
        <w:rPr>
          <w:kern w:val="2"/>
        </w:rPr>
      </w:pPr>
      <w:r>
        <w:rPr>
          <w:kern w:val="2"/>
        </w:rPr>
        <w:t>Host 192.168.10.20 is Off-line.</w:t>
      </w:r>
    </w:p>
    <w:p>
      <w:pPr>
        <w:pStyle w:val="59"/>
        <w:spacing w:after="90"/>
        <w:rPr>
          <w:kern w:val="2"/>
        </w:rPr>
      </w:pPr>
    </w:p>
    <w:p>
      <w:pPr>
        <w:rPr>
          <w:kern w:val="2"/>
        </w:rPr>
      </w:pPr>
      <w:r>
        <w:rPr>
          <w:color w:val="000000"/>
          <w:kern w:val="2"/>
          <w:szCs w:val="21"/>
        </w:rPr>
        <w:t>if</w:t>
      </w:r>
      <w:r>
        <w:rPr>
          <w:rFonts w:hint="eastAsia"/>
          <w:color w:val="000000"/>
          <w:kern w:val="2"/>
          <w:szCs w:val="21"/>
        </w:rPr>
        <w:t>条件语句的多分支结构由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elif</w:t>
      </w:r>
      <w:r>
        <w:rPr>
          <w:rFonts w:hint="eastAsia"/>
          <w:color w:val="000000"/>
          <w:kern w:val="2"/>
          <w:szCs w:val="21"/>
        </w:rPr>
        <w:t>、</w:t>
      </w:r>
      <w:r>
        <w:rPr>
          <w:color w:val="000000"/>
          <w:kern w:val="2"/>
          <w:szCs w:val="21"/>
        </w:rPr>
        <w:t>fi</w:t>
      </w:r>
      <w:r>
        <w:rPr>
          <w:rFonts w:hint="eastAsia"/>
          <w:color w:val="000000"/>
          <w:kern w:val="2"/>
          <w:szCs w:val="21"/>
        </w:rPr>
        <w:t>关键词组成，它进行多次条件匹配判断，这多次判断中的任何一项在匹配成功后都会执行相应的预设命令，相当于口语的“如果……那么……如果……那么……”。</w:t>
      </w:r>
      <w:r>
        <w:rPr>
          <w:color w:val="000000"/>
          <w:kern w:val="2"/>
          <w:szCs w:val="21"/>
        </w:rPr>
        <w:t>if</w:t>
      </w:r>
      <w:r>
        <w:rPr>
          <w:rFonts w:hint="eastAsia"/>
          <w:color w:val="000000"/>
          <w:kern w:val="2"/>
          <w:szCs w:val="21"/>
        </w:rPr>
        <w:t>条件语句的多分支结构是工作中最常使用的一种条件判断结构，尽管相对复杂但是更加灵活，语法格式如图</w:t>
      </w:r>
      <w:r>
        <w:rPr>
          <w:color w:val="000000"/>
          <w:kern w:val="2"/>
          <w:szCs w:val="21"/>
        </w:rPr>
        <w:t>4-19</w:t>
      </w:r>
      <w:r>
        <w:rPr>
          <w:rFonts w:hint="eastAsia"/>
          <w:color w:val="000000"/>
          <w:kern w:val="2"/>
          <w:szCs w:val="21"/>
        </w:rPr>
        <w:t>所示。</w:t>
      </w:r>
    </w:p>
    <w:p>
      <w:pPr>
        <w:pStyle w:val="32"/>
        <w:rPr>
          <w:kern w:val="2"/>
        </w:rPr>
      </w:pPr>
      <w:r>
        <w:rPr>
          <w:kern w:val="2"/>
        </w:rPr>
        <w:drawing>
          <wp:inline distT="0" distB="0" distL="0" distR="0">
            <wp:extent cx="2834640" cy="1127760"/>
            <wp:effectExtent l="0" t="0" r="0" b="0"/>
            <wp:docPr id="87" name="图片 87" descr="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04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834640" cy="1127760"/>
                    </a:xfrm>
                    <a:prstGeom prst="rect">
                      <a:avLst/>
                    </a:prstGeom>
                    <a:noFill/>
                    <a:ln>
                      <a:noFill/>
                    </a:ln>
                  </pic:spPr>
                </pic:pic>
              </a:graphicData>
            </a:graphic>
          </wp:inline>
        </w:drawing>
      </w:r>
    </w:p>
    <w:p>
      <w:pPr>
        <w:pStyle w:val="33"/>
        <w:spacing w:after="80"/>
        <w:rPr>
          <w:kern w:val="2"/>
        </w:rPr>
      </w:pPr>
      <w:r>
        <w:rPr>
          <w:rFonts w:hint="eastAsia"/>
          <w:kern w:val="2"/>
        </w:rPr>
        <w:t>图</w:t>
      </w:r>
      <w:r>
        <w:rPr>
          <w:kern w:val="2"/>
        </w:rPr>
        <w:t>4-19</w:t>
      </w:r>
      <w:r>
        <w:rPr>
          <w:rFonts w:hint="eastAsia"/>
          <w:kern w:val="2"/>
        </w:rPr>
        <w:t xml:space="preserve"> </w:t>
      </w:r>
      <w:r>
        <w:rPr>
          <w:kern w:val="2"/>
        </w:rPr>
        <w:t xml:space="preserve"> </w:t>
      </w:r>
      <w:r>
        <w:rPr>
          <w:rFonts w:hint="eastAsia"/>
          <w:kern w:val="2"/>
        </w:rPr>
        <w:t>多分支的</w:t>
      </w:r>
      <w:r>
        <w:rPr>
          <w:kern w:val="2"/>
        </w:rPr>
        <w:t>if</w:t>
      </w:r>
      <w:r>
        <w:rPr>
          <w:rFonts w:hint="eastAsia"/>
          <w:kern w:val="2"/>
        </w:rPr>
        <w:t>语句</w:t>
      </w:r>
    </w:p>
    <w:p>
      <w:pPr>
        <w:rPr>
          <w:kern w:val="2"/>
        </w:rPr>
      </w:pPr>
      <w:r>
        <w:rPr>
          <w:rFonts w:hint="eastAsia"/>
          <w:color w:val="000000"/>
          <w:kern w:val="2"/>
          <w:szCs w:val="21"/>
        </w:rPr>
        <w:t>下面使用多分支的</w:t>
      </w:r>
      <w:r>
        <w:rPr>
          <w:color w:val="000000"/>
          <w:kern w:val="2"/>
          <w:szCs w:val="21"/>
        </w:rPr>
        <w:t>if</w:t>
      </w:r>
      <w:r>
        <w:rPr>
          <w:rFonts w:hint="eastAsia"/>
          <w:color w:val="000000"/>
          <w:kern w:val="2"/>
          <w:szCs w:val="21"/>
        </w:rPr>
        <w:t>条件语句来判断用户输入的分数在哪个成绩区间内，然后输出如</w:t>
      </w:r>
      <w:r>
        <w:rPr>
          <w:color w:val="000000"/>
          <w:kern w:val="2"/>
          <w:szCs w:val="21"/>
        </w:rPr>
        <w:t>Excellent</w:t>
      </w:r>
      <w:r>
        <w:rPr>
          <w:rFonts w:hint="eastAsia"/>
          <w:color w:val="000000"/>
          <w:kern w:val="2"/>
          <w:szCs w:val="21"/>
        </w:rPr>
        <w:t>、</w:t>
      </w:r>
      <w:r>
        <w:rPr>
          <w:color w:val="000000"/>
          <w:kern w:val="2"/>
          <w:szCs w:val="21"/>
        </w:rPr>
        <w:t>Pass</w:t>
      </w:r>
      <w:r>
        <w:rPr>
          <w:rFonts w:hint="eastAsia"/>
          <w:color w:val="000000"/>
          <w:kern w:val="2"/>
          <w:szCs w:val="21"/>
        </w:rPr>
        <w:t>、</w:t>
      </w:r>
      <w:r>
        <w:rPr>
          <w:color w:val="000000"/>
          <w:kern w:val="2"/>
          <w:szCs w:val="21"/>
        </w:rPr>
        <w:t>Fail</w:t>
      </w:r>
      <w:r>
        <w:rPr>
          <w:rFonts w:hint="eastAsia"/>
          <w:color w:val="000000"/>
          <w:kern w:val="2"/>
          <w:szCs w:val="21"/>
        </w:rPr>
        <w:t>等提示信息。在</w:t>
      </w:r>
      <w:r>
        <w:rPr>
          <w:color w:val="000000"/>
          <w:kern w:val="2"/>
          <w:szCs w:val="21"/>
        </w:rPr>
        <w:t>Linux</w:t>
      </w:r>
      <w:r>
        <w:rPr>
          <w:rFonts w:hint="eastAsia"/>
          <w:color w:val="000000"/>
          <w:kern w:val="2"/>
          <w:szCs w:val="21"/>
        </w:rPr>
        <w:t>系统中，</w:t>
      </w:r>
      <w:r>
        <w:rPr>
          <w:color w:val="000000"/>
          <w:kern w:val="2"/>
          <w:szCs w:val="21"/>
        </w:rPr>
        <w:t>read</w:t>
      </w:r>
      <w:r>
        <w:rPr>
          <w:rFonts w:hint="eastAsia"/>
          <w:color w:val="000000"/>
          <w:kern w:val="2"/>
          <w:szCs w:val="21"/>
        </w:rPr>
        <w:t>是用来读取用户输入信息的命令，能够把接收到的用户输入信息赋值给后面的指定变量，</w:t>
      </w:r>
      <w:r>
        <w:rPr>
          <w:color w:val="000000"/>
          <w:kern w:val="2"/>
          <w:szCs w:val="21"/>
        </w:rPr>
        <w:t>-p</w:t>
      </w:r>
      <w:r>
        <w:rPr>
          <w:rFonts w:hint="eastAsia"/>
          <w:color w:val="000000"/>
          <w:kern w:val="2"/>
          <w:szCs w:val="21"/>
        </w:rPr>
        <w:t>参数用于向用户显示一定的提示信息。在下面的脚本示例中，只有当用户输入的分数大于等于</w:t>
      </w:r>
      <w:r>
        <w:rPr>
          <w:color w:val="000000"/>
          <w:kern w:val="2"/>
          <w:szCs w:val="21"/>
        </w:rPr>
        <w:t>85</w:t>
      </w:r>
      <w:r>
        <w:rPr>
          <w:rFonts w:hint="eastAsia"/>
          <w:color w:val="000000"/>
          <w:kern w:val="2"/>
          <w:szCs w:val="21"/>
        </w:rPr>
        <w:t>分且小于等于</w:t>
      </w:r>
      <w:r>
        <w:rPr>
          <w:color w:val="000000"/>
          <w:kern w:val="2"/>
          <w:szCs w:val="21"/>
        </w:rPr>
        <w:t>100</w:t>
      </w:r>
      <w:r>
        <w:rPr>
          <w:rFonts w:hint="eastAsia"/>
          <w:color w:val="000000"/>
          <w:kern w:val="2"/>
          <w:szCs w:val="21"/>
        </w:rPr>
        <w:t>分，才输出</w:t>
      </w:r>
      <w:r>
        <w:rPr>
          <w:color w:val="000000"/>
          <w:kern w:val="2"/>
          <w:szCs w:val="21"/>
        </w:rPr>
        <w:t>Excellent</w:t>
      </w:r>
      <w:r>
        <w:rPr>
          <w:rFonts w:hint="eastAsia"/>
          <w:color w:val="000000"/>
          <w:kern w:val="2"/>
          <w:szCs w:val="21"/>
        </w:rPr>
        <w:t>字样；若分数不满足该条件（即匹配不成功），则继续判断分数是否大于等于</w:t>
      </w:r>
      <w:r>
        <w:rPr>
          <w:color w:val="000000"/>
          <w:kern w:val="2"/>
          <w:szCs w:val="21"/>
        </w:rPr>
        <w:t>70</w:t>
      </w:r>
      <w:r>
        <w:rPr>
          <w:rFonts w:hint="eastAsia"/>
          <w:color w:val="000000"/>
          <w:kern w:val="2"/>
          <w:szCs w:val="21"/>
        </w:rPr>
        <w:t>分且小于等于</w:t>
      </w:r>
      <w:r>
        <w:rPr>
          <w:color w:val="000000"/>
          <w:kern w:val="2"/>
          <w:szCs w:val="21"/>
        </w:rPr>
        <w:t>84</w:t>
      </w:r>
      <w:r>
        <w:rPr>
          <w:rFonts w:hint="eastAsia"/>
          <w:color w:val="000000"/>
          <w:kern w:val="2"/>
          <w:szCs w:val="21"/>
        </w:rPr>
        <w:t>分，如果是，则输出</w:t>
      </w:r>
      <w:r>
        <w:rPr>
          <w:color w:val="000000"/>
          <w:kern w:val="2"/>
          <w:szCs w:val="21"/>
        </w:rPr>
        <w:t>Pass</w:t>
      </w:r>
      <w:r>
        <w:rPr>
          <w:rFonts w:hint="eastAsia"/>
          <w:color w:val="000000"/>
          <w:kern w:val="2"/>
          <w:szCs w:val="21"/>
        </w:rPr>
        <w:t>字样；若两次都落空（即两次的匹配操作都失败了），则输出</w:t>
      </w:r>
      <w:r>
        <w:rPr>
          <w:color w:val="000000"/>
          <w:kern w:val="2"/>
          <w:szCs w:val="21"/>
        </w:rPr>
        <w:t>Fail</w:t>
      </w:r>
      <w:r>
        <w:rPr>
          <w:rFonts w:hint="eastAsia"/>
          <w:color w:val="000000"/>
          <w:kern w:val="2"/>
          <w:szCs w:val="21"/>
        </w:rPr>
        <w:t>字样：</w:t>
      </w:r>
    </w:p>
    <w:p>
      <w:pPr>
        <w:pStyle w:val="29"/>
        <w:rPr>
          <w:kern w:val="2"/>
        </w:rPr>
      </w:pPr>
    </w:p>
    <w:p>
      <w:pPr>
        <w:pStyle w:val="58"/>
        <w:rPr>
          <w:kern w:val="2"/>
        </w:rPr>
      </w:pPr>
    </w:p>
    <w:p>
      <w:pPr>
        <w:pStyle w:val="26"/>
        <w:rPr>
          <w:kern w:val="2"/>
        </w:rPr>
      </w:pPr>
      <w:r>
        <w:rPr>
          <w:kern w:val="2"/>
        </w:rPr>
        <w:t>[root@linuxprobe ~]# vim chkscore.sh</w:t>
      </w:r>
    </w:p>
    <w:p>
      <w:pPr>
        <w:pStyle w:val="26"/>
        <w:rPr>
          <w:kern w:val="2"/>
        </w:rPr>
      </w:pPr>
      <w:r>
        <w:rPr>
          <w:kern w:val="2"/>
        </w:rPr>
        <w:t>#!/bin/bash</w:t>
      </w:r>
    </w:p>
    <w:p>
      <w:pPr>
        <w:pStyle w:val="26"/>
        <w:rPr>
          <w:kern w:val="2"/>
        </w:rPr>
      </w:pPr>
      <w:r>
        <w:rPr>
          <w:kern w:val="2"/>
        </w:rPr>
        <w:t>read -p "Enter your score</w:t>
      </w:r>
      <w:r>
        <w:rPr>
          <w:rFonts w:hint="eastAsia"/>
          <w:kern w:val="2"/>
        </w:rPr>
        <w:t>（</w:t>
      </w:r>
      <w:r>
        <w:rPr>
          <w:kern w:val="2"/>
        </w:rPr>
        <w:t>0-100</w:t>
      </w:r>
      <w:r>
        <w:rPr>
          <w:rFonts w:hint="eastAsia"/>
          <w:kern w:val="2"/>
        </w:rPr>
        <w:t>）：</w:t>
      </w:r>
      <w:r>
        <w:rPr>
          <w:kern w:val="2"/>
        </w:rPr>
        <w:t>" GRADE</w:t>
      </w:r>
    </w:p>
    <w:p>
      <w:pPr>
        <w:pStyle w:val="26"/>
        <w:rPr>
          <w:kern w:val="2"/>
        </w:rPr>
      </w:pPr>
      <w:r>
        <w:rPr>
          <w:kern w:val="2"/>
        </w:rPr>
        <w:t>if [ $GRADE -ge 85 ] &amp;&amp; [ $GRADE -le 100 ] ; then</w:t>
      </w:r>
    </w:p>
    <w:p>
      <w:pPr>
        <w:pStyle w:val="26"/>
        <w:rPr>
          <w:kern w:val="2"/>
        </w:rPr>
      </w:pPr>
      <w:r>
        <w:rPr>
          <w:kern w:val="2"/>
        </w:rPr>
        <w:t>echo "$GRADE is Excellent"</w:t>
      </w:r>
    </w:p>
    <w:p>
      <w:pPr>
        <w:pStyle w:val="26"/>
        <w:rPr>
          <w:kern w:val="2"/>
        </w:rPr>
      </w:pPr>
      <w:r>
        <w:rPr>
          <w:kern w:val="2"/>
        </w:rPr>
        <w:t>elif [ $GRADE -ge 70 ] &amp;&amp; [ $GRADE -le 84 ] ; then</w:t>
      </w:r>
    </w:p>
    <w:p>
      <w:pPr>
        <w:pStyle w:val="26"/>
        <w:rPr>
          <w:kern w:val="2"/>
        </w:rPr>
      </w:pPr>
      <w:r>
        <w:rPr>
          <w:kern w:val="2"/>
        </w:rPr>
        <w:t>echo "$GRADE is Pass"</w:t>
      </w:r>
    </w:p>
    <w:p>
      <w:pPr>
        <w:pStyle w:val="26"/>
        <w:rPr>
          <w:kern w:val="2"/>
        </w:rPr>
      </w:pPr>
      <w:r>
        <w:rPr>
          <w:kern w:val="2"/>
        </w:rPr>
        <w:t>else</w:t>
      </w:r>
    </w:p>
    <w:p>
      <w:pPr>
        <w:pStyle w:val="26"/>
        <w:rPr>
          <w:kern w:val="2"/>
        </w:rPr>
      </w:pPr>
      <w:r>
        <w:rPr>
          <w:kern w:val="2"/>
        </w:rPr>
        <w:t>echo "$GRADE is Fail" </w:t>
      </w:r>
    </w:p>
    <w:p>
      <w:pPr>
        <w:pStyle w:val="26"/>
        <w:rPr>
          <w:kern w:val="2"/>
        </w:rPr>
      </w:pPr>
      <w:r>
        <w:rPr>
          <w:kern w:val="2"/>
        </w:rPr>
        <w:t>fi</w:t>
      </w:r>
    </w:p>
    <w:p>
      <w:pPr>
        <w:pStyle w:val="26"/>
        <w:rPr>
          <w:kern w:val="2"/>
        </w:rPr>
      </w:pPr>
      <w:r>
        <w:rPr>
          <w:kern w:val="2"/>
        </w:rPr>
        <w:t>[root@linuxprobe ~]# bash chkscore.sh</w:t>
      </w:r>
    </w:p>
    <w:p>
      <w:pPr>
        <w:pStyle w:val="26"/>
        <w:rPr>
          <w:kern w:val="2"/>
        </w:rPr>
      </w:pPr>
      <w:r>
        <w:rPr>
          <w:kern w:val="2"/>
        </w:rPr>
        <w:t>Enter your score</w:t>
      </w:r>
      <w:r>
        <w:rPr>
          <w:rFonts w:hint="eastAsia"/>
          <w:kern w:val="2"/>
        </w:rPr>
        <w:t>（</w:t>
      </w:r>
      <w:r>
        <w:rPr>
          <w:kern w:val="2"/>
        </w:rPr>
        <w:t>0-100</w:t>
      </w:r>
      <w:r>
        <w:rPr>
          <w:rFonts w:hint="eastAsia"/>
          <w:kern w:val="2"/>
        </w:rPr>
        <w:t>）：</w:t>
      </w:r>
      <w:r>
        <w:rPr>
          <w:kern w:val="2"/>
        </w:rPr>
        <w:t>88</w:t>
      </w:r>
    </w:p>
    <w:p>
      <w:pPr>
        <w:pStyle w:val="26"/>
        <w:rPr>
          <w:kern w:val="2"/>
        </w:rPr>
      </w:pPr>
      <w:r>
        <w:rPr>
          <w:kern w:val="2"/>
        </w:rPr>
        <w:t>88 is Excellent</w:t>
      </w:r>
    </w:p>
    <w:p>
      <w:pPr>
        <w:pStyle w:val="26"/>
        <w:rPr>
          <w:kern w:val="2"/>
        </w:rPr>
      </w:pPr>
      <w:r>
        <w:rPr>
          <w:kern w:val="2"/>
        </w:rPr>
        <w:t>[root@linuxprobe ~]# bash chkscore.sh </w:t>
      </w:r>
    </w:p>
    <w:p>
      <w:pPr>
        <w:pStyle w:val="26"/>
        <w:rPr>
          <w:kern w:val="2"/>
        </w:rPr>
      </w:pPr>
      <w:r>
        <w:rPr>
          <w:kern w:val="2"/>
        </w:rPr>
        <w:t>Enter your score</w:t>
      </w:r>
      <w:r>
        <w:rPr>
          <w:rFonts w:hint="eastAsia"/>
          <w:kern w:val="2"/>
        </w:rPr>
        <w:t>（</w:t>
      </w:r>
      <w:r>
        <w:rPr>
          <w:kern w:val="2"/>
        </w:rPr>
        <w:t>0-100</w:t>
      </w:r>
      <w:r>
        <w:rPr>
          <w:rFonts w:hint="eastAsia"/>
          <w:kern w:val="2"/>
        </w:rPr>
        <w:t>）：</w:t>
      </w:r>
      <w:r>
        <w:rPr>
          <w:kern w:val="2"/>
        </w:rPr>
        <w:t>80</w:t>
      </w:r>
    </w:p>
    <w:p>
      <w:pPr>
        <w:pStyle w:val="26"/>
        <w:rPr>
          <w:kern w:val="2"/>
        </w:rPr>
      </w:pPr>
      <w:r>
        <w:rPr>
          <w:kern w:val="2"/>
        </w:rPr>
        <w:t>80 is Pass</w:t>
      </w:r>
    </w:p>
    <w:p>
      <w:pPr>
        <w:pStyle w:val="59"/>
        <w:spacing w:after="90"/>
        <w:rPr>
          <w:kern w:val="2"/>
        </w:rPr>
      </w:pPr>
    </w:p>
    <w:p>
      <w:pPr>
        <w:rPr>
          <w:kern w:val="2"/>
        </w:rPr>
      </w:pPr>
      <w:r>
        <w:rPr>
          <w:rFonts w:hint="eastAsia"/>
          <w:kern w:val="2"/>
        </w:rPr>
        <w:t>下面执行该脚本。当用户输入的分数分别为</w:t>
      </w:r>
      <w:r>
        <w:rPr>
          <w:kern w:val="2"/>
        </w:rPr>
        <w:t>30</w:t>
      </w:r>
      <w:r>
        <w:rPr>
          <w:rFonts w:hint="eastAsia"/>
          <w:kern w:val="2"/>
        </w:rPr>
        <w:t>和</w:t>
      </w:r>
      <w:r>
        <w:rPr>
          <w:kern w:val="2"/>
        </w:rPr>
        <w:t>200</w:t>
      </w:r>
      <w:r>
        <w:rPr>
          <w:rFonts w:hint="eastAsia"/>
          <w:kern w:val="2"/>
        </w:rPr>
        <w:t>时，其结果如下：</w:t>
      </w:r>
      <w:r>
        <w:rPr>
          <w:kern w:val="2"/>
        </w:rPr>
        <w:t xml:space="preserve"> </w:t>
      </w:r>
    </w:p>
    <w:p>
      <w:pPr>
        <w:pStyle w:val="58"/>
        <w:rPr>
          <w:kern w:val="2"/>
        </w:rPr>
      </w:pPr>
    </w:p>
    <w:p>
      <w:pPr>
        <w:pStyle w:val="26"/>
        <w:rPr>
          <w:kern w:val="2"/>
        </w:rPr>
      </w:pPr>
      <w:r>
        <w:rPr>
          <w:kern w:val="2"/>
        </w:rPr>
        <w:t>[root@linuxprobe ~]# bash chkscore.sh  </w:t>
      </w:r>
    </w:p>
    <w:p>
      <w:pPr>
        <w:pStyle w:val="26"/>
        <w:rPr>
          <w:kern w:val="2"/>
        </w:rPr>
      </w:pPr>
      <w:r>
        <w:rPr>
          <w:kern w:val="2"/>
        </w:rPr>
        <w:t>Enter your score</w:t>
      </w:r>
      <w:r>
        <w:rPr>
          <w:rFonts w:hint="eastAsia"/>
          <w:kern w:val="2"/>
        </w:rPr>
        <w:t>（</w:t>
      </w:r>
      <w:r>
        <w:rPr>
          <w:kern w:val="2"/>
        </w:rPr>
        <w:t>0-100</w:t>
      </w:r>
      <w:r>
        <w:rPr>
          <w:rFonts w:hint="eastAsia"/>
          <w:kern w:val="2"/>
        </w:rPr>
        <w:t>）：</w:t>
      </w:r>
      <w:r>
        <w:rPr>
          <w:kern w:val="2"/>
        </w:rPr>
        <w:t>30</w:t>
      </w:r>
    </w:p>
    <w:p>
      <w:pPr>
        <w:pStyle w:val="26"/>
        <w:rPr>
          <w:kern w:val="2"/>
        </w:rPr>
      </w:pPr>
      <w:r>
        <w:rPr>
          <w:kern w:val="2"/>
        </w:rPr>
        <w:t>30 is Fail</w:t>
      </w:r>
    </w:p>
    <w:p>
      <w:pPr>
        <w:pStyle w:val="26"/>
        <w:rPr>
          <w:kern w:val="2"/>
        </w:rPr>
      </w:pPr>
      <w:r>
        <w:rPr>
          <w:kern w:val="2"/>
        </w:rPr>
        <w:t>[root@linuxprobe ~]# bash chkscore.sh</w:t>
      </w:r>
    </w:p>
    <w:p>
      <w:pPr>
        <w:pStyle w:val="26"/>
        <w:rPr>
          <w:kern w:val="2"/>
        </w:rPr>
      </w:pPr>
      <w:r>
        <w:rPr>
          <w:kern w:val="2"/>
        </w:rPr>
        <w:t>Enter your score</w:t>
      </w:r>
      <w:r>
        <w:rPr>
          <w:rFonts w:hint="eastAsia"/>
          <w:kern w:val="2"/>
        </w:rPr>
        <w:t>（</w:t>
      </w:r>
      <w:r>
        <w:rPr>
          <w:kern w:val="2"/>
        </w:rPr>
        <w:t>0-100</w:t>
      </w:r>
      <w:r>
        <w:rPr>
          <w:rFonts w:hint="eastAsia"/>
          <w:kern w:val="2"/>
        </w:rPr>
        <w:t>）：</w:t>
      </w:r>
      <w:r>
        <w:rPr>
          <w:kern w:val="2"/>
        </w:rPr>
        <w:t>200 </w:t>
      </w:r>
    </w:p>
    <w:p>
      <w:pPr>
        <w:pStyle w:val="26"/>
        <w:rPr>
          <w:kern w:val="2"/>
        </w:rPr>
      </w:pPr>
      <w:r>
        <w:rPr>
          <w:kern w:val="2"/>
        </w:rPr>
        <w:t>200 is Fail</w:t>
      </w:r>
    </w:p>
    <w:p>
      <w:pPr>
        <w:pStyle w:val="59"/>
        <w:spacing w:after="90"/>
        <w:rPr>
          <w:kern w:val="2"/>
        </w:rPr>
      </w:pPr>
    </w:p>
    <w:p>
      <w:pPr>
        <w:rPr>
          <w:spacing w:val="-4"/>
          <w:kern w:val="2"/>
        </w:rPr>
      </w:pPr>
      <w:r>
        <w:rPr>
          <w:rFonts w:hint="eastAsia"/>
          <w:color w:val="000000"/>
          <w:spacing w:val="-4"/>
          <w:kern w:val="2"/>
          <w:szCs w:val="21"/>
        </w:rPr>
        <w:t>为什么输入的分数为</w:t>
      </w:r>
      <w:r>
        <w:rPr>
          <w:color w:val="000000"/>
          <w:spacing w:val="-4"/>
          <w:kern w:val="2"/>
          <w:szCs w:val="21"/>
        </w:rPr>
        <w:t>200</w:t>
      </w:r>
      <w:r>
        <w:rPr>
          <w:rFonts w:hint="eastAsia"/>
          <w:color w:val="000000"/>
          <w:spacing w:val="-4"/>
          <w:kern w:val="2"/>
          <w:szCs w:val="21"/>
        </w:rPr>
        <w:t>时，依然显示</w:t>
      </w:r>
      <w:r>
        <w:rPr>
          <w:color w:val="000000"/>
          <w:spacing w:val="-4"/>
          <w:kern w:val="2"/>
          <w:szCs w:val="21"/>
        </w:rPr>
        <w:t>Fail</w:t>
      </w:r>
      <w:r>
        <w:rPr>
          <w:rFonts w:hint="eastAsia"/>
          <w:color w:val="000000"/>
          <w:spacing w:val="-4"/>
          <w:kern w:val="2"/>
          <w:szCs w:val="21"/>
        </w:rPr>
        <w:t>呢？原因很简单</w:t>
      </w:r>
      <w:r>
        <w:rPr>
          <w:rFonts w:hint="eastAsia"/>
          <w:color w:val="000000"/>
          <w:spacing w:val="-4"/>
          <w:w w:val="200"/>
          <w:kern w:val="2"/>
          <w:szCs w:val="21"/>
        </w:rPr>
        <w:t>—</w:t>
      </w:r>
      <w:r>
        <w:rPr>
          <w:rFonts w:hint="eastAsia"/>
          <w:color w:val="000000"/>
          <w:spacing w:val="-4"/>
          <w:kern w:val="2"/>
          <w:szCs w:val="21"/>
        </w:rPr>
        <w:t>没有成功匹配脚本中的两个条件判断语句，因此自动执行了最终的兜底策略。可见，这个脚本还不是很完美，建议读者自行完善这个脚本，使得用户在输入大于</w:t>
      </w:r>
      <w:r>
        <w:rPr>
          <w:color w:val="000000"/>
          <w:spacing w:val="-4"/>
          <w:kern w:val="2"/>
          <w:szCs w:val="21"/>
        </w:rPr>
        <w:t>100</w:t>
      </w:r>
      <w:r>
        <w:rPr>
          <w:rFonts w:hint="eastAsia"/>
          <w:color w:val="000000"/>
          <w:spacing w:val="-4"/>
          <w:kern w:val="2"/>
          <w:szCs w:val="21"/>
        </w:rPr>
        <w:t>或小于</w:t>
      </w:r>
      <w:r>
        <w:rPr>
          <w:color w:val="000000"/>
          <w:spacing w:val="-4"/>
          <w:kern w:val="2"/>
          <w:szCs w:val="21"/>
        </w:rPr>
        <w:t>0</w:t>
      </w:r>
      <w:r>
        <w:rPr>
          <w:rFonts w:hint="eastAsia"/>
          <w:color w:val="000000"/>
          <w:spacing w:val="-4"/>
          <w:kern w:val="2"/>
          <w:szCs w:val="21"/>
        </w:rPr>
        <w:t>的分数时，给予</w:t>
      </w:r>
      <w:r>
        <w:rPr>
          <w:color w:val="000000"/>
          <w:spacing w:val="-4"/>
          <w:kern w:val="2"/>
          <w:szCs w:val="21"/>
        </w:rPr>
        <w:t>Error</w:t>
      </w:r>
      <w:r>
        <w:rPr>
          <w:rFonts w:hint="eastAsia"/>
          <w:color w:val="000000"/>
          <w:spacing w:val="-4"/>
          <w:kern w:val="2"/>
          <w:szCs w:val="21"/>
        </w:rPr>
        <w:t>报错字样的提示。</w:t>
      </w:r>
    </w:p>
    <w:p>
      <w:pPr>
        <w:pStyle w:val="4"/>
        <w:spacing w:before="151" w:after="151"/>
        <w:rPr>
          <w:kern w:val="2"/>
        </w:rPr>
      </w:pPr>
      <w:r>
        <w:rPr>
          <w:rFonts w:hint="eastAsia"/>
          <w:color w:val="000000"/>
          <w:kern w:val="2"/>
        </w:rPr>
        <w:t>4</w:t>
      </w:r>
      <w:r>
        <w:rPr>
          <w:color w:val="000000"/>
          <w:kern w:val="2"/>
        </w:rPr>
        <w:t>.3.2</w:t>
      </w:r>
      <w:r>
        <w:rPr>
          <w:color w:val="000000"/>
          <w:kern w:val="2"/>
          <w:szCs w:val="21"/>
        </w:rPr>
        <w:t xml:space="preserve">  </w:t>
      </w:r>
      <w:r>
        <w:rPr>
          <w:color w:val="000000"/>
          <w:kern w:val="2"/>
        </w:rPr>
        <w:t>for</w:t>
      </w:r>
      <w:r>
        <w:rPr>
          <w:rFonts w:hint="eastAsia"/>
          <w:color w:val="000000"/>
          <w:kern w:val="2"/>
        </w:rPr>
        <w:t>条件循环语句</w:t>
      </w:r>
    </w:p>
    <w:p>
      <w:pPr>
        <w:rPr>
          <w:kern w:val="2"/>
        </w:rPr>
      </w:pPr>
      <w:r>
        <w:rPr>
          <w:color w:val="000000"/>
          <w:spacing w:val="-6"/>
          <w:kern w:val="2"/>
          <w:szCs w:val="21"/>
        </w:rPr>
        <w:t>for</w:t>
      </w:r>
      <w:r>
        <w:rPr>
          <w:rFonts w:hint="eastAsia"/>
          <w:color w:val="000000"/>
          <w:spacing w:val="-6"/>
          <w:kern w:val="2"/>
          <w:szCs w:val="21"/>
        </w:rPr>
        <w:t>循环语句允许脚本一次性读取多个信息，然后逐一对信息进行操作处理，当要处理的数据有范围时，使用</w:t>
      </w:r>
      <w:r>
        <w:rPr>
          <w:color w:val="000000"/>
          <w:spacing w:val="-6"/>
          <w:kern w:val="2"/>
          <w:szCs w:val="21"/>
        </w:rPr>
        <w:t>for</w:t>
      </w:r>
      <w:r>
        <w:rPr>
          <w:rFonts w:hint="eastAsia"/>
          <w:color w:val="000000"/>
          <w:spacing w:val="-6"/>
          <w:kern w:val="2"/>
          <w:szCs w:val="21"/>
        </w:rPr>
        <w:t>循环语句再适合不过了。</w:t>
      </w:r>
      <w:r>
        <w:rPr>
          <w:color w:val="000000"/>
          <w:spacing w:val="-6"/>
          <w:kern w:val="2"/>
          <w:szCs w:val="21"/>
        </w:rPr>
        <w:t>for</w:t>
      </w:r>
      <w:r>
        <w:rPr>
          <w:rFonts w:hint="eastAsia"/>
          <w:color w:val="000000"/>
          <w:spacing w:val="-6"/>
          <w:kern w:val="2"/>
          <w:szCs w:val="21"/>
        </w:rPr>
        <w:t>循环语句的语法格式如图</w:t>
      </w:r>
      <w:r>
        <w:rPr>
          <w:color w:val="000000"/>
          <w:spacing w:val="-6"/>
          <w:kern w:val="2"/>
          <w:szCs w:val="21"/>
        </w:rPr>
        <w:t>4-20</w:t>
      </w:r>
      <w:r>
        <w:rPr>
          <w:rFonts w:hint="eastAsia"/>
          <w:color w:val="000000"/>
          <w:spacing w:val="-6"/>
          <w:kern w:val="2"/>
          <w:szCs w:val="21"/>
        </w:rPr>
        <w:t>所示。</w:t>
      </w:r>
    </w:p>
    <w:p>
      <w:pPr>
        <w:pStyle w:val="32"/>
        <w:spacing w:before="300"/>
        <w:rPr>
          <w:kern w:val="2"/>
        </w:rPr>
      </w:pPr>
      <w:r>
        <w:rPr>
          <w:color w:val="000000"/>
          <w:kern w:val="2"/>
          <w:szCs w:val="21"/>
        </w:rPr>
        <w:drawing>
          <wp:inline distT="0" distB="0" distL="0" distR="0">
            <wp:extent cx="3025140" cy="609600"/>
            <wp:effectExtent l="0" t="0" r="0" b="0"/>
            <wp:docPr id="88" name="图片 88" descr="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04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025140" cy="6096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4-20  for</w:t>
      </w:r>
      <w:r>
        <w:rPr>
          <w:rFonts w:hint="eastAsia"/>
          <w:color w:val="000000"/>
          <w:kern w:val="2"/>
          <w:szCs w:val="21"/>
        </w:rPr>
        <w:t>循环语句的语法格式</w:t>
      </w:r>
    </w:p>
    <w:p>
      <w:pPr>
        <w:rPr>
          <w:kern w:val="2"/>
        </w:rPr>
      </w:pPr>
      <w:r>
        <w:rPr>
          <w:rFonts w:hint="eastAsia"/>
          <w:color w:val="000000"/>
          <w:kern w:val="2"/>
          <w:szCs w:val="21"/>
        </w:rPr>
        <w:t>下面使用</w:t>
      </w:r>
      <w:r>
        <w:rPr>
          <w:color w:val="000000"/>
          <w:kern w:val="2"/>
          <w:szCs w:val="21"/>
        </w:rPr>
        <w:t>for</w:t>
      </w:r>
      <w:r>
        <w:rPr>
          <w:rFonts w:hint="eastAsia"/>
          <w:color w:val="000000"/>
          <w:kern w:val="2"/>
          <w:szCs w:val="21"/>
        </w:rPr>
        <w:t>循环语句从列表文件中读取多个用户名，然后为其逐一创建用户账户并设置密码。首先创建用户名称的列表文件</w:t>
      </w:r>
      <w:r>
        <w:rPr>
          <w:color w:val="000000"/>
          <w:kern w:val="2"/>
          <w:szCs w:val="21"/>
        </w:rPr>
        <w:t>users.txt</w:t>
      </w:r>
      <w:r>
        <w:rPr>
          <w:rFonts w:hint="eastAsia"/>
          <w:color w:val="000000"/>
          <w:kern w:val="2"/>
          <w:szCs w:val="21"/>
        </w:rPr>
        <w:t>，每个用户名称单独一行。读者可以自行决定具体的用户名称和个数：</w:t>
      </w:r>
    </w:p>
    <w:p>
      <w:pPr>
        <w:pStyle w:val="58"/>
        <w:rPr>
          <w:kern w:val="2"/>
        </w:rPr>
      </w:pPr>
    </w:p>
    <w:p>
      <w:pPr>
        <w:pStyle w:val="26"/>
        <w:rPr>
          <w:kern w:val="2"/>
        </w:rPr>
      </w:pPr>
      <w:r>
        <w:rPr>
          <w:kern w:val="2"/>
        </w:rPr>
        <w:t>[root@linuxprobe ~]# vim users.txt</w:t>
      </w:r>
    </w:p>
    <w:p>
      <w:pPr>
        <w:pStyle w:val="26"/>
        <w:rPr>
          <w:kern w:val="2"/>
        </w:rPr>
      </w:pPr>
      <w:r>
        <w:rPr>
          <w:kern w:val="2"/>
        </w:rPr>
        <w:t>andy</w:t>
      </w:r>
    </w:p>
    <w:p>
      <w:pPr>
        <w:pStyle w:val="26"/>
        <w:rPr>
          <w:kern w:val="2"/>
        </w:rPr>
      </w:pPr>
      <w:r>
        <w:rPr>
          <w:kern w:val="2"/>
        </w:rPr>
        <w:t>barry</w:t>
      </w:r>
    </w:p>
    <w:p>
      <w:pPr>
        <w:pStyle w:val="26"/>
        <w:rPr>
          <w:kern w:val="2"/>
        </w:rPr>
      </w:pPr>
      <w:r>
        <w:rPr>
          <w:kern w:val="2"/>
        </w:rPr>
        <w:t>carl</w:t>
      </w:r>
    </w:p>
    <w:p>
      <w:pPr>
        <w:pStyle w:val="26"/>
        <w:rPr>
          <w:kern w:val="2"/>
        </w:rPr>
      </w:pPr>
      <w:r>
        <w:rPr>
          <w:kern w:val="2"/>
        </w:rPr>
        <w:t>duke</w:t>
      </w:r>
    </w:p>
    <w:p>
      <w:pPr>
        <w:pStyle w:val="26"/>
        <w:rPr>
          <w:kern w:val="2"/>
        </w:rPr>
      </w:pPr>
      <w:r>
        <w:rPr>
          <w:kern w:val="2"/>
        </w:rPr>
        <w:t>eric</w:t>
      </w:r>
    </w:p>
    <w:p>
      <w:pPr>
        <w:pStyle w:val="26"/>
        <w:rPr>
          <w:kern w:val="2"/>
        </w:rPr>
      </w:pPr>
      <w:r>
        <w:rPr>
          <w:kern w:val="2"/>
        </w:rPr>
        <w:t>george</w:t>
      </w:r>
    </w:p>
    <w:p>
      <w:pPr>
        <w:pStyle w:val="59"/>
        <w:spacing w:after="90"/>
        <w:rPr>
          <w:kern w:val="2"/>
        </w:rPr>
      </w:pPr>
    </w:p>
    <w:p>
      <w:pPr>
        <w:rPr>
          <w:kern w:val="2"/>
        </w:rPr>
      </w:pPr>
      <w:r>
        <w:rPr>
          <w:rFonts w:hint="eastAsia"/>
          <w:color w:val="000000"/>
          <w:kern w:val="2"/>
          <w:szCs w:val="21"/>
        </w:rPr>
        <w:t>接下来编写</w:t>
      </w:r>
      <w:r>
        <w:rPr>
          <w:color w:val="000000"/>
          <w:kern w:val="2"/>
          <w:szCs w:val="21"/>
        </w:rPr>
        <w:t>Shell</w:t>
      </w:r>
      <w:r>
        <w:rPr>
          <w:rFonts w:hint="eastAsia"/>
          <w:color w:val="000000"/>
          <w:kern w:val="2"/>
          <w:szCs w:val="21"/>
        </w:rPr>
        <w:t>脚本</w:t>
      </w:r>
      <w:r>
        <w:rPr>
          <w:color w:val="000000"/>
          <w:kern w:val="2"/>
          <w:szCs w:val="21"/>
        </w:rPr>
        <w:t>Example.sh</w:t>
      </w:r>
      <w:r>
        <w:rPr>
          <w:rFonts w:hint="eastAsia"/>
          <w:color w:val="000000"/>
          <w:kern w:val="2"/>
          <w:szCs w:val="21"/>
        </w:rPr>
        <w:t>。在脚本中使用</w:t>
      </w:r>
      <w:r>
        <w:rPr>
          <w:color w:val="000000"/>
          <w:kern w:val="2"/>
          <w:szCs w:val="21"/>
        </w:rPr>
        <w:t>read</w:t>
      </w:r>
      <w:r>
        <w:rPr>
          <w:rFonts w:hint="eastAsia"/>
          <w:color w:val="000000"/>
          <w:kern w:val="2"/>
          <w:szCs w:val="21"/>
        </w:rPr>
        <w:t>命令读取用户输入的密码值，然后赋值给</w:t>
      </w:r>
      <w:r>
        <w:rPr>
          <w:color w:val="000000"/>
          <w:kern w:val="2"/>
          <w:szCs w:val="21"/>
        </w:rPr>
        <w:t>PASSWD</w:t>
      </w:r>
      <w:r>
        <w:rPr>
          <w:rFonts w:hint="eastAsia"/>
          <w:color w:val="000000"/>
          <w:kern w:val="2"/>
          <w:szCs w:val="21"/>
        </w:rPr>
        <w:t>变量，并通过</w:t>
      </w:r>
      <w:r>
        <w:rPr>
          <w:color w:val="000000"/>
          <w:kern w:val="2"/>
          <w:szCs w:val="21"/>
        </w:rPr>
        <w:t>-p</w:t>
      </w:r>
      <w:r>
        <w:rPr>
          <w:rFonts w:hint="eastAsia"/>
          <w:color w:val="000000"/>
          <w:kern w:val="2"/>
          <w:szCs w:val="21"/>
        </w:rPr>
        <w:t>参数向用户显示一段提示信息，告诉用户正在输入的内容即将作为账户密码。在执行该脚本后，会自动使用从列表文件</w:t>
      </w:r>
      <w:r>
        <w:rPr>
          <w:color w:val="000000"/>
          <w:kern w:val="2"/>
          <w:szCs w:val="21"/>
        </w:rPr>
        <w:t>users.txt</w:t>
      </w:r>
      <w:r>
        <w:rPr>
          <w:rFonts w:hint="eastAsia"/>
          <w:color w:val="000000"/>
          <w:kern w:val="2"/>
          <w:szCs w:val="21"/>
        </w:rPr>
        <w:t>中获取到所有的用户名称，然后逐一使用“</w:t>
      </w:r>
      <w:r>
        <w:rPr>
          <w:color w:val="000000"/>
          <w:kern w:val="2"/>
          <w:szCs w:val="21"/>
        </w:rPr>
        <w:t xml:space="preserve">id </w:t>
      </w:r>
      <w:r>
        <w:rPr>
          <w:rFonts w:hint="eastAsia"/>
          <w:color w:val="000000"/>
          <w:kern w:val="2"/>
          <w:szCs w:val="21"/>
        </w:rPr>
        <w:t>用户名”命令查看用户的信息，并使用</w:t>
      </w:r>
      <w:r>
        <w:rPr>
          <w:color w:val="000000"/>
          <w:kern w:val="2"/>
          <w:szCs w:val="21"/>
        </w:rPr>
        <w:t>$?</w:t>
      </w:r>
      <w:r>
        <w:rPr>
          <w:rFonts w:hint="eastAsia"/>
          <w:color w:val="000000"/>
          <w:kern w:val="2"/>
          <w:szCs w:val="21"/>
        </w:rPr>
        <w:t>判断这条命令是否执行成功，也就是判断该用户是否已经存在。</w:t>
      </w:r>
    </w:p>
    <w:p>
      <w:pPr>
        <w:rPr>
          <w:spacing w:val="-4"/>
          <w:kern w:val="2"/>
        </w:rPr>
      </w:pPr>
      <w:r>
        <w:rPr>
          <w:rFonts w:hint="eastAsia"/>
          <w:spacing w:val="-4"/>
          <w:kern w:val="2"/>
        </w:rPr>
        <w:t>需要多说一句，</w:t>
      </w:r>
      <w:r>
        <w:rPr>
          <w:spacing w:val="-4"/>
          <w:kern w:val="2"/>
        </w:rPr>
        <w:t>/dev/null</w:t>
      </w:r>
      <w:r>
        <w:rPr>
          <w:rFonts w:hint="eastAsia"/>
          <w:spacing w:val="-4"/>
          <w:kern w:val="2"/>
        </w:rPr>
        <w:t>是一个被称作</w:t>
      </w:r>
      <w:r>
        <w:rPr>
          <w:spacing w:val="-4"/>
          <w:kern w:val="2"/>
        </w:rPr>
        <w:t>Linux</w:t>
      </w:r>
      <w:r>
        <w:rPr>
          <w:rFonts w:hint="eastAsia"/>
          <w:spacing w:val="-4"/>
          <w:kern w:val="2"/>
        </w:rPr>
        <w:t>黑洞的文件，把输出信息重定向到这个文件等同于删除数据（类似于没有回收功能的垃圾箱），可以让用户的屏幕窗口保持简洁。</w:t>
      </w:r>
    </w:p>
    <w:p>
      <w:pPr>
        <w:pStyle w:val="58"/>
        <w:rPr>
          <w:kern w:val="2"/>
        </w:rPr>
      </w:pPr>
    </w:p>
    <w:p>
      <w:pPr>
        <w:pStyle w:val="26"/>
        <w:rPr>
          <w:kern w:val="2"/>
        </w:rPr>
      </w:pPr>
      <w:r>
        <w:rPr>
          <w:kern w:val="2"/>
        </w:rPr>
        <w:t>[root@linuxprobe ~]# vim Example.sh</w:t>
      </w:r>
    </w:p>
    <w:p>
      <w:pPr>
        <w:pStyle w:val="26"/>
        <w:rPr>
          <w:kern w:val="2"/>
        </w:rPr>
      </w:pPr>
      <w:r>
        <w:rPr>
          <w:kern w:val="2"/>
        </w:rPr>
        <w:t>#!/bin/bash</w:t>
      </w:r>
    </w:p>
    <w:p>
      <w:pPr>
        <w:pStyle w:val="26"/>
        <w:rPr>
          <w:kern w:val="2"/>
        </w:rPr>
      </w:pPr>
      <w:r>
        <w:rPr>
          <w:kern w:val="2"/>
        </w:rPr>
        <w:t>read -p "Enter The Users Password : " PASSWD</w:t>
      </w:r>
    </w:p>
    <w:p>
      <w:pPr>
        <w:pStyle w:val="26"/>
        <w:rPr>
          <w:kern w:val="2"/>
        </w:rPr>
      </w:pPr>
      <w:r>
        <w:rPr>
          <w:kern w:val="2"/>
        </w:rPr>
        <w:t>for UNAME in `cat users.txt`</w:t>
      </w:r>
    </w:p>
    <w:p>
      <w:pPr>
        <w:pStyle w:val="26"/>
        <w:rPr>
          <w:kern w:val="2"/>
        </w:rPr>
      </w:pPr>
      <w:r>
        <w:rPr>
          <w:kern w:val="2"/>
        </w:rPr>
        <w:t>do</w:t>
      </w:r>
    </w:p>
    <w:p>
      <w:pPr>
        <w:pStyle w:val="26"/>
        <w:rPr>
          <w:kern w:val="2"/>
        </w:rPr>
      </w:pPr>
      <w:r>
        <w:rPr>
          <w:kern w:val="2"/>
        </w:rPr>
        <w:t>id $UNAME &amp;&gt; /dev/null</w:t>
      </w:r>
    </w:p>
    <w:p>
      <w:pPr>
        <w:pStyle w:val="26"/>
        <w:rPr>
          <w:kern w:val="2"/>
        </w:rPr>
      </w:pPr>
      <w:r>
        <w:rPr>
          <w:kern w:val="2"/>
        </w:rPr>
        <w:t>if [ $? -eq 0 ]</w:t>
      </w:r>
    </w:p>
    <w:p>
      <w:pPr>
        <w:pStyle w:val="26"/>
        <w:rPr>
          <w:kern w:val="2"/>
        </w:rPr>
      </w:pPr>
      <w:r>
        <w:rPr>
          <w:kern w:val="2"/>
        </w:rPr>
        <w:t>then</w:t>
      </w:r>
    </w:p>
    <w:p>
      <w:pPr>
        <w:pStyle w:val="26"/>
        <w:rPr>
          <w:kern w:val="2"/>
        </w:rPr>
      </w:pPr>
      <w:r>
        <w:rPr>
          <w:kern w:val="2"/>
        </w:rPr>
        <w:t>echo "Already exists"</w:t>
      </w:r>
    </w:p>
    <w:p>
      <w:pPr>
        <w:pStyle w:val="26"/>
        <w:rPr>
          <w:kern w:val="2"/>
        </w:rPr>
      </w:pPr>
      <w:r>
        <w:rPr>
          <w:kern w:val="2"/>
        </w:rPr>
        <w:t>else</w:t>
      </w:r>
    </w:p>
    <w:p>
      <w:pPr>
        <w:pStyle w:val="26"/>
        <w:rPr>
          <w:kern w:val="2"/>
        </w:rPr>
      </w:pPr>
      <w:r>
        <w:rPr>
          <w:kern w:val="2"/>
        </w:rPr>
        <w:t>useradd $UNAME &amp;&gt; /dev/null</w:t>
      </w:r>
    </w:p>
    <w:p>
      <w:pPr>
        <w:pStyle w:val="26"/>
        <w:rPr>
          <w:kern w:val="2"/>
        </w:rPr>
      </w:pPr>
      <w:r>
        <w:rPr>
          <w:kern w:val="2"/>
        </w:rPr>
        <w:t>echo "$PASSWD" | passwd --stdin $UNAME &amp;&gt; /dev/null</w:t>
      </w:r>
    </w:p>
    <w:p>
      <w:pPr>
        <w:pStyle w:val="26"/>
        <w:rPr>
          <w:kern w:val="2"/>
        </w:rPr>
      </w:pPr>
      <w:r>
        <w:rPr>
          <w:kern w:val="2"/>
        </w:rPr>
        <w:t>if [ $? -eq 0 ]</w:t>
      </w:r>
    </w:p>
    <w:p>
      <w:pPr>
        <w:pStyle w:val="26"/>
        <w:rPr>
          <w:kern w:val="2"/>
        </w:rPr>
      </w:pPr>
      <w:r>
        <w:rPr>
          <w:kern w:val="2"/>
        </w:rPr>
        <w:t>then</w:t>
      </w:r>
    </w:p>
    <w:p>
      <w:pPr>
        <w:pStyle w:val="26"/>
        <w:rPr>
          <w:kern w:val="2"/>
        </w:rPr>
      </w:pPr>
      <w:r>
        <w:rPr>
          <w:kern w:val="2"/>
        </w:rPr>
        <w:t>echo "$UNAME , Create success"</w:t>
      </w:r>
    </w:p>
    <w:p>
      <w:pPr>
        <w:pStyle w:val="26"/>
        <w:rPr>
          <w:kern w:val="2"/>
        </w:rPr>
      </w:pPr>
      <w:r>
        <w:rPr>
          <w:kern w:val="2"/>
        </w:rPr>
        <w:t>else</w:t>
      </w:r>
    </w:p>
    <w:p>
      <w:pPr>
        <w:pStyle w:val="26"/>
        <w:rPr>
          <w:kern w:val="2"/>
        </w:rPr>
      </w:pPr>
      <w:r>
        <w:rPr>
          <w:kern w:val="2"/>
        </w:rPr>
        <w:t>echo "$UNAME , Create failure"</w:t>
      </w:r>
    </w:p>
    <w:p>
      <w:pPr>
        <w:pStyle w:val="26"/>
        <w:rPr>
          <w:kern w:val="2"/>
        </w:rPr>
      </w:pPr>
      <w:r>
        <w:rPr>
          <w:kern w:val="2"/>
        </w:rPr>
        <w:t>fi</w:t>
      </w:r>
    </w:p>
    <w:p>
      <w:pPr>
        <w:pStyle w:val="26"/>
        <w:rPr>
          <w:kern w:val="2"/>
        </w:rPr>
      </w:pPr>
      <w:r>
        <w:rPr>
          <w:kern w:val="2"/>
        </w:rPr>
        <w:t>fi</w:t>
      </w:r>
    </w:p>
    <w:p>
      <w:pPr>
        <w:pStyle w:val="26"/>
        <w:rPr>
          <w:kern w:val="2"/>
        </w:rPr>
      </w:pPr>
      <w:r>
        <w:rPr>
          <w:kern w:val="2"/>
        </w:rPr>
        <w:t>done</w:t>
      </w:r>
    </w:p>
    <w:p>
      <w:pPr>
        <w:pStyle w:val="59"/>
        <w:spacing w:after="90"/>
        <w:rPr>
          <w:kern w:val="2"/>
        </w:rPr>
      </w:pPr>
    </w:p>
    <w:p>
      <w:pPr>
        <w:rPr>
          <w:spacing w:val="4"/>
          <w:kern w:val="2"/>
        </w:rPr>
      </w:pPr>
      <w:r>
        <w:rPr>
          <w:rFonts w:hint="eastAsia"/>
          <w:color w:val="000000"/>
          <w:spacing w:val="4"/>
          <w:kern w:val="2"/>
          <w:szCs w:val="21"/>
        </w:rPr>
        <w:t>执行批量创建用户的</w:t>
      </w:r>
      <w:r>
        <w:rPr>
          <w:color w:val="000000"/>
          <w:spacing w:val="4"/>
          <w:kern w:val="2"/>
          <w:szCs w:val="21"/>
        </w:rPr>
        <w:t>Shell</w:t>
      </w:r>
      <w:r>
        <w:rPr>
          <w:rFonts w:hint="eastAsia"/>
          <w:color w:val="000000"/>
          <w:spacing w:val="4"/>
          <w:kern w:val="2"/>
          <w:szCs w:val="21"/>
        </w:rPr>
        <w:t>脚本</w:t>
      </w:r>
      <w:r>
        <w:rPr>
          <w:color w:val="000000"/>
          <w:spacing w:val="4"/>
          <w:kern w:val="2"/>
          <w:szCs w:val="21"/>
        </w:rPr>
        <w:t>Example.sh</w:t>
      </w:r>
      <w:r>
        <w:rPr>
          <w:rFonts w:hint="eastAsia"/>
          <w:color w:val="000000"/>
          <w:spacing w:val="4"/>
          <w:kern w:val="2"/>
          <w:szCs w:val="21"/>
        </w:rPr>
        <w:t>，在输入为账户设定的密码后将由脚本自动检查并创建这些账户。由于已经将多余的信息通过输出重定向符转移到了</w:t>
      </w:r>
      <w:r>
        <w:rPr>
          <w:color w:val="000000"/>
          <w:spacing w:val="4"/>
          <w:kern w:val="2"/>
          <w:szCs w:val="21"/>
        </w:rPr>
        <w:t>/dev/null</w:t>
      </w:r>
      <w:r>
        <w:rPr>
          <w:rFonts w:hint="eastAsia"/>
          <w:color w:val="000000"/>
          <w:spacing w:val="4"/>
          <w:kern w:val="2"/>
          <w:szCs w:val="21"/>
        </w:rPr>
        <w:t>黑洞文件中，因此在正常情况下屏幕窗口除了“用户账户创建成功”（</w:t>
      </w:r>
      <w:r>
        <w:rPr>
          <w:color w:val="000000"/>
          <w:spacing w:val="4"/>
          <w:kern w:val="2"/>
          <w:szCs w:val="21"/>
        </w:rPr>
        <w:t>Create success</w:t>
      </w:r>
      <w:r>
        <w:rPr>
          <w:rFonts w:hint="eastAsia"/>
          <w:color w:val="000000"/>
          <w:spacing w:val="4"/>
          <w:kern w:val="2"/>
          <w:szCs w:val="21"/>
        </w:rPr>
        <w:t>）的提示后不会有其他内容。</w:t>
      </w:r>
    </w:p>
    <w:p>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是用来保存用户账户信息的文件。如果想确认这个脚本是否成功创建了用户账户，可以打开这个文件，看其中是否有这些新创建的用户信息。</w:t>
      </w:r>
    </w:p>
    <w:p>
      <w:pPr>
        <w:pStyle w:val="58"/>
        <w:rPr>
          <w:kern w:val="2"/>
        </w:rPr>
      </w:pPr>
    </w:p>
    <w:p>
      <w:pPr>
        <w:pStyle w:val="26"/>
        <w:rPr>
          <w:kern w:val="2"/>
        </w:rPr>
      </w:pPr>
      <w:r>
        <w:rPr>
          <w:kern w:val="2"/>
        </w:rPr>
        <w:t>[root@linuxprobe ~]# bash Example.sh</w:t>
      </w:r>
    </w:p>
    <w:p>
      <w:pPr>
        <w:pStyle w:val="26"/>
        <w:rPr>
          <w:kern w:val="2"/>
        </w:rPr>
      </w:pPr>
      <w:r>
        <w:rPr>
          <w:kern w:val="2"/>
        </w:rPr>
        <w:t>Enter The Users Password : linuxprobe</w:t>
      </w:r>
    </w:p>
    <w:p>
      <w:pPr>
        <w:pStyle w:val="26"/>
        <w:rPr>
          <w:kern w:val="2"/>
        </w:rPr>
      </w:pPr>
      <w:r>
        <w:rPr>
          <w:kern w:val="2"/>
        </w:rPr>
        <w:t>andy , Create success</w:t>
      </w:r>
    </w:p>
    <w:p>
      <w:pPr>
        <w:pStyle w:val="26"/>
        <w:rPr>
          <w:kern w:val="2"/>
        </w:rPr>
      </w:pPr>
      <w:r>
        <w:rPr>
          <w:kern w:val="2"/>
        </w:rPr>
        <w:t>barry , Create success</w:t>
      </w:r>
    </w:p>
    <w:p>
      <w:pPr>
        <w:pStyle w:val="26"/>
        <w:rPr>
          <w:kern w:val="2"/>
        </w:rPr>
      </w:pPr>
      <w:r>
        <w:rPr>
          <w:kern w:val="2"/>
        </w:rPr>
        <w:t>carl , Create success</w:t>
      </w:r>
    </w:p>
    <w:p>
      <w:pPr>
        <w:pStyle w:val="26"/>
        <w:rPr>
          <w:kern w:val="2"/>
        </w:rPr>
      </w:pPr>
      <w:r>
        <w:rPr>
          <w:kern w:val="2"/>
        </w:rPr>
        <w:t>duke , Create success</w:t>
      </w:r>
    </w:p>
    <w:p>
      <w:pPr>
        <w:pStyle w:val="26"/>
        <w:rPr>
          <w:kern w:val="2"/>
        </w:rPr>
      </w:pPr>
      <w:r>
        <w:rPr>
          <w:kern w:val="2"/>
        </w:rPr>
        <w:t>eric , Create success</w:t>
      </w:r>
    </w:p>
    <w:p>
      <w:pPr>
        <w:pStyle w:val="26"/>
        <w:rPr>
          <w:kern w:val="2"/>
        </w:rPr>
      </w:pPr>
      <w:r>
        <w:rPr>
          <w:kern w:val="2"/>
        </w:rPr>
        <w:t>george , Create success</w:t>
      </w:r>
    </w:p>
    <w:p>
      <w:pPr>
        <w:pStyle w:val="26"/>
        <w:rPr>
          <w:kern w:val="2"/>
        </w:rPr>
      </w:pPr>
      <w:r>
        <w:rPr>
          <w:kern w:val="2"/>
        </w:rPr>
        <w:t>[root@linuxprobe ~]# tail -6 /etc/passwd</w:t>
      </w:r>
    </w:p>
    <w:p>
      <w:pPr>
        <w:pStyle w:val="26"/>
        <w:rPr>
          <w:kern w:val="2"/>
        </w:rPr>
      </w:pPr>
      <w:r>
        <w:rPr>
          <w:kern w:val="2"/>
        </w:rPr>
        <w:t>andy:x:1001:1001::/home/andy:/bin/bash</w:t>
      </w:r>
    </w:p>
    <w:p>
      <w:pPr>
        <w:pStyle w:val="26"/>
        <w:rPr>
          <w:kern w:val="2"/>
        </w:rPr>
      </w:pPr>
      <w:r>
        <w:rPr>
          <w:kern w:val="2"/>
        </w:rPr>
        <w:t>barry:x:1002:1002::/home/barry:/bin/bash</w:t>
      </w:r>
    </w:p>
    <w:p>
      <w:pPr>
        <w:pStyle w:val="26"/>
        <w:rPr>
          <w:kern w:val="2"/>
        </w:rPr>
      </w:pPr>
      <w:r>
        <w:rPr>
          <w:kern w:val="2"/>
        </w:rPr>
        <w:t>carl:x:1003:1003::/home/carl:/bin/bash</w:t>
      </w:r>
    </w:p>
    <w:p>
      <w:pPr>
        <w:pStyle w:val="26"/>
        <w:rPr>
          <w:kern w:val="2"/>
        </w:rPr>
      </w:pPr>
      <w:r>
        <w:rPr>
          <w:kern w:val="2"/>
        </w:rPr>
        <w:t>duke:x:1004:1004::/home/duke:/bin/bash</w:t>
      </w:r>
    </w:p>
    <w:p>
      <w:pPr>
        <w:pStyle w:val="26"/>
        <w:rPr>
          <w:kern w:val="2"/>
        </w:rPr>
      </w:pPr>
      <w:r>
        <w:rPr>
          <w:kern w:val="2"/>
        </w:rPr>
        <w:t>eric:x:1005:1005::/home/eric:/bin/bash</w:t>
      </w:r>
    </w:p>
    <w:p>
      <w:pPr>
        <w:pStyle w:val="26"/>
        <w:rPr>
          <w:kern w:val="2"/>
        </w:rPr>
      </w:pPr>
      <w:r>
        <w:rPr>
          <w:kern w:val="2"/>
        </w:rPr>
        <w:t>george:x:1006:1006::/home/george:/bin/bash</w:t>
      </w:r>
    </w:p>
    <w:p>
      <w:pPr>
        <w:pStyle w:val="59"/>
        <w:spacing w:after="90"/>
        <w:rPr>
          <w:kern w:val="2"/>
        </w:rPr>
      </w:pPr>
    </w:p>
    <w:p>
      <w:pPr>
        <w:rPr>
          <w:kern w:val="2"/>
        </w:rPr>
      </w:pPr>
      <w:r>
        <w:rPr>
          <w:rFonts w:hint="eastAsia"/>
          <w:color w:val="000000"/>
          <w:kern w:val="2"/>
          <w:szCs w:val="21"/>
        </w:rPr>
        <w:t>您还记得在学习双分支</w:t>
      </w:r>
      <w:r>
        <w:rPr>
          <w:color w:val="000000"/>
          <w:kern w:val="2"/>
          <w:szCs w:val="21"/>
        </w:rPr>
        <w:t>if</w:t>
      </w:r>
      <w:r>
        <w:rPr>
          <w:rFonts w:hint="eastAsia"/>
          <w:color w:val="000000"/>
          <w:kern w:val="2"/>
          <w:szCs w:val="21"/>
        </w:rPr>
        <w:t>条件语句时，用到的那个测试主机是否在线的脚本么？既然我们现在已经掌握了</w:t>
      </w:r>
      <w:r>
        <w:rPr>
          <w:color w:val="000000"/>
          <w:kern w:val="2"/>
          <w:szCs w:val="21"/>
        </w:rPr>
        <w:t>for</w:t>
      </w:r>
      <w:r>
        <w:rPr>
          <w:rFonts w:hint="eastAsia"/>
          <w:color w:val="000000"/>
          <w:kern w:val="2"/>
          <w:szCs w:val="21"/>
        </w:rPr>
        <w:t>循环语句，不妨做些更酷的事情，比如尝试让脚本从文本中自动读取主机列表，然后自动逐个测试这些主机是否在线。</w:t>
      </w:r>
    </w:p>
    <w:p>
      <w:pPr>
        <w:rPr>
          <w:kern w:val="2"/>
        </w:rPr>
      </w:pPr>
      <w:r>
        <w:rPr>
          <w:rFonts w:hint="eastAsia"/>
          <w:kern w:val="2"/>
        </w:rPr>
        <w:t>首先创建一个主机列表文件</w:t>
      </w:r>
      <w:r>
        <w:rPr>
          <w:kern w:val="2"/>
        </w:rPr>
        <w:t>ipadds.txt</w:t>
      </w:r>
      <w:r>
        <w:rPr>
          <w:rFonts w:hint="eastAsia"/>
          <w:kern w:val="2"/>
        </w:rPr>
        <w:t>：</w:t>
      </w:r>
    </w:p>
    <w:p>
      <w:pPr>
        <w:pStyle w:val="58"/>
        <w:rPr>
          <w:kern w:val="2"/>
        </w:rPr>
      </w:pPr>
    </w:p>
    <w:p>
      <w:pPr>
        <w:pStyle w:val="26"/>
        <w:rPr>
          <w:kern w:val="2"/>
        </w:rPr>
      </w:pPr>
      <w:r>
        <w:rPr>
          <w:kern w:val="2"/>
        </w:rPr>
        <w:t>[root@linuxprobe ~]# vim ipadds.txt</w:t>
      </w:r>
    </w:p>
    <w:p>
      <w:pPr>
        <w:pStyle w:val="26"/>
        <w:rPr>
          <w:kern w:val="2"/>
        </w:rPr>
      </w:pPr>
      <w:r>
        <w:rPr>
          <w:kern w:val="2"/>
        </w:rPr>
        <w:t>192.168.10.10</w:t>
      </w:r>
    </w:p>
    <w:p>
      <w:pPr>
        <w:pStyle w:val="26"/>
        <w:rPr>
          <w:kern w:val="2"/>
        </w:rPr>
      </w:pPr>
      <w:r>
        <w:rPr>
          <w:kern w:val="2"/>
        </w:rPr>
        <w:t>192.168.10.11</w:t>
      </w:r>
    </w:p>
    <w:p>
      <w:pPr>
        <w:pStyle w:val="26"/>
        <w:rPr>
          <w:kern w:val="2"/>
        </w:rPr>
      </w:pPr>
      <w:r>
        <w:rPr>
          <w:kern w:val="2"/>
        </w:rPr>
        <w:t>192.168.10.12</w:t>
      </w:r>
    </w:p>
    <w:p>
      <w:pPr>
        <w:pStyle w:val="59"/>
        <w:spacing w:after="90"/>
        <w:rPr>
          <w:kern w:val="2"/>
        </w:rPr>
      </w:pPr>
    </w:p>
    <w:p>
      <w:pPr>
        <w:rPr>
          <w:kern w:val="2"/>
        </w:rPr>
      </w:pPr>
      <w:r>
        <w:rPr>
          <w:rFonts w:hint="eastAsia"/>
          <w:color w:val="000000"/>
          <w:kern w:val="2"/>
          <w:szCs w:val="21"/>
        </w:rPr>
        <w:t>然后前面的双分支</w:t>
      </w:r>
      <w:r>
        <w:rPr>
          <w:color w:val="000000"/>
          <w:kern w:val="2"/>
          <w:szCs w:val="21"/>
        </w:rPr>
        <w:t>if</w:t>
      </w:r>
      <w:r>
        <w:rPr>
          <w:rFonts w:hint="eastAsia"/>
          <w:color w:val="000000"/>
          <w:kern w:val="2"/>
          <w:szCs w:val="21"/>
        </w:rPr>
        <w:t>条件语句与</w:t>
      </w:r>
      <w:r>
        <w:rPr>
          <w:color w:val="000000"/>
          <w:kern w:val="2"/>
          <w:szCs w:val="21"/>
        </w:rPr>
        <w:t>for</w:t>
      </w:r>
      <w:r>
        <w:rPr>
          <w:rFonts w:hint="eastAsia"/>
          <w:color w:val="000000"/>
          <w:kern w:val="2"/>
          <w:szCs w:val="21"/>
        </w:rPr>
        <w:t>循环语句相结合，让脚本从主机列表文件</w:t>
      </w:r>
      <w:r>
        <w:rPr>
          <w:color w:val="000000"/>
          <w:kern w:val="2"/>
          <w:szCs w:val="21"/>
        </w:rPr>
        <w:t>ipadds.txt</w:t>
      </w:r>
      <w:r>
        <w:rPr>
          <w:rFonts w:hint="eastAsia"/>
          <w:color w:val="000000"/>
          <w:kern w:val="2"/>
          <w:szCs w:val="21"/>
        </w:rPr>
        <w:t>中自动读取</w:t>
      </w:r>
      <w:r>
        <w:rPr>
          <w:color w:val="000000"/>
          <w:kern w:val="2"/>
          <w:szCs w:val="21"/>
        </w:rPr>
        <w:t>IP</w:t>
      </w:r>
      <w:r>
        <w:rPr>
          <w:rFonts w:hint="eastAsia"/>
          <w:color w:val="000000"/>
          <w:kern w:val="2"/>
          <w:szCs w:val="21"/>
        </w:rPr>
        <w:t>地址（用来表示主机）并将其赋值给</w:t>
      </w:r>
      <w:r>
        <w:rPr>
          <w:color w:val="000000"/>
          <w:kern w:val="2"/>
          <w:szCs w:val="21"/>
        </w:rPr>
        <w:t>HLIST</w:t>
      </w:r>
      <w:r>
        <w:rPr>
          <w:rFonts w:hint="eastAsia"/>
          <w:color w:val="000000"/>
          <w:kern w:val="2"/>
          <w:szCs w:val="21"/>
        </w:rPr>
        <w:t>变量，从而通过判断</w:t>
      </w:r>
      <w:r>
        <w:rPr>
          <w:color w:val="000000"/>
          <w:kern w:val="2"/>
          <w:szCs w:val="21"/>
        </w:rPr>
        <w:t>ping</w:t>
      </w:r>
      <w:r>
        <w:rPr>
          <w:rFonts w:hint="eastAsia"/>
          <w:color w:val="000000"/>
          <w:kern w:val="2"/>
          <w:szCs w:val="21"/>
        </w:rPr>
        <w:t>命令执行后的返回值来逐个测试主机是否在线。脚本中出现的</w:t>
      </w:r>
      <w:r>
        <w:rPr>
          <w:color w:val="000000"/>
          <w:kern w:val="2"/>
          <w:szCs w:val="21"/>
        </w:rPr>
        <w:t>$</w:t>
      </w:r>
      <w:r>
        <w:rPr>
          <w:rFonts w:hint="eastAsia"/>
          <w:color w:val="000000"/>
          <w:kern w:val="2"/>
          <w:szCs w:val="21"/>
        </w:rPr>
        <w:t>（命令）是一种完全类似于第</w:t>
      </w:r>
      <w:r>
        <w:rPr>
          <w:color w:val="000000"/>
          <w:kern w:val="2"/>
          <w:szCs w:val="21"/>
        </w:rPr>
        <w:t>3</w:t>
      </w:r>
      <w:r>
        <w:rPr>
          <w:rFonts w:hint="eastAsia"/>
          <w:color w:val="000000"/>
          <w:kern w:val="2"/>
          <w:szCs w:val="21"/>
        </w:rPr>
        <w:t>章的转义字符中反引号</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的</w:t>
      </w:r>
      <w:r>
        <w:rPr>
          <w:color w:val="000000"/>
          <w:kern w:val="2"/>
          <w:szCs w:val="21"/>
        </w:rPr>
        <w:t>Shell</w:t>
      </w:r>
      <w:r>
        <w:rPr>
          <w:rFonts w:hint="eastAsia"/>
          <w:color w:val="000000"/>
          <w:kern w:val="2"/>
          <w:szCs w:val="21"/>
        </w:rPr>
        <w:t>操作符，效果同样是执行括号或双引号括起来的字符串中的命令。大家在编写脚本时，多学习几种类似的新方法，可在工作中大显身手：</w:t>
      </w:r>
    </w:p>
    <w:p>
      <w:pPr>
        <w:pStyle w:val="58"/>
        <w:rPr>
          <w:kern w:val="2"/>
        </w:rPr>
      </w:pPr>
    </w:p>
    <w:p>
      <w:pPr>
        <w:pStyle w:val="26"/>
        <w:rPr>
          <w:kern w:val="2"/>
        </w:rPr>
      </w:pPr>
      <w:r>
        <w:rPr>
          <w:kern w:val="2"/>
        </w:rPr>
        <w:t>[root@linuxprobe ~]# vim CheckHosts.sh</w:t>
      </w:r>
    </w:p>
    <w:p>
      <w:pPr>
        <w:pStyle w:val="26"/>
        <w:rPr>
          <w:kern w:val="2"/>
        </w:rPr>
      </w:pPr>
      <w:r>
        <w:rPr>
          <w:kern w:val="2"/>
        </w:rPr>
        <w:t>#!/bin/bash</w:t>
      </w:r>
    </w:p>
    <w:p>
      <w:pPr>
        <w:pStyle w:val="26"/>
        <w:rPr>
          <w:kern w:val="2"/>
        </w:rPr>
      </w:pPr>
      <w:r>
        <w:rPr>
          <w:kern w:val="2"/>
        </w:rPr>
        <w:t>HLIST=$(cat ~/ipadds.txt)</w:t>
      </w:r>
    </w:p>
    <w:p>
      <w:pPr>
        <w:pStyle w:val="26"/>
        <w:rPr>
          <w:kern w:val="2"/>
        </w:rPr>
      </w:pPr>
      <w:r>
        <w:rPr>
          <w:kern w:val="2"/>
        </w:rPr>
        <w:t>for IP in $HLIST</w:t>
      </w:r>
    </w:p>
    <w:p>
      <w:pPr>
        <w:pStyle w:val="26"/>
        <w:rPr>
          <w:kern w:val="2"/>
        </w:rPr>
      </w:pPr>
      <w:r>
        <w:rPr>
          <w:kern w:val="2"/>
        </w:rPr>
        <w:t>do</w:t>
      </w:r>
    </w:p>
    <w:p>
      <w:pPr>
        <w:pStyle w:val="26"/>
        <w:rPr>
          <w:kern w:val="2"/>
        </w:rPr>
      </w:pPr>
      <w:r>
        <w:rPr>
          <w:kern w:val="2"/>
        </w:rPr>
        <w:t>ping -c 3 -i 0.2 -W 3 $IP &amp;&gt; /dev/null</w:t>
      </w:r>
    </w:p>
    <w:p>
      <w:pPr>
        <w:pStyle w:val="26"/>
        <w:rPr>
          <w:kern w:val="2"/>
        </w:rPr>
      </w:pPr>
      <w:r>
        <w:rPr>
          <w:kern w:val="2"/>
        </w:rPr>
        <w:t>if [ $? -eq 0 ] ; then</w:t>
      </w:r>
    </w:p>
    <w:p>
      <w:pPr>
        <w:pStyle w:val="26"/>
        <w:rPr>
          <w:kern w:val="2"/>
        </w:rPr>
      </w:pPr>
      <w:r>
        <w:rPr>
          <w:kern w:val="2"/>
        </w:rPr>
        <w:t>echo "Host $IP is On-line."</w:t>
      </w:r>
    </w:p>
    <w:p>
      <w:pPr>
        <w:pStyle w:val="26"/>
        <w:rPr>
          <w:kern w:val="2"/>
        </w:rPr>
      </w:pPr>
      <w:r>
        <w:rPr>
          <w:kern w:val="2"/>
        </w:rPr>
        <w:t>else</w:t>
      </w:r>
    </w:p>
    <w:p>
      <w:pPr>
        <w:pStyle w:val="26"/>
        <w:rPr>
          <w:kern w:val="2"/>
        </w:rPr>
      </w:pPr>
      <w:r>
        <w:rPr>
          <w:kern w:val="2"/>
        </w:rPr>
        <w:t>echo "Host $IP is Off-line."</w:t>
      </w:r>
    </w:p>
    <w:p>
      <w:pPr>
        <w:pStyle w:val="26"/>
        <w:rPr>
          <w:kern w:val="2"/>
        </w:rPr>
      </w:pPr>
      <w:r>
        <w:rPr>
          <w:kern w:val="2"/>
        </w:rPr>
        <w:t>fi</w:t>
      </w:r>
    </w:p>
    <w:p>
      <w:pPr>
        <w:pStyle w:val="26"/>
        <w:rPr>
          <w:kern w:val="2"/>
        </w:rPr>
      </w:pPr>
      <w:r>
        <w:rPr>
          <w:kern w:val="2"/>
        </w:rPr>
        <w:t>done</w:t>
      </w:r>
    </w:p>
    <w:p>
      <w:pPr>
        <w:pStyle w:val="26"/>
        <w:rPr>
          <w:kern w:val="2"/>
        </w:rPr>
      </w:pPr>
      <w:r>
        <w:rPr>
          <w:kern w:val="2"/>
        </w:rPr>
        <w:t>[root@linuxprobe ~]# ./CheckHosts.sh</w:t>
      </w:r>
    </w:p>
    <w:p>
      <w:pPr>
        <w:pStyle w:val="26"/>
        <w:rPr>
          <w:kern w:val="2"/>
        </w:rPr>
      </w:pPr>
      <w:r>
        <w:rPr>
          <w:kern w:val="2"/>
        </w:rPr>
        <w:t>Host 192.168.10.10 is On-line.</w:t>
      </w:r>
    </w:p>
    <w:p>
      <w:pPr>
        <w:pStyle w:val="26"/>
        <w:rPr>
          <w:kern w:val="2"/>
        </w:rPr>
      </w:pPr>
      <w:r>
        <w:rPr>
          <w:kern w:val="2"/>
        </w:rPr>
        <w:t>Host 192.168.10.11 is Off-line.</w:t>
      </w:r>
    </w:p>
    <w:p>
      <w:pPr>
        <w:pStyle w:val="26"/>
        <w:rPr>
          <w:kern w:val="2"/>
        </w:rPr>
      </w:pPr>
      <w:r>
        <w:rPr>
          <w:kern w:val="2"/>
        </w:rPr>
        <w:t>Host 192.168.10.12 is Off-line.</w:t>
      </w:r>
    </w:p>
    <w:p>
      <w:pPr>
        <w:pStyle w:val="59"/>
        <w:spacing w:after="90"/>
        <w:rPr>
          <w:kern w:val="2"/>
        </w:rPr>
      </w:pPr>
    </w:p>
    <w:p>
      <w:pPr>
        <w:pStyle w:val="4"/>
        <w:spacing w:before="151" w:after="151"/>
        <w:rPr>
          <w:kern w:val="2"/>
        </w:rPr>
      </w:pPr>
      <w:r>
        <w:rPr>
          <w:color w:val="000000"/>
          <w:kern w:val="2"/>
        </w:rPr>
        <w:t>4.3.3</w:t>
      </w:r>
      <w:r>
        <w:rPr>
          <w:color w:val="000000"/>
          <w:kern w:val="2"/>
          <w:szCs w:val="21"/>
        </w:rPr>
        <w:t xml:space="preserve">  </w:t>
      </w:r>
      <w:r>
        <w:rPr>
          <w:color w:val="000000"/>
          <w:kern w:val="2"/>
        </w:rPr>
        <w:t>while</w:t>
      </w:r>
      <w:r>
        <w:rPr>
          <w:rFonts w:hint="eastAsia"/>
          <w:color w:val="000000"/>
          <w:kern w:val="2"/>
        </w:rPr>
        <w:t>条件循环语句</w:t>
      </w:r>
    </w:p>
    <w:p>
      <w:pPr>
        <w:rPr>
          <w:kern w:val="2"/>
        </w:rPr>
      </w:pPr>
      <w:r>
        <w:rPr>
          <w:color w:val="000000"/>
          <w:kern w:val="2"/>
          <w:szCs w:val="21"/>
        </w:rPr>
        <w:t>while</w:t>
      </w:r>
      <w:r>
        <w:rPr>
          <w:rFonts w:hint="eastAsia"/>
          <w:color w:val="000000"/>
          <w:kern w:val="2"/>
          <w:szCs w:val="21"/>
        </w:rPr>
        <w:t>条件循环语句是一种让脚本根据某些条件来重复执行命令的语句，它的循环结构往往在执行前并不确定最终执行的次数，完全不同于</w:t>
      </w:r>
      <w:r>
        <w:rPr>
          <w:color w:val="000000"/>
          <w:kern w:val="2"/>
          <w:szCs w:val="21"/>
        </w:rPr>
        <w:t>for</w:t>
      </w:r>
      <w:r>
        <w:rPr>
          <w:rFonts w:hint="eastAsia"/>
          <w:color w:val="000000"/>
          <w:kern w:val="2"/>
          <w:szCs w:val="21"/>
        </w:rPr>
        <w:t>循环语句中有目标、有范围的使用场景。</w:t>
      </w:r>
      <w:r>
        <w:rPr>
          <w:color w:val="000000"/>
          <w:kern w:val="2"/>
          <w:szCs w:val="21"/>
        </w:rPr>
        <w:t>while</w:t>
      </w:r>
      <w:r>
        <w:rPr>
          <w:rFonts w:hint="eastAsia"/>
          <w:color w:val="000000"/>
          <w:kern w:val="2"/>
          <w:szCs w:val="21"/>
        </w:rPr>
        <w:t>循环语句通过判断条件测试的真假来决定是否继续执行命令，若条件为真就继续执行，为假就结束循环。</w:t>
      </w:r>
      <w:r>
        <w:rPr>
          <w:color w:val="000000"/>
          <w:kern w:val="2"/>
          <w:szCs w:val="21"/>
        </w:rPr>
        <w:t>while</w:t>
      </w:r>
      <w:r>
        <w:rPr>
          <w:rFonts w:hint="eastAsia"/>
          <w:color w:val="000000"/>
          <w:kern w:val="2"/>
          <w:szCs w:val="21"/>
        </w:rPr>
        <w:t>语句的语法格式如图</w:t>
      </w:r>
      <w:r>
        <w:rPr>
          <w:color w:val="000000"/>
          <w:kern w:val="2"/>
          <w:szCs w:val="21"/>
        </w:rPr>
        <w:t>4-21</w:t>
      </w:r>
      <w:r>
        <w:rPr>
          <w:rFonts w:hint="eastAsia"/>
          <w:color w:val="000000"/>
          <w:kern w:val="2"/>
          <w:szCs w:val="21"/>
        </w:rPr>
        <w:t>所示。</w:t>
      </w:r>
    </w:p>
    <w:p>
      <w:pPr>
        <w:pStyle w:val="32"/>
        <w:rPr>
          <w:kern w:val="2"/>
        </w:rPr>
      </w:pPr>
      <w:r>
        <w:rPr>
          <w:color w:val="000000"/>
          <w:kern w:val="2"/>
          <w:szCs w:val="21"/>
        </w:rPr>
        <w:drawing>
          <wp:inline distT="0" distB="0" distL="0" distR="0">
            <wp:extent cx="3169920" cy="609600"/>
            <wp:effectExtent l="0" t="0" r="0" b="0"/>
            <wp:docPr id="89" name="图片 89" descr="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4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169920" cy="6096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4-21  while</w:t>
      </w:r>
      <w:r>
        <w:rPr>
          <w:rFonts w:hint="eastAsia"/>
          <w:color w:val="000000"/>
          <w:kern w:val="2"/>
          <w:szCs w:val="21"/>
        </w:rPr>
        <w:t>循环语句的语法格式</w:t>
      </w:r>
    </w:p>
    <w:p>
      <w:pPr>
        <w:rPr>
          <w:spacing w:val="-4"/>
          <w:kern w:val="2"/>
        </w:rPr>
      </w:pPr>
      <w:r>
        <w:rPr>
          <w:rFonts w:hint="eastAsia"/>
          <w:color w:val="000000"/>
          <w:spacing w:val="-4"/>
          <w:kern w:val="2"/>
          <w:szCs w:val="21"/>
        </w:rPr>
        <w:t>接下来结合使用多分支的</w:t>
      </w:r>
      <w:r>
        <w:rPr>
          <w:color w:val="000000"/>
          <w:spacing w:val="-4"/>
          <w:kern w:val="2"/>
          <w:szCs w:val="21"/>
        </w:rPr>
        <w:t>if</w:t>
      </w:r>
      <w:r>
        <w:rPr>
          <w:rFonts w:hint="eastAsia"/>
          <w:color w:val="000000"/>
          <w:spacing w:val="-4"/>
          <w:kern w:val="2"/>
          <w:szCs w:val="21"/>
        </w:rPr>
        <w:t>条件测试语句与</w:t>
      </w:r>
      <w:r>
        <w:rPr>
          <w:color w:val="000000"/>
          <w:spacing w:val="-4"/>
          <w:kern w:val="2"/>
          <w:szCs w:val="21"/>
        </w:rPr>
        <w:t>while</w:t>
      </w:r>
      <w:r>
        <w:rPr>
          <w:rFonts w:hint="eastAsia"/>
          <w:color w:val="000000"/>
          <w:spacing w:val="-4"/>
          <w:kern w:val="2"/>
          <w:szCs w:val="21"/>
        </w:rPr>
        <w:t>条件循环语句，编写一个用来猜测数值大小的脚本</w:t>
      </w:r>
      <w:r>
        <w:rPr>
          <w:color w:val="000000"/>
          <w:spacing w:val="-4"/>
          <w:kern w:val="2"/>
          <w:szCs w:val="21"/>
        </w:rPr>
        <w:t>Guess.sh</w:t>
      </w:r>
      <w:r>
        <w:rPr>
          <w:rFonts w:hint="eastAsia"/>
          <w:color w:val="000000"/>
          <w:spacing w:val="-4"/>
          <w:kern w:val="2"/>
          <w:szCs w:val="21"/>
        </w:rPr>
        <w:t>。该脚本使用</w:t>
      </w:r>
      <w:r>
        <w:rPr>
          <w:color w:val="000000"/>
          <w:spacing w:val="-4"/>
          <w:kern w:val="2"/>
          <w:szCs w:val="21"/>
        </w:rPr>
        <w:t>$RANDOM</w:t>
      </w:r>
      <w:r>
        <w:rPr>
          <w:rFonts w:hint="eastAsia"/>
          <w:color w:val="000000"/>
          <w:spacing w:val="-4"/>
          <w:kern w:val="2"/>
          <w:szCs w:val="21"/>
        </w:rPr>
        <w:t>变量来调取出一个随机的数值（范围为</w:t>
      </w:r>
      <w:r>
        <w:rPr>
          <w:color w:val="000000"/>
          <w:spacing w:val="-4"/>
          <w:kern w:val="2"/>
          <w:szCs w:val="21"/>
        </w:rPr>
        <w:t>0</w:t>
      </w:r>
      <w:r>
        <w:rPr>
          <w:rFonts w:hint="eastAsia" w:eastAsia="宋体"/>
          <w:color w:val="000000"/>
          <w:kern w:val="2"/>
          <w:szCs w:val="21"/>
        </w:rPr>
        <w:t>～</w:t>
      </w:r>
      <w:r>
        <w:rPr>
          <w:color w:val="000000"/>
          <w:spacing w:val="-4"/>
          <w:kern w:val="2"/>
          <w:szCs w:val="21"/>
        </w:rPr>
        <w:t>32767</w:t>
      </w:r>
      <w:r>
        <w:rPr>
          <w:rFonts w:hint="eastAsia"/>
          <w:color w:val="000000"/>
          <w:spacing w:val="-4"/>
          <w:kern w:val="2"/>
          <w:szCs w:val="21"/>
        </w:rPr>
        <w:t>），将这个随机数对</w:t>
      </w:r>
      <w:r>
        <w:rPr>
          <w:color w:val="000000"/>
          <w:spacing w:val="-4"/>
          <w:kern w:val="2"/>
          <w:szCs w:val="21"/>
        </w:rPr>
        <w:t>1000</w:t>
      </w:r>
      <w:r>
        <w:rPr>
          <w:rFonts w:hint="eastAsia"/>
          <w:color w:val="000000"/>
          <w:spacing w:val="-4"/>
          <w:kern w:val="2"/>
          <w:szCs w:val="21"/>
        </w:rPr>
        <w:t>进行取余操作，并使用</w:t>
      </w:r>
      <w:r>
        <w:rPr>
          <w:color w:val="000000"/>
          <w:spacing w:val="-4"/>
          <w:kern w:val="2"/>
          <w:szCs w:val="21"/>
        </w:rPr>
        <w:t>expr</w:t>
      </w:r>
      <w:r>
        <w:rPr>
          <w:rFonts w:hint="eastAsia"/>
          <w:color w:val="000000"/>
          <w:spacing w:val="-4"/>
          <w:kern w:val="2"/>
          <w:szCs w:val="21"/>
        </w:rPr>
        <w:t>命令取得其结果，再用这个数值与用户通过</w:t>
      </w:r>
      <w:r>
        <w:rPr>
          <w:color w:val="000000"/>
          <w:spacing w:val="-4"/>
          <w:kern w:val="2"/>
          <w:szCs w:val="21"/>
        </w:rPr>
        <w:t>read</w:t>
      </w:r>
      <w:r>
        <w:rPr>
          <w:rFonts w:hint="eastAsia"/>
          <w:color w:val="000000"/>
          <w:spacing w:val="-4"/>
          <w:kern w:val="2"/>
          <w:szCs w:val="21"/>
        </w:rPr>
        <w:t>命令输入的数值进行比较判断。这个判断语句分为三种情况，分别是判断用户输入的数值是等于、大于还是小于使用</w:t>
      </w:r>
      <w:r>
        <w:rPr>
          <w:color w:val="000000"/>
          <w:spacing w:val="-4"/>
          <w:kern w:val="2"/>
          <w:szCs w:val="21"/>
        </w:rPr>
        <w:t>expr</w:t>
      </w:r>
      <w:r>
        <w:rPr>
          <w:rFonts w:hint="eastAsia"/>
          <w:color w:val="000000"/>
          <w:spacing w:val="-4"/>
          <w:kern w:val="2"/>
          <w:szCs w:val="21"/>
        </w:rPr>
        <w:t>命令取得的数值。当前，现在这些内容不是重点，我们当前要关注的是</w:t>
      </w:r>
      <w:r>
        <w:rPr>
          <w:color w:val="000000"/>
          <w:spacing w:val="-4"/>
          <w:kern w:val="2"/>
          <w:szCs w:val="21"/>
        </w:rPr>
        <w:t>while</w:t>
      </w:r>
      <w:r>
        <w:rPr>
          <w:rFonts w:hint="eastAsia"/>
          <w:color w:val="000000"/>
          <w:spacing w:val="-4"/>
          <w:kern w:val="2"/>
          <w:szCs w:val="21"/>
        </w:rPr>
        <w:t>条件循环语句中的条件测试始终为</w:t>
      </w:r>
      <w:r>
        <w:rPr>
          <w:color w:val="000000"/>
          <w:spacing w:val="-4"/>
          <w:kern w:val="2"/>
          <w:szCs w:val="21"/>
        </w:rPr>
        <w:t>true</w:t>
      </w:r>
      <w:r>
        <w:rPr>
          <w:rFonts w:hint="eastAsia"/>
          <w:color w:val="000000"/>
          <w:spacing w:val="-4"/>
          <w:kern w:val="2"/>
          <w:szCs w:val="21"/>
        </w:rPr>
        <w:t>，因此判断语句会无限执行下去，直到用户输入的数值等于</w:t>
      </w:r>
      <w:r>
        <w:rPr>
          <w:color w:val="000000"/>
          <w:spacing w:val="-4"/>
          <w:kern w:val="2"/>
          <w:szCs w:val="21"/>
        </w:rPr>
        <w:t>expr</w:t>
      </w:r>
      <w:r>
        <w:rPr>
          <w:rFonts w:hint="eastAsia"/>
          <w:color w:val="000000"/>
          <w:spacing w:val="-4"/>
          <w:kern w:val="2"/>
          <w:szCs w:val="21"/>
        </w:rPr>
        <w:t>命令取得的数值后，这两者相等之后才运行</w:t>
      </w:r>
      <w:r>
        <w:rPr>
          <w:color w:val="000000"/>
          <w:spacing w:val="-4"/>
          <w:kern w:val="2"/>
          <w:szCs w:val="21"/>
        </w:rPr>
        <w:t>exit 0</w:t>
      </w:r>
      <w:r>
        <w:rPr>
          <w:rFonts w:hint="eastAsia"/>
          <w:color w:val="000000"/>
          <w:spacing w:val="-4"/>
          <w:kern w:val="2"/>
          <w:szCs w:val="21"/>
        </w:rPr>
        <w:t>命令，终止脚本的执行。</w:t>
      </w:r>
    </w:p>
    <w:p>
      <w:pPr>
        <w:pStyle w:val="58"/>
        <w:rPr>
          <w:kern w:val="2"/>
        </w:rPr>
      </w:pPr>
    </w:p>
    <w:p>
      <w:pPr>
        <w:pStyle w:val="26"/>
        <w:rPr>
          <w:kern w:val="2"/>
        </w:rPr>
      </w:pPr>
      <w:r>
        <w:rPr>
          <w:kern w:val="2"/>
        </w:rPr>
        <w:t>[root@linuxprobe ~]# vim Guess.sh</w:t>
      </w:r>
    </w:p>
    <w:p>
      <w:pPr>
        <w:pStyle w:val="26"/>
        <w:rPr>
          <w:kern w:val="2"/>
        </w:rPr>
      </w:pPr>
      <w:r>
        <w:rPr>
          <w:kern w:val="2"/>
        </w:rPr>
        <w:t>#!/bin/bash</w:t>
      </w:r>
    </w:p>
    <w:p>
      <w:pPr>
        <w:pStyle w:val="26"/>
        <w:rPr>
          <w:kern w:val="2"/>
        </w:rPr>
      </w:pPr>
      <w:r>
        <w:rPr>
          <w:kern w:val="2"/>
        </w:rPr>
        <w:t>PRICE=$(expr $RANDOM % 1000)</w:t>
      </w:r>
    </w:p>
    <w:p>
      <w:pPr>
        <w:pStyle w:val="26"/>
        <w:rPr>
          <w:kern w:val="2"/>
        </w:rPr>
      </w:pPr>
      <w:r>
        <w:rPr>
          <w:kern w:val="2"/>
        </w:rPr>
        <w:t>TIMES=0</w:t>
      </w:r>
    </w:p>
    <w:p>
      <w:pPr>
        <w:pStyle w:val="26"/>
        <w:rPr>
          <w:color w:val="000000"/>
          <w:kern w:val="2"/>
          <w:szCs w:val="21"/>
        </w:rPr>
      </w:pPr>
      <w:r>
        <w:rPr>
          <w:color w:val="000000"/>
          <w:kern w:val="2"/>
          <w:szCs w:val="21"/>
        </w:rPr>
        <w:t>echo "</w:t>
      </w:r>
      <w:r>
        <w:rPr>
          <w:rFonts w:hint="eastAsia"/>
          <w:color w:val="000000"/>
          <w:kern w:val="2"/>
          <w:szCs w:val="21"/>
        </w:rPr>
        <w:t>商品实际价格为</w:t>
      </w:r>
      <w:r>
        <w:rPr>
          <w:color w:val="000000"/>
          <w:kern w:val="2"/>
          <w:szCs w:val="21"/>
        </w:rPr>
        <w:t>0-999</w:t>
      </w:r>
      <w:r>
        <w:rPr>
          <w:rFonts w:hint="eastAsia"/>
          <w:color w:val="000000"/>
          <w:kern w:val="2"/>
          <w:szCs w:val="21"/>
        </w:rPr>
        <w:t>之间，猜猜看是多少？</w:t>
      </w:r>
      <w:r>
        <w:rPr>
          <w:color w:val="000000"/>
          <w:kern w:val="2"/>
          <w:szCs w:val="21"/>
        </w:rPr>
        <w:t>"</w:t>
      </w:r>
    </w:p>
    <w:p>
      <w:pPr>
        <w:pStyle w:val="26"/>
        <w:rPr>
          <w:color w:val="000000"/>
          <w:kern w:val="2"/>
          <w:szCs w:val="21"/>
        </w:rPr>
      </w:pPr>
      <w:r>
        <w:rPr>
          <w:color w:val="000000"/>
          <w:kern w:val="2"/>
          <w:szCs w:val="21"/>
        </w:rPr>
        <w:t>while true</w:t>
      </w:r>
    </w:p>
    <w:p>
      <w:pPr>
        <w:pStyle w:val="26"/>
        <w:rPr>
          <w:color w:val="000000"/>
          <w:kern w:val="2"/>
          <w:szCs w:val="21"/>
        </w:rPr>
      </w:pPr>
      <w:r>
        <w:rPr>
          <w:color w:val="000000"/>
          <w:kern w:val="2"/>
          <w:szCs w:val="21"/>
        </w:rPr>
        <w:t>do</w:t>
      </w:r>
    </w:p>
    <w:p>
      <w:pPr>
        <w:pStyle w:val="26"/>
        <w:rPr>
          <w:color w:val="000000"/>
          <w:kern w:val="2"/>
          <w:szCs w:val="21"/>
        </w:rPr>
      </w:pPr>
      <w:r>
        <w:rPr>
          <w:color w:val="000000"/>
          <w:kern w:val="2"/>
          <w:szCs w:val="21"/>
        </w:rPr>
        <w:t>read -p "</w:t>
      </w:r>
      <w:r>
        <w:rPr>
          <w:rFonts w:hint="eastAsia"/>
          <w:color w:val="000000"/>
          <w:kern w:val="2"/>
          <w:szCs w:val="21"/>
        </w:rPr>
        <w:t>请输入您猜测的价格数目：</w:t>
      </w:r>
      <w:r>
        <w:rPr>
          <w:color w:val="000000"/>
          <w:kern w:val="2"/>
          <w:szCs w:val="21"/>
        </w:rPr>
        <w:t>" INT</w:t>
      </w:r>
    </w:p>
    <w:p>
      <w:pPr>
        <w:pStyle w:val="26"/>
        <w:rPr>
          <w:color w:val="000000"/>
          <w:kern w:val="2"/>
          <w:szCs w:val="21"/>
        </w:rPr>
      </w:pPr>
      <w:r>
        <w:rPr>
          <w:color w:val="000000"/>
          <w:kern w:val="2"/>
          <w:szCs w:val="21"/>
        </w:rPr>
        <w:t>let TIMES++</w:t>
      </w:r>
    </w:p>
    <w:p>
      <w:pPr>
        <w:pStyle w:val="26"/>
        <w:rPr>
          <w:color w:val="000000"/>
          <w:kern w:val="2"/>
          <w:szCs w:val="21"/>
        </w:rPr>
      </w:pPr>
      <w:r>
        <w:rPr>
          <w:color w:val="000000"/>
          <w:kern w:val="2"/>
          <w:szCs w:val="21"/>
        </w:rPr>
        <w:t>if [ $INT -eq $PRICE ] ; then</w:t>
      </w:r>
    </w:p>
    <w:p>
      <w:pPr>
        <w:pStyle w:val="26"/>
        <w:rPr>
          <w:color w:val="000000"/>
          <w:kern w:val="2"/>
          <w:szCs w:val="21"/>
        </w:rPr>
      </w:pPr>
      <w:r>
        <w:rPr>
          <w:color w:val="000000"/>
          <w:kern w:val="2"/>
          <w:szCs w:val="21"/>
        </w:rPr>
        <w:t>echo "</w:t>
      </w:r>
      <w:r>
        <w:rPr>
          <w:rFonts w:hint="eastAsia"/>
          <w:color w:val="000000"/>
          <w:kern w:val="2"/>
          <w:szCs w:val="21"/>
        </w:rPr>
        <w:t>恭喜您答对了，实际价格是</w:t>
      </w:r>
      <w:r>
        <w:rPr>
          <w:color w:val="000000"/>
          <w:kern w:val="2"/>
          <w:szCs w:val="21"/>
        </w:rPr>
        <w:t> $PRICE"</w:t>
      </w:r>
    </w:p>
    <w:p>
      <w:pPr>
        <w:pStyle w:val="26"/>
        <w:rPr>
          <w:color w:val="000000"/>
          <w:kern w:val="2"/>
          <w:szCs w:val="21"/>
        </w:rPr>
      </w:pPr>
      <w:r>
        <w:rPr>
          <w:color w:val="000000"/>
          <w:kern w:val="2"/>
          <w:szCs w:val="21"/>
        </w:rPr>
        <w:t>echo "</w:t>
      </w:r>
      <w:r>
        <w:rPr>
          <w:rFonts w:hint="eastAsia"/>
          <w:color w:val="000000"/>
          <w:kern w:val="2"/>
          <w:szCs w:val="21"/>
        </w:rPr>
        <w:t>您总共猜g</w:t>
      </w:r>
      <w:r>
        <w:rPr>
          <w:color w:val="000000"/>
          <w:kern w:val="2"/>
          <w:szCs w:val="21"/>
        </w:rPr>
        <w:t> $TIMES </w:t>
      </w:r>
      <w:r>
        <w:rPr>
          <w:rFonts w:hint="eastAsia"/>
          <w:color w:val="000000"/>
          <w:kern w:val="2"/>
          <w:szCs w:val="21"/>
        </w:rPr>
        <w:t>次</w:t>
      </w:r>
      <w:r>
        <w:rPr>
          <w:color w:val="000000"/>
          <w:kern w:val="2"/>
          <w:szCs w:val="21"/>
        </w:rPr>
        <w:t>"</w:t>
      </w:r>
    </w:p>
    <w:p>
      <w:pPr>
        <w:pStyle w:val="26"/>
        <w:rPr>
          <w:color w:val="000000"/>
          <w:kern w:val="2"/>
          <w:szCs w:val="21"/>
        </w:rPr>
      </w:pPr>
      <w:r>
        <w:rPr>
          <w:color w:val="000000"/>
          <w:kern w:val="2"/>
          <w:szCs w:val="21"/>
        </w:rPr>
        <w:t>exit 0</w:t>
      </w:r>
    </w:p>
    <w:p>
      <w:pPr>
        <w:pStyle w:val="26"/>
        <w:rPr>
          <w:color w:val="000000"/>
          <w:kern w:val="2"/>
          <w:szCs w:val="21"/>
        </w:rPr>
      </w:pPr>
      <w:r>
        <w:rPr>
          <w:color w:val="000000"/>
          <w:kern w:val="2"/>
          <w:szCs w:val="21"/>
        </w:rPr>
        <w:t>elif [ $INT -gt $PRICE ] ; then</w:t>
      </w:r>
    </w:p>
    <w:p>
      <w:pPr>
        <w:pStyle w:val="26"/>
        <w:rPr>
          <w:color w:val="000000"/>
          <w:kern w:val="2"/>
          <w:szCs w:val="21"/>
        </w:rPr>
      </w:pPr>
      <w:r>
        <w:rPr>
          <w:color w:val="000000"/>
          <w:kern w:val="2"/>
          <w:szCs w:val="21"/>
        </w:rPr>
        <w:t>echo "</w:t>
      </w:r>
      <w:r>
        <w:rPr>
          <w:rFonts w:hint="eastAsia"/>
          <w:color w:val="000000"/>
          <w:kern w:val="2"/>
          <w:szCs w:val="21"/>
        </w:rPr>
        <w:t>太高了！</w:t>
      </w:r>
      <w:r>
        <w:rPr>
          <w:color w:val="000000"/>
          <w:kern w:val="2"/>
          <w:szCs w:val="21"/>
        </w:rPr>
        <w:t>"</w:t>
      </w:r>
    </w:p>
    <w:p>
      <w:pPr>
        <w:pStyle w:val="26"/>
        <w:rPr>
          <w:color w:val="000000"/>
          <w:kern w:val="2"/>
          <w:szCs w:val="21"/>
        </w:rPr>
      </w:pPr>
      <w:r>
        <w:rPr>
          <w:color w:val="000000"/>
          <w:kern w:val="2"/>
          <w:szCs w:val="21"/>
        </w:rPr>
        <w:t>else</w:t>
      </w:r>
    </w:p>
    <w:p>
      <w:pPr>
        <w:pStyle w:val="26"/>
        <w:rPr>
          <w:color w:val="000000"/>
          <w:kern w:val="2"/>
          <w:szCs w:val="21"/>
        </w:rPr>
      </w:pPr>
      <w:r>
        <w:rPr>
          <w:color w:val="000000"/>
          <w:kern w:val="2"/>
          <w:szCs w:val="21"/>
        </w:rPr>
        <w:t>echo "</w:t>
      </w:r>
      <w:r>
        <w:rPr>
          <w:rFonts w:hint="eastAsia"/>
          <w:color w:val="000000"/>
          <w:kern w:val="2"/>
          <w:szCs w:val="21"/>
        </w:rPr>
        <w:t>太低了！</w:t>
      </w:r>
      <w:r>
        <w:rPr>
          <w:color w:val="000000"/>
          <w:kern w:val="2"/>
          <w:szCs w:val="21"/>
        </w:rPr>
        <w:t>"</w:t>
      </w:r>
    </w:p>
    <w:p>
      <w:pPr>
        <w:pStyle w:val="26"/>
        <w:rPr>
          <w:color w:val="000000"/>
          <w:kern w:val="2"/>
          <w:szCs w:val="21"/>
        </w:rPr>
      </w:pPr>
      <w:r>
        <w:rPr>
          <w:color w:val="000000"/>
          <w:kern w:val="2"/>
          <w:szCs w:val="21"/>
        </w:rPr>
        <w:t>fi</w:t>
      </w:r>
    </w:p>
    <w:p>
      <w:pPr>
        <w:pStyle w:val="26"/>
        <w:rPr>
          <w:color w:val="000000"/>
          <w:kern w:val="2"/>
          <w:szCs w:val="21"/>
        </w:rPr>
      </w:pPr>
      <w:r>
        <w:rPr>
          <w:color w:val="000000"/>
          <w:kern w:val="2"/>
          <w:szCs w:val="21"/>
        </w:rPr>
        <w:t>done</w:t>
      </w:r>
    </w:p>
    <w:p>
      <w:pPr>
        <w:pStyle w:val="59"/>
        <w:spacing w:after="90"/>
        <w:rPr>
          <w:kern w:val="2"/>
        </w:rPr>
      </w:pPr>
    </w:p>
    <w:p>
      <w:pPr>
        <w:rPr>
          <w:kern w:val="2"/>
        </w:rPr>
      </w:pPr>
      <w:r>
        <w:rPr>
          <w:rFonts w:hint="eastAsia"/>
          <w:color w:val="000000"/>
          <w:spacing w:val="-4"/>
          <w:kern w:val="2"/>
          <w:szCs w:val="21"/>
        </w:rPr>
        <w:t>在这个</w:t>
      </w:r>
      <w:r>
        <w:rPr>
          <w:color w:val="000000"/>
          <w:spacing w:val="-4"/>
          <w:kern w:val="2"/>
          <w:szCs w:val="21"/>
        </w:rPr>
        <w:t>Guess.sh</w:t>
      </w:r>
      <w:r>
        <w:rPr>
          <w:rFonts w:hint="eastAsia"/>
          <w:color w:val="000000"/>
          <w:spacing w:val="-4"/>
          <w:kern w:val="2"/>
          <w:szCs w:val="21"/>
        </w:rPr>
        <w:t>脚本中，我们添加了一些交互式的信息，从而使得用户与系统的互动性得以增强。而且每当循环到</w:t>
      </w:r>
      <w:r>
        <w:rPr>
          <w:color w:val="000000"/>
          <w:spacing w:val="-4"/>
          <w:kern w:val="2"/>
          <w:szCs w:val="21"/>
        </w:rPr>
        <w:t>let TIMES++</w:t>
      </w:r>
      <w:r>
        <w:rPr>
          <w:rFonts w:hint="eastAsia"/>
          <w:color w:val="000000"/>
          <w:spacing w:val="-4"/>
          <w:kern w:val="2"/>
          <w:szCs w:val="21"/>
        </w:rPr>
        <w:t>命令时都会让</w:t>
      </w:r>
      <w:r>
        <w:rPr>
          <w:color w:val="000000"/>
          <w:spacing w:val="-4"/>
          <w:kern w:val="2"/>
          <w:szCs w:val="21"/>
        </w:rPr>
        <w:t>TIMES</w:t>
      </w:r>
      <w:r>
        <w:rPr>
          <w:rFonts w:hint="eastAsia"/>
          <w:color w:val="000000"/>
          <w:spacing w:val="-4"/>
          <w:kern w:val="2"/>
          <w:szCs w:val="21"/>
        </w:rPr>
        <w:t>变量内的数值加</w:t>
      </w:r>
      <w:r>
        <w:rPr>
          <w:color w:val="000000"/>
          <w:spacing w:val="-4"/>
          <w:kern w:val="2"/>
          <w:szCs w:val="21"/>
        </w:rPr>
        <w:t>1</w:t>
      </w:r>
      <w:r>
        <w:rPr>
          <w:rFonts w:hint="eastAsia"/>
          <w:color w:val="000000"/>
          <w:spacing w:val="-4"/>
          <w:kern w:val="2"/>
          <w:szCs w:val="21"/>
        </w:rPr>
        <w:t>，用来统计循环总计执行了多少次。这可以让用户得知总共猜测了多少次之后，才猜对价格。</w:t>
      </w:r>
    </w:p>
    <w:p>
      <w:pPr>
        <w:pStyle w:val="58"/>
        <w:rPr>
          <w:kern w:val="2"/>
        </w:rPr>
      </w:pPr>
    </w:p>
    <w:p>
      <w:pPr>
        <w:pStyle w:val="26"/>
        <w:rPr>
          <w:kern w:val="2"/>
        </w:rPr>
      </w:pPr>
      <w:r>
        <w:rPr>
          <w:kern w:val="2"/>
        </w:rPr>
        <w:t>[root@linuxprobe ~]# bash Guess.sh</w:t>
      </w:r>
    </w:p>
    <w:p>
      <w:pPr>
        <w:pStyle w:val="26"/>
        <w:rPr>
          <w:kern w:val="2"/>
        </w:rPr>
      </w:pPr>
      <w:r>
        <w:rPr>
          <w:rFonts w:hint="eastAsia"/>
          <w:kern w:val="2"/>
        </w:rPr>
        <w:t>商品实际价格为</w:t>
      </w:r>
      <w:r>
        <w:rPr>
          <w:kern w:val="2"/>
        </w:rPr>
        <w:t>0-999</w:t>
      </w:r>
      <w:r>
        <w:rPr>
          <w:rFonts w:hint="eastAsia"/>
          <w:kern w:val="2"/>
        </w:rPr>
        <w:t>之间，猜猜看是多少？</w:t>
      </w:r>
    </w:p>
    <w:p>
      <w:pPr>
        <w:pStyle w:val="26"/>
        <w:rPr>
          <w:kern w:val="2"/>
        </w:rPr>
      </w:pPr>
      <w:r>
        <w:rPr>
          <w:rFonts w:hint="eastAsia"/>
          <w:kern w:val="2"/>
        </w:rPr>
        <w:t>请输入您猜测的价格数目：</w:t>
      </w:r>
      <w:r>
        <w:rPr>
          <w:kern w:val="2"/>
        </w:rPr>
        <w:t>500</w:t>
      </w:r>
    </w:p>
    <w:p>
      <w:pPr>
        <w:pStyle w:val="26"/>
        <w:rPr>
          <w:kern w:val="2"/>
        </w:rPr>
      </w:pPr>
      <w:r>
        <w:rPr>
          <w:rFonts w:hint="eastAsia"/>
          <w:kern w:val="2"/>
        </w:rPr>
        <w:t>太低了！</w:t>
      </w:r>
    </w:p>
    <w:p>
      <w:pPr>
        <w:pStyle w:val="26"/>
        <w:rPr>
          <w:kern w:val="2"/>
        </w:rPr>
      </w:pPr>
      <w:r>
        <w:rPr>
          <w:rFonts w:hint="eastAsia"/>
          <w:kern w:val="2"/>
        </w:rPr>
        <w:t>请输入您猜测的价格数目：</w:t>
      </w:r>
      <w:r>
        <w:rPr>
          <w:kern w:val="2"/>
        </w:rPr>
        <w:t>800</w:t>
      </w:r>
    </w:p>
    <w:p>
      <w:pPr>
        <w:pStyle w:val="26"/>
        <w:rPr>
          <w:kern w:val="2"/>
        </w:rPr>
      </w:pPr>
      <w:r>
        <w:rPr>
          <w:rFonts w:hint="eastAsia"/>
          <w:kern w:val="2"/>
        </w:rPr>
        <w:t>太高了！</w:t>
      </w:r>
    </w:p>
    <w:p>
      <w:pPr>
        <w:pStyle w:val="26"/>
        <w:rPr>
          <w:kern w:val="2"/>
        </w:rPr>
      </w:pPr>
      <w:r>
        <w:rPr>
          <w:rFonts w:hint="eastAsia"/>
          <w:kern w:val="2"/>
        </w:rPr>
        <w:t>请输入您猜测的价格数目：</w:t>
      </w:r>
      <w:r>
        <w:rPr>
          <w:kern w:val="2"/>
        </w:rPr>
        <w:t>650</w:t>
      </w:r>
    </w:p>
    <w:p>
      <w:pPr>
        <w:pStyle w:val="26"/>
        <w:rPr>
          <w:kern w:val="2"/>
        </w:rPr>
      </w:pPr>
      <w:r>
        <w:rPr>
          <w:rFonts w:hint="eastAsia"/>
          <w:kern w:val="2"/>
        </w:rPr>
        <w:t>太低了！</w:t>
      </w:r>
    </w:p>
    <w:p>
      <w:pPr>
        <w:pStyle w:val="26"/>
        <w:rPr>
          <w:kern w:val="2"/>
        </w:rPr>
      </w:pPr>
      <w:r>
        <w:rPr>
          <w:rFonts w:hint="eastAsia"/>
          <w:kern w:val="2"/>
        </w:rPr>
        <w:t>请输入您猜测的价格数目：</w:t>
      </w:r>
      <w:r>
        <w:rPr>
          <w:kern w:val="2"/>
        </w:rPr>
        <w:t>720</w:t>
      </w:r>
    </w:p>
    <w:p>
      <w:pPr>
        <w:pStyle w:val="26"/>
        <w:rPr>
          <w:kern w:val="2"/>
        </w:rPr>
      </w:pPr>
      <w:r>
        <w:rPr>
          <w:rFonts w:hint="eastAsia"/>
          <w:kern w:val="2"/>
        </w:rPr>
        <w:t>太高了！</w:t>
      </w:r>
    </w:p>
    <w:p>
      <w:pPr>
        <w:pStyle w:val="26"/>
        <w:rPr>
          <w:kern w:val="2"/>
        </w:rPr>
      </w:pPr>
      <w:r>
        <w:rPr>
          <w:rFonts w:hint="eastAsia"/>
          <w:kern w:val="2"/>
        </w:rPr>
        <w:t>请输入您猜测的价格数目：</w:t>
      </w:r>
      <w:r>
        <w:rPr>
          <w:kern w:val="2"/>
        </w:rPr>
        <w:t>690</w:t>
      </w:r>
    </w:p>
    <w:p>
      <w:pPr>
        <w:pStyle w:val="26"/>
        <w:rPr>
          <w:kern w:val="2"/>
        </w:rPr>
      </w:pPr>
      <w:r>
        <w:rPr>
          <w:rFonts w:hint="eastAsia"/>
          <w:kern w:val="2"/>
        </w:rPr>
        <w:t>太低了！</w:t>
      </w:r>
    </w:p>
    <w:p>
      <w:pPr>
        <w:pStyle w:val="26"/>
        <w:rPr>
          <w:kern w:val="2"/>
        </w:rPr>
      </w:pPr>
      <w:r>
        <w:rPr>
          <w:rFonts w:hint="eastAsia"/>
          <w:kern w:val="2"/>
        </w:rPr>
        <w:t>请输入您猜测的价格数目：</w:t>
      </w:r>
      <w:r>
        <w:rPr>
          <w:kern w:val="2"/>
        </w:rPr>
        <w:t>700</w:t>
      </w:r>
    </w:p>
    <w:p>
      <w:pPr>
        <w:pStyle w:val="26"/>
        <w:rPr>
          <w:kern w:val="2"/>
        </w:rPr>
      </w:pPr>
      <w:r>
        <w:rPr>
          <w:rFonts w:hint="eastAsia"/>
          <w:kern w:val="2"/>
        </w:rPr>
        <w:t>太高了！</w:t>
      </w:r>
    </w:p>
    <w:p>
      <w:pPr>
        <w:pStyle w:val="26"/>
        <w:rPr>
          <w:kern w:val="2"/>
        </w:rPr>
      </w:pPr>
      <w:r>
        <w:rPr>
          <w:rFonts w:hint="eastAsia"/>
          <w:kern w:val="2"/>
        </w:rPr>
        <w:t>请输入您猜测的价格数目：</w:t>
      </w:r>
      <w:r>
        <w:rPr>
          <w:kern w:val="2"/>
        </w:rPr>
        <w:t>695</w:t>
      </w:r>
    </w:p>
    <w:p>
      <w:pPr>
        <w:pStyle w:val="26"/>
        <w:rPr>
          <w:kern w:val="2"/>
        </w:rPr>
      </w:pPr>
      <w:r>
        <w:rPr>
          <w:rFonts w:hint="eastAsia"/>
          <w:kern w:val="2"/>
        </w:rPr>
        <w:t>太高了！</w:t>
      </w:r>
    </w:p>
    <w:p>
      <w:pPr>
        <w:pStyle w:val="26"/>
        <w:rPr>
          <w:kern w:val="2"/>
        </w:rPr>
      </w:pPr>
      <w:r>
        <w:rPr>
          <w:rFonts w:hint="eastAsia"/>
          <w:kern w:val="2"/>
        </w:rPr>
        <w:t>请输入您猜测的价格数目：</w:t>
      </w:r>
      <w:r>
        <w:rPr>
          <w:kern w:val="2"/>
        </w:rPr>
        <w:t>692</w:t>
      </w:r>
    </w:p>
    <w:p>
      <w:pPr>
        <w:pStyle w:val="26"/>
        <w:rPr>
          <w:kern w:val="2"/>
        </w:rPr>
      </w:pPr>
      <w:r>
        <w:rPr>
          <w:rFonts w:hint="eastAsia"/>
          <w:kern w:val="2"/>
        </w:rPr>
        <w:t>太高了！</w:t>
      </w:r>
    </w:p>
    <w:p>
      <w:pPr>
        <w:pStyle w:val="26"/>
        <w:rPr>
          <w:kern w:val="2"/>
        </w:rPr>
      </w:pPr>
      <w:r>
        <w:rPr>
          <w:rFonts w:hint="eastAsia"/>
          <w:kern w:val="2"/>
        </w:rPr>
        <w:t>请输入您猜测的价格数目：</w:t>
      </w:r>
      <w:r>
        <w:rPr>
          <w:kern w:val="2"/>
        </w:rPr>
        <w:t>691</w:t>
      </w:r>
    </w:p>
    <w:p>
      <w:pPr>
        <w:pStyle w:val="26"/>
        <w:rPr>
          <w:kern w:val="2"/>
        </w:rPr>
      </w:pPr>
      <w:r>
        <w:rPr>
          <w:rFonts w:hint="eastAsia"/>
          <w:kern w:val="2"/>
        </w:rPr>
        <w:t>恭喜您答对了，实际价格是</w:t>
      </w:r>
      <w:r>
        <w:rPr>
          <w:kern w:val="2"/>
        </w:rPr>
        <w:t> 691</w:t>
      </w:r>
    </w:p>
    <w:p>
      <w:pPr>
        <w:pStyle w:val="26"/>
        <w:rPr>
          <w:kern w:val="2"/>
        </w:rPr>
      </w:pPr>
      <w:r>
        <w:rPr>
          <w:rFonts w:hint="eastAsia"/>
          <w:kern w:val="2"/>
        </w:rPr>
        <w:t>您总共猜测了</w:t>
      </w:r>
      <w:r>
        <w:rPr>
          <w:kern w:val="2"/>
        </w:rPr>
        <w:t> 9 </w:t>
      </w:r>
      <w:r>
        <w:rPr>
          <w:rFonts w:hint="eastAsia"/>
          <w:kern w:val="2"/>
        </w:rPr>
        <w:t>次</w:t>
      </w:r>
    </w:p>
    <w:p>
      <w:pPr>
        <w:pStyle w:val="59"/>
        <w:spacing w:after="90"/>
        <w:rPr>
          <w:kern w:val="2"/>
        </w:rPr>
      </w:pPr>
    </w:p>
    <w:p>
      <w:pPr>
        <w:pStyle w:val="4"/>
        <w:spacing w:before="151" w:after="151"/>
        <w:rPr>
          <w:kern w:val="2"/>
        </w:rPr>
      </w:pPr>
      <w:r>
        <w:rPr>
          <w:color w:val="000000"/>
          <w:kern w:val="2"/>
        </w:rPr>
        <w:t>4.3.4</w:t>
      </w:r>
      <w:r>
        <w:rPr>
          <w:color w:val="000000"/>
          <w:kern w:val="2"/>
          <w:szCs w:val="21"/>
        </w:rPr>
        <w:t xml:space="preserve">  </w:t>
      </w:r>
      <w:r>
        <w:rPr>
          <w:color w:val="000000"/>
          <w:kern w:val="2"/>
        </w:rPr>
        <w:t>case</w:t>
      </w:r>
      <w:r>
        <w:rPr>
          <w:rFonts w:hint="eastAsia"/>
          <w:color w:val="000000"/>
          <w:kern w:val="2"/>
        </w:rPr>
        <w:t>条件测试语句</w:t>
      </w:r>
    </w:p>
    <w:p>
      <w:pPr>
        <w:rPr>
          <w:kern w:val="2"/>
        </w:rPr>
      </w:pPr>
      <w:r>
        <w:rPr>
          <w:rFonts w:hint="eastAsia"/>
          <w:color w:val="000000"/>
          <w:kern w:val="2"/>
          <w:szCs w:val="21"/>
        </w:rPr>
        <w:t>如果您之前学习过</w:t>
      </w:r>
      <w:r>
        <w:rPr>
          <w:color w:val="000000"/>
          <w:kern w:val="2"/>
          <w:szCs w:val="21"/>
        </w:rPr>
        <w:t>C</w:t>
      </w:r>
      <w:r>
        <w:rPr>
          <w:rFonts w:hint="eastAsia"/>
          <w:color w:val="000000"/>
          <w:kern w:val="2"/>
          <w:szCs w:val="21"/>
        </w:rPr>
        <w:t>语言，看到这一小节的标题肯定会会心一笑“这不就是</w:t>
      </w:r>
      <w:r>
        <w:rPr>
          <w:color w:val="000000"/>
          <w:kern w:val="2"/>
          <w:szCs w:val="21"/>
        </w:rPr>
        <w:t>switch</w:t>
      </w:r>
      <w:r>
        <w:rPr>
          <w:rFonts w:hint="eastAsia"/>
          <w:color w:val="000000"/>
          <w:kern w:val="2"/>
          <w:szCs w:val="21"/>
        </w:rPr>
        <w:t>语句嘛！”是的，</w:t>
      </w:r>
      <w:r>
        <w:rPr>
          <w:color w:val="000000"/>
          <w:kern w:val="2"/>
          <w:szCs w:val="21"/>
        </w:rPr>
        <w:t>case</w:t>
      </w:r>
      <w:r>
        <w:rPr>
          <w:rFonts w:hint="eastAsia"/>
          <w:color w:val="000000"/>
          <w:kern w:val="2"/>
          <w:szCs w:val="21"/>
        </w:rPr>
        <w:t>条件测试语句和</w:t>
      </w:r>
      <w:r>
        <w:rPr>
          <w:color w:val="000000"/>
          <w:kern w:val="2"/>
          <w:szCs w:val="21"/>
        </w:rPr>
        <w:t>switch</w:t>
      </w:r>
      <w:r>
        <w:rPr>
          <w:rFonts w:hint="eastAsia"/>
          <w:color w:val="000000"/>
          <w:kern w:val="2"/>
          <w:szCs w:val="21"/>
        </w:rPr>
        <w:t>语句的功能非常相似！</w:t>
      </w:r>
      <w:r>
        <w:rPr>
          <w:color w:val="000000"/>
          <w:kern w:val="2"/>
          <w:szCs w:val="21"/>
        </w:rPr>
        <w:t>case</w:t>
      </w:r>
      <w:r>
        <w:rPr>
          <w:rFonts w:hint="eastAsia"/>
          <w:color w:val="000000"/>
          <w:kern w:val="2"/>
          <w:szCs w:val="21"/>
        </w:rPr>
        <w:t>语句是在多个范围内匹配数据，若匹配成功则执行相关命令并结束整个条件测试；而如果数据不在所列出的范围内，则会去执行星号（</w:t>
      </w:r>
      <w:r>
        <w:rPr>
          <w:color w:val="000000"/>
          <w:kern w:val="2"/>
          <w:szCs w:val="21"/>
        </w:rPr>
        <w:t>*</w:t>
      </w:r>
      <w:r>
        <w:rPr>
          <w:rFonts w:hint="eastAsia"/>
          <w:color w:val="000000"/>
          <w:kern w:val="2"/>
          <w:szCs w:val="21"/>
        </w:rPr>
        <w:t>）中所定义的默认命令。</w:t>
      </w:r>
      <w:r>
        <w:rPr>
          <w:color w:val="000000"/>
          <w:kern w:val="2"/>
          <w:szCs w:val="21"/>
        </w:rPr>
        <w:t>case</w:t>
      </w:r>
      <w:r>
        <w:rPr>
          <w:rFonts w:hint="eastAsia"/>
          <w:color w:val="000000"/>
          <w:kern w:val="2"/>
          <w:szCs w:val="21"/>
        </w:rPr>
        <w:t>语句的语法结构如图</w:t>
      </w:r>
      <w:r>
        <w:rPr>
          <w:color w:val="000000"/>
          <w:kern w:val="2"/>
          <w:szCs w:val="21"/>
        </w:rPr>
        <w:t>4-22</w:t>
      </w:r>
      <w:r>
        <w:rPr>
          <w:rFonts w:hint="eastAsia"/>
          <w:color w:val="000000"/>
          <w:kern w:val="2"/>
          <w:szCs w:val="21"/>
        </w:rPr>
        <w:t>所示。</w:t>
      </w:r>
    </w:p>
    <w:p>
      <w:pPr>
        <w:pStyle w:val="32"/>
        <w:rPr>
          <w:kern w:val="2"/>
        </w:rPr>
      </w:pPr>
      <w:r>
        <w:rPr>
          <w:color w:val="000000"/>
          <w:kern w:val="2"/>
          <w:szCs w:val="21"/>
        </w:rPr>
        <w:drawing>
          <wp:inline distT="0" distB="0" distL="0" distR="0">
            <wp:extent cx="2781300" cy="1371600"/>
            <wp:effectExtent l="0" t="0" r="0" b="0"/>
            <wp:docPr id="90" name="图片 90"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781300" cy="13716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4-22  case</w:t>
      </w:r>
      <w:r>
        <w:rPr>
          <w:rFonts w:hint="eastAsia"/>
          <w:color w:val="000000"/>
          <w:kern w:val="2"/>
          <w:szCs w:val="21"/>
        </w:rPr>
        <w:t>条件测试语句的语法结构</w:t>
      </w:r>
    </w:p>
    <w:p>
      <w:pPr>
        <w:rPr>
          <w:kern w:val="2"/>
        </w:rPr>
      </w:pPr>
      <w:r>
        <w:rPr>
          <w:rFonts w:hint="eastAsia"/>
          <w:color w:val="000000"/>
          <w:kern w:val="2"/>
          <w:szCs w:val="21"/>
        </w:rPr>
        <w:t>在前文介绍的</w:t>
      </w:r>
      <w:r>
        <w:rPr>
          <w:color w:val="000000"/>
          <w:kern w:val="2"/>
          <w:szCs w:val="21"/>
        </w:rPr>
        <w:t>Guess.sh</w:t>
      </w:r>
      <w:r>
        <w:rPr>
          <w:rFonts w:hint="eastAsia"/>
          <w:color w:val="000000"/>
          <w:kern w:val="2"/>
          <w:szCs w:val="21"/>
        </w:rPr>
        <w:t>脚本中有一个致命的弱点</w:t>
      </w:r>
      <w:r>
        <w:rPr>
          <w:rFonts w:hint="eastAsia"/>
          <w:color w:val="000000"/>
          <w:w w:val="200"/>
          <w:kern w:val="2"/>
          <w:szCs w:val="21"/>
        </w:rPr>
        <w:t>—</w:t>
      </w:r>
      <w:r>
        <w:rPr>
          <w:rFonts w:hint="eastAsia"/>
          <w:color w:val="000000"/>
          <w:kern w:val="2"/>
          <w:szCs w:val="21"/>
        </w:rPr>
        <w:t>只能接受数字！您可以尝试输入一个字母，会发现脚本立即就崩溃了。原因是字母无法与数字进行大小比较，例如，“</w:t>
      </w:r>
      <w:r>
        <w:rPr>
          <w:color w:val="000000"/>
          <w:kern w:val="2"/>
          <w:szCs w:val="21"/>
        </w:rPr>
        <w:t>a</w:t>
      </w:r>
      <w:r>
        <w:rPr>
          <w:rFonts w:hint="eastAsia"/>
          <w:color w:val="000000"/>
          <w:kern w:val="2"/>
          <w:szCs w:val="21"/>
        </w:rPr>
        <w:t>是否大于等于</w:t>
      </w:r>
      <w:r>
        <w:rPr>
          <w:color w:val="000000"/>
          <w:kern w:val="2"/>
          <w:szCs w:val="21"/>
        </w:rPr>
        <w:t>3</w:t>
      </w:r>
      <w:r>
        <w:rPr>
          <w:rFonts w:hint="eastAsia"/>
          <w:color w:val="000000"/>
          <w:kern w:val="2"/>
          <w:szCs w:val="21"/>
        </w:rPr>
        <w:t>”这样的命题是完全错误的。我们必须有一定的措施来判断用户的输入内容，当用户输入的内容不是数字时，脚本能予以提示，从而免于崩溃。</w:t>
      </w:r>
    </w:p>
    <w:p>
      <w:pPr>
        <w:rPr>
          <w:kern w:val="2"/>
        </w:rPr>
      </w:pPr>
      <w:r>
        <w:rPr>
          <w:rFonts w:hint="eastAsia"/>
          <w:kern w:val="2"/>
        </w:rPr>
        <w:t>通过在脚本中组合使用</w:t>
      </w:r>
      <w:r>
        <w:rPr>
          <w:kern w:val="2"/>
        </w:rPr>
        <w:t>case</w:t>
      </w:r>
      <w:r>
        <w:rPr>
          <w:rFonts w:hint="eastAsia"/>
          <w:kern w:val="2"/>
        </w:rPr>
        <w:t>条件测试语句和通配符（详见第</w:t>
      </w:r>
      <w:r>
        <w:rPr>
          <w:kern w:val="2"/>
        </w:rPr>
        <w:t>3</w:t>
      </w:r>
      <w:r>
        <w:rPr>
          <w:rFonts w:hint="eastAsia"/>
          <w:kern w:val="2"/>
        </w:rPr>
        <w:t>章），完全可以满足这里的需求。接下来我们编写脚本</w:t>
      </w:r>
      <w:r>
        <w:rPr>
          <w:kern w:val="2"/>
        </w:rPr>
        <w:t>Checkkeys.sh</w:t>
      </w:r>
      <w:r>
        <w:rPr>
          <w:rFonts w:hint="eastAsia"/>
          <w:kern w:val="2"/>
        </w:rPr>
        <w:t>，提示用户输入一个字符并将其赋值给变量</w:t>
      </w:r>
      <w:r>
        <w:rPr>
          <w:kern w:val="2"/>
        </w:rPr>
        <w:t>KEY</w:t>
      </w:r>
      <w:r>
        <w:rPr>
          <w:rFonts w:hint="eastAsia"/>
          <w:kern w:val="2"/>
        </w:rPr>
        <w:t>，然后根据变量</w:t>
      </w:r>
      <w:r>
        <w:rPr>
          <w:kern w:val="2"/>
        </w:rPr>
        <w:t>KEY</w:t>
      </w:r>
      <w:r>
        <w:rPr>
          <w:rFonts w:hint="eastAsia"/>
          <w:kern w:val="2"/>
        </w:rPr>
        <w:t>的值向用户显示其值是字母、数字还是其他字符。</w:t>
      </w:r>
    </w:p>
    <w:p>
      <w:pPr>
        <w:pStyle w:val="58"/>
        <w:rPr>
          <w:kern w:val="2"/>
        </w:rPr>
      </w:pPr>
    </w:p>
    <w:p>
      <w:pPr>
        <w:pStyle w:val="26"/>
        <w:rPr>
          <w:kern w:val="2"/>
        </w:rPr>
      </w:pPr>
      <w:r>
        <w:rPr>
          <w:kern w:val="2"/>
        </w:rPr>
        <w:t>[root@linuxprobe ~]# vim Checkkeys.sh</w:t>
      </w:r>
    </w:p>
    <w:p>
      <w:pPr>
        <w:pStyle w:val="26"/>
        <w:rPr>
          <w:kern w:val="2"/>
        </w:rPr>
      </w:pPr>
      <w:r>
        <w:rPr>
          <w:kern w:val="2"/>
        </w:rPr>
        <w:t>#!/bin/bash</w:t>
      </w:r>
    </w:p>
    <w:p>
      <w:pPr>
        <w:pStyle w:val="26"/>
        <w:rPr>
          <w:kern w:val="2"/>
        </w:rPr>
      </w:pPr>
      <w:r>
        <w:rPr>
          <w:kern w:val="2"/>
        </w:rPr>
        <w:t>read -p "</w:t>
      </w:r>
      <w:r>
        <w:rPr>
          <w:rFonts w:hint="eastAsia"/>
          <w:kern w:val="2"/>
        </w:rPr>
        <w:t>请输入一个字符，并按</w:t>
      </w:r>
      <w:r>
        <w:rPr>
          <w:kern w:val="2"/>
        </w:rPr>
        <w:t>Enter</w:t>
      </w:r>
      <w:r>
        <w:rPr>
          <w:rFonts w:hint="eastAsia"/>
          <w:kern w:val="2"/>
        </w:rPr>
        <w:t>键确认：</w:t>
      </w:r>
      <w:r>
        <w:rPr>
          <w:kern w:val="2"/>
        </w:rPr>
        <w:t>" KEY</w:t>
      </w:r>
    </w:p>
    <w:p>
      <w:pPr>
        <w:pStyle w:val="26"/>
        <w:rPr>
          <w:kern w:val="2"/>
        </w:rPr>
      </w:pPr>
      <w:r>
        <w:rPr>
          <w:kern w:val="2"/>
        </w:rPr>
        <w:t>case "$KEY" in</w:t>
      </w:r>
    </w:p>
    <w:p>
      <w:pPr>
        <w:pStyle w:val="26"/>
        <w:rPr>
          <w:kern w:val="2"/>
        </w:rPr>
      </w:pPr>
      <w:r>
        <w:rPr>
          <w:kern w:val="2"/>
        </w:rPr>
        <w:t>[a-z]|[A-Z])</w:t>
      </w:r>
    </w:p>
    <w:p>
      <w:pPr>
        <w:pStyle w:val="26"/>
        <w:rPr>
          <w:kern w:val="2"/>
        </w:rPr>
      </w:pPr>
      <w:r>
        <w:rPr>
          <w:kern w:val="2"/>
        </w:rPr>
        <w:t>echo "</w:t>
      </w:r>
      <w:r>
        <w:rPr>
          <w:rFonts w:hint="eastAsia"/>
          <w:kern w:val="2"/>
        </w:rPr>
        <w:t>您输入的是</w:t>
      </w:r>
      <w:r>
        <w:rPr>
          <w:kern w:val="2"/>
        </w:rPr>
        <w:t> </w:t>
      </w:r>
      <w:r>
        <w:rPr>
          <w:rFonts w:hint="eastAsia"/>
          <w:kern w:val="2"/>
        </w:rPr>
        <w:t>字母。</w:t>
      </w:r>
      <w:r>
        <w:rPr>
          <w:kern w:val="2"/>
        </w:rPr>
        <w:t>"</w:t>
      </w:r>
    </w:p>
    <w:p>
      <w:pPr>
        <w:pStyle w:val="26"/>
        <w:rPr>
          <w:kern w:val="2"/>
        </w:rPr>
      </w:pPr>
      <w:r>
        <w:rPr>
          <w:kern w:val="2"/>
        </w:rPr>
        <w:t>;;</w:t>
      </w:r>
    </w:p>
    <w:p>
      <w:pPr>
        <w:pStyle w:val="26"/>
        <w:rPr>
          <w:kern w:val="2"/>
        </w:rPr>
      </w:pPr>
      <w:r>
        <w:rPr>
          <w:kern w:val="2"/>
        </w:rPr>
        <w:t>[0-9])</w:t>
      </w:r>
    </w:p>
    <w:p>
      <w:pPr>
        <w:pStyle w:val="26"/>
        <w:rPr>
          <w:kern w:val="2"/>
        </w:rPr>
      </w:pPr>
      <w:r>
        <w:rPr>
          <w:kern w:val="2"/>
        </w:rPr>
        <w:t>echo "</w:t>
      </w:r>
      <w:r>
        <w:rPr>
          <w:rFonts w:hint="eastAsia"/>
          <w:kern w:val="2"/>
        </w:rPr>
        <w:t>您输入的是</w:t>
      </w:r>
      <w:r>
        <w:rPr>
          <w:kern w:val="2"/>
        </w:rPr>
        <w:t> </w:t>
      </w:r>
      <w:r>
        <w:rPr>
          <w:rFonts w:hint="eastAsia"/>
          <w:kern w:val="2"/>
        </w:rPr>
        <w:t>数字。</w:t>
      </w:r>
      <w:r>
        <w:rPr>
          <w:kern w:val="2"/>
        </w:rPr>
        <w:t>"</w:t>
      </w:r>
    </w:p>
    <w:p>
      <w:pPr>
        <w:pStyle w:val="26"/>
        <w:rPr>
          <w:kern w:val="2"/>
        </w:rPr>
      </w:pPr>
      <w:r>
        <w:rPr>
          <w:kern w:val="2"/>
        </w:rPr>
        <w:t>;;</w:t>
      </w:r>
    </w:p>
    <w:p>
      <w:pPr>
        <w:pStyle w:val="26"/>
        <w:rPr>
          <w:kern w:val="2"/>
        </w:rPr>
      </w:pPr>
      <w:r>
        <w:rPr>
          <w:kern w:val="2"/>
        </w:rPr>
        <w:t>*)</w:t>
      </w:r>
    </w:p>
    <w:p>
      <w:pPr>
        <w:pStyle w:val="26"/>
        <w:rPr>
          <w:kern w:val="2"/>
        </w:rPr>
      </w:pPr>
      <w:r>
        <w:rPr>
          <w:kern w:val="2"/>
        </w:rPr>
        <w:t>echo "</w:t>
      </w:r>
      <w:r>
        <w:rPr>
          <w:rFonts w:hint="eastAsia"/>
          <w:kern w:val="2"/>
        </w:rPr>
        <w:t>您输入的是</w:t>
      </w:r>
      <w:r>
        <w:rPr>
          <w:kern w:val="2"/>
        </w:rPr>
        <w:t> </w:t>
      </w:r>
      <w:r>
        <w:rPr>
          <w:rFonts w:hint="eastAsia"/>
          <w:kern w:val="2"/>
        </w:rPr>
        <w:t>空格、功能键或其他控制字符。</w:t>
      </w:r>
      <w:r>
        <w:rPr>
          <w:kern w:val="2"/>
        </w:rPr>
        <w:t>"</w:t>
      </w:r>
    </w:p>
    <w:p>
      <w:pPr>
        <w:pStyle w:val="26"/>
        <w:rPr>
          <w:kern w:val="2"/>
        </w:rPr>
      </w:pPr>
      <w:r>
        <w:rPr>
          <w:kern w:val="2"/>
        </w:rPr>
        <w:t>esac</w:t>
      </w:r>
    </w:p>
    <w:p>
      <w:pPr>
        <w:pStyle w:val="26"/>
        <w:rPr>
          <w:kern w:val="2"/>
        </w:rPr>
      </w:pPr>
      <w:r>
        <w:rPr>
          <w:kern w:val="2"/>
        </w:rPr>
        <w:t>[root@linuxprobe ~]# bash Checkkeys.sh</w:t>
      </w:r>
    </w:p>
    <w:p>
      <w:pPr>
        <w:pStyle w:val="26"/>
        <w:rPr>
          <w:kern w:val="2"/>
        </w:rPr>
      </w:pPr>
      <w:r>
        <w:rPr>
          <w:rFonts w:hint="eastAsia"/>
          <w:kern w:val="2"/>
        </w:rPr>
        <w:t>请输入一个字符，并按</w:t>
      </w:r>
      <w:r>
        <w:rPr>
          <w:kern w:val="2"/>
        </w:rPr>
        <w:t>Enter</w:t>
      </w:r>
      <w:r>
        <w:rPr>
          <w:rFonts w:hint="eastAsia"/>
          <w:kern w:val="2"/>
        </w:rPr>
        <w:t>键确认：</w:t>
      </w:r>
      <w:r>
        <w:rPr>
          <w:kern w:val="2"/>
        </w:rPr>
        <w:t>6</w:t>
      </w:r>
    </w:p>
    <w:p>
      <w:pPr>
        <w:pStyle w:val="26"/>
        <w:rPr>
          <w:kern w:val="2"/>
        </w:rPr>
      </w:pPr>
      <w:r>
        <w:rPr>
          <w:rFonts w:hint="eastAsia"/>
          <w:kern w:val="2"/>
        </w:rPr>
        <w:t>您输入的是</w:t>
      </w:r>
      <w:r>
        <w:rPr>
          <w:kern w:val="2"/>
        </w:rPr>
        <w:t> </w:t>
      </w:r>
      <w:r>
        <w:rPr>
          <w:rFonts w:hint="eastAsia"/>
          <w:kern w:val="2"/>
        </w:rPr>
        <w:t>数字。</w:t>
      </w:r>
    </w:p>
    <w:p>
      <w:pPr>
        <w:pStyle w:val="26"/>
        <w:rPr>
          <w:kern w:val="2"/>
        </w:rPr>
      </w:pPr>
      <w:r>
        <w:rPr>
          <w:kern w:val="2"/>
        </w:rPr>
        <w:t>[root@linuxprobe ~]# bash Checkkeys.sh</w:t>
      </w:r>
    </w:p>
    <w:p>
      <w:pPr>
        <w:pStyle w:val="26"/>
        <w:rPr>
          <w:kern w:val="2"/>
        </w:rPr>
      </w:pPr>
      <w:r>
        <w:rPr>
          <w:rFonts w:hint="eastAsia"/>
          <w:kern w:val="2"/>
        </w:rPr>
        <w:t>请输入一个字符，并按</w:t>
      </w:r>
      <w:r>
        <w:rPr>
          <w:kern w:val="2"/>
        </w:rPr>
        <w:t>Enter</w:t>
      </w:r>
      <w:r>
        <w:rPr>
          <w:rFonts w:hint="eastAsia"/>
          <w:kern w:val="2"/>
        </w:rPr>
        <w:t>键确认：</w:t>
      </w:r>
      <w:r>
        <w:rPr>
          <w:kern w:val="2"/>
        </w:rPr>
        <w:t>p</w:t>
      </w:r>
    </w:p>
    <w:p>
      <w:pPr>
        <w:pStyle w:val="26"/>
        <w:rPr>
          <w:kern w:val="2"/>
        </w:rPr>
      </w:pPr>
      <w:r>
        <w:rPr>
          <w:rFonts w:hint="eastAsia"/>
          <w:kern w:val="2"/>
        </w:rPr>
        <w:t>您输入的是</w:t>
      </w:r>
      <w:r>
        <w:rPr>
          <w:kern w:val="2"/>
        </w:rPr>
        <w:t> </w:t>
      </w:r>
      <w:r>
        <w:rPr>
          <w:rFonts w:hint="eastAsia"/>
          <w:kern w:val="2"/>
        </w:rPr>
        <w:t>字母。</w:t>
      </w:r>
    </w:p>
    <w:p>
      <w:pPr>
        <w:pStyle w:val="26"/>
        <w:rPr>
          <w:kern w:val="2"/>
        </w:rPr>
      </w:pPr>
      <w:r>
        <w:rPr>
          <w:kern w:val="2"/>
        </w:rPr>
        <w:t>[root@linuxprobe ~]# bash Checkkeys.sh</w:t>
      </w:r>
    </w:p>
    <w:p>
      <w:pPr>
        <w:pStyle w:val="26"/>
        <w:rPr>
          <w:kern w:val="2"/>
        </w:rPr>
      </w:pPr>
      <w:r>
        <w:rPr>
          <w:rFonts w:hint="eastAsia"/>
          <w:kern w:val="2"/>
        </w:rPr>
        <w:t>请输入一个字符，并按</w:t>
      </w:r>
      <w:r>
        <w:rPr>
          <w:kern w:val="2"/>
        </w:rPr>
        <w:t>Enter</w:t>
      </w:r>
      <w:r>
        <w:rPr>
          <w:rFonts w:hint="eastAsia"/>
          <w:kern w:val="2"/>
        </w:rPr>
        <w:t>键确认：</w:t>
      </w:r>
      <w:r>
        <w:rPr>
          <w:kern w:val="2"/>
        </w:rPr>
        <w:t>^[[15~</w:t>
      </w:r>
    </w:p>
    <w:p>
      <w:pPr>
        <w:pStyle w:val="26"/>
        <w:rPr>
          <w:kern w:val="2"/>
        </w:rPr>
      </w:pPr>
      <w:r>
        <w:rPr>
          <w:rFonts w:hint="eastAsia"/>
          <w:kern w:val="2"/>
        </w:rPr>
        <w:t>您输入的是</w:t>
      </w:r>
      <w:r>
        <w:rPr>
          <w:kern w:val="2"/>
        </w:rPr>
        <w:t> </w:t>
      </w:r>
      <w:r>
        <w:rPr>
          <w:rFonts w:hint="eastAsia"/>
          <w:kern w:val="2"/>
        </w:rPr>
        <w:t>空格、功能键或其他控制字符。</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4.4</w:t>
            </w:r>
            <w:r>
              <w:rPr>
                <w:color w:val="000000"/>
                <w:kern w:val="2"/>
                <w:szCs w:val="21"/>
              </w:rPr>
              <w:t xml:space="preserve">  </w:t>
            </w:r>
            <w:r>
              <w:rPr>
                <w:rFonts w:hint="eastAsia"/>
                <w:color w:val="000000"/>
                <w:kern w:val="2"/>
              </w:rPr>
              <w:t>计划任务服务程序</w:t>
            </w:r>
          </w:p>
        </w:tc>
      </w:tr>
    </w:tbl>
    <w:p>
      <w:pPr>
        <w:pStyle w:val="56"/>
        <w:rPr>
          <w:kern w:val="2"/>
        </w:rPr>
      </w:pPr>
    </w:p>
    <w:p>
      <w:pPr>
        <w:rPr>
          <w:spacing w:val="-4"/>
          <w:kern w:val="2"/>
        </w:rPr>
      </w:pPr>
      <w:r>
        <w:rPr>
          <w:rFonts w:hint="eastAsia"/>
          <w:color w:val="000000"/>
          <w:spacing w:val="-4"/>
          <w:kern w:val="2"/>
          <w:szCs w:val="21"/>
        </w:rPr>
        <w:t>经验丰富的系统运维工程师可以使得</w:t>
      </w:r>
      <w:r>
        <w:rPr>
          <w:color w:val="000000"/>
          <w:spacing w:val="-4"/>
          <w:kern w:val="2"/>
          <w:szCs w:val="21"/>
        </w:rPr>
        <w:t>Linux</w:t>
      </w:r>
      <w:r>
        <w:rPr>
          <w:rFonts w:hint="eastAsia"/>
          <w:color w:val="000000"/>
          <w:spacing w:val="-4"/>
          <w:kern w:val="2"/>
          <w:szCs w:val="21"/>
        </w:rPr>
        <w:t>在无需人为介入的情况下，在指定的时间段自动启用或停止某些服务或命令，从而实现运维的自动化。尽管我们现在已经有了功能彪悍的脚本程序来执行一些批处理工作，但是，如果仍然需要在每天凌晨两点敲击键盘回车键来执行这个脚本程序，这简直太痛苦了（当然，也可以训练您的小猫在半夜按下回车键）。接下来，刘遄老师将向大家讲解如何设置服务器的计划任务服务，把周期性、规律性的工作交给系统自动完成。</w:t>
      </w:r>
    </w:p>
    <w:p>
      <w:pPr>
        <w:rPr>
          <w:kern w:val="2"/>
        </w:rPr>
      </w:pPr>
      <w:r>
        <w:rPr>
          <w:rFonts w:hint="eastAsia"/>
          <w:kern w:val="2"/>
        </w:rPr>
        <w:t>计划任务分为一次性计划任务与长期性计划任务，大家可以按照如下方式理解。</w:t>
      </w:r>
    </w:p>
    <w:p>
      <w:pPr>
        <w:pStyle w:val="34"/>
        <w:ind w:left="704" w:hanging="304"/>
        <w:rPr>
          <w:kern w:val="2"/>
        </w:rPr>
      </w:pPr>
      <w:r>
        <w:rPr>
          <w:kern w:val="2"/>
        </w:rPr>
        <w:sym w:font="Wingdings" w:char="00D8"/>
      </w:r>
      <w:r>
        <w:rPr>
          <w:kern w:val="2"/>
        </w:rPr>
        <w:tab/>
      </w:r>
      <w:r>
        <w:rPr>
          <w:rFonts w:hint="eastAsia"/>
          <w:color w:val="000000"/>
          <w:kern w:val="2"/>
          <w:szCs w:val="21"/>
        </w:rPr>
        <w:t>一次性计划任务：今晚</w:t>
      </w:r>
      <w:r>
        <w:rPr>
          <w:color w:val="000000"/>
          <w:kern w:val="2"/>
          <w:szCs w:val="21"/>
        </w:rPr>
        <w:t>11</w:t>
      </w:r>
      <w:r>
        <w:rPr>
          <w:rFonts w:hint="eastAsia"/>
          <w:color w:val="000000"/>
          <w:kern w:val="2"/>
          <w:szCs w:val="21"/>
        </w:rPr>
        <w:t>点</w:t>
      </w:r>
      <w:r>
        <w:rPr>
          <w:color w:val="000000"/>
          <w:kern w:val="2"/>
          <w:szCs w:val="21"/>
        </w:rPr>
        <w:t>30</w:t>
      </w:r>
      <w:r>
        <w:rPr>
          <w:rFonts w:hint="eastAsia"/>
          <w:color w:val="000000"/>
          <w:kern w:val="2"/>
          <w:szCs w:val="21"/>
        </w:rPr>
        <w:t>分开启网站服务。</w:t>
      </w:r>
    </w:p>
    <w:p>
      <w:pPr>
        <w:pStyle w:val="34"/>
        <w:ind w:left="704" w:hanging="304"/>
        <w:rPr>
          <w:kern w:val="2"/>
        </w:rPr>
      </w:pPr>
      <w:r>
        <w:rPr>
          <w:kern w:val="2"/>
        </w:rPr>
        <w:sym w:font="Wingdings" w:char="00D8"/>
      </w:r>
      <w:r>
        <w:rPr>
          <w:kern w:val="2"/>
        </w:rPr>
        <w:tab/>
      </w:r>
      <w:r>
        <w:rPr>
          <w:rFonts w:hint="eastAsia"/>
          <w:color w:val="000000"/>
          <w:kern w:val="2"/>
          <w:szCs w:val="21"/>
        </w:rPr>
        <w:t>长期性计划任务：每周一的凌晨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分把</w:t>
      </w:r>
      <w:r>
        <w:rPr>
          <w:color w:val="000000"/>
          <w:kern w:val="2"/>
          <w:szCs w:val="21"/>
        </w:rPr>
        <w:t>/home/wwwroot</w:t>
      </w:r>
      <w:r>
        <w:rPr>
          <w:rFonts w:hint="eastAsia"/>
          <w:color w:val="000000"/>
          <w:kern w:val="2"/>
          <w:szCs w:val="21"/>
        </w:rPr>
        <w:t>目录打包备份为</w:t>
      </w:r>
      <w:r>
        <w:rPr>
          <w:color w:val="000000"/>
          <w:kern w:val="2"/>
          <w:szCs w:val="21"/>
        </w:rPr>
        <w:t>backup.tar.gz</w:t>
      </w:r>
      <w:r>
        <w:rPr>
          <w:rFonts w:hint="eastAsia"/>
          <w:color w:val="000000"/>
          <w:kern w:val="2"/>
          <w:szCs w:val="21"/>
        </w:rPr>
        <w:t>。</w:t>
      </w:r>
    </w:p>
    <w:p>
      <w:pPr>
        <w:rPr>
          <w:kern w:val="2"/>
        </w:rPr>
      </w:pPr>
      <w:r>
        <w:rPr>
          <w:rFonts w:hint="eastAsia"/>
          <w:color w:val="000000"/>
          <w:kern w:val="2"/>
          <w:szCs w:val="21"/>
        </w:rPr>
        <w:t>顾名思义，一次性计划任务只执行一次，一般用于满足临时的工作需求。我们可以用</w:t>
      </w:r>
      <w:r>
        <w:rPr>
          <w:color w:val="000000"/>
          <w:kern w:val="2"/>
          <w:szCs w:val="21"/>
        </w:rPr>
        <w:t>at</w:t>
      </w:r>
      <w:r>
        <w:rPr>
          <w:rFonts w:hint="eastAsia"/>
          <w:color w:val="000000"/>
          <w:kern w:val="2"/>
          <w:szCs w:val="21"/>
        </w:rPr>
        <w:t>命令实现这种功能，只需要写成“</w:t>
      </w:r>
      <w:r>
        <w:rPr>
          <w:color w:val="000000"/>
          <w:kern w:val="2"/>
          <w:szCs w:val="21"/>
        </w:rPr>
        <w:t xml:space="preserve">at </w:t>
      </w:r>
      <w:r>
        <w:rPr>
          <w:rFonts w:hint="eastAsia"/>
          <w:color w:val="000000"/>
          <w:kern w:val="2"/>
          <w:szCs w:val="21"/>
        </w:rPr>
        <w:t>时间”的形式就可以。如果想要查看已设置好但还未执行的一次性计划任务，可以使用“</w:t>
      </w:r>
      <w:r>
        <w:rPr>
          <w:color w:val="000000"/>
          <w:kern w:val="2"/>
          <w:szCs w:val="21"/>
        </w:rPr>
        <w:t>at -l</w:t>
      </w:r>
      <w:r>
        <w:rPr>
          <w:rFonts w:hint="eastAsia"/>
          <w:color w:val="000000"/>
          <w:kern w:val="2"/>
          <w:szCs w:val="21"/>
        </w:rPr>
        <w:t>”命令；要想将其删除，可以用“</w:t>
      </w:r>
      <w:r>
        <w:rPr>
          <w:color w:val="000000"/>
          <w:kern w:val="2"/>
          <w:szCs w:val="21"/>
        </w:rPr>
        <w:t xml:space="preserve">atrm </w:t>
      </w:r>
      <w:r>
        <w:rPr>
          <w:rFonts w:hint="eastAsia"/>
          <w:color w:val="000000"/>
          <w:kern w:val="2"/>
          <w:szCs w:val="21"/>
        </w:rPr>
        <w:t>任务序号”。在使用</w:t>
      </w:r>
      <w:r>
        <w:rPr>
          <w:color w:val="000000"/>
          <w:kern w:val="2"/>
          <w:szCs w:val="21"/>
        </w:rPr>
        <w:t>at</w:t>
      </w:r>
      <w:r>
        <w:rPr>
          <w:rFonts w:hint="eastAsia"/>
          <w:color w:val="000000"/>
          <w:kern w:val="2"/>
          <w:szCs w:val="21"/>
        </w:rPr>
        <w:t>命令来设置一次性计划任务时，默认采用的是交互式方法。例如，使用下述命令将系统设置为在今晚</w:t>
      </w:r>
      <w:r>
        <w:rPr>
          <w:color w:val="000000"/>
          <w:kern w:val="2"/>
          <w:szCs w:val="21"/>
        </w:rPr>
        <w:t>23:30</w:t>
      </w:r>
      <w:r>
        <w:rPr>
          <w:rFonts w:hint="eastAsia"/>
          <w:color w:val="000000"/>
          <w:kern w:val="2"/>
          <w:szCs w:val="21"/>
        </w:rPr>
        <w:t>分自动重启网站服务。</w:t>
      </w:r>
    </w:p>
    <w:p>
      <w:pPr>
        <w:pStyle w:val="58"/>
        <w:spacing w:line="60" w:lineRule="exact"/>
        <w:rPr>
          <w:kern w:val="2"/>
        </w:rPr>
      </w:pPr>
    </w:p>
    <w:p>
      <w:pPr>
        <w:pStyle w:val="26"/>
        <w:rPr>
          <w:kern w:val="2"/>
        </w:rPr>
      </w:pPr>
      <w:r>
        <w:rPr>
          <w:kern w:val="2"/>
        </w:rPr>
        <w:t>[root@linuxprobe ~]# at 23:30</w:t>
      </w:r>
    </w:p>
    <w:p>
      <w:pPr>
        <w:pStyle w:val="26"/>
        <w:rPr>
          <w:kern w:val="2"/>
        </w:rPr>
      </w:pPr>
      <w:r>
        <w:rPr>
          <w:kern w:val="2"/>
        </w:rPr>
        <w:t>at &gt; systemctl restart httpd</w:t>
      </w:r>
    </w:p>
    <w:p>
      <w:pPr>
        <w:pStyle w:val="26"/>
        <w:rPr>
          <w:kern w:val="2"/>
        </w:rPr>
      </w:pPr>
      <w:r>
        <w:rPr>
          <w:kern w:val="2"/>
        </w:rPr>
        <w:t>at &gt; </w:t>
      </w:r>
      <w:r>
        <w:rPr>
          <w:rFonts w:hint="eastAsia"/>
          <w:kern w:val="2"/>
        </w:rPr>
        <w:t>此处请同时按下</w:t>
      </w:r>
      <w:r>
        <w:rPr>
          <w:kern w:val="2"/>
        </w:rPr>
        <w:t>Ctrl + D</w:t>
      </w:r>
      <w:r>
        <w:rPr>
          <w:rFonts w:hint="eastAsia"/>
          <w:kern w:val="2"/>
        </w:rPr>
        <w:t>组合键来结束编写计划任务</w:t>
      </w:r>
    </w:p>
    <w:p>
      <w:pPr>
        <w:pStyle w:val="26"/>
        <w:rPr>
          <w:kern w:val="2"/>
        </w:rPr>
      </w:pPr>
      <w:r>
        <w:rPr>
          <w:kern w:val="2"/>
        </w:rPr>
        <w:t>job 3 at Mon Apr 27 23:30:00 </w:t>
      </w:r>
      <w:r>
        <w:rPr>
          <w:bCs/>
          <w:kern w:val="2"/>
        </w:rPr>
        <w:t>2017</w:t>
      </w:r>
    </w:p>
    <w:p>
      <w:pPr>
        <w:pStyle w:val="26"/>
        <w:rPr>
          <w:kern w:val="2"/>
        </w:rPr>
      </w:pPr>
      <w:r>
        <w:rPr>
          <w:kern w:val="2"/>
        </w:rPr>
        <w:t>[root@linuxprobe ~]# at -l</w:t>
      </w:r>
    </w:p>
    <w:p>
      <w:pPr>
        <w:pStyle w:val="26"/>
        <w:rPr>
          <w:kern w:val="2"/>
        </w:rPr>
      </w:pPr>
      <w:r>
        <w:rPr>
          <w:kern w:val="2"/>
        </w:rPr>
        <w:t>3 Mon Apr 27 23:30:00 </w:t>
      </w:r>
      <w:r>
        <w:rPr>
          <w:bCs/>
          <w:kern w:val="2"/>
        </w:rPr>
        <w:t>2017</w:t>
      </w:r>
      <w:r>
        <w:rPr>
          <w:b/>
          <w:kern w:val="2"/>
        </w:rPr>
        <w:t> </w:t>
      </w:r>
      <w:r>
        <w:rPr>
          <w:kern w:val="2"/>
        </w:rPr>
        <w:t>a root</w:t>
      </w:r>
    </w:p>
    <w:p>
      <w:pPr>
        <w:pStyle w:val="59"/>
        <w:spacing w:after="90"/>
        <w:rPr>
          <w:kern w:val="2"/>
        </w:rPr>
      </w:pPr>
    </w:p>
    <w:p>
      <w:pPr>
        <w:rPr>
          <w:kern w:val="2"/>
        </w:rPr>
      </w:pPr>
      <w:r>
        <w:rPr>
          <w:rFonts w:hint="eastAsia"/>
          <w:color w:val="000000"/>
          <w:kern w:val="2"/>
          <w:szCs w:val="21"/>
        </w:rPr>
        <w:t>如果读者想挑战一下难度更大但简捷性更高的方式，可以把前面学习的管道符（任意门）放到两条命令之间，让</w:t>
      </w:r>
      <w:r>
        <w:rPr>
          <w:color w:val="000000"/>
          <w:kern w:val="2"/>
          <w:szCs w:val="21"/>
        </w:rPr>
        <w:t>at</w:t>
      </w:r>
      <w:r>
        <w:rPr>
          <w:rFonts w:hint="eastAsia"/>
          <w:color w:val="000000"/>
          <w:kern w:val="2"/>
          <w:szCs w:val="21"/>
        </w:rPr>
        <w:t>命令接收前面</w:t>
      </w:r>
      <w:r>
        <w:rPr>
          <w:color w:val="000000"/>
          <w:kern w:val="2"/>
          <w:szCs w:val="21"/>
        </w:rPr>
        <w:t>echo</w:t>
      </w:r>
      <w:r>
        <w:rPr>
          <w:rFonts w:hint="eastAsia"/>
          <w:color w:val="000000"/>
          <w:kern w:val="2"/>
          <w:szCs w:val="21"/>
        </w:rPr>
        <w:t>命令的输出信息，以达到通过非交互式的方式创建计划一次性任务的目的。</w:t>
      </w:r>
    </w:p>
    <w:p>
      <w:pPr>
        <w:pStyle w:val="58"/>
        <w:spacing w:line="60" w:lineRule="exact"/>
        <w:rPr>
          <w:kern w:val="2"/>
        </w:rPr>
      </w:pPr>
    </w:p>
    <w:p>
      <w:pPr>
        <w:pStyle w:val="26"/>
        <w:rPr>
          <w:kern w:val="2"/>
        </w:rPr>
      </w:pPr>
      <w:r>
        <w:rPr>
          <w:kern w:val="2"/>
        </w:rPr>
        <w:t>[root@linuxprobe ~]# echo "systemctl restart httpd" | at 23:30</w:t>
      </w:r>
    </w:p>
    <w:p>
      <w:pPr>
        <w:pStyle w:val="26"/>
        <w:rPr>
          <w:kern w:val="2"/>
        </w:rPr>
      </w:pPr>
      <w:r>
        <w:rPr>
          <w:kern w:val="2"/>
        </w:rPr>
        <w:t>job 4 at Mon Apr 27 23:30:00 2017</w:t>
      </w:r>
    </w:p>
    <w:p>
      <w:pPr>
        <w:pStyle w:val="26"/>
        <w:rPr>
          <w:kern w:val="2"/>
        </w:rPr>
      </w:pPr>
      <w:r>
        <w:rPr>
          <w:kern w:val="2"/>
        </w:rPr>
        <w:t>[root@linuxprobe ~]# at -l</w:t>
      </w:r>
    </w:p>
    <w:p>
      <w:pPr>
        <w:pStyle w:val="26"/>
        <w:rPr>
          <w:kern w:val="2"/>
        </w:rPr>
      </w:pPr>
      <w:r>
        <w:rPr>
          <w:kern w:val="2"/>
        </w:rPr>
        <w:t>3 Mon Apr 27 23:30:00 2017 a root</w:t>
      </w:r>
    </w:p>
    <w:p>
      <w:pPr>
        <w:pStyle w:val="26"/>
        <w:rPr>
          <w:kern w:val="2"/>
        </w:rPr>
      </w:pPr>
      <w:r>
        <w:rPr>
          <w:kern w:val="2"/>
        </w:rPr>
        <w:t>4 Mon Apr 27 23:30:00 2017 a root</w:t>
      </w:r>
    </w:p>
    <w:p>
      <w:pPr>
        <w:pStyle w:val="59"/>
        <w:spacing w:after="90"/>
        <w:rPr>
          <w:kern w:val="2"/>
        </w:rPr>
      </w:pPr>
    </w:p>
    <w:p>
      <w:pPr>
        <w:rPr>
          <w:kern w:val="2"/>
        </w:rPr>
      </w:pPr>
      <w:r>
        <w:rPr>
          <w:rFonts w:hint="eastAsia"/>
          <w:color w:val="000000"/>
          <w:spacing w:val="-4"/>
          <w:kern w:val="2"/>
          <w:szCs w:val="21"/>
        </w:rPr>
        <w:t>如果我们不小心设置了两个一次性计划任务，可以使用下面的命令轻松删除其中一个：</w:t>
      </w:r>
    </w:p>
    <w:p>
      <w:pPr>
        <w:pStyle w:val="58"/>
        <w:spacing w:line="60" w:lineRule="exact"/>
        <w:rPr>
          <w:kern w:val="2"/>
        </w:rPr>
      </w:pPr>
    </w:p>
    <w:p>
      <w:pPr>
        <w:pStyle w:val="26"/>
        <w:rPr>
          <w:kern w:val="2"/>
        </w:rPr>
      </w:pPr>
      <w:r>
        <w:rPr>
          <w:kern w:val="2"/>
        </w:rPr>
        <w:t>[root@linuxprobe ~]# atrm 3</w:t>
      </w:r>
    </w:p>
    <w:p>
      <w:pPr>
        <w:pStyle w:val="26"/>
        <w:rPr>
          <w:kern w:val="2"/>
        </w:rPr>
      </w:pPr>
      <w:r>
        <w:rPr>
          <w:kern w:val="2"/>
        </w:rPr>
        <w:t>[root@linuxprobe ~]# at -l</w:t>
      </w:r>
    </w:p>
    <w:p>
      <w:pPr>
        <w:pStyle w:val="26"/>
        <w:rPr>
          <w:kern w:val="2"/>
        </w:rPr>
      </w:pPr>
      <w:r>
        <w:rPr>
          <w:kern w:val="2"/>
        </w:rPr>
        <w:t>4 Mon Apr 27 23:30:00 2017 a root</w:t>
      </w:r>
    </w:p>
    <w:p>
      <w:pPr>
        <w:pStyle w:val="59"/>
        <w:spacing w:after="90"/>
        <w:rPr>
          <w:kern w:val="2"/>
        </w:rPr>
      </w:pPr>
    </w:p>
    <w:p>
      <w:pPr>
        <w:rPr>
          <w:spacing w:val="-2"/>
          <w:kern w:val="2"/>
        </w:rPr>
      </w:pPr>
      <w:r>
        <w:rPr>
          <w:rFonts w:hint="eastAsia"/>
          <w:color w:val="000000"/>
          <w:spacing w:val="-2"/>
          <w:kern w:val="2"/>
          <w:szCs w:val="21"/>
        </w:rPr>
        <w:t>如果我们希望</w:t>
      </w:r>
      <w:r>
        <w:rPr>
          <w:color w:val="000000"/>
          <w:spacing w:val="-2"/>
          <w:kern w:val="2"/>
          <w:szCs w:val="21"/>
        </w:rPr>
        <w:t>Linux</w:t>
      </w:r>
      <w:r>
        <w:rPr>
          <w:rFonts w:hint="eastAsia"/>
          <w:color w:val="000000"/>
          <w:spacing w:val="-2"/>
          <w:kern w:val="2"/>
          <w:szCs w:val="21"/>
        </w:rPr>
        <w:t>系统能够周期性地、有规律地执行某些具体的任务，那么</w:t>
      </w:r>
      <w:r>
        <w:rPr>
          <w:color w:val="000000"/>
          <w:spacing w:val="-2"/>
          <w:kern w:val="2"/>
          <w:szCs w:val="21"/>
        </w:rPr>
        <w:t>Linux</w:t>
      </w:r>
      <w:r>
        <w:rPr>
          <w:rFonts w:hint="eastAsia"/>
          <w:color w:val="000000"/>
          <w:spacing w:val="-2"/>
          <w:kern w:val="2"/>
          <w:szCs w:val="21"/>
        </w:rPr>
        <w:t>系统中默认启用的</w:t>
      </w:r>
      <w:r>
        <w:rPr>
          <w:color w:val="000000"/>
          <w:spacing w:val="-2"/>
          <w:kern w:val="2"/>
          <w:szCs w:val="21"/>
        </w:rPr>
        <w:t>crond</w:t>
      </w:r>
      <w:r>
        <w:rPr>
          <w:rFonts w:hint="eastAsia"/>
          <w:color w:val="000000"/>
          <w:spacing w:val="-2"/>
          <w:kern w:val="2"/>
          <w:szCs w:val="21"/>
        </w:rPr>
        <w:t>服务简直再适合不过了。创建、编辑计划任务的命令为“</w:t>
      </w:r>
      <w:r>
        <w:rPr>
          <w:color w:val="000000"/>
          <w:spacing w:val="-2"/>
          <w:kern w:val="2"/>
          <w:szCs w:val="21"/>
        </w:rPr>
        <w:t>crontab -e</w:t>
      </w:r>
      <w:r>
        <w:rPr>
          <w:rFonts w:hint="eastAsia"/>
          <w:color w:val="000000"/>
          <w:spacing w:val="-2"/>
          <w:kern w:val="2"/>
          <w:szCs w:val="21"/>
        </w:rPr>
        <w:t>”，查看当前计划任务的命令为“</w:t>
      </w:r>
      <w:r>
        <w:rPr>
          <w:color w:val="000000"/>
          <w:spacing w:val="-2"/>
          <w:kern w:val="2"/>
          <w:szCs w:val="21"/>
        </w:rPr>
        <w:t>crontab -l</w:t>
      </w:r>
      <w:r>
        <w:rPr>
          <w:rFonts w:hint="eastAsia"/>
          <w:color w:val="000000"/>
          <w:spacing w:val="-2"/>
          <w:kern w:val="2"/>
          <w:szCs w:val="21"/>
        </w:rPr>
        <w:t>”，删除某条计划任务的命令为“</w:t>
      </w:r>
      <w:r>
        <w:rPr>
          <w:color w:val="000000"/>
          <w:spacing w:val="-2"/>
          <w:kern w:val="2"/>
          <w:szCs w:val="21"/>
        </w:rPr>
        <w:t>crontab -r</w:t>
      </w:r>
      <w:r>
        <w:rPr>
          <w:rFonts w:hint="eastAsia"/>
          <w:color w:val="000000"/>
          <w:spacing w:val="-2"/>
          <w:kern w:val="2"/>
          <w:szCs w:val="21"/>
        </w:rPr>
        <w:t>”。另外，如果您是以管理员的身份登录的系统，还可以在</w:t>
      </w:r>
      <w:r>
        <w:rPr>
          <w:color w:val="000000"/>
          <w:spacing w:val="-2"/>
          <w:kern w:val="2"/>
          <w:szCs w:val="21"/>
        </w:rPr>
        <w:t>crontab</w:t>
      </w:r>
      <w:r>
        <w:rPr>
          <w:rFonts w:hint="eastAsia"/>
          <w:color w:val="000000"/>
          <w:spacing w:val="-2"/>
          <w:kern w:val="2"/>
          <w:szCs w:val="21"/>
        </w:rPr>
        <w:t>命令中加上</w:t>
      </w:r>
      <w:r>
        <w:rPr>
          <w:color w:val="000000"/>
          <w:spacing w:val="-2"/>
          <w:kern w:val="2"/>
          <w:szCs w:val="21"/>
        </w:rPr>
        <w:t>-u</w:t>
      </w:r>
      <w:r>
        <w:rPr>
          <w:rFonts w:hint="eastAsia"/>
          <w:color w:val="000000"/>
          <w:spacing w:val="-2"/>
          <w:kern w:val="2"/>
          <w:szCs w:val="21"/>
        </w:rPr>
        <w:t>参数来编辑他人的计划任务。</w:t>
      </w:r>
    </w:p>
    <w:p>
      <w:pPr>
        <w:rPr>
          <w:kern w:val="2"/>
        </w:rPr>
      </w:pPr>
      <w:r>
        <w:rPr>
          <w:rFonts w:hint="eastAsia"/>
          <w:kern w:val="2"/>
        </w:rPr>
        <w:t>在正式部署计划任务前，请先跟刘遄老师念一下口诀“分、时、日、月、星期 命令”。这是使用</w:t>
      </w:r>
      <w:r>
        <w:rPr>
          <w:kern w:val="2"/>
        </w:rPr>
        <w:t>crond</w:t>
      </w:r>
      <w:r>
        <w:rPr>
          <w:rFonts w:hint="eastAsia"/>
          <w:kern w:val="2"/>
        </w:rPr>
        <w:t>服务设置任务的参数格式（其格式见表</w:t>
      </w:r>
      <w:r>
        <w:rPr>
          <w:kern w:val="2"/>
        </w:rPr>
        <w:t>4-</w:t>
      </w:r>
      <w:r>
        <w:rPr>
          <w:rFonts w:hint="eastAsia"/>
          <w:kern w:val="2"/>
        </w:rPr>
        <w:t>6）。需要注意的是，如果有些字段没有设置，则需要使用星号（</w:t>
      </w:r>
      <w:r>
        <w:rPr>
          <w:b/>
          <w:bCs/>
          <w:kern w:val="2"/>
        </w:rPr>
        <w:t>*</w:t>
      </w:r>
      <w:r>
        <w:rPr>
          <w:rFonts w:hint="eastAsia"/>
          <w:kern w:val="2"/>
        </w:rPr>
        <w:t>）占位，如图</w:t>
      </w:r>
      <w:r>
        <w:rPr>
          <w:kern w:val="2"/>
        </w:rPr>
        <w:t>4-23</w:t>
      </w:r>
      <w:r>
        <w:rPr>
          <w:rFonts w:hint="eastAsia"/>
          <w:kern w:val="2"/>
        </w:rPr>
        <w:t>所示。</w:t>
      </w:r>
    </w:p>
    <w:p>
      <w:pPr>
        <w:pStyle w:val="32"/>
        <w:spacing w:before="80"/>
        <w:rPr>
          <w:kern w:val="2"/>
        </w:rPr>
      </w:pPr>
      <w:r>
        <w:rPr>
          <w:color w:val="000000"/>
          <w:kern w:val="2"/>
          <w:szCs w:val="21"/>
        </w:rPr>
        <w:drawing>
          <wp:inline distT="0" distB="0" distL="0" distR="0">
            <wp:extent cx="3878580" cy="670560"/>
            <wp:effectExtent l="0" t="0" r="0" b="0"/>
            <wp:docPr id="91" name="图片 91"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3878580" cy="6705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4-23  </w:t>
      </w:r>
      <w:r>
        <w:rPr>
          <w:rFonts w:hint="eastAsia"/>
          <w:color w:val="000000"/>
          <w:kern w:val="2"/>
          <w:szCs w:val="21"/>
        </w:rPr>
        <w:t>使用</w:t>
      </w:r>
      <w:r>
        <w:rPr>
          <w:color w:val="000000"/>
          <w:kern w:val="2"/>
          <w:szCs w:val="21"/>
        </w:rPr>
        <w:t>crond</w:t>
      </w:r>
      <w:r>
        <w:rPr>
          <w:rFonts w:hint="eastAsia"/>
          <w:color w:val="000000"/>
          <w:kern w:val="2"/>
          <w:szCs w:val="21"/>
        </w:rPr>
        <w:t>设置任务的参数格式</w:t>
      </w:r>
    </w:p>
    <w:p>
      <w:pPr>
        <w:pStyle w:val="27"/>
        <w:rPr>
          <w:kern w:val="2"/>
        </w:rPr>
      </w:pPr>
      <w:r>
        <w:rPr>
          <w:rFonts w:hint="eastAsia"/>
          <w:kern w:val="2"/>
        </w:rPr>
        <w:t>表</w:t>
      </w:r>
      <w:r>
        <w:rPr>
          <w:kern w:val="2"/>
        </w:rPr>
        <w:t>4-</w:t>
      </w:r>
      <w:r>
        <w:rPr>
          <w:rFonts w:hint="eastAsia"/>
          <w:kern w:val="2"/>
        </w:rPr>
        <w:t>6</w:t>
      </w:r>
      <w:r>
        <w:rPr>
          <w:kern w:val="2"/>
        </w:rPr>
        <w:tab/>
      </w:r>
      <w:r>
        <w:rPr>
          <w:rFonts w:hint="eastAsia"/>
          <w:kern w:val="2"/>
        </w:rPr>
        <w:t>使用</w:t>
      </w:r>
      <w:r>
        <w:rPr>
          <w:kern w:val="2"/>
        </w:rPr>
        <w:t>crond</w:t>
      </w:r>
      <w:r>
        <w:rPr>
          <w:rFonts w:hint="eastAsia"/>
          <w:kern w:val="2"/>
        </w:rPr>
        <w:t>设置任务的参数字段说明</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283"/>
        <w:gridCol w:w="577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字段</w:t>
            </w:r>
          </w:p>
        </w:tc>
        <w:tc>
          <w:tcPr>
            <w:tcW w:w="577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说明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tcBorders>
              <w:top w:val="single" w:color="000000" w:sz="4" w:space="0"/>
            </w:tcBorders>
            <w:vAlign w:val="center"/>
          </w:tcPr>
          <w:p>
            <w:pPr>
              <w:pStyle w:val="28"/>
              <w:rPr>
                <w:kern w:val="2"/>
              </w:rPr>
            </w:pPr>
            <w:r>
              <w:rPr>
                <w:rFonts w:hint="eastAsia"/>
                <w:kern w:val="2"/>
              </w:rPr>
              <w:t>分</w:t>
            </w:r>
          </w:p>
        </w:tc>
        <w:tc>
          <w:tcPr>
            <w:tcW w:w="5778" w:type="dxa"/>
            <w:tcBorders>
              <w:top w:val="single" w:color="000000" w:sz="4" w:space="0"/>
            </w:tcBorders>
            <w:vAlign w:val="center"/>
          </w:tcPr>
          <w:p>
            <w:pPr>
              <w:pStyle w:val="28"/>
              <w:rPr>
                <w:kern w:val="2"/>
              </w:rPr>
            </w:pPr>
            <w:r>
              <w:rPr>
                <w:rFonts w:hint="eastAsia"/>
                <w:kern w:val="2"/>
              </w:rPr>
              <w:t>取值为</w:t>
            </w:r>
            <w:r>
              <w:rPr>
                <w:kern w:val="2"/>
              </w:rPr>
              <w:t>0</w:t>
            </w:r>
            <w:r>
              <w:rPr>
                <w:rFonts w:hint="eastAsia" w:eastAsia="宋体"/>
                <w:kern w:val="2"/>
              </w:rPr>
              <w:t>～</w:t>
            </w:r>
            <w:r>
              <w:rPr>
                <w:kern w:val="2"/>
              </w:rPr>
              <w:t>59</w:t>
            </w:r>
            <w:r>
              <w:rPr>
                <w:rFonts w:hint="eastAsia"/>
                <w:kern w:val="2"/>
              </w:rPr>
              <w:t>的整数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28"/>
              <w:rPr>
                <w:kern w:val="2"/>
              </w:rPr>
            </w:pPr>
            <w:r>
              <w:rPr>
                <w:rFonts w:hint="eastAsia"/>
                <w:kern w:val="2"/>
              </w:rPr>
              <w:t>时</w:t>
            </w:r>
          </w:p>
        </w:tc>
        <w:tc>
          <w:tcPr>
            <w:tcW w:w="5778" w:type="dxa"/>
            <w:vAlign w:val="center"/>
          </w:tcPr>
          <w:p>
            <w:pPr>
              <w:pStyle w:val="28"/>
              <w:rPr>
                <w:kern w:val="2"/>
              </w:rPr>
            </w:pPr>
            <w:r>
              <w:rPr>
                <w:rFonts w:hint="eastAsia"/>
                <w:kern w:val="2"/>
              </w:rPr>
              <w:t>取值为</w:t>
            </w:r>
            <w:r>
              <w:rPr>
                <w:kern w:val="2"/>
              </w:rPr>
              <w:t>0</w:t>
            </w:r>
            <w:r>
              <w:rPr>
                <w:rFonts w:hint="eastAsia" w:eastAsia="宋体"/>
                <w:kern w:val="2"/>
              </w:rPr>
              <w:t>～</w:t>
            </w:r>
            <w:r>
              <w:rPr>
                <w:kern w:val="2"/>
              </w:rPr>
              <w:t>23</w:t>
            </w:r>
            <w:r>
              <w:rPr>
                <w:rFonts w:hint="eastAsia"/>
                <w:kern w:val="2"/>
              </w:rPr>
              <w:t>的任意整数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28"/>
              <w:rPr>
                <w:kern w:val="2"/>
              </w:rPr>
            </w:pPr>
            <w:r>
              <w:rPr>
                <w:rFonts w:hint="eastAsia"/>
                <w:kern w:val="2"/>
              </w:rPr>
              <w:t>日</w:t>
            </w:r>
          </w:p>
        </w:tc>
        <w:tc>
          <w:tcPr>
            <w:tcW w:w="5778" w:type="dxa"/>
            <w:vAlign w:val="center"/>
          </w:tcPr>
          <w:p>
            <w:pPr>
              <w:pStyle w:val="28"/>
              <w:rPr>
                <w:kern w:val="2"/>
              </w:rPr>
            </w:pPr>
            <w:r>
              <w:rPr>
                <w:rFonts w:hint="eastAsia"/>
                <w:kern w:val="2"/>
              </w:rPr>
              <w:t>取值为</w:t>
            </w:r>
            <w:r>
              <w:rPr>
                <w:kern w:val="2"/>
              </w:rPr>
              <w:t>1</w:t>
            </w:r>
            <w:r>
              <w:rPr>
                <w:rFonts w:hint="eastAsia" w:eastAsia="宋体"/>
                <w:kern w:val="2"/>
              </w:rPr>
              <w:t>～</w:t>
            </w:r>
            <w:r>
              <w:rPr>
                <w:kern w:val="2"/>
              </w:rPr>
              <w:t>31</w:t>
            </w:r>
            <w:r>
              <w:rPr>
                <w:rFonts w:hint="eastAsia"/>
                <w:kern w:val="2"/>
              </w:rPr>
              <w:t>的任意整数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28"/>
              <w:rPr>
                <w:kern w:val="2"/>
              </w:rPr>
            </w:pPr>
            <w:r>
              <w:rPr>
                <w:rFonts w:hint="eastAsia"/>
                <w:kern w:val="2"/>
              </w:rPr>
              <w:t>月</w:t>
            </w:r>
          </w:p>
        </w:tc>
        <w:tc>
          <w:tcPr>
            <w:tcW w:w="5778" w:type="dxa"/>
            <w:vAlign w:val="center"/>
          </w:tcPr>
          <w:p>
            <w:pPr>
              <w:pStyle w:val="28"/>
              <w:rPr>
                <w:kern w:val="2"/>
              </w:rPr>
            </w:pPr>
            <w:r>
              <w:rPr>
                <w:rFonts w:hint="eastAsia"/>
                <w:kern w:val="2"/>
              </w:rPr>
              <w:t>取值为</w:t>
            </w:r>
            <w:r>
              <w:rPr>
                <w:kern w:val="2"/>
              </w:rPr>
              <w:t>1</w:t>
            </w:r>
            <w:r>
              <w:rPr>
                <w:rFonts w:hint="eastAsia" w:eastAsia="宋体"/>
                <w:kern w:val="2"/>
              </w:rPr>
              <w:t>～</w:t>
            </w:r>
            <w:r>
              <w:rPr>
                <w:kern w:val="2"/>
              </w:rPr>
              <w:t>12</w:t>
            </w:r>
            <w:r>
              <w:rPr>
                <w:rFonts w:hint="eastAsia"/>
                <w:kern w:val="2"/>
              </w:rPr>
              <w:t>的任意整数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28"/>
              <w:rPr>
                <w:kern w:val="2"/>
              </w:rPr>
            </w:pPr>
            <w:r>
              <w:rPr>
                <w:rFonts w:hint="eastAsia"/>
                <w:kern w:val="2"/>
              </w:rPr>
              <w:t>星期</w:t>
            </w:r>
          </w:p>
        </w:tc>
        <w:tc>
          <w:tcPr>
            <w:tcW w:w="5778" w:type="dxa"/>
            <w:vAlign w:val="center"/>
          </w:tcPr>
          <w:p>
            <w:pPr>
              <w:pStyle w:val="28"/>
              <w:rPr>
                <w:kern w:val="2"/>
              </w:rPr>
            </w:pPr>
            <w:r>
              <w:rPr>
                <w:rFonts w:hint="eastAsia"/>
                <w:kern w:val="2"/>
              </w:rPr>
              <w:t>取值为</w:t>
            </w:r>
            <w:r>
              <w:rPr>
                <w:kern w:val="2"/>
              </w:rPr>
              <w:t>0</w:t>
            </w:r>
            <w:r>
              <w:rPr>
                <w:rFonts w:hint="eastAsia" w:eastAsia="宋体"/>
                <w:kern w:val="2"/>
              </w:rPr>
              <w:t>～</w:t>
            </w:r>
            <w:r>
              <w:rPr>
                <w:kern w:val="2"/>
              </w:rPr>
              <w:t>7</w:t>
            </w:r>
            <w:r>
              <w:rPr>
                <w:rFonts w:hint="eastAsia"/>
                <w:kern w:val="2"/>
              </w:rPr>
              <w:t>的任意整数，其中</w:t>
            </w:r>
            <w:r>
              <w:rPr>
                <w:kern w:val="2"/>
              </w:rPr>
              <w:t>0</w:t>
            </w:r>
            <w:r>
              <w:rPr>
                <w:rFonts w:hint="eastAsia"/>
                <w:kern w:val="2"/>
              </w:rPr>
              <w:t>与</w:t>
            </w:r>
            <w:r>
              <w:rPr>
                <w:kern w:val="2"/>
              </w:rPr>
              <w:t>7</w:t>
            </w:r>
            <w:r>
              <w:rPr>
                <w:rFonts w:hint="eastAsia"/>
                <w:kern w:val="2"/>
              </w:rPr>
              <w:t>均为星期日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28"/>
              <w:rPr>
                <w:kern w:val="2"/>
              </w:rPr>
            </w:pPr>
            <w:r>
              <w:rPr>
                <w:rFonts w:hint="eastAsia"/>
                <w:kern w:val="2"/>
              </w:rPr>
              <w:t>命令</w:t>
            </w:r>
          </w:p>
        </w:tc>
        <w:tc>
          <w:tcPr>
            <w:tcW w:w="5778" w:type="dxa"/>
            <w:vAlign w:val="center"/>
          </w:tcPr>
          <w:p>
            <w:pPr>
              <w:pStyle w:val="28"/>
              <w:rPr>
                <w:kern w:val="2"/>
              </w:rPr>
            </w:pPr>
            <w:r>
              <w:rPr>
                <w:rFonts w:hint="eastAsia"/>
                <w:kern w:val="2"/>
              </w:rPr>
              <w:t>要执行的命令或程序脚本</w:t>
            </w:r>
          </w:p>
        </w:tc>
      </w:tr>
    </w:tbl>
    <w:p>
      <w:pPr>
        <w:pStyle w:val="29"/>
        <w:rPr>
          <w:kern w:val="2"/>
        </w:rPr>
      </w:pPr>
    </w:p>
    <w:p>
      <w:pPr>
        <w:rPr>
          <w:kern w:val="2"/>
        </w:rPr>
      </w:pPr>
      <w:r>
        <w:rPr>
          <w:rFonts w:hint="eastAsia"/>
          <w:color w:val="000000"/>
          <w:kern w:val="2"/>
          <w:szCs w:val="21"/>
        </w:rPr>
        <w:t>假设在每周一、三、五的凌晨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分，都需要使用</w:t>
      </w:r>
      <w:r>
        <w:rPr>
          <w:color w:val="000000"/>
          <w:kern w:val="2"/>
          <w:szCs w:val="21"/>
        </w:rPr>
        <w:t>tar</w:t>
      </w:r>
      <w:r>
        <w:rPr>
          <w:rFonts w:hint="eastAsia"/>
          <w:color w:val="000000"/>
          <w:kern w:val="2"/>
          <w:szCs w:val="21"/>
        </w:rPr>
        <w:t>命令把某个网站的数据目录进行打包处理，使其作为一个备份文件。我们可以使用</w:t>
      </w:r>
      <w:r>
        <w:rPr>
          <w:color w:val="000000"/>
          <w:kern w:val="2"/>
          <w:szCs w:val="21"/>
        </w:rPr>
        <w:t>cronta</w:t>
      </w:r>
      <w:r>
        <w:rPr>
          <w:rFonts w:hint="eastAsia"/>
          <w:color w:val="000000"/>
          <w:kern w:val="2"/>
          <w:szCs w:val="21"/>
        </w:rPr>
        <w:t>b</w:t>
      </w:r>
      <w:r>
        <w:rPr>
          <w:color w:val="000000"/>
          <w:kern w:val="2"/>
          <w:szCs w:val="21"/>
        </w:rPr>
        <w:t xml:space="preserve"> -e</w:t>
      </w:r>
      <w:r>
        <w:rPr>
          <w:rFonts w:hint="eastAsia"/>
          <w:color w:val="000000"/>
          <w:kern w:val="2"/>
          <w:szCs w:val="21"/>
        </w:rPr>
        <w:t>命令来创建计划任务。为自己创建计划任务无需使用</w:t>
      </w:r>
      <w:r>
        <w:rPr>
          <w:color w:val="000000"/>
          <w:kern w:val="2"/>
          <w:szCs w:val="21"/>
        </w:rPr>
        <w:t>-u</w:t>
      </w:r>
      <w:r>
        <w:rPr>
          <w:rFonts w:hint="eastAsia"/>
          <w:color w:val="000000"/>
          <w:kern w:val="2"/>
          <w:szCs w:val="21"/>
        </w:rPr>
        <w:t>参数，具体的实现效果的参数如</w:t>
      </w:r>
      <w:r>
        <w:rPr>
          <w:color w:val="000000"/>
          <w:kern w:val="2"/>
          <w:szCs w:val="21"/>
        </w:rPr>
        <w:t>crontab -l</w:t>
      </w:r>
      <w:r>
        <w:rPr>
          <w:rFonts w:hint="eastAsia"/>
          <w:color w:val="000000"/>
          <w:kern w:val="2"/>
          <w:szCs w:val="21"/>
        </w:rPr>
        <w:t>命令结果所示：</w:t>
      </w:r>
    </w:p>
    <w:p>
      <w:pPr>
        <w:pStyle w:val="58"/>
        <w:spacing w:line="60" w:lineRule="exact"/>
        <w:rPr>
          <w:kern w:val="2"/>
        </w:rPr>
      </w:pPr>
    </w:p>
    <w:p>
      <w:pPr>
        <w:pStyle w:val="26"/>
        <w:rPr>
          <w:kern w:val="2"/>
        </w:rPr>
      </w:pPr>
      <w:r>
        <w:rPr>
          <w:kern w:val="2"/>
        </w:rPr>
        <w:t>[root@linuxprobe ~]# crontab -e</w:t>
      </w:r>
    </w:p>
    <w:p>
      <w:pPr>
        <w:pStyle w:val="26"/>
        <w:rPr>
          <w:kern w:val="2"/>
        </w:rPr>
      </w:pPr>
      <w:r>
        <w:rPr>
          <w:kern w:val="2"/>
        </w:rPr>
        <w:t>no crontab for root - using an empty one</w:t>
      </w:r>
    </w:p>
    <w:p>
      <w:pPr>
        <w:pStyle w:val="26"/>
        <w:rPr>
          <w:kern w:val="2"/>
        </w:rPr>
      </w:pPr>
      <w:r>
        <w:rPr>
          <w:kern w:val="2"/>
        </w:rPr>
        <w:t>crontab: installing new crontab</w:t>
      </w:r>
    </w:p>
    <w:p>
      <w:pPr>
        <w:pStyle w:val="26"/>
        <w:rPr>
          <w:kern w:val="2"/>
        </w:rPr>
      </w:pPr>
      <w:r>
        <w:rPr>
          <w:kern w:val="2"/>
        </w:rPr>
        <w:t>[root@linuxprobe ~]# crontab -l</w:t>
      </w:r>
    </w:p>
    <w:p>
      <w:pPr>
        <w:pStyle w:val="26"/>
        <w:rPr>
          <w:b/>
          <w:bCs/>
          <w:kern w:val="2"/>
        </w:rPr>
      </w:pPr>
      <w:r>
        <w:rPr>
          <w:b/>
          <w:bCs/>
          <w:kern w:val="2"/>
        </w:rPr>
        <w:t>25 3 * * 1,3,5 /usr/bin/tar -czvf backup.tar.gz /home/wwwroot</w:t>
      </w:r>
    </w:p>
    <w:p>
      <w:pPr>
        <w:pStyle w:val="59"/>
        <w:spacing w:after="90"/>
        <w:rPr>
          <w:kern w:val="2"/>
        </w:rPr>
      </w:pPr>
    </w:p>
    <w:p>
      <w:pPr>
        <w:rPr>
          <w:kern w:val="2"/>
        </w:rPr>
      </w:pPr>
      <w:r>
        <w:rPr>
          <w:rFonts w:hint="eastAsia"/>
          <w:color w:val="000000"/>
          <w:kern w:val="2"/>
          <w:szCs w:val="21"/>
        </w:rPr>
        <w:t>需要说明的是，除了用逗号（</w:t>
      </w:r>
      <w:r>
        <w:rPr>
          <w:color w:val="000000"/>
          <w:kern w:val="2"/>
          <w:szCs w:val="21"/>
        </w:rPr>
        <w:t>,</w:t>
      </w:r>
      <w:r>
        <w:rPr>
          <w:rFonts w:hint="eastAsia"/>
          <w:color w:val="000000"/>
          <w:kern w:val="2"/>
          <w:szCs w:val="21"/>
        </w:rPr>
        <w:t>）来分别表示多个时间段，例如“</w:t>
      </w:r>
      <w:r>
        <w:rPr>
          <w:color w:val="000000"/>
          <w:kern w:val="2"/>
          <w:szCs w:val="21"/>
        </w:rPr>
        <w:t>8,9,12</w:t>
      </w:r>
      <w:r>
        <w:rPr>
          <w:rFonts w:hint="eastAsia"/>
          <w:color w:val="000000"/>
          <w:kern w:val="2"/>
          <w:szCs w:val="21"/>
        </w:rPr>
        <w:t>”表示</w:t>
      </w:r>
      <w:r>
        <w:rPr>
          <w:color w:val="000000"/>
          <w:kern w:val="2"/>
          <w:szCs w:val="21"/>
        </w:rPr>
        <w:t>8</w:t>
      </w:r>
      <w:r>
        <w:rPr>
          <w:rFonts w:hint="eastAsia"/>
          <w:color w:val="000000"/>
          <w:kern w:val="2"/>
          <w:szCs w:val="21"/>
        </w:rPr>
        <w:t>月、</w:t>
      </w:r>
      <w:r>
        <w:rPr>
          <w:color w:val="000000"/>
          <w:kern w:val="2"/>
          <w:szCs w:val="21"/>
        </w:rPr>
        <w:t>9</w:t>
      </w:r>
      <w:r>
        <w:rPr>
          <w:rFonts w:hint="eastAsia"/>
          <w:color w:val="000000"/>
          <w:kern w:val="2"/>
          <w:szCs w:val="21"/>
        </w:rPr>
        <w:t>月和</w:t>
      </w:r>
      <w:r>
        <w:rPr>
          <w:color w:val="000000"/>
          <w:kern w:val="2"/>
          <w:szCs w:val="21"/>
        </w:rPr>
        <w:t>12</w:t>
      </w:r>
      <w:r>
        <w:rPr>
          <w:rFonts w:hint="eastAsia"/>
          <w:color w:val="000000"/>
          <w:kern w:val="2"/>
          <w:szCs w:val="21"/>
        </w:rPr>
        <w:t>月。还可以用减号（</w:t>
      </w:r>
      <w:r>
        <w:rPr>
          <w:color w:val="000000"/>
          <w:kern w:val="2"/>
          <w:szCs w:val="21"/>
        </w:rPr>
        <w:t>-</w:t>
      </w:r>
      <w:r>
        <w:rPr>
          <w:rFonts w:hint="eastAsia"/>
          <w:color w:val="000000"/>
          <w:kern w:val="2"/>
          <w:szCs w:val="21"/>
        </w:rPr>
        <w:t>）来表示一段连续的时间周期（例如字段“日”的取值为“</w:t>
      </w:r>
      <w:r>
        <w:rPr>
          <w:color w:val="000000"/>
          <w:kern w:val="2"/>
          <w:szCs w:val="21"/>
        </w:rPr>
        <w:t>12-15</w:t>
      </w:r>
      <w:r>
        <w:rPr>
          <w:rFonts w:hint="eastAsia"/>
          <w:color w:val="000000"/>
          <w:kern w:val="2"/>
          <w:szCs w:val="21"/>
        </w:rPr>
        <w:t>”，则表示每月的</w:t>
      </w:r>
      <w:r>
        <w:rPr>
          <w:color w:val="000000"/>
          <w:kern w:val="2"/>
          <w:szCs w:val="21"/>
        </w:rPr>
        <w:t>12</w:t>
      </w:r>
      <w:r>
        <w:rPr>
          <w:rFonts w:hint="eastAsia" w:eastAsia="宋体"/>
          <w:color w:val="000000"/>
          <w:kern w:val="2"/>
          <w:szCs w:val="21"/>
        </w:rPr>
        <w:t>～</w:t>
      </w:r>
      <w:r>
        <w:rPr>
          <w:color w:val="000000"/>
          <w:kern w:val="2"/>
          <w:szCs w:val="21"/>
        </w:rPr>
        <w:t>15</w:t>
      </w:r>
      <w:r>
        <w:rPr>
          <w:rFonts w:hint="eastAsia"/>
          <w:color w:val="000000"/>
          <w:kern w:val="2"/>
          <w:szCs w:val="21"/>
        </w:rPr>
        <w:t>日）。以及用除号（</w:t>
      </w:r>
      <w:r>
        <w:rPr>
          <w:color w:val="000000"/>
          <w:kern w:val="2"/>
          <w:szCs w:val="21"/>
        </w:rPr>
        <w:t>/</w:t>
      </w:r>
      <w:r>
        <w:rPr>
          <w:rFonts w:hint="eastAsia"/>
          <w:color w:val="000000"/>
          <w:kern w:val="2"/>
          <w:szCs w:val="21"/>
        </w:rPr>
        <w:t>）表示执行任务的间隔时间（例如“*</w:t>
      </w:r>
      <w:r>
        <w:rPr>
          <w:color w:val="000000"/>
          <w:kern w:val="2"/>
          <w:szCs w:val="21"/>
        </w:rPr>
        <w:t>/2</w:t>
      </w:r>
      <w:r>
        <w:rPr>
          <w:rFonts w:hint="eastAsia"/>
          <w:color w:val="000000"/>
          <w:kern w:val="2"/>
          <w:szCs w:val="21"/>
        </w:rPr>
        <w:t>”表示每隔</w:t>
      </w:r>
      <w:r>
        <w:rPr>
          <w:color w:val="000000"/>
          <w:kern w:val="2"/>
          <w:szCs w:val="21"/>
        </w:rPr>
        <w:t>2</w:t>
      </w:r>
      <w:r>
        <w:rPr>
          <w:rFonts w:hint="eastAsia"/>
          <w:color w:val="000000"/>
          <w:kern w:val="2"/>
          <w:szCs w:val="21"/>
        </w:rPr>
        <w:t>分钟执行一次任务）。</w:t>
      </w:r>
    </w:p>
    <w:p>
      <w:pPr>
        <w:rPr>
          <w:spacing w:val="-4"/>
          <w:kern w:val="2"/>
        </w:rPr>
      </w:pPr>
      <w:r>
        <w:rPr>
          <w:rFonts w:hint="eastAsia"/>
          <w:spacing w:val="-4"/>
          <w:kern w:val="2"/>
        </w:rPr>
        <w:t>如果在</w:t>
      </w:r>
      <w:r>
        <w:rPr>
          <w:spacing w:val="-4"/>
          <w:kern w:val="2"/>
        </w:rPr>
        <w:t>crond</w:t>
      </w:r>
      <w:r>
        <w:rPr>
          <w:rFonts w:hint="eastAsia"/>
          <w:spacing w:val="-4"/>
          <w:kern w:val="2"/>
        </w:rPr>
        <w:t>服务中需要同时包含多条计划任务的命令语句，应每行仅写一条。例如我们再添加一条计划任务，它的功能是每周一至周五的凌晨</w:t>
      </w:r>
      <w:r>
        <w:rPr>
          <w:spacing w:val="-4"/>
          <w:kern w:val="2"/>
        </w:rPr>
        <w:t>1</w:t>
      </w:r>
      <w:r>
        <w:rPr>
          <w:rFonts w:hint="eastAsia"/>
          <w:spacing w:val="-4"/>
          <w:kern w:val="2"/>
        </w:rPr>
        <w:t>点钟自动清空</w:t>
      </w:r>
      <w:r>
        <w:rPr>
          <w:spacing w:val="-4"/>
          <w:kern w:val="2"/>
        </w:rPr>
        <w:t>/tmp</w:t>
      </w:r>
      <w:r>
        <w:rPr>
          <w:rFonts w:hint="eastAsia"/>
          <w:spacing w:val="-4"/>
          <w:kern w:val="2"/>
        </w:rPr>
        <w:t>目录内的所有文件。尤其需要注意的是，在</w:t>
      </w:r>
      <w:r>
        <w:rPr>
          <w:spacing w:val="-4"/>
          <w:kern w:val="2"/>
        </w:rPr>
        <w:t>crond</w:t>
      </w:r>
      <w:r>
        <w:rPr>
          <w:rFonts w:hint="eastAsia"/>
          <w:spacing w:val="-4"/>
          <w:kern w:val="2"/>
        </w:rPr>
        <w:t>服务的计划任务参数中，所有命令一定要用绝对路径的方式来写，如果不知道绝对路径，请用</w:t>
      </w:r>
      <w:r>
        <w:rPr>
          <w:spacing w:val="-4"/>
          <w:kern w:val="2"/>
        </w:rPr>
        <w:t>whereis</w:t>
      </w:r>
      <w:r>
        <w:rPr>
          <w:rFonts w:hint="eastAsia"/>
          <w:spacing w:val="-4"/>
          <w:kern w:val="2"/>
        </w:rPr>
        <w:t>命令进行查询，</w:t>
      </w:r>
      <w:r>
        <w:rPr>
          <w:spacing w:val="-4"/>
          <w:kern w:val="2"/>
        </w:rPr>
        <w:t>rm</w:t>
      </w:r>
      <w:r>
        <w:rPr>
          <w:rFonts w:hint="eastAsia"/>
          <w:spacing w:val="-4"/>
          <w:kern w:val="2"/>
        </w:rPr>
        <w:t>命令路径为下面输出信息中加粗部分。</w:t>
      </w:r>
    </w:p>
    <w:p>
      <w:pPr>
        <w:pStyle w:val="58"/>
        <w:rPr>
          <w:kern w:val="2"/>
        </w:rPr>
      </w:pPr>
    </w:p>
    <w:p>
      <w:pPr>
        <w:pStyle w:val="26"/>
        <w:rPr>
          <w:kern w:val="2"/>
        </w:rPr>
      </w:pPr>
      <w:r>
        <w:rPr>
          <w:kern w:val="2"/>
        </w:rPr>
        <w:t>[root@linuxprobe ~]# whereis rm</w:t>
      </w:r>
    </w:p>
    <w:p>
      <w:pPr>
        <w:pStyle w:val="26"/>
        <w:rPr>
          <w:kern w:val="2"/>
        </w:rPr>
      </w:pPr>
      <w:r>
        <w:rPr>
          <w:kern w:val="2"/>
        </w:rPr>
        <w:t>rm: </w:t>
      </w:r>
      <w:r>
        <w:rPr>
          <w:b/>
          <w:bCs/>
          <w:kern w:val="2"/>
        </w:rPr>
        <w:t>/usr/bin/rm</w:t>
      </w:r>
      <w:r>
        <w:rPr>
          <w:kern w:val="2"/>
        </w:rPr>
        <w:t> /usr/share/man/man1/rm.1.gz /usr/share/man/man1p/rm.1p.gz</w:t>
      </w:r>
    </w:p>
    <w:p>
      <w:pPr>
        <w:pStyle w:val="26"/>
        <w:rPr>
          <w:kern w:val="2"/>
        </w:rPr>
      </w:pPr>
      <w:r>
        <w:rPr>
          <w:kern w:val="2"/>
        </w:rPr>
        <w:t>[root@linuxprobe ~]# crontab -e</w:t>
      </w:r>
    </w:p>
    <w:p>
      <w:pPr>
        <w:pStyle w:val="26"/>
        <w:rPr>
          <w:kern w:val="2"/>
        </w:rPr>
      </w:pPr>
      <w:r>
        <w:rPr>
          <w:kern w:val="2"/>
        </w:rPr>
        <w:t>crontab: installing new crontab</w:t>
      </w:r>
    </w:p>
    <w:p>
      <w:pPr>
        <w:pStyle w:val="26"/>
        <w:rPr>
          <w:kern w:val="2"/>
        </w:rPr>
      </w:pPr>
      <w:r>
        <w:rPr>
          <w:kern w:val="2"/>
        </w:rPr>
        <w:t>[root@linuxprobe ~]# crontab -l</w:t>
      </w:r>
    </w:p>
    <w:p>
      <w:pPr>
        <w:pStyle w:val="26"/>
        <w:rPr>
          <w:kern w:val="2"/>
        </w:rPr>
      </w:pPr>
      <w:r>
        <w:rPr>
          <w:kern w:val="2"/>
        </w:rPr>
        <w:t>25 3 * * 1,3,5 /usr/bin/tar -czvf backup.tar.gz /home/wwwroot</w:t>
      </w:r>
    </w:p>
    <w:p>
      <w:pPr>
        <w:pStyle w:val="26"/>
        <w:rPr>
          <w:b/>
          <w:bCs/>
          <w:kern w:val="2"/>
        </w:rPr>
      </w:pPr>
      <w:r>
        <w:rPr>
          <w:b/>
          <w:bCs/>
          <w:kern w:val="2"/>
        </w:rPr>
        <w:t>0 1 * * 1-5 /usr/bin/rm -rf /tmp/*</w:t>
      </w:r>
    </w:p>
    <w:p>
      <w:pPr>
        <w:pStyle w:val="59"/>
        <w:spacing w:after="90"/>
        <w:rPr>
          <w:kern w:val="2"/>
        </w:rPr>
      </w:pPr>
    </w:p>
    <w:p>
      <w:pPr>
        <w:rPr>
          <w:kern w:val="2"/>
        </w:rPr>
      </w:pPr>
      <w:r>
        <w:rPr>
          <w:rFonts w:hint="eastAsia"/>
          <w:color w:val="000000"/>
          <w:kern w:val="2"/>
          <w:szCs w:val="21"/>
        </w:rPr>
        <w:t>在本节最后，刘遄老师再来啰嗦几句在工作中使用计划服务的注意事项。</w:t>
      </w:r>
    </w:p>
    <w:p>
      <w:pPr>
        <w:pStyle w:val="34"/>
        <w:ind w:left="704" w:hanging="304"/>
        <w:rPr>
          <w:kern w:val="2"/>
        </w:rPr>
      </w:pPr>
      <w:r>
        <w:rPr>
          <w:kern w:val="2"/>
        </w:rPr>
        <w:sym w:font="Wingdings" w:char="00D8"/>
      </w:r>
      <w:r>
        <w:rPr>
          <w:kern w:val="2"/>
        </w:rPr>
        <w:tab/>
      </w:r>
      <w:r>
        <w:rPr>
          <w:rFonts w:hint="eastAsia"/>
          <w:color w:val="000000"/>
          <w:kern w:val="2"/>
          <w:szCs w:val="21"/>
        </w:rPr>
        <w:t>在</w:t>
      </w:r>
      <w:r>
        <w:rPr>
          <w:color w:val="000000"/>
          <w:spacing w:val="4"/>
          <w:kern w:val="2"/>
          <w:szCs w:val="21"/>
        </w:rPr>
        <w:t>crond</w:t>
      </w:r>
      <w:r>
        <w:rPr>
          <w:rFonts w:hint="eastAsia"/>
          <w:color w:val="000000"/>
          <w:spacing w:val="4"/>
          <w:kern w:val="2"/>
          <w:szCs w:val="21"/>
        </w:rPr>
        <w:t>服务的配置参数中，可以像</w:t>
      </w:r>
      <w:r>
        <w:rPr>
          <w:color w:val="000000"/>
          <w:spacing w:val="4"/>
          <w:kern w:val="2"/>
          <w:szCs w:val="21"/>
        </w:rPr>
        <w:t>Shell</w:t>
      </w:r>
      <w:r>
        <w:rPr>
          <w:rFonts w:hint="eastAsia"/>
          <w:color w:val="000000"/>
          <w:spacing w:val="4"/>
          <w:kern w:val="2"/>
          <w:szCs w:val="21"/>
        </w:rPr>
        <w:t>脚本那样以</w:t>
      </w:r>
      <w:r>
        <w:rPr>
          <w:color w:val="000000"/>
          <w:spacing w:val="4"/>
          <w:kern w:val="2"/>
          <w:szCs w:val="21"/>
        </w:rPr>
        <w:t>#</w:t>
      </w:r>
      <w:r>
        <w:rPr>
          <w:rFonts w:hint="eastAsia"/>
          <w:color w:val="000000"/>
          <w:spacing w:val="4"/>
          <w:kern w:val="2"/>
          <w:szCs w:val="21"/>
        </w:rPr>
        <w:t>号开头写上注释信息，这样在日后回顾这段命令代码时可以快速了解其功能、需求以及编写人员等重要信息。</w:t>
      </w:r>
    </w:p>
    <w:p>
      <w:pPr>
        <w:pStyle w:val="34"/>
        <w:ind w:left="704" w:hanging="304"/>
        <w:rPr>
          <w:kern w:val="2"/>
        </w:rPr>
      </w:pPr>
      <w:r>
        <w:rPr>
          <w:kern w:val="2"/>
        </w:rPr>
        <w:sym w:font="Wingdings" w:char="00D8"/>
      </w:r>
      <w:r>
        <w:rPr>
          <w:kern w:val="2"/>
        </w:rPr>
        <w:tab/>
      </w:r>
      <w:r>
        <w:rPr>
          <w:rFonts w:hint="eastAsia"/>
          <w:color w:val="000000"/>
          <w:kern w:val="2"/>
          <w:szCs w:val="21"/>
        </w:rPr>
        <w:t>计划任务中的“分”字段必须有数值，绝对不能为空或是</w:t>
      </w:r>
      <w:r>
        <w:rPr>
          <w:color w:val="000000"/>
          <w:kern w:val="2"/>
          <w:szCs w:val="21"/>
        </w:rPr>
        <w:t>*</w:t>
      </w:r>
      <w:r>
        <w:rPr>
          <w:rFonts w:hint="eastAsia"/>
          <w:color w:val="000000"/>
          <w:kern w:val="2"/>
          <w:szCs w:val="21"/>
        </w:rPr>
        <w:t>号，而“日”和“星期”字段不能同时使用，否则就会发生冲突。</w:t>
      </w:r>
    </w:p>
    <w:p>
      <w:pPr>
        <w:rPr>
          <w:kern w:val="2"/>
        </w:rPr>
      </w:pPr>
      <w:r>
        <w:rPr>
          <w:rFonts w:hint="eastAsia"/>
          <w:color w:val="000000"/>
          <w:kern w:val="2"/>
          <w:szCs w:val="21"/>
        </w:rPr>
        <w:t>最后再啰嗦一句，想必读者也已经发现了，诸如</w:t>
      </w:r>
      <w:r>
        <w:rPr>
          <w:color w:val="000000"/>
          <w:kern w:val="2"/>
          <w:szCs w:val="21"/>
        </w:rPr>
        <w:t>crond</w:t>
      </w:r>
      <w:r>
        <w:rPr>
          <w:rFonts w:hint="eastAsia"/>
          <w:color w:val="000000"/>
          <w:kern w:val="2"/>
          <w:szCs w:val="21"/>
        </w:rPr>
        <w:t>在内的很多服务默认调用的是</w:t>
      </w:r>
      <w:r>
        <w:rPr>
          <w:color w:val="000000"/>
          <w:kern w:val="2"/>
          <w:szCs w:val="21"/>
        </w:rPr>
        <w:t>Vim</w:t>
      </w:r>
      <w:r>
        <w:rPr>
          <w:rFonts w:hint="eastAsia"/>
          <w:color w:val="000000"/>
          <w:kern w:val="2"/>
          <w:szCs w:val="21"/>
        </w:rPr>
        <w:t>编辑器，相信大家现在能进一步体会到在</w:t>
      </w:r>
      <w:r>
        <w:rPr>
          <w:color w:val="000000"/>
          <w:kern w:val="2"/>
          <w:szCs w:val="21"/>
        </w:rPr>
        <w:t>Linux</w:t>
      </w:r>
      <w:r>
        <w:rPr>
          <w:rFonts w:hint="eastAsia"/>
          <w:color w:val="000000"/>
          <w:kern w:val="2"/>
          <w:szCs w:val="21"/>
        </w:rPr>
        <w:t>系统中掌握</w:t>
      </w:r>
      <w:r>
        <w:rPr>
          <w:color w:val="000000"/>
          <w:kern w:val="2"/>
          <w:szCs w:val="21"/>
        </w:rPr>
        <w:t>Vim</w:t>
      </w:r>
      <w:r>
        <w:rPr>
          <w:rFonts w:hint="eastAsia"/>
          <w:color w:val="000000"/>
          <w:kern w:val="2"/>
          <w:szCs w:val="21"/>
        </w:rPr>
        <w:t>文本编辑器的好处了吧。所以请大家一定要在彻底掌握</w:t>
      </w:r>
      <w:r>
        <w:rPr>
          <w:color w:val="000000"/>
          <w:kern w:val="2"/>
          <w:szCs w:val="21"/>
        </w:rPr>
        <w:t>Vim</w:t>
      </w:r>
      <w:r>
        <w:rPr>
          <w:rFonts w:hint="eastAsia"/>
          <w:color w:val="000000"/>
          <w:kern w:val="2"/>
          <w:szCs w:val="21"/>
        </w:rPr>
        <w:t>编码器之后再学习下一章。</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1．Vim</w:t>
      </w:r>
      <w:r>
        <w:rPr>
          <w:rFonts w:hint="eastAsia"/>
          <w:kern w:val="2"/>
        </w:rPr>
        <w:t>编辑器的三种模式分别是什么？</w:t>
      </w:r>
    </w:p>
    <w:p>
      <w:pPr>
        <w:pStyle w:val="52"/>
      </w:pPr>
      <w:r>
        <w:rPr>
          <w:rStyle w:val="18"/>
          <w:rFonts w:hint="eastAsia"/>
        </w:rPr>
        <w:t>答：</w:t>
      </w:r>
      <w:r>
        <w:rPr>
          <w:rFonts w:hint="eastAsia"/>
        </w:rPr>
        <w:t>命令模式、末行模式与输入模式（也叫编辑模式或插入模式）。</w:t>
      </w:r>
    </w:p>
    <w:p>
      <w:pPr>
        <w:pStyle w:val="52"/>
      </w:pPr>
    </w:p>
    <w:p>
      <w:pPr>
        <w:pStyle w:val="43"/>
        <w:ind w:left="320" w:hanging="320"/>
        <w:rPr>
          <w:kern w:val="2"/>
        </w:rPr>
      </w:pPr>
      <w:r>
        <w:rPr>
          <w:kern w:val="2"/>
        </w:rPr>
        <w:t>2．</w:t>
      </w:r>
      <w:r>
        <w:rPr>
          <w:rFonts w:hint="eastAsia"/>
          <w:kern w:val="2"/>
        </w:rPr>
        <w:t>怎么从输入模式切换到末行模式？</w:t>
      </w:r>
    </w:p>
    <w:p>
      <w:pPr>
        <w:pStyle w:val="52"/>
      </w:pPr>
      <w:r>
        <w:rPr>
          <w:rStyle w:val="18"/>
          <w:rFonts w:hint="eastAsia"/>
        </w:rPr>
        <w:t>答：</w:t>
      </w:r>
      <w:r>
        <w:rPr>
          <w:rFonts w:hint="eastAsia"/>
        </w:rPr>
        <w:t>需要先敲击</w:t>
      </w:r>
      <w:r>
        <w:t>Esc</w:t>
      </w:r>
      <w:r>
        <w:rPr>
          <w:rFonts w:hint="eastAsia"/>
        </w:rPr>
        <w:t>键退回到命令模式，然后敲击冒号（</w:t>
      </w:r>
      <w:r>
        <w:t>:</w:t>
      </w:r>
      <w:r>
        <w:rPr>
          <w:rFonts w:hint="eastAsia"/>
        </w:rPr>
        <w:t>）键后进入末行模式。</w:t>
      </w:r>
    </w:p>
    <w:p>
      <w:pPr>
        <w:pStyle w:val="52"/>
      </w:pPr>
    </w:p>
    <w:p>
      <w:pPr>
        <w:pStyle w:val="43"/>
        <w:ind w:left="320" w:hanging="320"/>
        <w:rPr>
          <w:kern w:val="2"/>
        </w:rPr>
      </w:pPr>
      <w:r>
        <w:rPr>
          <w:kern w:val="2"/>
        </w:rPr>
        <w:t>3．</w:t>
      </w:r>
      <w:r>
        <w:rPr>
          <w:rFonts w:hint="eastAsia"/>
          <w:kern w:val="2"/>
        </w:rPr>
        <w:t>一个完整的</w:t>
      </w:r>
      <w:r>
        <w:rPr>
          <w:kern w:val="2"/>
        </w:rPr>
        <w:t>Shell</w:t>
      </w:r>
      <w:r>
        <w:rPr>
          <w:rFonts w:hint="eastAsia"/>
          <w:kern w:val="2"/>
        </w:rPr>
        <w:t>脚本应该哪些内容？</w:t>
      </w:r>
    </w:p>
    <w:p>
      <w:pPr>
        <w:pStyle w:val="52"/>
      </w:pPr>
      <w:r>
        <w:rPr>
          <w:rStyle w:val="18"/>
          <w:rFonts w:hint="eastAsia"/>
        </w:rPr>
        <w:t>答：</w:t>
      </w:r>
      <w:r>
        <w:rPr>
          <w:rFonts w:hint="eastAsia"/>
        </w:rPr>
        <w:t>应该包括脚本声明、注释信息和可执行语句（即命令）。</w:t>
      </w:r>
    </w:p>
    <w:p>
      <w:pPr>
        <w:pStyle w:val="52"/>
      </w:pPr>
    </w:p>
    <w:p>
      <w:pPr>
        <w:pStyle w:val="43"/>
        <w:ind w:left="320" w:hanging="320"/>
        <w:rPr>
          <w:kern w:val="2"/>
        </w:rPr>
      </w:pPr>
      <w:r>
        <w:rPr>
          <w:kern w:val="2"/>
        </w:rPr>
        <w:t>4．</w:t>
      </w:r>
      <w:r>
        <w:rPr>
          <w:rFonts w:hint="eastAsia"/>
          <w:kern w:val="2"/>
        </w:rPr>
        <w:t>分别解释</w:t>
      </w:r>
      <w:r>
        <w:rPr>
          <w:kern w:val="2"/>
        </w:rPr>
        <w:t>Shell</w:t>
      </w:r>
      <w:r>
        <w:rPr>
          <w:rFonts w:hint="eastAsia"/>
          <w:kern w:val="2"/>
        </w:rPr>
        <w:t>脚本中</w:t>
      </w:r>
      <w:r>
        <w:rPr>
          <w:kern w:val="2"/>
        </w:rPr>
        <w:t>$0</w:t>
      </w:r>
      <w:r>
        <w:rPr>
          <w:rFonts w:hint="eastAsia"/>
          <w:kern w:val="2"/>
        </w:rPr>
        <w:t>与</w:t>
      </w:r>
      <w:r>
        <w:rPr>
          <w:kern w:val="2"/>
        </w:rPr>
        <w:t>$3</w:t>
      </w:r>
      <w:r>
        <w:rPr>
          <w:rFonts w:hint="eastAsia"/>
          <w:kern w:val="2"/>
        </w:rPr>
        <w:t>变量的作用。</w:t>
      </w:r>
    </w:p>
    <w:p>
      <w:pPr>
        <w:pStyle w:val="52"/>
        <w:rPr>
          <w:spacing w:val="4"/>
        </w:rPr>
      </w:pPr>
      <w:r>
        <w:rPr>
          <w:rStyle w:val="18"/>
          <w:rFonts w:hint="eastAsia"/>
        </w:rPr>
        <w:t>答：</w:t>
      </w:r>
      <w:r>
        <w:rPr>
          <w:rFonts w:hint="eastAsia"/>
          <w:bCs/>
        </w:rPr>
        <w:t>在</w:t>
      </w:r>
      <w:r>
        <w:rPr>
          <w:spacing w:val="4"/>
        </w:rPr>
        <w:t>Shell</w:t>
      </w:r>
      <w:r>
        <w:rPr>
          <w:rFonts w:hint="eastAsia"/>
          <w:spacing w:val="4"/>
        </w:rPr>
        <w:t>脚本中，</w:t>
      </w:r>
      <w:r>
        <w:rPr>
          <w:spacing w:val="4"/>
        </w:rPr>
        <w:t>$0</w:t>
      </w:r>
      <w:r>
        <w:rPr>
          <w:rFonts w:hint="eastAsia"/>
          <w:spacing w:val="4"/>
        </w:rPr>
        <w:t>代表脚本文件的名称，</w:t>
      </w:r>
      <w:r>
        <w:rPr>
          <w:spacing w:val="4"/>
        </w:rPr>
        <w:t>$3</w:t>
      </w:r>
      <w:r>
        <w:rPr>
          <w:rFonts w:hint="eastAsia"/>
          <w:spacing w:val="4"/>
        </w:rPr>
        <w:t>则代表该脚本在执行时接收的第三个参数。</w:t>
      </w:r>
    </w:p>
    <w:p>
      <w:pPr>
        <w:pStyle w:val="52"/>
      </w:pPr>
    </w:p>
    <w:p>
      <w:pPr>
        <w:pStyle w:val="43"/>
        <w:ind w:left="320" w:hanging="320"/>
        <w:rPr>
          <w:kern w:val="2"/>
        </w:rPr>
      </w:pPr>
      <w:r>
        <w:rPr>
          <w:kern w:val="2"/>
        </w:rPr>
        <w:t>5．if</w:t>
      </w:r>
      <w:r>
        <w:rPr>
          <w:rFonts w:hint="eastAsia"/>
          <w:kern w:val="2"/>
        </w:rPr>
        <w:t>条件测试语句有几种结构，最灵活且最复杂的是哪种结构？</w:t>
      </w:r>
    </w:p>
    <w:p>
      <w:pPr>
        <w:pStyle w:val="52"/>
      </w:pPr>
      <w:r>
        <w:rPr>
          <w:rStyle w:val="18"/>
          <w:rFonts w:hint="eastAsia"/>
        </w:rPr>
        <w:t>答：</w:t>
      </w:r>
      <w:r>
        <w:rPr>
          <w:bCs/>
        </w:rPr>
        <w:t>if</w:t>
      </w:r>
      <w:r>
        <w:rPr>
          <w:rFonts w:hint="eastAsia"/>
          <w:bCs/>
        </w:rPr>
        <w:t>条件</w:t>
      </w:r>
      <w:r>
        <w:rPr>
          <w:rFonts w:hint="eastAsia"/>
        </w:rPr>
        <w:t>测试语句包括单分支、双分支与多分支等三种结构，其中多分支结构是最灵活且最复杂的结构，其结构形式为</w:t>
      </w:r>
      <w:r>
        <w:t>if…then…elif…then…else…fi</w:t>
      </w:r>
      <w:r>
        <w:rPr>
          <w:rFonts w:hint="eastAsia"/>
        </w:rPr>
        <w:t>。</w:t>
      </w:r>
    </w:p>
    <w:p>
      <w:pPr>
        <w:pStyle w:val="52"/>
      </w:pPr>
    </w:p>
    <w:p>
      <w:pPr>
        <w:pStyle w:val="43"/>
        <w:ind w:left="320" w:hanging="320"/>
        <w:rPr>
          <w:kern w:val="2"/>
        </w:rPr>
      </w:pPr>
      <w:r>
        <w:rPr>
          <w:kern w:val="2"/>
        </w:rPr>
        <w:t>6．for</w:t>
      </w:r>
      <w:r>
        <w:rPr>
          <w:rFonts w:hint="eastAsia"/>
          <w:kern w:val="2"/>
        </w:rPr>
        <w:t>条件循环语句的循环结构是什么样子的？</w:t>
      </w:r>
    </w:p>
    <w:p>
      <w:pPr>
        <w:pStyle w:val="52"/>
        <w:rPr>
          <w:spacing w:val="-6"/>
        </w:rPr>
      </w:pPr>
      <w:r>
        <w:rPr>
          <w:rStyle w:val="18"/>
          <w:rFonts w:hint="eastAsia"/>
        </w:rPr>
        <w:t>答：</w:t>
      </w:r>
      <w:r>
        <w:rPr>
          <w:spacing w:val="-6"/>
        </w:rPr>
        <w:t>for</w:t>
      </w:r>
      <w:r>
        <w:rPr>
          <w:rFonts w:hint="eastAsia"/>
          <w:spacing w:val="-6"/>
        </w:rPr>
        <w:t>条件循环语句的结构为“</w:t>
      </w:r>
      <w:r>
        <w:rPr>
          <w:spacing w:val="-6"/>
        </w:rPr>
        <w:t xml:space="preserve">for </w:t>
      </w:r>
      <w:r>
        <w:rPr>
          <w:rFonts w:hint="eastAsia"/>
          <w:spacing w:val="-6"/>
        </w:rPr>
        <w:t>变量名</w:t>
      </w:r>
      <w:r>
        <w:rPr>
          <w:spacing w:val="-6"/>
        </w:rPr>
        <w:t xml:space="preserve"> in </w:t>
      </w:r>
      <w:r>
        <w:rPr>
          <w:rFonts w:hint="eastAsia"/>
          <w:spacing w:val="-6"/>
        </w:rPr>
        <w:t>取值列表</w:t>
      </w:r>
      <w:r>
        <w:rPr>
          <w:spacing w:val="-6"/>
        </w:rPr>
        <w:t xml:space="preserve"> do </w:t>
      </w:r>
      <w:r>
        <w:rPr>
          <w:rFonts w:hint="eastAsia"/>
          <w:spacing w:val="-6"/>
        </w:rPr>
        <w:t>命令序列</w:t>
      </w:r>
      <w:r>
        <w:rPr>
          <w:spacing w:val="-6"/>
        </w:rPr>
        <w:t xml:space="preserve"> done</w:t>
      </w:r>
      <w:r>
        <w:rPr>
          <w:rFonts w:hint="eastAsia"/>
          <w:spacing w:val="-6"/>
        </w:rPr>
        <w:t>”，如图</w:t>
      </w:r>
      <w:r>
        <w:rPr>
          <w:spacing w:val="-6"/>
        </w:rPr>
        <w:t>4-20</w:t>
      </w:r>
      <w:r>
        <w:rPr>
          <w:rFonts w:hint="eastAsia"/>
          <w:spacing w:val="-6"/>
        </w:rPr>
        <w:t>所示。</w:t>
      </w:r>
    </w:p>
    <w:p>
      <w:pPr>
        <w:pStyle w:val="52"/>
      </w:pPr>
    </w:p>
    <w:p>
      <w:pPr>
        <w:pStyle w:val="43"/>
        <w:ind w:left="320" w:hanging="320"/>
        <w:rPr>
          <w:kern w:val="2"/>
        </w:rPr>
      </w:pPr>
      <w:r>
        <w:rPr>
          <w:kern w:val="2"/>
        </w:rPr>
        <w:t>7．</w:t>
      </w:r>
      <w:r>
        <w:rPr>
          <w:rFonts w:hint="eastAsia"/>
          <w:kern w:val="2"/>
        </w:rPr>
        <w:t>若在</w:t>
      </w:r>
      <w:r>
        <w:rPr>
          <w:kern w:val="2"/>
        </w:rPr>
        <w:t>while</w:t>
      </w:r>
      <w:r>
        <w:rPr>
          <w:rFonts w:hint="eastAsia"/>
          <w:kern w:val="2"/>
        </w:rPr>
        <w:t>条件循环语句中使用</w:t>
      </w:r>
      <w:r>
        <w:rPr>
          <w:kern w:val="2"/>
        </w:rPr>
        <w:t>true</w:t>
      </w:r>
      <w:r>
        <w:rPr>
          <w:rFonts w:hint="eastAsia"/>
          <w:kern w:val="2"/>
        </w:rPr>
        <w:t>作为循环条件，那么会发生什么事情？</w:t>
      </w:r>
    </w:p>
    <w:p>
      <w:pPr>
        <w:pStyle w:val="52"/>
      </w:pPr>
      <w:r>
        <w:rPr>
          <w:rStyle w:val="18"/>
          <w:rFonts w:hint="eastAsia"/>
        </w:rPr>
        <w:t>答：</w:t>
      </w:r>
      <w:r>
        <w:rPr>
          <w:rFonts w:hint="eastAsia"/>
        </w:rPr>
        <w:t>因条件测试值永久为</w:t>
      </w:r>
      <w:r>
        <w:t>true</w:t>
      </w:r>
      <w:r>
        <w:rPr>
          <w:rFonts w:hint="eastAsia"/>
        </w:rPr>
        <w:t>，因此脚本中循环部分会无限地重复执行下去，直到碰到</w:t>
      </w:r>
      <w:r>
        <w:t>exit</w:t>
      </w:r>
      <w:r>
        <w:rPr>
          <w:rFonts w:hint="eastAsia"/>
        </w:rPr>
        <w:t>命令才会结束。</w:t>
      </w:r>
    </w:p>
    <w:p>
      <w:pPr>
        <w:pStyle w:val="52"/>
      </w:pPr>
    </w:p>
    <w:p>
      <w:pPr>
        <w:pStyle w:val="43"/>
        <w:ind w:left="320" w:hanging="320"/>
        <w:rPr>
          <w:kern w:val="2"/>
        </w:rPr>
      </w:pPr>
      <w:r>
        <w:rPr>
          <w:kern w:val="2"/>
        </w:rPr>
        <w:t>8．</w:t>
      </w:r>
      <w:r>
        <w:rPr>
          <w:rFonts w:hint="eastAsia"/>
          <w:kern w:val="2"/>
        </w:rPr>
        <w:t>如果需要依据用户的输入参数执行不同的操作，最方便的条件测试语句是什么？</w:t>
      </w:r>
    </w:p>
    <w:p>
      <w:pPr>
        <w:pStyle w:val="52"/>
      </w:pPr>
      <w:r>
        <w:rPr>
          <w:rStyle w:val="18"/>
          <w:rFonts w:hint="eastAsia"/>
        </w:rPr>
        <w:t>答：</w:t>
      </w:r>
      <w:r>
        <w:t>case</w:t>
      </w:r>
      <w:r>
        <w:rPr>
          <w:rFonts w:hint="eastAsia"/>
        </w:rPr>
        <w:t>条件语句。</w:t>
      </w:r>
    </w:p>
    <w:p>
      <w:pPr>
        <w:pStyle w:val="52"/>
      </w:pPr>
    </w:p>
    <w:p>
      <w:pPr>
        <w:pStyle w:val="43"/>
        <w:ind w:left="320" w:hanging="320"/>
        <w:rPr>
          <w:kern w:val="2"/>
        </w:rPr>
      </w:pPr>
      <w:r>
        <w:rPr>
          <w:kern w:val="2"/>
        </w:rPr>
        <w:t>9．Linux</w:t>
      </w:r>
      <w:r>
        <w:rPr>
          <w:rFonts w:hint="eastAsia"/>
          <w:kern w:val="2"/>
        </w:rPr>
        <w:t>系统的长期计划任务所使用的服务是什么，其参数格式是什么？</w:t>
      </w:r>
    </w:p>
    <w:p>
      <w:pPr>
        <w:pStyle w:val="52"/>
      </w:pPr>
      <w:r>
        <w:rPr>
          <w:rStyle w:val="18"/>
          <w:rFonts w:hint="eastAsia"/>
        </w:rPr>
        <w:t>答：</w:t>
      </w:r>
      <w:r>
        <w:rPr>
          <w:rFonts w:hint="eastAsia"/>
        </w:rPr>
        <w:t>长期计划任务需要使用</w:t>
      </w:r>
      <w:r>
        <w:t>crond</w:t>
      </w:r>
      <w:r>
        <w:rPr>
          <w:rFonts w:hint="eastAsia"/>
        </w:rPr>
        <w:t>服务程序，参数格式是“分、时、日、月、星期</w:t>
      </w:r>
      <w:r>
        <w:t xml:space="preserve"> </w:t>
      </w:r>
      <w:r>
        <w:rPr>
          <w:rFonts w:hint="eastAsia"/>
        </w:rPr>
        <w:t>命令”。</w:t>
      </w:r>
    </w:p>
    <w:p>
      <w:pPr>
        <w:pStyle w:val="53"/>
        <w:pageBreakBefore/>
        <w:spacing w:after="151"/>
        <w:rPr>
          <w:kern w:val="2"/>
        </w:rPr>
      </w:pPr>
      <w:r>
        <w:rPr>
          <w:kern w:val="2"/>
          <w:sz w:val="20"/>
        </w:rPr>
        <mc:AlternateContent>
          <mc:Choice Requires="wps">
            <w:drawing>
              <wp:anchor distT="0" distB="0" distL="114300" distR="114300" simplePos="0" relativeHeight="251644928"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4" name="Line 164"/>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64" o:spid="_x0000_s1026" o:spt="20" style="position:absolute;left:0pt;margin-left:-73.5pt;margin-top:33pt;height:0pt;width:556.5pt;z-index:251644928;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N/w&#10;3cDWAAAACgEAAA8AAAAAAAAAAQAgAAAAIgAAAGRycy9kb3ducmV2LnhtbFBLAQIUABQAAAAIAIdO&#10;4kD/wDYwswEAAFUDAAAOAAAAAAAAAAEAIAAAACUBAABkcnMvZTJvRG9jLnhtbFBLBQYAAAAABgAG&#10;AFkBAABKBQ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43904"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3" name="Rectangle 163"/>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63" o:spid="_x0000_s1026" o:spt="1" style="position:absolute;left:0pt;margin-left:159.45pt;margin-top:1.1pt;height:31.9pt;width:79.5pt;z-index:-251672576;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BBwc7j+QEAAN8DAAAOAAAAAAAAAAEAIAAAACcBAABkcnMvZTJvRG9j&#10;LnhtbFBLBQYAAAAABgAGAFkBAACSBQAAAAA=&#10;">
                <v:fill on="t" focussize="0,0"/>
                <v:stroke on="f"/>
                <v:imagedata o:title=""/>
                <o:lock v:ext="edit" aspectratio="f"/>
              </v:rect>
            </w:pict>
          </mc:Fallback>
        </mc:AlternateContent>
      </w:r>
      <w:r>
        <w:rPr>
          <w:rFonts w:hint="eastAsia"/>
          <w:kern w:val="2"/>
        </w:rPr>
        <w:t>第5章</w:t>
      </w:r>
    </w:p>
    <w:p>
      <w:pPr>
        <w:pStyle w:val="2"/>
        <w:rPr>
          <w:rFonts w:ascii="宋体" w:hAnsi="宋体" w:eastAsia="宋体"/>
          <w:kern w:val="2"/>
        </w:rPr>
      </w:pPr>
      <w:r>
        <w:rPr>
          <w:rFonts w:hint="eastAsia" w:ascii="宋体" w:hAnsi="宋体" w:eastAsia="宋体"/>
          <w:kern w:val="2"/>
        </w:rPr>
        <w:t>用户身份与文件权限</w:t>
      </w:r>
    </w:p>
    <w:p>
      <w:pPr>
        <w:pStyle w:val="35"/>
        <w:topLinePunct/>
        <w:rPr>
          <w:rFonts w:eastAsia="宋体"/>
          <w:kern w:val="2"/>
          <w:szCs w:val="24"/>
        </w:rPr>
      </w:pPr>
      <w:r>
        <w:rPr>
          <w:kern w:val="2"/>
          <w:sz w:val="20"/>
        </w:rPr>
        <mc:AlternateContent>
          <mc:Choice Requires="wps">
            <w:drawing>
              <wp:anchor distT="0" distB="0" distL="114300" distR="114300" simplePos="0" relativeHeight="251645952" behindDoc="1" locked="0" layoutInCell="1" allowOverlap="1">
                <wp:simplePos x="0" y="0"/>
                <wp:positionH relativeFrom="column">
                  <wp:posOffset>-935990</wp:posOffset>
                </wp:positionH>
                <wp:positionV relativeFrom="paragraph">
                  <wp:posOffset>175895</wp:posOffset>
                </wp:positionV>
                <wp:extent cx="7052310" cy="1609090"/>
                <wp:effectExtent l="3175" t="0" r="2540" b="1905"/>
                <wp:wrapNone/>
                <wp:docPr id="302" name="Rectangle 165"/>
                <wp:cNvGraphicFramePr/>
                <a:graphic xmlns:a="http://schemas.openxmlformats.org/drawingml/2006/main">
                  <a:graphicData uri="http://schemas.microsoft.com/office/word/2010/wordprocessingShape">
                    <wps:wsp>
                      <wps:cNvSpPr>
                        <a:spLocks noChangeArrowheads="1"/>
                      </wps:cNvSpPr>
                      <wps:spPr bwMode="auto">
                        <a:xfrm>
                          <a:off x="0" y="0"/>
                          <a:ext cx="7052310" cy="160909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65" o:spid="_x0000_s1026" o:spt="1" style="position:absolute;left:0pt;margin-left:-73.7pt;margin-top:13.85pt;height:126.7pt;width:555.3pt;z-index:-251670528;mso-width-relative:page;mso-height-relative:page;" fillcolor="#D9D9D9" filled="t" stroked="f" coordsize="21600,21600" o:gfxdata="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OtkLzreAAAACwEAAA8AAAAAAAAAAQAgAAAAIgAAAGRycy9kb3du&#10;cmV2LnhtbFBLAQIUABQAAAAIAIdO4kDenEEY+QEAAOADAAAOAAAAAAAAAAEAIAAAAC0BAABkcnMv&#10;ZTJvRG9jLnhtbFBLBQYAAAAABgAGAFkBAACYBQ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rFonts w:hint="eastAsia"/>
          <w:kern w:val="2"/>
        </w:rPr>
        <w:t>用户身份与能力；</w:t>
      </w:r>
    </w:p>
    <w:p>
      <w:pPr>
        <w:pStyle w:val="55"/>
        <w:rPr>
          <w:kern w:val="2"/>
        </w:rPr>
      </w:pPr>
      <w:r>
        <w:rPr>
          <w:kern w:val="2"/>
        </w:rPr>
        <w:sym w:font="Wingdings" w:char="00D8"/>
      </w:r>
      <w:r>
        <w:rPr>
          <w:kern w:val="2"/>
        </w:rPr>
        <w:tab/>
      </w:r>
      <w:r>
        <w:rPr>
          <w:rFonts w:hint="eastAsia"/>
          <w:kern w:val="2"/>
        </w:rPr>
        <w:t>文件权限与归属；</w:t>
      </w:r>
    </w:p>
    <w:p>
      <w:pPr>
        <w:pStyle w:val="55"/>
        <w:rPr>
          <w:kern w:val="2"/>
        </w:rPr>
      </w:pPr>
      <w:r>
        <w:rPr>
          <w:kern w:val="2"/>
        </w:rPr>
        <w:sym w:font="Wingdings" w:char="00D8"/>
      </w:r>
      <w:r>
        <w:rPr>
          <w:kern w:val="2"/>
        </w:rPr>
        <w:tab/>
      </w:r>
      <w:r>
        <w:rPr>
          <w:rFonts w:hint="eastAsia"/>
          <w:kern w:val="2"/>
        </w:rPr>
        <w:t>文件的特殊权限；</w:t>
      </w:r>
    </w:p>
    <w:p>
      <w:pPr>
        <w:pStyle w:val="55"/>
        <w:rPr>
          <w:kern w:val="2"/>
        </w:rPr>
      </w:pPr>
      <w:r>
        <w:rPr>
          <w:kern w:val="2"/>
        </w:rPr>
        <w:sym w:font="Wingdings" w:char="00D8"/>
      </w:r>
      <w:r>
        <w:rPr>
          <w:kern w:val="2"/>
        </w:rPr>
        <w:tab/>
      </w:r>
      <w:r>
        <w:rPr>
          <w:rFonts w:hint="eastAsia"/>
          <w:kern w:val="2"/>
        </w:rPr>
        <w:t>文件的隐藏权限；</w:t>
      </w:r>
    </w:p>
    <w:p>
      <w:pPr>
        <w:pStyle w:val="55"/>
        <w:rPr>
          <w:kern w:val="2"/>
        </w:rPr>
      </w:pPr>
      <w:r>
        <w:rPr>
          <w:kern w:val="2"/>
        </w:rPr>
        <w:sym w:font="Wingdings" w:char="00D8"/>
      </w:r>
      <w:r>
        <w:rPr>
          <w:kern w:val="2"/>
        </w:rPr>
        <w:tab/>
      </w:r>
      <w:r>
        <w:rPr>
          <w:rFonts w:hint="eastAsia"/>
          <w:kern w:val="2"/>
        </w:rPr>
        <w:t>文件访问控制列表；</w:t>
      </w:r>
    </w:p>
    <w:p>
      <w:pPr>
        <w:pStyle w:val="55"/>
        <w:rPr>
          <w:kern w:val="2"/>
        </w:rPr>
      </w:pPr>
      <w:r>
        <w:rPr>
          <w:kern w:val="2"/>
        </w:rPr>
        <w:sym w:font="Wingdings" w:char="00D8"/>
      </w:r>
      <w:r>
        <w:rPr>
          <w:kern w:val="2"/>
        </w:rPr>
        <w:tab/>
      </w:r>
      <w:r>
        <w:rPr>
          <w:kern w:val="2"/>
        </w:rPr>
        <w:t>su</w:t>
      </w:r>
      <w:r>
        <w:rPr>
          <w:rFonts w:hint="eastAsia"/>
          <w:kern w:val="2"/>
        </w:rPr>
        <w:t>命令与</w:t>
      </w:r>
      <w:r>
        <w:rPr>
          <w:kern w:val="2"/>
        </w:rPr>
        <w:t>sudo</w:t>
      </w:r>
      <w:r>
        <w:rPr>
          <w:rFonts w:hint="eastAsia"/>
          <w:kern w:val="2"/>
        </w:rPr>
        <w:t>服务。</w:t>
      </w:r>
    </w:p>
    <w:p>
      <w:pPr>
        <w:rPr>
          <w:kern w:val="2"/>
        </w:rPr>
      </w:pPr>
    </w:p>
    <w:p>
      <w:pPr>
        <w:rPr>
          <w:kern w:val="2"/>
          <w:szCs w:val="21"/>
        </w:rPr>
      </w:pPr>
      <w:r>
        <w:rPr>
          <w:kern w:val="2"/>
        </w:rPr>
        <w:t>Linux</w:t>
      </w:r>
      <w:r>
        <w:rPr>
          <w:rFonts w:hint="eastAsia"/>
          <w:kern w:val="2"/>
        </w:rPr>
        <w:t>是一个</w:t>
      </w:r>
      <w:r>
        <w:rPr>
          <w:rFonts w:hint="eastAsia"/>
          <w:kern w:val="2"/>
          <w:szCs w:val="21"/>
        </w:rPr>
        <w:t>多用户、多任务的操作系统，具有很好的稳定性与安全性，在幕后保障</w:t>
      </w:r>
      <w:r>
        <w:fldChar w:fldCharType="begin"/>
      </w:r>
      <w:r>
        <w:instrText xml:space="preserve"> HYPERLINK "http://www.linuxprobe.com/" \t "_blank" \o "linux系统" </w:instrText>
      </w:r>
      <w:r>
        <w:fldChar w:fldCharType="separate"/>
      </w:r>
      <w:r>
        <w:rPr>
          <w:kern w:val="2"/>
        </w:rPr>
        <w:t>Linux</w:t>
      </w:r>
      <w:r>
        <w:rPr>
          <w:rFonts w:hint="eastAsia"/>
          <w:kern w:val="2"/>
        </w:rPr>
        <w:t>系统</w:t>
      </w:r>
      <w:r>
        <w:rPr>
          <w:rFonts w:hint="eastAsia"/>
          <w:kern w:val="2"/>
        </w:rPr>
        <w:fldChar w:fldCharType="end"/>
      </w:r>
      <w:r>
        <w:rPr>
          <w:rFonts w:hint="eastAsia"/>
          <w:kern w:val="2"/>
          <w:szCs w:val="21"/>
        </w:rPr>
        <w:t>安全的则是一系列复杂的配置工作。本章将详细讲解文件的所有者、所属组以及其他人可对文件进行的读（</w:t>
      </w:r>
      <w:r>
        <w:rPr>
          <w:kern w:val="2"/>
          <w:szCs w:val="21"/>
        </w:rPr>
        <w:t>r</w:t>
      </w:r>
      <w:r>
        <w:rPr>
          <w:rFonts w:hint="eastAsia"/>
          <w:kern w:val="2"/>
          <w:szCs w:val="21"/>
        </w:rPr>
        <w:t>）、写（</w:t>
      </w:r>
      <w:r>
        <w:rPr>
          <w:kern w:val="2"/>
          <w:szCs w:val="21"/>
        </w:rPr>
        <w:t>w</w:t>
      </w:r>
      <w:r>
        <w:rPr>
          <w:rFonts w:hint="eastAsia"/>
          <w:kern w:val="2"/>
          <w:szCs w:val="21"/>
        </w:rPr>
        <w:t>）、执行（</w:t>
      </w:r>
      <w:r>
        <w:rPr>
          <w:kern w:val="2"/>
          <w:szCs w:val="21"/>
        </w:rPr>
        <w:t>x</w:t>
      </w:r>
      <w:r>
        <w:rPr>
          <w:rFonts w:hint="eastAsia"/>
          <w:kern w:val="2"/>
          <w:szCs w:val="21"/>
        </w:rPr>
        <w:t>）等操作，以及如何在</w:t>
      </w:r>
      <w:r>
        <w:rPr>
          <w:kern w:val="2"/>
          <w:szCs w:val="21"/>
        </w:rPr>
        <w:t>Linux</w:t>
      </w:r>
      <w:r>
        <w:rPr>
          <w:rFonts w:hint="eastAsia"/>
          <w:kern w:val="2"/>
          <w:szCs w:val="21"/>
        </w:rPr>
        <w:t>系统中添加、删除、修改用户账户信息。我们还可以使用</w:t>
      </w:r>
      <w:r>
        <w:rPr>
          <w:kern w:val="2"/>
          <w:szCs w:val="21"/>
        </w:rPr>
        <w:t>SUID</w:t>
      </w:r>
      <w:r>
        <w:rPr>
          <w:rFonts w:hint="eastAsia"/>
          <w:kern w:val="2"/>
          <w:szCs w:val="21"/>
        </w:rPr>
        <w:t>、</w:t>
      </w:r>
      <w:r>
        <w:rPr>
          <w:kern w:val="2"/>
          <w:szCs w:val="21"/>
        </w:rPr>
        <w:t>SGID</w:t>
      </w:r>
      <w:r>
        <w:rPr>
          <w:rFonts w:hint="eastAsia"/>
          <w:kern w:val="2"/>
          <w:szCs w:val="21"/>
        </w:rPr>
        <w:t>与</w:t>
      </w:r>
      <w:r>
        <w:rPr>
          <w:kern w:val="2"/>
          <w:szCs w:val="21"/>
        </w:rPr>
        <w:t>SBIT</w:t>
      </w:r>
      <w:r>
        <w:rPr>
          <w:rFonts w:hint="eastAsia"/>
          <w:kern w:val="2"/>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kern w:val="2"/>
          <w:szCs w:val="21"/>
        </w:rPr>
        <w:t>Access Control List</w:t>
      </w:r>
      <w:r>
        <w:rPr>
          <w:rFonts w:hint="eastAsia"/>
          <w:kern w:val="2"/>
          <w:szCs w:val="21"/>
        </w:rPr>
        <w:t>，</w:t>
      </w:r>
      <w:r>
        <w:rPr>
          <w:kern w:val="2"/>
          <w:szCs w:val="21"/>
        </w:rPr>
        <w:t>ACL</w:t>
      </w:r>
      <w:r>
        <w:rPr>
          <w:rFonts w:hint="eastAsia"/>
          <w:kern w:val="2"/>
          <w:szCs w:val="21"/>
        </w:rPr>
        <w:t>）可以进一步让单一用户、用户组对单一文件或目录进行特殊的权限设置，让文件具有能满足工作需求的最小权限。本章最后还将讲解如何使用</w:t>
      </w:r>
      <w:r>
        <w:rPr>
          <w:kern w:val="2"/>
          <w:szCs w:val="21"/>
        </w:rPr>
        <w:t>su</w:t>
      </w:r>
      <w:r>
        <w:rPr>
          <w:rFonts w:hint="eastAsia"/>
          <w:kern w:val="2"/>
          <w:szCs w:val="21"/>
        </w:rPr>
        <w:t>命令与</w:t>
      </w:r>
      <w:r>
        <w:rPr>
          <w:kern w:val="2"/>
          <w:szCs w:val="21"/>
        </w:rPr>
        <w:t>sudo</w:t>
      </w:r>
      <w:r>
        <w:rPr>
          <w:rFonts w:hint="eastAsia"/>
          <w:kern w:val="2"/>
          <w:szCs w:val="21"/>
        </w:rPr>
        <w:t>服务让普通用户具备管理员的权限，不仅可以满足日常的工作需求，还可以确保系统的安全性。</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5.1</w:t>
            </w:r>
            <w:r>
              <w:rPr>
                <w:color w:val="000000"/>
                <w:kern w:val="2"/>
                <w:szCs w:val="21"/>
              </w:rPr>
              <w:t xml:space="preserve">  </w:t>
            </w:r>
            <w:r>
              <w:rPr>
                <w:rFonts w:hint="eastAsia"/>
                <w:color w:val="000000"/>
                <w:kern w:val="2"/>
              </w:rPr>
              <w:t>用户身份与能力</w:t>
            </w:r>
          </w:p>
        </w:tc>
      </w:tr>
    </w:tbl>
    <w:p>
      <w:pPr>
        <w:pStyle w:val="56"/>
        <w:rPr>
          <w:kern w:val="2"/>
        </w:rPr>
      </w:pPr>
    </w:p>
    <w:p>
      <w:pPr>
        <w:rPr>
          <w:kern w:val="2"/>
        </w:rPr>
      </w:pPr>
      <w:r>
        <w:rPr>
          <w:rFonts w:hint="eastAsia"/>
          <w:color w:val="000000"/>
          <w:kern w:val="2"/>
          <w:szCs w:val="21"/>
        </w:rPr>
        <w:t>设计</w:t>
      </w:r>
      <w:r>
        <w:rPr>
          <w:color w:val="000000"/>
          <w:kern w:val="2"/>
          <w:szCs w:val="21"/>
        </w:rPr>
        <w:t>Linux</w:t>
      </w:r>
      <w:r>
        <w:rPr>
          <w:rFonts w:hint="eastAsia"/>
          <w:color w:val="000000"/>
          <w:kern w:val="2"/>
          <w:szCs w:val="21"/>
        </w:rPr>
        <w:t>系统的初衷之一就是为了满足多个用户同时工作的需求，因此</w:t>
      </w:r>
      <w:r>
        <w:rPr>
          <w:color w:val="000000"/>
          <w:kern w:val="2"/>
          <w:szCs w:val="21"/>
        </w:rPr>
        <w:t>Linux</w:t>
      </w:r>
      <w:r>
        <w:rPr>
          <w:rFonts w:hint="eastAsia"/>
          <w:color w:val="000000"/>
          <w:kern w:val="2"/>
          <w:szCs w:val="21"/>
        </w:rPr>
        <w:t>系统必须具备很好的安全性。第</w:t>
      </w:r>
      <w:r>
        <w:rPr>
          <w:color w:val="000000"/>
          <w:kern w:val="2"/>
          <w:szCs w:val="21"/>
        </w:rPr>
        <w:t>1</w:t>
      </w:r>
      <w:r>
        <w:rPr>
          <w:rFonts w:hint="eastAsia"/>
          <w:color w:val="000000"/>
          <w:kern w:val="2"/>
          <w:szCs w:val="21"/>
        </w:rPr>
        <w:t>章在安装</w:t>
      </w:r>
      <w:r>
        <w:rPr>
          <w:color w:val="000000"/>
          <w:kern w:val="2"/>
          <w:szCs w:val="21"/>
        </w:rPr>
        <w:t>RHEL 7</w:t>
      </w:r>
      <w:r>
        <w:rPr>
          <w:rFonts w:hint="eastAsia"/>
          <w:color w:val="000000"/>
          <w:kern w:val="2"/>
          <w:szCs w:val="21"/>
        </w:rPr>
        <w:t>操作系统时，特别要求设置</w:t>
      </w:r>
      <w:r>
        <w:rPr>
          <w:color w:val="000000"/>
          <w:kern w:val="2"/>
          <w:szCs w:val="21"/>
        </w:rPr>
        <w:t>root</w:t>
      </w:r>
      <w:r>
        <w:rPr>
          <w:rFonts w:hint="eastAsia"/>
          <w:color w:val="000000"/>
          <w:kern w:val="2"/>
          <w:szCs w:val="21"/>
        </w:rPr>
        <w:t>管理员密码，这个</w:t>
      </w:r>
      <w:r>
        <w:rPr>
          <w:color w:val="000000"/>
          <w:kern w:val="2"/>
          <w:szCs w:val="21"/>
        </w:rPr>
        <w:t>root</w:t>
      </w:r>
      <w:r>
        <w:rPr>
          <w:rFonts w:hint="eastAsia"/>
          <w:color w:val="000000"/>
          <w:kern w:val="2"/>
          <w:szCs w:val="21"/>
        </w:rPr>
        <w:t>管理员就是存在于所有类</w:t>
      </w:r>
      <w:r>
        <w:rPr>
          <w:color w:val="000000"/>
          <w:kern w:val="2"/>
          <w:szCs w:val="21"/>
        </w:rPr>
        <w:t>UNIX</w:t>
      </w:r>
      <w:r>
        <w:rPr>
          <w:rFonts w:hint="eastAsia"/>
          <w:color w:val="000000"/>
          <w:kern w:val="2"/>
          <w:szCs w:val="21"/>
        </w:rPr>
        <w:t>系统中的超级用户。它拥有最高的系统所有权，能够管理系统的各项功能，如添加</w:t>
      </w:r>
      <w:r>
        <w:rPr>
          <w:color w:val="000000"/>
          <w:kern w:val="2"/>
          <w:szCs w:val="21"/>
        </w:rPr>
        <w:t>/</w:t>
      </w:r>
      <w:r>
        <w:rPr>
          <w:rFonts w:hint="eastAsia"/>
          <w:color w:val="000000"/>
          <w:kern w:val="2"/>
          <w:szCs w:val="21"/>
        </w:rPr>
        <w:t>删除用户、启动</w:t>
      </w:r>
      <w:r>
        <w:rPr>
          <w:color w:val="000000"/>
          <w:kern w:val="2"/>
          <w:szCs w:val="21"/>
        </w:rPr>
        <w:t>/</w:t>
      </w:r>
      <w:r>
        <w:rPr>
          <w:rFonts w:hint="eastAsia"/>
          <w:color w:val="000000"/>
          <w:kern w:val="2"/>
          <w:szCs w:val="21"/>
        </w:rPr>
        <w:t>关闭服务进程、开启</w:t>
      </w:r>
      <w:r>
        <w:rPr>
          <w:color w:val="000000"/>
          <w:kern w:val="2"/>
          <w:szCs w:val="21"/>
        </w:rPr>
        <w:t>/</w:t>
      </w:r>
      <w:r>
        <w:rPr>
          <w:rFonts w:hint="eastAsia"/>
          <w:color w:val="000000"/>
          <w:kern w:val="2"/>
          <w:szCs w:val="21"/>
        </w:rPr>
        <w:t>禁用硬件设备等。虽然以</w:t>
      </w:r>
      <w:r>
        <w:rPr>
          <w:color w:val="000000"/>
          <w:kern w:val="2"/>
          <w:szCs w:val="21"/>
        </w:rPr>
        <w:t>root</w:t>
      </w:r>
      <w:r>
        <w:rPr>
          <w:rFonts w:hint="eastAsia"/>
          <w:color w:val="000000"/>
          <w:kern w:val="2"/>
          <w:szCs w:val="21"/>
        </w:rPr>
        <w:t>管理员的身份工作时不会受到系统的限制，但俗语讲“能力越大，责任就越大”，因此一旦使用这个高能的</w:t>
      </w:r>
      <w:r>
        <w:rPr>
          <w:color w:val="000000"/>
          <w:kern w:val="2"/>
          <w:szCs w:val="21"/>
        </w:rPr>
        <w:t>root</w:t>
      </w:r>
      <w:r>
        <w:rPr>
          <w:rFonts w:hint="eastAsia"/>
          <w:color w:val="000000"/>
          <w:kern w:val="2"/>
          <w:szCs w:val="21"/>
        </w:rPr>
        <w:t>管理员权限执行了错误的命令可能会直接毁掉整个系统。使用与否，确实需要好好权衡一下。</w:t>
      </w:r>
    </w:p>
    <w:p>
      <w:pPr>
        <w:rPr>
          <w:spacing w:val="-4"/>
          <w:kern w:val="2"/>
        </w:rPr>
      </w:pPr>
      <w:r>
        <w:rPr>
          <w:rFonts w:hint="eastAsia"/>
          <w:spacing w:val="-4"/>
          <w:kern w:val="2"/>
        </w:rPr>
        <w:t>在学习时是否要使用</w:t>
      </w:r>
      <w:r>
        <w:rPr>
          <w:spacing w:val="-4"/>
          <w:kern w:val="2"/>
        </w:rPr>
        <w:t>root</w:t>
      </w:r>
      <w:r>
        <w:rPr>
          <w:rFonts w:hint="eastAsia"/>
          <w:color w:val="000000"/>
          <w:kern w:val="2"/>
          <w:szCs w:val="21"/>
        </w:rPr>
        <w:t>管理员</w:t>
      </w:r>
      <w:r>
        <w:rPr>
          <w:rFonts w:hint="eastAsia"/>
          <w:spacing w:val="-4"/>
          <w:kern w:val="2"/>
        </w:rPr>
        <w:t>权限来控制整个系统呢？面对这个问题，网络上有很多文章建议以普通用户的身份来操作</w:t>
      </w:r>
      <w:r>
        <w:rPr>
          <w:rFonts w:hint="eastAsia"/>
          <w:spacing w:val="-4"/>
          <w:w w:val="200"/>
          <w:kern w:val="2"/>
        </w:rPr>
        <w:t>—</w:t>
      </w:r>
      <w:r>
        <w:rPr>
          <w:rFonts w:hint="eastAsia"/>
          <w:spacing w:val="-4"/>
          <w:kern w:val="2"/>
        </w:rPr>
        <w:t>这是一个更安全也更“无责任”的回答。今天，刘遄老师就要冒天下之大不韪给出自己的心得</w:t>
      </w:r>
      <w:r>
        <w:rPr>
          <w:rFonts w:hint="eastAsia"/>
          <w:spacing w:val="-4"/>
          <w:w w:val="200"/>
          <w:kern w:val="2"/>
        </w:rPr>
        <w:t>—</w:t>
      </w:r>
      <w:r>
        <w:rPr>
          <w:rFonts w:hint="eastAsia"/>
          <w:spacing w:val="-4"/>
          <w:kern w:val="2"/>
        </w:rPr>
        <w:t>强烈推荐大家在学习时使用</w:t>
      </w:r>
      <w:r>
        <w:rPr>
          <w:spacing w:val="-4"/>
          <w:kern w:val="2"/>
        </w:rPr>
        <w:t>root</w:t>
      </w:r>
      <w:r>
        <w:rPr>
          <w:rFonts w:hint="eastAsia"/>
          <w:color w:val="000000"/>
          <w:kern w:val="2"/>
          <w:szCs w:val="21"/>
        </w:rPr>
        <w:t>管理员</w:t>
      </w:r>
      <w:r>
        <w:rPr>
          <w:rFonts w:hint="eastAsia"/>
          <w:spacing w:val="-4"/>
          <w:kern w:val="2"/>
        </w:rPr>
        <w:t>权限！</w:t>
      </w:r>
    </w:p>
    <w:p>
      <w:pPr>
        <w:rPr>
          <w:kern w:val="2"/>
        </w:rPr>
      </w:pPr>
      <w:r>
        <w:rPr>
          <w:rFonts w:hint="eastAsia"/>
          <w:kern w:val="2"/>
        </w:rPr>
        <w:t>这种为</w:t>
      </w:r>
      <w:r>
        <w:rPr>
          <w:kern w:val="2"/>
        </w:rPr>
        <w:t>root</w:t>
      </w:r>
      <w:r>
        <w:rPr>
          <w:rFonts w:hint="eastAsia"/>
          <w:kern w:val="2"/>
        </w:rPr>
        <w:t>管理员正名的决绝态度在网络中应该还是很少见的，我之所以力荐</w:t>
      </w:r>
      <w:r>
        <w:rPr>
          <w:kern w:val="2"/>
        </w:rPr>
        <w:t>root</w:t>
      </w:r>
      <w:r>
        <w:rPr>
          <w:rFonts w:hint="eastAsia"/>
          <w:kern w:val="2"/>
        </w:rPr>
        <w:t>管理员权限，原因很简单。因为在</w:t>
      </w:r>
      <w:r>
        <w:rPr>
          <w:kern w:val="2"/>
        </w:rPr>
        <w:t>Linux</w:t>
      </w:r>
      <w:r>
        <w:rPr>
          <w:rFonts w:hint="eastAsia"/>
          <w:kern w:val="2"/>
        </w:rPr>
        <w:t>的学习过程中如果使用普通用户身份进行操作，则在配置服务之后出现错误时很难判断是系统自身的问题还是因为权限不足而导致的；这无疑会给大家的学习过程徒增坎坷。更何况我们的实验环境是使用</w:t>
      </w:r>
      <w:r>
        <w:rPr>
          <w:kern w:val="2"/>
        </w:rPr>
        <w:t>VMware</w:t>
      </w:r>
      <w:r>
        <w:rPr>
          <w:rFonts w:hint="eastAsia"/>
          <w:kern w:val="2"/>
        </w:rPr>
        <w:t>虚拟机软件搭建的，可以将安装好的系统设置为一次快照，这即便系统彻底崩溃了，您也可以在</w:t>
      </w:r>
      <w:r>
        <w:rPr>
          <w:kern w:val="2"/>
        </w:rPr>
        <w:t>5</w:t>
      </w:r>
      <w:r>
        <w:rPr>
          <w:rFonts w:hint="eastAsia"/>
          <w:kern w:val="2"/>
        </w:rPr>
        <w:t>秒钟的时间内快速还原出一台全新的系统，而不用担心数据丢失。</w:t>
      </w:r>
    </w:p>
    <w:p>
      <w:pPr>
        <w:rPr>
          <w:kern w:val="2"/>
        </w:rPr>
      </w:pPr>
      <w:r>
        <w:rPr>
          <w:rFonts w:hint="eastAsia"/>
          <w:kern w:val="2"/>
        </w:rPr>
        <w:t>总之，刘遄老师在培训时都推荐每位学生使用</w:t>
      </w:r>
      <w:r>
        <w:rPr>
          <w:kern w:val="2"/>
        </w:rPr>
        <w:t>root</w:t>
      </w:r>
      <w:r>
        <w:rPr>
          <w:rFonts w:hint="eastAsia"/>
          <w:kern w:val="2"/>
        </w:rPr>
        <w:t>管理员权限来学习</w:t>
      </w:r>
      <w:r>
        <w:rPr>
          <w:kern w:val="2"/>
        </w:rPr>
        <w:t>Linux</w:t>
      </w:r>
      <w:r>
        <w:rPr>
          <w:rFonts w:hint="eastAsia"/>
          <w:kern w:val="2"/>
        </w:rPr>
        <w:t>系统，等到工作时再根据生产环境决定使用哪个用户权限；这些仅与选择相关，而非技术性问题。</w:t>
      </w:r>
    </w:p>
    <w:p>
      <w:pPr>
        <w:rPr>
          <w:kern w:val="2"/>
        </w:rPr>
      </w:pPr>
      <w:r>
        <w:rPr>
          <w:rFonts w:hint="eastAsia"/>
          <w:kern w:val="2"/>
        </w:rPr>
        <w:t>另外，很多图书或培训机构的老师会讲到，</w:t>
      </w:r>
      <w:r>
        <w:rPr>
          <w:kern w:val="2"/>
        </w:rPr>
        <w:t>Linux</w:t>
      </w:r>
      <w:r>
        <w:rPr>
          <w:rFonts w:hint="eastAsia"/>
          <w:kern w:val="2"/>
        </w:rPr>
        <w:t>系统中的管理员就是</w:t>
      </w:r>
      <w:r>
        <w:rPr>
          <w:kern w:val="2"/>
        </w:rPr>
        <w:t>root</w:t>
      </w:r>
      <w:r>
        <w:rPr>
          <w:rFonts w:hint="eastAsia"/>
          <w:kern w:val="2"/>
        </w:rPr>
        <w:t>。这其实是错误的，</w:t>
      </w:r>
      <w:r>
        <w:rPr>
          <w:kern w:val="2"/>
        </w:rPr>
        <w:t>Linux</w:t>
      </w:r>
      <w:r>
        <w:rPr>
          <w:rFonts w:hint="eastAsia"/>
          <w:kern w:val="2"/>
        </w:rPr>
        <w:t>系统的管理员之所以是</w:t>
      </w:r>
      <w:r>
        <w:rPr>
          <w:kern w:val="2"/>
        </w:rPr>
        <w:t>root</w:t>
      </w:r>
      <w:r>
        <w:rPr>
          <w:rFonts w:hint="eastAsia"/>
          <w:kern w:val="2"/>
        </w:rPr>
        <w:t>，并不是因为它的名字叫</w:t>
      </w:r>
      <w:r>
        <w:rPr>
          <w:kern w:val="2"/>
        </w:rPr>
        <w:t>root</w:t>
      </w:r>
      <w:r>
        <w:rPr>
          <w:rFonts w:hint="eastAsia"/>
          <w:kern w:val="2"/>
        </w:rPr>
        <w:t>，而是因为该用户的身份号码即</w:t>
      </w:r>
      <w:r>
        <w:rPr>
          <w:kern w:val="2"/>
        </w:rPr>
        <w:t>UID</w:t>
      </w:r>
      <w:r>
        <w:rPr>
          <w:rFonts w:hint="eastAsia"/>
          <w:kern w:val="2"/>
        </w:rPr>
        <w:t>（</w:t>
      </w:r>
      <w:r>
        <w:rPr>
          <w:kern w:val="2"/>
        </w:rPr>
        <w:t>User IDentification</w:t>
      </w:r>
      <w:r>
        <w:rPr>
          <w:rFonts w:hint="eastAsia"/>
          <w:kern w:val="2"/>
        </w:rPr>
        <w:t>）的数值为</w:t>
      </w:r>
      <w:r>
        <w:rPr>
          <w:kern w:val="2"/>
        </w:rPr>
        <w:t>0</w:t>
      </w:r>
      <w:r>
        <w:rPr>
          <w:rFonts w:hint="eastAsia"/>
          <w:kern w:val="2"/>
        </w:rPr>
        <w:t>。在</w:t>
      </w:r>
      <w:r>
        <w:rPr>
          <w:kern w:val="2"/>
        </w:rPr>
        <w:t>Linux</w:t>
      </w:r>
      <w:r>
        <w:rPr>
          <w:rFonts w:hint="eastAsia"/>
          <w:kern w:val="2"/>
        </w:rPr>
        <w:t>系统中，</w:t>
      </w:r>
      <w:r>
        <w:rPr>
          <w:kern w:val="2"/>
        </w:rPr>
        <w:t>UID</w:t>
      </w:r>
      <w:r>
        <w:rPr>
          <w:rFonts w:hint="eastAsia"/>
          <w:kern w:val="2"/>
        </w:rPr>
        <w:t>就相当于我们的身份证号码一样具有唯一性，因此可通过用户的</w:t>
      </w:r>
      <w:r>
        <w:rPr>
          <w:kern w:val="2"/>
        </w:rPr>
        <w:t>UID</w:t>
      </w:r>
      <w:r>
        <w:rPr>
          <w:rFonts w:hint="eastAsia"/>
          <w:kern w:val="2"/>
        </w:rPr>
        <w:t>值来判断用户身份。在</w:t>
      </w:r>
      <w:r>
        <w:rPr>
          <w:kern w:val="2"/>
        </w:rPr>
        <w:t>RHEL 7</w:t>
      </w:r>
      <w:r>
        <w:rPr>
          <w:rFonts w:hint="eastAsia"/>
          <w:kern w:val="2"/>
        </w:rPr>
        <w:t>系统中，用户身份有下面这些。</w:t>
      </w:r>
    </w:p>
    <w:p>
      <w:pPr>
        <w:pStyle w:val="34"/>
        <w:ind w:left="704" w:hanging="304"/>
        <w:rPr>
          <w:kern w:val="2"/>
        </w:rPr>
      </w:pPr>
      <w:r>
        <w:rPr>
          <w:kern w:val="2"/>
        </w:rPr>
        <w:sym w:font="Wingdings" w:char="00D8"/>
      </w:r>
      <w:r>
        <w:rPr>
          <w:kern w:val="2"/>
        </w:rPr>
        <w:tab/>
      </w:r>
      <w:r>
        <w:rPr>
          <w:rFonts w:hint="eastAsia"/>
          <w:color w:val="000000"/>
          <w:kern w:val="2"/>
          <w:szCs w:val="21"/>
        </w:rPr>
        <w:t>管理员</w:t>
      </w:r>
      <w:r>
        <w:rPr>
          <w:color w:val="000000"/>
          <w:kern w:val="2"/>
          <w:szCs w:val="21"/>
        </w:rPr>
        <w:t>UID</w:t>
      </w:r>
      <w:r>
        <w:rPr>
          <w:rFonts w:hint="eastAsia"/>
          <w:color w:val="000000"/>
          <w:kern w:val="2"/>
          <w:szCs w:val="21"/>
        </w:rPr>
        <w:t>为</w:t>
      </w:r>
      <w:r>
        <w:rPr>
          <w:color w:val="000000"/>
          <w:kern w:val="2"/>
          <w:szCs w:val="21"/>
        </w:rPr>
        <w:t>0</w:t>
      </w:r>
      <w:r>
        <w:rPr>
          <w:rFonts w:hint="eastAsia"/>
          <w:color w:val="000000"/>
          <w:kern w:val="2"/>
          <w:szCs w:val="21"/>
        </w:rPr>
        <w:t>：系统的管理员用户。</w:t>
      </w:r>
    </w:p>
    <w:p>
      <w:pPr>
        <w:pStyle w:val="34"/>
        <w:ind w:left="704" w:hanging="304"/>
        <w:rPr>
          <w:kern w:val="2"/>
        </w:rPr>
      </w:pPr>
      <w:r>
        <w:rPr>
          <w:kern w:val="2"/>
        </w:rPr>
        <w:sym w:font="Wingdings" w:char="00D8"/>
      </w:r>
      <w:r>
        <w:rPr>
          <w:kern w:val="2"/>
        </w:rPr>
        <w:tab/>
      </w:r>
      <w:r>
        <w:rPr>
          <w:rFonts w:hint="eastAsia"/>
          <w:color w:val="000000"/>
          <w:kern w:val="2"/>
          <w:szCs w:val="21"/>
        </w:rPr>
        <w:t>系统用户</w:t>
      </w:r>
      <w:r>
        <w:rPr>
          <w:color w:val="000000"/>
          <w:kern w:val="2"/>
          <w:szCs w:val="21"/>
        </w:rPr>
        <w:t>UID</w:t>
      </w:r>
      <w:r>
        <w:rPr>
          <w:rFonts w:hint="eastAsia"/>
          <w:color w:val="000000"/>
          <w:kern w:val="2"/>
          <w:szCs w:val="21"/>
        </w:rPr>
        <w:t>为</w:t>
      </w:r>
      <w:r>
        <w:rPr>
          <w:color w:val="000000"/>
          <w:kern w:val="2"/>
          <w:szCs w:val="21"/>
        </w:rPr>
        <w:t>1</w:t>
      </w:r>
      <w:r>
        <w:rPr>
          <w:rFonts w:hint="eastAsia" w:eastAsia="宋体"/>
          <w:color w:val="000000"/>
          <w:kern w:val="2"/>
          <w:szCs w:val="21"/>
        </w:rPr>
        <w:t>～</w:t>
      </w:r>
      <w:r>
        <w:rPr>
          <w:color w:val="000000"/>
          <w:kern w:val="2"/>
          <w:szCs w:val="21"/>
        </w:rPr>
        <w:t>999</w:t>
      </w:r>
      <w:r>
        <w:rPr>
          <w:rFonts w:hint="eastAsia"/>
          <w:color w:val="000000"/>
          <w:kern w:val="2"/>
          <w:szCs w:val="21"/>
        </w:rPr>
        <w:t>：</w:t>
      </w:r>
      <w:r>
        <w:rPr>
          <w:color w:val="000000"/>
          <w:kern w:val="2"/>
          <w:szCs w:val="21"/>
        </w:rPr>
        <w:t xml:space="preserve"> Linux</w:t>
      </w:r>
      <w:r>
        <w:rPr>
          <w:rFonts w:hint="eastAsia"/>
          <w:color w:val="000000"/>
          <w:kern w:val="2"/>
          <w:szCs w:val="21"/>
        </w:rPr>
        <w:t>系统为了避免因某个服务程序出现漏洞而被黑客提权至整台服务器，默认服务程序会有独立的系统用户负责运行，进而有效控制被破坏范围。</w:t>
      </w:r>
    </w:p>
    <w:p>
      <w:pPr>
        <w:pStyle w:val="34"/>
        <w:ind w:left="704" w:hanging="304"/>
        <w:rPr>
          <w:kern w:val="2"/>
        </w:rPr>
      </w:pPr>
      <w:r>
        <w:rPr>
          <w:kern w:val="2"/>
        </w:rPr>
        <w:sym w:font="Wingdings" w:char="00D8"/>
      </w:r>
      <w:r>
        <w:rPr>
          <w:kern w:val="2"/>
        </w:rPr>
        <w:tab/>
      </w:r>
      <w:r>
        <w:rPr>
          <w:rFonts w:hint="eastAsia"/>
          <w:color w:val="000000"/>
          <w:kern w:val="2"/>
          <w:szCs w:val="21"/>
        </w:rPr>
        <w:t>普通用户</w:t>
      </w:r>
      <w:r>
        <w:rPr>
          <w:color w:val="000000"/>
          <w:kern w:val="2"/>
          <w:szCs w:val="21"/>
        </w:rPr>
        <w:t>UID</w:t>
      </w:r>
      <w:r>
        <w:rPr>
          <w:rFonts w:hint="eastAsia"/>
          <w:color w:val="000000"/>
          <w:kern w:val="2"/>
          <w:szCs w:val="21"/>
        </w:rPr>
        <w:t>从</w:t>
      </w:r>
      <w:r>
        <w:rPr>
          <w:color w:val="000000"/>
          <w:kern w:val="2"/>
          <w:szCs w:val="21"/>
        </w:rPr>
        <w:t>1000</w:t>
      </w:r>
      <w:r>
        <w:rPr>
          <w:rFonts w:hint="eastAsia"/>
          <w:color w:val="000000"/>
          <w:kern w:val="2"/>
          <w:szCs w:val="21"/>
        </w:rPr>
        <w:t>开始：是由管理员创建的用于日常工作的用户。</w:t>
      </w:r>
    </w:p>
    <w:p>
      <w:pPr>
        <w:rPr>
          <w:kern w:val="2"/>
        </w:rPr>
      </w:pPr>
      <w:r>
        <w:rPr>
          <w:rFonts w:hint="eastAsia"/>
          <w:color w:val="000000"/>
          <w:kern w:val="2"/>
          <w:szCs w:val="21"/>
        </w:rPr>
        <w:t>需要注意的是，</w:t>
      </w:r>
      <w:r>
        <w:rPr>
          <w:color w:val="000000"/>
          <w:kern w:val="2"/>
          <w:szCs w:val="21"/>
        </w:rPr>
        <w:t>UID</w:t>
      </w:r>
      <w:r>
        <w:rPr>
          <w:rFonts w:hint="eastAsia"/>
          <w:color w:val="000000"/>
          <w:kern w:val="2"/>
          <w:szCs w:val="21"/>
        </w:rPr>
        <w:t>是不能冲突的，而且管理员创建的普通用户的</w:t>
      </w:r>
      <w:r>
        <w:rPr>
          <w:color w:val="000000"/>
          <w:kern w:val="2"/>
          <w:szCs w:val="21"/>
        </w:rPr>
        <w:t>UID</w:t>
      </w:r>
      <w:r>
        <w:rPr>
          <w:rFonts w:hint="eastAsia"/>
          <w:color w:val="000000"/>
          <w:kern w:val="2"/>
          <w:szCs w:val="21"/>
        </w:rPr>
        <w:t>默认是从</w:t>
      </w:r>
      <w:r>
        <w:rPr>
          <w:color w:val="000000"/>
          <w:kern w:val="2"/>
          <w:szCs w:val="21"/>
        </w:rPr>
        <w:t>1000</w:t>
      </w:r>
      <w:r>
        <w:rPr>
          <w:rFonts w:hint="eastAsia"/>
          <w:color w:val="000000"/>
          <w:kern w:val="2"/>
          <w:szCs w:val="21"/>
        </w:rPr>
        <w:t>开始的（即使前面有闲置的号码）。</w:t>
      </w:r>
    </w:p>
    <w:p>
      <w:pPr>
        <w:rPr>
          <w:spacing w:val="4"/>
          <w:kern w:val="2"/>
        </w:rPr>
      </w:pPr>
      <w:r>
        <w:rPr>
          <w:rFonts w:hint="eastAsia"/>
          <w:spacing w:val="4"/>
          <w:kern w:val="2"/>
        </w:rPr>
        <w:t>为了方便管理属于同一组的用户，</w:t>
      </w:r>
      <w:r>
        <w:rPr>
          <w:spacing w:val="4"/>
          <w:kern w:val="2"/>
        </w:rPr>
        <w:t>Linux</w:t>
      </w:r>
      <w:r>
        <w:rPr>
          <w:rFonts w:hint="eastAsia"/>
          <w:spacing w:val="4"/>
          <w:kern w:val="2"/>
        </w:rPr>
        <w:t>系统中还引入了用户组的概念。通过使用用户组号码（</w:t>
      </w:r>
      <w:r>
        <w:rPr>
          <w:spacing w:val="4"/>
          <w:kern w:val="2"/>
        </w:rPr>
        <w:t>GID</w:t>
      </w:r>
      <w:r>
        <w:rPr>
          <w:rFonts w:hint="eastAsia"/>
          <w:spacing w:val="4"/>
          <w:kern w:val="2"/>
        </w:rPr>
        <w:t>，</w:t>
      </w:r>
      <w:r>
        <w:rPr>
          <w:spacing w:val="4"/>
          <w:kern w:val="2"/>
        </w:rPr>
        <w:t>Group IDentification</w:t>
      </w:r>
      <w:r>
        <w:rPr>
          <w:rFonts w:hint="eastAsia"/>
          <w:spacing w:val="4"/>
          <w:kern w:val="2"/>
        </w:rPr>
        <w:t>），我们可以把多个用户加入到同一个组中，从而方便为组中的用户统一规划权限或指定任务。假设有一个公司中有多个部门，每个部门中又有很多员工。如果只想让员工访问本部门内的资源，则可以针对部门而非具体的员工来设置权限。例如，可以通过对技术部门设置权限，使得只有技术部门的员工可以访问公司的数据库信息等。</w:t>
      </w:r>
    </w:p>
    <w:p>
      <w:pPr>
        <w:rPr>
          <w:kern w:val="2"/>
        </w:rPr>
      </w:pPr>
      <w:r>
        <w:rPr>
          <w:rFonts w:hint="eastAsia"/>
          <w:kern w:val="2"/>
        </w:rPr>
        <w:t>另外，在</w:t>
      </w:r>
      <w:r>
        <w:rPr>
          <w:kern w:val="2"/>
        </w:rPr>
        <w:t>Linux</w:t>
      </w:r>
      <w:r>
        <w:rPr>
          <w:rFonts w:hint="eastAsia"/>
          <w:kern w:val="2"/>
        </w:rPr>
        <w:t>系统中创建每个用户时，将自动创建一个与其同名的基本用户组，而且这个基本用户组只有该用户一个人。如果该用户以后被归纳入其他用户组，则这个其他用户组称之为扩展用户组。一个用户只有一个基本用户组，但是可以有多个扩展用户组，从而满足日常的工作需要。</w:t>
      </w:r>
    </w:p>
    <w:p>
      <w:pPr>
        <w:pStyle w:val="4"/>
        <w:spacing w:before="151" w:after="151"/>
        <w:rPr>
          <w:kern w:val="2"/>
        </w:rPr>
      </w:pPr>
      <w:r>
        <w:rPr>
          <w:color w:val="000000"/>
          <w:kern w:val="2"/>
        </w:rPr>
        <w:t>5.1.1</w:t>
      </w:r>
      <w:r>
        <w:rPr>
          <w:color w:val="000000"/>
          <w:kern w:val="2"/>
          <w:szCs w:val="21"/>
        </w:rPr>
        <w:t xml:space="preserve">  </w:t>
      </w:r>
      <w:r>
        <w:rPr>
          <w:color w:val="000000"/>
          <w:kern w:val="2"/>
        </w:rPr>
        <w:t>useradd</w:t>
      </w:r>
      <w:r>
        <w:rPr>
          <w:rFonts w:hint="eastAsia"/>
          <w:color w:val="000000"/>
          <w:kern w:val="2"/>
        </w:rPr>
        <w:t>命令</w:t>
      </w:r>
    </w:p>
    <w:p>
      <w:pPr>
        <w:rPr>
          <w:kern w:val="2"/>
        </w:rPr>
      </w:pPr>
      <w:r>
        <w:rPr>
          <w:color w:val="000000"/>
          <w:kern w:val="2"/>
          <w:szCs w:val="21"/>
        </w:rPr>
        <w:t>useradd</w:t>
      </w:r>
      <w:r>
        <w:rPr>
          <w:rFonts w:hint="eastAsia"/>
          <w:color w:val="000000"/>
          <w:kern w:val="2"/>
          <w:szCs w:val="21"/>
        </w:rPr>
        <w:t>命令用于创建新的用户，格式为“</w:t>
      </w:r>
      <w:r>
        <w:rPr>
          <w:color w:val="000000"/>
          <w:kern w:val="2"/>
          <w:szCs w:val="21"/>
        </w:rPr>
        <w:t>useradd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pPr>
        <w:rPr>
          <w:kern w:val="2"/>
        </w:rPr>
      </w:pPr>
      <w:r>
        <w:rPr>
          <w:rFonts w:hint="eastAsia"/>
          <w:kern w:val="2"/>
        </w:rPr>
        <w:t>可以使用</w:t>
      </w:r>
      <w:r>
        <w:rPr>
          <w:kern w:val="2"/>
        </w:rPr>
        <w:t>useradd</w:t>
      </w:r>
      <w:r>
        <w:rPr>
          <w:rFonts w:hint="eastAsia"/>
          <w:kern w:val="2"/>
        </w:rPr>
        <w:t>命令创建用户账户。使用该命令创建用户账户时，默认的用户家目录会被存放在</w:t>
      </w:r>
      <w:r>
        <w:rPr>
          <w:kern w:val="2"/>
        </w:rPr>
        <w:t>/home</w:t>
      </w:r>
      <w:r>
        <w:rPr>
          <w:rFonts w:hint="eastAsia"/>
          <w:kern w:val="2"/>
        </w:rPr>
        <w:t>目录中，默认的</w:t>
      </w:r>
      <w:r>
        <w:rPr>
          <w:kern w:val="2"/>
        </w:rPr>
        <w:t>Shell</w:t>
      </w:r>
      <w:r>
        <w:rPr>
          <w:rFonts w:hint="eastAsia"/>
          <w:kern w:val="2"/>
        </w:rPr>
        <w:t>解释器为</w:t>
      </w:r>
      <w:r>
        <w:rPr>
          <w:kern w:val="2"/>
        </w:rPr>
        <w:t>/bin/bash</w:t>
      </w:r>
      <w:r>
        <w:rPr>
          <w:rFonts w:hint="eastAsia"/>
          <w:kern w:val="2"/>
        </w:rPr>
        <w:t>，而且默认会创建一个与该用户同名的基本用户组。这些默认设置可以根据表</w:t>
      </w:r>
      <w:r>
        <w:rPr>
          <w:kern w:val="2"/>
        </w:rPr>
        <w:t>5-1</w:t>
      </w:r>
      <w:r>
        <w:rPr>
          <w:rFonts w:hint="eastAsia"/>
          <w:kern w:val="2"/>
        </w:rPr>
        <w:t>中的</w:t>
      </w:r>
      <w:r>
        <w:rPr>
          <w:kern w:val="2"/>
        </w:rPr>
        <w:t>useradd</w:t>
      </w:r>
      <w:r>
        <w:rPr>
          <w:rFonts w:hint="eastAsia"/>
          <w:kern w:val="2"/>
        </w:rPr>
        <w:t>命令参数自行修改。</w:t>
      </w:r>
    </w:p>
    <w:p>
      <w:pPr>
        <w:rPr>
          <w:kern w:val="2"/>
        </w:rPr>
      </w:pPr>
    </w:p>
    <w:p>
      <w:pPr>
        <w:pStyle w:val="27"/>
        <w:pageBreakBefore/>
        <w:rPr>
          <w:kern w:val="2"/>
        </w:rPr>
      </w:pPr>
      <w:r>
        <w:rPr>
          <w:rFonts w:hint="eastAsia"/>
          <w:kern w:val="2"/>
        </w:rPr>
        <w:t>表</w:t>
      </w:r>
      <w:r>
        <w:rPr>
          <w:kern w:val="2"/>
        </w:rPr>
        <w:t>5-1</w:t>
      </w:r>
      <w:r>
        <w:rPr>
          <w:kern w:val="2"/>
        </w:rPr>
        <w:tab/>
      </w:r>
      <w:r>
        <w:rPr>
          <w:kern w:val="2"/>
        </w:rPr>
        <w:t>useradd</w:t>
      </w:r>
      <w:r>
        <w:rPr>
          <w:rFonts w:hint="eastAsia"/>
          <w:kern w:val="2"/>
        </w:rPr>
        <w:t>命令中的用户参数以及作用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538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tcBorders>
              <w:top w:val="single" w:color="000000" w:sz="6" w:space="0"/>
              <w:bottom w:val="single" w:color="000000" w:sz="4" w:space="0"/>
            </w:tcBorders>
            <w:shd w:val="clear" w:color="auto" w:fill="D9D9D9"/>
          </w:tcPr>
          <w:p>
            <w:pPr>
              <w:pStyle w:val="50"/>
              <w:rPr>
                <w:kern w:val="2"/>
              </w:rPr>
            </w:pPr>
            <w:r>
              <w:rPr>
                <w:rFonts w:hint="eastAsia"/>
                <w:kern w:val="2"/>
              </w:rPr>
              <w:t>参数</w:t>
            </w:r>
          </w:p>
        </w:tc>
        <w:tc>
          <w:tcPr>
            <w:tcW w:w="5383"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tcBorders>
              <w:top w:val="single" w:color="000000" w:sz="4" w:space="0"/>
            </w:tcBorders>
            <w:vAlign w:val="center"/>
          </w:tcPr>
          <w:p>
            <w:pPr>
              <w:pStyle w:val="57"/>
              <w:rPr>
                <w:kern w:val="2"/>
              </w:rPr>
            </w:pPr>
            <w:r>
              <w:rPr>
                <w:kern w:val="2"/>
              </w:rPr>
              <w:t>-d</w:t>
            </w:r>
          </w:p>
        </w:tc>
        <w:tc>
          <w:tcPr>
            <w:tcW w:w="5383" w:type="dxa"/>
            <w:tcBorders>
              <w:top w:val="single" w:color="000000" w:sz="4" w:space="0"/>
            </w:tcBorders>
            <w:vAlign w:val="center"/>
          </w:tcPr>
          <w:p>
            <w:pPr>
              <w:pStyle w:val="28"/>
              <w:rPr>
                <w:kern w:val="2"/>
              </w:rPr>
            </w:pPr>
            <w:r>
              <w:rPr>
                <w:rFonts w:hint="eastAsia"/>
                <w:kern w:val="2"/>
              </w:rPr>
              <w:t>指定用户的家目录（默认为</w:t>
            </w:r>
            <w:r>
              <w:rPr>
                <w:kern w:val="2"/>
              </w:rPr>
              <w:t>/home/username</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-e</w:t>
            </w:r>
          </w:p>
        </w:tc>
        <w:tc>
          <w:tcPr>
            <w:tcW w:w="5383" w:type="dxa"/>
            <w:vAlign w:val="center"/>
          </w:tcPr>
          <w:p>
            <w:pPr>
              <w:pStyle w:val="28"/>
              <w:rPr>
                <w:kern w:val="2"/>
              </w:rPr>
            </w:pPr>
            <w:r>
              <w:rPr>
                <w:rFonts w:hint="eastAsia"/>
                <w:kern w:val="2"/>
              </w:rPr>
              <w:t>账户的到期时间，格式为</w:t>
            </w:r>
            <w:r>
              <w:rPr>
                <w:kern w:val="2"/>
              </w:rPr>
              <w:t>YYYY-MM-DD.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-u</w:t>
            </w:r>
          </w:p>
        </w:tc>
        <w:tc>
          <w:tcPr>
            <w:tcW w:w="5383" w:type="dxa"/>
            <w:vAlign w:val="center"/>
          </w:tcPr>
          <w:p>
            <w:pPr>
              <w:pStyle w:val="28"/>
              <w:rPr>
                <w:kern w:val="2"/>
              </w:rPr>
            </w:pPr>
            <w:r>
              <w:rPr>
                <w:rFonts w:hint="eastAsia"/>
                <w:kern w:val="2"/>
              </w:rPr>
              <w:t>指定该用户的默认</w:t>
            </w:r>
            <w:r>
              <w:rPr>
                <w:kern w:val="2"/>
              </w:rPr>
              <w:t>UID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-g</w:t>
            </w:r>
          </w:p>
        </w:tc>
        <w:tc>
          <w:tcPr>
            <w:tcW w:w="5383" w:type="dxa"/>
            <w:vAlign w:val="center"/>
          </w:tcPr>
          <w:p>
            <w:pPr>
              <w:pStyle w:val="28"/>
              <w:rPr>
                <w:kern w:val="2"/>
              </w:rPr>
            </w:pPr>
            <w:r>
              <w:rPr>
                <w:rFonts w:hint="eastAsia"/>
                <w:kern w:val="2"/>
              </w:rPr>
              <w:t>指定一个初始的用户基本组（必须已存在）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-G</w:t>
            </w:r>
          </w:p>
        </w:tc>
        <w:tc>
          <w:tcPr>
            <w:tcW w:w="5383" w:type="dxa"/>
            <w:vAlign w:val="center"/>
          </w:tcPr>
          <w:p>
            <w:pPr>
              <w:pStyle w:val="28"/>
              <w:rPr>
                <w:kern w:val="2"/>
              </w:rPr>
            </w:pPr>
            <w:r>
              <w:rPr>
                <w:rFonts w:hint="eastAsia"/>
                <w:kern w:val="2"/>
              </w:rPr>
              <w:t>指定一个或多个扩展用户组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-N</w:t>
            </w:r>
          </w:p>
        </w:tc>
        <w:tc>
          <w:tcPr>
            <w:tcW w:w="5383" w:type="dxa"/>
            <w:vAlign w:val="center"/>
          </w:tcPr>
          <w:p>
            <w:pPr>
              <w:pStyle w:val="28"/>
              <w:rPr>
                <w:kern w:val="2"/>
              </w:rPr>
            </w:pPr>
            <w:r>
              <w:rPr>
                <w:rFonts w:hint="eastAsia"/>
                <w:kern w:val="2"/>
              </w:rPr>
              <w:t>不创建与用户同名的基本用户组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78" w:type="dxa"/>
            <w:vAlign w:val="center"/>
          </w:tcPr>
          <w:p>
            <w:pPr>
              <w:pStyle w:val="57"/>
              <w:rPr>
                <w:kern w:val="2"/>
              </w:rPr>
            </w:pPr>
            <w:r>
              <w:rPr>
                <w:kern w:val="2"/>
              </w:rPr>
              <w:t>-s</w:t>
            </w:r>
          </w:p>
        </w:tc>
        <w:tc>
          <w:tcPr>
            <w:tcW w:w="5383" w:type="dxa"/>
            <w:vAlign w:val="center"/>
          </w:tcPr>
          <w:p>
            <w:pPr>
              <w:pStyle w:val="28"/>
              <w:rPr>
                <w:kern w:val="2"/>
              </w:rPr>
            </w:pPr>
            <w:r>
              <w:rPr>
                <w:rFonts w:hint="eastAsia"/>
                <w:kern w:val="2"/>
              </w:rPr>
              <w:t>指定该用户的默认</w:t>
            </w:r>
            <w:r>
              <w:rPr>
                <w:kern w:val="2"/>
              </w:rPr>
              <w:t>Shell</w:t>
            </w:r>
            <w:r>
              <w:rPr>
                <w:rFonts w:hint="eastAsia"/>
                <w:kern w:val="2"/>
              </w:rPr>
              <w:t>解释器</w:t>
            </w:r>
          </w:p>
        </w:tc>
      </w:tr>
    </w:tbl>
    <w:p>
      <w:pPr>
        <w:pStyle w:val="29"/>
        <w:rPr>
          <w:kern w:val="2"/>
        </w:rPr>
      </w:pPr>
    </w:p>
    <w:p>
      <w:pPr>
        <w:rPr>
          <w:kern w:val="2"/>
        </w:rPr>
      </w:pPr>
      <w:r>
        <w:rPr>
          <w:rFonts w:hint="eastAsia"/>
          <w:color w:val="000000"/>
          <w:kern w:val="2"/>
          <w:szCs w:val="21"/>
        </w:rPr>
        <w:t>下面我们创建一个普通用户并指定家目录的路径、用户的</w:t>
      </w:r>
      <w:r>
        <w:rPr>
          <w:color w:val="000000"/>
          <w:kern w:val="2"/>
          <w:szCs w:val="21"/>
        </w:rPr>
        <w:t>UID</w:t>
      </w:r>
      <w:r>
        <w:rPr>
          <w:rFonts w:hint="eastAsia"/>
          <w:color w:val="000000"/>
          <w:kern w:val="2"/>
          <w:szCs w:val="21"/>
        </w:rPr>
        <w:t>以及</w:t>
      </w:r>
      <w:r>
        <w:rPr>
          <w:color w:val="000000"/>
          <w:kern w:val="2"/>
          <w:szCs w:val="21"/>
        </w:rPr>
        <w:t>Shell</w:t>
      </w:r>
      <w:r>
        <w:rPr>
          <w:rFonts w:hint="eastAsia"/>
          <w:color w:val="000000"/>
          <w:kern w:val="2"/>
          <w:szCs w:val="21"/>
        </w:rPr>
        <w:t>解释器。在下面的命令中，请注意</w:t>
      </w:r>
      <w:r>
        <w:rPr>
          <w:color w:val="000000"/>
          <w:kern w:val="2"/>
          <w:szCs w:val="21"/>
        </w:rPr>
        <w:t>/sbin/nologin</w:t>
      </w:r>
      <w:r>
        <w:rPr>
          <w:rFonts w:hint="eastAsia"/>
          <w:color w:val="000000"/>
          <w:kern w:val="2"/>
          <w:szCs w:val="21"/>
        </w:rPr>
        <w:t>，它是终端解释器中的一员，与</w:t>
      </w:r>
      <w:r>
        <w:rPr>
          <w:color w:val="000000"/>
          <w:kern w:val="2"/>
          <w:szCs w:val="21"/>
        </w:rPr>
        <w:t>Bash</w:t>
      </w:r>
      <w:r>
        <w:rPr>
          <w:rFonts w:hint="eastAsia"/>
          <w:color w:val="000000"/>
          <w:kern w:val="2"/>
          <w:szCs w:val="21"/>
        </w:rPr>
        <w:t>解释器有着天壤之别。一旦用户的解释器被设置为</w:t>
      </w:r>
      <w:r>
        <w:rPr>
          <w:color w:val="000000"/>
          <w:kern w:val="2"/>
          <w:szCs w:val="21"/>
        </w:rPr>
        <w:t>nologin</w:t>
      </w:r>
      <w:r>
        <w:rPr>
          <w:rFonts w:hint="eastAsia"/>
          <w:color w:val="000000"/>
          <w:kern w:val="2"/>
          <w:szCs w:val="21"/>
        </w:rPr>
        <w:t>，则代表该用户不能登录到系统中：</w:t>
      </w:r>
    </w:p>
    <w:p>
      <w:pPr>
        <w:pStyle w:val="58"/>
        <w:rPr>
          <w:kern w:val="2"/>
        </w:rPr>
      </w:pPr>
    </w:p>
    <w:p>
      <w:pPr>
        <w:pStyle w:val="26"/>
        <w:rPr>
          <w:kern w:val="2"/>
        </w:rPr>
      </w:pPr>
      <w:r>
        <w:rPr>
          <w:kern w:val="2"/>
        </w:rPr>
        <w:t>[root@linuxprobe ~]# </w:t>
      </w:r>
      <w:r>
        <w:rPr>
          <w:spacing w:val="-6"/>
          <w:kern w:val="2"/>
        </w:rPr>
        <w:t>useradd -d /home/linux -u 8888 -s /sbin/nologin linuxprobe</w:t>
      </w:r>
    </w:p>
    <w:p>
      <w:pPr>
        <w:pStyle w:val="26"/>
        <w:rPr>
          <w:kern w:val="2"/>
        </w:rPr>
      </w:pPr>
      <w:r>
        <w:rPr>
          <w:kern w:val="2"/>
        </w:rPr>
        <w:t>[root@linuxprobe ~]# id linuxprobe</w:t>
      </w:r>
    </w:p>
    <w:p>
      <w:pPr>
        <w:pStyle w:val="26"/>
        <w:rPr>
          <w:kern w:val="2"/>
        </w:rPr>
      </w:pPr>
      <w:r>
        <w:rPr>
          <w:kern w:val="2"/>
        </w:rPr>
        <w:t>uid=8888(linuxprobe) gid=8888(linuxprobe) groups=8888(linuxprobe)</w:t>
      </w:r>
    </w:p>
    <w:p>
      <w:pPr>
        <w:pStyle w:val="59"/>
        <w:spacing w:after="90"/>
        <w:rPr>
          <w:kern w:val="2"/>
        </w:rPr>
      </w:pPr>
    </w:p>
    <w:p>
      <w:pPr>
        <w:pStyle w:val="4"/>
        <w:spacing w:before="151" w:after="151"/>
        <w:rPr>
          <w:kern w:val="2"/>
        </w:rPr>
      </w:pPr>
      <w:r>
        <w:rPr>
          <w:color w:val="000000"/>
          <w:kern w:val="2"/>
        </w:rPr>
        <w:t>5.1.2</w:t>
      </w:r>
      <w:r>
        <w:rPr>
          <w:color w:val="000000"/>
          <w:kern w:val="2"/>
          <w:szCs w:val="21"/>
        </w:rPr>
        <w:t xml:space="preserve">  </w:t>
      </w:r>
      <w:r>
        <w:rPr>
          <w:color w:val="000000"/>
          <w:kern w:val="2"/>
        </w:rPr>
        <w:t>groupadd</w:t>
      </w:r>
      <w:r>
        <w:rPr>
          <w:rFonts w:hint="eastAsia"/>
          <w:color w:val="000000"/>
          <w:kern w:val="2"/>
        </w:rPr>
        <w:t>命令</w:t>
      </w:r>
    </w:p>
    <w:p>
      <w:pPr>
        <w:rPr>
          <w:kern w:val="2"/>
        </w:rPr>
      </w:pPr>
      <w:r>
        <w:rPr>
          <w:color w:val="000000"/>
          <w:kern w:val="2"/>
          <w:szCs w:val="21"/>
        </w:rPr>
        <w:t>groupadd</w:t>
      </w:r>
      <w:r>
        <w:rPr>
          <w:rFonts w:hint="eastAsia"/>
          <w:color w:val="000000"/>
          <w:kern w:val="2"/>
          <w:szCs w:val="21"/>
        </w:rPr>
        <w:t>命令用于创建</w:t>
      </w:r>
      <w:r>
        <w:rPr>
          <w:rFonts w:hint="eastAsia"/>
          <w:color w:val="000000"/>
          <w:kern w:val="2"/>
        </w:rPr>
        <w:t>用户组</w:t>
      </w:r>
      <w:r>
        <w:rPr>
          <w:rFonts w:hint="eastAsia"/>
          <w:color w:val="000000"/>
          <w:kern w:val="2"/>
          <w:szCs w:val="21"/>
        </w:rPr>
        <w:t>，格式为“</w:t>
      </w:r>
      <w:r>
        <w:rPr>
          <w:color w:val="000000"/>
          <w:kern w:val="2"/>
          <w:szCs w:val="21"/>
        </w:rPr>
        <w:t>groupadd [</w:t>
      </w:r>
      <w:r>
        <w:rPr>
          <w:rFonts w:hint="eastAsia"/>
          <w:color w:val="000000"/>
          <w:kern w:val="2"/>
          <w:szCs w:val="21"/>
        </w:rPr>
        <w:t>选项</w:t>
      </w:r>
      <w:r>
        <w:rPr>
          <w:color w:val="000000"/>
          <w:kern w:val="2"/>
          <w:szCs w:val="21"/>
        </w:rPr>
        <w:t xml:space="preserve">] </w:t>
      </w:r>
      <w:r>
        <w:rPr>
          <w:rFonts w:hint="eastAsia"/>
          <w:color w:val="000000"/>
          <w:kern w:val="2"/>
          <w:szCs w:val="21"/>
        </w:rPr>
        <w:t>群组名”。</w:t>
      </w:r>
    </w:p>
    <w:p>
      <w:pPr>
        <w:rPr>
          <w:kern w:val="2"/>
        </w:rPr>
      </w:pPr>
      <w:r>
        <w:rPr>
          <w:rFonts w:hint="eastAsia"/>
          <w:kern w:val="2"/>
        </w:rPr>
        <w:t>为了能够更加高效地指派系统中各个用户的权限，在工作中常常会把几个用户加入到同一个组里面，这样便可以针对一类用户统一安排权限。创建用户组的步骤非常简单，例如使用如下命令创建一个用户组</w:t>
      </w:r>
      <w:r>
        <w:rPr>
          <w:kern w:val="2"/>
        </w:rPr>
        <w:t>ronny</w:t>
      </w:r>
      <w:r>
        <w:rPr>
          <w:rFonts w:hint="eastAsia"/>
          <w:kern w:val="2"/>
        </w:rPr>
        <w:t>：</w:t>
      </w:r>
    </w:p>
    <w:p>
      <w:pPr>
        <w:pStyle w:val="58"/>
        <w:rPr>
          <w:kern w:val="2"/>
        </w:rPr>
      </w:pPr>
    </w:p>
    <w:p>
      <w:pPr>
        <w:pStyle w:val="26"/>
        <w:rPr>
          <w:kern w:val="2"/>
        </w:rPr>
      </w:pPr>
      <w:r>
        <w:rPr>
          <w:kern w:val="2"/>
        </w:rPr>
        <w:t>[root@linuxprobe ~]# groupadd ronny</w:t>
      </w:r>
    </w:p>
    <w:p>
      <w:pPr>
        <w:pStyle w:val="59"/>
        <w:spacing w:after="90"/>
        <w:rPr>
          <w:kern w:val="2"/>
        </w:rPr>
      </w:pPr>
    </w:p>
    <w:p>
      <w:pPr>
        <w:pStyle w:val="4"/>
        <w:spacing w:before="151" w:after="151"/>
        <w:rPr>
          <w:kern w:val="2"/>
        </w:rPr>
      </w:pPr>
      <w:r>
        <w:rPr>
          <w:color w:val="000000"/>
          <w:kern w:val="2"/>
        </w:rPr>
        <w:t>5.1.3</w:t>
      </w:r>
      <w:r>
        <w:rPr>
          <w:color w:val="000000"/>
          <w:kern w:val="2"/>
          <w:szCs w:val="21"/>
        </w:rPr>
        <w:t xml:space="preserve">  </w:t>
      </w:r>
      <w:r>
        <w:rPr>
          <w:color w:val="000000"/>
          <w:kern w:val="2"/>
        </w:rPr>
        <w:t>usermod</w:t>
      </w:r>
      <w:r>
        <w:rPr>
          <w:rFonts w:hint="eastAsia"/>
          <w:color w:val="000000"/>
          <w:kern w:val="2"/>
        </w:rPr>
        <w:t>命令</w:t>
      </w:r>
    </w:p>
    <w:p>
      <w:pPr>
        <w:rPr>
          <w:kern w:val="2"/>
        </w:rPr>
      </w:pPr>
      <w:r>
        <w:rPr>
          <w:color w:val="000000"/>
          <w:kern w:val="2"/>
          <w:szCs w:val="21"/>
        </w:rPr>
        <w:t>usermod</w:t>
      </w:r>
      <w:r>
        <w:rPr>
          <w:rFonts w:hint="eastAsia"/>
          <w:color w:val="000000"/>
          <w:kern w:val="2"/>
          <w:szCs w:val="21"/>
        </w:rPr>
        <w:t>命令用于修改用户的属性，格式为“</w:t>
      </w:r>
      <w:r>
        <w:rPr>
          <w:color w:val="000000"/>
          <w:kern w:val="2"/>
          <w:szCs w:val="21"/>
        </w:rPr>
        <w:t>usermod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pPr>
        <w:rPr>
          <w:kern w:val="2"/>
        </w:rPr>
      </w:pPr>
      <w:r>
        <w:rPr>
          <w:rFonts w:hint="eastAsia"/>
          <w:kern w:val="2"/>
        </w:rPr>
        <w:t>前文曾反复强调，</w:t>
      </w:r>
      <w:r>
        <w:rPr>
          <w:kern w:val="2"/>
        </w:rPr>
        <w:t>Linux</w:t>
      </w:r>
      <w:r>
        <w:rPr>
          <w:rFonts w:hint="eastAsia"/>
          <w:kern w:val="2"/>
        </w:rPr>
        <w:t>系统中的一切都是文件，因此在系统中创建用户也就是修改配置文件的过程。用户的信息保存在</w:t>
      </w:r>
      <w:r>
        <w:rPr>
          <w:kern w:val="2"/>
        </w:rPr>
        <w:t>/etc/passwd</w:t>
      </w:r>
      <w:r>
        <w:rPr>
          <w:rFonts w:hint="eastAsia"/>
          <w:kern w:val="2"/>
        </w:rPr>
        <w:t>文件中，可以直接用文本编辑器来修改其中的用户参数项目，也可以用</w:t>
      </w:r>
      <w:r>
        <w:rPr>
          <w:kern w:val="2"/>
        </w:rPr>
        <w:t>usermod</w:t>
      </w:r>
      <w:r>
        <w:rPr>
          <w:rFonts w:hint="eastAsia"/>
          <w:kern w:val="2"/>
        </w:rPr>
        <w:t>命令修改已经创建的用户信息，诸如用户的</w:t>
      </w:r>
      <w:r>
        <w:rPr>
          <w:kern w:val="2"/>
        </w:rPr>
        <w:t>UID</w:t>
      </w:r>
      <w:r>
        <w:rPr>
          <w:rFonts w:hint="eastAsia"/>
          <w:kern w:val="2"/>
        </w:rPr>
        <w:t>、基本</w:t>
      </w:r>
      <w:r>
        <w:rPr>
          <w:kern w:val="2"/>
        </w:rPr>
        <w:t>/</w:t>
      </w:r>
      <w:r>
        <w:rPr>
          <w:rFonts w:hint="eastAsia"/>
          <w:kern w:val="2"/>
        </w:rPr>
        <w:t>扩展用户组、默认终端等。</w:t>
      </w:r>
      <w:r>
        <w:rPr>
          <w:kern w:val="2"/>
        </w:rPr>
        <w:t>usermod</w:t>
      </w:r>
      <w:r>
        <w:rPr>
          <w:rFonts w:hint="eastAsia"/>
          <w:kern w:val="2"/>
        </w:rPr>
        <w:t>命令的参数以及作用如表</w:t>
      </w:r>
      <w:r>
        <w:rPr>
          <w:kern w:val="2"/>
        </w:rPr>
        <w:t>5-2</w:t>
      </w:r>
      <w:r>
        <w:rPr>
          <w:rFonts w:hint="eastAsia"/>
          <w:kern w:val="2"/>
        </w:rPr>
        <w:t>所示。</w:t>
      </w:r>
    </w:p>
    <w:p>
      <w:pPr>
        <w:pStyle w:val="27"/>
        <w:rPr>
          <w:kern w:val="2"/>
        </w:rPr>
      </w:pPr>
      <w:r>
        <w:rPr>
          <w:rFonts w:hint="eastAsia"/>
          <w:kern w:val="2"/>
        </w:rPr>
        <w:t>表</w:t>
      </w:r>
      <w:r>
        <w:rPr>
          <w:kern w:val="2"/>
        </w:rPr>
        <w:t>5-2</w:t>
      </w:r>
      <w:r>
        <w:rPr>
          <w:kern w:val="2"/>
        </w:rPr>
        <w:tab/>
      </w:r>
      <w:r>
        <w:rPr>
          <w:kern w:val="2"/>
        </w:rPr>
        <w:t>usermod</w:t>
      </w:r>
      <w:r>
        <w:rPr>
          <w:rFonts w:hint="eastAsia"/>
          <w:kern w:val="2"/>
        </w:rPr>
        <w:t>命令中的参数及作用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762"/>
        <w:gridCol w:w="629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629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tcBorders>
              <w:top w:val="single" w:color="000000" w:sz="4" w:space="0"/>
            </w:tcBorders>
            <w:vAlign w:val="center"/>
          </w:tcPr>
          <w:p>
            <w:pPr>
              <w:pStyle w:val="57"/>
              <w:rPr>
                <w:kern w:val="2"/>
              </w:rPr>
            </w:pPr>
            <w:r>
              <w:rPr>
                <w:kern w:val="2"/>
              </w:rPr>
              <w:t>-c</w:t>
            </w:r>
          </w:p>
        </w:tc>
        <w:tc>
          <w:tcPr>
            <w:tcW w:w="6299" w:type="dxa"/>
            <w:tcBorders>
              <w:top w:val="single" w:color="000000" w:sz="4" w:space="0"/>
            </w:tcBorders>
            <w:vAlign w:val="center"/>
          </w:tcPr>
          <w:p>
            <w:pPr>
              <w:pStyle w:val="28"/>
              <w:rPr>
                <w:kern w:val="2"/>
              </w:rPr>
            </w:pPr>
            <w:r>
              <w:rPr>
                <w:rFonts w:hint="eastAsia"/>
                <w:kern w:val="2"/>
              </w:rPr>
              <w:t>填写用户账户的备注信息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vAlign w:val="center"/>
          </w:tcPr>
          <w:p>
            <w:pPr>
              <w:pStyle w:val="57"/>
              <w:rPr>
                <w:kern w:val="2"/>
              </w:rPr>
            </w:pPr>
            <w:r>
              <w:rPr>
                <w:kern w:val="2"/>
              </w:rPr>
              <w:t>-d -m</w:t>
            </w:r>
          </w:p>
        </w:tc>
        <w:tc>
          <w:tcPr>
            <w:tcW w:w="6299" w:type="dxa"/>
            <w:vAlign w:val="center"/>
          </w:tcPr>
          <w:p>
            <w:pPr>
              <w:pStyle w:val="28"/>
              <w:rPr>
                <w:kern w:val="2"/>
              </w:rPr>
            </w:pPr>
            <w:r>
              <w:rPr>
                <w:rFonts w:hint="eastAsia"/>
                <w:kern w:val="2"/>
              </w:rPr>
              <w:t>参数</w:t>
            </w:r>
            <w:r>
              <w:rPr>
                <w:kern w:val="2"/>
              </w:rPr>
              <w:t>-m</w:t>
            </w:r>
            <w:r>
              <w:rPr>
                <w:rFonts w:hint="eastAsia"/>
                <w:kern w:val="2"/>
              </w:rPr>
              <w:t>与参数</w:t>
            </w:r>
            <w:r>
              <w:rPr>
                <w:kern w:val="2"/>
              </w:rPr>
              <w:t>-d</w:t>
            </w:r>
            <w:r>
              <w:rPr>
                <w:rFonts w:hint="eastAsia"/>
                <w:kern w:val="2"/>
              </w:rPr>
              <w:t>连用，可重新指定用户的家目录并自动把旧的数据转移过去</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vAlign w:val="center"/>
          </w:tcPr>
          <w:p>
            <w:pPr>
              <w:pStyle w:val="57"/>
              <w:rPr>
                <w:kern w:val="2"/>
              </w:rPr>
            </w:pPr>
            <w:r>
              <w:rPr>
                <w:kern w:val="2"/>
              </w:rPr>
              <w:t>-e</w:t>
            </w:r>
          </w:p>
        </w:tc>
        <w:tc>
          <w:tcPr>
            <w:tcW w:w="6299" w:type="dxa"/>
            <w:vAlign w:val="center"/>
          </w:tcPr>
          <w:p>
            <w:pPr>
              <w:pStyle w:val="28"/>
              <w:rPr>
                <w:kern w:val="2"/>
              </w:rPr>
            </w:pPr>
            <w:r>
              <w:rPr>
                <w:rFonts w:hint="eastAsia"/>
                <w:kern w:val="2"/>
              </w:rPr>
              <w:t>账户的到期时间，格式为</w:t>
            </w:r>
            <w:r>
              <w:rPr>
                <w:kern w:val="2"/>
              </w:rPr>
              <w:t>YYYY-MM-DD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tcBorders>
              <w:bottom w:val="single" w:color="000000" w:sz="4" w:space="0"/>
            </w:tcBorders>
            <w:vAlign w:val="center"/>
          </w:tcPr>
          <w:p>
            <w:pPr>
              <w:pStyle w:val="57"/>
              <w:rPr>
                <w:kern w:val="2"/>
              </w:rPr>
            </w:pPr>
            <w:r>
              <w:rPr>
                <w:kern w:val="2"/>
              </w:rPr>
              <w:t>-g</w:t>
            </w:r>
          </w:p>
        </w:tc>
        <w:tc>
          <w:tcPr>
            <w:tcW w:w="6299" w:type="dxa"/>
            <w:tcBorders>
              <w:bottom w:val="single" w:color="000000" w:sz="4" w:space="0"/>
            </w:tcBorders>
            <w:vAlign w:val="center"/>
          </w:tcPr>
          <w:p>
            <w:pPr>
              <w:pStyle w:val="28"/>
              <w:rPr>
                <w:kern w:val="2"/>
              </w:rPr>
            </w:pPr>
            <w:r>
              <w:rPr>
                <w:rFonts w:hint="eastAsia"/>
                <w:kern w:val="2"/>
              </w:rPr>
              <w:t>变更所属用户组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tcBorders>
              <w:top w:val="single" w:color="000000" w:sz="4" w:space="0"/>
              <w:bottom w:val="single" w:color="000000" w:sz="4" w:space="0"/>
            </w:tcBorders>
            <w:vAlign w:val="center"/>
          </w:tcPr>
          <w:p>
            <w:pPr>
              <w:pStyle w:val="57"/>
              <w:rPr>
                <w:kern w:val="2"/>
              </w:rPr>
            </w:pPr>
            <w:r>
              <w:rPr>
                <w:kern w:val="2"/>
              </w:rPr>
              <w:t>-G</w:t>
            </w:r>
          </w:p>
        </w:tc>
        <w:tc>
          <w:tcPr>
            <w:tcW w:w="6299" w:type="dxa"/>
            <w:tcBorders>
              <w:top w:val="single" w:color="000000" w:sz="4" w:space="0"/>
              <w:bottom w:val="single" w:color="000000" w:sz="4" w:space="0"/>
            </w:tcBorders>
            <w:vAlign w:val="center"/>
          </w:tcPr>
          <w:p>
            <w:pPr>
              <w:pStyle w:val="28"/>
              <w:rPr>
                <w:kern w:val="2"/>
              </w:rPr>
            </w:pPr>
            <w:r>
              <w:rPr>
                <w:rFonts w:hint="eastAsia"/>
                <w:kern w:val="2"/>
              </w:rPr>
              <w:t>变更扩展用户组</w:t>
            </w:r>
          </w:p>
        </w:tc>
      </w:tr>
    </w:tbl>
    <w:p>
      <w:pPr>
        <w:pStyle w:val="31"/>
      </w:pPr>
      <w:r>
        <w:rPr>
          <w:rFonts w:hint="eastAsia"/>
        </w:rPr>
        <w:t>续表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762"/>
        <w:gridCol w:w="629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629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vAlign w:val="center"/>
          </w:tcPr>
          <w:p>
            <w:pPr>
              <w:pStyle w:val="57"/>
              <w:rPr>
                <w:kern w:val="2"/>
              </w:rPr>
            </w:pPr>
            <w:r>
              <w:rPr>
                <w:kern w:val="2"/>
              </w:rPr>
              <w:t>-L</w:t>
            </w:r>
          </w:p>
        </w:tc>
        <w:tc>
          <w:tcPr>
            <w:tcW w:w="6299" w:type="dxa"/>
            <w:vAlign w:val="center"/>
          </w:tcPr>
          <w:p>
            <w:pPr>
              <w:pStyle w:val="28"/>
              <w:rPr>
                <w:kern w:val="2"/>
              </w:rPr>
            </w:pPr>
            <w:r>
              <w:rPr>
                <w:rFonts w:hint="eastAsia"/>
                <w:kern w:val="2"/>
              </w:rPr>
              <w:t>锁定用户禁止其登录系统</w:t>
            </w:r>
          </w:p>
        </w:tc>
      </w:tr>
      <w:tr>
        <w:tblPrEx>
          <w:tblLayout w:type="fixed"/>
          <w:tblCellMar>
            <w:top w:w="0" w:type="dxa"/>
            <w:left w:w="108" w:type="dxa"/>
            <w:bottom w:w="0" w:type="dxa"/>
            <w:right w:w="108" w:type="dxa"/>
          </w:tblCellMar>
        </w:tblPrEx>
        <w:tc>
          <w:tcPr>
            <w:tcW w:w="1762" w:type="dxa"/>
            <w:vAlign w:val="center"/>
          </w:tcPr>
          <w:p>
            <w:pPr>
              <w:pStyle w:val="57"/>
              <w:rPr>
                <w:kern w:val="2"/>
              </w:rPr>
            </w:pPr>
            <w:r>
              <w:rPr>
                <w:kern w:val="2"/>
              </w:rPr>
              <w:t>-U</w:t>
            </w:r>
          </w:p>
        </w:tc>
        <w:tc>
          <w:tcPr>
            <w:tcW w:w="6299" w:type="dxa"/>
            <w:vAlign w:val="center"/>
          </w:tcPr>
          <w:p>
            <w:pPr>
              <w:pStyle w:val="28"/>
              <w:rPr>
                <w:kern w:val="2"/>
              </w:rPr>
            </w:pPr>
            <w:r>
              <w:rPr>
                <w:rFonts w:hint="eastAsia"/>
                <w:kern w:val="2"/>
              </w:rPr>
              <w:t>解锁用户，允许其登录系统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762" w:type="dxa"/>
            <w:vAlign w:val="center"/>
          </w:tcPr>
          <w:p>
            <w:pPr>
              <w:pStyle w:val="57"/>
              <w:rPr>
                <w:kern w:val="2"/>
              </w:rPr>
            </w:pPr>
            <w:r>
              <w:rPr>
                <w:kern w:val="2"/>
              </w:rPr>
              <w:t>-s</w:t>
            </w:r>
          </w:p>
        </w:tc>
        <w:tc>
          <w:tcPr>
            <w:tcW w:w="6299" w:type="dxa"/>
            <w:vAlign w:val="center"/>
          </w:tcPr>
          <w:p>
            <w:pPr>
              <w:pStyle w:val="28"/>
              <w:rPr>
                <w:kern w:val="2"/>
              </w:rPr>
            </w:pPr>
            <w:r>
              <w:rPr>
                <w:rFonts w:hint="eastAsia"/>
                <w:kern w:val="2"/>
              </w:rPr>
              <w:t>变更默认终端</w:t>
            </w:r>
          </w:p>
        </w:tc>
      </w:tr>
      <w:tr>
        <w:tblPrEx>
          <w:tblLayout w:type="fixed"/>
          <w:tblCellMar>
            <w:top w:w="0" w:type="dxa"/>
            <w:left w:w="108" w:type="dxa"/>
            <w:bottom w:w="0" w:type="dxa"/>
            <w:right w:w="108" w:type="dxa"/>
          </w:tblCellMar>
        </w:tblPrEx>
        <w:tc>
          <w:tcPr>
            <w:tcW w:w="1762" w:type="dxa"/>
            <w:vAlign w:val="center"/>
          </w:tcPr>
          <w:p>
            <w:pPr>
              <w:pStyle w:val="57"/>
              <w:rPr>
                <w:kern w:val="2"/>
              </w:rPr>
            </w:pPr>
            <w:r>
              <w:rPr>
                <w:kern w:val="2"/>
              </w:rPr>
              <w:t>-u</w:t>
            </w:r>
          </w:p>
        </w:tc>
        <w:tc>
          <w:tcPr>
            <w:tcW w:w="6299" w:type="dxa"/>
            <w:vAlign w:val="center"/>
          </w:tcPr>
          <w:p>
            <w:pPr>
              <w:pStyle w:val="28"/>
              <w:rPr>
                <w:kern w:val="2"/>
              </w:rPr>
            </w:pPr>
            <w:r>
              <w:rPr>
                <w:rFonts w:hint="eastAsia"/>
                <w:kern w:val="2"/>
              </w:rPr>
              <w:t>修改用户的</w:t>
            </w:r>
            <w:r>
              <w:rPr>
                <w:kern w:val="2"/>
              </w:rPr>
              <w:t>UID</w:t>
            </w:r>
          </w:p>
        </w:tc>
      </w:tr>
    </w:tbl>
    <w:p>
      <w:pPr>
        <w:pStyle w:val="29"/>
        <w:rPr>
          <w:kern w:val="2"/>
        </w:rPr>
      </w:pPr>
    </w:p>
    <w:p>
      <w:pPr>
        <w:rPr>
          <w:kern w:val="2"/>
        </w:rPr>
      </w:pPr>
      <w:r>
        <w:rPr>
          <w:rFonts w:hint="eastAsia"/>
          <w:color w:val="000000"/>
          <w:kern w:val="2"/>
          <w:szCs w:val="21"/>
        </w:rPr>
        <w:t>大家不要被这么多参数吓坏了。我们先来看一下账户</w:t>
      </w:r>
      <w:r>
        <w:rPr>
          <w:color w:val="000000"/>
          <w:kern w:val="2"/>
          <w:szCs w:val="21"/>
        </w:rPr>
        <w:t>linuxprobe</w:t>
      </w:r>
      <w:r>
        <w:rPr>
          <w:rFonts w:hint="eastAsia"/>
          <w:color w:val="000000"/>
          <w:kern w:val="2"/>
          <w:szCs w:val="21"/>
        </w:rPr>
        <w:t>的默认信息：</w:t>
      </w:r>
    </w:p>
    <w:p>
      <w:pPr>
        <w:pStyle w:val="58"/>
        <w:spacing w:line="160" w:lineRule="exact"/>
        <w:rPr>
          <w:kern w:val="2"/>
        </w:rPr>
      </w:pPr>
    </w:p>
    <w:p>
      <w:pPr>
        <w:pStyle w:val="26"/>
        <w:spacing w:line="230" w:lineRule="exact"/>
        <w:rPr>
          <w:kern w:val="2"/>
        </w:rPr>
      </w:pPr>
      <w:r>
        <w:rPr>
          <w:kern w:val="2"/>
        </w:rPr>
        <w:t>[root@linuxprobe ~]# id linuxprobe</w:t>
      </w:r>
    </w:p>
    <w:p>
      <w:pPr>
        <w:pStyle w:val="26"/>
        <w:spacing w:line="230" w:lineRule="exact"/>
        <w:rPr>
          <w:kern w:val="2"/>
        </w:rPr>
      </w:pPr>
      <w:r>
        <w:rPr>
          <w:kern w:val="2"/>
        </w:rPr>
        <w:t>uid=1000(linuxprobe) gid=1000(linuxprobe) groups=1000(linuxprobe)</w:t>
      </w:r>
    </w:p>
    <w:p>
      <w:pPr>
        <w:pStyle w:val="59"/>
        <w:spacing w:after="90" w:line="120" w:lineRule="exact"/>
        <w:rPr>
          <w:kern w:val="2"/>
        </w:rPr>
      </w:pPr>
    </w:p>
    <w:p>
      <w:pPr>
        <w:rPr>
          <w:kern w:val="2"/>
        </w:rPr>
      </w:pPr>
      <w:r>
        <w:rPr>
          <w:rFonts w:hint="eastAsia"/>
          <w:color w:val="000000"/>
          <w:kern w:val="2"/>
          <w:szCs w:val="21"/>
        </w:rPr>
        <w:t>然后将用户</w:t>
      </w:r>
      <w:r>
        <w:rPr>
          <w:color w:val="000000"/>
          <w:kern w:val="2"/>
          <w:szCs w:val="21"/>
        </w:rPr>
        <w:t>linuxprobe</w:t>
      </w:r>
      <w:r>
        <w:rPr>
          <w:rFonts w:hint="eastAsia"/>
          <w:color w:val="000000"/>
          <w:kern w:val="2"/>
          <w:szCs w:val="21"/>
        </w:rPr>
        <w:t>加入到</w:t>
      </w:r>
      <w:r>
        <w:rPr>
          <w:color w:val="000000"/>
          <w:kern w:val="2"/>
          <w:szCs w:val="21"/>
        </w:rPr>
        <w:t>root</w:t>
      </w:r>
      <w:r>
        <w:rPr>
          <w:rFonts w:hint="eastAsia"/>
          <w:color w:val="000000"/>
          <w:kern w:val="2"/>
          <w:szCs w:val="21"/>
        </w:rPr>
        <w:t>用户组中，这样扩展组列表中则会出现</w:t>
      </w:r>
      <w:r>
        <w:rPr>
          <w:color w:val="000000"/>
          <w:kern w:val="2"/>
          <w:szCs w:val="21"/>
        </w:rPr>
        <w:t>root</w:t>
      </w:r>
      <w:r>
        <w:rPr>
          <w:rFonts w:hint="eastAsia"/>
          <w:color w:val="000000"/>
          <w:kern w:val="2"/>
          <w:szCs w:val="21"/>
        </w:rPr>
        <w:t>用户组的字样，而基本组不会受到影响：</w:t>
      </w:r>
    </w:p>
    <w:p>
      <w:pPr>
        <w:pStyle w:val="58"/>
        <w:spacing w:line="160" w:lineRule="exact"/>
        <w:rPr>
          <w:kern w:val="2"/>
        </w:rPr>
      </w:pPr>
    </w:p>
    <w:p>
      <w:pPr>
        <w:pStyle w:val="26"/>
        <w:spacing w:line="230" w:lineRule="exact"/>
        <w:rPr>
          <w:kern w:val="2"/>
        </w:rPr>
      </w:pPr>
      <w:r>
        <w:rPr>
          <w:kern w:val="2"/>
        </w:rPr>
        <w:t>[root@linuxprobe ~]# usermod -G root linuxprobe</w:t>
      </w:r>
    </w:p>
    <w:p>
      <w:pPr>
        <w:pStyle w:val="26"/>
        <w:spacing w:line="230" w:lineRule="exact"/>
        <w:rPr>
          <w:kern w:val="2"/>
        </w:rPr>
      </w:pPr>
      <w:r>
        <w:rPr>
          <w:kern w:val="2"/>
        </w:rPr>
        <w:t>[root@linuxprobe ~]# id linuxprobe</w:t>
      </w:r>
    </w:p>
    <w:p>
      <w:pPr>
        <w:pStyle w:val="26"/>
        <w:spacing w:line="230" w:lineRule="exact"/>
        <w:rPr>
          <w:b/>
          <w:bCs/>
          <w:kern w:val="2"/>
        </w:rPr>
      </w:pPr>
      <w:r>
        <w:rPr>
          <w:kern w:val="2"/>
        </w:rPr>
        <w:t>uid=1000(linuxprobe) gid=1000(linuxprobe) groups=1000(linuxprobe),</w:t>
      </w:r>
      <w:r>
        <w:rPr>
          <w:b/>
          <w:bCs/>
          <w:kern w:val="2"/>
        </w:rPr>
        <w:t>0(root)</w:t>
      </w:r>
    </w:p>
    <w:p>
      <w:pPr>
        <w:pStyle w:val="59"/>
        <w:spacing w:after="90" w:line="120" w:lineRule="exact"/>
        <w:rPr>
          <w:kern w:val="2"/>
        </w:rPr>
      </w:pPr>
    </w:p>
    <w:p>
      <w:pPr>
        <w:rPr>
          <w:kern w:val="2"/>
        </w:rPr>
      </w:pPr>
      <w:r>
        <w:rPr>
          <w:rFonts w:hint="eastAsia"/>
          <w:color w:val="000000"/>
          <w:kern w:val="2"/>
          <w:szCs w:val="21"/>
        </w:rPr>
        <w:t>再来试试用</w:t>
      </w:r>
      <w:r>
        <w:rPr>
          <w:color w:val="000000"/>
          <w:kern w:val="2"/>
          <w:szCs w:val="21"/>
        </w:rPr>
        <w:t>-u</w:t>
      </w:r>
      <w:r>
        <w:rPr>
          <w:rFonts w:hint="eastAsia"/>
          <w:color w:val="000000"/>
          <w:kern w:val="2"/>
          <w:szCs w:val="21"/>
        </w:rPr>
        <w:t>参数修改</w:t>
      </w:r>
      <w:r>
        <w:rPr>
          <w:color w:val="000000"/>
          <w:kern w:val="2"/>
          <w:szCs w:val="21"/>
        </w:rPr>
        <w:t>linuxprobe</w:t>
      </w:r>
      <w:r>
        <w:rPr>
          <w:rFonts w:hint="eastAsia"/>
          <w:color w:val="000000"/>
          <w:kern w:val="2"/>
          <w:szCs w:val="21"/>
        </w:rPr>
        <w:t>用户的</w:t>
      </w:r>
      <w:r>
        <w:rPr>
          <w:color w:val="000000"/>
          <w:kern w:val="2"/>
          <w:szCs w:val="21"/>
        </w:rPr>
        <w:t>UID</w:t>
      </w:r>
      <w:r>
        <w:rPr>
          <w:rFonts w:hint="eastAsia"/>
          <w:color w:val="000000"/>
          <w:kern w:val="2"/>
          <w:szCs w:val="21"/>
        </w:rPr>
        <w:t>号码值。除此之外，我们还可以用</w:t>
      </w:r>
      <w:r>
        <w:rPr>
          <w:color w:val="000000"/>
          <w:kern w:val="2"/>
          <w:szCs w:val="21"/>
        </w:rPr>
        <w:t>-g</w:t>
      </w:r>
      <w:r>
        <w:rPr>
          <w:rFonts w:hint="eastAsia"/>
          <w:color w:val="000000"/>
          <w:kern w:val="2"/>
          <w:szCs w:val="21"/>
        </w:rPr>
        <w:t>参数修改用户的基本组</w:t>
      </w:r>
      <w:r>
        <w:rPr>
          <w:color w:val="000000"/>
          <w:kern w:val="2"/>
          <w:szCs w:val="21"/>
        </w:rPr>
        <w:t>ID</w:t>
      </w:r>
      <w:r>
        <w:rPr>
          <w:rFonts w:hint="eastAsia"/>
          <w:color w:val="000000"/>
          <w:kern w:val="2"/>
          <w:szCs w:val="21"/>
        </w:rPr>
        <w:t>，用</w:t>
      </w:r>
      <w:r>
        <w:rPr>
          <w:color w:val="000000"/>
          <w:kern w:val="2"/>
          <w:szCs w:val="21"/>
        </w:rPr>
        <w:t>-G</w:t>
      </w:r>
      <w:r>
        <w:rPr>
          <w:rFonts w:hint="eastAsia"/>
          <w:color w:val="000000"/>
          <w:kern w:val="2"/>
          <w:szCs w:val="21"/>
        </w:rPr>
        <w:t>参数修改用户扩展组</w:t>
      </w:r>
      <w:r>
        <w:rPr>
          <w:color w:val="000000"/>
          <w:kern w:val="2"/>
          <w:szCs w:val="21"/>
        </w:rPr>
        <w:t>ID</w:t>
      </w:r>
      <w:r>
        <w:rPr>
          <w:rFonts w:hint="eastAsia"/>
          <w:color w:val="000000"/>
          <w:kern w:val="2"/>
          <w:szCs w:val="21"/>
        </w:rPr>
        <w:t>。</w:t>
      </w:r>
    </w:p>
    <w:p>
      <w:pPr>
        <w:pStyle w:val="58"/>
        <w:spacing w:line="160" w:lineRule="exact"/>
        <w:rPr>
          <w:kern w:val="2"/>
        </w:rPr>
      </w:pPr>
    </w:p>
    <w:p>
      <w:pPr>
        <w:pStyle w:val="26"/>
        <w:spacing w:line="230" w:lineRule="exact"/>
        <w:rPr>
          <w:kern w:val="2"/>
        </w:rPr>
      </w:pPr>
      <w:r>
        <w:rPr>
          <w:kern w:val="2"/>
        </w:rPr>
        <w:t>[root@linuxprobe ~]# usermod -u 8888 linuxprobe</w:t>
      </w:r>
    </w:p>
    <w:p>
      <w:pPr>
        <w:pStyle w:val="26"/>
        <w:spacing w:line="230" w:lineRule="exact"/>
        <w:rPr>
          <w:kern w:val="2"/>
        </w:rPr>
      </w:pPr>
      <w:r>
        <w:rPr>
          <w:kern w:val="2"/>
        </w:rPr>
        <w:t>[root@linuxprobe ~]# id linuxprobe</w:t>
      </w:r>
    </w:p>
    <w:p>
      <w:pPr>
        <w:pStyle w:val="26"/>
        <w:spacing w:line="230" w:lineRule="exact"/>
        <w:rPr>
          <w:kern w:val="2"/>
        </w:rPr>
      </w:pPr>
      <w:r>
        <w:rPr>
          <w:kern w:val="2"/>
        </w:rPr>
        <w:t>uid=</w:t>
      </w:r>
      <w:r>
        <w:rPr>
          <w:b/>
          <w:bCs/>
          <w:kern w:val="2"/>
        </w:rPr>
        <w:t>8888</w:t>
      </w:r>
      <w:r>
        <w:rPr>
          <w:kern w:val="2"/>
        </w:rPr>
        <w:t>(linuxprobe) gid=1000(linuxprobe) groups=1000(linuxprobe),0(root)</w:t>
      </w:r>
    </w:p>
    <w:p>
      <w:pPr>
        <w:pStyle w:val="59"/>
        <w:spacing w:after="90" w:line="120" w:lineRule="exact"/>
        <w:rPr>
          <w:kern w:val="2"/>
        </w:rPr>
      </w:pPr>
    </w:p>
    <w:p>
      <w:pPr>
        <w:pStyle w:val="4"/>
        <w:spacing w:before="151" w:after="151"/>
        <w:rPr>
          <w:kern w:val="2"/>
        </w:rPr>
      </w:pPr>
      <w:r>
        <w:rPr>
          <w:color w:val="000000"/>
          <w:kern w:val="2"/>
        </w:rPr>
        <w:t>5.1.4</w:t>
      </w:r>
      <w:r>
        <w:rPr>
          <w:color w:val="000000"/>
          <w:kern w:val="2"/>
          <w:szCs w:val="21"/>
        </w:rPr>
        <w:t xml:space="preserve">  </w:t>
      </w:r>
      <w:r>
        <w:rPr>
          <w:color w:val="000000"/>
          <w:kern w:val="2"/>
        </w:rPr>
        <w:t>passwd</w:t>
      </w:r>
      <w:r>
        <w:rPr>
          <w:rFonts w:hint="eastAsia"/>
          <w:color w:val="000000"/>
          <w:kern w:val="2"/>
        </w:rPr>
        <w:t>命令</w:t>
      </w:r>
    </w:p>
    <w:p>
      <w:pPr>
        <w:rPr>
          <w:kern w:val="2"/>
        </w:rPr>
      </w:pPr>
      <w:r>
        <w:rPr>
          <w:color w:val="000000"/>
          <w:spacing w:val="-4"/>
          <w:kern w:val="2"/>
          <w:szCs w:val="21"/>
        </w:rPr>
        <w:t>passwd</w:t>
      </w:r>
      <w:r>
        <w:rPr>
          <w:rFonts w:hint="eastAsia"/>
          <w:color w:val="000000"/>
          <w:spacing w:val="-4"/>
          <w:kern w:val="2"/>
          <w:szCs w:val="21"/>
        </w:rPr>
        <w:t>命令用于修改用户密码、过期时间、认证信息等，格式为“</w:t>
      </w:r>
      <w:r>
        <w:rPr>
          <w:color w:val="000000"/>
          <w:spacing w:val="-4"/>
          <w:kern w:val="2"/>
          <w:szCs w:val="21"/>
        </w:rPr>
        <w:t>passwd [</w:t>
      </w:r>
      <w:r>
        <w:rPr>
          <w:rFonts w:hint="eastAsia"/>
          <w:color w:val="000000"/>
          <w:spacing w:val="-4"/>
          <w:kern w:val="2"/>
          <w:szCs w:val="21"/>
        </w:rPr>
        <w:t>选项</w:t>
      </w:r>
      <w:r>
        <w:rPr>
          <w:color w:val="000000"/>
          <w:spacing w:val="-4"/>
          <w:kern w:val="2"/>
          <w:szCs w:val="21"/>
        </w:rPr>
        <w:t>] [</w:t>
      </w:r>
      <w:r>
        <w:rPr>
          <w:rFonts w:hint="eastAsia"/>
          <w:color w:val="000000"/>
          <w:spacing w:val="-4"/>
          <w:kern w:val="2"/>
          <w:szCs w:val="21"/>
        </w:rPr>
        <w:t>用户名</w:t>
      </w:r>
      <w:r>
        <w:rPr>
          <w:color w:val="000000"/>
          <w:spacing w:val="-4"/>
          <w:kern w:val="2"/>
          <w:szCs w:val="21"/>
        </w:rPr>
        <w:t>]</w:t>
      </w:r>
      <w:r>
        <w:rPr>
          <w:rFonts w:hint="eastAsia"/>
          <w:color w:val="000000"/>
          <w:spacing w:val="-4"/>
          <w:kern w:val="2"/>
          <w:szCs w:val="21"/>
        </w:rPr>
        <w:t>”</w:t>
      </w:r>
      <w:r>
        <w:rPr>
          <w:rFonts w:hint="eastAsia"/>
          <w:color w:val="000000"/>
          <w:kern w:val="2"/>
          <w:szCs w:val="21"/>
        </w:rPr>
        <w:t>。</w:t>
      </w:r>
    </w:p>
    <w:p>
      <w:pPr>
        <w:rPr>
          <w:kern w:val="2"/>
        </w:rPr>
      </w:pPr>
      <w:r>
        <w:rPr>
          <w:rFonts w:hint="eastAsia"/>
          <w:kern w:val="2"/>
        </w:rPr>
        <w:t>普通用户只能使用</w:t>
      </w:r>
      <w:r>
        <w:rPr>
          <w:kern w:val="2"/>
        </w:rPr>
        <w:t>passwd</w:t>
      </w:r>
      <w:r>
        <w:rPr>
          <w:rFonts w:hint="eastAsia"/>
          <w:kern w:val="2"/>
        </w:rPr>
        <w:t>命令修改自身的系统密码，而</w:t>
      </w:r>
      <w:r>
        <w:rPr>
          <w:kern w:val="2"/>
        </w:rPr>
        <w:t>root</w:t>
      </w:r>
      <w:r>
        <w:rPr>
          <w:rFonts w:hint="eastAsia"/>
          <w:kern w:val="2"/>
        </w:rPr>
        <w:t>管理员则有权限修改其他所有人的密码。更酷的是，</w:t>
      </w:r>
      <w:r>
        <w:rPr>
          <w:kern w:val="2"/>
        </w:rPr>
        <w:t>root</w:t>
      </w:r>
      <w:r>
        <w:rPr>
          <w:rFonts w:hint="eastAsia"/>
          <w:kern w:val="2"/>
        </w:rPr>
        <w:t>管理员在</w:t>
      </w:r>
      <w:r>
        <w:rPr>
          <w:kern w:val="2"/>
        </w:rPr>
        <w:t>Linux</w:t>
      </w:r>
      <w:r>
        <w:rPr>
          <w:rFonts w:hint="eastAsia"/>
          <w:kern w:val="2"/>
        </w:rPr>
        <w:t>系统中修改自己或他人的密码时不需要验证旧密码，这一点特别方便。既然</w:t>
      </w:r>
      <w:r>
        <w:rPr>
          <w:kern w:val="2"/>
        </w:rPr>
        <w:t>root</w:t>
      </w:r>
      <w:r>
        <w:rPr>
          <w:rFonts w:hint="eastAsia"/>
          <w:kern w:val="2"/>
        </w:rPr>
        <w:t>管理员可以修改其他用户的密码，就表示完全拥有该用户的管理权限。</w:t>
      </w:r>
      <w:r>
        <w:rPr>
          <w:kern w:val="2"/>
        </w:rPr>
        <w:t>passwd</w:t>
      </w:r>
      <w:r>
        <w:rPr>
          <w:rFonts w:hint="eastAsia"/>
          <w:kern w:val="2"/>
        </w:rPr>
        <w:t>命令中可用的参数以及作用如表</w:t>
      </w:r>
      <w:r>
        <w:rPr>
          <w:kern w:val="2"/>
        </w:rPr>
        <w:t>5-3</w:t>
      </w:r>
      <w:r>
        <w:rPr>
          <w:rFonts w:hint="eastAsia"/>
          <w:kern w:val="2"/>
        </w:rPr>
        <w:t>所示。</w:t>
      </w:r>
    </w:p>
    <w:p>
      <w:pPr>
        <w:pStyle w:val="27"/>
        <w:rPr>
          <w:kern w:val="2"/>
        </w:rPr>
      </w:pPr>
      <w:r>
        <w:rPr>
          <w:rFonts w:hint="eastAsia"/>
          <w:kern w:val="2"/>
        </w:rPr>
        <w:t>表</w:t>
      </w:r>
      <w:r>
        <w:rPr>
          <w:kern w:val="2"/>
        </w:rPr>
        <w:t>5-3</w:t>
      </w:r>
      <w:r>
        <w:rPr>
          <w:kern w:val="2"/>
        </w:rPr>
        <w:tab/>
      </w:r>
      <w:r>
        <w:rPr>
          <w:kern w:val="2"/>
        </w:rPr>
        <w:t>passwd</w:t>
      </w:r>
      <w:r>
        <w:rPr>
          <w:rFonts w:hint="eastAsia"/>
          <w:kern w:val="2"/>
        </w:rPr>
        <w:t>命令中的参数以及作用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495"/>
        <w:gridCol w:w="656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656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tcBorders>
              <w:top w:val="single" w:color="000000" w:sz="4" w:space="0"/>
            </w:tcBorders>
            <w:vAlign w:val="center"/>
          </w:tcPr>
          <w:p>
            <w:pPr>
              <w:pStyle w:val="57"/>
              <w:spacing w:before="6" w:beforeLines="2" w:after="6" w:afterLines="2"/>
              <w:rPr>
                <w:kern w:val="2"/>
              </w:rPr>
            </w:pPr>
            <w:r>
              <w:rPr>
                <w:kern w:val="2"/>
              </w:rPr>
              <w:t>-l</w:t>
            </w:r>
          </w:p>
        </w:tc>
        <w:tc>
          <w:tcPr>
            <w:tcW w:w="6566" w:type="dxa"/>
            <w:tcBorders>
              <w:top w:val="single" w:color="000000" w:sz="4" w:space="0"/>
            </w:tcBorders>
            <w:vAlign w:val="center"/>
          </w:tcPr>
          <w:p>
            <w:pPr>
              <w:pStyle w:val="28"/>
              <w:spacing w:before="6" w:beforeLines="2" w:after="6" w:afterLines="2"/>
              <w:rPr>
                <w:kern w:val="2"/>
              </w:rPr>
            </w:pPr>
            <w:r>
              <w:rPr>
                <w:rFonts w:hint="eastAsia"/>
                <w:kern w:val="2"/>
              </w:rPr>
              <w:t>锁定用户，禁止其登录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vAlign w:val="center"/>
          </w:tcPr>
          <w:p>
            <w:pPr>
              <w:pStyle w:val="57"/>
              <w:spacing w:before="6" w:beforeLines="2" w:after="6" w:afterLines="2"/>
              <w:rPr>
                <w:kern w:val="2"/>
              </w:rPr>
            </w:pPr>
            <w:r>
              <w:rPr>
                <w:kern w:val="2"/>
              </w:rPr>
              <w:t>-u</w:t>
            </w:r>
          </w:p>
        </w:tc>
        <w:tc>
          <w:tcPr>
            <w:tcW w:w="6566" w:type="dxa"/>
            <w:vAlign w:val="center"/>
          </w:tcPr>
          <w:p>
            <w:pPr>
              <w:pStyle w:val="28"/>
              <w:spacing w:before="6" w:beforeLines="2" w:after="6" w:afterLines="2"/>
              <w:rPr>
                <w:kern w:val="2"/>
              </w:rPr>
            </w:pPr>
            <w:r>
              <w:rPr>
                <w:rFonts w:hint="eastAsia"/>
                <w:kern w:val="2"/>
              </w:rPr>
              <w:t>解除锁定，允许用户登录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vAlign w:val="center"/>
          </w:tcPr>
          <w:p>
            <w:pPr>
              <w:pStyle w:val="57"/>
              <w:spacing w:before="6" w:beforeLines="2" w:after="6" w:afterLines="2"/>
              <w:rPr>
                <w:kern w:val="2"/>
              </w:rPr>
            </w:pPr>
            <w:r>
              <w:rPr>
                <w:kern w:val="2"/>
              </w:rPr>
              <w:t>--stdin</w:t>
            </w:r>
          </w:p>
        </w:tc>
        <w:tc>
          <w:tcPr>
            <w:tcW w:w="6566" w:type="dxa"/>
            <w:vAlign w:val="center"/>
          </w:tcPr>
          <w:p>
            <w:pPr>
              <w:pStyle w:val="28"/>
              <w:spacing w:before="6" w:beforeLines="2" w:after="6" w:afterLines="2"/>
              <w:rPr>
                <w:kern w:val="2"/>
              </w:rPr>
            </w:pPr>
            <w:r>
              <w:rPr>
                <w:rFonts w:hint="eastAsia"/>
                <w:kern w:val="2"/>
              </w:rPr>
              <w:t>允许通过标准输入修改用户密码，如</w:t>
            </w:r>
            <w:r>
              <w:rPr>
                <w:kern w:val="2"/>
              </w:rPr>
              <w:t>echo "NewPassWord" | passwd --stdin Username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vAlign w:val="center"/>
          </w:tcPr>
          <w:p>
            <w:pPr>
              <w:pStyle w:val="57"/>
              <w:spacing w:before="6" w:beforeLines="2" w:after="6" w:afterLines="2"/>
              <w:rPr>
                <w:kern w:val="2"/>
              </w:rPr>
            </w:pPr>
            <w:r>
              <w:rPr>
                <w:kern w:val="2"/>
              </w:rPr>
              <w:t>-d</w:t>
            </w:r>
          </w:p>
        </w:tc>
        <w:tc>
          <w:tcPr>
            <w:tcW w:w="6566" w:type="dxa"/>
            <w:vAlign w:val="center"/>
          </w:tcPr>
          <w:p>
            <w:pPr>
              <w:pStyle w:val="28"/>
              <w:spacing w:before="6" w:beforeLines="2" w:after="6" w:afterLines="2"/>
              <w:rPr>
                <w:kern w:val="2"/>
              </w:rPr>
            </w:pPr>
            <w:r>
              <w:rPr>
                <w:rFonts w:hint="eastAsia"/>
                <w:kern w:val="2"/>
              </w:rPr>
              <w:t>使该用户可用空密码登录系统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vAlign w:val="center"/>
          </w:tcPr>
          <w:p>
            <w:pPr>
              <w:pStyle w:val="57"/>
              <w:spacing w:before="6" w:beforeLines="2" w:after="6" w:afterLines="2"/>
              <w:rPr>
                <w:kern w:val="2"/>
              </w:rPr>
            </w:pPr>
            <w:r>
              <w:rPr>
                <w:kern w:val="2"/>
              </w:rPr>
              <w:t>-e</w:t>
            </w:r>
          </w:p>
        </w:tc>
        <w:tc>
          <w:tcPr>
            <w:tcW w:w="6566" w:type="dxa"/>
            <w:vAlign w:val="center"/>
          </w:tcPr>
          <w:p>
            <w:pPr>
              <w:pStyle w:val="28"/>
              <w:spacing w:before="6" w:beforeLines="2" w:after="6" w:afterLines="2"/>
              <w:rPr>
                <w:kern w:val="2"/>
              </w:rPr>
            </w:pPr>
            <w:r>
              <w:rPr>
                <w:rFonts w:hint="eastAsia"/>
                <w:kern w:val="2"/>
              </w:rPr>
              <w:t>强制用户在下次登录时修改密码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95" w:type="dxa"/>
            <w:vAlign w:val="center"/>
          </w:tcPr>
          <w:p>
            <w:pPr>
              <w:pStyle w:val="57"/>
              <w:spacing w:before="6" w:beforeLines="2" w:after="6" w:afterLines="2"/>
              <w:rPr>
                <w:kern w:val="2"/>
              </w:rPr>
            </w:pPr>
            <w:r>
              <w:rPr>
                <w:kern w:val="2"/>
              </w:rPr>
              <w:t>-S</w:t>
            </w:r>
          </w:p>
        </w:tc>
        <w:tc>
          <w:tcPr>
            <w:tcW w:w="6566" w:type="dxa"/>
            <w:vAlign w:val="center"/>
          </w:tcPr>
          <w:p>
            <w:pPr>
              <w:pStyle w:val="28"/>
              <w:spacing w:before="6" w:beforeLines="2" w:after="6" w:afterLines="2"/>
              <w:rPr>
                <w:kern w:val="2"/>
              </w:rPr>
            </w:pPr>
            <w:r>
              <w:rPr>
                <w:rFonts w:hint="eastAsia"/>
                <w:kern w:val="2"/>
              </w:rPr>
              <w:t>显示用户的密码是否被锁定，以及密码所采用的加密算法名称</w:t>
            </w:r>
          </w:p>
        </w:tc>
      </w:tr>
    </w:tbl>
    <w:p>
      <w:pPr>
        <w:pStyle w:val="29"/>
        <w:rPr>
          <w:kern w:val="2"/>
        </w:rPr>
      </w:pPr>
    </w:p>
    <w:p>
      <w:pPr>
        <w:rPr>
          <w:kern w:val="2"/>
        </w:rPr>
      </w:pPr>
      <w:r>
        <w:rPr>
          <w:rFonts w:hint="eastAsia"/>
          <w:color w:val="000000"/>
          <w:kern w:val="2"/>
          <w:szCs w:val="21"/>
        </w:rPr>
        <w:t>接下来刘遄老师将演示如何修改用户自己的密码，以及如何修改其他人的密码（修改他人密码时，需要具有</w:t>
      </w:r>
      <w:r>
        <w:rPr>
          <w:color w:val="000000"/>
          <w:kern w:val="2"/>
          <w:szCs w:val="21"/>
        </w:rPr>
        <w:t>root</w:t>
      </w:r>
      <w:r>
        <w:rPr>
          <w:rFonts w:hint="eastAsia"/>
          <w:color w:val="000000"/>
          <w:kern w:val="2"/>
          <w:szCs w:val="21"/>
        </w:rPr>
        <w:t>管理员权限）：</w:t>
      </w:r>
    </w:p>
    <w:p>
      <w:pPr>
        <w:pStyle w:val="58"/>
        <w:rPr>
          <w:kern w:val="2"/>
        </w:rPr>
      </w:pPr>
    </w:p>
    <w:p>
      <w:pPr>
        <w:pStyle w:val="26"/>
        <w:spacing w:line="230" w:lineRule="exact"/>
        <w:rPr>
          <w:kern w:val="2"/>
        </w:rPr>
      </w:pPr>
      <w:r>
        <w:rPr>
          <w:kern w:val="2"/>
        </w:rPr>
        <w:t>[root@linuxprobe ~]# </w:t>
      </w:r>
      <w:r>
        <w:rPr>
          <w:b/>
          <w:bCs/>
          <w:kern w:val="2"/>
        </w:rPr>
        <w:t>passwd</w:t>
      </w:r>
    </w:p>
    <w:p>
      <w:pPr>
        <w:pStyle w:val="26"/>
        <w:spacing w:line="230" w:lineRule="exact"/>
        <w:rPr>
          <w:kern w:val="2"/>
        </w:rPr>
      </w:pPr>
      <w:r>
        <w:rPr>
          <w:kern w:val="2"/>
        </w:rPr>
        <w:t>Changing password for user root.</w:t>
      </w:r>
    </w:p>
    <w:p>
      <w:pPr>
        <w:pStyle w:val="26"/>
        <w:spacing w:line="230" w:lineRule="exact"/>
        <w:rPr>
          <w:kern w:val="2"/>
        </w:rPr>
      </w:pPr>
      <w:r>
        <w:rPr>
          <w:kern w:val="2"/>
        </w:rPr>
        <w:t>New password: </w:t>
      </w:r>
      <w:r>
        <w:rPr>
          <w:rStyle w:val="18"/>
          <w:rFonts w:hint="eastAsia"/>
          <w:kern w:val="2"/>
          <w:sz w:val="16"/>
        </w:rPr>
        <w:t>此处输入密码值</w:t>
      </w:r>
    </w:p>
    <w:p>
      <w:pPr>
        <w:pStyle w:val="26"/>
        <w:spacing w:line="230" w:lineRule="exact"/>
        <w:rPr>
          <w:kern w:val="2"/>
        </w:rPr>
      </w:pPr>
      <w:r>
        <w:rPr>
          <w:kern w:val="2"/>
        </w:rPr>
        <w:t>Retype new password: </w:t>
      </w:r>
      <w:r>
        <w:rPr>
          <w:rStyle w:val="18"/>
          <w:rFonts w:hint="eastAsia"/>
          <w:kern w:val="2"/>
          <w:sz w:val="16"/>
        </w:rPr>
        <w:t>再次输入进行确认</w:t>
      </w:r>
    </w:p>
    <w:p>
      <w:pPr>
        <w:pStyle w:val="26"/>
        <w:spacing w:line="230" w:lineRule="exact"/>
        <w:rPr>
          <w:kern w:val="2"/>
        </w:rPr>
      </w:pPr>
      <w:r>
        <w:rPr>
          <w:kern w:val="2"/>
        </w:rPr>
        <w:t>passwd: all authentication tokens updated successfully.</w:t>
      </w:r>
    </w:p>
    <w:p>
      <w:pPr>
        <w:pStyle w:val="26"/>
        <w:spacing w:line="230" w:lineRule="exact"/>
        <w:rPr>
          <w:kern w:val="2"/>
        </w:rPr>
      </w:pPr>
      <w:r>
        <w:rPr>
          <w:kern w:val="2"/>
        </w:rPr>
        <w:t>[root@linuxprobe ~]# </w:t>
      </w:r>
      <w:r>
        <w:rPr>
          <w:b/>
          <w:bCs/>
          <w:kern w:val="2"/>
        </w:rPr>
        <w:t>passwd linuxprobe</w:t>
      </w:r>
    </w:p>
    <w:p>
      <w:pPr>
        <w:pStyle w:val="26"/>
        <w:spacing w:line="230" w:lineRule="exact"/>
        <w:rPr>
          <w:kern w:val="2"/>
        </w:rPr>
      </w:pPr>
      <w:r>
        <w:rPr>
          <w:kern w:val="2"/>
        </w:rPr>
        <w:t>Changing password for user linuxprobe.</w:t>
      </w:r>
    </w:p>
    <w:p>
      <w:pPr>
        <w:pStyle w:val="26"/>
        <w:spacing w:line="230" w:lineRule="exact"/>
        <w:rPr>
          <w:kern w:val="2"/>
        </w:rPr>
      </w:pPr>
      <w:r>
        <w:rPr>
          <w:kern w:val="2"/>
        </w:rPr>
        <w:t>New password: </w:t>
      </w:r>
      <w:r>
        <w:rPr>
          <w:rStyle w:val="18"/>
          <w:rFonts w:hint="eastAsia"/>
          <w:kern w:val="2"/>
          <w:sz w:val="16"/>
        </w:rPr>
        <w:t>此处输入密码值</w:t>
      </w:r>
    </w:p>
    <w:p>
      <w:pPr>
        <w:pStyle w:val="26"/>
        <w:spacing w:line="230" w:lineRule="exact"/>
        <w:rPr>
          <w:kern w:val="2"/>
        </w:rPr>
      </w:pPr>
      <w:r>
        <w:rPr>
          <w:kern w:val="2"/>
        </w:rPr>
        <w:t>Retype new password: </w:t>
      </w:r>
      <w:r>
        <w:rPr>
          <w:rStyle w:val="18"/>
          <w:rFonts w:hint="eastAsia"/>
          <w:kern w:val="2"/>
          <w:sz w:val="16"/>
        </w:rPr>
        <w:t>再次输入进行确认</w:t>
      </w:r>
    </w:p>
    <w:p>
      <w:pPr>
        <w:pStyle w:val="26"/>
        <w:spacing w:line="230" w:lineRule="exact"/>
        <w:rPr>
          <w:kern w:val="2"/>
        </w:rPr>
      </w:pPr>
      <w:r>
        <w:rPr>
          <w:kern w:val="2"/>
        </w:rPr>
        <w:t>passwd: all authentication tokens updated successfully.</w:t>
      </w:r>
    </w:p>
    <w:p>
      <w:pPr>
        <w:pStyle w:val="59"/>
        <w:spacing w:after="90"/>
        <w:rPr>
          <w:kern w:val="2"/>
        </w:rPr>
      </w:pPr>
    </w:p>
    <w:p>
      <w:pPr>
        <w:rPr>
          <w:kern w:val="2"/>
        </w:rPr>
      </w:pPr>
      <w:r>
        <w:rPr>
          <w:rFonts w:hint="eastAsia"/>
          <w:color w:val="000000"/>
          <w:spacing w:val="4"/>
          <w:kern w:val="2"/>
          <w:szCs w:val="21"/>
        </w:rPr>
        <w:t>假设您有位同事正在度假，而且假期很长，那么可以使用</w:t>
      </w:r>
      <w:r>
        <w:rPr>
          <w:color w:val="000000"/>
          <w:spacing w:val="4"/>
          <w:kern w:val="2"/>
          <w:szCs w:val="21"/>
        </w:rPr>
        <w:t>passwd</w:t>
      </w:r>
      <w:r>
        <w:rPr>
          <w:rFonts w:hint="eastAsia"/>
          <w:color w:val="000000"/>
          <w:spacing w:val="4"/>
          <w:kern w:val="2"/>
          <w:szCs w:val="21"/>
        </w:rPr>
        <w:t>命令禁止该用户登录系统，等假期结束回归工作岗位时，再使用该命令允许用户登录系统，而不是将其删除。这样既保证了这段时间内系统的安全，也避免了频繁添加、删除用户带来的麻烦：</w:t>
      </w:r>
    </w:p>
    <w:p>
      <w:pPr>
        <w:pStyle w:val="58"/>
        <w:rPr>
          <w:kern w:val="2"/>
        </w:rPr>
      </w:pPr>
    </w:p>
    <w:p>
      <w:pPr>
        <w:pStyle w:val="26"/>
        <w:spacing w:line="230" w:lineRule="exact"/>
        <w:rPr>
          <w:kern w:val="2"/>
        </w:rPr>
      </w:pPr>
      <w:r>
        <w:rPr>
          <w:kern w:val="2"/>
        </w:rPr>
        <w:t>[root@linuxprobe ~]# passwd -l linuxprobe</w:t>
      </w:r>
    </w:p>
    <w:p>
      <w:pPr>
        <w:pStyle w:val="26"/>
        <w:spacing w:line="230" w:lineRule="exact"/>
        <w:rPr>
          <w:kern w:val="2"/>
        </w:rPr>
      </w:pPr>
      <w:r>
        <w:rPr>
          <w:kern w:val="2"/>
        </w:rPr>
        <w:t>Locking password for user linuxprobe.</w:t>
      </w:r>
    </w:p>
    <w:p>
      <w:pPr>
        <w:pStyle w:val="26"/>
        <w:spacing w:line="230" w:lineRule="exact"/>
        <w:rPr>
          <w:kern w:val="2"/>
        </w:rPr>
      </w:pPr>
      <w:r>
        <w:rPr>
          <w:kern w:val="2"/>
        </w:rPr>
        <w:t>passwd: Success</w:t>
      </w:r>
    </w:p>
    <w:p>
      <w:pPr>
        <w:pStyle w:val="26"/>
        <w:spacing w:line="230" w:lineRule="exact"/>
        <w:rPr>
          <w:kern w:val="2"/>
        </w:rPr>
      </w:pPr>
      <w:r>
        <w:rPr>
          <w:kern w:val="2"/>
        </w:rPr>
        <w:t>[root@linuxprobe ~]# passwd -S linuxprobe</w:t>
      </w:r>
    </w:p>
    <w:p>
      <w:pPr>
        <w:pStyle w:val="26"/>
        <w:spacing w:line="230" w:lineRule="exact"/>
        <w:rPr>
          <w:kern w:val="2"/>
        </w:rPr>
      </w:pPr>
      <w:r>
        <w:rPr>
          <w:kern w:val="2"/>
        </w:rPr>
        <w:t>linuxprobe LK 2017-12-26 0 99999 7 -1 (</w:t>
      </w:r>
      <w:r>
        <w:rPr>
          <w:b/>
          <w:bCs/>
          <w:kern w:val="2"/>
        </w:rPr>
        <w:t>Password locked.</w:t>
      </w:r>
      <w:r>
        <w:rPr>
          <w:kern w:val="2"/>
        </w:rPr>
        <w:t>)</w:t>
      </w:r>
    </w:p>
    <w:p>
      <w:pPr>
        <w:pStyle w:val="26"/>
        <w:spacing w:line="230" w:lineRule="exact"/>
        <w:rPr>
          <w:kern w:val="2"/>
        </w:rPr>
      </w:pPr>
      <w:r>
        <w:rPr>
          <w:kern w:val="2"/>
        </w:rPr>
        <w:t>[root@linuxprobe ~]# passwd -u linuxprobe</w:t>
      </w:r>
    </w:p>
    <w:p>
      <w:pPr>
        <w:pStyle w:val="26"/>
        <w:spacing w:line="230" w:lineRule="exact"/>
        <w:rPr>
          <w:kern w:val="2"/>
        </w:rPr>
      </w:pPr>
      <w:r>
        <w:rPr>
          <w:kern w:val="2"/>
        </w:rPr>
        <w:t>Unlocking password for user linuxprobe.</w:t>
      </w:r>
    </w:p>
    <w:p>
      <w:pPr>
        <w:pStyle w:val="26"/>
        <w:spacing w:line="230" w:lineRule="exact"/>
        <w:rPr>
          <w:kern w:val="2"/>
        </w:rPr>
      </w:pPr>
      <w:r>
        <w:rPr>
          <w:kern w:val="2"/>
        </w:rPr>
        <w:t>passwd: Success</w:t>
      </w:r>
    </w:p>
    <w:p>
      <w:pPr>
        <w:pStyle w:val="26"/>
        <w:spacing w:line="230" w:lineRule="exact"/>
        <w:rPr>
          <w:kern w:val="2"/>
        </w:rPr>
      </w:pPr>
      <w:r>
        <w:rPr>
          <w:kern w:val="2"/>
        </w:rPr>
        <w:t>[root@linuxprobe ~]# passwd -S linuxprobe</w:t>
      </w:r>
    </w:p>
    <w:p>
      <w:pPr>
        <w:pStyle w:val="26"/>
        <w:spacing w:line="230" w:lineRule="exact"/>
        <w:rPr>
          <w:kern w:val="2"/>
        </w:rPr>
      </w:pPr>
      <w:r>
        <w:rPr>
          <w:kern w:val="2"/>
        </w:rPr>
        <w:t>linuxprobe PS 2017-12-26 0 99999 7 -1 (</w:t>
      </w:r>
      <w:r>
        <w:rPr>
          <w:b/>
          <w:bCs/>
          <w:kern w:val="2"/>
        </w:rPr>
        <w:t>Password set, SHA512 crypt.</w:t>
      </w:r>
      <w:r>
        <w:rPr>
          <w:kern w:val="2"/>
        </w:rPr>
        <w:t>)</w:t>
      </w:r>
    </w:p>
    <w:p>
      <w:pPr>
        <w:pStyle w:val="59"/>
        <w:spacing w:after="90"/>
        <w:rPr>
          <w:kern w:val="2"/>
        </w:rPr>
      </w:pPr>
    </w:p>
    <w:p>
      <w:pPr>
        <w:pStyle w:val="4"/>
        <w:spacing w:before="151" w:after="151"/>
        <w:rPr>
          <w:kern w:val="2"/>
        </w:rPr>
      </w:pPr>
      <w:r>
        <w:rPr>
          <w:color w:val="000000"/>
          <w:kern w:val="2"/>
        </w:rPr>
        <w:t>5.1.5</w:t>
      </w:r>
      <w:r>
        <w:rPr>
          <w:color w:val="000000"/>
          <w:kern w:val="2"/>
          <w:szCs w:val="21"/>
        </w:rPr>
        <w:t xml:space="preserve">  </w:t>
      </w:r>
      <w:r>
        <w:rPr>
          <w:color w:val="000000"/>
          <w:kern w:val="2"/>
        </w:rPr>
        <w:t>userdel</w:t>
      </w:r>
      <w:r>
        <w:rPr>
          <w:rFonts w:hint="eastAsia"/>
          <w:color w:val="000000"/>
          <w:kern w:val="2"/>
        </w:rPr>
        <w:t>命令</w:t>
      </w:r>
    </w:p>
    <w:p>
      <w:pPr>
        <w:rPr>
          <w:kern w:val="2"/>
        </w:rPr>
      </w:pPr>
      <w:r>
        <w:rPr>
          <w:color w:val="000000"/>
          <w:kern w:val="2"/>
          <w:szCs w:val="21"/>
        </w:rPr>
        <w:t>userdel</w:t>
      </w:r>
      <w:r>
        <w:rPr>
          <w:rFonts w:hint="eastAsia"/>
          <w:color w:val="000000"/>
          <w:kern w:val="2"/>
          <w:szCs w:val="21"/>
        </w:rPr>
        <w:t>命令用于删除用户，格式为“</w:t>
      </w:r>
      <w:r>
        <w:rPr>
          <w:color w:val="000000"/>
          <w:kern w:val="2"/>
          <w:szCs w:val="21"/>
        </w:rPr>
        <w:t>userdel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pPr>
        <w:rPr>
          <w:kern w:val="2"/>
        </w:rPr>
      </w:pPr>
      <w:r>
        <w:rPr>
          <w:rFonts w:hint="eastAsia"/>
          <w:kern w:val="2"/>
        </w:rPr>
        <w:t>如果我们确认某位用户后续不再会登录到系统中，则可以通过</w:t>
      </w:r>
      <w:r>
        <w:rPr>
          <w:kern w:val="2"/>
        </w:rPr>
        <w:t>userdel</w:t>
      </w:r>
      <w:r>
        <w:rPr>
          <w:rFonts w:hint="eastAsia"/>
          <w:kern w:val="2"/>
        </w:rPr>
        <w:t>命令删除该用户的所有信息。在执行删除操作时，该用户的家目录默认会保留下来，此时可以使用</w:t>
      </w:r>
      <w:r>
        <w:rPr>
          <w:kern w:val="2"/>
        </w:rPr>
        <w:t>-r</w:t>
      </w:r>
      <w:r>
        <w:rPr>
          <w:rFonts w:hint="eastAsia"/>
          <w:kern w:val="2"/>
        </w:rPr>
        <w:t>参数将其删除。</w:t>
      </w:r>
      <w:r>
        <w:rPr>
          <w:kern w:val="2"/>
        </w:rPr>
        <w:t>userdel</w:t>
      </w:r>
      <w:r>
        <w:rPr>
          <w:rFonts w:hint="eastAsia"/>
          <w:kern w:val="2"/>
        </w:rPr>
        <w:t>命令的参数以及作用如表</w:t>
      </w:r>
      <w:r>
        <w:rPr>
          <w:kern w:val="2"/>
        </w:rPr>
        <w:t>5-4</w:t>
      </w:r>
      <w:r>
        <w:rPr>
          <w:rFonts w:hint="eastAsia"/>
          <w:kern w:val="2"/>
        </w:rPr>
        <w:t>所示。</w:t>
      </w:r>
    </w:p>
    <w:p>
      <w:pPr>
        <w:pStyle w:val="27"/>
        <w:spacing w:before="240"/>
        <w:rPr>
          <w:kern w:val="2"/>
        </w:rPr>
      </w:pPr>
      <w:r>
        <w:rPr>
          <w:rFonts w:hint="eastAsia"/>
          <w:kern w:val="2"/>
        </w:rPr>
        <w:t>表</w:t>
      </w:r>
      <w:r>
        <w:rPr>
          <w:kern w:val="2"/>
        </w:rPr>
        <w:t>5-4</w:t>
      </w:r>
      <w:r>
        <w:rPr>
          <w:kern w:val="2"/>
        </w:rPr>
        <w:tab/>
      </w:r>
      <w:r>
        <w:rPr>
          <w:kern w:val="2"/>
        </w:rPr>
        <w:t>userdel</w:t>
      </w:r>
      <w:r>
        <w:rPr>
          <w:rFonts w:hint="eastAsia"/>
          <w:kern w:val="2"/>
        </w:rPr>
        <w:t>命令的参数以及作用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30"/>
        <w:gridCol w:w="403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4030" w:type="dxa"/>
            <w:tcBorders>
              <w:top w:val="single" w:color="000000" w:sz="6" w:space="0"/>
              <w:bottom w:val="single" w:color="000000" w:sz="4" w:space="0"/>
            </w:tcBorders>
            <w:shd w:val="clear" w:color="auto" w:fill="D9D9D9"/>
          </w:tcPr>
          <w:p>
            <w:pPr>
              <w:pStyle w:val="50"/>
              <w:rPr>
                <w:kern w:val="2"/>
              </w:rPr>
            </w:pPr>
            <w:r>
              <w:rPr>
                <w:rFonts w:hint="eastAsia"/>
                <w:kern w:val="2"/>
              </w:rPr>
              <w:t>参数</w:t>
            </w:r>
          </w:p>
        </w:tc>
        <w:tc>
          <w:tcPr>
            <w:tcW w:w="4031"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tcBorders>
              <w:top w:val="single" w:color="000000" w:sz="4" w:space="0"/>
            </w:tcBorders>
            <w:vAlign w:val="center"/>
          </w:tcPr>
          <w:p>
            <w:pPr>
              <w:pStyle w:val="57"/>
              <w:rPr>
                <w:kern w:val="2"/>
              </w:rPr>
            </w:pPr>
            <w:r>
              <w:rPr>
                <w:kern w:val="2"/>
              </w:rPr>
              <w:t>-f</w:t>
            </w:r>
          </w:p>
        </w:tc>
        <w:tc>
          <w:tcPr>
            <w:tcW w:w="4031" w:type="dxa"/>
            <w:tcBorders>
              <w:top w:val="single" w:color="000000" w:sz="4" w:space="0"/>
            </w:tcBorders>
            <w:vAlign w:val="center"/>
          </w:tcPr>
          <w:p>
            <w:pPr>
              <w:pStyle w:val="28"/>
              <w:rPr>
                <w:kern w:val="2"/>
              </w:rPr>
            </w:pPr>
            <w:r>
              <w:rPr>
                <w:rFonts w:hint="eastAsia"/>
                <w:kern w:val="2"/>
              </w:rPr>
              <w:t>强制删除用户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57"/>
              <w:rPr>
                <w:kern w:val="2"/>
              </w:rPr>
            </w:pPr>
            <w:r>
              <w:rPr>
                <w:kern w:val="2"/>
              </w:rPr>
              <w:t>-r</w:t>
            </w:r>
          </w:p>
        </w:tc>
        <w:tc>
          <w:tcPr>
            <w:tcW w:w="4031" w:type="dxa"/>
            <w:vAlign w:val="center"/>
          </w:tcPr>
          <w:p>
            <w:pPr>
              <w:pStyle w:val="28"/>
              <w:rPr>
                <w:kern w:val="2"/>
              </w:rPr>
            </w:pPr>
            <w:r>
              <w:rPr>
                <w:rFonts w:hint="eastAsia"/>
                <w:kern w:val="2"/>
              </w:rPr>
              <w:t>同时删除用户及用户家目录</w:t>
            </w:r>
          </w:p>
        </w:tc>
      </w:tr>
    </w:tbl>
    <w:p>
      <w:pPr>
        <w:pStyle w:val="29"/>
        <w:rPr>
          <w:kern w:val="2"/>
        </w:rPr>
      </w:pPr>
    </w:p>
    <w:p>
      <w:pPr>
        <w:rPr>
          <w:kern w:val="2"/>
        </w:rPr>
      </w:pPr>
      <w:r>
        <w:rPr>
          <w:rFonts w:hint="eastAsia"/>
          <w:color w:val="000000"/>
          <w:kern w:val="2"/>
          <w:szCs w:val="21"/>
        </w:rPr>
        <w:t>下面使用</w:t>
      </w:r>
      <w:r>
        <w:rPr>
          <w:color w:val="000000"/>
          <w:kern w:val="2"/>
          <w:szCs w:val="21"/>
        </w:rPr>
        <w:t>userdel</w:t>
      </w:r>
      <w:r>
        <w:rPr>
          <w:rFonts w:hint="eastAsia"/>
          <w:color w:val="000000"/>
          <w:kern w:val="2"/>
          <w:szCs w:val="21"/>
        </w:rPr>
        <w:t>命令将</w:t>
      </w:r>
      <w:r>
        <w:rPr>
          <w:color w:val="000000"/>
          <w:kern w:val="2"/>
          <w:szCs w:val="21"/>
        </w:rPr>
        <w:t>linuxprobe</w:t>
      </w:r>
      <w:r>
        <w:rPr>
          <w:rFonts w:hint="eastAsia"/>
          <w:color w:val="000000"/>
          <w:kern w:val="2"/>
          <w:szCs w:val="21"/>
        </w:rPr>
        <w:t>用户删除，其操作如下：</w:t>
      </w:r>
    </w:p>
    <w:p>
      <w:pPr>
        <w:pStyle w:val="58"/>
        <w:rPr>
          <w:kern w:val="2"/>
        </w:rPr>
      </w:pPr>
    </w:p>
    <w:p>
      <w:pPr>
        <w:pStyle w:val="26"/>
        <w:spacing w:line="230" w:lineRule="exact"/>
        <w:rPr>
          <w:kern w:val="2"/>
        </w:rPr>
      </w:pPr>
      <w:r>
        <w:rPr>
          <w:kern w:val="2"/>
        </w:rPr>
        <w:t>[root@linuxprobe ~]# id linuxprobe</w:t>
      </w:r>
    </w:p>
    <w:p>
      <w:pPr>
        <w:pStyle w:val="26"/>
        <w:spacing w:line="230" w:lineRule="exact"/>
        <w:rPr>
          <w:kern w:val="2"/>
        </w:rPr>
      </w:pPr>
      <w:r>
        <w:rPr>
          <w:kern w:val="2"/>
        </w:rPr>
        <w:t>uid=8888(linuxprobe) gid=1000(linuxprobe) groups=1000(linuxprobe),0(root)</w:t>
      </w:r>
    </w:p>
    <w:p>
      <w:pPr>
        <w:pStyle w:val="26"/>
        <w:spacing w:line="230" w:lineRule="exact"/>
        <w:rPr>
          <w:kern w:val="2"/>
        </w:rPr>
      </w:pPr>
      <w:r>
        <w:rPr>
          <w:kern w:val="2"/>
        </w:rPr>
        <w:t>[root@linuxprobe ~]# userdel -r linuxprobe</w:t>
      </w:r>
    </w:p>
    <w:p>
      <w:pPr>
        <w:pStyle w:val="26"/>
        <w:spacing w:line="230" w:lineRule="exact"/>
        <w:rPr>
          <w:kern w:val="2"/>
        </w:rPr>
      </w:pPr>
      <w:r>
        <w:rPr>
          <w:kern w:val="2"/>
        </w:rPr>
        <w:t>[root@linuxprobe ~]# id linuxprobe</w:t>
      </w:r>
    </w:p>
    <w:p>
      <w:pPr>
        <w:pStyle w:val="26"/>
        <w:spacing w:line="230" w:lineRule="exact"/>
        <w:rPr>
          <w:kern w:val="2"/>
        </w:rPr>
      </w:pPr>
      <w:r>
        <w:rPr>
          <w:kern w:val="2"/>
        </w:rPr>
        <w:t>id: linuxprobe: no such user</w:t>
      </w:r>
    </w:p>
    <w:p>
      <w:pPr>
        <w:pStyle w:val="59"/>
        <w:spacing w:after="90"/>
        <w:rPr>
          <w:kern w:val="2"/>
        </w:rPr>
      </w:pPr>
    </w:p>
    <w:p>
      <w:pPr>
        <w:pStyle w:val="56"/>
        <w:pageBreakBefore/>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5.2</w:t>
            </w:r>
            <w:r>
              <w:rPr>
                <w:color w:val="000000"/>
                <w:kern w:val="2"/>
                <w:szCs w:val="21"/>
              </w:rPr>
              <w:t xml:space="preserve">  </w:t>
            </w:r>
            <w:r>
              <w:rPr>
                <w:rFonts w:hint="eastAsia"/>
                <w:color w:val="000000"/>
                <w:kern w:val="2"/>
              </w:rPr>
              <w:t>文件权限与归属</w:t>
            </w:r>
          </w:p>
        </w:tc>
      </w:tr>
    </w:tbl>
    <w:p>
      <w:pPr>
        <w:pStyle w:val="56"/>
        <w:rPr>
          <w:kern w:val="2"/>
        </w:rPr>
      </w:pPr>
    </w:p>
    <w:p>
      <w:pPr>
        <w:rPr>
          <w:kern w:val="2"/>
        </w:rPr>
      </w:pPr>
      <w:r>
        <w:rPr>
          <w:rFonts w:hint="eastAsia"/>
          <w:color w:val="000000"/>
          <w:kern w:val="2"/>
          <w:szCs w:val="21"/>
        </w:rPr>
        <w:t>尽管在</w:t>
      </w:r>
      <w:r>
        <w:rPr>
          <w:color w:val="000000"/>
          <w:kern w:val="2"/>
          <w:szCs w:val="21"/>
        </w:rPr>
        <w:t>Linux</w:t>
      </w:r>
      <w:r>
        <w:rPr>
          <w:rFonts w:hint="eastAsia"/>
          <w:color w:val="000000"/>
          <w:kern w:val="2"/>
          <w:szCs w:val="21"/>
        </w:rPr>
        <w:t>系统中一切都是文件，但是每个文件的类型不尽相同，因此</w:t>
      </w:r>
      <w:r>
        <w:rPr>
          <w:color w:val="000000"/>
          <w:kern w:val="2"/>
          <w:szCs w:val="21"/>
        </w:rPr>
        <w:t>Linux</w:t>
      </w:r>
      <w:r>
        <w:rPr>
          <w:rFonts w:hint="eastAsia"/>
          <w:color w:val="000000"/>
          <w:kern w:val="2"/>
          <w:szCs w:val="21"/>
        </w:rPr>
        <w:t>系统使用了不同的</w:t>
      </w:r>
      <w:r>
        <w:rPr>
          <w:rFonts w:hint="eastAsia"/>
          <w:color w:val="000000"/>
          <w:kern w:val="2"/>
        </w:rPr>
        <w:t>字符</w:t>
      </w:r>
      <w:r>
        <w:rPr>
          <w:rFonts w:hint="eastAsia"/>
          <w:color w:val="000000"/>
          <w:kern w:val="2"/>
          <w:szCs w:val="21"/>
        </w:rPr>
        <w:t>来加以区分，常见的</w:t>
      </w:r>
      <w:r>
        <w:rPr>
          <w:rFonts w:hint="eastAsia"/>
          <w:color w:val="000000"/>
          <w:kern w:val="2"/>
        </w:rPr>
        <w:t>字符</w:t>
      </w:r>
      <w:r>
        <w:rPr>
          <w:rFonts w:hint="eastAsia"/>
          <w:color w:val="000000"/>
          <w:kern w:val="2"/>
          <w:szCs w:val="21"/>
        </w:rPr>
        <w:t>如下所示。</w:t>
      </w:r>
    </w:p>
    <w:p>
      <w:pPr>
        <w:pStyle w:val="34"/>
        <w:ind w:left="704" w:hanging="304"/>
        <w:rPr>
          <w:kern w:val="2"/>
        </w:rPr>
      </w:pPr>
      <w:r>
        <w:rPr>
          <w:kern w:val="2"/>
        </w:rPr>
        <w:sym w:font="Wingdings" w:char="00D8"/>
      </w:r>
      <w:r>
        <w:rPr>
          <w:kern w:val="2"/>
        </w:rPr>
        <w:tab/>
      </w:r>
      <w:r>
        <w:rPr>
          <w:color w:val="000000"/>
          <w:kern w:val="2"/>
          <w:szCs w:val="21"/>
        </w:rPr>
        <w:t>-</w:t>
      </w:r>
      <w:r>
        <w:rPr>
          <w:rFonts w:hint="eastAsia"/>
          <w:color w:val="000000"/>
          <w:kern w:val="2"/>
          <w:szCs w:val="21"/>
        </w:rPr>
        <w:t>：普通文件。</w:t>
      </w:r>
    </w:p>
    <w:p>
      <w:pPr>
        <w:pStyle w:val="34"/>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：目录文件。</w:t>
      </w:r>
    </w:p>
    <w:p>
      <w:pPr>
        <w:pStyle w:val="34"/>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：链接文件。</w:t>
      </w:r>
    </w:p>
    <w:p>
      <w:pPr>
        <w:pStyle w:val="34"/>
        <w:ind w:left="704" w:hanging="304"/>
        <w:rPr>
          <w:kern w:val="2"/>
        </w:rPr>
      </w:pPr>
      <w:r>
        <w:rPr>
          <w:kern w:val="2"/>
        </w:rPr>
        <w:sym w:font="Wingdings" w:char="00D8"/>
      </w:r>
      <w:r>
        <w:rPr>
          <w:kern w:val="2"/>
        </w:rPr>
        <w:tab/>
      </w:r>
      <w:r>
        <w:rPr>
          <w:color w:val="000000"/>
          <w:kern w:val="2"/>
          <w:szCs w:val="21"/>
        </w:rPr>
        <w:t>b</w:t>
      </w:r>
      <w:r>
        <w:rPr>
          <w:rFonts w:hint="eastAsia"/>
          <w:color w:val="000000"/>
          <w:kern w:val="2"/>
          <w:szCs w:val="21"/>
        </w:rPr>
        <w:t>：块设备文件。</w:t>
      </w:r>
    </w:p>
    <w:p>
      <w:pPr>
        <w:pStyle w:val="34"/>
        <w:ind w:left="704" w:hanging="304"/>
        <w:rPr>
          <w:kern w:val="2"/>
        </w:rPr>
      </w:pPr>
      <w:r>
        <w:rPr>
          <w:kern w:val="2"/>
        </w:rPr>
        <w:sym w:font="Wingdings" w:char="00D8"/>
      </w:r>
      <w:r>
        <w:rPr>
          <w:kern w:val="2"/>
        </w:rPr>
        <w:tab/>
      </w:r>
      <w:r>
        <w:rPr>
          <w:color w:val="000000"/>
          <w:kern w:val="2"/>
          <w:szCs w:val="21"/>
        </w:rPr>
        <w:t>c</w:t>
      </w:r>
      <w:r>
        <w:rPr>
          <w:rFonts w:hint="eastAsia"/>
          <w:color w:val="000000"/>
          <w:kern w:val="2"/>
          <w:szCs w:val="21"/>
        </w:rPr>
        <w:t>：字符设备文件。</w:t>
      </w:r>
    </w:p>
    <w:p>
      <w:pPr>
        <w:pStyle w:val="34"/>
        <w:ind w:left="704" w:hanging="304"/>
        <w:rPr>
          <w:kern w:val="2"/>
        </w:rPr>
      </w:pPr>
      <w:r>
        <w:rPr>
          <w:kern w:val="2"/>
        </w:rPr>
        <w:sym w:font="Wingdings" w:char="00D8"/>
      </w:r>
      <w:r>
        <w:rPr>
          <w:kern w:val="2"/>
        </w:rPr>
        <w:tab/>
      </w:r>
      <w:r>
        <w:rPr>
          <w:color w:val="000000"/>
          <w:kern w:val="2"/>
          <w:szCs w:val="21"/>
        </w:rPr>
        <w:t>p</w:t>
      </w:r>
      <w:r>
        <w:rPr>
          <w:rFonts w:hint="eastAsia"/>
          <w:color w:val="000000"/>
          <w:kern w:val="2"/>
          <w:szCs w:val="21"/>
        </w:rPr>
        <w:t>：管道文件。</w:t>
      </w:r>
    </w:p>
    <w:p>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系统中，每个文件都有所属的所有者和所有组，并且规定了文件的所有者、所有组以及其他人对文件所拥有的可读（</w:t>
      </w:r>
      <w:r>
        <w:rPr>
          <w:color w:val="000000"/>
          <w:spacing w:val="4"/>
          <w:kern w:val="2"/>
          <w:szCs w:val="21"/>
        </w:rPr>
        <w:t>r</w:t>
      </w:r>
      <w:r>
        <w:rPr>
          <w:rFonts w:hint="eastAsia"/>
          <w:color w:val="000000"/>
          <w:spacing w:val="4"/>
          <w:kern w:val="2"/>
          <w:szCs w:val="21"/>
        </w:rPr>
        <w:t>）、可写（</w:t>
      </w:r>
      <w:r>
        <w:rPr>
          <w:color w:val="000000"/>
          <w:spacing w:val="4"/>
          <w:kern w:val="2"/>
          <w:szCs w:val="21"/>
        </w:rPr>
        <w:t>w</w:t>
      </w:r>
      <w:r>
        <w:rPr>
          <w:rFonts w:hint="eastAsia"/>
          <w:color w:val="000000"/>
          <w:spacing w:val="4"/>
          <w:kern w:val="2"/>
          <w:szCs w:val="21"/>
        </w:rPr>
        <w:t>）、可执行（</w:t>
      </w:r>
      <w:r>
        <w:rPr>
          <w:color w:val="000000"/>
          <w:spacing w:val="4"/>
          <w:kern w:val="2"/>
          <w:szCs w:val="21"/>
        </w:rPr>
        <w:t>x</w:t>
      </w:r>
      <w:r>
        <w:rPr>
          <w:rFonts w:hint="eastAsia"/>
          <w:color w:val="000000"/>
          <w:spacing w:val="4"/>
          <w:kern w:val="2"/>
          <w:szCs w:val="21"/>
        </w:rPr>
        <w:t>）等权限。对于一般文件来说，权限比较容易理解：“可读”表示能够读取文件的实际内容；“可写”表示能够编辑、新增、修改、删除文件的实际内容；“可执行”则表示能够运行一个脚本程序。但是，对于目录文件来说，理解其权限设置来就不那么容易了。很多资深</w:t>
      </w:r>
      <w:r>
        <w:rPr>
          <w:color w:val="000000"/>
          <w:spacing w:val="4"/>
          <w:kern w:val="2"/>
          <w:szCs w:val="21"/>
        </w:rPr>
        <w:t>Linux</w:t>
      </w:r>
      <w:r>
        <w:rPr>
          <w:rFonts w:hint="eastAsia"/>
          <w:color w:val="000000"/>
          <w:spacing w:val="4"/>
          <w:kern w:val="2"/>
          <w:szCs w:val="21"/>
        </w:rPr>
        <w:t>用户其实也没有真正搞明白。</w:t>
      </w:r>
    </w:p>
    <w:p>
      <w:pPr>
        <w:rPr>
          <w:kern w:val="2"/>
        </w:rPr>
      </w:pPr>
      <w:r>
        <w:rPr>
          <w:rFonts w:hint="eastAsia"/>
          <w:kern w:val="2"/>
        </w:rPr>
        <w:t>刘遄老师在这里给大家详细讲解一下目录文件的权限设置。对目录文件来说，“可读”表示能够读取目录内的文件列表；“可写”表示能够在目录内新增、删除、重命名文件；而“可执行”则表示能够进入该目录。</w:t>
      </w:r>
    </w:p>
    <w:p>
      <w:pPr>
        <w:rPr>
          <w:kern w:val="2"/>
        </w:rPr>
      </w:pPr>
      <w:r>
        <w:rPr>
          <w:rFonts w:hint="eastAsia"/>
          <w:kern w:val="2"/>
        </w:rPr>
        <w:t>文件的读、写、执行权限可以简写为</w:t>
      </w:r>
      <w:r>
        <w:rPr>
          <w:kern w:val="2"/>
        </w:rPr>
        <w:t>rwx</w:t>
      </w:r>
      <w:r>
        <w:rPr>
          <w:rFonts w:hint="eastAsia"/>
          <w:kern w:val="2"/>
        </w:rPr>
        <w:t>，亦可分别用数字</w:t>
      </w:r>
      <w:r>
        <w:rPr>
          <w:kern w:val="2"/>
        </w:rPr>
        <w:t>4</w:t>
      </w:r>
      <w:r>
        <w:rPr>
          <w:rFonts w:hint="eastAsia"/>
          <w:kern w:val="2"/>
        </w:rPr>
        <w:t>、</w:t>
      </w:r>
      <w:r>
        <w:rPr>
          <w:kern w:val="2"/>
        </w:rPr>
        <w:t>2</w:t>
      </w:r>
      <w:r>
        <w:rPr>
          <w:rFonts w:hint="eastAsia"/>
          <w:kern w:val="2"/>
        </w:rPr>
        <w:t>、</w:t>
      </w:r>
      <w:r>
        <w:rPr>
          <w:kern w:val="2"/>
        </w:rPr>
        <w:t>1</w:t>
      </w:r>
      <w:r>
        <w:rPr>
          <w:rFonts w:hint="eastAsia"/>
          <w:kern w:val="2"/>
        </w:rPr>
        <w:t>来表示，文件所有者，所属组及其他用户权限之间无关联，如表</w:t>
      </w:r>
      <w:r>
        <w:rPr>
          <w:kern w:val="2"/>
        </w:rPr>
        <w:t>5-5</w:t>
      </w:r>
      <w:r>
        <w:rPr>
          <w:rFonts w:hint="eastAsia"/>
          <w:kern w:val="2"/>
        </w:rPr>
        <w:t>所示。</w:t>
      </w:r>
    </w:p>
    <w:p>
      <w:pPr>
        <w:pStyle w:val="27"/>
        <w:rPr>
          <w:kern w:val="2"/>
        </w:rPr>
      </w:pPr>
      <w:r>
        <w:rPr>
          <w:rFonts w:hint="eastAsia"/>
          <w:kern w:val="2"/>
        </w:rPr>
        <w:t>表</w:t>
      </w:r>
      <w:r>
        <w:rPr>
          <w:kern w:val="2"/>
        </w:rPr>
        <w:t>5-5</w:t>
      </w:r>
      <w:r>
        <w:rPr>
          <w:kern w:val="2"/>
        </w:rPr>
        <w:tab/>
      </w:r>
      <w:r>
        <w:rPr>
          <w:rFonts w:hint="eastAsia"/>
          <w:kern w:val="2"/>
        </w:rPr>
        <w:t>文件权限的字符与数字表示</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961"/>
        <w:gridCol w:w="648"/>
        <w:gridCol w:w="806"/>
        <w:gridCol w:w="808"/>
        <w:gridCol w:w="806"/>
        <w:gridCol w:w="806"/>
        <w:gridCol w:w="808"/>
        <w:gridCol w:w="806"/>
        <w:gridCol w:w="806"/>
        <w:gridCol w:w="80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961" w:type="dxa"/>
            <w:tcBorders>
              <w:top w:val="single" w:color="000000" w:sz="6" w:space="0"/>
              <w:bottom w:val="single" w:color="000000" w:sz="4" w:space="0"/>
            </w:tcBorders>
            <w:shd w:val="clear" w:color="auto" w:fill="D9D9D9"/>
          </w:tcPr>
          <w:p>
            <w:pPr>
              <w:pStyle w:val="50"/>
              <w:rPr>
                <w:kern w:val="2"/>
              </w:rPr>
            </w:pPr>
            <w:r>
              <w:rPr>
                <w:rFonts w:hint="eastAsia"/>
                <w:kern w:val="2"/>
              </w:rPr>
              <w:t>权限分配</w:t>
            </w:r>
          </w:p>
        </w:tc>
        <w:tc>
          <w:tcPr>
            <w:tcW w:w="2262" w:type="dxa"/>
            <w:gridSpan w:val="3"/>
            <w:tcBorders>
              <w:top w:val="single" w:color="000000" w:sz="6" w:space="0"/>
              <w:bottom w:val="single" w:color="000000" w:sz="4" w:space="0"/>
            </w:tcBorders>
            <w:shd w:val="clear" w:color="auto" w:fill="D9D9D9"/>
          </w:tcPr>
          <w:p>
            <w:pPr>
              <w:pStyle w:val="50"/>
              <w:rPr>
                <w:kern w:val="2"/>
              </w:rPr>
            </w:pPr>
            <w:r>
              <w:rPr>
                <w:rFonts w:hint="eastAsia"/>
                <w:kern w:val="2"/>
              </w:rPr>
              <w:t>文件所有者</w:t>
            </w:r>
          </w:p>
        </w:tc>
        <w:tc>
          <w:tcPr>
            <w:tcW w:w="2420" w:type="dxa"/>
            <w:gridSpan w:val="3"/>
            <w:tcBorders>
              <w:top w:val="single" w:color="000000" w:sz="6" w:space="0"/>
              <w:bottom w:val="single" w:color="000000" w:sz="4" w:space="0"/>
            </w:tcBorders>
            <w:shd w:val="clear" w:color="auto" w:fill="D9D9D9"/>
          </w:tcPr>
          <w:p>
            <w:pPr>
              <w:pStyle w:val="50"/>
              <w:rPr>
                <w:kern w:val="2"/>
              </w:rPr>
            </w:pPr>
            <w:r>
              <w:rPr>
                <w:rFonts w:hint="eastAsia"/>
                <w:kern w:val="2"/>
              </w:rPr>
              <w:t>文件所属组</w:t>
            </w:r>
          </w:p>
        </w:tc>
        <w:tc>
          <w:tcPr>
            <w:tcW w:w="2418" w:type="dxa"/>
            <w:gridSpan w:val="3"/>
            <w:tcBorders>
              <w:top w:val="single" w:color="000000" w:sz="6" w:space="0"/>
              <w:bottom w:val="single" w:color="000000" w:sz="4" w:space="0"/>
            </w:tcBorders>
            <w:shd w:val="clear" w:color="auto" w:fill="D9D9D9"/>
          </w:tcPr>
          <w:p>
            <w:pPr>
              <w:pStyle w:val="50"/>
              <w:rPr>
                <w:kern w:val="2"/>
              </w:rPr>
            </w:pPr>
            <w:r>
              <w:rPr>
                <w:rFonts w:hint="eastAsia"/>
                <w:kern w:val="2"/>
              </w:rPr>
              <w:t>其他用户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961" w:type="dxa"/>
            <w:tcBorders>
              <w:top w:val="single" w:color="000000" w:sz="4" w:space="0"/>
            </w:tcBorders>
          </w:tcPr>
          <w:p>
            <w:pPr>
              <w:pStyle w:val="28"/>
              <w:rPr>
                <w:kern w:val="2"/>
              </w:rPr>
            </w:pPr>
            <w:r>
              <w:rPr>
                <w:rFonts w:hint="eastAsia"/>
                <w:kern w:val="2"/>
              </w:rPr>
              <w:t>权限项</w:t>
            </w:r>
          </w:p>
        </w:tc>
        <w:tc>
          <w:tcPr>
            <w:tcW w:w="648" w:type="dxa"/>
            <w:tcBorders>
              <w:top w:val="single" w:color="000000" w:sz="4" w:space="0"/>
            </w:tcBorders>
          </w:tcPr>
          <w:p>
            <w:pPr>
              <w:pStyle w:val="28"/>
              <w:rPr>
                <w:kern w:val="2"/>
              </w:rPr>
            </w:pPr>
            <w:r>
              <w:rPr>
                <w:rFonts w:hint="eastAsia"/>
                <w:kern w:val="2"/>
              </w:rPr>
              <w:t>读</w:t>
            </w:r>
          </w:p>
        </w:tc>
        <w:tc>
          <w:tcPr>
            <w:tcW w:w="806" w:type="dxa"/>
            <w:tcBorders>
              <w:top w:val="single" w:color="000000" w:sz="4" w:space="0"/>
            </w:tcBorders>
          </w:tcPr>
          <w:p>
            <w:pPr>
              <w:pStyle w:val="28"/>
              <w:rPr>
                <w:kern w:val="2"/>
              </w:rPr>
            </w:pPr>
            <w:r>
              <w:rPr>
                <w:rFonts w:hint="eastAsia"/>
                <w:kern w:val="2"/>
              </w:rPr>
              <w:t>写</w:t>
            </w:r>
          </w:p>
        </w:tc>
        <w:tc>
          <w:tcPr>
            <w:tcW w:w="808" w:type="dxa"/>
            <w:tcBorders>
              <w:top w:val="single" w:color="000000" w:sz="4" w:space="0"/>
            </w:tcBorders>
          </w:tcPr>
          <w:p>
            <w:pPr>
              <w:pStyle w:val="28"/>
              <w:rPr>
                <w:kern w:val="2"/>
              </w:rPr>
            </w:pPr>
            <w:r>
              <w:rPr>
                <w:rFonts w:hint="eastAsia"/>
                <w:kern w:val="2"/>
              </w:rPr>
              <w:t>执行</w:t>
            </w:r>
          </w:p>
        </w:tc>
        <w:tc>
          <w:tcPr>
            <w:tcW w:w="806" w:type="dxa"/>
            <w:tcBorders>
              <w:top w:val="single" w:color="000000" w:sz="4" w:space="0"/>
            </w:tcBorders>
          </w:tcPr>
          <w:p>
            <w:pPr>
              <w:pStyle w:val="28"/>
              <w:rPr>
                <w:kern w:val="2"/>
              </w:rPr>
            </w:pPr>
            <w:r>
              <w:rPr>
                <w:rFonts w:hint="eastAsia"/>
                <w:kern w:val="2"/>
              </w:rPr>
              <w:t>读</w:t>
            </w:r>
          </w:p>
        </w:tc>
        <w:tc>
          <w:tcPr>
            <w:tcW w:w="806" w:type="dxa"/>
            <w:tcBorders>
              <w:top w:val="single" w:color="000000" w:sz="4" w:space="0"/>
            </w:tcBorders>
          </w:tcPr>
          <w:p>
            <w:pPr>
              <w:pStyle w:val="28"/>
              <w:rPr>
                <w:kern w:val="2"/>
              </w:rPr>
            </w:pPr>
            <w:r>
              <w:rPr>
                <w:rFonts w:hint="eastAsia"/>
                <w:kern w:val="2"/>
              </w:rPr>
              <w:t>写</w:t>
            </w:r>
          </w:p>
        </w:tc>
        <w:tc>
          <w:tcPr>
            <w:tcW w:w="808" w:type="dxa"/>
            <w:tcBorders>
              <w:top w:val="single" w:color="000000" w:sz="4" w:space="0"/>
            </w:tcBorders>
          </w:tcPr>
          <w:p>
            <w:pPr>
              <w:pStyle w:val="28"/>
              <w:rPr>
                <w:kern w:val="2"/>
              </w:rPr>
            </w:pPr>
            <w:r>
              <w:rPr>
                <w:rFonts w:hint="eastAsia"/>
                <w:kern w:val="2"/>
              </w:rPr>
              <w:t>执行</w:t>
            </w:r>
          </w:p>
        </w:tc>
        <w:tc>
          <w:tcPr>
            <w:tcW w:w="806" w:type="dxa"/>
            <w:tcBorders>
              <w:top w:val="single" w:color="000000" w:sz="4" w:space="0"/>
            </w:tcBorders>
          </w:tcPr>
          <w:p>
            <w:pPr>
              <w:pStyle w:val="28"/>
              <w:rPr>
                <w:kern w:val="2"/>
              </w:rPr>
            </w:pPr>
            <w:r>
              <w:rPr>
                <w:rFonts w:hint="eastAsia"/>
                <w:kern w:val="2"/>
              </w:rPr>
              <w:t>读</w:t>
            </w:r>
          </w:p>
        </w:tc>
        <w:tc>
          <w:tcPr>
            <w:tcW w:w="806" w:type="dxa"/>
            <w:tcBorders>
              <w:top w:val="single" w:color="000000" w:sz="4" w:space="0"/>
            </w:tcBorders>
          </w:tcPr>
          <w:p>
            <w:pPr>
              <w:pStyle w:val="28"/>
              <w:rPr>
                <w:kern w:val="2"/>
              </w:rPr>
            </w:pPr>
            <w:r>
              <w:rPr>
                <w:rFonts w:hint="eastAsia"/>
                <w:kern w:val="2"/>
              </w:rPr>
              <w:t>写</w:t>
            </w:r>
          </w:p>
        </w:tc>
        <w:tc>
          <w:tcPr>
            <w:tcW w:w="806" w:type="dxa"/>
            <w:tcBorders>
              <w:top w:val="single" w:color="000000" w:sz="4" w:space="0"/>
            </w:tcBorders>
          </w:tcPr>
          <w:p>
            <w:pPr>
              <w:pStyle w:val="28"/>
              <w:rPr>
                <w:kern w:val="2"/>
              </w:rPr>
            </w:pPr>
            <w:r>
              <w:rPr>
                <w:rFonts w:hint="eastAsia"/>
                <w:kern w:val="2"/>
              </w:rPr>
              <w:t>执行</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961" w:type="dxa"/>
          </w:tcPr>
          <w:p>
            <w:pPr>
              <w:pStyle w:val="28"/>
              <w:rPr>
                <w:kern w:val="2"/>
              </w:rPr>
            </w:pPr>
            <w:r>
              <w:rPr>
                <w:rFonts w:hint="eastAsia"/>
                <w:kern w:val="2"/>
              </w:rPr>
              <w:t>字符表示</w:t>
            </w:r>
          </w:p>
        </w:tc>
        <w:tc>
          <w:tcPr>
            <w:tcW w:w="648" w:type="dxa"/>
          </w:tcPr>
          <w:p>
            <w:pPr>
              <w:pStyle w:val="28"/>
              <w:rPr>
                <w:kern w:val="2"/>
              </w:rPr>
            </w:pPr>
            <w:r>
              <w:rPr>
                <w:kern w:val="2"/>
              </w:rPr>
              <w:t>r</w:t>
            </w:r>
          </w:p>
        </w:tc>
        <w:tc>
          <w:tcPr>
            <w:tcW w:w="806" w:type="dxa"/>
          </w:tcPr>
          <w:p>
            <w:pPr>
              <w:pStyle w:val="28"/>
              <w:rPr>
                <w:kern w:val="2"/>
              </w:rPr>
            </w:pPr>
            <w:r>
              <w:rPr>
                <w:kern w:val="2"/>
              </w:rPr>
              <w:t>w</w:t>
            </w:r>
          </w:p>
        </w:tc>
        <w:tc>
          <w:tcPr>
            <w:tcW w:w="808" w:type="dxa"/>
          </w:tcPr>
          <w:p>
            <w:pPr>
              <w:pStyle w:val="28"/>
              <w:rPr>
                <w:kern w:val="2"/>
              </w:rPr>
            </w:pPr>
            <w:r>
              <w:rPr>
                <w:kern w:val="2"/>
              </w:rPr>
              <w:t>x</w:t>
            </w:r>
          </w:p>
        </w:tc>
        <w:tc>
          <w:tcPr>
            <w:tcW w:w="806" w:type="dxa"/>
          </w:tcPr>
          <w:p>
            <w:pPr>
              <w:pStyle w:val="28"/>
              <w:rPr>
                <w:kern w:val="2"/>
              </w:rPr>
            </w:pPr>
            <w:r>
              <w:rPr>
                <w:kern w:val="2"/>
              </w:rPr>
              <w:t>r</w:t>
            </w:r>
          </w:p>
        </w:tc>
        <w:tc>
          <w:tcPr>
            <w:tcW w:w="806" w:type="dxa"/>
          </w:tcPr>
          <w:p>
            <w:pPr>
              <w:pStyle w:val="28"/>
              <w:rPr>
                <w:kern w:val="2"/>
              </w:rPr>
            </w:pPr>
            <w:r>
              <w:rPr>
                <w:kern w:val="2"/>
              </w:rPr>
              <w:t>w</w:t>
            </w:r>
          </w:p>
        </w:tc>
        <w:tc>
          <w:tcPr>
            <w:tcW w:w="808" w:type="dxa"/>
          </w:tcPr>
          <w:p>
            <w:pPr>
              <w:pStyle w:val="28"/>
              <w:rPr>
                <w:kern w:val="2"/>
              </w:rPr>
            </w:pPr>
            <w:r>
              <w:rPr>
                <w:kern w:val="2"/>
              </w:rPr>
              <w:t>x</w:t>
            </w:r>
          </w:p>
        </w:tc>
        <w:tc>
          <w:tcPr>
            <w:tcW w:w="806" w:type="dxa"/>
          </w:tcPr>
          <w:p>
            <w:pPr>
              <w:pStyle w:val="28"/>
              <w:rPr>
                <w:kern w:val="2"/>
              </w:rPr>
            </w:pPr>
            <w:r>
              <w:rPr>
                <w:kern w:val="2"/>
              </w:rPr>
              <w:t>r</w:t>
            </w:r>
          </w:p>
        </w:tc>
        <w:tc>
          <w:tcPr>
            <w:tcW w:w="806" w:type="dxa"/>
          </w:tcPr>
          <w:p>
            <w:pPr>
              <w:pStyle w:val="28"/>
              <w:rPr>
                <w:kern w:val="2"/>
              </w:rPr>
            </w:pPr>
            <w:r>
              <w:rPr>
                <w:kern w:val="2"/>
              </w:rPr>
              <w:t>w</w:t>
            </w:r>
          </w:p>
        </w:tc>
        <w:tc>
          <w:tcPr>
            <w:tcW w:w="806" w:type="dxa"/>
          </w:tcPr>
          <w:p>
            <w:pPr>
              <w:pStyle w:val="28"/>
              <w:rPr>
                <w:kern w:val="2"/>
              </w:rPr>
            </w:pPr>
            <w:r>
              <w:rPr>
                <w:kern w:val="2"/>
              </w:rPr>
              <w:t>x</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961" w:type="dxa"/>
          </w:tcPr>
          <w:p>
            <w:pPr>
              <w:pStyle w:val="28"/>
              <w:rPr>
                <w:kern w:val="2"/>
              </w:rPr>
            </w:pPr>
            <w:r>
              <w:rPr>
                <w:rFonts w:hint="eastAsia"/>
                <w:kern w:val="2"/>
              </w:rPr>
              <w:t>数字表示</w:t>
            </w:r>
          </w:p>
        </w:tc>
        <w:tc>
          <w:tcPr>
            <w:tcW w:w="648" w:type="dxa"/>
          </w:tcPr>
          <w:p>
            <w:pPr>
              <w:pStyle w:val="28"/>
              <w:rPr>
                <w:kern w:val="2"/>
              </w:rPr>
            </w:pPr>
            <w:r>
              <w:rPr>
                <w:kern w:val="2"/>
              </w:rPr>
              <w:t>4</w:t>
            </w:r>
          </w:p>
        </w:tc>
        <w:tc>
          <w:tcPr>
            <w:tcW w:w="806" w:type="dxa"/>
          </w:tcPr>
          <w:p>
            <w:pPr>
              <w:pStyle w:val="28"/>
              <w:rPr>
                <w:kern w:val="2"/>
              </w:rPr>
            </w:pPr>
            <w:r>
              <w:rPr>
                <w:kern w:val="2"/>
              </w:rPr>
              <w:t>2</w:t>
            </w:r>
          </w:p>
        </w:tc>
        <w:tc>
          <w:tcPr>
            <w:tcW w:w="808" w:type="dxa"/>
          </w:tcPr>
          <w:p>
            <w:pPr>
              <w:pStyle w:val="28"/>
              <w:rPr>
                <w:kern w:val="2"/>
              </w:rPr>
            </w:pPr>
            <w:r>
              <w:rPr>
                <w:kern w:val="2"/>
              </w:rPr>
              <w:t>1</w:t>
            </w:r>
          </w:p>
        </w:tc>
        <w:tc>
          <w:tcPr>
            <w:tcW w:w="806" w:type="dxa"/>
          </w:tcPr>
          <w:p>
            <w:pPr>
              <w:pStyle w:val="28"/>
              <w:rPr>
                <w:kern w:val="2"/>
              </w:rPr>
            </w:pPr>
            <w:r>
              <w:rPr>
                <w:kern w:val="2"/>
              </w:rPr>
              <w:t>4</w:t>
            </w:r>
          </w:p>
        </w:tc>
        <w:tc>
          <w:tcPr>
            <w:tcW w:w="806" w:type="dxa"/>
          </w:tcPr>
          <w:p>
            <w:pPr>
              <w:pStyle w:val="28"/>
              <w:rPr>
                <w:kern w:val="2"/>
              </w:rPr>
            </w:pPr>
            <w:r>
              <w:rPr>
                <w:kern w:val="2"/>
              </w:rPr>
              <w:t>2</w:t>
            </w:r>
          </w:p>
        </w:tc>
        <w:tc>
          <w:tcPr>
            <w:tcW w:w="808" w:type="dxa"/>
          </w:tcPr>
          <w:p>
            <w:pPr>
              <w:pStyle w:val="28"/>
              <w:rPr>
                <w:kern w:val="2"/>
              </w:rPr>
            </w:pPr>
            <w:r>
              <w:rPr>
                <w:kern w:val="2"/>
              </w:rPr>
              <w:t>1</w:t>
            </w:r>
          </w:p>
        </w:tc>
        <w:tc>
          <w:tcPr>
            <w:tcW w:w="806" w:type="dxa"/>
          </w:tcPr>
          <w:p>
            <w:pPr>
              <w:pStyle w:val="28"/>
              <w:rPr>
                <w:kern w:val="2"/>
              </w:rPr>
            </w:pPr>
            <w:r>
              <w:rPr>
                <w:kern w:val="2"/>
              </w:rPr>
              <w:t>4</w:t>
            </w:r>
          </w:p>
        </w:tc>
        <w:tc>
          <w:tcPr>
            <w:tcW w:w="806" w:type="dxa"/>
          </w:tcPr>
          <w:p>
            <w:pPr>
              <w:pStyle w:val="28"/>
              <w:rPr>
                <w:kern w:val="2"/>
              </w:rPr>
            </w:pPr>
            <w:r>
              <w:rPr>
                <w:kern w:val="2"/>
              </w:rPr>
              <w:t>2</w:t>
            </w:r>
          </w:p>
        </w:tc>
        <w:tc>
          <w:tcPr>
            <w:tcW w:w="806" w:type="dxa"/>
          </w:tcPr>
          <w:p>
            <w:pPr>
              <w:pStyle w:val="28"/>
              <w:rPr>
                <w:kern w:val="2"/>
              </w:rPr>
            </w:pPr>
            <w:r>
              <w:rPr>
                <w:kern w:val="2"/>
              </w:rPr>
              <w:t>1</w:t>
            </w:r>
          </w:p>
        </w:tc>
      </w:tr>
    </w:tbl>
    <w:p>
      <w:pPr>
        <w:pStyle w:val="29"/>
        <w:rPr>
          <w:kern w:val="2"/>
        </w:rPr>
      </w:pPr>
    </w:p>
    <w:p>
      <w:pPr>
        <w:rPr>
          <w:kern w:val="2"/>
        </w:rPr>
      </w:pPr>
      <w:r>
        <w:rPr>
          <w:rFonts w:hint="eastAsia"/>
          <w:color w:val="000000"/>
          <w:kern w:val="2"/>
          <w:szCs w:val="21"/>
        </w:rPr>
        <w:t>文件权限的数字法表示基于字符表示（</w:t>
      </w:r>
      <w:r>
        <w:rPr>
          <w:color w:val="000000"/>
          <w:kern w:val="2"/>
          <w:szCs w:val="21"/>
        </w:rPr>
        <w:t>rwx</w:t>
      </w:r>
      <w:r>
        <w:rPr>
          <w:rFonts w:hint="eastAsia"/>
          <w:color w:val="000000"/>
          <w:kern w:val="2"/>
          <w:szCs w:val="21"/>
        </w:rPr>
        <w:t>）的权限计算而来，其目的是简化权限的表示。例如，若某个文件的权限为</w:t>
      </w:r>
      <w:r>
        <w:rPr>
          <w:b/>
          <w:bCs/>
          <w:color w:val="000000"/>
          <w:kern w:val="2"/>
          <w:szCs w:val="21"/>
        </w:rPr>
        <w:t>7</w:t>
      </w:r>
      <w:r>
        <w:rPr>
          <w:rFonts w:hint="eastAsia"/>
          <w:color w:val="000000"/>
          <w:kern w:val="2"/>
          <w:szCs w:val="21"/>
        </w:rPr>
        <w:t>则代表可读、可写、可执行（</w:t>
      </w:r>
      <w:r>
        <w:rPr>
          <w:color w:val="000000"/>
          <w:kern w:val="2"/>
          <w:szCs w:val="21"/>
        </w:rPr>
        <w:t>4+2+1</w:t>
      </w:r>
      <w:r>
        <w:rPr>
          <w:rFonts w:hint="eastAsia"/>
          <w:color w:val="000000"/>
          <w:kern w:val="2"/>
          <w:szCs w:val="21"/>
        </w:rPr>
        <w:t>）；若权限为</w:t>
      </w:r>
      <w:r>
        <w:rPr>
          <w:color w:val="000000"/>
          <w:kern w:val="2"/>
          <w:szCs w:val="21"/>
        </w:rPr>
        <w:t>6</w:t>
      </w:r>
      <w:r>
        <w:rPr>
          <w:rFonts w:hint="eastAsia"/>
          <w:color w:val="000000"/>
          <w:kern w:val="2"/>
          <w:szCs w:val="21"/>
        </w:rPr>
        <w:t>则代表可读、可写（</w:t>
      </w:r>
      <w:r>
        <w:rPr>
          <w:color w:val="000000"/>
          <w:kern w:val="2"/>
          <w:szCs w:val="21"/>
        </w:rPr>
        <w:t>4+2</w:t>
      </w:r>
      <w:r>
        <w:rPr>
          <w:rFonts w:hint="eastAsia"/>
          <w:color w:val="000000"/>
          <w:kern w:val="2"/>
          <w:szCs w:val="21"/>
        </w:rPr>
        <w:t>）。我们来看这样一个例子。现在有这样一个文件，其所有者拥有可读、可写、可执行的权限，其文件所属组拥有可读、可写的权限；而且其他人只有可读的权限。那么，这个文件的权限就是</w:t>
      </w:r>
      <w:r>
        <w:rPr>
          <w:color w:val="000000"/>
          <w:kern w:val="2"/>
          <w:szCs w:val="21"/>
        </w:rPr>
        <w:t>rwxrw-r--</w:t>
      </w:r>
      <w:r>
        <w:rPr>
          <w:rFonts w:hint="eastAsia"/>
          <w:color w:val="000000"/>
          <w:kern w:val="2"/>
          <w:szCs w:val="21"/>
        </w:rPr>
        <w:t>，数字法表示即为</w:t>
      </w:r>
      <w:r>
        <w:rPr>
          <w:color w:val="000000"/>
          <w:kern w:val="2"/>
          <w:szCs w:val="21"/>
        </w:rPr>
        <w:t>764</w:t>
      </w:r>
      <w:r>
        <w:rPr>
          <w:rFonts w:hint="eastAsia"/>
          <w:color w:val="000000"/>
          <w:kern w:val="2"/>
          <w:szCs w:val="21"/>
        </w:rPr>
        <w:t>。不过大家千万别再将这三个数字相加，计算出</w:t>
      </w:r>
      <w:r>
        <w:rPr>
          <w:color w:val="000000"/>
          <w:kern w:val="2"/>
          <w:szCs w:val="21"/>
        </w:rPr>
        <w:t>7+6+4=17</w:t>
      </w:r>
      <w:r>
        <w:rPr>
          <w:rFonts w:hint="eastAsia"/>
          <w:color w:val="000000"/>
          <w:kern w:val="2"/>
          <w:szCs w:val="21"/>
        </w:rPr>
        <w:t>的结果，这是小学的数学加减法，不是</w:t>
      </w:r>
      <w:r>
        <w:rPr>
          <w:color w:val="000000"/>
          <w:kern w:val="2"/>
          <w:szCs w:val="21"/>
        </w:rPr>
        <w:t>Linux</w:t>
      </w:r>
      <w:r>
        <w:rPr>
          <w:rFonts w:hint="eastAsia"/>
          <w:color w:val="000000"/>
          <w:kern w:val="2"/>
          <w:szCs w:val="21"/>
        </w:rPr>
        <w:t>系统的权限数字表示法，三者之间没有互通关系。</w:t>
      </w:r>
    </w:p>
    <w:p>
      <w:pPr>
        <w:rPr>
          <w:kern w:val="2"/>
        </w:rPr>
      </w:pPr>
      <w:r>
        <w:rPr>
          <w:kern w:val="2"/>
        </w:rPr>
        <w:t>Linux</w:t>
      </w:r>
      <w:r>
        <w:rPr>
          <w:rFonts w:hint="eastAsia"/>
          <w:kern w:val="2"/>
        </w:rPr>
        <w:t>系统的文件权限相当复杂，但是用途很广泛，建议大家把它彻底搞清楚之后再学习下一节的内容。现在来练习一下。请各位读者分别计算数字表示法</w:t>
      </w:r>
      <w:r>
        <w:rPr>
          <w:kern w:val="2"/>
        </w:rPr>
        <w:t>764</w:t>
      </w:r>
      <w:r>
        <w:rPr>
          <w:rFonts w:hint="eastAsia"/>
          <w:kern w:val="2"/>
        </w:rPr>
        <w:t>、</w:t>
      </w:r>
      <w:r>
        <w:rPr>
          <w:kern w:val="2"/>
        </w:rPr>
        <w:t>642</w:t>
      </w:r>
      <w:r>
        <w:rPr>
          <w:rFonts w:hint="eastAsia"/>
          <w:kern w:val="2"/>
        </w:rPr>
        <w:t>、</w:t>
      </w:r>
      <w:r>
        <w:rPr>
          <w:kern w:val="2"/>
        </w:rPr>
        <w:t>153</w:t>
      </w:r>
      <w:r>
        <w:rPr>
          <w:rFonts w:hint="eastAsia"/>
          <w:kern w:val="2"/>
        </w:rPr>
        <w:t>、</w:t>
      </w:r>
      <w:r>
        <w:rPr>
          <w:kern w:val="2"/>
        </w:rPr>
        <w:t>731</w:t>
      </w:r>
      <w:r>
        <w:rPr>
          <w:rFonts w:hint="eastAsia"/>
          <w:kern w:val="2"/>
        </w:rPr>
        <w:t>所对应的字符表示法，然后再把</w:t>
      </w:r>
      <w:r>
        <w:rPr>
          <w:kern w:val="2"/>
        </w:rPr>
        <w:t>rwxrw-r--</w:t>
      </w:r>
      <w:r>
        <w:rPr>
          <w:rFonts w:hint="eastAsia"/>
          <w:kern w:val="2"/>
        </w:rPr>
        <w:t>、</w:t>
      </w:r>
      <w:r>
        <w:rPr>
          <w:kern w:val="2"/>
        </w:rPr>
        <w:t>rw--w--wx</w:t>
      </w:r>
      <w:r>
        <w:rPr>
          <w:rFonts w:hint="eastAsia"/>
          <w:kern w:val="2"/>
        </w:rPr>
        <w:t>、</w:t>
      </w:r>
      <w:r>
        <w:rPr>
          <w:kern w:val="2"/>
        </w:rPr>
        <w:t>rw-r--r--</w:t>
      </w:r>
      <w:r>
        <w:rPr>
          <w:rFonts w:hint="eastAsia"/>
          <w:kern w:val="2"/>
        </w:rPr>
        <w:t>转换成数字表示法。</w:t>
      </w:r>
    </w:p>
    <w:p>
      <w:pPr>
        <w:rPr>
          <w:kern w:val="2"/>
        </w:rPr>
      </w:pPr>
      <w:r>
        <w:rPr>
          <w:rFonts w:hint="eastAsia"/>
          <w:kern w:val="2"/>
        </w:rPr>
        <w:t>下面我们利用上文讲解的知识，一起分析图</w:t>
      </w:r>
      <w:r>
        <w:rPr>
          <w:kern w:val="2"/>
        </w:rPr>
        <w:t>5-1</w:t>
      </w:r>
      <w:r>
        <w:rPr>
          <w:rFonts w:hint="eastAsia"/>
          <w:kern w:val="2"/>
        </w:rPr>
        <w:t>中所示的文件信息。</w:t>
      </w:r>
    </w:p>
    <w:p>
      <w:pPr>
        <w:pStyle w:val="32"/>
        <w:rPr>
          <w:kern w:val="2"/>
        </w:rPr>
      </w:pPr>
      <w:r>
        <w:rPr>
          <w:color w:val="000000"/>
          <w:kern w:val="2"/>
          <w:szCs w:val="21"/>
        </w:rPr>
        <w:drawing>
          <wp:inline distT="0" distB="0" distL="0" distR="0">
            <wp:extent cx="3741420" cy="701040"/>
            <wp:effectExtent l="0" t="0" r="0" b="0"/>
            <wp:docPr id="92" name="图片 92" descr="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0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741420" cy="7010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5-1  </w:t>
      </w:r>
      <w:r>
        <w:rPr>
          <w:rFonts w:hint="eastAsia"/>
          <w:color w:val="000000"/>
          <w:kern w:val="2"/>
          <w:szCs w:val="21"/>
        </w:rPr>
        <w:t>通过</w:t>
      </w:r>
      <w:r>
        <w:rPr>
          <w:color w:val="000000"/>
          <w:kern w:val="2"/>
          <w:szCs w:val="21"/>
        </w:rPr>
        <w:t>ls</w:t>
      </w:r>
      <w:r>
        <w:rPr>
          <w:rFonts w:hint="eastAsia"/>
          <w:color w:val="000000"/>
          <w:kern w:val="2"/>
          <w:szCs w:val="21"/>
        </w:rPr>
        <w:t>命令查看到的文件属性信息</w:t>
      </w:r>
    </w:p>
    <w:p>
      <w:pPr>
        <w:rPr>
          <w:kern w:val="2"/>
        </w:rPr>
      </w:pPr>
      <w:r>
        <w:rPr>
          <w:rFonts w:hint="eastAsia"/>
          <w:color w:val="000000"/>
          <w:kern w:val="2"/>
          <w:szCs w:val="21"/>
        </w:rPr>
        <w:t>在图</w:t>
      </w:r>
      <w:r>
        <w:rPr>
          <w:color w:val="000000"/>
          <w:kern w:val="2"/>
          <w:szCs w:val="21"/>
        </w:rPr>
        <w:t>5-1</w:t>
      </w:r>
      <w:r>
        <w:rPr>
          <w:rFonts w:hint="eastAsia"/>
          <w:color w:val="000000"/>
          <w:kern w:val="2"/>
          <w:szCs w:val="21"/>
        </w:rPr>
        <w:t>中，包含了文件的类型、访问权限、所有者（属主）、所属组（属组）、占用的磁盘大小、修改时间和文件名称等信息。通过分析可知，该文件的类型为普通文件，所有者权限为可读、可写（</w:t>
      </w:r>
      <w:r>
        <w:rPr>
          <w:color w:val="000000"/>
          <w:kern w:val="2"/>
          <w:szCs w:val="21"/>
        </w:rPr>
        <w:t>rw-</w:t>
      </w:r>
      <w:r>
        <w:rPr>
          <w:rFonts w:hint="eastAsia"/>
          <w:color w:val="000000"/>
          <w:kern w:val="2"/>
          <w:szCs w:val="21"/>
        </w:rPr>
        <w:t>），所属组权限为可读（</w:t>
      </w:r>
      <w:r>
        <w:rPr>
          <w:color w:val="000000"/>
          <w:kern w:val="2"/>
          <w:szCs w:val="21"/>
        </w:rPr>
        <w:t>r--</w:t>
      </w:r>
      <w:r>
        <w:rPr>
          <w:rFonts w:hint="eastAsia"/>
          <w:color w:val="000000"/>
          <w:kern w:val="2"/>
          <w:szCs w:val="21"/>
        </w:rPr>
        <w:t>），除此以外的其他人也只有可读权限（</w:t>
      </w:r>
      <w:r>
        <w:rPr>
          <w:color w:val="000000"/>
          <w:kern w:val="2"/>
          <w:szCs w:val="21"/>
        </w:rPr>
        <w:t>r--</w:t>
      </w:r>
      <w:r>
        <w:rPr>
          <w:rFonts w:hint="eastAsia"/>
          <w:color w:val="000000"/>
          <w:kern w:val="2"/>
          <w:szCs w:val="21"/>
        </w:rPr>
        <w:t>），文件的磁盘占用大小是</w:t>
      </w:r>
      <w:r>
        <w:rPr>
          <w:color w:val="000000"/>
          <w:kern w:val="2"/>
          <w:szCs w:val="21"/>
        </w:rPr>
        <w:t>34298</w:t>
      </w:r>
      <w:r>
        <w:rPr>
          <w:rFonts w:hint="eastAsia"/>
          <w:color w:val="000000"/>
          <w:kern w:val="2"/>
          <w:szCs w:val="21"/>
        </w:rPr>
        <w:t>字节，最近一次的修改时间为</w:t>
      </w:r>
      <w:r>
        <w:rPr>
          <w:color w:val="000000"/>
          <w:kern w:val="2"/>
          <w:szCs w:val="21"/>
        </w:rPr>
        <w:t>4</w:t>
      </w:r>
      <w:r>
        <w:rPr>
          <w:rFonts w:hint="eastAsia"/>
          <w:color w:val="000000"/>
          <w:kern w:val="2"/>
          <w:szCs w:val="21"/>
        </w:rPr>
        <w:t>月</w:t>
      </w:r>
      <w:r>
        <w:rPr>
          <w:color w:val="000000"/>
          <w:kern w:val="2"/>
          <w:szCs w:val="21"/>
        </w:rPr>
        <w:t>2</w:t>
      </w:r>
      <w:r>
        <w:rPr>
          <w:rFonts w:hint="eastAsia"/>
          <w:color w:val="000000"/>
          <w:kern w:val="2"/>
          <w:szCs w:val="21"/>
        </w:rPr>
        <w:t>日的凌晨</w:t>
      </w:r>
      <w:r>
        <w:rPr>
          <w:color w:val="000000"/>
          <w:kern w:val="2"/>
          <w:szCs w:val="21"/>
        </w:rPr>
        <w:t>23</w:t>
      </w:r>
      <w:r>
        <w:rPr>
          <w:rFonts w:hint="eastAsia"/>
          <w:color w:val="000000"/>
          <w:kern w:val="2"/>
          <w:szCs w:val="21"/>
        </w:rPr>
        <w:t>分，文件的名称为</w:t>
      </w:r>
      <w:r>
        <w:rPr>
          <w:color w:val="000000"/>
          <w:kern w:val="2"/>
          <w:szCs w:val="21"/>
        </w:rPr>
        <w:t>install.log</w:t>
      </w:r>
      <w:r>
        <w:rPr>
          <w:rFonts w:hint="eastAsia"/>
          <w:color w:val="000000"/>
          <w:kern w:val="2"/>
          <w:szCs w:val="21"/>
        </w:rPr>
        <w:t>。</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5.3</w:t>
            </w:r>
            <w:r>
              <w:rPr>
                <w:color w:val="000000"/>
                <w:kern w:val="2"/>
                <w:szCs w:val="21"/>
              </w:rPr>
              <w:t xml:space="preserve">  </w:t>
            </w:r>
            <w:r>
              <w:rPr>
                <w:rFonts w:hint="eastAsia"/>
                <w:color w:val="000000"/>
                <w:kern w:val="2"/>
              </w:rPr>
              <w:t>文件的特殊权限</w:t>
            </w:r>
          </w:p>
        </w:tc>
      </w:tr>
    </w:tbl>
    <w:p>
      <w:pPr>
        <w:pStyle w:val="56"/>
        <w:rPr>
          <w:kern w:val="2"/>
        </w:rPr>
      </w:pPr>
    </w:p>
    <w:p>
      <w:pPr>
        <w:rPr>
          <w:kern w:val="2"/>
        </w:rPr>
      </w:pPr>
      <w:r>
        <w:rPr>
          <w:rFonts w:hint="eastAsia"/>
          <w:color w:val="000000"/>
          <w:kern w:val="2"/>
          <w:szCs w:val="21"/>
        </w:rPr>
        <w:t>在复杂多变的生产环境中，单纯设置文件的</w:t>
      </w:r>
      <w:r>
        <w:rPr>
          <w:color w:val="000000"/>
          <w:kern w:val="2"/>
          <w:szCs w:val="21"/>
        </w:rPr>
        <w:t>rwx</w:t>
      </w:r>
      <w:r>
        <w:rPr>
          <w:rFonts w:hint="eastAsia"/>
          <w:color w:val="000000"/>
          <w:kern w:val="2"/>
          <w:szCs w:val="21"/>
        </w:rPr>
        <w:t>权限无法满足我们对安全和灵活性的需求，因此便有了</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与</w:t>
      </w:r>
      <w:r>
        <w:rPr>
          <w:color w:val="000000"/>
          <w:kern w:val="2"/>
          <w:szCs w:val="21"/>
        </w:rPr>
        <w:t>SBIT</w:t>
      </w:r>
      <w:r>
        <w:rPr>
          <w:rFonts w:hint="eastAsia"/>
          <w:color w:val="000000"/>
          <w:kern w:val="2"/>
          <w:szCs w:val="21"/>
        </w:rPr>
        <w:t>的特殊权限位。</w:t>
      </w:r>
      <w:r>
        <w:rPr>
          <w:rFonts w:hint="eastAsia"/>
          <w:color w:val="000000"/>
          <w:kern w:val="2"/>
        </w:rPr>
        <w:t>这</w:t>
      </w:r>
      <w:r>
        <w:rPr>
          <w:rFonts w:hint="eastAsia"/>
          <w:color w:val="000000"/>
          <w:kern w:val="2"/>
          <w:szCs w:val="21"/>
        </w:rPr>
        <w:t>是一种对文件权限进行设置的特殊功能，可以与一般权限同时使用，以弥补一般权限不能实现的功能。下面具体解释这</w:t>
      </w:r>
      <w:r>
        <w:rPr>
          <w:color w:val="000000"/>
          <w:kern w:val="2"/>
          <w:szCs w:val="21"/>
        </w:rPr>
        <w:t>3</w:t>
      </w:r>
      <w:r>
        <w:rPr>
          <w:rFonts w:hint="eastAsia"/>
          <w:color w:val="000000"/>
          <w:kern w:val="2"/>
          <w:szCs w:val="21"/>
        </w:rPr>
        <w:t>个特殊权限位的功能以及用法。</w:t>
      </w:r>
    </w:p>
    <w:p>
      <w:pPr>
        <w:pStyle w:val="4"/>
        <w:spacing w:before="151" w:after="151"/>
        <w:rPr>
          <w:kern w:val="2"/>
        </w:rPr>
      </w:pPr>
      <w:r>
        <w:rPr>
          <w:color w:val="000000"/>
          <w:kern w:val="2"/>
        </w:rPr>
        <w:t>5.3.1</w:t>
      </w:r>
      <w:r>
        <w:rPr>
          <w:color w:val="000000"/>
          <w:kern w:val="2"/>
          <w:szCs w:val="21"/>
        </w:rPr>
        <w:t xml:space="preserve">  </w:t>
      </w:r>
      <w:r>
        <w:rPr>
          <w:color w:val="000000"/>
          <w:kern w:val="2"/>
        </w:rPr>
        <w:t>SUID</w:t>
      </w:r>
    </w:p>
    <w:p>
      <w:pPr>
        <w:rPr>
          <w:kern w:val="2"/>
        </w:rPr>
      </w:pPr>
      <w:r>
        <w:rPr>
          <w:color w:val="000000"/>
          <w:kern w:val="2"/>
          <w:szCs w:val="21"/>
        </w:rPr>
        <w:t>SUID</w:t>
      </w:r>
      <w:r>
        <w:rPr>
          <w:rFonts w:hint="eastAsia"/>
          <w:color w:val="000000"/>
          <w:kern w:val="2"/>
          <w:szCs w:val="21"/>
        </w:rPr>
        <w:t>是一种对二进制程序进行设置的特殊权限，可以让二进制程序的执行者临时拥有属主的权限（仅对拥有执行权限的二进制程序有效）。例如，所有用户都可以执行</w:t>
      </w:r>
      <w:r>
        <w:rPr>
          <w:color w:val="000000"/>
          <w:kern w:val="2"/>
          <w:szCs w:val="21"/>
        </w:rPr>
        <w:t>passwd</w:t>
      </w:r>
      <w:r>
        <w:rPr>
          <w:rFonts w:hint="eastAsia"/>
          <w:color w:val="000000"/>
          <w:kern w:val="2"/>
          <w:szCs w:val="21"/>
        </w:rPr>
        <w:t>命令来修改自己的用户密码，而用户密码保存在</w:t>
      </w:r>
      <w:r>
        <w:rPr>
          <w:color w:val="000000"/>
          <w:kern w:val="2"/>
          <w:szCs w:val="21"/>
        </w:rPr>
        <w:t>/etc/shadow</w:t>
      </w:r>
      <w:r>
        <w:rPr>
          <w:rFonts w:hint="eastAsia"/>
          <w:color w:val="000000"/>
          <w:kern w:val="2"/>
          <w:szCs w:val="21"/>
        </w:rPr>
        <w:t>文件中。仔细查看这个文件就会发现它的默认权限是</w:t>
      </w:r>
      <w:r>
        <w:rPr>
          <w:color w:val="000000"/>
          <w:kern w:val="2"/>
          <w:szCs w:val="21"/>
        </w:rPr>
        <w:t>000</w:t>
      </w:r>
      <w:r>
        <w:rPr>
          <w:rFonts w:hint="eastAsia"/>
          <w:color w:val="000000"/>
          <w:kern w:val="2"/>
          <w:szCs w:val="21"/>
        </w:rPr>
        <w:t>，也就是说除了</w:t>
      </w:r>
      <w:r>
        <w:rPr>
          <w:color w:val="000000"/>
          <w:kern w:val="2"/>
          <w:szCs w:val="21"/>
        </w:rPr>
        <w:t>root</w:t>
      </w:r>
      <w:r>
        <w:rPr>
          <w:rFonts w:hint="eastAsia"/>
          <w:color w:val="000000"/>
          <w:kern w:val="2"/>
          <w:szCs w:val="21"/>
        </w:rPr>
        <w:t>管理员以外，所有用户都没有查看或编辑该文件的权限。但是，在使用</w:t>
      </w:r>
      <w:r>
        <w:rPr>
          <w:color w:val="000000"/>
          <w:kern w:val="2"/>
          <w:szCs w:val="21"/>
        </w:rPr>
        <w:t>passwd</w:t>
      </w:r>
      <w:r>
        <w:rPr>
          <w:rFonts w:hint="eastAsia"/>
          <w:color w:val="000000"/>
          <w:kern w:val="2"/>
          <w:szCs w:val="21"/>
        </w:rPr>
        <w:t>命令时如果加上</w:t>
      </w:r>
      <w:r>
        <w:rPr>
          <w:color w:val="000000"/>
          <w:kern w:val="2"/>
          <w:szCs w:val="21"/>
        </w:rPr>
        <w:t>SUID</w:t>
      </w:r>
      <w:r>
        <w:rPr>
          <w:rFonts w:hint="eastAsia"/>
          <w:color w:val="000000"/>
          <w:kern w:val="2"/>
          <w:szCs w:val="21"/>
        </w:rPr>
        <w:t>特殊权限位，就可让普通用户临时获得程序所有者的身份，把变更的密码信息写入到</w:t>
      </w:r>
      <w:r>
        <w:rPr>
          <w:color w:val="000000"/>
          <w:kern w:val="2"/>
          <w:szCs w:val="21"/>
        </w:rPr>
        <w:t>shadow</w:t>
      </w:r>
      <w:r>
        <w:rPr>
          <w:rFonts w:hint="eastAsia"/>
          <w:color w:val="000000"/>
          <w:kern w:val="2"/>
          <w:szCs w:val="21"/>
        </w:rPr>
        <w:t>文件中。这很像我们在古装剧中见到的手持尚方宝剑的钦差大臣，他手持的尚方宝剑代表的是皇上的权威，因此可以惩戒贪官，但这并不意味着他永久成为了皇上。因此这只是一种有条件的、临时的特殊权限授权方法。</w:t>
      </w:r>
    </w:p>
    <w:p>
      <w:pPr>
        <w:rPr>
          <w:kern w:val="2"/>
        </w:rPr>
      </w:pPr>
      <w:r>
        <w:rPr>
          <w:rFonts w:hint="eastAsia"/>
          <w:kern w:val="2"/>
        </w:rPr>
        <w:t>查看</w:t>
      </w:r>
      <w:r>
        <w:rPr>
          <w:kern w:val="2"/>
        </w:rPr>
        <w:t>passwd</w:t>
      </w:r>
      <w:r>
        <w:rPr>
          <w:rFonts w:hint="eastAsia"/>
          <w:kern w:val="2"/>
        </w:rPr>
        <w:t>命令属性时发现所有者的权限由</w:t>
      </w:r>
      <w:r>
        <w:rPr>
          <w:kern w:val="2"/>
        </w:rPr>
        <w:t>rwx</w:t>
      </w:r>
      <w:r>
        <w:rPr>
          <w:rFonts w:hint="eastAsia"/>
          <w:kern w:val="2"/>
        </w:rPr>
        <w:t>变成了</w:t>
      </w:r>
      <w:r>
        <w:rPr>
          <w:kern w:val="2"/>
        </w:rPr>
        <w:t>rws</w:t>
      </w:r>
      <w:r>
        <w:rPr>
          <w:rFonts w:hint="eastAsia"/>
          <w:kern w:val="2"/>
        </w:rPr>
        <w:t>，其中</w:t>
      </w:r>
      <w:r>
        <w:rPr>
          <w:kern w:val="2"/>
        </w:rPr>
        <w:t>x</w:t>
      </w:r>
      <w:r>
        <w:rPr>
          <w:rFonts w:hint="eastAsia"/>
          <w:kern w:val="2"/>
        </w:rPr>
        <w:t>改变成</w:t>
      </w:r>
      <w:r>
        <w:rPr>
          <w:kern w:val="2"/>
        </w:rPr>
        <w:t>s</w:t>
      </w:r>
      <w:r>
        <w:rPr>
          <w:rFonts w:hint="eastAsia"/>
          <w:kern w:val="2"/>
        </w:rPr>
        <w:t>就意味着该文件被赋予了</w:t>
      </w:r>
      <w:r>
        <w:rPr>
          <w:kern w:val="2"/>
        </w:rPr>
        <w:t>SUID</w:t>
      </w:r>
      <w:r>
        <w:rPr>
          <w:rFonts w:hint="eastAsia"/>
          <w:kern w:val="2"/>
        </w:rPr>
        <w:t>权限。另外有读者会好奇，那么如果原本的权限是</w:t>
      </w:r>
      <w:r>
        <w:rPr>
          <w:kern w:val="2"/>
        </w:rPr>
        <w:t>rw-</w:t>
      </w:r>
      <w:r>
        <w:rPr>
          <w:rFonts w:hint="eastAsia"/>
          <w:kern w:val="2"/>
        </w:rPr>
        <w:t>呢？如果原先权限位上没有</w:t>
      </w:r>
      <w:r>
        <w:rPr>
          <w:kern w:val="2"/>
        </w:rPr>
        <w:t>x</w:t>
      </w:r>
      <w:r>
        <w:rPr>
          <w:rFonts w:hint="eastAsia"/>
          <w:kern w:val="2"/>
        </w:rPr>
        <w:t>执行权限，那么被赋予特殊权限后将变成大写的</w:t>
      </w:r>
      <w:r>
        <w:rPr>
          <w:kern w:val="2"/>
        </w:rPr>
        <w:t>S</w:t>
      </w:r>
      <w:r>
        <w:rPr>
          <w:rFonts w:hint="eastAsia"/>
          <w:kern w:val="2"/>
        </w:rPr>
        <w:t>。</w:t>
      </w:r>
    </w:p>
    <w:p>
      <w:pPr>
        <w:pStyle w:val="58"/>
        <w:rPr>
          <w:kern w:val="2"/>
        </w:rPr>
      </w:pPr>
    </w:p>
    <w:p>
      <w:pPr>
        <w:pStyle w:val="26"/>
        <w:rPr>
          <w:kern w:val="2"/>
        </w:rPr>
      </w:pPr>
      <w:r>
        <w:rPr>
          <w:kern w:val="2"/>
        </w:rPr>
        <w:t>[root@linuxprobe ~]# ls -l /etc/shadow</w:t>
      </w:r>
    </w:p>
    <w:p>
      <w:pPr>
        <w:pStyle w:val="26"/>
        <w:rPr>
          <w:kern w:val="2"/>
        </w:rPr>
      </w:pPr>
      <w:r>
        <w:rPr>
          <w:b/>
          <w:bCs/>
          <w:kern w:val="2"/>
        </w:rPr>
        <w:t>----------.</w:t>
      </w:r>
      <w:r>
        <w:rPr>
          <w:kern w:val="2"/>
        </w:rPr>
        <w:t> 1 root root 1004 Jan 3 06:23 /etc/shadow</w:t>
      </w:r>
    </w:p>
    <w:p>
      <w:pPr>
        <w:pStyle w:val="26"/>
        <w:rPr>
          <w:kern w:val="2"/>
        </w:rPr>
      </w:pPr>
      <w:r>
        <w:rPr>
          <w:kern w:val="2"/>
        </w:rPr>
        <w:t>[root@linuxprobe ~]# ls -l /bin/passwd</w:t>
      </w:r>
    </w:p>
    <w:p>
      <w:pPr>
        <w:pStyle w:val="26"/>
        <w:rPr>
          <w:kern w:val="2"/>
        </w:rPr>
      </w:pPr>
      <w:r>
        <w:rPr>
          <w:kern w:val="2"/>
        </w:rPr>
        <w:t>-rw</w:t>
      </w:r>
      <w:r>
        <w:rPr>
          <w:b/>
          <w:bCs/>
          <w:kern w:val="2"/>
        </w:rPr>
        <w:t>s</w:t>
      </w:r>
      <w:r>
        <w:rPr>
          <w:kern w:val="2"/>
        </w:rPr>
        <w:t>r-xr-x. 1 root root 27832 Jan 29 2017 /bin/passwd</w:t>
      </w:r>
    </w:p>
    <w:p>
      <w:pPr>
        <w:pStyle w:val="59"/>
        <w:spacing w:after="90"/>
        <w:rPr>
          <w:kern w:val="2"/>
        </w:rPr>
      </w:pPr>
    </w:p>
    <w:p>
      <w:pPr>
        <w:pStyle w:val="4"/>
        <w:spacing w:before="151" w:after="151"/>
        <w:rPr>
          <w:kern w:val="2"/>
        </w:rPr>
      </w:pPr>
      <w:r>
        <w:rPr>
          <w:color w:val="000000"/>
          <w:kern w:val="2"/>
        </w:rPr>
        <w:t>5.3.2</w:t>
      </w:r>
      <w:r>
        <w:rPr>
          <w:color w:val="000000"/>
          <w:kern w:val="2"/>
          <w:szCs w:val="21"/>
        </w:rPr>
        <w:t xml:space="preserve">  </w:t>
      </w:r>
      <w:r>
        <w:rPr>
          <w:color w:val="000000"/>
          <w:kern w:val="2"/>
        </w:rPr>
        <w:t>SGID</w:t>
      </w:r>
    </w:p>
    <w:p>
      <w:pPr>
        <w:rPr>
          <w:kern w:val="2"/>
        </w:rPr>
      </w:pPr>
      <w:r>
        <w:rPr>
          <w:color w:val="000000"/>
          <w:kern w:val="2"/>
          <w:szCs w:val="21"/>
        </w:rPr>
        <w:t>SGID</w:t>
      </w:r>
      <w:r>
        <w:rPr>
          <w:rFonts w:hint="eastAsia"/>
          <w:color w:val="000000"/>
          <w:kern w:val="2"/>
          <w:szCs w:val="21"/>
        </w:rPr>
        <w:t>主要实现如下两种功能：</w:t>
      </w:r>
    </w:p>
    <w:p>
      <w:pPr>
        <w:pStyle w:val="34"/>
        <w:ind w:left="704" w:hanging="304"/>
        <w:rPr>
          <w:kern w:val="2"/>
        </w:rPr>
      </w:pPr>
      <w:r>
        <w:rPr>
          <w:kern w:val="2"/>
        </w:rPr>
        <w:sym w:font="Wingdings" w:char="00D8"/>
      </w:r>
      <w:r>
        <w:rPr>
          <w:kern w:val="2"/>
        </w:rPr>
        <w:tab/>
      </w:r>
      <w:r>
        <w:rPr>
          <w:rFonts w:hint="eastAsia"/>
          <w:color w:val="000000"/>
          <w:kern w:val="2"/>
          <w:szCs w:val="21"/>
        </w:rPr>
        <w:t>让执行者临时拥有属组的权限（对拥有执行权限的二进制程序进行设置）；</w:t>
      </w:r>
    </w:p>
    <w:p>
      <w:pPr>
        <w:pStyle w:val="34"/>
        <w:ind w:left="704" w:hanging="304"/>
        <w:rPr>
          <w:kern w:val="2"/>
        </w:rPr>
      </w:pPr>
      <w:r>
        <w:rPr>
          <w:kern w:val="2"/>
        </w:rPr>
        <w:sym w:font="Wingdings" w:char="00D8"/>
      </w:r>
      <w:r>
        <w:rPr>
          <w:kern w:val="2"/>
        </w:rPr>
        <w:tab/>
      </w:r>
      <w:r>
        <w:rPr>
          <w:rFonts w:hint="eastAsia"/>
          <w:color w:val="000000"/>
          <w:kern w:val="2"/>
          <w:szCs w:val="21"/>
        </w:rPr>
        <w:t>在某个目录中创建的文件自动继承该目录的用户组（只可以对目录进行设置）。</w:t>
      </w:r>
    </w:p>
    <w:p>
      <w:pPr>
        <w:rPr>
          <w:kern w:val="2"/>
        </w:rPr>
      </w:pPr>
      <w:r>
        <w:rPr>
          <w:color w:val="000000"/>
          <w:kern w:val="2"/>
          <w:szCs w:val="21"/>
        </w:rPr>
        <w:t>SGID</w:t>
      </w:r>
      <w:r>
        <w:rPr>
          <w:rFonts w:hint="eastAsia"/>
          <w:color w:val="000000"/>
          <w:kern w:val="2"/>
          <w:szCs w:val="21"/>
        </w:rPr>
        <w:t>的第一种功能是参考</w:t>
      </w:r>
      <w:r>
        <w:rPr>
          <w:color w:val="000000"/>
          <w:kern w:val="2"/>
          <w:szCs w:val="21"/>
        </w:rPr>
        <w:t>SUID</w:t>
      </w:r>
      <w:r>
        <w:rPr>
          <w:rFonts w:hint="eastAsia"/>
          <w:color w:val="000000"/>
          <w:kern w:val="2"/>
          <w:szCs w:val="21"/>
        </w:rPr>
        <w:t>而设计的，不同点在于执行程序的用户获取的不再是文件所有者的临时权限，而是获取到文件所属组的权限。举例来说，在早期的</w:t>
      </w:r>
      <w:r>
        <w:rPr>
          <w:color w:val="000000"/>
          <w:kern w:val="2"/>
          <w:szCs w:val="21"/>
        </w:rPr>
        <w:t>Linux</w:t>
      </w:r>
      <w:r>
        <w:rPr>
          <w:rFonts w:hint="eastAsia"/>
          <w:color w:val="000000"/>
          <w:kern w:val="2"/>
          <w:szCs w:val="21"/>
        </w:rPr>
        <w:t>系统中，</w:t>
      </w:r>
      <w:r>
        <w:rPr>
          <w:color w:val="000000"/>
          <w:kern w:val="2"/>
          <w:szCs w:val="21"/>
        </w:rPr>
        <w:t>/dev/kmem</w:t>
      </w:r>
      <w:r>
        <w:rPr>
          <w:rFonts w:hint="eastAsia"/>
          <w:color w:val="000000"/>
          <w:kern w:val="2"/>
          <w:szCs w:val="21"/>
        </w:rPr>
        <w:t>是一个字符设备文件，用于存储内核程序要访问的数据，权限为：</w:t>
      </w:r>
    </w:p>
    <w:p>
      <w:pPr>
        <w:pStyle w:val="58"/>
        <w:rPr>
          <w:kern w:val="2"/>
        </w:rPr>
      </w:pPr>
    </w:p>
    <w:p>
      <w:pPr>
        <w:pStyle w:val="26"/>
        <w:rPr>
          <w:kern w:val="2"/>
        </w:rPr>
      </w:pPr>
      <w:r>
        <w:rPr>
          <w:b/>
          <w:bCs/>
          <w:kern w:val="2"/>
        </w:rPr>
        <w:t>cr--r-----</w:t>
      </w:r>
      <w:r>
        <w:rPr>
          <w:kern w:val="2"/>
        </w:rPr>
        <w:t>   1 root system 2,  1 Feb 11 2017  kmem</w:t>
      </w:r>
    </w:p>
    <w:p>
      <w:pPr>
        <w:pStyle w:val="59"/>
        <w:spacing w:after="90"/>
        <w:rPr>
          <w:kern w:val="2"/>
        </w:rPr>
      </w:pPr>
    </w:p>
    <w:p>
      <w:pPr>
        <w:rPr>
          <w:spacing w:val="-2"/>
          <w:kern w:val="2"/>
        </w:rPr>
      </w:pPr>
      <w:r>
        <w:rPr>
          <w:rFonts w:hint="eastAsia"/>
          <w:color w:val="000000"/>
          <w:kern w:val="2"/>
          <w:szCs w:val="21"/>
        </w:rPr>
        <w:t>大</w:t>
      </w:r>
      <w:r>
        <w:rPr>
          <w:rFonts w:hint="eastAsia"/>
          <w:color w:val="000000"/>
          <w:spacing w:val="-2"/>
          <w:kern w:val="2"/>
          <w:szCs w:val="21"/>
        </w:rPr>
        <w:t>家看出问题了吗？除了</w:t>
      </w:r>
      <w:r>
        <w:rPr>
          <w:color w:val="000000"/>
          <w:spacing w:val="-2"/>
          <w:kern w:val="2"/>
          <w:szCs w:val="21"/>
        </w:rPr>
        <w:t>root</w:t>
      </w:r>
      <w:r>
        <w:rPr>
          <w:rFonts w:hint="eastAsia"/>
          <w:color w:val="000000"/>
          <w:spacing w:val="-2"/>
          <w:kern w:val="2"/>
        </w:rPr>
        <w:t>管理员</w:t>
      </w:r>
      <w:r>
        <w:rPr>
          <w:rFonts w:hint="eastAsia"/>
          <w:color w:val="000000"/>
          <w:spacing w:val="-2"/>
          <w:kern w:val="2"/>
          <w:szCs w:val="21"/>
        </w:rPr>
        <w:t>或属于</w:t>
      </w:r>
      <w:r>
        <w:rPr>
          <w:color w:val="000000"/>
          <w:spacing w:val="-2"/>
          <w:kern w:val="2"/>
          <w:szCs w:val="21"/>
        </w:rPr>
        <w:t>system</w:t>
      </w:r>
      <w:r>
        <w:rPr>
          <w:rFonts w:hint="eastAsia"/>
          <w:color w:val="000000"/>
          <w:spacing w:val="-2"/>
          <w:kern w:val="2"/>
          <w:szCs w:val="21"/>
        </w:rPr>
        <w:t>组成员外，所有用户都没有读取该文件的权限。由于在平时我们需要查看系统的进程状态，为了能够获取到进程的状态信息，可在用于查看系统进程状态的</w:t>
      </w:r>
      <w:r>
        <w:rPr>
          <w:color w:val="000000"/>
          <w:spacing w:val="-2"/>
          <w:kern w:val="2"/>
          <w:szCs w:val="21"/>
        </w:rPr>
        <w:t>ps</w:t>
      </w:r>
      <w:r>
        <w:rPr>
          <w:rFonts w:hint="eastAsia"/>
          <w:color w:val="000000"/>
          <w:spacing w:val="-2"/>
          <w:kern w:val="2"/>
          <w:szCs w:val="21"/>
        </w:rPr>
        <w:t>命令文件上增加</w:t>
      </w:r>
      <w:r>
        <w:rPr>
          <w:color w:val="000000"/>
          <w:spacing w:val="-2"/>
          <w:kern w:val="2"/>
          <w:szCs w:val="21"/>
        </w:rPr>
        <w:t>SGID</w:t>
      </w:r>
      <w:r>
        <w:rPr>
          <w:rFonts w:hint="eastAsia"/>
          <w:color w:val="000000"/>
          <w:spacing w:val="-2"/>
          <w:kern w:val="2"/>
          <w:szCs w:val="21"/>
        </w:rPr>
        <w:t>特殊权限位。查看</w:t>
      </w:r>
      <w:r>
        <w:rPr>
          <w:color w:val="000000"/>
          <w:spacing w:val="-2"/>
          <w:kern w:val="2"/>
          <w:szCs w:val="21"/>
        </w:rPr>
        <w:t>ps</w:t>
      </w:r>
      <w:r>
        <w:rPr>
          <w:rFonts w:hint="eastAsia"/>
          <w:color w:val="000000"/>
          <w:spacing w:val="-2"/>
          <w:kern w:val="2"/>
          <w:szCs w:val="21"/>
        </w:rPr>
        <w:t>命令文件的属性信息：</w:t>
      </w:r>
    </w:p>
    <w:p>
      <w:pPr>
        <w:pStyle w:val="58"/>
        <w:rPr>
          <w:kern w:val="2"/>
        </w:rPr>
      </w:pPr>
    </w:p>
    <w:p>
      <w:pPr>
        <w:pStyle w:val="26"/>
        <w:rPr>
          <w:kern w:val="2"/>
        </w:rPr>
      </w:pPr>
      <w:r>
        <w:rPr>
          <w:kern w:val="2"/>
        </w:rPr>
        <w:t>-r-xr-</w:t>
      </w:r>
      <w:r>
        <w:rPr>
          <w:b/>
          <w:bCs/>
          <w:kern w:val="2"/>
        </w:rPr>
        <w:t>s</w:t>
      </w:r>
      <w:r>
        <w:rPr>
          <w:kern w:val="2"/>
        </w:rPr>
        <w:t>r-x   1 bin system 59346 Feb 11 2017  ps</w:t>
      </w:r>
    </w:p>
    <w:p>
      <w:pPr>
        <w:pStyle w:val="59"/>
        <w:spacing w:after="90"/>
        <w:rPr>
          <w:kern w:val="2"/>
        </w:rPr>
      </w:pPr>
    </w:p>
    <w:p>
      <w:pPr>
        <w:rPr>
          <w:kern w:val="2"/>
        </w:rPr>
      </w:pPr>
      <w:r>
        <w:rPr>
          <w:rFonts w:hint="eastAsia"/>
          <w:color w:val="000000"/>
          <w:kern w:val="2"/>
          <w:szCs w:val="21"/>
        </w:rPr>
        <w:t>这样一来，由于</w:t>
      </w:r>
      <w:r>
        <w:rPr>
          <w:color w:val="000000"/>
          <w:kern w:val="2"/>
          <w:szCs w:val="21"/>
        </w:rPr>
        <w:t>ps</w:t>
      </w:r>
      <w:r>
        <w:rPr>
          <w:rFonts w:hint="eastAsia"/>
          <w:color w:val="000000"/>
          <w:kern w:val="2"/>
          <w:szCs w:val="21"/>
        </w:rPr>
        <w:t>命令被增加了</w:t>
      </w:r>
      <w:r>
        <w:rPr>
          <w:color w:val="000000"/>
          <w:kern w:val="2"/>
          <w:szCs w:val="21"/>
        </w:rPr>
        <w:t>SGID</w:t>
      </w:r>
      <w:r>
        <w:rPr>
          <w:rFonts w:hint="eastAsia"/>
          <w:color w:val="000000"/>
          <w:kern w:val="2"/>
          <w:szCs w:val="21"/>
        </w:rPr>
        <w:t>特殊权限位，所以当用户执行该命令时，也就临时获取到了</w:t>
      </w:r>
      <w:r>
        <w:rPr>
          <w:color w:val="000000"/>
          <w:kern w:val="2"/>
          <w:szCs w:val="21"/>
        </w:rPr>
        <w:t>system</w:t>
      </w:r>
      <w:r>
        <w:rPr>
          <w:rFonts w:hint="eastAsia"/>
          <w:color w:val="000000"/>
          <w:kern w:val="2"/>
          <w:szCs w:val="21"/>
        </w:rPr>
        <w:t>用户组的权限，从而可以顺利地读取设备文件了。</w:t>
      </w:r>
    </w:p>
    <w:p>
      <w:pPr>
        <w:rPr>
          <w:kern w:val="2"/>
        </w:rPr>
      </w:pPr>
      <w:r>
        <w:rPr>
          <w:rFonts w:hint="eastAsia"/>
          <w:kern w:val="2"/>
        </w:rPr>
        <w:t>前文提到，每个文件都有其归属的所有者和所属组，当创建或传送一个文件后，这个文件就会自动归属于执行这个操作的用户（即该用户是文件的所有者）。如果现在需要在一个部门内设置共享目录，让部门内的所有人员都能够读取目录中的内容，那么就可以创建部门共享目录后，在该目录上设置</w:t>
      </w:r>
      <w:r>
        <w:rPr>
          <w:kern w:val="2"/>
        </w:rPr>
        <w:t>SGID</w:t>
      </w:r>
      <w:r>
        <w:rPr>
          <w:rFonts w:hint="eastAsia"/>
          <w:kern w:val="2"/>
        </w:rPr>
        <w:t>特殊权限位。这样，部门内的任何人员在里面创建的任何文件都会归属于该目录的所属组，而不再是自己的基本用户组。此时，我们用到的就是</w:t>
      </w:r>
      <w:r>
        <w:rPr>
          <w:kern w:val="2"/>
        </w:rPr>
        <w:t>SGID</w:t>
      </w:r>
      <w:r>
        <w:rPr>
          <w:rFonts w:hint="eastAsia"/>
          <w:kern w:val="2"/>
        </w:rPr>
        <w:t>的第二个功能，即在某个目录中创建的文件自动继承该目录的用户组（只可以对目录进行设置）。</w:t>
      </w:r>
    </w:p>
    <w:p>
      <w:pPr>
        <w:pStyle w:val="58"/>
        <w:rPr>
          <w:kern w:val="2"/>
        </w:rPr>
      </w:pPr>
    </w:p>
    <w:p>
      <w:pPr>
        <w:pStyle w:val="26"/>
        <w:rPr>
          <w:kern w:val="2"/>
        </w:rPr>
      </w:pPr>
      <w:r>
        <w:rPr>
          <w:kern w:val="2"/>
        </w:rPr>
        <w:t>[root@linuxprobe ~]# cd /tmp</w:t>
      </w:r>
    </w:p>
    <w:p>
      <w:pPr>
        <w:pStyle w:val="26"/>
        <w:rPr>
          <w:kern w:val="2"/>
        </w:rPr>
      </w:pPr>
      <w:r>
        <w:rPr>
          <w:kern w:val="2"/>
        </w:rPr>
        <w:t>[root@linuxprobe tmp]# mkdir testdir</w:t>
      </w:r>
    </w:p>
    <w:p>
      <w:pPr>
        <w:pStyle w:val="26"/>
        <w:rPr>
          <w:kern w:val="2"/>
        </w:rPr>
      </w:pPr>
      <w:r>
        <w:rPr>
          <w:kern w:val="2"/>
        </w:rPr>
        <w:t>[root@linuxprobe tmp]# ls -ald testdir/</w:t>
      </w:r>
    </w:p>
    <w:p>
      <w:pPr>
        <w:pStyle w:val="26"/>
        <w:rPr>
          <w:kern w:val="2"/>
        </w:rPr>
      </w:pPr>
      <w:r>
        <w:rPr>
          <w:kern w:val="2"/>
        </w:rPr>
        <w:t>drwxr-xr-x. 2 root root 6 Feb 11 11:50 testdir/</w:t>
      </w:r>
    </w:p>
    <w:p>
      <w:pPr>
        <w:pStyle w:val="26"/>
        <w:rPr>
          <w:kern w:val="2"/>
        </w:rPr>
      </w:pPr>
      <w:r>
        <w:rPr>
          <w:kern w:val="2"/>
        </w:rPr>
        <w:t>[root@linuxprobe tmp]# chmod -Rf 777 testdir/</w:t>
      </w:r>
    </w:p>
    <w:p>
      <w:pPr>
        <w:pStyle w:val="26"/>
        <w:rPr>
          <w:kern w:val="2"/>
        </w:rPr>
      </w:pPr>
      <w:r>
        <w:rPr>
          <w:kern w:val="2"/>
        </w:rPr>
        <w:t>[root@linuxprobe tmp]# chmod -Rf g+s testdir/</w:t>
      </w:r>
    </w:p>
    <w:p>
      <w:pPr>
        <w:pStyle w:val="26"/>
        <w:rPr>
          <w:kern w:val="2"/>
        </w:rPr>
      </w:pPr>
      <w:r>
        <w:rPr>
          <w:kern w:val="2"/>
        </w:rPr>
        <w:t>[root@linuxprobe tmp]# ls -ald testdir/</w:t>
      </w:r>
    </w:p>
    <w:p>
      <w:pPr>
        <w:pStyle w:val="26"/>
        <w:rPr>
          <w:kern w:val="2"/>
        </w:rPr>
      </w:pPr>
      <w:r>
        <w:rPr>
          <w:kern w:val="2"/>
        </w:rPr>
        <w:t>d</w:t>
      </w:r>
      <w:r>
        <w:rPr>
          <w:b/>
          <w:bCs/>
          <w:kern w:val="2"/>
        </w:rPr>
        <w:t>rwxrwsrwx</w:t>
      </w:r>
      <w:r>
        <w:rPr>
          <w:kern w:val="2"/>
        </w:rPr>
        <w:t>. 2 root root 6 Feb 11 11:50 testdir/</w:t>
      </w:r>
    </w:p>
    <w:p>
      <w:pPr>
        <w:pStyle w:val="59"/>
        <w:spacing w:after="90"/>
        <w:rPr>
          <w:kern w:val="2"/>
        </w:rPr>
      </w:pPr>
    </w:p>
    <w:p>
      <w:pPr>
        <w:rPr>
          <w:kern w:val="2"/>
        </w:rPr>
      </w:pPr>
      <w:r>
        <w:rPr>
          <w:rFonts w:hint="eastAsia"/>
          <w:color w:val="000000"/>
          <w:kern w:val="2"/>
          <w:szCs w:val="21"/>
        </w:rPr>
        <w:t>在使用上述命令设置好目录的</w:t>
      </w:r>
      <w:r>
        <w:rPr>
          <w:color w:val="000000"/>
          <w:kern w:val="2"/>
          <w:szCs w:val="21"/>
        </w:rPr>
        <w:t>777</w:t>
      </w:r>
      <w:r>
        <w:rPr>
          <w:rFonts w:hint="eastAsia"/>
          <w:color w:val="000000"/>
          <w:kern w:val="2"/>
          <w:szCs w:val="21"/>
        </w:rPr>
        <w:t>权限（确保普通用户可以向其中写入文件），并为该目录设置了</w:t>
      </w:r>
      <w:r>
        <w:rPr>
          <w:color w:val="000000"/>
          <w:kern w:val="2"/>
          <w:szCs w:val="21"/>
        </w:rPr>
        <w:t>SGID</w:t>
      </w:r>
      <w:r>
        <w:rPr>
          <w:rFonts w:hint="eastAsia"/>
          <w:color w:val="000000"/>
          <w:kern w:val="2"/>
          <w:szCs w:val="21"/>
        </w:rPr>
        <w:t>特殊权限位后，就可以切换至一个普通用户，然后尝试在该目录中创建文件，并查看新创建的文件是否会继承新创建的文件所在的目录的所属组名称：</w:t>
      </w:r>
    </w:p>
    <w:p>
      <w:pPr>
        <w:pStyle w:val="58"/>
        <w:rPr>
          <w:kern w:val="2"/>
        </w:rPr>
      </w:pPr>
    </w:p>
    <w:p>
      <w:pPr>
        <w:pStyle w:val="26"/>
        <w:rPr>
          <w:kern w:val="2"/>
        </w:rPr>
      </w:pPr>
      <w:r>
        <w:rPr>
          <w:kern w:val="2"/>
        </w:rPr>
        <w:t>[root@linuxprobe tmp]# su - linuxprobe</w:t>
      </w:r>
    </w:p>
    <w:p>
      <w:pPr>
        <w:pStyle w:val="26"/>
        <w:rPr>
          <w:kern w:val="2"/>
        </w:rPr>
      </w:pPr>
      <w:r>
        <w:rPr>
          <w:kern w:val="2"/>
        </w:rPr>
        <w:t>Last login: Wed Feb 11 11:49:16 CST 2017 on pts/0</w:t>
      </w:r>
    </w:p>
    <w:p>
      <w:pPr>
        <w:pStyle w:val="26"/>
        <w:rPr>
          <w:kern w:val="2"/>
        </w:rPr>
      </w:pPr>
      <w:r>
        <w:rPr>
          <w:kern w:val="2"/>
        </w:rPr>
        <w:t>[linuxprobe@linuxprobe ~]$ cd /tmp/testdir/</w:t>
      </w:r>
    </w:p>
    <w:p>
      <w:pPr>
        <w:pStyle w:val="26"/>
        <w:rPr>
          <w:kern w:val="2"/>
        </w:rPr>
      </w:pPr>
      <w:r>
        <w:rPr>
          <w:kern w:val="2"/>
        </w:rPr>
        <w:t>[linuxprobe@linuxprobe testdir]$ echo "linuxprobe.com" &gt; test</w:t>
      </w:r>
    </w:p>
    <w:p>
      <w:pPr>
        <w:pStyle w:val="26"/>
        <w:rPr>
          <w:kern w:val="2"/>
        </w:rPr>
      </w:pPr>
      <w:r>
        <w:rPr>
          <w:kern w:val="2"/>
        </w:rPr>
        <w:t>[linuxprobe@linuxprobe testdir]$ ls -al test</w:t>
      </w:r>
    </w:p>
    <w:p>
      <w:pPr>
        <w:pStyle w:val="26"/>
        <w:rPr>
          <w:kern w:val="2"/>
        </w:rPr>
      </w:pPr>
      <w:r>
        <w:rPr>
          <w:kern w:val="2"/>
        </w:rPr>
        <w:t>-rw-rw-r--. 1 linuxprobe </w:t>
      </w:r>
      <w:r>
        <w:rPr>
          <w:b/>
          <w:bCs/>
          <w:kern w:val="2"/>
        </w:rPr>
        <w:t>root</w:t>
      </w:r>
      <w:r>
        <w:rPr>
          <w:kern w:val="2"/>
        </w:rPr>
        <w:t> 15 Feb 11 11:50 test</w:t>
      </w:r>
    </w:p>
    <w:p>
      <w:pPr>
        <w:pStyle w:val="59"/>
        <w:spacing w:after="90"/>
        <w:rPr>
          <w:kern w:val="2"/>
        </w:rPr>
      </w:pPr>
    </w:p>
    <w:p>
      <w:pPr>
        <w:rPr>
          <w:kern w:val="2"/>
        </w:rPr>
      </w:pPr>
      <w:r>
        <w:rPr>
          <w:rFonts w:hint="eastAsia"/>
          <w:color w:val="000000"/>
          <w:kern w:val="2"/>
          <w:szCs w:val="21"/>
        </w:rPr>
        <w:t>除了上面提到的</w:t>
      </w:r>
      <w:r>
        <w:rPr>
          <w:color w:val="000000"/>
          <w:kern w:val="2"/>
          <w:szCs w:val="21"/>
        </w:rPr>
        <w:t>SGID</w:t>
      </w:r>
      <w:r>
        <w:rPr>
          <w:rFonts w:hint="eastAsia"/>
          <w:color w:val="000000"/>
          <w:kern w:val="2"/>
          <w:szCs w:val="21"/>
        </w:rPr>
        <w:t>的这两个功能，我们再介绍两个与本小节内容相关的命令：</w:t>
      </w:r>
      <w:r>
        <w:rPr>
          <w:color w:val="000000"/>
          <w:kern w:val="2"/>
          <w:szCs w:val="21"/>
        </w:rPr>
        <w:t>chmod</w:t>
      </w:r>
      <w:r>
        <w:rPr>
          <w:rFonts w:hint="eastAsia"/>
          <w:color w:val="000000"/>
          <w:kern w:val="2"/>
          <w:szCs w:val="21"/>
        </w:rPr>
        <w:t>和</w:t>
      </w:r>
      <w:r>
        <w:rPr>
          <w:color w:val="000000"/>
          <w:kern w:val="2"/>
          <w:szCs w:val="21"/>
        </w:rPr>
        <w:t>chown</w:t>
      </w:r>
      <w:r>
        <w:rPr>
          <w:rFonts w:hint="eastAsia"/>
          <w:color w:val="000000"/>
          <w:kern w:val="2"/>
          <w:szCs w:val="21"/>
        </w:rPr>
        <w:t>。</w:t>
      </w:r>
    </w:p>
    <w:p>
      <w:pPr>
        <w:rPr>
          <w:kern w:val="2"/>
        </w:rPr>
      </w:pPr>
      <w:r>
        <w:rPr>
          <w:kern w:val="2"/>
        </w:rPr>
        <w:t>chmod</w:t>
      </w:r>
      <w:r>
        <w:rPr>
          <w:rFonts w:hint="eastAsia"/>
          <w:kern w:val="2"/>
        </w:rPr>
        <w:t>命令是一个非常实用的命令，能够用来设置文件或目录的权限，格式为“</w:t>
      </w:r>
      <w:r>
        <w:rPr>
          <w:kern w:val="2"/>
        </w:rPr>
        <w:t>chmod [</w:t>
      </w:r>
      <w:r>
        <w:rPr>
          <w:rFonts w:hint="eastAsia"/>
          <w:kern w:val="2"/>
        </w:rPr>
        <w:t>参数</w:t>
      </w:r>
      <w:r>
        <w:rPr>
          <w:kern w:val="2"/>
        </w:rPr>
        <w:t xml:space="preserve">] </w:t>
      </w:r>
      <w:r>
        <w:rPr>
          <w:rFonts w:hint="eastAsia"/>
          <w:kern w:val="2"/>
        </w:rPr>
        <w:t>权限</w:t>
      </w:r>
      <w:r>
        <w:rPr>
          <w:kern w:val="2"/>
        </w:rPr>
        <w:t xml:space="preserve"> </w:t>
      </w:r>
      <w:r>
        <w:rPr>
          <w:rFonts w:hint="eastAsia"/>
          <w:kern w:val="2"/>
        </w:rPr>
        <w:t>文件或目录名称”。如果要把一个文件的权限设置成其所有者可读可写可执行、所属组可读可写、其他人没有任何权限，则相应的字符法表示为</w:t>
      </w:r>
      <w:r>
        <w:rPr>
          <w:kern w:val="2"/>
        </w:rPr>
        <w:t>rwxrw----</w:t>
      </w:r>
      <w:r>
        <w:rPr>
          <w:rFonts w:hint="eastAsia"/>
          <w:kern w:val="2"/>
        </w:rPr>
        <w:t>，其对应的数字法表示为</w:t>
      </w:r>
      <w:r>
        <w:rPr>
          <w:kern w:val="2"/>
        </w:rPr>
        <w:t>760</w:t>
      </w:r>
      <w:r>
        <w:rPr>
          <w:rFonts w:hint="eastAsia"/>
          <w:kern w:val="2"/>
        </w:rPr>
        <w:t>。通过前面的基础学习和当前的练习实践，现在大家可以感受到使用数字法来设置文件权限的便捷性了吧。</w:t>
      </w:r>
    </w:p>
    <w:p>
      <w:pPr>
        <w:pStyle w:val="58"/>
        <w:rPr>
          <w:kern w:val="2"/>
        </w:rPr>
      </w:pPr>
    </w:p>
    <w:p>
      <w:pPr>
        <w:pStyle w:val="26"/>
        <w:rPr>
          <w:kern w:val="2"/>
        </w:rPr>
      </w:pPr>
      <w:r>
        <w:rPr>
          <w:kern w:val="2"/>
        </w:rPr>
        <w:t>[root@linuxprobe ~]# ls -al test</w:t>
      </w:r>
    </w:p>
    <w:p>
      <w:pPr>
        <w:pStyle w:val="26"/>
        <w:rPr>
          <w:kern w:val="2"/>
        </w:rPr>
      </w:pPr>
      <w:r>
        <w:rPr>
          <w:kern w:val="2"/>
        </w:rPr>
        <w:t>-rw-rw-r--. 1 linuxprobe root 15 Feb 11 11:50 test</w:t>
      </w:r>
    </w:p>
    <w:p>
      <w:pPr>
        <w:pStyle w:val="26"/>
        <w:rPr>
          <w:kern w:val="2"/>
        </w:rPr>
      </w:pPr>
      <w:r>
        <w:rPr>
          <w:kern w:val="2"/>
        </w:rPr>
        <w:t>[root@linuxprobe ~]# chmod 760 test</w:t>
      </w:r>
    </w:p>
    <w:p>
      <w:pPr>
        <w:pStyle w:val="26"/>
        <w:rPr>
          <w:kern w:val="2"/>
        </w:rPr>
      </w:pPr>
      <w:r>
        <w:rPr>
          <w:kern w:val="2"/>
        </w:rPr>
        <w:t>[root@linuxprobe ~]# ls -l test</w:t>
      </w:r>
    </w:p>
    <w:p>
      <w:pPr>
        <w:pStyle w:val="26"/>
        <w:rPr>
          <w:kern w:val="2"/>
        </w:rPr>
      </w:pPr>
      <w:r>
        <w:rPr>
          <w:kern w:val="2"/>
        </w:rPr>
        <w:t>-rwxrw----. 1 linuxprobe root 15 Feb 11 11:50 test</w:t>
      </w:r>
    </w:p>
    <w:p>
      <w:pPr>
        <w:pStyle w:val="59"/>
        <w:spacing w:after="90"/>
        <w:rPr>
          <w:kern w:val="2"/>
        </w:rPr>
      </w:pPr>
    </w:p>
    <w:p>
      <w:pPr>
        <w:rPr>
          <w:kern w:val="2"/>
        </w:rPr>
      </w:pPr>
      <w:r>
        <w:rPr>
          <w:rFonts w:hint="eastAsia"/>
          <w:color w:val="000000"/>
          <w:kern w:val="2"/>
          <w:szCs w:val="21"/>
        </w:rPr>
        <w:t>除了设置文件或目录的权限外，还可以设置文件或目录的所有者和所属组，这里使用的命令为</w:t>
      </w:r>
      <w:r>
        <w:rPr>
          <w:color w:val="000000"/>
          <w:kern w:val="2"/>
          <w:szCs w:val="21"/>
        </w:rPr>
        <w:t>chown</w:t>
      </w:r>
      <w:r>
        <w:rPr>
          <w:rFonts w:hint="eastAsia"/>
          <w:color w:val="000000"/>
          <w:kern w:val="2"/>
          <w:szCs w:val="21"/>
        </w:rPr>
        <w:t>，其格式为“</w:t>
      </w:r>
      <w:r>
        <w:rPr>
          <w:color w:val="000000"/>
          <w:kern w:val="2"/>
          <w:szCs w:val="21"/>
        </w:rPr>
        <w:t>chown [</w:t>
      </w:r>
      <w:r>
        <w:rPr>
          <w:rFonts w:hint="eastAsia"/>
          <w:color w:val="000000"/>
          <w:kern w:val="2"/>
          <w:szCs w:val="21"/>
        </w:rPr>
        <w:t>参数</w:t>
      </w:r>
      <w:r>
        <w:rPr>
          <w:color w:val="000000"/>
          <w:kern w:val="2"/>
          <w:szCs w:val="21"/>
        </w:rPr>
        <w:t xml:space="preserve">] </w:t>
      </w:r>
      <w:r>
        <w:rPr>
          <w:rFonts w:hint="eastAsia"/>
          <w:color w:val="000000"/>
          <w:kern w:val="2"/>
          <w:szCs w:val="21"/>
        </w:rPr>
        <w:t>所有者</w:t>
      </w:r>
      <w:r>
        <w:rPr>
          <w:color w:val="000000"/>
          <w:kern w:val="2"/>
          <w:szCs w:val="21"/>
        </w:rPr>
        <w:t>:</w:t>
      </w:r>
      <w:r>
        <w:rPr>
          <w:rFonts w:hint="eastAsia"/>
          <w:color w:val="000000"/>
          <w:kern w:val="2"/>
          <w:szCs w:val="21"/>
        </w:rPr>
        <w:t>所属组</w:t>
      </w:r>
      <w:r>
        <w:rPr>
          <w:color w:val="000000"/>
          <w:kern w:val="2"/>
          <w:szCs w:val="21"/>
        </w:rPr>
        <w:t xml:space="preserve"> </w:t>
      </w:r>
      <w:r>
        <w:rPr>
          <w:rFonts w:hint="eastAsia"/>
          <w:color w:val="000000"/>
          <w:kern w:val="2"/>
          <w:szCs w:val="21"/>
        </w:rPr>
        <w:t>文件或目录名称”。</w:t>
      </w:r>
    </w:p>
    <w:p>
      <w:pPr>
        <w:rPr>
          <w:kern w:val="2"/>
        </w:rPr>
      </w:pPr>
      <w:r>
        <w:rPr>
          <w:kern w:val="2"/>
        </w:rPr>
        <w:t>chmod</w:t>
      </w:r>
      <w:r>
        <w:rPr>
          <w:rFonts w:hint="eastAsia"/>
          <w:kern w:val="2"/>
        </w:rPr>
        <w:t>和</w:t>
      </w:r>
      <w:r>
        <w:rPr>
          <w:kern w:val="2"/>
        </w:rPr>
        <w:t>chown</w:t>
      </w:r>
      <w:r>
        <w:rPr>
          <w:rFonts w:hint="eastAsia"/>
          <w:kern w:val="2"/>
        </w:rPr>
        <w:t>命令是用于修改文件属性和权限的最常用命令，它们还有一个特别的共性，就是针对目录进行操作时需要加上大写参数</w:t>
      </w:r>
      <w:r>
        <w:rPr>
          <w:kern w:val="2"/>
        </w:rPr>
        <w:t>-R</w:t>
      </w:r>
      <w:r>
        <w:rPr>
          <w:rFonts w:hint="eastAsia"/>
          <w:kern w:val="2"/>
        </w:rPr>
        <w:t>来表示递归操作，即对目录内所有的文件进行整体操作。</w:t>
      </w:r>
    </w:p>
    <w:p>
      <w:pPr>
        <w:pStyle w:val="58"/>
        <w:rPr>
          <w:kern w:val="2"/>
        </w:rPr>
      </w:pPr>
    </w:p>
    <w:p>
      <w:pPr>
        <w:pStyle w:val="26"/>
        <w:rPr>
          <w:kern w:val="2"/>
        </w:rPr>
      </w:pPr>
      <w:r>
        <w:rPr>
          <w:kern w:val="2"/>
        </w:rPr>
        <w:t>[root@linuxprobe ~]# ls -l test</w:t>
      </w:r>
    </w:p>
    <w:p>
      <w:pPr>
        <w:pStyle w:val="26"/>
        <w:rPr>
          <w:kern w:val="2"/>
        </w:rPr>
      </w:pPr>
      <w:r>
        <w:rPr>
          <w:kern w:val="2"/>
        </w:rPr>
        <w:t>-rwxrw----. 1 linuxprobe root 15 Feb 11 11:50 test</w:t>
      </w:r>
    </w:p>
    <w:p>
      <w:pPr>
        <w:pStyle w:val="26"/>
        <w:rPr>
          <w:kern w:val="2"/>
        </w:rPr>
      </w:pPr>
      <w:r>
        <w:rPr>
          <w:kern w:val="2"/>
        </w:rPr>
        <w:t>[root@linuxprobe ~]# chown root:bin test</w:t>
      </w:r>
    </w:p>
    <w:p>
      <w:pPr>
        <w:pStyle w:val="26"/>
        <w:rPr>
          <w:kern w:val="2"/>
        </w:rPr>
      </w:pPr>
      <w:r>
        <w:rPr>
          <w:kern w:val="2"/>
        </w:rPr>
        <w:t>[root@linuxprobe ~]# ls -l test</w:t>
      </w:r>
    </w:p>
    <w:p>
      <w:pPr>
        <w:pStyle w:val="26"/>
        <w:rPr>
          <w:kern w:val="2"/>
        </w:rPr>
      </w:pPr>
      <w:r>
        <w:rPr>
          <w:kern w:val="2"/>
        </w:rPr>
        <w:t>-rwxrw----. 1 </w:t>
      </w:r>
      <w:r>
        <w:rPr>
          <w:b/>
          <w:bCs/>
          <w:kern w:val="2"/>
        </w:rPr>
        <w:t>root bin</w:t>
      </w:r>
      <w:r>
        <w:rPr>
          <w:kern w:val="2"/>
        </w:rPr>
        <w:t> 15 Feb 11 11:50 test</w:t>
      </w:r>
    </w:p>
    <w:p>
      <w:pPr>
        <w:pStyle w:val="59"/>
        <w:spacing w:after="90"/>
        <w:rPr>
          <w:kern w:val="2"/>
        </w:rPr>
      </w:pPr>
    </w:p>
    <w:p>
      <w:pPr>
        <w:pStyle w:val="4"/>
        <w:spacing w:before="151" w:after="151"/>
        <w:rPr>
          <w:kern w:val="2"/>
        </w:rPr>
      </w:pPr>
      <w:r>
        <w:rPr>
          <w:color w:val="000000"/>
          <w:kern w:val="2"/>
        </w:rPr>
        <w:t>5.3.3</w:t>
      </w:r>
      <w:r>
        <w:rPr>
          <w:color w:val="000000"/>
          <w:kern w:val="2"/>
          <w:szCs w:val="21"/>
        </w:rPr>
        <w:t xml:space="preserve">  </w:t>
      </w:r>
      <w:r>
        <w:rPr>
          <w:color w:val="000000"/>
          <w:kern w:val="2"/>
        </w:rPr>
        <w:t>SBIT</w:t>
      </w:r>
    </w:p>
    <w:p>
      <w:pPr>
        <w:rPr>
          <w:kern w:val="2"/>
        </w:rPr>
      </w:pPr>
      <w:r>
        <w:rPr>
          <w:rFonts w:hint="eastAsia"/>
          <w:color w:val="000000"/>
          <w:kern w:val="2"/>
          <w:szCs w:val="21"/>
        </w:rPr>
        <w:t>现在，大学里的很多老师都要求学生将作业上传到服务器的特定共享目录中，但总是有几个“破坏分子”喜欢删除其他同学的作业，这时就要设置</w:t>
      </w:r>
      <w:r>
        <w:rPr>
          <w:color w:val="000000"/>
          <w:kern w:val="2"/>
          <w:szCs w:val="21"/>
        </w:rPr>
        <w:t>SBIT</w:t>
      </w:r>
      <w:r>
        <w:rPr>
          <w:rFonts w:hint="eastAsia"/>
          <w:color w:val="000000"/>
          <w:kern w:val="2"/>
          <w:szCs w:val="21"/>
        </w:rPr>
        <w:t>（</w:t>
      </w:r>
      <w:r>
        <w:rPr>
          <w:color w:val="000000"/>
          <w:kern w:val="2"/>
          <w:szCs w:val="21"/>
        </w:rPr>
        <w:t>Sticky Bit</w:t>
      </w:r>
      <w:r>
        <w:rPr>
          <w:rFonts w:hint="eastAsia"/>
          <w:color w:val="000000"/>
          <w:kern w:val="2"/>
          <w:szCs w:val="21"/>
        </w:rPr>
        <w:t>）特殊权限位了（也可以称之为特殊权限位之粘滞位）。</w:t>
      </w:r>
      <w:r>
        <w:rPr>
          <w:color w:val="000000"/>
          <w:kern w:val="2"/>
          <w:szCs w:val="21"/>
        </w:rPr>
        <w:t>SBIT</w:t>
      </w:r>
      <w:r>
        <w:rPr>
          <w:rFonts w:hint="eastAsia"/>
          <w:color w:val="000000"/>
          <w:kern w:val="2"/>
          <w:szCs w:val="21"/>
        </w:rPr>
        <w:t>特殊权限位可确保用户只能删除自己的文件，而不能删除其他用户的文件。换句话说，当对某个目录设置了</w:t>
      </w:r>
      <w:r>
        <w:rPr>
          <w:color w:val="000000"/>
          <w:kern w:val="2"/>
          <w:szCs w:val="21"/>
        </w:rPr>
        <w:t>SBIT</w:t>
      </w:r>
      <w:r>
        <w:rPr>
          <w:rFonts w:hint="eastAsia"/>
          <w:color w:val="000000"/>
          <w:kern w:val="2"/>
          <w:szCs w:val="21"/>
        </w:rPr>
        <w:t>粘滞位权限后，那么该目录中的文件就只能被其所有者执行删除操作了。</w:t>
      </w:r>
    </w:p>
    <w:p>
      <w:pPr>
        <w:rPr>
          <w:kern w:val="2"/>
        </w:rPr>
      </w:pPr>
      <w:r>
        <w:rPr>
          <w:rFonts w:hint="eastAsia"/>
          <w:kern w:val="2"/>
        </w:rPr>
        <w:t>最初不知道是哪位非资深技术人员将</w:t>
      </w:r>
      <w:r>
        <w:rPr>
          <w:kern w:val="2"/>
        </w:rPr>
        <w:t>Sticky Bit</w:t>
      </w:r>
      <w:r>
        <w:rPr>
          <w:rFonts w:hint="eastAsia"/>
          <w:kern w:val="2"/>
        </w:rPr>
        <w:t>直译成了“粘滞位”，刘遄老师建议将其称为“保护位”，这既好记，又能立刻让人了解它的作用。</w:t>
      </w:r>
      <w:r>
        <w:rPr>
          <w:kern w:val="2"/>
        </w:rPr>
        <w:t>RHEL 7</w:t>
      </w:r>
      <w:r>
        <w:rPr>
          <w:rFonts w:hint="eastAsia"/>
          <w:kern w:val="2"/>
        </w:rPr>
        <w:t>系统中的</w:t>
      </w:r>
      <w:r>
        <w:rPr>
          <w:kern w:val="2"/>
        </w:rPr>
        <w:t>/tmp</w:t>
      </w:r>
      <w:r>
        <w:rPr>
          <w:rFonts w:hint="eastAsia"/>
          <w:kern w:val="2"/>
        </w:rPr>
        <w:t>作为一个共享文件的目录，默认已经设置了</w:t>
      </w:r>
      <w:r>
        <w:rPr>
          <w:kern w:val="2"/>
        </w:rPr>
        <w:t>SBIT</w:t>
      </w:r>
      <w:r>
        <w:rPr>
          <w:rFonts w:hint="eastAsia"/>
          <w:kern w:val="2"/>
        </w:rPr>
        <w:t>特殊权限位，因此除非是该目录的所有者，否则无法删除这里面的文件。</w:t>
      </w:r>
    </w:p>
    <w:p>
      <w:pPr>
        <w:rPr>
          <w:kern w:val="2"/>
        </w:rPr>
      </w:pPr>
      <w:r>
        <w:rPr>
          <w:rFonts w:hint="eastAsia"/>
          <w:kern w:val="2"/>
        </w:rPr>
        <w:t>与前面所讲的</w:t>
      </w:r>
      <w:r>
        <w:rPr>
          <w:kern w:val="2"/>
        </w:rPr>
        <w:t>SUID</w:t>
      </w:r>
      <w:r>
        <w:rPr>
          <w:rFonts w:hint="eastAsia"/>
          <w:kern w:val="2"/>
        </w:rPr>
        <w:t>和</w:t>
      </w:r>
      <w:r>
        <w:rPr>
          <w:kern w:val="2"/>
        </w:rPr>
        <w:t>SGID</w:t>
      </w:r>
      <w:r>
        <w:rPr>
          <w:rFonts w:hint="eastAsia"/>
          <w:kern w:val="2"/>
        </w:rPr>
        <w:t>权限显示方法不同，当目录被设置</w:t>
      </w:r>
      <w:r>
        <w:rPr>
          <w:kern w:val="2"/>
        </w:rPr>
        <w:t>SBIT</w:t>
      </w:r>
      <w:r>
        <w:rPr>
          <w:rFonts w:hint="eastAsia"/>
          <w:kern w:val="2"/>
        </w:rPr>
        <w:t>特殊权限位后，文件的其他人权限部分的</w:t>
      </w:r>
      <w:r>
        <w:rPr>
          <w:kern w:val="2"/>
        </w:rPr>
        <w:t>x</w:t>
      </w:r>
      <w:r>
        <w:rPr>
          <w:rFonts w:hint="eastAsia"/>
          <w:kern w:val="2"/>
        </w:rPr>
        <w:t>执行权限就会被替换成</w:t>
      </w:r>
      <w:r>
        <w:rPr>
          <w:kern w:val="2"/>
        </w:rPr>
        <w:t>t</w:t>
      </w:r>
      <w:r>
        <w:rPr>
          <w:rFonts w:hint="eastAsia"/>
          <w:kern w:val="2"/>
        </w:rPr>
        <w:t>或者</w:t>
      </w:r>
      <w:r>
        <w:rPr>
          <w:kern w:val="2"/>
        </w:rPr>
        <w:t>T</w:t>
      </w:r>
      <w:r>
        <w:rPr>
          <w:rFonts w:hint="eastAsia"/>
          <w:kern w:val="2"/>
        </w:rPr>
        <w:t>，原本有</w:t>
      </w:r>
      <w:r>
        <w:rPr>
          <w:kern w:val="2"/>
        </w:rPr>
        <w:t>x</w:t>
      </w:r>
      <w:r>
        <w:rPr>
          <w:rFonts w:hint="eastAsia"/>
          <w:kern w:val="2"/>
        </w:rPr>
        <w:t>执行权限则会写成</w:t>
      </w:r>
      <w:r>
        <w:rPr>
          <w:kern w:val="2"/>
        </w:rPr>
        <w:t>t</w:t>
      </w:r>
      <w:r>
        <w:rPr>
          <w:rFonts w:hint="eastAsia"/>
          <w:kern w:val="2"/>
        </w:rPr>
        <w:t>，原本没有</w:t>
      </w:r>
      <w:r>
        <w:rPr>
          <w:kern w:val="2"/>
        </w:rPr>
        <w:t>x</w:t>
      </w:r>
      <w:r>
        <w:rPr>
          <w:rFonts w:hint="eastAsia"/>
          <w:kern w:val="2"/>
        </w:rPr>
        <w:t>执行权限则会被写成</w:t>
      </w:r>
      <w:r>
        <w:rPr>
          <w:kern w:val="2"/>
        </w:rPr>
        <w:t>T</w:t>
      </w:r>
      <w:r>
        <w:rPr>
          <w:rFonts w:hint="eastAsia"/>
          <w:kern w:val="2"/>
        </w:rPr>
        <w:t>。</w:t>
      </w:r>
    </w:p>
    <w:p>
      <w:pPr>
        <w:pStyle w:val="58"/>
        <w:rPr>
          <w:kern w:val="2"/>
        </w:rPr>
      </w:pPr>
    </w:p>
    <w:p>
      <w:pPr>
        <w:pStyle w:val="26"/>
        <w:rPr>
          <w:kern w:val="2"/>
        </w:rPr>
      </w:pPr>
      <w:r>
        <w:rPr>
          <w:kern w:val="2"/>
        </w:rPr>
        <w:t>[root@linuxprobe tmp]# su - linuxprobe</w:t>
      </w:r>
    </w:p>
    <w:p>
      <w:pPr>
        <w:pStyle w:val="26"/>
        <w:rPr>
          <w:kern w:val="2"/>
        </w:rPr>
      </w:pPr>
      <w:r>
        <w:rPr>
          <w:kern w:val="2"/>
        </w:rPr>
        <w:t>Last login: Wed Feb 11 12:41:20 CST 2017 on pts/0</w:t>
      </w:r>
    </w:p>
    <w:p>
      <w:pPr>
        <w:pStyle w:val="26"/>
        <w:rPr>
          <w:kern w:val="2"/>
        </w:rPr>
      </w:pPr>
      <w:r>
        <w:rPr>
          <w:kern w:val="2"/>
        </w:rPr>
        <w:t>[linuxprobe@linuxprobe tmp]$ ls -ald /tmp</w:t>
      </w:r>
    </w:p>
    <w:p>
      <w:pPr>
        <w:pStyle w:val="26"/>
        <w:rPr>
          <w:kern w:val="2"/>
        </w:rPr>
      </w:pPr>
      <w:r>
        <w:rPr>
          <w:kern w:val="2"/>
        </w:rPr>
        <w:t>drwxrwxrw</w:t>
      </w:r>
      <w:r>
        <w:rPr>
          <w:b/>
          <w:bCs/>
          <w:kern w:val="2"/>
        </w:rPr>
        <w:t>t</w:t>
      </w:r>
      <w:r>
        <w:rPr>
          <w:kern w:val="2"/>
        </w:rPr>
        <w:t>. 17 root root 4096 Feb 11 13:03 /tmp</w:t>
      </w:r>
    </w:p>
    <w:p>
      <w:pPr>
        <w:pStyle w:val="26"/>
        <w:rPr>
          <w:kern w:val="2"/>
        </w:rPr>
      </w:pPr>
      <w:r>
        <w:rPr>
          <w:kern w:val="2"/>
        </w:rPr>
        <w:t>[linuxprobe@linuxprobe ~]$ cd /tmp</w:t>
      </w:r>
    </w:p>
    <w:p>
      <w:pPr>
        <w:pStyle w:val="26"/>
        <w:rPr>
          <w:kern w:val="2"/>
        </w:rPr>
      </w:pPr>
      <w:r>
        <w:rPr>
          <w:kern w:val="2"/>
        </w:rPr>
        <w:t>[linuxprobe@linuxprobe tmp]$ ls -ald</w:t>
      </w:r>
    </w:p>
    <w:p>
      <w:pPr>
        <w:pStyle w:val="26"/>
        <w:rPr>
          <w:kern w:val="2"/>
        </w:rPr>
      </w:pPr>
      <w:r>
        <w:rPr>
          <w:kern w:val="2"/>
        </w:rPr>
        <w:t>drwxrwxrw</w:t>
      </w:r>
      <w:r>
        <w:rPr>
          <w:b/>
          <w:bCs/>
          <w:kern w:val="2"/>
        </w:rPr>
        <w:t>t</w:t>
      </w:r>
      <w:r>
        <w:rPr>
          <w:kern w:val="2"/>
        </w:rPr>
        <w:t>. 17 root root 4096 Feb 11 13:03 .</w:t>
      </w:r>
    </w:p>
    <w:p>
      <w:pPr>
        <w:pStyle w:val="26"/>
        <w:rPr>
          <w:kern w:val="2"/>
        </w:rPr>
      </w:pPr>
      <w:r>
        <w:rPr>
          <w:kern w:val="2"/>
        </w:rPr>
        <w:t>[linuxprobe@linuxprobe tmp]$ echo "Welcome to linuxprobe.com" &gt; test</w:t>
      </w:r>
    </w:p>
    <w:p>
      <w:pPr>
        <w:pStyle w:val="26"/>
        <w:rPr>
          <w:kern w:val="2"/>
        </w:rPr>
      </w:pPr>
      <w:r>
        <w:rPr>
          <w:kern w:val="2"/>
        </w:rPr>
        <w:t>[linuxprobe@linuxprobe tmp]$ chmod 777 test</w:t>
      </w:r>
    </w:p>
    <w:p>
      <w:pPr>
        <w:pStyle w:val="26"/>
        <w:rPr>
          <w:kern w:val="2"/>
        </w:rPr>
      </w:pPr>
      <w:r>
        <w:rPr>
          <w:kern w:val="2"/>
        </w:rPr>
        <w:t>[linuxprobe@linuxprobe tmp]$ ls -al test </w:t>
      </w:r>
    </w:p>
    <w:p>
      <w:pPr>
        <w:pStyle w:val="26"/>
        <w:rPr>
          <w:kern w:val="2"/>
        </w:rPr>
      </w:pPr>
      <w:r>
        <w:rPr>
          <w:kern w:val="2"/>
        </w:rPr>
        <w:t>-rwxrwxrwx. 1 linuxprobe linuxprobe 10 Feb 11 12:59 test</w:t>
      </w:r>
    </w:p>
    <w:p>
      <w:pPr>
        <w:pStyle w:val="59"/>
        <w:spacing w:after="90"/>
        <w:rPr>
          <w:kern w:val="2"/>
        </w:rPr>
      </w:pPr>
    </w:p>
    <w:p>
      <w:pPr>
        <w:rPr>
          <w:kern w:val="2"/>
        </w:rPr>
      </w:pPr>
      <w:r>
        <w:rPr>
          <w:rFonts w:hint="eastAsia"/>
          <w:color w:val="000000"/>
          <w:kern w:val="2"/>
          <w:szCs w:val="21"/>
        </w:rPr>
        <w:t>其实，文件能否被删除并不取决于自身的权限，而是看其</w:t>
      </w:r>
      <w:r>
        <w:rPr>
          <w:rFonts w:hint="eastAsia"/>
          <w:color w:val="000000"/>
          <w:kern w:val="2"/>
        </w:rPr>
        <w:t>所在目录</w:t>
      </w:r>
      <w:r>
        <w:rPr>
          <w:rFonts w:hint="eastAsia"/>
          <w:color w:val="000000"/>
          <w:kern w:val="2"/>
          <w:szCs w:val="21"/>
        </w:rPr>
        <w:t>是否有写入权限（其原理会在下个章节讲到）。为了避免现在很多读者不放心，所以上面的命令还是赋予了这个</w:t>
      </w:r>
      <w:r>
        <w:rPr>
          <w:color w:val="000000"/>
          <w:kern w:val="2"/>
          <w:szCs w:val="21"/>
        </w:rPr>
        <w:t>test</w:t>
      </w:r>
      <w:r>
        <w:rPr>
          <w:rFonts w:hint="eastAsia"/>
          <w:color w:val="000000"/>
          <w:kern w:val="2"/>
          <w:szCs w:val="21"/>
        </w:rPr>
        <w:t>文件最大的</w:t>
      </w:r>
      <w:r>
        <w:rPr>
          <w:color w:val="000000"/>
          <w:kern w:val="2"/>
          <w:szCs w:val="21"/>
        </w:rPr>
        <w:t>777</w:t>
      </w:r>
      <w:r>
        <w:rPr>
          <w:rFonts w:hint="eastAsia"/>
          <w:color w:val="000000"/>
          <w:kern w:val="2"/>
          <w:szCs w:val="21"/>
        </w:rPr>
        <w:t>权限（</w:t>
      </w:r>
      <w:r>
        <w:rPr>
          <w:color w:val="000000"/>
          <w:kern w:val="2"/>
          <w:szCs w:val="21"/>
        </w:rPr>
        <w:t>rwxrwxrwx</w:t>
      </w:r>
      <w:r>
        <w:rPr>
          <w:rFonts w:hint="eastAsia"/>
          <w:color w:val="000000"/>
          <w:kern w:val="2"/>
          <w:szCs w:val="21"/>
        </w:rPr>
        <w:t>）。我们切换到另外一个普通用户，然后尝试删除这个其他人创建的文件就会发现，即便读、写、执行权限全开，但是由于</w:t>
      </w:r>
      <w:r>
        <w:rPr>
          <w:color w:val="000000"/>
          <w:kern w:val="2"/>
          <w:szCs w:val="21"/>
        </w:rPr>
        <w:t>SBIT</w:t>
      </w:r>
      <w:r>
        <w:rPr>
          <w:rFonts w:hint="eastAsia"/>
          <w:color w:val="000000"/>
          <w:kern w:val="2"/>
          <w:szCs w:val="21"/>
        </w:rPr>
        <w:t>特殊权限位的缘故，依然无法删除该文件：</w:t>
      </w:r>
    </w:p>
    <w:p>
      <w:pPr>
        <w:pStyle w:val="58"/>
        <w:rPr>
          <w:kern w:val="2"/>
        </w:rPr>
      </w:pPr>
    </w:p>
    <w:p>
      <w:pPr>
        <w:pStyle w:val="26"/>
        <w:rPr>
          <w:kern w:val="2"/>
        </w:rPr>
      </w:pPr>
      <w:r>
        <w:rPr>
          <w:kern w:val="2"/>
        </w:rPr>
        <w:t>[root@linuxprobe tmp]# su - blackshield</w:t>
      </w:r>
    </w:p>
    <w:p>
      <w:pPr>
        <w:pStyle w:val="26"/>
        <w:rPr>
          <w:kern w:val="2"/>
        </w:rPr>
      </w:pPr>
      <w:r>
        <w:rPr>
          <w:kern w:val="2"/>
        </w:rPr>
        <w:t>Last login: Wed Feb 11 12:41:29 CST 2017 on pts/1</w:t>
      </w:r>
    </w:p>
    <w:p>
      <w:pPr>
        <w:pStyle w:val="26"/>
        <w:rPr>
          <w:kern w:val="2"/>
        </w:rPr>
      </w:pPr>
      <w:r>
        <w:rPr>
          <w:kern w:val="2"/>
        </w:rPr>
        <w:t>[blackshield@linuxprobe ~]$ cd /tmp</w:t>
      </w:r>
    </w:p>
    <w:p>
      <w:pPr>
        <w:pStyle w:val="26"/>
        <w:rPr>
          <w:kern w:val="2"/>
        </w:rPr>
      </w:pPr>
      <w:r>
        <w:rPr>
          <w:kern w:val="2"/>
        </w:rPr>
        <w:t>[blackshield@linuxprobe tmp]$ rm -f test</w:t>
      </w:r>
    </w:p>
    <w:p>
      <w:pPr>
        <w:pStyle w:val="26"/>
        <w:rPr>
          <w:kern w:val="2"/>
        </w:rPr>
      </w:pPr>
      <w:r>
        <w:rPr>
          <w:kern w:val="2"/>
        </w:rPr>
        <w:t>rm: cannot remove ‘test’: Operation not permitted</w:t>
      </w:r>
    </w:p>
    <w:p>
      <w:pPr>
        <w:pStyle w:val="59"/>
        <w:spacing w:after="90"/>
        <w:rPr>
          <w:kern w:val="2"/>
        </w:rPr>
      </w:pPr>
    </w:p>
    <w:p>
      <w:pPr>
        <w:rPr>
          <w:kern w:val="2"/>
        </w:rPr>
      </w:pPr>
      <w:r>
        <w:rPr>
          <w:rFonts w:hint="eastAsia"/>
          <w:color w:val="000000"/>
          <w:kern w:val="2"/>
          <w:szCs w:val="21"/>
        </w:rPr>
        <w:t>当然，要是也想对其他目录来设置</w:t>
      </w:r>
      <w:r>
        <w:rPr>
          <w:color w:val="000000"/>
          <w:kern w:val="2"/>
          <w:szCs w:val="21"/>
        </w:rPr>
        <w:t>SBIT</w:t>
      </w:r>
      <w:r>
        <w:rPr>
          <w:rFonts w:hint="eastAsia"/>
          <w:color w:val="000000"/>
          <w:kern w:val="2"/>
          <w:szCs w:val="21"/>
        </w:rPr>
        <w:t>特殊权限位，用</w:t>
      </w:r>
      <w:r>
        <w:rPr>
          <w:color w:val="000000"/>
          <w:kern w:val="2"/>
          <w:szCs w:val="21"/>
        </w:rPr>
        <w:t>chmod</w:t>
      </w:r>
      <w:r>
        <w:rPr>
          <w:rFonts w:hint="eastAsia"/>
          <w:color w:val="000000"/>
          <w:kern w:val="2"/>
          <w:szCs w:val="21"/>
        </w:rPr>
        <w:t>命令就可以了。对应的参数</w:t>
      </w:r>
      <w:r>
        <w:rPr>
          <w:color w:val="000000"/>
          <w:kern w:val="2"/>
          <w:szCs w:val="21"/>
        </w:rPr>
        <w:t>o+t</w:t>
      </w:r>
      <w:r>
        <w:rPr>
          <w:rFonts w:hint="eastAsia"/>
          <w:color w:val="000000"/>
          <w:kern w:val="2"/>
          <w:szCs w:val="21"/>
        </w:rPr>
        <w:t>代表设置</w:t>
      </w:r>
      <w:r>
        <w:rPr>
          <w:color w:val="000000"/>
          <w:kern w:val="2"/>
          <w:szCs w:val="21"/>
        </w:rPr>
        <w:t>SBIT</w:t>
      </w:r>
      <w:r>
        <w:rPr>
          <w:rFonts w:hint="eastAsia"/>
          <w:color w:val="000000"/>
          <w:kern w:val="2"/>
          <w:szCs w:val="21"/>
        </w:rPr>
        <w:t>粘滞位权限：</w:t>
      </w:r>
    </w:p>
    <w:p>
      <w:pPr>
        <w:pStyle w:val="58"/>
        <w:rPr>
          <w:kern w:val="2"/>
        </w:rPr>
      </w:pPr>
    </w:p>
    <w:p>
      <w:pPr>
        <w:pStyle w:val="26"/>
        <w:rPr>
          <w:kern w:val="2"/>
        </w:rPr>
      </w:pPr>
      <w:r>
        <w:rPr>
          <w:kern w:val="2"/>
        </w:rPr>
        <w:t>[blackshield@linuxprobe tmp]$ exit</w:t>
      </w:r>
    </w:p>
    <w:p>
      <w:pPr>
        <w:pStyle w:val="26"/>
        <w:rPr>
          <w:kern w:val="2"/>
        </w:rPr>
      </w:pPr>
      <w:r>
        <w:rPr>
          <w:kern w:val="2"/>
        </w:rPr>
        <w:t>Logout</w:t>
      </w:r>
    </w:p>
    <w:p>
      <w:pPr>
        <w:pStyle w:val="26"/>
        <w:rPr>
          <w:kern w:val="2"/>
        </w:rPr>
      </w:pPr>
      <w:r>
        <w:rPr>
          <w:kern w:val="2"/>
        </w:rPr>
        <w:t>[root@linuxprobe tmp]# cd ~</w:t>
      </w:r>
    </w:p>
    <w:p>
      <w:pPr>
        <w:pStyle w:val="26"/>
        <w:rPr>
          <w:kern w:val="2"/>
        </w:rPr>
      </w:pPr>
      <w:r>
        <w:rPr>
          <w:kern w:val="2"/>
        </w:rPr>
        <w:t>[root@linuxprobe ~]# mkdir linux</w:t>
      </w:r>
    </w:p>
    <w:p>
      <w:pPr>
        <w:pStyle w:val="26"/>
        <w:rPr>
          <w:kern w:val="2"/>
        </w:rPr>
      </w:pPr>
      <w:r>
        <w:rPr>
          <w:kern w:val="2"/>
        </w:rPr>
        <w:t>[root@linuxprobe ~]# chmod -R o+t linux/</w:t>
      </w:r>
    </w:p>
    <w:p>
      <w:pPr>
        <w:pStyle w:val="26"/>
        <w:rPr>
          <w:kern w:val="2"/>
        </w:rPr>
      </w:pPr>
      <w:r>
        <w:rPr>
          <w:kern w:val="2"/>
        </w:rPr>
        <w:t>[root@linuxprobe ~]# ls -ld linux/</w:t>
      </w:r>
    </w:p>
    <w:p>
      <w:pPr>
        <w:pStyle w:val="26"/>
        <w:rPr>
          <w:b/>
          <w:bCs/>
          <w:kern w:val="2"/>
        </w:rPr>
      </w:pPr>
      <w:r>
        <w:rPr>
          <w:kern w:val="2"/>
        </w:rPr>
        <w:t>drwxr-xr-t. 2 root root 6 Feb 11 19:34 linux/</w:t>
      </w:r>
    </w:p>
    <w:p>
      <w:pPr>
        <w:pStyle w:val="59"/>
        <w:spacing w:after="90"/>
        <w:rPr>
          <w:kern w:val="2"/>
        </w:rPr>
      </w:pPr>
    </w:p>
    <w:p>
      <w:pPr>
        <w:pStyle w:val="56"/>
        <w:rPr>
          <w:kern w:val="2"/>
        </w:rPr>
      </w:pPr>
    </w:p>
    <w:tbl>
      <w:tblPr>
        <w:tblStyle w:val="24"/>
        <w:tblW w:w="8049"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49"/>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49" w:type="dxa"/>
          </w:tcPr>
          <w:p>
            <w:pPr>
              <w:pStyle w:val="3"/>
              <w:rPr>
                <w:kern w:val="2"/>
              </w:rPr>
            </w:pPr>
            <w:r>
              <w:rPr>
                <w:color w:val="000000"/>
                <w:kern w:val="2"/>
              </w:rPr>
              <w:t>5.4</w:t>
            </w:r>
            <w:r>
              <w:rPr>
                <w:b/>
                <w:bCs/>
                <w:color w:val="000000"/>
                <w:kern w:val="2"/>
              </w:rPr>
              <w:t xml:space="preserve">  </w:t>
            </w:r>
            <w:r>
              <w:rPr>
                <w:rFonts w:hint="eastAsia"/>
                <w:color w:val="000000"/>
                <w:kern w:val="2"/>
              </w:rPr>
              <w:t>文件的隐藏属性</w:t>
            </w:r>
          </w:p>
        </w:tc>
      </w:tr>
    </w:tbl>
    <w:p>
      <w:pPr>
        <w:pStyle w:val="56"/>
        <w:rPr>
          <w:kern w:val="2"/>
        </w:rPr>
      </w:pPr>
    </w:p>
    <w:p>
      <w:pPr>
        <w:rPr>
          <w:kern w:val="2"/>
        </w:rPr>
      </w:pPr>
      <w:r>
        <w:rPr>
          <w:color w:val="000000"/>
          <w:kern w:val="2"/>
          <w:szCs w:val="21"/>
        </w:rPr>
        <w:t>Linux</w:t>
      </w:r>
      <w:r>
        <w:rPr>
          <w:rFonts w:hint="eastAsia"/>
          <w:color w:val="000000"/>
          <w:kern w:val="2"/>
          <w:szCs w:val="21"/>
        </w:rPr>
        <w:t>系统中的文件除了具备一般权限和特殊权限之外，还有一种隐藏权限，即被隐藏起来的权限，默认情况下不能直接被用户发觉。有用户曾经在生产环境和</w:t>
      </w:r>
      <w:r>
        <w:fldChar w:fldCharType="begin"/>
      </w:r>
      <w:r>
        <w:instrText xml:space="preserve"> HYPERLINK "http://www.linuxprobe.com/" \t "_blank" \o "rhce" </w:instrText>
      </w:r>
      <w:r>
        <w:fldChar w:fldCharType="separate"/>
      </w:r>
      <w:r>
        <w:rPr>
          <w:color w:val="000000"/>
          <w:kern w:val="2"/>
          <w:szCs w:val="21"/>
        </w:rPr>
        <w:t>RHCE</w:t>
      </w:r>
      <w:r>
        <w:rPr>
          <w:color w:val="000000"/>
          <w:kern w:val="2"/>
          <w:szCs w:val="21"/>
        </w:rPr>
        <w:fldChar w:fldCharType="end"/>
      </w:r>
      <w:r>
        <w:rPr>
          <w:rFonts w:hint="eastAsia"/>
          <w:color w:val="000000"/>
          <w:kern w:val="2"/>
          <w:szCs w:val="21"/>
        </w:rPr>
        <w:t>考试题目中碰到过明明权限充足但却无法删除某个文件的情况，或者仅能在日志文件中追加内容而不能</w:t>
      </w:r>
      <w:r>
        <w:rPr>
          <w:rFonts w:hint="eastAsia"/>
          <w:color w:val="000000"/>
          <w:kern w:val="2"/>
        </w:rPr>
        <w:t>修改或删除</w:t>
      </w:r>
      <w:r>
        <w:rPr>
          <w:rFonts w:hint="eastAsia"/>
          <w:color w:val="000000"/>
          <w:kern w:val="2"/>
          <w:szCs w:val="21"/>
        </w:rPr>
        <w:t>内容，这在一定程度上阻止了黑客篡改系统日志的图谋，因此这种“奇怪”的文件也保障了</w:t>
      </w:r>
      <w:r>
        <w:rPr>
          <w:color w:val="000000"/>
          <w:kern w:val="2"/>
          <w:szCs w:val="21"/>
        </w:rPr>
        <w:t>Linux</w:t>
      </w:r>
      <w:r>
        <w:rPr>
          <w:rFonts w:hint="eastAsia"/>
          <w:color w:val="000000"/>
          <w:kern w:val="2"/>
          <w:szCs w:val="21"/>
        </w:rPr>
        <w:t>系统的安全性。</w:t>
      </w:r>
    </w:p>
    <w:p>
      <w:pPr>
        <w:pStyle w:val="4"/>
        <w:spacing w:before="121" w:beforeLines="40" w:after="121" w:afterLines="40"/>
        <w:rPr>
          <w:kern w:val="2"/>
        </w:rPr>
      </w:pPr>
      <w:r>
        <w:rPr>
          <w:color w:val="000000"/>
          <w:kern w:val="2"/>
        </w:rPr>
        <w:t>5.4.1</w:t>
      </w:r>
      <w:r>
        <w:rPr>
          <w:color w:val="000000"/>
          <w:kern w:val="2"/>
          <w:szCs w:val="21"/>
        </w:rPr>
        <w:t xml:space="preserve">  </w:t>
      </w:r>
      <w:r>
        <w:rPr>
          <w:color w:val="000000"/>
          <w:kern w:val="2"/>
        </w:rPr>
        <w:t>chattr</w:t>
      </w:r>
      <w:r>
        <w:rPr>
          <w:rFonts w:hint="eastAsia"/>
          <w:color w:val="000000"/>
          <w:kern w:val="2"/>
        </w:rPr>
        <w:t>命令</w:t>
      </w:r>
    </w:p>
    <w:p>
      <w:pPr>
        <w:rPr>
          <w:kern w:val="2"/>
        </w:rPr>
      </w:pPr>
      <w:r>
        <w:rPr>
          <w:color w:val="000000"/>
          <w:kern w:val="2"/>
          <w:szCs w:val="21"/>
        </w:rPr>
        <w:t>chattr</w:t>
      </w:r>
      <w:r>
        <w:rPr>
          <w:rFonts w:hint="eastAsia"/>
          <w:color w:val="000000"/>
          <w:kern w:val="2"/>
          <w:szCs w:val="21"/>
        </w:rPr>
        <w:t>命令用于设置文件的隐藏权限，格式为“</w:t>
      </w:r>
      <w:r>
        <w:rPr>
          <w:color w:val="000000"/>
          <w:kern w:val="2"/>
          <w:szCs w:val="21"/>
        </w:rPr>
        <w:t>chattr [</w:t>
      </w:r>
      <w:r>
        <w:rPr>
          <w:rFonts w:hint="eastAsia"/>
          <w:color w:val="000000"/>
          <w:kern w:val="2"/>
          <w:szCs w:val="21"/>
        </w:rPr>
        <w:t>参数</w:t>
      </w:r>
      <w:r>
        <w:rPr>
          <w:color w:val="000000"/>
          <w:kern w:val="2"/>
          <w:szCs w:val="21"/>
        </w:rPr>
        <w:t xml:space="preserve">] </w:t>
      </w:r>
      <w:r>
        <w:rPr>
          <w:rFonts w:hint="eastAsia"/>
          <w:color w:val="000000"/>
          <w:kern w:val="2"/>
          <w:szCs w:val="21"/>
        </w:rPr>
        <w:t>文件”。如果想要把某个隐藏功能添加到文件上，则需要在命令后面追加“</w:t>
      </w:r>
      <w:r>
        <w:rPr>
          <w:color w:val="000000"/>
          <w:kern w:val="2"/>
          <w:szCs w:val="21"/>
        </w:rPr>
        <w:t>+</w:t>
      </w:r>
      <w:r>
        <w:rPr>
          <w:rFonts w:hint="eastAsia"/>
          <w:color w:val="000000"/>
          <w:kern w:val="2"/>
          <w:szCs w:val="21"/>
        </w:rPr>
        <w:t>参数”，如果想要把某个隐藏功能移出文件，则需要追加“</w:t>
      </w:r>
      <w:r>
        <w:rPr>
          <w:color w:val="000000"/>
          <w:kern w:val="2"/>
          <w:szCs w:val="21"/>
        </w:rPr>
        <w:t>-</w:t>
      </w:r>
      <w:r>
        <w:rPr>
          <w:rFonts w:hint="eastAsia"/>
          <w:color w:val="000000"/>
          <w:kern w:val="2"/>
          <w:szCs w:val="21"/>
        </w:rPr>
        <w:t>参数”。</w:t>
      </w:r>
      <w:r>
        <w:rPr>
          <w:color w:val="000000"/>
          <w:kern w:val="2"/>
          <w:szCs w:val="21"/>
        </w:rPr>
        <w:t>chattr</w:t>
      </w:r>
      <w:r>
        <w:rPr>
          <w:rFonts w:hint="eastAsia"/>
          <w:color w:val="000000"/>
          <w:kern w:val="2"/>
          <w:szCs w:val="21"/>
        </w:rPr>
        <w:t>命令中可供选择的隐藏权限参数非常丰富，具体如表</w:t>
      </w:r>
      <w:r>
        <w:rPr>
          <w:color w:val="000000"/>
          <w:kern w:val="2"/>
          <w:szCs w:val="21"/>
        </w:rPr>
        <w:t>5-6</w:t>
      </w:r>
      <w:r>
        <w:rPr>
          <w:rFonts w:hint="eastAsia"/>
          <w:color w:val="000000"/>
          <w:kern w:val="2"/>
          <w:szCs w:val="21"/>
        </w:rPr>
        <w:t>所示。</w:t>
      </w:r>
    </w:p>
    <w:p>
      <w:pPr>
        <w:pStyle w:val="27"/>
        <w:spacing w:before="80"/>
        <w:rPr>
          <w:kern w:val="2"/>
        </w:rPr>
      </w:pPr>
      <w:r>
        <w:rPr>
          <w:rFonts w:hint="eastAsia"/>
          <w:kern w:val="2"/>
        </w:rPr>
        <w:t>表</w:t>
      </w:r>
      <w:r>
        <w:rPr>
          <w:kern w:val="2"/>
        </w:rPr>
        <w:t>5-6</w:t>
      </w:r>
      <w:r>
        <w:rPr>
          <w:kern w:val="2"/>
        </w:rPr>
        <w:tab/>
      </w:r>
      <w:r>
        <w:rPr>
          <w:kern w:val="2"/>
        </w:rPr>
        <w:t>chattr</w:t>
      </w:r>
      <w:r>
        <w:rPr>
          <w:rFonts w:hint="eastAsia"/>
          <w:kern w:val="2"/>
        </w:rPr>
        <w:t>命令中用于隐藏权限的参数及其作用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593"/>
        <w:gridCol w:w="646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64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4" w:space="0"/>
            </w:tcBorders>
            <w:vAlign w:val="center"/>
          </w:tcPr>
          <w:p>
            <w:pPr>
              <w:pStyle w:val="57"/>
              <w:rPr>
                <w:kern w:val="2"/>
              </w:rPr>
            </w:pPr>
            <w:r>
              <w:rPr>
                <w:kern w:val="2"/>
              </w:rPr>
              <w:t>i</w:t>
            </w:r>
          </w:p>
        </w:tc>
        <w:tc>
          <w:tcPr>
            <w:tcW w:w="6468" w:type="dxa"/>
            <w:tcBorders>
              <w:top w:val="single" w:color="000000" w:sz="4" w:space="0"/>
            </w:tcBorders>
            <w:vAlign w:val="center"/>
          </w:tcPr>
          <w:p>
            <w:pPr>
              <w:pStyle w:val="28"/>
              <w:spacing w:before="30" w:beforeLines="10" w:after="30" w:afterLines="10"/>
              <w:rPr>
                <w:kern w:val="2"/>
              </w:rPr>
            </w:pPr>
            <w:r>
              <w:rPr>
                <w:rFonts w:hint="eastAsia"/>
                <w:kern w:val="2"/>
              </w:rPr>
              <w:t>无法对文件进行修改；若对目录设置了该参数，则仅能修改其中的子文件内容而不能新建或删除文件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a</w:t>
            </w:r>
          </w:p>
        </w:tc>
        <w:tc>
          <w:tcPr>
            <w:tcW w:w="6468" w:type="dxa"/>
            <w:vAlign w:val="center"/>
          </w:tcPr>
          <w:p>
            <w:pPr>
              <w:pStyle w:val="28"/>
              <w:spacing w:before="30" w:beforeLines="10" w:after="30" w:afterLines="10"/>
              <w:rPr>
                <w:kern w:val="2"/>
              </w:rPr>
            </w:pPr>
            <w:r>
              <w:rPr>
                <w:rFonts w:hint="eastAsia"/>
                <w:kern w:val="2"/>
              </w:rPr>
              <w:t>仅允许补充（追加）内容，无法覆盖</w:t>
            </w:r>
            <w:r>
              <w:rPr>
                <w:kern w:val="2"/>
              </w:rPr>
              <w:t>/</w:t>
            </w:r>
            <w:r>
              <w:rPr>
                <w:rFonts w:hint="eastAsia"/>
                <w:kern w:val="2"/>
              </w:rPr>
              <w:t>删除内容（</w:t>
            </w:r>
            <w:r>
              <w:rPr>
                <w:kern w:val="2"/>
              </w:rPr>
              <w:t>Append Only</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S</w:t>
            </w:r>
          </w:p>
        </w:tc>
        <w:tc>
          <w:tcPr>
            <w:tcW w:w="6468" w:type="dxa"/>
            <w:vAlign w:val="center"/>
          </w:tcPr>
          <w:p>
            <w:pPr>
              <w:pStyle w:val="28"/>
              <w:spacing w:before="30" w:beforeLines="10" w:after="30" w:afterLines="10"/>
              <w:rPr>
                <w:kern w:val="2"/>
              </w:rPr>
            </w:pPr>
            <w:r>
              <w:rPr>
                <w:rFonts w:hint="eastAsia"/>
                <w:kern w:val="2"/>
              </w:rPr>
              <w:t>文件内容在变更后立即同步到硬盘（</w:t>
            </w:r>
            <w:r>
              <w:rPr>
                <w:kern w:val="2"/>
              </w:rPr>
              <w:t>sync</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bottom w:val="single" w:color="000000" w:sz="4" w:space="0"/>
            </w:tcBorders>
            <w:vAlign w:val="center"/>
          </w:tcPr>
          <w:p>
            <w:pPr>
              <w:pStyle w:val="57"/>
              <w:rPr>
                <w:kern w:val="2"/>
              </w:rPr>
            </w:pPr>
            <w:r>
              <w:rPr>
                <w:kern w:val="2"/>
              </w:rPr>
              <w:t>s</w:t>
            </w:r>
          </w:p>
        </w:tc>
        <w:tc>
          <w:tcPr>
            <w:tcW w:w="6468" w:type="dxa"/>
            <w:tcBorders>
              <w:bottom w:val="single" w:color="000000" w:sz="4" w:space="0"/>
            </w:tcBorders>
            <w:vAlign w:val="center"/>
          </w:tcPr>
          <w:p>
            <w:pPr>
              <w:pStyle w:val="28"/>
              <w:spacing w:before="30" w:beforeLines="10" w:after="30" w:afterLines="10"/>
              <w:rPr>
                <w:kern w:val="2"/>
              </w:rPr>
            </w:pPr>
            <w:r>
              <w:rPr>
                <w:rFonts w:hint="eastAsia"/>
                <w:kern w:val="2"/>
              </w:rPr>
              <w:t>彻底从硬盘中删除，不可恢复（用</w:t>
            </w:r>
            <w:r>
              <w:rPr>
                <w:kern w:val="2"/>
              </w:rPr>
              <w:t>0</w:t>
            </w:r>
            <w:r>
              <w:rPr>
                <w:rFonts w:hint="eastAsia"/>
                <w:kern w:val="2"/>
              </w:rPr>
              <w:t>填充原文件所在硬盘区域）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4" w:space="0"/>
              <w:bottom w:val="single" w:color="000000" w:sz="4" w:space="0"/>
            </w:tcBorders>
            <w:vAlign w:val="center"/>
          </w:tcPr>
          <w:p>
            <w:pPr>
              <w:pStyle w:val="57"/>
              <w:rPr>
                <w:kern w:val="2"/>
              </w:rPr>
            </w:pPr>
            <w:r>
              <w:rPr>
                <w:kern w:val="2"/>
              </w:rPr>
              <w:t>A</w:t>
            </w:r>
          </w:p>
        </w:tc>
        <w:tc>
          <w:tcPr>
            <w:tcW w:w="6468" w:type="dxa"/>
            <w:tcBorders>
              <w:top w:val="single" w:color="000000" w:sz="4" w:space="0"/>
              <w:bottom w:val="single" w:color="000000" w:sz="4" w:space="0"/>
            </w:tcBorders>
            <w:vAlign w:val="center"/>
          </w:tcPr>
          <w:p>
            <w:pPr>
              <w:pStyle w:val="28"/>
              <w:spacing w:before="30" w:beforeLines="10" w:after="30" w:afterLines="10"/>
              <w:rPr>
                <w:kern w:val="2"/>
              </w:rPr>
            </w:pPr>
            <w:r>
              <w:rPr>
                <w:rFonts w:hint="eastAsia"/>
                <w:kern w:val="2"/>
              </w:rPr>
              <w:t>不再修改这个文件或目录的最后访问时间（</w:t>
            </w:r>
            <w:r>
              <w:rPr>
                <w:kern w:val="2"/>
              </w:rPr>
              <w:t>atime</w:t>
            </w:r>
            <w:r>
              <w:rPr>
                <w:rFonts w:hint="eastAsia"/>
                <w:kern w:val="2"/>
              </w:rPr>
              <w:t>）</w:t>
            </w:r>
          </w:p>
        </w:tc>
      </w:tr>
    </w:tbl>
    <w:p>
      <w:pPr>
        <w:pStyle w:val="31"/>
      </w:pPr>
      <w:r>
        <w:rPr>
          <w:rFonts w:hint="eastAsia"/>
        </w:rPr>
        <w:t>续表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593"/>
        <w:gridCol w:w="646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64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b</w:t>
            </w:r>
          </w:p>
        </w:tc>
        <w:tc>
          <w:tcPr>
            <w:tcW w:w="6468" w:type="dxa"/>
            <w:vAlign w:val="center"/>
          </w:tcPr>
          <w:p>
            <w:pPr>
              <w:pStyle w:val="28"/>
              <w:spacing w:before="30" w:beforeLines="10" w:after="30" w:afterLines="10"/>
              <w:rPr>
                <w:kern w:val="2"/>
              </w:rPr>
            </w:pPr>
            <w:r>
              <w:rPr>
                <w:rFonts w:hint="eastAsia"/>
                <w:kern w:val="2"/>
              </w:rPr>
              <w:t>不再修改文件或目录的存取时间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D</w:t>
            </w:r>
          </w:p>
        </w:tc>
        <w:tc>
          <w:tcPr>
            <w:tcW w:w="6468" w:type="dxa"/>
            <w:vAlign w:val="center"/>
          </w:tcPr>
          <w:p>
            <w:pPr>
              <w:pStyle w:val="28"/>
              <w:spacing w:before="30" w:beforeLines="10" w:after="30" w:afterLines="10"/>
              <w:rPr>
                <w:kern w:val="2"/>
              </w:rPr>
            </w:pPr>
            <w:r>
              <w:rPr>
                <w:rFonts w:hint="eastAsia"/>
                <w:kern w:val="2"/>
              </w:rPr>
              <w:t>检查压缩文件中的错误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d</w:t>
            </w:r>
          </w:p>
        </w:tc>
        <w:tc>
          <w:tcPr>
            <w:tcW w:w="6468" w:type="dxa"/>
            <w:vAlign w:val="center"/>
          </w:tcPr>
          <w:p>
            <w:pPr>
              <w:pStyle w:val="28"/>
              <w:spacing w:before="30" w:beforeLines="10" w:after="30" w:afterLines="10"/>
              <w:rPr>
                <w:kern w:val="2"/>
              </w:rPr>
            </w:pPr>
            <w:r>
              <w:rPr>
                <w:rFonts w:hint="eastAsia"/>
                <w:kern w:val="2"/>
              </w:rPr>
              <w:t>使用</w:t>
            </w:r>
            <w:r>
              <w:rPr>
                <w:kern w:val="2"/>
              </w:rPr>
              <w:t>dump</w:t>
            </w:r>
            <w:r>
              <w:rPr>
                <w:rFonts w:hint="eastAsia"/>
                <w:kern w:val="2"/>
              </w:rPr>
              <w:t>命令备份时忽略本文件</w:t>
            </w:r>
            <w:r>
              <w:rPr>
                <w:kern w:val="2"/>
              </w:rPr>
              <w:t>/</w:t>
            </w:r>
            <w:r>
              <w:rPr>
                <w:rFonts w:hint="eastAsia"/>
                <w:kern w:val="2"/>
              </w:rPr>
              <w:t>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c</w:t>
            </w:r>
          </w:p>
        </w:tc>
        <w:tc>
          <w:tcPr>
            <w:tcW w:w="6468" w:type="dxa"/>
            <w:vAlign w:val="center"/>
          </w:tcPr>
          <w:p>
            <w:pPr>
              <w:pStyle w:val="28"/>
              <w:spacing w:before="30" w:beforeLines="10" w:after="30" w:afterLines="10"/>
              <w:rPr>
                <w:kern w:val="2"/>
              </w:rPr>
            </w:pPr>
            <w:r>
              <w:rPr>
                <w:rFonts w:hint="eastAsia"/>
                <w:kern w:val="2"/>
              </w:rPr>
              <w:t>默认将文件或目录进行压缩</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u</w:t>
            </w:r>
          </w:p>
        </w:tc>
        <w:tc>
          <w:tcPr>
            <w:tcW w:w="6468" w:type="dxa"/>
            <w:vAlign w:val="center"/>
          </w:tcPr>
          <w:p>
            <w:pPr>
              <w:pStyle w:val="28"/>
              <w:spacing w:before="30" w:beforeLines="10" w:after="30" w:afterLines="10"/>
              <w:rPr>
                <w:kern w:val="2"/>
              </w:rPr>
            </w:pPr>
            <w:r>
              <w:rPr>
                <w:rFonts w:hint="eastAsia"/>
                <w:kern w:val="2"/>
              </w:rPr>
              <w:t>当删除该文件后依然保留其在硬盘中的数据，方便日后恢复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t</w:t>
            </w:r>
          </w:p>
        </w:tc>
        <w:tc>
          <w:tcPr>
            <w:tcW w:w="6468" w:type="dxa"/>
            <w:vAlign w:val="center"/>
          </w:tcPr>
          <w:p>
            <w:pPr>
              <w:pStyle w:val="28"/>
              <w:spacing w:before="30" w:beforeLines="10" w:after="30" w:afterLines="10"/>
              <w:rPr>
                <w:kern w:val="2"/>
              </w:rPr>
            </w:pPr>
            <w:r>
              <w:rPr>
                <w:rFonts w:hint="eastAsia"/>
                <w:kern w:val="2"/>
              </w:rPr>
              <w:t>让文件系统支持尾部合并（</w:t>
            </w:r>
            <w:r>
              <w:rPr>
                <w:kern w:val="2"/>
              </w:rPr>
              <w:t>tail-merging</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57"/>
              <w:rPr>
                <w:kern w:val="2"/>
              </w:rPr>
            </w:pPr>
            <w:r>
              <w:rPr>
                <w:kern w:val="2"/>
              </w:rPr>
              <w:t>X</w:t>
            </w:r>
          </w:p>
        </w:tc>
        <w:tc>
          <w:tcPr>
            <w:tcW w:w="6468" w:type="dxa"/>
            <w:vAlign w:val="center"/>
          </w:tcPr>
          <w:p>
            <w:pPr>
              <w:pStyle w:val="28"/>
              <w:spacing w:before="30" w:beforeLines="10" w:after="30" w:afterLines="10"/>
              <w:rPr>
                <w:kern w:val="2"/>
              </w:rPr>
            </w:pPr>
            <w:r>
              <w:rPr>
                <w:rFonts w:hint="eastAsia"/>
                <w:kern w:val="2"/>
              </w:rPr>
              <w:t>可以直接访问压缩文件中的内容</w:t>
            </w:r>
          </w:p>
        </w:tc>
      </w:tr>
    </w:tbl>
    <w:p>
      <w:pPr>
        <w:pStyle w:val="29"/>
        <w:rPr>
          <w:kern w:val="2"/>
        </w:rPr>
      </w:pPr>
    </w:p>
    <w:p>
      <w:pPr>
        <w:rPr>
          <w:kern w:val="2"/>
        </w:rPr>
      </w:pPr>
      <w:r>
        <w:rPr>
          <w:rFonts w:hint="eastAsia"/>
          <w:color w:val="000000"/>
          <w:kern w:val="2"/>
          <w:szCs w:val="21"/>
        </w:rPr>
        <w:t>为了让读者能够更好地见识隐藏权限的效果，我们先来创建一个普通文件，然后立即尝试删除（这个操作肯定会成功）：</w:t>
      </w:r>
    </w:p>
    <w:p>
      <w:pPr>
        <w:pStyle w:val="58"/>
        <w:rPr>
          <w:kern w:val="2"/>
        </w:rPr>
      </w:pPr>
    </w:p>
    <w:p>
      <w:pPr>
        <w:pStyle w:val="26"/>
        <w:rPr>
          <w:kern w:val="2"/>
        </w:rPr>
      </w:pPr>
      <w:r>
        <w:rPr>
          <w:kern w:val="2"/>
        </w:rPr>
        <w:t>[root@linuxprobe ~]# echo "for Test" &gt; linuxprobe</w:t>
      </w:r>
    </w:p>
    <w:p>
      <w:pPr>
        <w:pStyle w:val="26"/>
        <w:rPr>
          <w:kern w:val="2"/>
        </w:rPr>
      </w:pPr>
      <w:r>
        <w:rPr>
          <w:kern w:val="2"/>
        </w:rPr>
        <w:t>[root@linuxprobe ~]# rm linuxprobe</w:t>
      </w:r>
    </w:p>
    <w:p>
      <w:pPr>
        <w:pStyle w:val="26"/>
        <w:rPr>
          <w:kern w:val="2"/>
        </w:rPr>
      </w:pPr>
      <w:r>
        <w:rPr>
          <w:kern w:val="2"/>
        </w:rPr>
        <w:t>rm: remove regular file ‘linuxprobe’? y</w:t>
      </w:r>
    </w:p>
    <w:p>
      <w:pPr>
        <w:pStyle w:val="59"/>
        <w:spacing w:after="90"/>
        <w:rPr>
          <w:kern w:val="2"/>
        </w:rPr>
      </w:pPr>
    </w:p>
    <w:p>
      <w:pPr>
        <w:rPr>
          <w:kern w:val="2"/>
        </w:rPr>
      </w:pPr>
      <w:r>
        <w:rPr>
          <w:rFonts w:hint="eastAsia"/>
          <w:color w:val="000000"/>
          <w:kern w:val="2"/>
          <w:szCs w:val="21"/>
        </w:rPr>
        <w:t>实践是检验真理的唯一标准。如果您没有亲眼见证过隐藏权限强大功能的美妙，就一定不会相信原来</w:t>
      </w:r>
      <w:r>
        <w:rPr>
          <w:color w:val="000000"/>
          <w:kern w:val="2"/>
          <w:szCs w:val="21"/>
        </w:rPr>
        <w:t>Linux</w:t>
      </w:r>
      <w:r>
        <w:rPr>
          <w:rFonts w:hint="eastAsia"/>
          <w:color w:val="000000"/>
          <w:kern w:val="2"/>
          <w:szCs w:val="21"/>
        </w:rPr>
        <w:t>系统会如此安全。接下来我们再次新建一个普通文件，并为其设置不允许删除与覆盖（</w:t>
      </w:r>
      <w:r>
        <w:rPr>
          <w:color w:val="000000"/>
          <w:kern w:val="2"/>
          <w:szCs w:val="21"/>
        </w:rPr>
        <w:t>+a</w:t>
      </w:r>
      <w:r>
        <w:rPr>
          <w:rFonts w:hint="eastAsia"/>
          <w:color w:val="000000"/>
          <w:kern w:val="2"/>
          <w:szCs w:val="21"/>
        </w:rPr>
        <w:t>参数）权限，然后再尝试将这个文件删除：</w:t>
      </w:r>
    </w:p>
    <w:p>
      <w:pPr>
        <w:pStyle w:val="58"/>
        <w:rPr>
          <w:kern w:val="2"/>
        </w:rPr>
      </w:pPr>
    </w:p>
    <w:p>
      <w:pPr>
        <w:pStyle w:val="26"/>
        <w:rPr>
          <w:kern w:val="2"/>
        </w:rPr>
      </w:pPr>
      <w:r>
        <w:rPr>
          <w:kern w:val="2"/>
        </w:rPr>
        <w:t>[root@linuxprobe ~]# echo "for Test" &gt; linuxprobe</w:t>
      </w:r>
    </w:p>
    <w:p>
      <w:pPr>
        <w:pStyle w:val="26"/>
        <w:rPr>
          <w:kern w:val="2"/>
        </w:rPr>
      </w:pPr>
      <w:r>
        <w:rPr>
          <w:kern w:val="2"/>
        </w:rPr>
        <w:t>[root@linuxprobe ~]# chattr +a linuxprobe</w:t>
      </w:r>
    </w:p>
    <w:p>
      <w:pPr>
        <w:pStyle w:val="26"/>
        <w:rPr>
          <w:kern w:val="2"/>
        </w:rPr>
      </w:pPr>
      <w:r>
        <w:rPr>
          <w:kern w:val="2"/>
        </w:rPr>
        <w:t>[root@linuxprobe ~]# rm linuxprobe</w:t>
      </w:r>
    </w:p>
    <w:p>
      <w:pPr>
        <w:pStyle w:val="26"/>
        <w:rPr>
          <w:kern w:val="2"/>
        </w:rPr>
      </w:pPr>
      <w:r>
        <w:rPr>
          <w:kern w:val="2"/>
        </w:rPr>
        <w:t>rm: remove regular file ‘linuxprobe’? y</w:t>
      </w:r>
    </w:p>
    <w:p>
      <w:pPr>
        <w:pStyle w:val="26"/>
        <w:rPr>
          <w:kern w:val="2"/>
        </w:rPr>
      </w:pPr>
      <w:r>
        <w:rPr>
          <w:kern w:val="2"/>
        </w:rPr>
        <w:t>rm: cannot remove ‘linuxprobe’: Operation not permitted</w:t>
      </w:r>
    </w:p>
    <w:p>
      <w:pPr>
        <w:pStyle w:val="59"/>
        <w:spacing w:after="90"/>
        <w:rPr>
          <w:kern w:val="2"/>
        </w:rPr>
      </w:pPr>
    </w:p>
    <w:p>
      <w:pPr>
        <w:rPr>
          <w:kern w:val="2"/>
        </w:rPr>
      </w:pPr>
      <w:r>
        <w:rPr>
          <w:rFonts w:hint="eastAsia"/>
          <w:color w:val="000000"/>
          <w:kern w:val="2"/>
          <w:szCs w:val="21"/>
        </w:rPr>
        <w:t>可见，上述操作失败了。</w:t>
      </w:r>
    </w:p>
    <w:p>
      <w:pPr>
        <w:pStyle w:val="4"/>
        <w:spacing w:before="151" w:after="151"/>
        <w:rPr>
          <w:kern w:val="2"/>
        </w:rPr>
      </w:pPr>
      <w:r>
        <w:rPr>
          <w:color w:val="000000"/>
          <w:kern w:val="2"/>
        </w:rPr>
        <w:t>5.4.2</w:t>
      </w:r>
      <w:r>
        <w:rPr>
          <w:color w:val="000000"/>
          <w:kern w:val="2"/>
          <w:szCs w:val="21"/>
        </w:rPr>
        <w:t xml:space="preserve">  </w:t>
      </w:r>
      <w:r>
        <w:rPr>
          <w:color w:val="000000"/>
          <w:kern w:val="2"/>
        </w:rPr>
        <w:t>lsattr</w:t>
      </w:r>
      <w:r>
        <w:rPr>
          <w:rFonts w:hint="eastAsia"/>
          <w:color w:val="000000"/>
          <w:kern w:val="2"/>
        </w:rPr>
        <w:t>命令</w:t>
      </w:r>
    </w:p>
    <w:p>
      <w:pPr>
        <w:rPr>
          <w:kern w:val="2"/>
        </w:rPr>
      </w:pPr>
      <w:r>
        <w:rPr>
          <w:color w:val="000000"/>
          <w:kern w:val="2"/>
          <w:szCs w:val="21"/>
        </w:rPr>
        <w:t>lsattr</w:t>
      </w:r>
      <w:r>
        <w:rPr>
          <w:rFonts w:hint="eastAsia"/>
          <w:color w:val="000000"/>
          <w:kern w:val="2"/>
          <w:szCs w:val="21"/>
        </w:rPr>
        <w:t>命令用于显示文件的隐藏权限，格式为“</w:t>
      </w:r>
      <w:r>
        <w:rPr>
          <w:color w:val="000000"/>
          <w:kern w:val="2"/>
          <w:szCs w:val="21"/>
        </w:rPr>
        <w:t>lsattr [</w:t>
      </w:r>
      <w:r>
        <w:rPr>
          <w:rFonts w:hint="eastAsia"/>
          <w:color w:val="000000"/>
          <w:kern w:val="2"/>
          <w:szCs w:val="21"/>
        </w:rPr>
        <w:t>参数</w:t>
      </w:r>
      <w:r>
        <w:rPr>
          <w:color w:val="000000"/>
          <w:kern w:val="2"/>
          <w:szCs w:val="21"/>
        </w:rPr>
        <w:t xml:space="preserve">] </w:t>
      </w:r>
      <w:r>
        <w:rPr>
          <w:rFonts w:hint="eastAsia"/>
          <w:color w:val="000000"/>
          <w:kern w:val="2"/>
          <w:szCs w:val="21"/>
        </w:rPr>
        <w:t>文件”。在</w:t>
      </w:r>
      <w:r>
        <w:rPr>
          <w:color w:val="000000"/>
          <w:kern w:val="2"/>
          <w:szCs w:val="21"/>
        </w:rPr>
        <w:t>Linux</w:t>
      </w:r>
      <w:r>
        <w:rPr>
          <w:rFonts w:hint="eastAsia"/>
          <w:color w:val="000000"/>
          <w:kern w:val="2"/>
          <w:szCs w:val="21"/>
        </w:rPr>
        <w:t>系统中，文件的隐藏权限必须使用</w:t>
      </w:r>
      <w:r>
        <w:rPr>
          <w:color w:val="000000"/>
          <w:kern w:val="2"/>
          <w:szCs w:val="21"/>
        </w:rPr>
        <w:t>lsattr</w:t>
      </w:r>
      <w:r>
        <w:rPr>
          <w:rFonts w:hint="eastAsia"/>
          <w:color w:val="000000"/>
          <w:kern w:val="2"/>
          <w:szCs w:val="21"/>
        </w:rPr>
        <w:t>命令来查看，平时使用的</w:t>
      </w:r>
      <w:r>
        <w:rPr>
          <w:color w:val="000000"/>
          <w:kern w:val="2"/>
          <w:szCs w:val="21"/>
        </w:rPr>
        <w:t>ls</w:t>
      </w:r>
      <w:r>
        <w:rPr>
          <w:rFonts w:hint="eastAsia"/>
          <w:color w:val="000000"/>
          <w:kern w:val="2"/>
          <w:szCs w:val="21"/>
        </w:rPr>
        <w:t>之类的命令则看不出端倪：</w:t>
      </w:r>
    </w:p>
    <w:p>
      <w:pPr>
        <w:pStyle w:val="58"/>
        <w:rPr>
          <w:kern w:val="2"/>
        </w:rPr>
      </w:pPr>
    </w:p>
    <w:p>
      <w:pPr>
        <w:pStyle w:val="26"/>
        <w:rPr>
          <w:kern w:val="2"/>
        </w:rPr>
      </w:pPr>
      <w:r>
        <w:rPr>
          <w:kern w:val="2"/>
        </w:rPr>
        <w:t> [root@linuxprobe ~]# ls -al linuxprobe</w:t>
      </w:r>
    </w:p>
    <w:p>
      <w:pPr>
        <w:pStyle w:val="26"/>
        <w:rPr>
          <w:kern w:val="2"/>
        </w:rPr>
      </w:pPr>
      <w:r>
        <w:rPr>
          <w:kern w:val="2"/>
        </w:rPr>
        <w:t>-rw-r--r--. 1 root root 9 Feb 12 11:42 linuxprobe</w:t>
      </w:r>
    </w:p>
    <w:p>
      <w:pPr>
        <w:pStyle w:val="59"/>
        <w:spacing w:after="90"/>
        <w:rPr>
          <w:kern w:val="2"/>
        </w:rPr>
      </w:pPr>
    </w:p>
    <w:p>
      <w:pPr>
        <w:rPr>
          <w:kern w:val="2"/>
        </w:rPr>
      </w:pPr>
      <w:r>
        <w:rPr>
          <w:rFonts w:hint="eastAsia"/>
          <w:color w:val="000000"/>
          <w:kern w:val="2"/>
          <w:szCs w:val="21"/>
        </w:rPr>
        <w:t>一旦使用</w:t>
      </w:r>
      <w:r>
        <w:rPr>
          <w:color w:val="000000"/>
          <w:kern w:val="2"/>
          <w:szCs w:val="21"/>
        </w:rPr>
        <w:t>lsattr</w:t>
      </w:r>
      <w:r>
        <w:rPr>
          <w:rFonts w:hint="eastAsia"/>
          <w:color w:val="000000"/>
          <w:kern w:val="2"/>
          <w:szCs w:val="21"/>
        </w:rPr>
        <w:t>命令后，文件上被赋予的隐藏权限马上就会原形毕露。此时可以按照显示的隐藏权限的类型（字母），使用</w:t>
      </w:r>
      <w:r>
        <w:rPr>
          <w:color w:val="000000"/>
          <w:kern w:val="2"/>
          <w:szCs w:val="21"/>
        </w:rPr>
        <w:t>chattr</w:t>
      </w:r>
      <w:r>
        <w:rPr>
          <w:rFonts w:hint="eastAsia"/>
          <w:color w:val="000000"/>
          <w:kern w:val="2"/>
          <w:szCs w:val="21"/>
        </w:rPr>
        <w:t>命令将其去掉：</w:t>
      </w:r>
    </w:p>
    <w:p>
      <w:pPr>
        <w:pStyle w:val="58"/>
        <w:rPr>
          <w:kern w:val="2"/>
        </w:rPr>
      </w:pPr>
    </w:p>
    <w:p>
      <w:pPr>
        <w:pStyle w:val="26"/>
        <w:rPr>
          <w:kern w:val="2"/>
        </w:rPr>
      </w:pPr>
      <w:r>
        <w:rPr>
          <w:kern w:val="2"/>
        </w:rPr>
        <w:t>[root@linuxprobe ~]# lsattr linuxprobe</w:t>
      </w:r>
    </w:p>
    <w:p>
      <w:pPr>
        <w:pStyle w:val="26"/>
        <w:rPr>
          <w:kern w:val="2"/>
        </w:rPr>
      </w:pPr>
      <w:r>
        <w:rPr>
          <w:kern w:val="2"/>
        </w:rPr>
        <w:t>-----</w:t>
      </w:r>
      <w:r>
        <w:rPr>
          <w:b/>
          <w:bCs/>
          <w:kern w:val="2"/>
        </w:rPr>
        <w:t>a</w:t>
      </w:r>
      <w:r>
        <w:rPr>
          <w:kern w:val="2"/>
        </w:rPr>
        <w:t>---------- linuxprobe</w:t>
      </w:r>
    </w:p>
    <w:p>
      <w:pPr>
        <w:pStyle w:val="26"/>
        <w:rPr>
          <w:kern w:val="2"/>
        </w:rPr>
      </w:pPr>
      <w:r>
        <w:rPr>
          <w:kern w:val="2"/>
        </w:rPr>
        <w:t>[root@linuxprobe ~]# chattr -a linuxprobe</w:t>
      </w:r>
    </w:p>
    <w:p>
      <w:pPr>
        <w:pStyle w:val="26"/>
        <w:rPr>
          <w:kern w:val="2"/>
        </w:rPr>
      </w:pPr>
      <w:r>
        <w:rPr>
          <w:kern w:val="2"/>
        </w:rPr>
        <w:t>[root@linuxprobe ~]# lsattr linuxprobe </w:t>
      </w:r>
    </w:p>
    <w:p>
      <w:pPr>
        <w:pStyle w:val="26"/>
        <w:rPr>
          <w:kern w:val="2"/>
        </w:rPr>
      </w:pPr>
      <w:r>
        <w:rPr>
          <w:kern w:val="2"/>
        </w:rPr>
        <w:t>---------------- linuxprobe</w:t>
      </w:r>
    </w:p>
    <w:p>
      <w:pPr>
        <w:pStyle w:val="26"/>
        <w:rPr>
          <w:kern w:val="2"/>
        </w:rPr>
      </w:pPr>
      <w:r>
        <w:rPr>
          <w:kern w:val="2"/>
        </w:rPr>
        <w:t>[root@linuxprobe ~]# rm linuxprobe </w:t>
      </w:r>
    </w:p>
    <w:p>
      <w:pPr>
        <w:pStyle w:val="26"/>
        <w:rPr>
          <w:kern w:val="2"/>
        </w:rPr>
      </w:pPr>
      <w:r>
        <w:rPr>
          <w:kern w:val="2"/>
        </w:rPr>
        <w:t>rm: remove regular file ‘linuxprobe’? y</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5.5</w:t>
            </w:r>
            <w:r>
              <w:rPr>
                <w:color w:val="000000"/>
                <w:kern w:val="2"/>
                <w:szCs w:val="21"/>
              </w:rPr>
              <w:t xml:space="preserve">  </w:t>
            </w:r>
            <w:r>
              <w:rPr>
                <w:rFonts w:hint="eastAsia"/>
                <w:color w:val="000000"/>
                <w:kern w:val="2"/>
              </w:rPr>
              <w:t>文件访问控制列表</w:t>
            </w:r>
          </w:p>
        </w:tc>
      </w:tr>
    </w:tbl>
    <w:p>
      <w:pPr>
        <w:pStyle w:val="56"/>
        <w:rPr>
          <w:kern w:val="2"/>
        </w:rPr>
      </w:pPr>
    </w:p>
    <w:p>
      <w:pPr>
        <w:rPr>
          <w:kern w:val="2"/>
        </w:rPr>
      </w:pPr>
      <w:r>
        <w:rPr>
          <w:rFonts w:hint="eastAsia"/>
          <w:color w:val="000000"/>
          <w:spacing w:val="-6"/>
          <w:kern w:val="2"/>
          <w:szCs w:val="21"/>
        </w:rPr>
        <w:t>不知道大家是否发现，前文讲解的一般权限、特殊权限、隐藏权限其实有一个共性</w:t>
      </w:r>
      <w:r>
        <w:rPr>
          <w:rFonts w:hint="eastAsia"/>
          <w:color w:val="000000"/>
          <w:w w:val="200"/>
          <w:kern w:val="2"/>
          <w:szCs w:val="21"/>
        </w:rPr>
        <w:t>—</w:t>
      </w:r>
      <w:r>
        <w:rPr>
          <w:rFonts w:hint="eastAsia"/>
          <w:color w:val="000000"/>
          <w:kern w:val="2"/>
          <w:szCs w:val="21"/>
        </w:rPr>
        <w:t>权限是针对某一类用户设置的。如果希望对某个指定的用户进行单独的权限控制，就需要用到文件的访问控制列表（</w:t>
      </w:r>
      <w:r>
        <w:rPr>
          <w:color w:val="000000"/>
          <w:kern w:val="2"/>
          <w:szCs w:val="21"/>
        </w:rPr>
        <w:t>ACL</w:t>
      </w:r>
      <w:r>
        <w:rPr>
          <w:rFonts w:hint="eastAsia"/>
          <w:color w:val="000000"/>
          <w:kern w:val="2"/>
          <w:szCs w:val="21"/>
        </w:rPr>
        <w:t>）了。通俗来讲，基于普通文件或目录设置</w:t>
      </w:r>
      <w:r>
        <w:rPr>
          <w:color w:val="000000"/>
          <w:kern w:val="2"/>
          <w:szCs w:val="21"/>
        </w:rPr>
        <w:t>ACL</w:t>
      </w:r>
      <w:r>
        <w:rPr>
          <w:rFonts w:hint="eastAsia"/>
          <w:color w:val="000000"/>
          <w:kern w:val="2"/>
          <w:szCs w:val="21"/>
        </w:rPr>
        <w:t>其实就是针对指定的用户或用户组设置文件或目录的操作权限。另外，如果针对某个目录设置了</w:t>
      </w:r>
      <w:r>
        <w:rPr>
          <w:color w:val="000000"/>
          <w:kern w:val="2"/>
          <w:szCs w:val="21"/>
        </w:rPr>
        <w:t>ACL</w:t>
      </w:r>
      <w:r>
        <w:rPr>
          <w:rFonts w:hint="eastAsia"/>
          <w:color w:val="000000"/>
          <w:kern w:val="2"/>
          <w:szCs w:val="21"/>
        </w:rPr>
        <w:t>，则目录中的文件会继承其</w:t>
      </w:r>
      <w:r>
        <w:rPr>
          <w:color w:val="000000"/>
          <w:kern w:val="2"/>
          <w:szCs w:val="21"/>
        </w:rPr>
        <w:t>ACL</w:t>
      </w:r>
      <w:r>
        <w:rPr>
          <w:rFonts w:hint="eastAsia"/>
          <w:color w:val="000000"/>
          <w:kern w:val="2"/>
          <w:szCs w:val="21"/>
        </w:rPr>
        <w:t>；若针对文件设置了</w:t>
      </w:r>
      <w:r>
        <w:rPr>
          <w:color w:val="000000"/>
          <w:kern w:val="2"/>
          <w:szCs w:val="21"/>
        </w:rPr>
        <w:t>ACL</w:t>
      </w:r>
      <w:r>
        <w:rPr>
          <w:rFonts w:hint="eastAsia"/>
          <w:color w:val="000000"/>
          <w:kern w:val="2"/>
          <w:szCs w:val="21"/>
        </w:rPr>
        <w:t>，则文件不再继承其所在目录的</w:t>
      </w:r>
      <w:r>
        <w:rPr>
          <w:color w:val="000000"/>
          <w:kern w:val="2"/>
          <w:szCs w:val="21"/>
        </w:rPr>
        <w:t>ACL</w:t>
      </w:r>
      <w:r>
        <w:rPr>
          <w:rFonts w:hint="eastAsia"/>
          <w:color w:val="000000"/>
          <w:kern w:val="2"/>
          <w:szCs w:val="21"/>
        </w:rPr>
        <w:t>。</w:t>
      </w:r>
    </w:p>
    <w:p>
      <w:pPr>
        <w:rPr>
          <w:spacing w:val="4"/>
          <w:kern w:val="2"/>
        </w:rPr>
      </w:pPr>
      <w:r>
        <w:rPr>
          <w:rFonts w:hint="eastAsia"/>
          <w:spacing w:val="4"/>
          <w:kern w:val="2"/>
        </w:rPr>
        <w:t>为了更直观地看到</w:t>
      </w:r>
      <w:r>
        <w:rPr>
          <w:spacing w:val="4"/>
          <w:kern w:val="2"/>
        </w:rPr>
        <w:t>ACL</w:t>
      </w:r>
      <w:r>
        <w:rPr>
          <w:rFonts w:hint="eastAsia"/>
          <w:spacing w:val="4"/>
          <w:kern w:val="2"/>
        </w:rPr>
        <w:t>对文件权限控制的强大效果，我们先切换到普通用户，然后尝试进入</w:t>
      </w:r>
      <w:r>
        <w:rPr>
          <w:spacing w:val="4"/>
          <w:kern w:val="2"/>
        </w:rPr>
        <w:t>root</w:t>
      </w:r>
      <w:r>
        <w:rPr>
          <w:rFonts w:hint="eastAsia"/>
          <w:spacing w:val="4"/>
          <w:kern w:val="2"/>
        </w:rPr>
        <w:t>管理员的家目录中。在没有针对普通用户对root管理员的家目录设置ACL之前，其执行结果如下所示：</w:t>
      </w:r>
    </w:p>
    <w:p>
      <w:pPr>
        <w:pStyle w:val="58"/>
        <w:rPr>
          <w:kern w:val="2"/>
        </w:rPr>
      </w:pPr>
    </w:p>
    <w:p>
      <w:pPr>
        <w:pStyle w:val="26"/>
        <w:rPr>
          <w:kern w:val="2"/>
        </w:rPr>
      </w:pPr>
      <w:r>
        <w:rPr>
          <w:kern w:val="2"/>
        </w:rPr>
        <w:t>[root@linuxprobe ~]# su - linuxprobe</w:t>
      </w:r>
    </w:p>
    <w:p>
      <w:pPr>
        <w:pStyle w:val="26"/>
        <w:rPr>
          <w:kern w:val="2"/>
        </w:rPr>
      </w:pPr>
      <w:r>
        <w:rPr>
          <w:kern w:val="2"/>
        </w:rPr>
        <w:t>Last login: Sat Mar 21 16:31:19 CST 2017 on pts/0</w:t>
      </w:r>
    </w:p>
    <w:p>
      <w:pPr>
        <w:pStyle w:val="26"/>
        <w:rPr>
          <w:kern w:val="2"/>
        </w:rPr>
      </w:pPr>
      <w:r>
        <w:rPr>
          <w:kern w:val="2"/>
        </w:rPr>
        <w:t>[linuxprobe@linuxprobe ~]$ cd /root</w:t>
      </w:r>
    </w:p>
    <w:p>
      <w:pPr>
        <w:pStyle w:val="26"/>
        <w:rPr>
          <w:kern w:val="2"/>
        </w:rPr>
      </w:pPr>
      <w:r>
        <w:rPr>
          <w:kern w:val="2"/>
        </w:rPr>
        <w:t>-bash: cd: /root: </w:t>
      </w:r>
      <w:r>
        <w:rPr>
          <w:b/>
          <w:bCs/>
          <w:kern w:val="2"/>
        </w:rPr>
        <w:t>Permission denied</w:t>
      </w:r>
    </w:p>
    <w:p>
      <w:pPr>
        <w:pStyle w:val="26"/>
        <w:rPr>
          <w:kern w:val="2"/>
        </w:rPr>
      </w:pPr>
      <w:r>
        <w:rPr>
          <w:kern w:val="2"/>
        </w:rPr>
        <w:t>[linuxprobe@linuxprobe root]$ exit</w:t>
      </w:r>
    </w:p>
    <w:p>
      <w:pPr>
        <w:pStyle w:val="59"/>
        <w:spacing w:after="90"/>
        <w:rPr>
          <w:kern w:val="2"/>
        </w:rPr>
      </w:pPr>
    </w:p>
    <w:p>
      <w:pPr>
        <w:pStyle w:val="4"/>
        <w:spacing w:before="151" w:after="151"/>
        <w:rPr>
          <w:kern w:val="2"/>
        </w:rPr>
      </w:pPr>
      <w:r>
        <w:rPr>
          <w:color w:val="000000"/>
          <w:kern w:val="2"/>
        </w:rPr>
        <w:t>5.5.1</w:t>
      </w:r>
      <w:r>
        <w:rPr>
          <w:b/>
          <w:bCs/>
          <w:color w:val="000000"/>
          <w:kern w:val="2"/>
          <w:szCs w:val="21"/>
        </w:rPr>
        <w:t xml:space="preserve">  </w:t>
      </w:r>
      <w:r>
        <w:rPr>
          <w:color w:val="000000"/>
          <w:kern w:val="2"/>
        </w:rPr>
        <w:t>setfacl</w:t>
      </w:r>
      <w:r>
        <w:rPr>
          <w:rFonts w:hint="eastAsia"/>
          <w:color w:val="000000"/>
          <w:kern w:val="2"/>
        </w:rPr>
        <w:t>命令</w:t>
      </w:r>
    </w:p>
    <w:p>
      <w:pPr>
        <w:rPr>
          <w:kern w:val="2"/>
        </w:rPr>
      </w:pPr>
      <w:r>
        <w:rPr>
          <w:color w:val="000000"/>
          <w:kern w:val="2"/>
          <w:szCs w:val="21"/>
        </w:rPr>
        <w:t>setfacl</w:t>
      </w:r>
      <w:r>
        <w:rPr>
          <w:rFonts w:hint="eastAsia"/>
          <w:color w:val="000000"/>
          <w:kern w:val="2"/>
          <w:szCs w:val="21"/>
        </w:rPr>
        <w:t>命令用于管理文件的</w:t>
      </w:r>
      <w:r>
        <w:rPr>
          <w:color w:val="000000"/>
          <w:kern w:val="2"/>
          <w:szCs w:val="21"/>
        </w:rPr>
        <w:t>ACL</w:t>
      </w:r>
      <w:r>
        <w:rPr>
          <w:rFonts w:hint="eastAsia"/>
          <w:color w:val="000000"/>
          <w:kern w:val="2"/>
          <w:szCs w:val="21"/>
        </w:rPr>
        <w:t>规则，格式为“</w:t>
      </w:r>
      <w:r>
        <w:rPr>
          <w:color w:val="000000"/>
          <w:kern w:val="2"/>
          <w:szCs w:val="21"/>
        </w:rPr>
        <w:t>setfacl [</w:t>
      </w:r>
      <w:r>
        <w:rPr>
          <w:rFonts w:hint="eastAsia"/>
          <w:color w:val="000000"/>
          <w:kern w:val="2"/>
          <w:szCs w:val="21"/>
        </w:rPr>
        <w:t>参数</w:t>
      </w:r>
      <w:r>
        <w:rPr>
          <w:color w:val="000000"/>
          <w:kern w:val="2"/>
          <w:szCs w:val="21"/>
        </w:rPr>
        <w:t xml:space="preserve">] </w:t>
      </w:r>
      <w:r>
        <w:rPr>
          <w:rFonts w:hint="eastAsia"/>
          <w:color w:val="000000"/>
          <w:kern w:val="2"/>
          <w:szCs w:val="21"/>
        </w:rPr>
        <w:t>文件名称”。文件的</w:t>
      </w:r>
      <w:r>
        <w:rPr>
          <w:color w:val="000000"/>
          <w:kern w:val="2"/>
          <w:szCs w:val="21"/>
        </w:rPr>
        <w:t>ACL</w:t>
      </w:r>
      <w:r>
        <w:rPr>
          <w:rFonts w:hint="eastAsia"/>
          <w:color w:val="000000"/>
          <w:kern w:val="2"/>
          <w:szCs w:val="21"/>
        </w:rPr>
        <w:t>提供的是在所有者、所属组、其他人的读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执行权限之外的特殊权限控制，使用</w:t>
      </w:r>
      <w:r>
        <w:rPr>
          <w:color w:val="000000"/>
          <w:kern w:val="2"/>
          <w:szCs w:val="21"/>
        </w:rPr>
        <w:t>setfacl</w:t>
      </w:r>
      <w:r>
        <w:rPr>
          <w:rFonts w:hint="eastAsia"/>
          <w:color w:val="000000"/>
          <w:kern w:val="2"/>
          <w:szCs w:val="21"/>
        </w:rPr>
        <w:t>命令可以针对单一用户或用户组、单一文件或目录来进行读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执行权限的控制。其中，针对目录文件需要使用</w:t>
      </w:r>
      <w:r>
        <w:rPr>
          <w:color w:val="000000"/>
          <w:kern w:val="2"/>
          <w:szCs w:val="21"/>
        </w:rPr>
        <w:t>-R</w:t>
      </w:r>
      <w:r>
        <w:rPr>
          <w:rFonts w:hint="eastAsia"/>
          <w:color w:val="000000"/>
          <w:kern w:val="2"/>
          <w:szCs w:val="21"/>
        </w:rPr>
        <w:t>递归参数；针对普通文件则使用</w:t>
      </w:r>
      <w:r>
        <w:rPr>
          <w:color w:val="000000"/>
          <w:kern w:val="2"/>
          <w:szCs w:val="21"/>
        </w:rPr>
        <w:t>-m</w:t>
      </w:r>
      <w:r>
        <w:rPr>
          <w:rFonts w:hint="eastAsia"/>
          <w:color w:val="000000"/>
          <w:kern w:val="2"/>
          <w:szCs w:val="21"/>
        </w:rPr>
        <w:t>参数；如果想要删除某个文件的</w:t>
      </w:r>
      <w:r>
        <w:rPr>
          <w:color w:val="000000"/>
          <w:kern w:val="2"/>
          <w:szCs w:val="21"/>
        </w:rPr>
        <w:t>ACL</w:t>
      </w:r>
      <w:r>
        <w:rPr>
          <w:rFonts w:hint="eastAsia"/>
          <w:color w:val="000000"/>
          <w:kern w:val="2"/>
          <w:szCs w:val="21"/>
        </w:rPr>
        <w:t>，则可以使用</w:t>
      </w:r>
      <w:r>
        <w:rPr>
          <w:color w:val="000000"/>
          <w:kern w:val="2"/>
          <w:szCs w:val="21"/>
        </w:rPr>
        <w:t>-b</w:t>
      </w:r>
      <w:r>
        <w:rPr>
          <w:rFonts w:hint="eastAsia"/>
          <w:color w:val="000000"/>
          <w:kern w:val="2"/>
          <w:szCs w:val="21"/>
        </w:rPr>
        <w:t>参数。下面来设置用户在</w:t>
      </w:r>
      <w:r>
        <w:rPr>
          <w:color w:val="000000"/>
          <w:kern w:val="2"/>
          <w:szCs w:val="21"/>
        </w:rPr>
        <w:t>/root</w:t>
      </w:r>
      <w:r>
        <w:rPr>
          <w:rFonts w:hint="eastAsia"/>
          <w:color w:val="000000"/>
          <w:kern w:val="2"/>
          <w:szCs w:val="21"/>
        </w:rPr>
        <w:t>目录上的权限：</w:t>
      </w:r>
    </w:p>
    <w:p>
      <w:pPr>
        <w:pStyle w:val="58"/>
        <w:rPr>
          <w:kern w:val="2"/>
        </w:rPr>
      </w:pPr>
    </w:p>
    <w:p>
      <w:pPr>
        <w:pStyle w:val="26"/>
        <w:rPr>
          <w:kern w:val="2"/>
        </w:rPr>
      </w:pPr>
      <w:r>
        <w:rPr>
          <w:kern w:val="2"/>
        </w:rPr>
        <w:t>[root@linuxprobe ~]# setfacl -Rm u:linuxprobe:rwx /root</w:t>
      </w:r>
    </w:p>
    <w:p>
      <w:pPr>
        <w:pStyle w:val="26"/>
        <w:rPr>
          <w:kern w:val="2"/>
        </w:rPr>
      </w:pPr>
      <w:r>
        <w:rPr>
          <w:kern w:val="2"/>
        </w:rPr>
        <w:t>[root@linuxprobe ~]# su - linuxprobe</w:t>
      </w:r>
    </w:p>
    <w:p>
      <w:pPr>
        <w:pStyle w:val="26"/>
        <w:rPr>
          <w:kern w:val="2"/>
        </w:rPr>
      </w:pPr>
      <w:r>
        <w:rPr>
          <w:kern w:val="2"/>
        </w:rPr>
        <w:t>Last login: Sat Mar 21 15:45:03 CST 2017 on pts/1</w:t>
      </w:r>
    </w:p>
    <w:p>
      <w:pPr>
        <w:pStyle w:val="26"/>
        <w:rPr>
          <w:kern w:val="2"/>
        </w:rPr>
      </w:pPr>
      <w:r>
        <w:rPr>
          <w:kern w:val="2"/>
        </w:rPr>
        <w:t>[linuxprobe@linuxprobe ~]$ cd /root</w:t>
      </w:r>
    </w:p>
    <w:p>
      <w:pPr>
        <w:pStyle w:val="26"/>
        <w:rPr>
          <w:kern w:val="2"/>
        </w:rPr>
      </w:pPr>
      <w:r>
        <w:rPr>
          <w:kern w:val="2"/>
        </w:rPr>
        <w:t>[linuxprobe@linuxprobe root]$ ls</w:t>
      </w:r>
    </w:p>
    <w:p>
      <w:pPr>
        <w:pStyle w:val="26"/>
        <w:rPr>
          <w:kern w:val="2"/>
        </w:rPr>
      </w:pPr>
      <w:r>
        <w:rPr>
          <w:kern w:val="2"/>
        </w:rPr>
        <w:t>anaconda-ks.cfg Downloads Pictures Public</w:t>
      </w:r>
    </w:p>
    <w:p>
      <w:pPr>
        <w:pStyle w:val="26"/>
        <w:rPr>
          <w:kern w:val="2"/>
        </w:rPr>
      </w:pPr>
      <w:r>
        <w:rPr>
          <w:kern w:val="2"/>
        </w:rPr>
        <w:t>[linuxprobe@linuxprobe root]$ cat anaconda-ks.cfg</w:t>
      </w:r>
    </w:p>
    <w:p>
      <w:pPr>
        <w:pStyle w:val="26"/>
        <w:rPr>
          <w:kern w:val="2"/>
        </w:rPr>
      </w:pPr>
      <w:r>
        <w:rPr>
          <w:kern w:val="2"/>
        </w:rPr>
        <w:t>[linuxprobe@linuxprobe root]$ exit</w:t>
      </w:r>
    </w:p>
    <w:p>
      <w:pPr>
        <w:pStyle w:val="59"/>
        <w:spacing w:after="90"/>
        <w:rPr>
          <w:kern w:val="2"/>
        </w:rPr>
      </w:pPr>
    </w:p>
    <w:p>
      <w:pPr>
        <w:rPr>
          <w:kern w:val="2"/>
        </w:rPr>
      </w:pPr>
      <w:r>
        <w:rPr>
          <w:rFonts w:hint="eastAsia"/>
          <w:color w:val="000000"/>
          <w:kern w:val="2"/>
          <w:szCs w:val="21"/>
        </w:rPr>
        <w:t>是不是觉得效果很酷呢？但是现在有这样一个小问题</w:t>
      </w:r>
      <w:r>
        <w:rPr>
          <w:rFonts w:hint="eastAsia"/>
          <w:color w:val="000000"/>
          <w:w w:val="200"/>
          <w:kern w:val="2"/>
          <w:szCs w:val="21"/>
        </w:rPr>
        <w:t>—</w:t>
      </w:r>
      <w:r>
        <w:rPr>
          <w:rFonts w:hint="eastAsia"/>
          <w:color w:val="000000"/>
          <w:kern w:val="2"/>
          <w:szCs w:val="21"/>
        </w:rPr>
        <w:t>怎么去查看文件上有那些</w:t>
      </w:r>
      <w:r>
        <w:rPr>
          <w:color w:val="000000"/>
          <w:kern w:val="2"/>
          <w:szCs w:val="21"/>
        </w:rPr>
        <w:t>ACL</w:t>
      </w:r>
      <w:r>
        <w:rPr>
          <w:rFonts w:hint="eastAsia"/>
          <w:color w:val="000000"/>
          <w:kern w:val="2"/>
          <w:szCs w:val="21"/>
        </w:rPr>
        <w:t>呢？常用的</w:t>
      </w:r>
      <w:r>
        <w:rPr>
          <w:color w:val="000000"/>
          <w:kern w:val="2"/>
          <w:szCs w:val="21"/>
        </w:rPr>
        <w:t>ls</w:t>
      </w:r>
      <w:r>
        <w:rPr>
          <w:rFonts w:hint="eastAsia"/>
          <w:color w:val="000000"/>
          <w:kern w:val="2"/>
          <w:szCs w:val="21"/>
        </w:rPr>
        <w:t>命令是看不到</w:t>
      </w:r>
      <w:r>
        <w:rPr>
          <w:color w:val="000000"/>
          <w:kern w:val="2"/>
          <w:szCs w:val="21"/>
        </w:rPr>
        <w:t>ACL</w:t>
      </w:r>
      <w:r>
        <w:rPr>
          <w:rFonts w:hint="eastAsia"/>
          <w:color w:val="000000"/>
          <w:kern w:val="2"/>
          <w:szCs w:val="21"/>
        </w:rPr>
        <w:t>表信息的，但是却可以看到文件的权限最后一个点（</w:t>
      </w:r>
      <w:r>
        <w:rPr>
          <w:b/>
          <w:bCs/>
          <w:color w:val="000000"/>
          <w:kern w:val="2"/>
          <w:szCs w:val="21"/>
        </w:rPr>
        <w:t>.</w:t>
      </w:r>
      <w:r>
        <w:rPr>
          <w:rFonts w:hint="eastAsia"/>
          <w:color w:val="000000"/>
          <w:kern w:val="2"/>
          <w:szCs w:val="21"/>
        </w:rPr>
        <w:t>）变成了加号（</w:t>
      </w:r>
      <w:r>
        <w:rPr>
          <w:b/>
          <w:bCs/>
          <w:color w:val="000000"/>
          <w:kern w:val="2"/>
          <w:szCs w:val="21"/>
        </w:rPr>
        <w:t>+</w:t>
      </w:r>
      <w:r>
        <w:rPr>
          <w:rFonts w:hint="eastAsia"/>
          <w:color w:val="000000"/>
          <w:kern w:val="2"/>
          <w:szCs w:val="21"/>
        </w:rPr>
        <w:t>）</w:t>
      </w:r>
      <w:r>
        <w:rPr>
          <w:color w:val="000000"/>
          <w:kern w:val="2"/>
          <w:szCs w:val="21"/>
        </w:rPr>
        <w:t>,</w:t>
      </w:r>
      <w:r>
        <w:rPr>
          <w:rFonts w:hint="eastAsia"/>
          <w:color w:val="000000"/>
          <w:kern w:val="2"/>
          <w:szCs w:val="21"/>
        </w:rPr>
        <w:t>这就意味着该文件已经设置了</w:t>
      </w:r>
      <w:r>
        <w:rPr>
          <w:color w:val="000000"/>
          <w:kern w:val="2"/>
          <w:szCs w:val="21"/>
        </w:rPr>
        <w:t>ACL</w:t>
      </w:r>
      <w:r>
        <w:rPr>
          <w:rFonts w:hint="eastAsia"/>
          <w:color w:val="000000"/>
          <w:kern w:val="2"/>
          <w:szCs w:val="21"/>
        </w:rPr>
        <w:t>了。现在大家是不是感觉学得越多，越不敢说自己精通</w:t>
      </w:r>
      <w:r>
        <w:rPr>
          <w:color w:val="000000"/>
          <w:kern w:val="2"/>
          <w:szCs w:val="21"/>
        </w:rPr>
        <w:t>Linux</w:t>
      </w:r>
      <w:r>
        <w:rPr>
          <w:rFonts w:hint="eastAsia"/>
          <w:color w:val="000000"/>
          <w:kern w:val="2"/>
          <w:szCs w:val="21"/>
        </w:rPr>
        <w:t>系统了吧？就这么一个不起眼的点（</w:t>
      </w:r>
      <w:r>
        <w:rPr>
          <w:color w:val="000000"/>
          <w:kern w:val="2"/>
          <w:szCs w:val="21"/>
        </w:rPr>
        <w:t>.</w:t>
      </w:r>
      <w:r>
        <w:rPr>
          <w:rFonts w:hint="eastAsia"/>
          <w:color w:val="000000"/>
          <w:kern w:val="2"/>
          <w:szCs w:val="21"/>
        </w:rPr>
        <w:t>），竟然还表示这么一种重要的权限。</w:t>
      </w:r>
    </w:p>
    <w:p>
      <w:pPr>
        <w:pStyle w:val="58"/>
        <w:rPr>
          <w:kern w:val="2"/>
        </w:rPr>
      </w:pPr>
    </w:p>
    <w:p>
      <w:pPr>
        <w:pStyle w:val="26"/>
        <w:rPr>
          <w:kern w:val="2"/>
        </w:rPr>
      </w:pPr>
      <w:r>
        <w:rPr>
          <w:kern w:val="2"/>
        </w:rPr>
        <w:t>[root@linuxprobe ~]# ls -ld /root</w:t>
      </w:r>
    </w:p>
    <w:p>
      <w:pPr>
        <w:pStyle w:val="26"/>
        <w:rPr>
          <w:kern w:val="2"/>
        </w:rPr>
      </w:pPr>
      <w:r>
        <w:rPr>
          <w:kern w:val="2"/>
        </w:rPr>
        <w:t>dr-xrwx---</w:t>
      </w:r>
      <w:r>
        <w:rPr>
          <w:b/>
          <w:bCs/>
          <w:kern w:val="2"/>
        </w:rPr>
        <w:t>+</w:t>
      </w:r>
      <w:r>
        <w:rPr>
          <w:kern w:val="2"/>
        </w:rPr>
        <w:t> 14 root root 4096 May 4 2017 /root</w:t>
      </w:r>
    </w:p>
    <w:p>
      <w:pPr>
        <w:pStyle w:val="59"/>
        <w:spacing w:after="90"/>
        <w:rPr>
          <w:kern w:val="2"/>
        </w:rPr>
      </w:pPr>
    </w:p>
    <w:p>
      <w:pPr>
        <w:pStyle w:val="4"/>
        <w:spacing w:before="121" w:beforeLines="40" w:after="121" w:afterLines="40"/>
        <w:rPr>
          <w:kern w:val="2"/>
        </w:rPr>
      </w:pPr>
      <w:r>
        <w:rPr>
          <w:color w:val="000000"/>
          <w:kern w:val="2"/>
        </w:rPr>
        <w:t>5.5.2</w:t>
      </w:r>
      <w:r>
        <w:rPr>
          <w:color w:val="000000"/>
          <w:kern w:val="2"/>
          <w:szCs w:val="21"/>
        </w:rPr>
        <w:t xml:space="preserve">  </w:t>
      </w:r>
      <w:r>
        <w:rPr>
          <w:color w:val="000000"/>
          <w:kern w:val="2"/>
        </w:rPr>
        <w:t>getfacl</w:t>
      </w:r>
      <w:r>
        <w:rPr>
          <w:rFonts w:hint="eastAsia"/>
          <w:color w:val="000000"/>
          <w:kern w:val="2"/>
        </w:rPr>
        <w:t>命令</w:t>
      </w:r>
    </w:p>
    <w:p>
      <w:pPr>
        <w:rPr>
          <w:kern w:val="2"/>
        </w:rPr>
      </w:pPr>
      <w:r>
        <w:rPr>
          <w:color w:val="000000"/>
          <w:kern w:val="2"/>
          <w:szCs w:val="21"/>
        </w:rPr>
        <w:t>getfacl</w:t>
      </w:r>
      <w:r>
        <w:rPr>
          <w:rFonts w:hint="eastAsia"/>
          <w:color w:val="000000"/>
          <w:kern w:val="2"/>
          <w:szCs w:val="21"/>
        </w:rPr>
        <w:t>命令用于显示文件上设置的</w:t>
      </w:r>
      <w:r>
        <w:rPr>
          <w:color w:val="000000"/>
          <w:kern w:val="2"/>
          <w:szCs w:val="21"/>
        </w:rPr>
        <w:t>ACL</w:t>
      </w:r>
      <w:r>
        <w:rPr>
          <w:rFonts w:hint="eastAsia"/>
          <w:color w:val="000000"/>
          <w:kern w:val="2"/>
          <w:szCs w:val="21"/>
        </w:rPr>
        <w:t>信息，格式为“</w:t>
      </w:r>
      <w:r>
        <w:rPr>
          <w:color w:val="000000"/>
          <w:kern w:val="2"/>
          <w:szCs w:val="21"/>
        </w:rPr>
        <w:t xml:space="preserve">getfacl </w:t>
      </w:r>
      <w:r>
        <w:rPr>
          <w:rFonts w:hint="eastAsia"/>
          <w:color w:val="000000"/>
          <w:kern w:val="2"/>
          <w:szCs w:val="21"/>
        </w:rPr>
        <w:t>文件名称”。</w:t>
      </w:r>
      <w:r>
        <w:rPr>
          <w:color w:val="000000"/>
          <w:kern w:val="2"/>
          <w:szCs w:val="21"/>
        </w:rPr>
        <w:t>Linux</w:t>
      </w:r>
      <w:r>
        <w:rPr>
          <w:rFonts w:hint="eastAsia"/>
          <w:color w:val="000000"/>
          <w:kern w:val="2"/>
          <w:szCs w:val="21"/>
        </w:rPr>
        <w:t>系统中的命令就是这么又可爱又好记。想要设置</w:t>
      </w:r>
      <w:r>
        <w:rPr>
          <w:color w:val="000000"/>
          <w:kern w:val="2"/>
          <w:szCs w:val="21"/>
        </w:rPr>
        <w:t>ACL</w:t>
      </w:r>
      <w:r>
        <w:rPr>
          <w:rFonts w:hint="eastAsia"/>
          <w:color w:val="000000"/>
          <w:kern w:val="2"/>
          <w:szCs w:val="21"/>
        </w:rPr>
        <w:t>，用的是</w:t>
      </w:r>
      <w:r>
        <w:rPr>
          <w:color w:val="000000"/>
          <w:kern w:val="2"/>
          <w:szCs w:val="21"/>
        </w:rPr>
        <w:t>setfacl</w:t>
      </w:r>
      <w:r>
        <w:rPr>
          <w:rFonts w:hint="eastAsia"/>
          <w:color w:val="000000"/>
          <w:kern w:val="2"/>
          <w:szCs w:val="21"/>
        </w:rPr>
        <w:t>命令；要想查看</w:t>
      </w:r>
      <w:r>
        <w:rPr>
          <w:color w:val="000000"/>
          <w:kern w:val="2"/>
          <w:szCs w:val="21"/>
        </w:rPr>
        <w:t>ACL</w:t>
      </w:r>
      <w:r>
        <w:rPr>
          <w:rFonts w:hint="eastAsia"/>
          <w:color w:val="000000"/>
          <w:kern w:val="2"/>
          <w:szCs w:val="21"/>
        </w:rPr>
        <w:t>，则用的是</w:t>
      </w:r>
      <w:r>
        <w:rPr>
          <w:color w:val="000000"/>
          <w:kern w:val="2"/>
          <w:szCs w:val="21"/>
        </w:rPr>
        <w:t>getfacl</w:t>
      </w:r>
      <w:r>
        <w:rPr>
          <w:rFonts w:hint="eastAsia"/>
          <w:color w:val="000000"/>
          <w:kern w:val="2"/>
          <w:szCs w:val="21"/>
        </w:rPr>
        <w:t>命令。下面使用</w:t>
      </w:r>
      <w:r>
        <w:rPr>
          <w:color w:val="000000"/>
          <w:kern w:val="2"/>
          <w:szCs w:val="21"/>
        </w:rPr>
        <w:t>getfacl</w:t>
      </w:r>
      <w:r>
        <w:rPr>
          <w:rFonts w:hint="eastAsia"/>
          <w:color w:val="000000"/>
          <w:kern w:val="2"/>
          <w:szCs w:val="21"/>
        </w:rPr>
        <w:t>命令显示在</w:t>
      </w:r>
      <w:r>
        <w:rPr>
          <w:color w:val="000000"/>
          <w:kern w:val="2"/>
          <w:szCs w:val="21"/>
        </w:rPr>
        <w:t>root</w:t>
      </w:r>
      <w:r>
        <w:rPr>
          <w:rFonts w:hint="eastAsia"/>
          <w:color w:val="000000"/>
          <w:kern w:val="2"/>
          <w:szCs w:val="21"/>
        </w:rPr>
        <w:t>管理员家目录上设置的所有</w:t>
      </w:r>
      <w:r>
        <w:rPr>
          <w:color w:val="000000"/>
          <w:kern w:val="2"/>
          <w:szCs w:val="21"/>
        </w:rPr>
        <w:t>ACL</w:t>
      </w:r>
      <w:r>
        <w:rPr>
          <w:rFonts w:hint="eastAsia"/>
          <w:color w:val="000000"/>
          <w:kern w:val="2"/>
          <w:szCs w:val="21"/>
        </w:rPr>
        <w:t>信息。</w:t>
      </w:r>
    </w:p>
    <w:p>
      <w:pPr>
        <w:pStyle w:val="58"/>
        <w:rPr>
          <w:kern w:val="2"/>
        </w:rPr>
      </w:pPr>
    </w:p>
    <w:p>
      <w:pPr>
        <w:pStyle w:val="26"/>
        <w:rPr>
          <w:kern w:val="2"/>
        </w:rPr>
      </w:pPr>
      <w:r>
        <w:rPr>
          <w:kern w:val="2"/>
        </w:rPr>
        <w:t>[root@linuxprobe ~]# getfacl /root</w:t>
      </w:r>
    </w:p>
    <w:p>
      <w:pPr>
        <w:pStyle w:val="26"/>
        <w:rPr>
          <w:kern w:val="2"/>
        </w:rPr>
      </w:pPr>
      <w:r>
        <w:rPr>
          <w:kern w:val="2"/>
        </w:rPr>
        <w:t>getfacl: Removing leading '/' from absolute path names</w:t>
      </w:r>
    </w:p>
    <w:p>
      <w:pPr>
        <w:pStyle w:val="26"/>
        <w:rPr>
          <w:kern w:val="2"/>
        </w:rPr>
      </w:pPr>
      <w:r>
        <w:rPr>
          <w:kern w:val="2"/>
        </w:rPr>
        <w:t># file: root</w:t>
      </w:r>
    </w:p>
    <w:p>
      <w:pPr>
        <w:pStyle w:val="26"/>
        <w:rPr>
          <w:kern w:val="2"/>
        </w:rPr>
      </w:pPr>
      <w:r>
        <w:rPr>
          <w:kern w:val="2"/>
        </w:rPr>
        <w:t># owner: root</w:t>
      </w:r>
    </w:p>
    <w:p>
      <w:pPr>
        <w:pStyle w:val="26"/>
        <w:rPr>
          <w:kern w:val="2"/>
        </w:rPr>
      </w:pPr>
      <w:r>
        <w:rPr>
          <w:kern w:val="2"/>
        </w:rPr>
        <w:t># group: root</w:t>
      </w:r>
    </w:p>
    <w:p>
      <w:pPr>
        <w:pStyle w:val="26"/>
        <w:rPr>
          <w:kern w:val="2"/>
        </w:rPr>
      </w:pPr>
      <w:r>
        <w:rPr>
          <w:kern w:val="2"/>
        </w:rPr>
        <w:t>user::r-x</w:t>
      </w:r>
    </w:p>
    <w:p>
      <w:pPr>
        <w:pStyle w:val="26"/>
        <w:rPr>
          <w:kern w:val="2"/>
        </w:rPr>
      </w:pPr>
      <w:r>
        <w:rPr>
          <w:b/>
          <w:bCs/>
          <w:kern w:val="2"/>
        </w:rPr>
        <w:t>user:linuxprobe:rwx</w:t>
      </w:r>
    </w:p>
    <w:p>
      <w:pPr>
        <w:pStyle w:val="26"/>
        <w:rPr>
          <w:kern w:val="2"/>
        </w:rPr>
      </w:pPr>
      <w:r>
        <w:rPr>
          <w:kern w:val="2"/>
        </w:rPr>
        <w:t>group::r-x</w:t>
      </w:r>
    </w:p>
    <w:p>
      <w:pPr>
        <w:pStyle w:val="26"/>
        <w:rPr>
          <w:kern w:val="2"/>
        </w:rPr>
      </w:pPr>
      <w:r>
        <w:rPr>
          <w:kern w:val="2"/>
        </w:rPr>
        <w:t>mask::rwx</w:t>
      </w:r>
    </w:p>
    <w:p>
      <w:pPr>
        <w:pStyle w:val="26"/>
        <w:rPr>
          <w:kern w:val="2"/>
        </w:rPr>
      </w:pPr>
      <w:r>
        <w:rPr>
          <w:kern w:val="2"/>
        </w:rPr>
        <w:t>other::---</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5.6</w:t>
            </w:r>
            <w:r>
              <w:rPr>
                <w:color w:val="000000"/>
                <w:kern w:val="2"/>
                <w:szCs w:val="21"/>
              </w:rPr>
              <w:t xml:space="preserve">  </w:t>
            </w:r>
            <w:r>
              <w:rPr>
                <w:color w:val="000000"/>
                <w:kern w:val="2"/>
              </w:rPr>
              <w:t>su</w:t>
            </w:r>
            <w:r>
              <w:rPr>
                <w:rFonts w:hint="eastAsia"/>
                <w:color w:val="000000"/>
                <w:kern w:val="2"/>
              </w:rPr>
              <w:t>命令与</w:t>
            </w:r>
            <w:r>
              <w:rPr>
                <w:color w:val="000000"/>
                <w:kern w:val="2"/>
              </w:rPr>
              <w:t>sudo</w:t>
            </w:r>
            <w:r>
              <w:rPr>
                <w:rFonts w:hint="eastAsia"/>
                <w:color w:val="000000"/>
                <w:kern w:val="2"/>
              </w:rPr>
              <w:t>服务</w:t>
            </w:r>
          </w:p>
        </w:tc>
      </w:tr>
    </w:tbl>
    <w:p>
      <w:pPr>
        <w:pStyle w:val="56"/>
        <w:rPr>
          <w:kern w:val="2"/>
        </w:rPr>
      </w:pPr>
    </w:p>
    <w:p>
      <w:pPr>
        <w:rPr>
          <w:kern w:val="2"/>
        </w:rPr>
      </w:pPr>
      <w:r>
        <w:rPr>
          <w:rFonts w:hint="eastAsia"/>
          <w:color w:val="000000"/>
          <w:spacing w:val="-4"/>
          <w:kern w:val="2"/>
          <w:szCs w:val="21"/>
        </w:rPr>
        <w:t>各位读者在实验环境中很少遇到安全问题，并且为了避免因权限因素导致配置服务失败，从而建议使用</w:t>
      </w:r>
      <w:r>
        <w:rPr>
          <w:color w:val="000000"/>
          <w:spacing w:val="-4"/>
          <w:kern w:val="2"/>
          <w:szCs w:val="21"/>
        </w:rPr>
        <w:t>root</w:t>
      </w:r>
      <w:r>
        <w:rPr>
          <w:rFonts w:hint="eastAsia"/>
          <w:color w:val="000000"/>
          <w:spacing w:val="-4"/>
          <w:kern w:val="2"/>
          <w:szCs w:val="21"/>
        </w:rPr>
        <w:t>管理员来学习本书，但是在生产环境中还是要对安全多一份敬畏之心，不要用</w:t>
      </w:r>
      <w:r>
        <w:rPr>
          <w:color w:val="000000"/>
          <w:spacing w:val="-4"/>
          <w:kern w:val="2"/>
          <w:szCs w:val="21"/>
        </w:rPr>
        <w:t>root</w:t>
      </w:r>
      <w:r>
        <w:rPr>
          <w:rFonts w:hint="eastAsia"/>
          <w:color w:val="000000"/>
          <w:spacing w:val="-4"/>
          <w:kern w:val="2"/>
          <w:szCs w:val="21"/>
        </w:rPr>
        <w:t>管理员去做所有事情。因为一旦执行了错误的命令，可能会直接导致系统崩溃，这样一来，不但客户指责、领导批评，没准奖金也会鸡飞蛋打。但转头一想，尽管</w:t>
      </w:r>
      <w:r>
        <w:rPr>
          <w:color w:val="000000"/>
          <w:spacing w:val="-4"/>
          <w:kern w:val="2"/>
          <w:szCs w:val="21"/>
        </w:rPr>
        <w:t>Linux</w:t>
      </w:r>
      <w:r>
        <w:rPr>
          <w:rFonts w:hint="eastAsia"/>
          <w:color w:val="000000"/>
          <w:spacing w:val="-4"/>
          <w:kern w:val="2"/>
          <w:szCs w:val="21"/>
        </w:rPr>
        <w:t>系统为了安全性考虑，使得许多系统命令和服务只能被</w:t>
      </w:r>
      <w:r>
        <w:rPr>
          <w:color w:val="000000"/>
          <w:spacing w:val="-4"/>
          <w:kern w:val="2"/>
          <w:szCs w:val="21"/>
        </w:rPr>
        <w:t>root</w:t>
      </w:r>
      <w:r>
        <w:rPr>
          <w:rFonts w:hint="eastAsia"/>
          <w:color w:val="000000"/>
          <w:spacing w:val="-4"/>
          <w:kern w:val="2"/>
          <w:szCs w:val="21"/>
        </w:rPr>
        <w:t>管理员来使用，但是这也让普通用户受到了更多的权限束缚，从而导致无法顺利完成特定的工作任务。</w:t>
      </w:r>
    </w:p>
    <w:p>
      <w:pPr>
        <w:rPr>
          <w:kern w:val="2"/>
        </w:rPr>
      </w:pPr>
      <w:r>
        <w:rPr>
          <w:kern w:val="2"/>
        </w:rPr>
        <w:t>su</w:t>
      </w:r>
      <w:r>
        <w:rPr>
          <w:rFonts w:hint="eastAsia"/>
          <w:kern w:val="2"/>
        </w:rPr>
        <w:t>命令可以解决切换用户身份的需求，使得当前用户在不退出登录的情况下，顺畅地切换到其他用户，比如从</w:t>
      </w:r>
      <w:r>
        <w:rPr>
          <w:kern w:val="2"/>
        </w:rPr>
        <w:t>root</w:t>
      </w:r>
      <w:r>
        <w:rPr>
          <w:rFonts w:hint="eastAsia"/>
          <w:kern w:val="2"/>
        </w:rPr>
        <w:t>管理员切换至普通用户：</w:t>
      </w:r>
    </w:p>
    <w:p>
      <w:pPr>
        <w:pStyle w:val="58"/>
        <w:rPr>
          <w:kern w:val="2"/>
        </w:rPr>
      </w:pPr>
    </w:p>
    <w:p>
      <w:pPr>
        <w:pStyle w:val="26"/>
        <w:spacing w:line="230" w:lineRule="exact"/>
        <w:rPr>
          <w:kern w:val="2"/>
        </w:rPr>
      </w:pPr>
      <w:r>
        <w:rPr>
          <w:kern w:val="2"/>
        </w:rPr>
        <w:t>[root@linuxprobe ~]# id </w:t>
      </w:r>
    </w:p>
    <w:p>
      <w:pPr>
        <w:pStyle w:val="26"/>
        <w:spacing w:line="230" w:lineRule="exact"/>
        <w:rPr>
          <w:kern w:val="2"/>
        </w:rPr>
      </w:pPr>
      <w:r>
        <w:rPr>
          <w:kern w:val="2"/>
        </w:rPr>
        <w:t>uid=0(root) gid=0(root) groups=0(root)</w:t>
      </w:r>
    </w:p>
    <w:p>
      <w:pPr>
        <w:pStyle w:val="26"/>
        <w:spacing w:line="230" w:lineRule="exact"/>
        <w:rPr>
          <w:kern w:val="2"/>
        </w:rPr>
      </w:pPr>
      <w:r>
        <w:rPr>
          <w:kern w:val="2"/>
        </w:rPr>
        <w:t>[root@linuxprobe ~]# su - linuxprobe</w:t>
      </w:r>
    </w:p>
    <w:p>
      <w:pPr>
        <w:pStyle w:val="26"/>
        <w:spacing w:line="230" w:lineRule="exact"/>
        <w:rPr>
          <w:kern w:val="2"/>
        </w:rPr>
      </w:pPr>
      <w:r>
        <w:rPr>
          <w:kern w:val="2"/>
        </w:rPr>
        <w:t>Last login: Wed Jan 4 01:17:25 EST 2017 on pts/0</w:t>
      </w:r>
    </w:p>
    <w:p>
      <w:pPr>
        <w:pStyle w:val="26"/>
        <w:spacing w:line="230" w:lineRule="exact"/>
        <w:rPr>
          <w:kern w:val="2"/>
        </w:rPr>
      </w:pPr>
      <w:r>
        <w:rPr>
          <w:kern w:val="2"/>
        </w:rPr>
        <w:t>[linuxprobe@linuxprobe ~]$ id </w:t>
      </w:r>
    </w:p>
    <w:p>
      <w:pPr>
        <w:pStyle w:val="26"/>
        <w:spacing w:line="230" w:lineRule="exact"/>
        <w:rPr>
          <w:rFonts w:ascii="宋体"/>
          <w:spacing w:val="-8"/>
          <w:kern w:val="2"/>
        </w:rPr>
      </w:pPr>
      <w:r>
        <w:rPr>
          <w:kern w:val="2"/>
        </w:rPr>
        <w:t>u</w:t>
      </w:r>
      <w:r>
        <w:rPr>
          <w:spacing w:val="-8"/>
          <w:kern w:val="2"/>
        </w:rPr>
        <w:t>id=1000(linuxprobe) gid=1000(linuxprobe) groups=1000(linuxprobe) context=unconfined</w:t>
      </w:r>
      <w:r>
        <w:rPr>
          <w:rFonts w:ascii="宋体"/>
          <w:spacing w:val="-8"/>
          <w:kern w:val="2"/>
        </w:rPr>
        <w:t>_</w:t>
      </w:r>
    </w:p>
    <w:p>
      <w:pPr>
        <w:pStyle w:val="26"/>
        <w:spacing w:line="230" w:lineRule="exact"/>
        <w:rPr>
          <w:kern w:val="2"/>
        </w:rPr>
      </w:pPr>
      <w:r>
        <w:rPr>
          <w:kern w:val="2"/>
        </w:rPr>
        <w:t>u:unconfined</w:t>
      </w:r>
      <w:r>
        <w:rPr>
          <w:rFonts w:ascii="宋体"/>
          <w:kern w:val="2"/>
        </w:rPr>
        <w:t>_</w:t>
      </w:r>
      <w:r>
        <w:rPr>
          <w:kern w:val="2"/>
        </w:rPr>
        <w:t>r:unconfined</w:t>
      </w:r>
      <w:r>
        <w:rPr>
          <w:rFonts w:ascii="宋体"/>
          <w:kern w:val="2"/>
        </w:rPr>
        <w:t>_</w:t>
      </w:r>
      <w:r>
        <w:rPr>
          <w:kern w:val="2"/>
        </w:rPr>
        <w:t>t:s0-s0:c0.c1023</w:t>
      </w:r>
    </w:p>
    <w:p>
      <w:pPr>
        <w:pStyle w:val="59"/>
        <w:spacing w:after="90"/>
        <w:rPr>
          <w:kern w:val="2"/>
        </w:rPr>
      </w:pPr>
    </w:p>
    <w:p>
      <w:pPr>
        <w:rPr>
          <w:kern w:val="2"/>
        </w:rPr>
      </w:pPr>
      <w:r>
        <w:rPr>
          <w:rFonts w:hint="eastAsia"/>
          <w:color w:val="000000"/>
          <w:kern w:val="2"/>
          <w:szCs w:val="21"/>
        </w:rPr>
        <w:t>细心的读者一定会发现，上面的</w:t>
      </w:r>
      <w:r>
        <w:rPr>
          <w:color w:val="000000"/>
          <w:kern w:val="2"/>
          <w:szCs w:val="21"/>
        </w:rPr>
        <w:t>su</w:t>
      </w:r>
      <w:r>
        <w:rPr>
          <w:rFonts w:hint="eastAsia"/>
          <w:color w:val="000000"/>
          <w:kern w:val="2"/>
          <w:szCs w:val="21"/>
        </w:rPr>
        <w:t>命令与用户名之间有一个减号（</w:t>
      </w:r>
      <w:r>
        <w:rPr>
          <w:color w:val="000000"/>
          <w:kern w:val="2"/>
          <w:szCs w:val="21"/>
        </w:rPr>
        <w:t>-</w:t>
      </w:r>
      <w:r>
        <w:rPr>
          <w:rFonts w:hint="eastAsia"/>
          <w:color w:val="000000"/>
          <w:kern w:val="2"/>
          <w:szCs w:val="21"/>
        </w:rPr>
        <w:t>），这意味着完全切换到新的用户，即把环境变量信息也变更为新用户的相应信息，而不是保留原始的信息。强烈建议在切换用户身份时添加这个减号（</w:t>
      </w:r>
      <w:r>
        <w:rPr>
          <w:color w:val="000000"/>
          <w:kern w:val="2"/>
          <w:szCs w:val="21"/>
        </w:rPr>
        <w:t>-</w:t>
      </w:r>
      <w:r>
        <w:rPr>
          <w:rFonts w:hint="eastAsia"/>
          <w:color w:val="000000"/>
          <w:kern w:val="2"/>
          <w:szCs w:val="21"/>
        </w:rPr>
        <w:t>）。</w:t>
      </w:r>
    </w:p>
    <w:p>
      <w:pPr>
        <w:rPr>
          <w:kern w:val="2"/>
        </w:rPr>
      </w:pPr>
      <w:r>
        <w:rPr>
          <w:rFonts w:hint="eastAsia"/>
          <w:kern w:val="2"/>
        </w:rPr>
        <w:t>另外，当从</w:t>
      </w:r>
      <w:r>
        <w:rPr>
          <w:bCs/>
          <w:kern w:val="2"/>
        </w:rPr>
        <w:t>root</w:t>
      </w:r>
      <w:r>
        <w:rPr>
          <w:rFonts w:hint="eastAsia"/>
          <w:bCs/>
          <w:kern w:val="2"/>
        </w:rPr>
        <w:t>管理员</w:t>
      </w:r>
      <w:r>
        <w:rPr>
          <w:rFonts w:hint="eastAsia"/>
          <w:kern w:val="2"/>
        </w:rPr>
        <w:t>切换到普通用户时是不需要密码验证的，而从普通用户切换成</w:t>
      </w:r>
      <w:r>
        <w:rPr>
          <w:bCs/>
          <w:kern w:val="2"/>
        </w:rPr>
        <w:t>root</w:t>
      </w:r>
      <w:r>
        <w:rPr>
          <w:rFonts w:hint="eastAsia"/>
          <w:bCs/>
          <w:kern w:val="2"/>
        </w:rPr>
        <w:t>管理员</w:t>
      </w:r>
      <w:r>
        <w:rPr>
          <w:rFonts w:hint="eastAsia"/>
          <w:kern w:val="2"/>
        </w:rPr>
        <w:t>就需要进行密码验证了；这也是一个必要的安全检查：</w:t>
      </w:r>
    </w:p>
    <w:p>
      <w:pPr>
        <w:pStyle w:val="58"/>
        <w:rPr>
          <w:kern w:val="2"/>
        </w:rPr>
      </w:pPr>
    </w:p>
    <w:p>
      <w:pPr>
        <w:pStyle w:val="26"/>
        <w:spacing w:line="230" w:lineRule="exact"/>
        <w:rPr>
          <w:kern w:val="2"/>
        </w:rPr>
      </w:pPr>
      <w:r>
        <w:rPr>
          <w:kern w:val="2"/>
        </w:rPr>
        <w:t>[linuxprobe@linuxprobe root]$ su root</w:t>
      </w:r>
    </w:p>
    <w:p>
      <w:pPr>
        <w:pStyle w:val="26"/>
        <w:spacing w:line="230" w:lineRule="exact"/>
        <w:rPr>
          <w:kern w:val="2"/>
        </w:rPr>
      </w:pPr>
      <w:r>
        <w:rPr>
          <w:kern w:val="2"/>
        </w:rPr>
        <w:t>Password:</w:t>
      </w:r>
    </w:p>
    <w:p>
      <w:pPr>
        <w:pStyle w:val="26"/>
        <w:spacing w:line="230" w:lineRule="exact"/>
        <w:rPr>
          <w:kern w:val="2"/>
        </w:rPr>
      </w:pPr>
      <w:r>
        <w:rPr>
          <w:kern w:val="2"/>
        </w:rPr>
        <w:t>[root@linuxprobe ~]# su - linuxprobe</w:t>
      </w:r>
    </w:p>
    <w:p>
      <w:pPr>
        <w:pStyle w:val="26"/>
        <w:spacing w:line="230" w:lineRule="exact"/>
        <w:rPr>
          <w:kern w:val="2"/>
        </w:rPr>
      </w:pPr>
      <w:r>
        <w:rPr>
          <w:kern w:val="2"/>
        </w:rPr>
        <w:t>Last login: Mon Aug 24 19:27:09 CST 2017 on pts/0</w:t>
      </w:r>
    </w:p>
    <w:p>
      <w:pPr>
        <w:pStyle w:val="26"/>
        <w:spacing w:line="230" w:lineRule="exact"/>
        <w:rPr>
          <w:kern w:val="2"/>
        </w:rPr>
      </w:pPr>
      <w:r>
        <w:rPr>
          <w:kern w:val="2"/>
        </w:rPr>
        <w:t>[linuxprobe@linuxprobe ~]$ exit</w:t>
      </w:r>
    </w:p>
    <w:p>
      <w:pPr>
        <w:pStyle w:val="26"/>
        <w:spacing w:line="230" w:lineRule="exact"/>
        <w:rPr>
          <w:kern w:val="2"/>
        </w:rPr>
      </w:pPr>
      <w:r>
        <w:rPr>
          <w:kern w:val="2"/>
        </w:rPr>
        <w:t>logout</w:t>
      </w:r>
    </w:p>
    <w:p>
      <w:pPr>
        <w:pStyle w:val="26"/>
        <w:spacing w:line="230" w:lineRule="exact"/>
        <w:rPr>
          <w:kern w:val="2"/>
        </w:rPr>
      </w:pPr>
      <w:r>
        <w:rPr>
          <w:kern w:val="2"/>
        </w:rPr>
        <w:t>[root@linuxprobe ~]#</w:t>
      </w:r>
    </w:p>
    <w:p>
      <w:pPr>
        <w:pStyle w:val="59"/>
        <w:spacing w:after="90"/>
        <w:rPr>
          <w:kern w:val="2"/>
        </w:rPr>
      </w:pPr>
    </w:p>
    <w:p>
      <w:pPr>
        <w:rPr>
          <w:spacing w:val="-6"/>
          <w:kern w:val="2"/>
        </w:rPr>
      </w:pPr>
      <w:r>
        <w:rPr>
          <w:rFonts w:hint="eastAsia"/>
          <w:color w:val="000000"/>
          <w:spacing w:val="-6"/>
          <w:kern w:val="2"/>
          <w:szCs w:val="21"/>
        </w:rPr>
        <w:t>尽管像上面这样使用</w:t>
      </w:r>
      <w:r>
        <w:rPr>
          <w:color w:val="000000"/>
          <w:spacing w:val="-6"/>
          <w:kern w:val="2"/>
          <w:szCs w:val="21"/>
        </w:rPr>
        <w:t>su</w:t>
      </w:r>
      <w:r>
        <w:rPr>
          <w:rFonts w:hint="eastAsia"/>
          <w:color w:val="000000"/>
          <w:spacing w:val="-6"/>
          <w:kern w:val="2"/>
          <w:szCs w:val="21"/>
        </w:rPr>
        <w:t>命令后，普通用户可以完全切换到</w:t>
      </w:r>
      <w:r>
        <w:rPr>
          <w:color w:val="000000"/>
          <w:spacing w:val="-6"/>
          <w:kern w:val="2"/>
          <w:szCs w:val="21"/>
        </w:rPr>
        <w:t>root</w:t>
      </w:r>
      <w:r>
        <w:rPr>
          <w:rFonts w:hint="eastAsia"/>
          <w:color w:val="000000"/>
          <w:spacing w:val="-6"/>
          <w:kern w:val="2"/>
          <w:szCs w:val="21"/>
        </w:rPr>
        <w:t>管理员身份来完成相应工作，但这将暴露</w:t>
      </w:r>
      <w:r>
        <w:rPr>
          <w:color w:val="000000"/>
          <w:spacing w:val="-6"/>
          <w:kern w:val="2"/>
          <w:szCs w:val="21"/>
        </w:rPr>
        <w:t>root</w:t>
      </w:r>
      <w:r>
        <w:rPr>
          <w:rFonts w:hint="eastAsia"/>
          <w:color w:val="000000"/>
          <w:spacing w:val="-6"/>
          <w:kern w:val="2"/>
          <w:szCs w:val="21"/>
        </w:rPr>
        <w:t>管理员的密码，从而增大了系统密码被黑客获取的几率；这并不是最安全的方案。</w:t>
      </w:r>
    </w:p>
    <w:p>
      <w:pPr>
        <w:rPr>
          <w:kern w:val="2"/>
        </w:rPr>
      </w:pPr>
      <w:r>
        <w:rPr>
          <w:rFonts w:hint="eastAsia"/>
          <w:spacing w:val="4"/>
          <w:kern w:val="2"/>
        </w:rPr>
        <w:t>刘遄老师接下来将介绍如何使用</w:t>
      </w:r>
      <w:r>
        <w:rPr>
          <w:spacing w:val="4"/>
          <w:kern w:val="2"/>
        </w:rPr>
        <w:t>sudo</w:t>
      </w:r>
      <w:r>
        <w:rPr>
          <w:rFonts w:hint="eastAsia"/>
          <w:spacing w:val="4"/>
          <w:kern w:val="2"/>
        </w:rPr>
        <w:t>命令把特定命令的执行权限赋予给指定用户，这样既可保证普通用户能够完成特定的工作，也可以避免泄露</w:t>
      </w:r>
      <w:r>
        <w:rPr>
          <w:spacing w:val="4"/>
          <w:kern w:val="2"/>
        </w:rPr>
        <w:t>root</w:t>
      </w:r>
      <w:r>
        <w:rPr>
          <w:rFonts w:hint="eastAsia"/>
          <w:spacing w:val="4"/>
          <w:kern w:val="2"/>
        </w:rPr>
        <w:t>管理员密码。我们要做的就是合理配置</w:t>
      </w:r>
      <w:r>
        <w:rPr>
          <w:spacing w:val="4"/>
          <w:kern w:val="2"/>
        </w:rPr>
        <w:t>sudo</w:t>
      </w:r>
      <w:r>
        <w:rPr>
          <w:rFonts w:hint="eastAsia"/>
          <w:spacing w:val="4"/>
          <w:kern w:val="2"/>
        </w:rPr>
        <w:t>服务，以便兼顾系统的安全性和用户的便捷性。</w:t>
      </w:r>
      <w:r>
        <w:rPr>
          <w:spacing w:val="4"/>
          <w:kern w:val="2"/>
        </w:rPr>
        <w:t>sudo</w:t>
      </w:r>
      <w:r>
        <w:rPr>
          <w:rFonts w:hint="eastAsia"/>
          <w:spacing w:val="4"/>
          <w:kern w:val="2"/>
        </w:rPr>
        <w:t>服务的配置原则也很简单</w:t>
      </w:r>
      <w:r>
        <w:rPr>
          <w:rFonts w:hint="eastAsia"/>
          <w:w w:val="200"/>
          <w:kern w:val="2"/>
        </w:rPr>
        <w:t>—</w:t>
      </w:r>
      <w:r>
        <w:rPr>
          <w:rFonts w:hint="eastAsia"/>
          <w:kern w:val="2"/>
        </w:rPr>
        <w:t>在保证普通用户完成相应工作的前提下，尽可能少地赋予额外的权限。</w:t>
      </w:r>
    </w:p>
    <w:p>
      <w:pPr>
        <w:rPr>
          <w:kern w:val="2"/>
        </w:rPr>
      </w:pPr>
      <w:r>
        <w:rPr>
          <w:kern w:val="2"/>
        </w:rPr>
        <w:t>sudo</w:t>
      </w:r>
      <w:r>
        <w:rPr>
          <w:rFonts w:hint="eastAsia"/>
          <w:kern w:val="2"/>
        </w:rPr>
        <w:t>命令用于给普通用户提供额外的权限来完成原本</w:t>
      </w:r>
      <w:r>
        <w:rPr>
          <w:kern w:val="2"/>
        </w:rPr>
        <w:t>root</w:t>
      </w:r>
      <w:r>
        <w:rPr>
          <w:rFonts w:hint="eastAsia"/>
          <w:kern w:val="2"/>
        </w:rPr>
        <w:t>管理员才能完成的任务，格式为“</w:t>
      </w:r>
      <w:r>
        <w:rPr>
          <w:kern w:val="2"/>
        </w:rPr>
        <w:t>sudo [</w:t>
      </w:r>
      <w:r>
        <w:rPr>
          <w:rFonts w:hint="eastAsia"/>
          <w:kern w:val="2"/>
        </w:rPr>
        <w:t>参数</w:t>
      </w:r>
      <w:r>
        <w:rPr>
          <w:kern w:val="2"/>
        </w:rPr>
        <w:t xml:space="preserve">] </w:t>
      </w:r>
      <w:r>
        <w:rPr>
          <w:rFonts w:hint="eastAsia"/>
          <w:kern w:val="2"/>
        </w:rPr>
        <w:t>命令名称”。</w:t>
      </w:r>
      <w:r>
        <w:rPr>
          <w:kern w:val="2"/>
        </w:rPr>
        <w:t>sudo</w:t>
      </w:r>
      <w:r>
        <w:rPr>
          <w:rFonts w:hint="eastAsia"/>
          <w:kern w:val="2"/>
        </w:rPr>
        <w:t>服务中可用的参数以及相应的作用如表</w:t>
      </w:r>
      <w:r>
        <w:rPr>
          <w:kern w:val="2"/>
        </w:rPr>
        <w:t>5-7</w:t>
      </w:r>
      <w:r>
        <w:rPr>
          <w:rFonts w:hint="eastAsia"/>
          <w:kern w:val="2"/>
        </w:rPr>
        <w:t>所示。</w:t>
      </w:r>
    </w:p>
    <w:p>
      <w:pPr>
        <w:pStyle w:val="27"/>
        <w:spacing w:before="200"/>
        <w:rPr>
          <w:kern w:val="2"/>
        </w:rPr>
      </w:pPr>
      <w:r>
        <w:rPr>
          <w:rFonts w:hint="eastAsia"/>
          <w:kern w:val="2"/>
        </w:rPr>
        <w:t>表</w:t>
      </w:r>
      <w:r>
        <w:rPr>
          <w:kern w:val="2"/>
        </w:rPr>
        <w:t>5-7</w:t>
      </w:r>
      <w:r>
        <w:rPr>
          <w:kern w:val="2"/>
        </w:rPr>
        <w:tab/>
      </w:r>
      <w:r>
        <w:rPr>
          <w:kern w:val="2"/>
        </w:rPr>
        <w:t>sudo</w:t>
      </w:r>
      <w:r>
        <w:rPr>
          <w:rFonts w:hint="eastAsia"/>
          <w:kern w:val="2"/>
        </w:rPr>
        <w:t>服务中的可用参数以及作用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283"/>
        <w:gridCol w:w="577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tcBorders>
              <w:top w:val="single" w:color="000000" w:sz="6" w:space="0"/>
              <w:bottom w:val="single" w:color="000000" w:sz="4" w:space="0"/>
            </w:tcBorders>
            <w:shd w:val="clear" w:color="auto" w:fill="D9D9D9"/>
          </w:tcPr>
          <w:p>
            <w:pPr>
              <w:pStyle w:val="50"/>
              <w:rPr>
                <w:kern w:val="2"/>
              </w:rPr>
            </w:pPr>
            <w:r>
              <w:rPr>
                <w:rFonts w:hint="eastAsia"/>
                <w:kern w:val="2"/>
              </w:rPr>
              <w:t>参数</w:t>
            </w:r>
          </w:p>
        </w:tc>
        <w:tc>
          <w:tcPr>
            <w:tcW w:w="5778"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tcBorders>
              <w:top w:val="single" w:color="000000" w:sz="4" w:space="0"/>
            </w:tcBorders>
            <w:vAlign w:val="center"/>
          </w:tcPr>
          <w:p>
            <w:pPr>
              <w:pStyle w:val="57"/>
              <w:rPr>
                <w:kern w:val="2"/>
              </w:rPr>
            </w:pPr>
            <w:r>
              <w:rPr>
                <w:kern w:val="2"/>
              </w:rPr>
              <w:t>-h</w:t>
            </w:r>
          </w:p>
        </w:tc>
        <w:tc>
          <w:tcPr>
            <w:tcW w:w="5778" w:type="dxa"/>
            <w:tcBorders>
              <w:top w:val="single" w:color="000000" w:sz="4" w:space="0"/>
            </w:tcBorders>
            <w:vAlign w:val="center"/>
          </w:tcPr>
          <w:p>
            <w:pPr>
              <w:pStyle w:val="28"/>
              <w:rPr>
                <w:kern w:val="2"/>
              </w:rPr>
            </w:pPr>
            <w:r>
              <w:rPr>
                <w:rFonts w:hint="eastAsia"/>
                <w:kern w:val="2"/>
              </w:rPr>
              <w:t>列出帮助信息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57"/>
              <w:rPr>
                <w:kern w:val="2"/>
              </w:rPr>
            </w:pPr>
            <w:r>
              <w:rPr>
                <w:kern w:val="2"/>
              </w:rPr>
              <w:t>-l</w:t>
            </w:r>
          </w:p>
        </w:tc>
        <w:tc>
          <w:tcPr>
            <w:tcW w:w="5778" w:type="dxa"/>
            <w:vAlign w:val="center"/>
          </w:tcPr>
          <w:p>
            <w:pPr>
              <w:pStyle w:val="28"/>
              <w:rPr>
                <w:kern w:val="2"/>
              </w:rPr>
            </w:pPr>
            <w:r>
              <w:rPr>
                <w:rFonts w:hint="eastAsia"/>
                <w:kern w:val="2"/>
              </w:rPr>
              <w:t>列出当前用户可执行的命令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57"/>
              <w:rPr>
                <w:kern w:val="2"/>
              </w:rPr>
            </w:pPr>
            <w:r>
              <w:rPr>
                <w:kern w:val="2"/>
              </w:rPr>
              <w:t>-u</w:t>
            </w:r>
            <w:r>
              <w:rPr>
                <w:rFonts w:hint="eastAsia"/>
                <w:kern w:val="2"/>
              </w:rPr>
              <w:t>用户名或</w:t>
            </w:r>
            <w:r>
              <w:rPr>
                <w:kern w:val="2"/>
              </w:rPr>
              <w:t>UID</w:t>
            </w:r>
            <w:r>
              <w:rPr>
                <w:rFonts w:hint="eastAsia"/>
                <w:kern w:val="2"/>
              </w:rPr>
              <w:t>值</w:t>
            </w:r>
          </w:p>
        </w:tc>
        <w:tc>
          <w:tcPr>
            <w:tcW w:w="5778" w:type="dxa"/>
            <w:vAlign w:val="center"/>
          </w:tcPr>
          <w:p>
            <w:pPr>
              <w:pStyle w:val="28"/>
              <w:rPr>
                <w:kern w:val="2"/>
              </w:rPr>
            </w:pPr>
            <w:r>
              <w:rPr>
                <w:rFonts w:hint="eastAsia"/>
                <w:kern w:val="2"/>
              </w:rPr>
              <w:t>以指定的用户身份执行命令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57"/>
              <w:rPr>
                <w:kern w:val="2"/>
              </w:rPr>
            </w:pPr>
            <w:r>
              <w:rPr>
                <w:kern w:val="2"/>
              </w:rPr>
              <w:t>-k</w:t>
            </w:r>
          </w:p>
        </w:tc>
        <w:tc>
          <w:tcPr>
            <w:tcW w:w="5778" w:type="dxa"/>
            <w:vAlign w:val="center"/>
          </w:tcPr>
          <w:p>
            <w:pPr>
              <w:pStyle w:val="28"/>
              <w:rPr>
                <w:kern w:val="2"/>
              </w:rPr>
            </w:pPr>
            <w:r>
              <w:rPr>
                <w:rFonts w:hint="eastAsia"/>
                <w:kern w:val="2"/>
              </w:rPr>
              <w:t>清空密码的有效时间，下次执行</w:t>
            </w:r>
            <w:r>
              <w:rPr>
                <w:kern w:val="2"/>
              </w:rPr>
              <w:t>sudo</w:t>
            </w:r>
            <w:r>
              <w:rPr>
                <w:rFonts w:hint="eastAsia"/>
                <w:kern w:val="2"/>
              </w:rPr>
              <w:t>时需要再次进行密码验证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57"/>
              <w:rPr>
                <w:kern w:val="2"/>
              </w:rPr>
            </w:pPr>
            <w:r>
              <w:rPr>
                <w:kern w:val="2"/>
              </w:rPr>
              <w:t>-b</w:t>
            </w:r>
          </w:p>
        </w:tc>
        <w:tc>
          <w:tcPr>
            <w:tcW w:w="5778" w:type="dxa"/>
            <w:vAlign w:val="center"/>
          </w:tcPr>
          <w:p>
            <w:pPr>
              <w:pStyle w:val="28"/>
              <w:rPr>
                <w:kern w:val="2"/>
              </w:rPr>
            </w:pPr>
            <w:r>
              <w:rPr>
                <w:rFonts w:hint="eastAsia"/>
                <w:kern w:val="2"/>
              </w:rPr>
              <w:t>在后台执行指定的命令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283" w:type="dxa"/>
            <w:vAlign w:val="center"/>
          </w:tcPr>
          <w:p>
            <w:pPr>
              <w:pStyle w:val="57"/>
              <w:rPr>
                <w:kern w:val="2"/>
              </w:rPr>
            </w:pPr>
            <w:r>
              <w:rPr>
                <w:kern w:val="2"/>
              </w:rPr>
              <w:t>-p</w:t>
            </w:r>
          </w:p>
        </w:tc>
        <w:tc>
          <w:tcPr>
            <w:tcW w:w="5778" w:type="dxa"/>
            <w:vAlign w:val="center"/>
          </w:tcPr>
          <w:p>
            <w:pPr>
              <w:pStyle w:val="28"/>
              <w:rPr>
                <w:kern w:val="2"/>
              </w:rPr>
            </w:pPr>
            <w:r>
              <w:rPr>
                <w:rFonts w:hint="eastAsia"/>
                <w:kern w:val="2"/>
              </w:rPr>
              <w:t>更改询问密码的提示语</w:t>
            </w:r>
          </w:p>
        </w:tc>
      </w:tr>
    </w:tbl>
    <w:p>
      <w:pPr>
        <w:pStyle w:val="29"/>
        <w:rPr>
          <w:kern w:val="2"/>
        </w:rPr>
      </w:pPr>
    </w:p>
    <w:p>
      <w:pPr>
        <w:rPr>
          <w:kern w:val="2"/>
        </w:rPr>
      </w:pPr>
      <w:r>
        <w:rPr>
          <w:rFonts w:hint="eastAsia"/>
          <w:color w:val="000000"/>
          <w:kern w:val="2"/>
          <w:szCs w:val="21"/>
        </w:rPr>
        <w:t>总结来说，</w:t>
      </w:r>
      <w:r>
        <w:rPr>
          <w:color w:val="000000"/>
          <w:kern w:val="2"/>
          <w:szCs w:val="21"/>
        </w:rPr>
        <w:t>sudo</w:t>
      </w:r>
      <w:r>
        <w:rPr>
          <w:rFonts w:hint="eastAsia"/>
          <w:color w:val="000000"/>
          <w:kern w:val="2"/>
          <w:szCs w:val="21"/>
        </w:rPr>
        <w:t>命令具有如下功能：</w:t>
      </w:r>
    </w:p>
    <w:p>
      <w:pPr>
        <w:pStyle w:val="34"/>
        <w:ind w:left="704" w:hanging="304"/>
        <w:rPr>
          <w:kern w:val="2"/>
        </w:rPr>
      </w:pPr>
      <w:r>
        <w:rPr>
          <w:kern w:val="2"/>
        </w:rPr>
        <w:sym w:font="Wingdings" w:char="00D8"/>
      </w:r>
      <w:r>
        <w:rPr>
          <w:kern w:val="2"/>
        </w:rPr>
        <w:tab/>
      </w:r>
      <w:r>
        <w:rPr>
          <w:rFonts w:hint="eastAsia"/>
          <w:color w:val="000000"/>
          <w:kern w:val="2"/>
          <w:szCs w:val="21"/>
        </w:rPr>
        <w:t>限制用户执行指定的命令：</w:t>
      </w:r>
    </w:p>
    <w:p>
      <w:pPr>
        <w:pStyle w:val="34"/>
        <w:ind w:left="704" w:hanging="304"/>
        <w:rPr>
          <w:kern w:val="2"/>
        </w:rPr>
      </w:pPr>
      <w:r>
        <w:rPr>
          <w:kern w:val="2"/>
        </w:rPr>
        <w:sym w:font="Wingdings" w:char="00D8"/>
      </w:r>
      <w:r>
        <w:rPr>
          <w:kern w:val="2"/>
        </w:rPr>
        <w:tab/>
      </w:r>
      <w:r>
        <w:rPr>
          <w:rFonts w:hint="eastAsia"/>
          <w:color w:val="000000"/>
          <w:kern w:val="2"/>
          <w:szCs w:val="21"/>
        </w:rPr>
        <w:t>记录用户执行的每一条命令；</w:t>
      </w:r>
    </w:p>
    <w:p>
      <w:pPr>
        <w:pStyle w:val="34"/>
        <w:ind w:left="704" w:hanging="304"/>
        <w:rPr>
          <w:kern w:val="2"/>
        </w:rPr>
      </w:pPr>
      <w:r>
        <w:rPr>
          <w:kern w:val="2"/>
        </w:rPr>
        <w:sym w:font="Wingdings" w:char="00D8"/>
      </w:r>
      <w:r>
        <w:rPr>
          <w:kern w:val="2"/>
        </w:rPr>
        <w:tab/>
      </w:r>
      <w:r>
        <w:rPr>
          <w:rFonts w:hint="eastAsia"/>
          <w:color w:val="000000"/>
          <w:kern w:val="2"/>
          <w:szCs w:val="21"/>
        </w:rPr>
        <w:t>配置文件（</w:t>
      </w:r>
      <w:r>
        <w:rPr>
          <w:color w:val="000000"/>
          <w:kern w:val="2"/>
          <w:szCs w:val="21"/>
        </w:rPr>
        <w:t>/etc/sudoers</w:t>
      </w:r>
      <w:r>
        <w:rPr>
          <w:rFonts w:hint="eastAsia"/>
          <w:color w:val="000000"/>
          <w:kern w:val="2"/>
          <w:szCs w:val="21"/>
        </w:rPr>
        <w:t>）提供集中的用户管理、权限与主机等参数；</w:t>
      </w:r>
    </w:p>
    <w:p>
      <w:pPr>
        <w:pStyle w:val="34"/>
        <w:ind w:left="704" w:hanging="304"/>
        <w:rPr>
          <w:kern w:val="2"/>
        </w:rPr>
      </w:pPr>
      <w:r>
        <w:rPr>
          <w:kern w:val="2"/>
        </w:rPr>
        <w:sym w:font="Wingdings" w:char="00D8"/>
      </w:r>
      <w:r>
        <w:rPr>
          <w:kern w:val="2"/>
        </w:rPr>
        <w:tab/>
      </w:r>
      <w:r>
        <w:rPr>
          <w:rFonts w:hint="eastAsia"/>
          <w:color w:val="000000"/>
          <w:kern w:val="2"/>
          <w:szCs w:val="21"/>
        </w:rPr>
        <w:t>验证密码的后</w:t>
      </w:r>
      <w:r>
        <w:rPr>
          <w:color w:val="000000"/>
          <w:kern w:val="2"/>
          <w:szCs w:val="21"/>
        </w:rPr>
        <w:t>5</w:t>
      </w:r>
      <w:r>
        <w:rPr>
          <w:rFonts w:hint="eastAsia"/>
          <w:color w:val="000000"/>
          <w:kern w:val="2"/>
          <w:szCs w:val="21"/>
        </w:rPr>
        <w:t>分钟内（默认值）无须再让用户再次验证密码。</w:t>
      </w:r>
    </w:p>
    <w:p>
      <w:pPr>
        <w:rPr>
          <w:kern w:val="2"/>
        </w:rPr>
      </w:pPr>
      <w:r>
        <w:rPr>
          <w:rFonts w:hint="eastAsia"/>
          <w:color w:val="000000"/>
          <w:kern w:val="2"/>
          <w:szCs w:val="21"/>
        </w:rPr>
        <w:t>当然，如果担心直接修改配置文件会出现问题，则可以使用</w:t>
      </w:r>
      <w:r>
        <w:rPr>
          <w:color w:val="000000"/>
          <w:kern w:val="2"/>
          <w:szCs w:val="21"/>
        </w:rPr>
        <w:t>sudo</w:t>
      </w:r>
      <w:r>
        <w:rPr>
          <w:rFonts w:hint="eastAsia"/>
          <w:color w:val="000000"/>
          <w:kern w:val="2"/>
          <w:szCs w:val="21"/>
        </w:rPr>
        <w:t>命令提供的</w:t>
      </w:r>
      <w:r>
        <w:rPr>
          <w:color w:val="000000"/>
          <w:kern w:val="2"/>
          <w:szCs w:val="21"/>
        </w:rPr>
        <w:t>visudo</w:t>
      </w:r>
      <w:r>
        <w:rPr>
          <w:rFonts w:hint="eastAsia"/>
          <w:color w:val="000000"/>
          <w:kern w:val="2"/>
          <w:szCs w:val="21"/>
        </w:rPr>
        <w:t>命令来配置用户权限。这条命令在配置用户权限时将禁止多个用户同时修改</w:t>
      </w:r>
      <w:r>
        <w:rPr>
          <w:color w:val="000000"/>
          <w:kern w:val="2"/>
          <w:szCs w:val="21"/>
        </w:rPr>
        <w:t>sudoers</w:t>
      </w:r>
      <w:r>
        <w:rPr>
          <w:rFonts w:hint="eastAsia"/>
          <w:color w:val="000000"/>
          <w:kern w:val="2"/>
          <w:szCs w:val="21"/>
        </w:rPr>
        <w:t>配置文件，还可以对配置文件内的参数进行语法检查，并在发现参数错误时进行报错。</w:t>
      </w:r>
    </w:p>
    <w:p>
      <w:pPr>
        <w:pStyle w:val="29"/>
        <w:spacing w:line="200" w:lineRule="exact"/>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只有root管理员才可以使用visudo命令编辑sudo服务的配置文件。</w:t>
            </w:r>
          </w:p>
        </w:tc>
      </w:tr>
    </w:tbl>
    <w:p>
      <w:pPr>
        <w:pStyle w:val="29"/>
        <w:spacing w:line="200" w:lineRule="exact"/>
        <w:rPr>
          <w:kern w:val="2"/>
          <w:shd w:val="pct10" w:color="auto" w:fill="FFFFFF"/>
        </w:rPr>
      </w:pPr>
    </w:p>
    <w:p>
      <w:pPr>
        <w:pStyle w:val="58"/>
        <w:rPr>
          <w:kern w:val="2"/>
        </w:rPr>
      </w:pPr>
    </w:p>
    <w:p>
      <w:pPr>
        <w:pStyle w:val="26"/>
        <w:rPr>
          <w:kern w:val="2"/>
        </w:rPr>
      </w:pPr>
      <w:r>
        <w:rPr>
          <w:b/>
          <w:bCs/>
          <w:kern w:val="2"/>
        </w:rPr>
        <w:t>visudo: &gt;&gt;&gt; /etc/sudoers: syntax error near line 111 &lt;&lt;&lt;</w:t>
      </w:r>
    </w:p>
    <w:p>
      <w:pPr>
        <w:pStyle w:val="26"/>
        <w:rPr>
          <w:kern w:val="2"/>
        </w:rPr>
      </w:pPr>
      <w:r>
        <w:rPr>
          <w:kern w:val="2"/>
        </w:rPr>
        <w:t>What now?</w:t>
      </w:r>
    </w:p>
    <w:p>
      <w:pPr>
        <w:pStyle w:val="26"/>
        <w:rPr>
          <w:kern w:val="2"/>
        </w:rPr>
      </w:pPr>
      <w:r>
        <w:rPr>
          <w:kern w:val="2"/>
        </w:rPr>
        <w:t>Options are:</w:t>
      </w:r>
    </w:p>
    <w:p>
      <w:pPr>
        <w:pStyle w:val="26"/>
        <w:rPr>
          <w:kern w:val="2"/>
        </w:rPr>
      </w:pPr>
      <w:r>
        <w:rPr>
          <w:kern w:val="2"/>
        </w:rPr>
        <w:t>(e)dit sudoers file again</w:t>
      </w:r>
    </w:p>
    <w:p>
      <w:pPr>
        <w:pStyle w:val="26"/>
        <w:rPr>
          <w:kern w:val="2"/>
        </w:rPr>
      </w:pPr>
      <w:r>
        <w:rPr>
          <w:kern w:val="2"/>
        </w:rPr>
        <w:t>(x)it without saving changes to sudoers file</w:t>
      </w:r>
    </w:p>
    <w:p>
      <w:pPr>
        <w:pStyle w:val="26"/>
        <w:rPr>
          <w:kern w:val="2"/>
        </w:rPr>
      </w:pPr>
      <w:r>
        <w:rPr>
          <w:kern w:val="2"/>
        </w:rPr>
        <w:t>(Q)uit and save changes to sudoers file (DANGER!)</w:t>
      </w:r>
    </w:p>
    <w:p>
      <w:pPr>
        <w:pStyle w:val="59"/>
        <w:spacing w:after="90" w:line="120" w:lineRule="exact"/>
        <w:rPr>
          <w:kern w:val="2"/>
        </w:rPr>
      </w:pPr>
    </w:p>
    <w:p>
      <w:pPr>
        <w:rPr>
          <w:kern w:val="2"/>
        </w:rPr>
      </w:pPr>
      <w:r>
        <w:rPr>
          <w:rFonts w:hint="eastAsia"/>
          <w:color w:val="000000"/>
          <w:kern w:val="2"/>
          <w:szCs w:val="21"/>
        </w:rPr>
        <w:t>使用</w:t>
      </w:r>
      <w:r>
        <w:rPr>
          <w:color w:val="000000"/>
          <w:kern w:val="2"/>
          <w:szCs w:val="21"/>
        </w:rPr>
        <w:t>visudo</w:t>
      </w:r>
      <w:r>
        <w:rPr>
          <w:rFonts w:hint="eastAsia"/>
          <w:color w:val="000000"/>
          <w:kern w:val="2"/>
          <w:szCs w:val="21"/>
        </w:rPr>
        <w:t>命令配置</w:t>
      </w:r>
      <w:r>
        <w:rPr>
          <w:color w:val="000000"/>
          <w:kern w:val="2"/>
          <w:szCs w:val="21"/>
        </w:rPr>
        <w:t>sudo</w:t>
      </w:r>
      <w:r>
        <w:rPr>
          <w:rFonts w:hint="eastAsia"/>
          <w:color w:val="000000"/>
          <w:kern w:val="2"/>
          <w:szCs w:val="21"/>
        </w:rPr>
        <w:t>命令的配置文件时，其操作方法与</w:t>
      </w:r>
      <w:r>
        <w:rPr>
          <w:color w:val="000000"/>
          <w:kern w:val="2"/>
          <w:szCs w:val="21"/>
        </w:rPr>
        <w:t>Vim</w:t>
      </w:r>
      <w:r>
        <w:rPr>
          <w:rFonts w:hint="eastAsia"/>
          <w:color w:val="000000"/>
          <w:kern w:val="2"/>
          <w:szCs w:val="21"/>
        </w:rPr>
        <w:t>编辑器中用到的方法一致，因此在编写完成后记得在末行模式下保存并退出。在</w:t>
      </w:r>
      <w:r>
        <w:rPr>
          <w:color w:val="000000"/>
          <w:kern w:val="2"/>
          <w:szCs w:val="21"/>
        </w:rPr>
        <w:t>sudo</w:t>
      </w:r>
      <w:r>
        <w:rPr>
          <w:rFonts w:hint="eastAsia"/>
          <w:color w:val="000000"/>
          <w:kern w:val="2"/>
          <w:szCs w:val="21"/>
        </w:rPr>
        <w:t>命令的配置文件中，按照下面的格式将第</w:t>
      </w:r>
      <w:r>
        <w:rPr>
          <w:color w:val="000000"/>
          <w:kern w:val="2"/>
          <w:szCs w:val="21"/>
        </w:rPr>
        <w:t>99</w:t>
      </w:r>
      <w:r>
        <w:rPr>
          <w:rFonts w:hint="eastAsia"/>
          <w:color w:val="000000"/>
          <w:kern w:val="2"/>
          <w:szCs w:val="21"/>
        </w:rPr>
        <w:t>行（大约）填写上指定的信息：</w:t>
      </w:r>
      <w:r>
        <w:rPr>
          <w:color w:val="000000"/>
          <w:kern w:val="2"/>
          <w:szCs w:val="21"/>
        </w:rPr>
        <w:t xml:space="preserve"> </w:t>
      </w:r>
    </w:p>
    <w:p>
      <w:pPr>
        <w:rPr>
          <w:kern w:val="2"/>
        </w:rPr>
      </w:pPr>
      <w:r>
        <w:rPr>
          <w:rStyle w:val="18"/>
          <w:rFonts w:hint="eastAsia"/>
          <w:kern w:val="2"/>
        </w:rPr>
        <w:t>谁可以使用  允许使用的主机</w:t>
      </w:r>
      <w:r>
        <w:rPr>
          <w:rStyle w:val="18"/>
          <w:kern w:val="2"/>
        </w:rPr>
        <w:t>=</w:t>
      </w:r>
      <w:r>
        <w:rPr>
          <w:rStyle w:val="18"/>
          <w:rFonts w:hint="eastAsia"/>
          <w:kern w:val="2"/>
        </w:rPr>
        <w:t>（以谁的身份）  可执行命令的列表</w:t>
      </w:r>
    </w:p>
    <w:p>
      <w:pPr>
        <w:pStyle w:val="58"/>
        <w:rPr>
          <w:kern w:val="2"/>
        </w:rPr>
      </w:pPr>
    </w:p>
    <w:p>
      <w:pPr>
        <w:pStyle w:val="26"/>
        <w:rPr>
          <w:kern w:val="2"/>
        </w:rPr>
      </w:pPr>
      <w:r>
        <w:rPr>
          <w:kern w:val="2"/>
        </w:rPr>
        <w:t>[root@linuxprobe ~]# visudo</w:t>
      </w:r>
    </w:p>
    <w:p>
      <w:pPr>
        <w:pStyle w:val="26"/>
        <w:rPr>
          <w:kern w:val="2"/>
        </w:rPr>
      </w:pPr>
      <w:r>
        <w:rPr>
          <w:kern w:val="2"/>
        </w:rPr>
        <w:t> 96 ##</w:t>
      </w:r>
    </w:p>
    <w:p>
      <w:pPr>
        <w:pStyle w:val="26"/>
        <w:rPr>
          <w:kern w:val="2"/>
        </w:rPr>
      </w:pPr>
      <w:r>
        <w:rPr>
          <w:kern w:val="2"/>
        </w:rPr>
        <w:t> 97 ## Allow root to run any commands anywhere</w:t>
      </w:r>
    </w:p>
    <w:p>
      <w:pPr>
        <w:pStyle w:val="26"/>
        <w:rPr>
          <w:kern w:val="2"/>
        </w:rPr>
      </w:pPr>
      <w:r>
        <w:rPr>
          <w:kern w:val="2"/>
        </w:rPr>
        <w:t> 98 root ALL=(ALL) ALL</w:t>
      </w:r>
    </w:p>
    <w:p>
      <w:pPr>
        <w:pStyle w:val="26"/>
        <w:rPr>
          <w:kern w:val="2"/>
        </w:rPr>
      </w:pPr>
      <w:r>
        <w:rPr>
          <w:kern w:val="2"/>
        </w:rPr>
        <w:t> </w:t>
      </w:r>
      <w:r>
        <w:rPr>
          <w:b/>
          <w:bCs/>
          <w:kern w:val="2"/>
        </w:rPr>
        <w:t>99 linuxprobe ALL=(ALL) ALL</w:t>
      </w:r>
    </w:p>
    <w:p>
      <w:pPr>
        <w:pStyle w:val="59"/>
        <w:spacing w:after="90"/>
        <w:rPr>
          <w:kern w:val="2"/>
        </w:rPr>
      </w:pPr>
    </w:p>
    <w:p>
      <w:pPr>
        <w:rPr>
          <w:kern w:val="2"/>
        </w:rPr>
      </w:pPr>
      <w:r>
        <w:rPr>
          <w:rFonts w:hint="eastAsia"/>
          <w:color w:val="000000"/>
          <w:kern w:val="2"/>
          <w:szCs w:val="21"/>
        </w:rPr>
        <w:t>在填写完毕后记得要先保存再退出，然后切换至指定的普通用户身份，此时就可以用</w:t>
      </w:r>
      <w:r>
        <w:rPr>
          <w:color w:val="000000"/>
          <w:kern w:val="2"/>
          <w:szCs w:val="21"/>
        </w:rPr>
        <w:t>sudo -l</w:t>
      </w:r>
      <w:r>
        <w:rPr>
          <w:rFonts w:hint="eastAsia"/>
          <w:color w:val="000000"/>
          <w:kern w:val="2"/>
          <w:szCs w:val="21"/>
        </w:rPr>
        <w:t>命令查看到所有可执行的命令了（下面的命令中，验证的是该普通用户的密码，而不是</w:t>
      </w:r>
      <w:r>
        <w:rPr>
          <w:color w:val="000000"/>
          <w:kern w:val="2"/>
          <w:szCs w:val="21"/>
        </w:rPr>
        <w:t>root</w:t>
      </w:r>
      <w:r>
        <w:rPr>
          <w:rFonts w:hint="eastAsia"/>
          <w:color w:val="000000"/>
          <w:kern w:val="2"/>
          <w:szCs w:val="21"/>
        </w:rPr>
        <w:t>管理员的密码，请读者不要搞混了）：</w:t>
      </w:r>
    </w:p>
    <w:p>
      <w:pPr>
        <w:pStyle w:val="58"/>
        <w:rPr>
          <w:kern w:val="2"/>
        </w:rPr>
      </w:pPr>
    </w:p>
    <w:p>
      <w:pPr>
        <w:pStyle w:val="26"/>
        <w:rPr>
          <w:kern w:val="2"/>
        </w:rPr>
      </w:pPr>
      <w:r>
        <w:rPr>
          <w:kern w:val="2"/>
        </w:rPr>
        <w:t>[root@linuxprobe ~]# su - linuxprobe</w:t>
      </w:r>
    </w:p>
    <w:p>
      <w:pPr>
        <w:pStyle w:val="26"/>
        <w:rPr>
          <w:kern w:val="2"/>
        </w:rPr>
      </w:pPr>
      <w:r>
        <w:rPr>
          <w:kern w:val="2"/>
        </w:rPr>
        <w:t>Last login: Thu Sep 3 15:12:57 CST 2017 on pts/1</w:t>
      </w:r>
    </w:p>
    <w:p>
      <w:pPr>
        <w:pStyle w:val="26"/>
        <w:rPr>
          <w:kern w:val="2"/>
        </w:rPr>
      </w:pPr>
      <w:r>
        <w:rPr>
          <w:kern w:val="2"/>
        </w:rPr>
        <w:t>[linuxprobe@linuxprobe ~]$ sudo -l</w:t>
      </w:r>
    </w:p>
    <w:p>
      <w:pPr>
        <w:pStyle w:val="26"/>
        <w:rPr>
          <w:kern w:val="2"/>
        </w:rPr>
      </w:pPr>
      <w:r>
        <w:rPr>
          <w:kern w:val="2"/>
        </w:rPr>
        <w:t>[sudo] password for linuxprobe:</w:t>
      </w:r>
      <w:r>
        <w:rPr>
          <w:rStyle w:val="18"/>
          <w:rFonts w:hint="eastAsia"/>
          <w:sz w:val="16"/>
        </w:rPr>
        <w:t>此处输入</w:t>
      </w:r>
      <w:r>
        <w:rPr>
          <w:b/>
          <w:bCs/>
          <w:kern w:val="2"/>
        </w:rPr>
        <w:t>linuxprobe</w:t>
      </w:r>
      <w:r>
        <w:rPr>
          <w:rStyle w:val="18"/>
          <w:rFonts w:hint="eastAsia"/>
          <w:sz w:val="16"/>
        </w:rPr>
        <w:t>用户的密码</w:t>
      </w:r>
    </w:p>
    <w:p>
      <w:pPr>
        <w:pStyle w:val="26"/>
        <w:rPr>
          <w:kern w:val="2"/>
        </w:rPr>
      </w:pPr>
      <w:r>
        <w:rPr>
          <w:kern w:val="2"/>
        </w:rPr>
        <w:t>Matching Defaults entries for linuxprobe on this host:</w:t>
      </w:r>
    </w:p>
    <w:p>
      <w:pPr>
        <w:pStyle w:val="26"/>
        <w:rPr>
          <w:kern w:val="2"/>
        </w:rPr>
      </w:pPr>
      <w:r>
        <w:rPr>
          <w:kern w:val="2"/>
        </w:rPr>
        <w:t>requiretty, !visiblepw, always</w:t>
      </w:r>
      <w:r>
        <w:rPr>
          <w:rFonts w:ascii="宋体"/>
          <w:kern w:val="2"/>
        </w:rPr>
        <w:t>_</w:t>
      </w:r>
      <w:r>
        <w:rPr>
          <w:kern w:val="2"/>
        </w:rPr>
        <w:t>set</w:t>
      </w:r>
      <w:r>
        <w:rPr>
          <w:rFonts w:ascii="宋体"/>
          <w:kern w:val="2"/>
        </w:rPr>
        <w:t>_</w:t>
      </w:r>
      <w:r>
        <w:rPr>
          <w:kern w:val="2"/>
        </w:rPr>
        <w:t>home, env</w:t>
      </w:r>
      <w:r>
        <w:rPr>
          <w:rFonts w:ascii="宋体"/>
          <w:kern w:val="2"/>
        </w:rPr>
        <w:t>_</w:t>
      </w:r>
      <w:r>
        <w:rPr>
          <w:kern w:val="2"/>
        </w:rPr>
        <w:t>reset, env</w:t>
      </w:r>
      <w:r>
        <w:rPr>
          <w:rFonts w:ascii="宋体"/>
          <w:kern w:val="2"/>
        </w:rPr>
        <w:t>_</w:t>
      </w:r>
      <w:r>
        <w:rPr>
          <w:kern w:val="2"/>
        </w:rPr>
        <w:t>keep="COLORS</w:t>
      </w:r>
    </w:p>
    <w:p>
      <w:pPr>
        <w:pStyle w:val="26"/>
        <w:rPr>
          <w:kern w:val="2"/>
        </w:rPr>
      </w:pPr>
      <w:r>
        <w:rPr>
          <w:kern w:val="2"/>
        </w:rPr>
        <w:t>DISPLAY HOSTNAME HISTSIZE INPUTRC KDEDIR LS</w:t>
      </w:r>
      <w:r>
        <w:rPr>
          <w:rFonts w:ascii="宋体"/>
          <w:kern w:val="2"/>
        </w:rPr>
        <w:t>_</w:t>
      </w:r>
      <w:r>
        <w:rPr>
          <w:kern w:val="2"/>
        </w:rPr>
        <w:t>COLORS", env</w:t>
      </w:r>
      <w:r>
        <w:rPr>
          <w:rFonts w:ascii="宋体"/>
          <w:kern w:val="2"/>
        </w:rPr>
        <w:t>_</w:t>
      </w:r>
      <w:r>
        <w:rPr>
          <w:kern w:val="2"/>
        </w:rPr>
        <w:t>keep+="MAIL PS1</w:t>
      </w:r>
    </w:p>
    <w:p>
      <w:pPr>
        <w:pStyle w:val="26"/>
        <w:rPr>
          <w:kern w:val="2"/>
        </w:rPr>
      </w:pPr>
      <w:r>
        <w:rPr>
          <w:kern w:val="2"/>
        </w:rPr>
        <w:t>PS2 QTDIR USERNAME LANG LC</w:t>
      </w:r>
      <w:r>
        <w:rPr>
          <w:rFonts w:ascii="宋体"/>
          <w:kern w:val="2"/>
        </w:rPr>
        <w:t>_</w:t>
      </w:r>
      <w:r>
        <w:rPr>
          <w:kern w:val="2"/>
        </w:rPr>
        <w:t>ADDRESS LC</w:t>
      </w:r>
      <w:r>
        <w:rPr>
          <w:rFonts w:ascii="宋体"/>
          <w:kern w:val="2"/>
        </w:rPr>
        <w:t>_</w:t>
      </w:r>
      <w:r>
        <w:rPr>
          <w:kern w:val="2"/>
        </w:rPr>
        <w:t>CTYPE", env</w:t>
      </w:r>
      <w:r>
        <w:rPr>
          <w:rFonts w:ascii="宋体"/>
          <w:kern w:val="2"/>
        </w:rPr>
        <w:t>_</w:t>
      </w:r>
      <w:r>
        <w:rPr>
          <w:kern w:val="2"/>
        </w:rPr>
        <w:t>keep+="LC</w:t>
      </w:r>
      <w:r>
        <w:rPr>
          <w:rFonts w:ascii="宋体"/>
          <w:kern w:val="2"/>
        </w:rPr>
        <w:t>_</w:t>
      </w:r>
      <w:r>
        <w:rPr>
          <w:kern w:val="2"/>
        </w:rPr>
        <w:t>COLLATE</w:t>
      </w:r>
    </w:p>
    <w:p>
      <w:pPr>
        <w:pStyle w:val="26"/>
        <w:rPr>
          <w:kern w:val="2"/>
        </w:rPr>
      </w:pPr>
      <w:r>
        <w:rPr>
          <w:kern w:val="2"/>
        </w:rPr>
        <w:t>LC</w:t>
      </w:r>
      <w:r>
        <w:rPr>
          <w:rFonts w:ascii="宋体"/>
          <w:kern w:val="2"/>
        </w:rPr>
        <w:t>_</w:t>
      </w:r>
      <w:r>
        <w:rPr>
          <w:kern w:val="2"/>
        </w:rPr>
        <w:t>IDENTIFICATION LC</w:t>
      </w:r>
      <w:r>
        <w:rPr>
          <w:rFonts w:ascii="宋体"/>
          <w:kern w:val="2"/>
        </w:rPr>
        <w:t>_</w:t>
      </w:r>
      <w:r>
        <w:rPr>
          <w:kern w:val="2"/>
        </w:rPr>
        <w:t>MEASUREMENT LC</w:t>
      </w:r>
      <w:r>
        <w:rPr>
          <w:rFonts w:ascii="宋体"/>
          <w:kern w:val="2"/>
        </w:rPr>
        <w:t>_</w:t>
      </w:r>
      <w:r>
        <w:rPr>
          <w:kern w:val="2"/>
        </w:rPr>
        <w:t>MESSAGES", env</w:t>
      </w:r>
      <w:r>
        <w:rPr>
          <w:rFonts w:ascii="宋体"/>
          <w:kern w:val="2"/>
        </w:rPr>
        <w:t>_</w:t>
      </w:r>
      <w:r>
        <w:rPr>
          <w:kern w:val="2"/>
        </w:rPr>
        <w:t>keep+="LC</w:t>
      </w:r>
      <w:r>
        <w:rPr>
          <w:rFonts w:ascii="宋体"/>
          <w:kern w:val="2"/>
        </w:rPr>
        <w:t>_</w:t>
      </w:r>
      <w:r>
        <w:rPr>
          <w:kern w:val="2"/>
        </w:rPr>
        <w:t>MONETARY</w:t>
      </w:r>
    </w:p>
    <w:p>
      <w:pPr>
        <w:pStyle w:val="26"/>
        <w:rPr>
          <w:kern w:val="2"/>
        </w:rPr>
      </w:pPr>
      <w:r>
        <w:rPr>
          <w:kern w:val="2"/>
        </w:rPr>
        <w:t>LC</w:t>
      </w:r>
      <w:r>
        <w:rPr>
          <w:rFonts w:ascii="宋体"/>
          <w:kern w:val="2"/>
        </w:rPr>
        <w:t>_</w:t>
      </w:r>
      <w:r>
        <w:rPr>
          <w:kern w:val="2"/>
        </w:rPr>
        <w:t>NAME LC</w:t>
      </w:r>
      <w:r>
        <w:rPr>
          <w:rFonts w:ascii="宋体"/>
          <w:kern w:val="2"/>
        </w:rPr>
        <w:t>_</w:t>
      </w:r>
      <w:r>
        <w:rPr>
          <w:kern w:val="2"/>
        </w:rPr>
        <w:t>NUMERIC LC</w:t>
      </w:r>
      <w:r>
        <w:rPr>
          <w:rFonts w:ascii="宋体"/>
          <w:kern w:val="2"/>
        </w:rPr>
        <w:t>_</w:t>
      </w:r>
      <w:r>
        <w:rPr>
          <w:kern w:val="2"/>
        </w:rPr>
        <w:t>PAPER LC</w:t>
      </w:r>
      <w:r>
        <w:rPr>
          <w:rFonts w:ascii="宋体"/>
          <w:kern w:val="2"/>
        </w:rPr>
        <w:t>_</w:t>
      </w:r>
      <w:r>
        <w:rPr>
          <w:kern w:val="2"/>
        </w:rPr>
        <w:t>TELEPHONE", env</w:t>
      </w:r>
      <w:r>
        <w:rPr>
          <w:rFonts w:ascii="宋体"/>
          <w:kern w:val="2"/>
        </w:rPr>
        <w:t>_</w:t>
      </w:r>
      <w:r>
        <w:rPr>
          <w:kern w:val="2"/>
        </w:rPr>
        <w:t>keep+="LC</w:t>
      </w:r>
      <w:r>
        <w:rPr>
          <w:rFonts w:ascii="宋体"/>
          <w:kern w:val="2"/>
        </w:rPr>
        <w:t>_</w:t>
      </w:r>
      <w:r>
        <w:rPr>
          <w:kern w:val="2"/>
        </w:rPr>
        <w:t>TIME LC</w:t>
      </w:r>
      <w:r>
        <w:rPr>
          <w:rFonts w:ascii="宋体"/>
          <w:kern w:val="2"/>
        </w:rPr>
        <w:t>_</w:t>
      </w:r>
      <w:r>
        <w:rPr>
          <w:kern w:val="2"/>
        </w:rPr>
        <w:t>ALL</w:t>
      </w:r>
    </w:p>
    <w:p>
      <w:pPr>
        <w:pStyle w:val="26"/>
        <w:rPr>
          <w:kern w:val="2"/>
        </w:rPr>
      </w:pPr>
      <w:r>
        <w:rPr>
          <w:kern w:val="2"/>
        </w:rPr>
        <w:t>LANGUAGE LINGUAS </w:t>
      </w:r>
      <w:r>
        <w:rPr>
          <w:rFonts w:ascii="宋体"/>
          <w:kern w:val="2"/>
        </w:rPr>
        <w:t>_</w:t>
      </w:r>
      <w:r>
        <w:rPr>
          <w:kern w:val="2"/>
        </w:rPr>
        <w:t>XKB</w:t>
      </w:r>
      <w:r>
        <w:rPr>
          <w:rFonts w:ascii="宋体"/>
          <w:kern w:val="2"/>
        </w:rPr>
        <w:t>_</w:t>
      </w:r>
      <w:r>
        <w:rPr>
          <w:kern w:val="2"/>
        </w:rPr>
        <w:t>CHARSET XAUTHORITY",</w:t>
      </w:r>
    </w:p>
    <w:p>
      <w:pPr>
        <w:pStyle w:val="26"/>
        <w:rPr>
          <w:kern w:val="2"/>
        </w:rPr>
      </w:pPr>
      <w:r>
        <w:rPr>
          <w:kern w:val="2"/>
        </w:rPr>
        <w:t>secure</w:t>
      </w:r>
      <w:r>
        <w:rPr>
          <w:rFonts w:ascii="宋体"/>
          <w:kern w:val="2"/>
        </w:rPr>
        <w:t>_</w:t>
      </w:r>
      <w:r>
        <w:rPr>
          <w:kern w:val="2"/>
        </w:rPr>
        <w:t>path=/sbin\:/bin\:/usr/sbin\:/usr/bin</w:t>
      </w:r>
    </w:p>
    <w:p>
      <w:pPr>
        <w:pStyle w:val="26"/>
        <w:rPr>
          <w:b/>
          <w:bCs/>
          <w:kern w:val="2"/>
        </w:rPr>
      </w:pPr>
      <w:r>
        <w:rPr>
          <w:b/>
          <w:bCs/>
          <w:kern w:val="2"/>
        </w:rPr>
        <w:t>User linuxprobe may run the following commands on this host:</w:t>
      </w:r>
    </w:p>
    <w:p>
      <w:pPr>
        <w:pStyle w:val="26"/>
        <w:rPr>
          <w:b/>
          <w:bCs/>
          <w:kern w:val="2"/>
        </w:rPr>
      </w:pPr>
      <w:r>
        <w:rPr>
          <w:b/>
          <w:bCs/>
          <w:kern w:val="2"/>
        </w:rPr>
        <w:t>(ALL) ALL</w:t>
      </w:r>
    </w:p>
    <w:p>
      <w:pPr>
        <w:pStyle w:val="59"/>
        <w:spacing w:after="90"/>
        <w:rPr>
          <w:kern w:val="2"/>
        </w:rPr>
      </w:pPr>
    </w:p>
    <w:p>
      <w:pPr>
        <w:rPr>
          <w:kern w:val="2"/>
        </w:rPr>
      </w:pPr>
      <w:r>
        <w:rPr>
          <w:rFonts w:hint="eastAsia"/>
          <w:color w:val="000000"/>
          <w:kern w:val="2"/>
          <w:szCs w:val="21"/>
        </w:rPr>
        <w:t>接下来是见证奇迹的时刻！作为一名普通用户，是肯定不能看到</w:t>
      </w:r>
      <w:r>
        <w:rPr>
          <w:color w:val="000000"/>
          <w:kern w:val="2"/>
          <w:szCs w:val="21"/>
        </w:rPr>
        <w:t>root</w:t>
      </w:r>
      <w:r>
        <w:rPr>
          <w:rFonts w:hint="eastAsia"/>
          <w:color w:val="000000"/>
          <w:kern w:val="2"/>
          <w:szCs w:val="21"/>
        </w:rPr>
        <w:t>管理员</w:t>
      </w:r>
      <w:r>
        <w:rPr>
          <w:rFonts w:hint="eastAsia"/>
          <w:color w:val="000000"/>
          <w:kern w:val="2"/>
        </w:rPr>
        <w:t>的</w:t>
      </w:r>
      <w:r>
        <w:rPr>
          <w:rFonts w:hint="eastAsia"/>
          <w:color w:val="000000"/>
          <w:kern w:val="2"/>
          <w:szCs w:val="21"/>
        </w:rPr>
        <w:t>家目录（</w:t>
      </w:r>
      <w:r>
        <w:rPr>
          <w:color w:val="000000"/>
          <w:kern w:val="2"/>
          <w:szCs w:val="21"/>
        </w:rPr>
        <w:t>/root</w:t>
      </w:r>
      <w:r>
        <w:rPr>
          <w:rFonts w:hint="eastAsia"/>
          <w:color w:val="000000"/>
          <w:kern w:val="2"/>
          <w:szCs w:val="21"/>
        </w:rPr>
        <w:t>）中的文件信息的，但是，只需要在想执行的命令前面加上</w:t>
      </w:r>
      <w:r>
        <w:rPr>
          <w:color w:val="000000"/>
          <w:kern w:val="2"/>
          <w:szCs w:val="21"/>
        </w:rPr>
        <w:t>sudo</w:t>
      </w:r>
      <w:r>
        <w:rPr>
          <w:rFonts w:hint="eastAsia"/>
          <w:color w:val="000000"/>
          <w:kern w:val="2"/>
          <w:szCs w:val="21"/>
        </w:rPr>
        <w:t>命令就可以了：</w:t>
      </w:r>
    </w:p>
    <w:p>
      <w:pPr>
        <w:pStyle w:val="58"/>
        <w:rPr>
          <w:kern w:val="2"/>
        </w:rPr>
      </w:pPr>
    </w:p>
    <w:p>
      <w:pPr>
        <w:pStyle w:val="26"/>
        <w:rPr>
          <w:kern w:val="2"/>
        </w:rPr>
      </w:pPr>
      <w:r>
        <w:rPr>
          <w:kern w:val="2"/>
        </w:rPr>
        <w:t>[linuxprobe@linuxprobe ~]$ ls /root</w:t>
      </w:r>
    </w:p>
    <w:p>
      <w:pPr>
        <w:pStyle w:val="26"/>
        <w:rPr>
          <w:kern w:val="2"/>
        </w:rPr>
      </w:pPr>
      <w:r>
        <w:rPr>
          <w:kern w:val="2"/>
        </w:rPr>
        <w:t>ls: cannot open directory /root: Permission denied</w:t>
      </w:r>
    </w:p>
    <w:p>
      <w:pPr>
        <w:pStyle w:val="26"/>
        <w:rPr>
          <w:kern w:val="2"/>
        </w:rPr>
      </w:pPr>
      <w:r>
        <w:rPr>
          <w:kern w:val="2"/>
        </w:rPr>
        <w:t>[linuxprobe@linuxprobe ~]$ sudo ls /root</w:t>
      </w:r>
    </w:p>
    <w:p>
      <w:pPr>
        <w:pStyle w:val="26"/>
        <w:rPr>
          <w:kern w:val="2"/>
        </w:rPr>
      </w:pPr>
      <w:r>
        <w:rPr>
          <w:kern w:val="2"/>
        </w:rPr>
        <w:t>anaconda-ks.cfg Documents initial-setup-ks.cfg Pictures Templates</w:t>
      </w:r>
    </w:p>
    <w:p>
      <w:pPr>
        <w:pStyle w:val="26"/>
        <w:rPr>
          <w:kern w:val="2"/>
        </w:rPr>
      </w:pPr>
      <w:r>
        <w:rPr>
          <w:kern w:val="2"/>
        </w:rPr>
        <w:t>Desktop Downloads Music Public Videos</w:t>
      </w:r>
    </w:p>
    <w:p>
      <w:pPr>
        <w:pStyle w:val="59"/>
        <w:spacing w:after="90"/>
        <w:rPr>
          <w:kern w:val="2"/>
        </w:rPr>
      </w:pPr>
    </w:p>
    <w:p>
      <w:pPr>
        <w:rPr>
          <w:kern w:val="2"/>
        </w:rPr>
      </w:pPr>
      <w:r>
        <w:rPr>
          <w:rFonts w:hint="eastAsia"/>
          <w:color w:val="000000"/>
          <w:kern w:val="2"/>
          <w:szCs w:val="21"/>
        </w:rPr>
        <w:t>效果立竿见影！但是考虑到生产环境中不允许某个普通用户拥有整个系统中所有命令的最高执行权（这也不符合前文提到的权限赋予原则，即尽可能少地赋予权限），因此</w:t>
      </w:r>
      <w:r>
        <w:rPr>
          <w:color w:val="000000"/>
          <w:kern w:val="2"/>
          <w:szCs w:val="21"/>
        </w:rPr>
        <w:t>ALL</w:t>
      </w:r>
      <w:r>
        <w:rPr>
          <w:rFonts w:hint="eastAsia"/>
          <w:color w:val="000000"/>
          <w:kern w:val="2"/>
          <w:szCs w:val="21"/>
        </w:rPr>
        <w:t>参数就有些不合适了。因此只能赋予普通用户具体的命令以满足工作需求，这也受到了必要的权限约束。如果需要让某个用户只能使用</w:t>
      </w:r>
      <w:r>
        <w:rPr>
          <w:color w:val="000000"/>
          <w:kern w:val="2"/>
          <w:szCs w:val="21"/>
        </w:rPr>
        <w:t>root</w:t>
      </w:r>
      <w:r>
        <w:rPr>
          <w:rFonts w:hint="eastAsia"/>
          <w:color w:val="000000"/>
          <w:kern w:val="2"/>
          <w:szCs w:val="21"/>
        </w:rPr>
        <w:t>管理员的身份执行指定的命令，切记一定要给出该命令的绝对路径，否则系统会识别不出来。我们可以先使用</w:t>
      </w:r>
      <w:r>
        <w:rPr>
          <w:color w:val="000000"/>
          <w:kern w:val="2"/>
          <w:szCs w:val="21"/>
        </w:rPr>
        <w:t>whereis</w:t>
      </w:r>
      <w:r>
        <w:rPr>
          <w:rFonts w:hint="eastAsia"/>
          <w:color w:val="000000"/>
          <w:kern w:val="2"/>
          <w:szCs w:val="21"/>
        </w:rPr>
        <w:t>命令找出命令所对应的保存路径，然后把配置文件第</w:t>
      </w:r>
      <w:r>
        <w:rPr>
          <w:color w:val="000000"/>
          <w:kern w:val="2"/>
          <w:szCs w:val="21"/>
        </w:rPr>
        <w:t>99</w:t>
      </w:r>
      <w:r>
        <w:rPr>
          <w:rFonts w:hint="eastAsia"/>
          <w:color w:val="000000"/>
          <w:kern w:val="2"/>
          <w:szCs w:val="21"/>
        </w:rPr>
        <w:t>行的用户权限参数修改成对应的路径即可：</w:t>
      </w:r>
    </w:p>
    <w:p>
      <w:pPr>
        <w:pStyle w:val="58"/>
        <w:rPr>
          <w:kern w:val="2"/>
        </w:rPr>
      </w:pPr>
    </w:p>
    <w:p>
      <w:pPr>
        <w:pStyle w:val="26"/>
        <w:rPr>
          <w:kern w:val="2"/>
        </w:rPr>
      </w:pPr>
      <w:r>
        <w:rPr>
          <w:kern w:val="2"/>
        </w:rPr>
        <w:t>[linuxprobe@linuxprobe ~]$ exit</w:t>
      </w:r>
    </w:p>
    <w:p>
      <w:pPr>
        <w:pStyle w:val="26"/>
        <w:rPr>
          <w:kern w:val="2"/>
        </w:rPr>
      </w:pPr>
      <w:r>
        <w:rPr>
          <w:kern w:val="2"/>
        </w:rPr>
        <w:t>logout</w:t>
      </w:r>
    </w:p>
    <w:p>
      <w:pPr>
        <w:pStyle w:val="26"/>
        <w:rPr>
          <w:kern w:val="2"/>
        </w:rPr>
      </w:pPr>
      <w:r>
        <w:rPr>
          <w:kern w:val="2"/>
        </w:rPr>
        <w:t>[root@linuxprobe ~]# whereis cat</w:t>
      </w:r>
    </w:p>
    <w:p>
      <w:pPr>
        <w:pStyle w:val="26"/>
        <w:rPr>
          <w:kern w:val="2"/>
        </w:rPr>
      </w:pPr>
      <w:r>
        <w:rPr>
          <w:kern w:val="2"/>
        </w:rPr>
        <w:t>cat: </w:t>
      </w:r>
      <w:r>
        <w:rPr>
          <w:b/>
          <w:bCs/>
          <w:kern w:val="2"/>
        </w:rPr>
        <w:t>/usr/bin/cat</w:t>
      </w:r>
      <w:r>
        <w:rPr>
          <w:kern w:val="2"/>
        </w:rPr>
        <w:t> /usr/share/man/man1/cat.1.gz /usr/share/man/man1p/cat.1p.gz</w:t>
      </w:r>
    </w:p>
    <w:p>
      <w:pPr>
        <w:pStyle w:val="26"/>
        <w:rPr>
          <w:kern w:val="2"/>
        </w:rPr>
      </w:pPr>
      <w:r>
        <w:rPr>
          <w:kern w:val="2"/>
        </w:rPr>
        <w:t>[root@linuxprobe ~]# visudo</w:t>
      </w:r>
    </w:p>
    <w:p>
      <w:pPr>
        <w:pStyle w:val="26"/>
        <w:rPr>
          <w:kern w:val="2"/>
        </w:rPr>
      </w:pPr>
      <w:r>
        <w:rPr>
          <w:kern w:val="2"/>
        </w:rPr>
        <w:t> 96 ##</w:t>
      </w:r>
    </w:p>
    <w:p>
      <w:pPr>
        <w:pStyle w:val="26"/>
        <w:rPr>
          <w:kern w:val="2"/>
        </w:rPr>
      </w:pPr>
      <w:r>
        <w:rPr>
          <w:kern w:val="2"/>
        </w:rPr>
        <w:t> 97 ## Allow root to run any commands anywhere</w:t>
      </w:r>
    </w:p>
    <w:p>
      <w:pPr>
        <w:pStyle w:val="26"/>
        <w:rPr>
          <w:kern w:val="2"/>
        </w:rPr>
      </w:pPr>
      <w:r>
        <w:rPr>
          <w:kern w:val="2"/>
        </w:rPr>
        <w:t> 98 root ALL=(ALL) ALL</w:t>
      </w:r>
    </w:p>
    <w:p>
      <w:pPr>
        <w:pStyle w:val="26"/>
        <w:rPr>
          <w:kern w:val="2"/>
        </w:rPr>
      </w:pPr>
      <w:r>
        <w:rPr>
          <w:kern w:val="2"/>
        </w:rPr>
        <w:t> </w:t>
      </w:r>
      <w:r>
        <w:rPr>
          <w:b/>
          <w:bCs/>
          <w:kern w:val="2"/>
        </w:rPr>
        <w:t>99 linuxprobe ALL=(ALL) /</w:t>
      </w:r>
      <w:r>
        <w:rPr>
          <w:rFonts w:hint="eastAsia"/>
          <w:b/>
          <w:bCs/>
          <w:kern w:val="2"/>
        </w:rPr>
        <w:t>usr</w:t>
      </w:r>
      <w:r>
        <w:rPr>
          <w:b/>
          <w:bCs/>
          <w:kern w:val="2"/>
        </w:rPr>
        <w:t>/bin/cat</w:t>
      </w:r>
    </w:p>
    <w:p>
      <w:pPr>
        <w:pStyle w:val="59"/>
        <w:spacing w:after="90"/>
        <w:rPr>
          <w:kern w:val="2"/>
        </w:rPr>
      </w:pPr>
    </w:p>
    <w:p>
      <w:pPr>
        <w:rPr>
          <w:kern w:val="2"/>
        </w:rPr>
      </w:pPr>
      <w:r>
        <w:rPr>
          <w:rFonts w:hint="eastAsia"/>
          <w:color w:val="000000"/>
          <w:kern w:val="2"/>
          <w:szCs w:val="21"/>
        </w:rPr>
        <w:t>在编辑好后依然是先保存再退出。再次切换到指定的普通用户，然后尝试正常查看某个文件的内容，此时系统提示没有权限。这时再使用</w:t>
      </w:r>
      <w:r>
        <w:rPr>
          <w:color w:val="000000"/>
          <w:kern w:val="2"/>
          <w:szCs w:val="21"/>
        </w:rPr>
        <w:t>sudo</w:t>
      </w:r>
      <w:r>
        <w:rPr>
          <w:rFonts w:hint="eastAsia"/>
          <w:color w:val="000000"/>
          <w:kern w:val="2"/>
          <w:szCs w:val="21"/>
        </w:rPr>
        <w:t>命令就可以顺利地查看文件内容了：</w:t>
      </w:r>
    </w:p>
    <w:p>
      <w:pPr>
        <w:pStyle w:val="58"/>
        <w:rPr>
          <w:kern w:val="2"/>
        </w:rPr>
      </w:pPr>
    </w:p>
    <w:p>
      <w:pPr>
        <w:pStyle w:val="26"/>
        <w:rPr>
          <w:kern w:val="2"/>
        </w:rPr>
      </w:pPr>
      <w:r>
        <w:rPr>
          <w:kern w:val="2"/>
        </w:rPr>
        <w:t>[root@linuxprobe ~]# su - linuxprobe</w:t>
      </w:r>
    </w:p>
    <w:p>
      <w:pPr>
        <w:pStyle w:val="26"/>
        <w:rPr>
          <w:kern w:val="2"/>
        </w:rPr>
      </w:pPr>
      <w:r>
        <w:rPr>
          <w:kern w:val="2"/>
        </w:rPr>
        <w:t>Last login: Thu Sep 3 15:51:01 CST 2017 on pts/1</w:t>
      </w:r>
    </w:p>
    <w:p>
      <w:pPr>
        <w:pStyle w:val="26"/>
        <w:rPr>
          <w:kern w:val="2"/>
        </w:rPr>
      </w:pPr>
      <w:r>
        <w:rPr>
          <w:kern w:val="2"/>
        </w:rPr>
        <w:t>[linuxprobe@linuxprobe ~]$ cat /etc/shadow</w:t>
      </w:r>
    </w:p>
    <w:p>
      <w:pPr>
        <w:pStyle w:val="26"/>
        <w:rPr>
          <w:kern w:val="2"/>
        </w:rPr>
      </w:pPr>
      <w:r>
        <w:rPr>
          <w:kern w:val="2"/>
        </w:rPr>
        <w:t>cat: /etc/shadow: Permission denied</w:t>
      </w:r>
    </w:p>
    <w:p>
      <w:pPr>
        <w:pStyle w:val="26"/>
        <w:rPr>
          <w:kern w:val="2"/>
        </w:rPr>
      </w:pPr>
      <w:r>
        <w:rPr>
          <w:kern w:val="2"/>
        </w:rPr>
        <w:t>[linuxprobe@linuxprobe ~]$ sudo cat /etc/shadow</w:t>
      </w:r>
    </w:p>
    <w:p>
      <w:pPr>
        <w:pStyle w:val="26"/>
        <w:rPr>
          <w:kern w:val="2"/>
        </w:rPr>
      </w:pPr>
      <w:r>
        <w:rPr>
          <w:kern w:val="2"/>
        </w:rPr>
        <w:t>root:$6$GV3UVtX4ZGg6ygA6$J9pBuPGUSgZslj83jyoI7ThJla9ZAULku3BcncAYF00Uwk6Sqc4E36</w:t>
      </w:r>
    </w:p>
    <w:p>
      <w:pPr>
        <w:pStyle w:val="26"/>
        <w:rPr>
          <w:kern w:val="2"/>
        </w:rPr>
      </w:pPr>
      <w:r>
        <w:rPr>
          <w:kern w:val="2"/>
        </w:rPr>
        <w:t>MnD1hLtlG9QadCpQCNVJs/5awHd0/pi1:16626:0:99999:7:::</w:t>
      </w:r>
    </w:p>
    <w:p>
      <w:pPr>
        <w:pStyle w:val="26"/>
        <w:rPr>
          <w:kern w:val="2"/>
        </w:rPr>
      </w:pPr>
      <w:r>
        <w:rPr>
          <w:kern w:val="2"/>
        </w:rPr>
        <w:t>bin:*:16141:0:99999:7:::</w:t>
      </w:r>
    </w:p>
    <w:p>
      <w:pPr>
        <w:pStyle w:val="26"/>
        <w:rPr>
          <w:kern w:val="2"/>
        </w:rPr>
      </w:pPr>
      <w:r>
        <w:rPr>
          <w:kern w:val="2"/>
        </w:rPr>
        <w:t>daemon:*:16141:0:99999:7:::</w:t>
      </w:r>
    </w:p>
    <w:p>
      <w:pPr>
        <w:pStyle w:val="26"/>
        <w:rPr>
          <w:kern w:val="2"/>
        </w:rPr>
      </w:pPr>
      <w:r>
        <w:rPr>
          <w:kern w:val="2"/>
        </w:rPr>
        <w:t>adm:*:16141:0:99999:7:::</w:t>
      </w:r>
    </w:p>
    <w:p>
      <w:pPr>
        <w:pStyle w:val="26"/>
        <w:rPr>
          <w:kern w:val="2"/>
        </w:rPr>
      </w:pPr>
      <w:r>
        <w:rPr>
          <w:kern w:val="2"/>
        </w:rPr>
        <w:t>lp:*:16141:0:99999:7:::</w:t>
      </w:r>
    </w:p>
    <w:p>
      <w:pPr>
        <w:pStyle w:val="26"/>
        <w:rPr>
          <w:kern w:val="2"/>
        </w:rPr>
      </w:pPr>
      <w:r>
        <w:rPr>
          <w:kern w:val="2"/>
        </w:rPr>
        <w:t>sync:*:16141:0:99999:7:::</w:t>
      </w:r>
    </w:p>
    <w:p>
      <w:pPr>
        <w:pStyle w:val="26"/>
        <w:rPr>
          <w:kern w:val="2"/>
        </w:rPr>
      </w:pPr>
      <w:r>
        <w:rPr>
          <w:kern w:val="2"/>
        </w:rPr>
        <w:t>shutdown:*:16141:0:99999:7:::</w:t>
      </w:r>
    </w:p>
    <w:p>
      <w:pPr>
        <w:pStyle w:val="26"/>
        <w:rPr>
          <w:kern w:val="2"/>
        </w:rPr>
      </w:pPr>
      <w:r>
        <w:rPr>
          <w:kern w:val="2"/>
        </w:rPr>
        <w:t>halt:*:16141:0:99999:7:::</w:t>
      </w:r>
    </w:p>
    <w:p>
      <w:pPr>
        <w:pStyle w:val="26"/>
        <w:rPr>
          <w:kern w:val="2"/>
        </w:rPr>
      </w:pPr>
      <w:r>
        <w:rPr>
          <w:kern w:val="2"/>
        </w:rPr>
        <w:t>mail:*:16141:0:99999:7:::</w:t>
      </w:r>
    </w:p>
    <w:p>
      <w:pPr>
        <w:pStyle w:val="26"/>
        <w:rPr>
          <w:kern w:val="2"/>
        </w:rPr>
      </w:pPr>
      <w:r>
        <w:rPr>
          <w:kern w:val="2"/>
        </w:rPr>
        <w:t>operator:*:16141:0:99999:7:::</w:t>
      </w:r>
    </w:p>
    <w:p>
      <w:pPr>
        <w:pStyle w:val="26"/>
        <w:rPr>
          <w:kern w:val="2"/>
        </w:rPr>
      </w:pPr>
      <w:r>
        <w:rPr>
          <w:kern w:val="2"/>
        </w:rPr>
        <w:t>games:*:16141:0:99999:7:::</w:t>
      </w:r>
    </w:p>
    <w:p>
      <w:pPr>
        <w:pStyle w:val="26"/>
        <w:rPr>
          <w:kern w:val="2"/>
        </w:rPr>
      </w:pPr>
      <w:r>
        <w:rPr>
          <w:kern w:val="2"/>
        </w:rPr>
        <w:t>ftp:*:16141:0:99999:7:::</w:t>
      </w:r>
    </w:p>
    <w:p>
      <w:pPr>
        <w:pStyle w:val="26"/>
        <w:rPr>
          <w:kern w:val="2"/>
        </w:rPr>
      </w:pPr>
      <w:r>
        <w:rPr>
          <w:kern w:val="2"/>
        </w:rPr>
        <w:t>nobody:*:16141:0:99999:7:::</w:t>
      </w:r>
    </w:p>
    <w:p>
      <w:pPr>
        <w:pStyle w:val="26"/>
        <w:rPr>
          <w:kern w:val="2"/>
        </w:rPr>
      </w:pPr>
      <w:r>
        <w:rPr>
          <w:kern w:val="2"/>
        </w:rPr>
        <w:t>………………</w:t>
      </w:r>
      <w:r>
        <w:rPr>
          <w:rFonts w:hint="eastAsia"/>
          <w:kern w:val="2"/>
        </w:rPr>
        <w:t>省略部分文件内容</w:t>
      </w:r>
      <w:r>
        <w:rPr>
          <w:kern w:val="2"/>
        </w:rPr>
        <w:t>………………</w:t>
      </w:r>
    </w:p>
    <w:p>
      <w:pPr>
        <w:pStyle w:val="59"/>
        <w:spacing w:after="90"/>
        <w:rPr>
          <w:kern w:val="2"/>
        </w:rPr>
      </w:pPr>
    </w:p>
    <w:p>
      <w:pPr>
        <w:rPr>
          <w:kern w:val="2"/>
        </w:rPr>
      </w:pPr>
      <w:r>
        <w:rPr>
          <w:rFonts w:hint="eastAsia"/>
          <w:color w:val="000000"/>
          <w:kern w:val="2"/>
          <w:szCs w:val="21"/>
        </w:rPr>
        <w:t>大家千万不要以为到这里就结束了，刘遄老师还有更压箱底的宝贝。不知大家是否发觉在每次执行</w:t>
      </w:r>
      <w:r>
        <w:rPr>
          <w:color w:val="000000"/>
          <w:kern w:val="2"/>
          <w:szCs w:val="21"/>
        </w:rPr>
        <w:t>sudo</w:t>
      </w:r>
      <w:r>
        <w:rPr>
          <w:rFonts w:hint="eastAsia"/>
          <w:color w:val="000000"/>
          <w:kern w:val="2"/>
          <w:szCs w:val="21"/>
        </w:rPr>
        <w:t>命令后都会要求验证一下密码。虽然这个密码就是当前登录用户的密码，但是每次执行</w:t>
      </w:r>
      <w:r>
        <w:rPr>
          <w:color w:val="000000"/>
          <w:kern w:val="2"/>
          <w:szCs w:val="21"/>
        </w:rPr>
        <w:t>sudo</w:t>
      </w:r>
      <w:r>
        <w:rPr>
          <w:rFonts w:hint="eastAsia"/>
          <w:color w:val="000000"/>
          <w:kern w:val="2"/>
          <w:szCs w:val="21"/>
        </w:rPr>
        <w:t>命令都要输入一次密码其实也挺麻烦的，这时可以添加</w:t>
      </w:r>
      <w:r>
        <w:rPr>
          <w:color w:val="000000"/>
          <w:kern w:val="2"/>
          <w:szCs w:val="21"/>
        </w:rPr>
        <w:t>NOPASSWD</w:t>
      </w:r>
      <w:r>
        <w:rPr>
          <w:rFonts w:hint="eastAsia"/>
          <w:color w:val="000000"/>
          <w:kern w:val="2"/>
          <w:szCs w:val="21"/>
        </w:rPr>
        <w:t>参数，使得用户执行</w:t>
      </w:r>
      <w:r>
        <w:rPr>
          <w:color w:val="000000"/>
          <w:kern w:val="2"/>
          <w:szCs w:val="21"/>
        </w:rPr>
        <w:t>sudo</w:t>
      </w:r>
      <w:r>
        <w:rPr>
          <w:rFonts w:hint="eastAsia"/>
          <w:color w:val="000000"/>
          <w:kern w:val="2"/>
          <w:szCs w:val="21"/>
        </w:rPr>
        <w:t>命令时不再需要密码验证：</w:t>
      </w:r>
    </w:p>
    <w:p>
      <w:pPr>
        <w:pStyle w:val="58"/>
        <w:rPr>
          <w:kern w:val="2"/>
        </w:rPr>
      </w:pPr>
    </w:p>
    <w:p>
      <w:pPr>
        <w:pStyle w:val="26"/>
        <w:rPr>
          <w:kern w:val="2"/>
        </w:rPr>
      </w:pPr>
      <w:r>
        <w:rPr>
          <w:kern w:val="2"/>
        </w:rPr>
        <w:t>[linuxprobe@linuxprobe ~]$ exit</w:t>
      </w:r>
    </w:p>
    <w:p>
      <w:pPr>
        <w:pStyle w:val="26"/>
        <w:rPr>
          <w:kern w:val="2"/>
        </w:rPr>
      </w:pPr>
      <w:r>
        <w:rPr>
          <w:kern w:val="2"/>
        </w:rPr>
        <w:t>logout</w:t>
      </w:r>
    </w:p>
    <w:p>
      <w:pPr>
        <w:pStyle w:val="26"/>
        <w:rPr>
          <w:kern w:val="2"/>
        </w:rPr>
      </w:pPr>
      <w:r>
        <w:rPr>
          <w:kern w:val="2"/>
        </w:rPr>
        <w:t>[root@linuxprobe ~]# whereis poweroff</w:t>
      </w:r>
    </w:p>
    <w:p>
      <w:pPr>
        <w:pStyle w:val="26"/>
        <w:rPr>
          <w:kern w:val="2"/>
        </w:rPr>
      </w:pPr>
      <w:r>
        <w:rPr>
          <w:kern w:val="2"/>
        </w:rPr>
        <w:t>poweroff: </w:t>
      </w:r>
      <w:r>
        <w:rPr>
          <w:b/>
          <w:bCs/>
          <w:kern w:val="2"/>
        </w:rPr>
        <w:t>/usr/sbin/poweroff</w:t>
      </w:r>
      <w:r>
        <w:rPr>
          <w:kern w:val="2"/>
        </w:rPr>
        <w:t> /usr/share/man/man8/poweroff.8.gz</w:t>
      </w:r>
    </w:p>
    <w:p>
      <w:pPr>
        <w:pStyle w:val="26"/>
        <w:rPr>
          <w:kern w:val="2"/>
        </w:rPr>
      </w:pPr>
      <w:r>
        <w:rPr>
          <w:kern w:val="2"/>
        </w:rPr>
        <w:t>[root@linuxprobe ~]# visudo</w:t>
      </w:r>
    </w:p>
    <w:p>
      <w:pPr>
        <w:pStyle w:val="26"/>
        <w:rPr>
          <w:kern w:val="2"/>
        </w:rPr>
      </w:pPr>
      <w:r>
        <w:rPr>
          <w:kern w:val="2"/>
        </w:rPr>
        <w:t>………………</w:t>
      </w:r>
      <w:r>
        <w:rPr>
          <w:rFonts w:hint="eastAsia"/>
          <w:kern w:val="2"/>
        </w:rPr>
        <w:t>省略部分文件内容</w:t>
      </w:r>
      <w:r>
        <w:rPr>
          <w:kern w:val="2"/>
        </w:rPr>
        <w:t>………………</w:t>
      </w:r>
    </w:p>
    <w:p>
      <w:pPr>
        <w:pStyle w:val="26"/>
        <w:rPr>
          <w:kern w:val="2"/>
        </w:rPr>
      </w:pPr>
      <w:r>
        <w:rPr>
          <w:kern w:val="2"/>
        </w:rPr>
        <w:t> 96 ##</w:t>
      </w:r>
    </w:p>
    <w:p>
      <w:pPr>
        <w:pStyle w:val="26"/>
        <w:rPr>
          <w:kern w:val="2"/>
        </w:rPr>
      </w:pPr>
      <w:r>
        <w:rPr>
          <w:kern w:val="2"/>
        </w:rPr>
        <w:t> 97 ## Allow root to run any commands anywhere</w:t>
      </w:r>
    </w:p>
    <w:p>
      <w:pPr>
        <w:pStyle w:val="26"/>
        <w:rPr>
          <w:kern w:val="2"/>
        </w:rPr>
      </w:pPr>
      <w:r>
        <w:rPr>
          <w:kern w:val="2"/>
        </w:rPr>
        <w:t> 98 root ALL=(ALL) ALL</w:t>
      </w:r>
    </w:p>
    <w:p>
      <w:pPr>
        <w:pStyle w:val="26"/>
        <w:rPr>
          <w:b/>
          <w:bCs/>
          <w:kern w:val="2"/>
        </w:rPr>
      </w:pPr>
      <w:r>
        <w:rPr>
          <w:kern w:val="2"/>
        </w:rPr>
        <w:t> </w:t>
      </w:r>
      <w:r>
        <w:rPr>
          <w:b/>
          <w:bCs/>
          <w:kern w:val="2"/>
        </w:rPr>
        <w:t>99 linuxprobe ALL=NOPASSWD: /usr/sbin/poweroff</w:t>
      </w:r>
    </w:p>
    <w:p>
      <w:pPr>
        <w:pStyle w:val="26"/>
        <w:rPr>
          <w:kern w:val="2"/>
        </w:rPr>
      </w:pPr>
      <w:r>
        <w:rPr>
          <w:kern w:val="2"/>
        </w:rPr>
        <w:t>………………</w:t>
      </w:r>
      <w:r>
        <w:rPr>
          <w:rFonts w:hint="eastAsia"/>
          <w:kern w:val="2"/>
        </w:rPr>
        <w:t>省略部分文件内容</w:t>
      </w:r>
      <w:r>
        <w:rPr>
          <w:kern w:val="2"/>
        </w:rPr>
        <w:t>………………</w:t>
      </w:r>
    </w:p>
    <w:p>
      <w:pPr>
        <w:pStyle w:val="59"/>
        <w:spacing w:after="90"/>
        <w:rPr>
          <w:kern w:val="2"/>
        </w:rPr>
      </w:pPr>
    </w:p>
    <w:p>
      <w:pPr>
        <w:rPr>
          <w:kern w:val="2"/>
        </w:rPr>
      </w:pPr>
      <w:r>
        <w:rPr>
          <w:rFonts w:hint="eastAsia"/>
          <w:color w:val="000000"/>
          <w:kern w:val="2"/>
          <w:szCs w:val="21"/>
        </w:rPr>
        <w:t>这样，当切换到普通用户后再执行命令时，就不用再频繁地验证密码了，我们在日常工作中也就痛快至极了。</w:t>
      </w:r>
    </w:p>
    <w:p>
      <w:pPr>
        <w:pStyle w:val="58"/>
        <w:rPr>
          <w:kern w:val="2"/>
        </w:rPr>
      </w:pPr>
    </w:p>
    <w:p>
      <w:pPr>
        <w:pStyle w:val="26"/>
        <w:rPr>
          <w:kern w:val="2"/>
        </w:rPr>
      </w:pPr>
      <w:r>
        <w:rPr>
          <w:kern w:val="2"/>
        </w:rPr>
        <w:t>[root@linuxprobe ~]# su - linuxprobe</w:t>
      </w:r>
    </w:p>
    <w:p>
      <w:pPr>
        <w:pStyle w:val="26"/>
        <w:rPr>
          <w:kern w:val="2"/>
        </w:rPr>
      </w:pPr>
      <w:r>
        <w:rPr>
          <w:kern w:val="2"/>
        </w:rPr>
        <w:t>Last login: Thu Sep 3 15:58:31 CST 2017 on pts/1</w:t>
      </w:r>
    </w:p>
    <w:p>
      <w:pPr>
        <w:pStyle w:val="26"/>
        <w:rPr>
          <w:kern w:val="2"/>
        </w:rPr>
      </w:pPr>
      <w:r>
        <w:rPr>
          <w:kern w:val="2"/>
        </w:rPr>
        <w:t>[linuxprobe@linuxprobe ~]$ poweroff</w:t>
      </w:r>
    </w:p>
    <w:p>
      <w:pPr>
        <w:pStyle w:val="26"/>
        <w:rPr>
          <w:kern w:val="2"/>
        </w:rPr>
      </w:pPr>
      <w:r>
        <w:rPr>
          <w:kern w:val="2"/>
        </w:rPr>
        <w:t>User root is logged in on seat0.</w:t>
      </w:r>
    </w:p>
    <w:p>
      <w:pPr>
        <w:pStyle w:val="26"/>
        <w:rPr>
          <w:kern w:val="2"/>
        </w:rPr>
      </w:pPr>
      <w:r>
        <w:rPr>
          <w:kern w:val="2"/>
        </w:rPr>
        <w:t>Please retry operation after closing inhibitors and logging out other users.</w:t>
      </w:r>
    </w:p>
    <w:p>
      <w:pPr>
        <w:pStyle w:val="26"/>
        <w:rPr>
          <w:kern w:val="2"/>
        </w:rPr>
      </w:pPr>
      <w:r>
        <w:rPr>
          <w:kern w:val="2"/>
        </w:rPr>
        <w:t>Alternatively, ignore inhibitors and users with 'systemctl poweroff -i'.</w:t>
      </w:r>
    </w:p>
    <w:p>
      <w:pPr>
        <w:pStyle w:val="26"/>
        <w:rPr>
          <w:kern w:val="2"/>
        </w:rPr>
      </w:pPr>
      <w:r>
        <w:rPr>
          <w:kern w:val="2"/>
        </w:rPr>
        <w:t>[linuxprobe@linuxprobe ~]$ sudo poweroff</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在</w:t>
      </w:r>
      <w:r>
        <w:rPr>
          <w:kern w:val="2"/>
        </w:rPr>
        <w:t>RHEL 7</w:t>
      </w:r>
      <w:r>
        <w:rPr>
          <w:rFonts w:hint="eastAsia"/>
          <w:kern w:val="2"/>
        </w:rPr>
        <w:t>系统中，</w:t>
      </w:r>
      <w:r>
        <w:rPr>
          <w:kern w:val="2"/>
        </w:rPr>
        <w:t>root</w:t>
      </w:r>
      <w:r>
        <w:rPr>
          <w:rFonts w:hint="eastAsia"/>
          <w:kern w:val="2"/>
        </w:rPr>
        <w:t>管理员是谁？</w:t>
      </w:r>
    </w:p>
    <w:p>
      <w:pPr>
        <w:pStyle w:val="52"/>
      </w:pPr>
      <w:r>
        <w:rPr>
          <w:rStyle w:val="18"/>
          <w:rFonts w:hint="eastAsia"/>
        </w:rPr>
        <w:t>答：</w:t>
      </w:r>
      <w:r>
        <w:rPr>
          <w:rFonts w:hint="eastAsia"/>
        </w:rPr>
        <w:t>是</w:t>
      </w:r>
      <w:r>
        <w:t>UID</w:t>
      </w:r>
      <w:r>
        <w:rPr>
          <w:rFonts w:hint="eastAsia"/>
        </w:rPr>
        <w:t>为</w:t>
      </w:r>
      <w:r>
        <w:t>0</w:t>
      </w:r>
      <w:r>
        <w:rPr>
          <w:rFonts w:hint="eastAsia"/>
        </w:rPr>
        <w:t>的用户，默认是</w:t>
      </w:r>
      <w:r>
        <w:t>root</w:t>
      </w:r>
      <w:r>
        <w:rPr>
          <w:rFonts w:hint="eastAsia"/>
        </w:rPr>
        <w:t>管理员。</w:t>
      </w:r>
    </w:p>
    <w:p>
      <w:pPr>
        <w:pStyle w:val="43"/>
        <w:ind w:left="320" w:hanging="320"/>
        <w:rPr>
          <w:kern w:val="2"/>
        </w:rPr>
      </w:pPr>
      <w:r>
        <w:rPr>
          <w:kern w:val="2"/>
        </w:rPr>
        <w:t>2．</w:t>
      </w:r>
      <w:r>
        <w:rPr>
          <w:rFonts w:hint="eastAsia"/>
          <w:kern w:val="2"/>
        </w:rPr>
        <w:t>如何使用</w:t>
      </w:r>
      <w:r>
        <w:rPr>
          <w:kern w:val="2"/>
        </w:rPr>
        <w:t>Linux</w:t>
      </w:r>
      <w:r>
        <w:rPr>
          <w:rFonts w:hint="eastAsia"/>
          <w:kern w:val="2"/>
        </w:rPr>
        <w:t>系统的命令行来添加或删除用户？</w:t>
      </w:r>
    </w:p>
    <w:p>
      <w:pPr>
        <w:pStyle w:val="52"/>
      </w:pPr>
      <w:r>
        <w:rPr>
          <w:rStyle w:val="18"/>
          <w:rFonts w:hint="eastAsia"/>
        </w:rPr>
        <w:t>答：</w:t>
      </w:r>
      <w:r>
        <w:rPr>
          <w:rFonts w:hint="eastAsia"/>
        </w:rPr>
        <w:t>添加和删除用户的命令分别是</w:t>
      </w:r>
      <w:r>
        <w:t>useradd</w:t>
      </w:r>
      <w:r>
        <w:rPr>
          <w:rFonts w:hint="eastAsia"/>
        </w:rPr>
        <w:t>与</w:t>
      </w:r>
      <w:r>
        <w:t>userdel</w:t>
      </w:r>
      <w:r>
        <w:rPr>
          <w:rFonts w:hint="eastAsia"/>
        </w:rPr>
        <w:t>。</w:t>
      </w:r>
    </w:p>
    <w:p>
      <w:pPr>
        <w:pStyle w:val="52"/>
      </w:pPr>
    </w:p>
    <w:p>
      <w:pPr>
        <w:pStyle w:val="43"/>
        <w:ind w:left="320" w:hanging="320"/>
        <w:rPr>
          <w:kern w:val="2"/>
        </w:rPr>
      </w:pPr>
      <w:r>
        <w:rPr>
          <w:kern w:val="2"/>
        </w:rPr>
        <w:t>3．</w:t>
      </w:r>
      <w:r>
        <w:rPr>
          <w:rFonts w:hint="eastAsia"/>
          <w:kern w:val="2"/>
        </w:rPr>
        <w:t>若某个文件的所有者具有文件的读</w:t>
      </w:r>
      <w:r>
        <w:rPr>
          <w:kern w:val="2"/>
        </w:rPr>
        <w:t>/</w:t>
      </w:r>
      <w:r>
        <w:rPr>
          <w:rFonts w:hint="eastAsia"/>
          <w:kern w:val="2"/>
        </w:rPr>
        <w:t>写</w:t>
      </w:r>
      <w:r>
        <w:rPr>
          <w:kern w:val="2"/>
        </w:rPr>
        <w:t>/</w:t>
      </w:r>
      <w:r>
        <w:rPr>
          <w:rFonts w:hint="eastAsia"/>
          <w:kern w:val="2"/>
        </w:rPr>
        <w:t>执行权限，其余人仅有读权限，那么用数字法表示应该是什么</w:t>
      </w:r>
      <w:r>
        <w:rPr>
          <w:kern w:val="2"/>
        </w:rPr>
        <w:t>?</w:t>
      </w:r>
    </w:p>
    <w:p>
      <w:pPr>
        <w:pStyle w:val="52"/>
      </w:pPr>
      <w:r>
        <w:rPr>
          <w:rStyle w:val="18"/>
          <w:rFonts w:hint="eastAsia"/>
        </w:rPr>
        <w:t>答：</w:t>
      </w:r>
      <w:r>
        <w:rPr>
          <w:rFonts w:hint="eastAsia"/>
        </w:rPr>
        <w:t>所有者权限为</w:t>
      </w:r>
      <w:r>
        <w:t>rwx</w:t>
      </w:r>
      <w:r>
        <w:rPr>
          <w:rFonts w:hint="eastAsia"/>
        </w:rPr>
        <w:t>，所属组和其他人的权限为</w:t>
      </w:r>
      <w:r>
        <w:t>r--</w:t>
      </w:r>
      <w:r>
        <w:rPr>
          <w:rFonts w:hint="eastAsia"/>
        </w:rPr>
        <w:t>，因此数字法表示应该是</w:t>
      </w:r>
      <w:r>
        <w:t>744</w:t>
      </w:r>
      <w:r>
        <w:rPr>
          <w:rFonts w:hint="eastAsia"/>
        </w:rPr>
        <w:t>。</w:t>
      </w:r>
    </w:p>
    <w:p>
      <w:pPr>
        <w:pStyle w:val="52"/>
      </w:pPr>
    </w:p>
    <w:p>
      <w:pPr>
        <w:pStyle w:val="43"/>
        <w:ind w:left="320" w:hanging="320"/>
        <w:rPr>
          <w:kern w:val="2"/>
        </w:rPr>
      </w:pPr>
      <w:r>
        <w:rPr>
          <w:kern w:val="2"/>
        </w:rPr>
        <w:t>4．</w:t>
      </w:r>
      <w:r>
        <w:rPr>
          <w:rFonts w:hint="eastAsia"/>
          <w:kern w:val="2"/>
        </w:rPr>
        <w:t>某链接文件的权限用数字法表示为</w:t>
      </w:r>
      <w:r>
        <w:rPr>
          <w:kern w:val="2"/>
        </w:rPr>
        <w:t>755</w:t>
      </w:r>
      <w:r>
        <w:rPr>
          <w:rFonts w:hint="eastAsia"/>
          <w:kern w:val="2"/>
        </w:rPr>
        <w:t>，那么相应的字符法表示是什么呢？</w:t>
      </w:r>
    </w:p>
    <w:p>
      <w:pPr>
        <w:pStyle w:val="52"/>
      </w:pPr>
      <w:r>
        <w:rPr>
          <w:rStyle w:val="18"/>
          <w:rFonts w:hint="eastAsia"/>
        </w:rPr>
        <w:t>答：</w:t>
      </w:r>
      <w:r>
        <w:rPr>
          <w:rFonts w:hint="eastAsia"/>
          <w:bCs/>
        </w:rPr>
        <w:t>在</w:t>
      </w:r>
      <w:r>
        <w:t>Linux</w:t>
      </w:r>
      <w:r>
        <w:rPr>
          <w:rFonts w:hint="eastAsia"/>
        </w:rPr>
        <w:t>系统中，不同文件具有不同的类型，因此这里应写成</w:t>
      </w:r>
      <w:r>
        <w:t>lrwxr-xr-x</w:t>
      </w:r>
      <w:r>
        <w:rPr>
          <w:rFonts w:hint="eastAsia"/>
        </w:rPr>
        <w:t>。</w:t>
      </w:r>
    </w:p>
    <w:p>
      <w:pPr>
        <w:pStyle w:val="52"/>
      </w:pPr>
    </w:p>
    <w:p>
      <w:pPr>
        <w:pStyle w:val="43"/>
        <w:ind w:left="320" w:hanging="320"/>
        <w:rPr>
          <w:kern w:val="2"/>
        </w:rPr>
      </w:pPr>
      <w:r>
        <w:rPr>
          <w:kern w:val="2"/>
        </w:rPr>
        <w:t>5．</w:t>
      </w:r>
      <w:r>
        <w:rPr>
          <w:rFonts w:hint="eastAsia"/>
          <w:kern w:val="2"/>
        </w:rPr>
        <w:t>如果希望用户执行某命令时临时拥有该命令所有者的权限，应该设置什么特殊权限？</w:t>
      </w:r>
    </w:p>
    <w:p>
      <w:pPr>
        <w:pStyle w:val="52"/>
      </w:pPr>
      <w:r>
        <w:rPr>
          <w:rStyle w:val="18"/>
          <w:rFonts w:hint="eastAsia"/>
        </w:rPr>
        <w:t>答：</w:t>
      </w:r>
      <w:r>
        <w:rPr>
          <w:rFonts w:hint="eastAsia"/>
        </w:rPr>
        <w:t>特殊权限中的</w:t>
      </w:r>
      <w:r>
        <w:t>SUID</w:t>
      </w:r>
      <w:r>
        <w:rPr>
          <w:rFonts w:hint="eastAsia"/>
        </w:rPr>
        <w:t>。</w:t>
      </w:r>
    </w:p>
    <w:p>
      <w:pPr>
        <w:pStyle w:val="52"/>
      </w:pPr>
    </w:p>
    <w:p>
      <w:pPr>
        <w:pStyle w:val="43"/>
        <w:ind w:left="320" w:hanging="320"/>
        <w:rPr>
          <w:kern w:val="2"/>
        </w:rPr>
      </w:pPr>
      <w:r>
        <w:rPr>
          <w:kern w:val="2"/>
        </w:rPr>
        <w:t>6．</w:t>
      </w:r>
      <w:r>
        <w:rPr>
          <w:rFonts w:hint="eastAsia"/>
          <w:kern w:val="2"/>
        </w:rPr>
        <w:t>若对文件设置了隐藏权限</w:t>
      </w:r>
      <w:r>
        <w:rPr>
          <w:kern w:val="2"/>
        </w:rPr>
        <w:t>+i</w:t>
      </w:r>
      <w:r>
        <w:rPr>
          <w:rFonts w:hint="eastAsia"/>
          <w:kern w:val="2"/>
        </w:rPr>
        <w:t>，则意味着什么？</w:t>
      </w:r>
    </w:p>
    <w:p>
      <w:pPr>
        <w:pStyle w:val="52"/>
      </w:pPr>
      <w:r>
        <w:rPr>
          <w:rStyle w:val="18"/>
          <w:rFonts w:hint="eastAsia"/>
        </w:rPr>
        <w:t>答：</w:t>
      </w:r>
      <w:r>
        <w:rPr>
          <w:rFonts w:hint="eastAsia"/>
        </w:rPr>
        <w:t>无法对文件进行修改；若对目录设置了该参数，则仅能修改其中的子文件内容而不能新建或删除文件。</w:t>
      </w:r>
    </w:p>
    <w:p>
      <w:pPr>
        <w:pStyle w:val="52"/>
      </w:pPr>
    </w:p>
    <w:p>
      <w:pPr>
        <w:pStyle w:val="43"/>
        <w:ind w:left="320" w:hanging="320"/>
        <w:rPr>
          <w:kern w:val="2"/>
        </w:rPr>
      </w:pPr>
      <w:r>
        <w:rPr>
          <w:kern w:val="2"/>
        </w:rPr>
        <w:t>7．</w:t>
      </w:r>
      <w:r>
        <w:rPr>
          <w:rFonts w:hint="eastAsia"/>
          <w:kern w:val="2"/>
        </w:rPr>
        <w:t>使用访问控制列表（</w:t>
      </w:r>
      <w:r>
        <w:rPr>
          <w:kern w:val="2"/>
        </w:rPr>
        <w:t>ACL</w:t>
      </w:r>
      <w:r>
        <w:rPr>
          <w:rFonts w:hint="eastAsia"/>
          <w:kern w:val="2"/>
        </w:rPr>
        <w:t>）来限制</w:t>
      </w:r>
      <w:r>
        <w:rPr>
          <w:kern w:val="2"/>
        </w:rPr>
        <w:t>linuxprobe</w:t>
      </w:r>
      <w:r>
        <w:rPr>
          <w:rFonts w:hint="eastAsia"/>
          <w:kern w:val="2"/>
        </w:rPr>
        <w:t>用户组，使得该组中的所有成员不得在</w:t>
      </w:r>
      <w:r>
        <w:rPr>
          <w:kern w:val="2"/>
        </w:rPr>
        <w:t>/tmp</w:t>
      </w:r>
      <w:r>
        <w:rPr>
          <w:rFonts w:hint="eastAsia"/>
          <w:kern w:val="2"/>
        </w:rPr>
        <w:t>目录中写入内容。</w:t>
      </w:r>
    </w:p>
    <w:p>
      <w:pPr>
        <w:pStyle w:val="52"/>
      </w:pPr>
      <w:r>
        <w:rPr>
          <w:rStyle w:val="18"/>
          <w:rFonts w:hint="eastAsia"/>
        </w:rPr>
        <w:t>答：</w:t>
      </w:r>
      <w:r>
        <w:rPr>
          <w:rFonts w:hint="eastAsia"/>
        </w:rPr>
        <w:t>想要设置用户组的</w:t>
      </w:r>
      <w:r>
        <w:t>ACL</w:t>
      </w:r>
      <w:r>
        <w:rPr>
          <w:rFonts w:hint="eastAsia"/>
        </w:rPr>
        <w:t>，则需要把</w:t>
      </w:r>
      <w:r>
        <w:t>u</w:t>
      </w:r>
      <w:r>
        <w:rPr>
          <w:rFonts w:hint="eastAsia"/>
        </w:rPr>
        <w:t>改成</w:t>
      </w:r>
      <w:r>
        <w:t>g</w:t>
      </w:r>
      <w:r>
        <w:rPr>
          <w:rFonts w:hint="eastAsia"/>
        </w:rPr>
        <w:t>，即</w:t>
      </w:r>
      <w:r>
        <w:t>setfacl -Rm g:linuxprobe:r-x /tmp</w:t>
      </w:r>
      <w:r>
        <w:rPr>
          <w:rFonts w:hint="eastAsia"/>
        </w:rPr>
        <w:t>。</w:t>
      </w:r>
    </w:p>
    <w:p>
      <w:pPr>
        <w:pStyle w:val="52"/>
      </w:pPr>
    </w:p>
    <w:p>
      <w:pPr>
        <w:pStyle w:val="43"/>
        <w:ind w:left="320" w:hanging="320"/>
        <w:rPr>
          <w:kern w:val="2"/>
        </w:rPr>
      </w:pPr>
      <w:r>
        <w:rPr>
          <w:kern w:val="2"/>
        </w:rPr>
        <w:t>8．</w:t>
      </w:r>
      <w:r>
        <w:rPr>
          <w:rFonts w:hint="eastAsia"/>
          <w:kern w:val="2"/>
        </w:rPr>
        <w:t>当普通用户使用</w:t>
      </w:r>
      <w:r>
        <w:rPr>
          <w:kern w:val="2"/>
        </w:rPr>
        <w:t>sudo</w:t>
      </w:r>
      <w:r>
        <w:rPr>
          <w:rFonts w:hint="eastAsia"/>
          <w:kern w:val="2"/>
        </w:rPr>
        <w:t>命令时是否需要验证密码？</w:t>
      </w:r>
    </w:p>
    <w:p>
      <w:pPr>
        <w:pStyle w:val="52"/>
      </w:pPr>
      <w:r>
        <w:rPr>
          <w:rStyle w:val="18"/>
          <w:rFonts w:hint="eastAsia"/>
        </w:rPr>
        <w:t>答：</w:t>
      </w:r>
      <w:r>
        <w:rPr>
          <w:rFonts w:hint="eastAsia"/>
        </w:rPr>
        <w:t>系统在默认情况下需要验证当前登录用户的密码，若不想要验证，可添加</w:t>
      </w:r>
      <w:r>
        <w:t>NOPASSWD</w:t>
      </w:r>
      <w:r>
        <w:rPr>
          <w:rFonts w:hint="eastAsia"/>
        </w:rPr>
        <w:t>参数。</w:t>
      </w:r>
    </w:p>
    <w:p>
      <w:pPr>
        <w:pStyle w:val="53"/>
        <w:pageBreakBefore/>
        <w:spacing w:after="151"/>
        <w:rPr>
          <w:kern w:val="2"/>
        </w:rPr>
      </w:pPr>
      <w:r>
        <w:rPr>
          <w:kern w:val="2"/>
          <w:sz w:val="20"/>
        </w:rPr>
        <mc:AlternateContent>
          <mc:Choice Requires="wps">
            <w:drawing>
              <wp:anchor distT="0" distB="0" distL="114300" distR="114300" simplePos="0" relativeHeight="251648000"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1" name="Line 167"/>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67" o:spid="_x0000_s1026" o:spt="20" style="position:absolute;left:0pt;margin-left:-73.5pt;margin-top:33pt;height:0pt;width:556.5pt;z-index:251648000;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JUZsRC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46976"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0" name="Rectangle 166"/>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66" o:spid="_x0000_s1026" o:spt="1" style="position:absolute;left:0pt;margin-left:159.45pt;margin-top:1.1pt;height:31.9pt;width:79.5pt;z-index:-251669504;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BvCtgAAAAIAQAADwAAAAAAAAABACAAAAAiAAAAZHJzL2Rvd25yZXYueG1s&#10;UEsBAhQAFAAAAAgAh07iQMbs9Z/4AQAA3wMAAA4AAAAAAAAAAQAgAAAAJwEAAGRycy9lMm9Eb2Mu&#10;eG1sUEsFBgAAAAAGAAYAWQEAAJEFAAAAAA==&#10;">
                <v:fill on="t" focussize="0,0"/>
                <v:stroke on="f"/>
                <v:imagedata o:title=""/>
                <o:lock v:ext="edit" aspectratio="f"/>
              </v:rect>
            </w:pict>
          </mc:Fallback>
        </mc:AlternateContent>
      </w:r>
      <w:r>
        <w:rPr>
          <w:rFonts w:hint="eastAsia"/>
          <w:kern w:val="2"/>
        </w:rPr>
        <w:t>第6章</w:t>
      </w:r>
    </w:p>
    <w:p>
      <w:pPr>
        <w:pStyle w:val="2"/>
        <w:rPr>
          <w:rFonts w:ascii="宋体" w:hAnsi="宋体" w:eastAsia="宋体"/>
          <w:kern w:val="2"/>
        </w:rPr>
      </w:pPr>
      <w:r>
        <w:rPr>
          <w:rFonts w:hint="eastAsia" w:ascii="宋体" w:hAnsi="宋体" w:eastAsia="宋体"/>
          <w:kern w:val="2"/>
        </w:rPr>
        <w:t>存储结构与磁盘划分</w:t>
      </w:r>
    </w:p>
    <w:p>
      <w:pPr>
        <w:pStyle w:val="35"/>
        <w:topLinePunct/>
        <w:rPr>
          <w:rFonts w:eastAsia="宋体"/>
          <w:kern w:val="2"/>
          <w:szCs w:val="24"/>
        </w:rPr>
      </w:pPr>
      <w:r>
        <w:rPr>
          <w:kern w:val="2"/>
          <w:sz w:val="20"/>
        </w:rPr>
        <mc:AlternateContent>
          <mc:Choice Requires="wps">
            <w:drawing>
              <wp:anchor distT="0" distB="0" distL="114300" distR="114300" simplePos="0" relativeHeight="251649024" behindDoc="1" locked="0" layoutInCell="1" allowOverlap="1">
                <wp:simplePos x="0" y="0"/>
                <wp:positionH relativeFrom="column">
                  <wp:posOffset>-935990</wp:posOffset>
                </wp:positionH>
                <wp:positionV relativeFrom="paragraph">
                  <wp:posOffset>175895</wp:posOffset>
                </wp:positionV>
                <wp:extent cx="7052310" cy="2018665"/>
                <wp:effectExtent l="3175" t="0" r="2540" b="1905"/>
                <wp:wrapNone/>
                <wp:docPr id="299" name="Rectangle 168"/>
                <wp:cNvGraphicFramePr/>
                <a:graphic xmlns:a="http://schemas.openxmlformats.org/drawingml/2006/main">
                  <a:graphicData uri="http://schemas.microsoft.com/office/word/2010/wordprocessingShape">
                    <wps:wsp>
                      <wps:cNvSpPr>
                        <a:spLocks noChangeArrowheads="1"/>
                      </wps:cNvSpPr>
                      <wps:spPr bwMode="auto">
                        <a:xfrm>
                          <a:off x="0" y="0"/>
                          <a:ext cx="7052310" cy="20186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68" o:spid="_x0000_s1026" o:spt="1" style="position:absolute;left:0pt;margin-left:-73.7pt;margin-top:13.85pt;height:158.95pt;width:555.3pt;z-index:-251667456;mso-width-relative:page;mso-height-relative:page;" fillcolor="#D9D9D9" filled="t" stroked="f" coordsize="21600,21600" o:gfxdata="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9G3fHt4AAAALAQAADwAAAAAAAAABACAAAAAiAAAAZHJzL2Rv&#10;d25yZXYueG1sUEsBAhQAFAAAAAgAh07iQK+sMsr7AQAA4AMAAA4AAAAAAAAAAQAgAAAALQEAAGRy&#10;cy9lMm9Eb2MueG1sUEsFBgAAAAAGAAYAWQEAAJoFA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rFonts w:hint="eastAsia"/>
          <w:kern w:val="2"/>
        </w:rPr>
        <w:t>一切从“</w:t>
      </w:r>
      <w:r>
        <w:rPr>
          <w:kern w:val="2"/>
        </w:rPr>
        <w:t>/</w:t>
      </w:r>
      <w:r>
        <w:rPr>
          <w:rFonts w:hint="eastAsia"/>
          <w:kern w:val="2"/>
        </w:rPr>
        <w:t>”开始；</w:t>
      </w:r>
    </w:p>
    <w:p>
      <w:pPr>
        <w:pStyle w:val="55"/>
        <w:rPr>
          <w:kern w:val="2"/>
        </w:rPr>
      </w:pPr>
      <w:r>
        <w:rPr>
          <w:kern w:val="2"/>
        </w:rPr>
        <w:sym w:font="Wingdings" w:char="00D8"/>
      </w:r>
      <w:r>
        <w:rPr>
          <w:kern w:val="2"/>
        </w:rPr>
        <w:tab/>
      </w:r>
      <w:r>
        <w:rPr>
          <w:rFonts w:hint="eastAsia"/>
          <w:kern w:val="2"/>
        </w:rPr>
        <w:t>物理设备的命名规则；</w:t>
      </w:r>
    </w:p>
    <w:p>
      <w:pPr>
        <w:pStyle w:val="55"/>
        <w:rPr>
          <w:kern w:val="2"/>
        </w:rPr>
      </w:pPr>
      <w:r>
        <w:rPr>
          <w:kern w:val="2"/>
        </w:rPr>
        <w:sym w:font="Wingdings" w:char="00D8"/>
      </w:r>
      <w:r>
        <w:rPr>
          <w:kern w:val="2"/>
        </w:rPr>
        <w:tab/>
      </w:r>
      <w:r>
        <w:rPr>
          <w:rFonts w:hint="eastAsia"/>
          <w:kern w:val="2"/>
        </w:rPr>
        <w:t>文件系统与数据资料；</w:t>
      </w:r>
    </w:p>
    <w:p>
      <w:pPr>
        <w:pStyle w:val="55"/>
        <w:rPr>
          <w:kern w:val="2"/>
        </w:rPr>
      </w:pPr>
      <w:r>
        <w:rPr>
          <w:kern w:val="2"/>
        </w:rPr>
        <w:sym w:font="Wingdings" w:char="00D8"/>
      </w:r>
      <w:r>
        <w:rPr>
          <w:kern w:val="2"/>
        </w:rPr>
        <w:tab/>
      </w:r>
      <w:r>
        <w:rPr>
          <w:rFonts w:hint="eastAsia"/>
          <w:kern w:val="2"/>
        </w:rPr>
        <w:t>挂载硬件设备；</w:t>
      </w:r>
    </w:p>
    <w:p>
      <w:pPr>
        <w:pStyle w:val="55"/>
        <w:rPr>
          <w:kern w:val="2"/>
        </w:rPr>
      </w:pPr>
      <w:r>
        <w:rPr>
          <w:kern w:val="2"/>
        </w:rPr>
        <w:sym w:font="Wingdings" w:char="00D8"/>
      </w:r>
      <w:r>
        <w:rPr>
          <w:kern w:val="2"/>
        </w:rPr>
        <w:tab/>
      </w:r>
      <w:r>
        <w:rPr>
          <w:rFonts w:hint="eastAsia"/>
          <w:kern w:val="2"/>
        </w:rPr>
        <w:t>添加硬件设备；</w:t>
      </w:r>
    </w:p>
    <w:p>
      <w:pPr>
        <w:pStyle w:val="55"/>
        <w:rPr>
          <w:kern w:val="2"/>
        </w:rPr>
      </w:pPr>
      <w:r>
        <w:rPr>
          <w:kern w:val="2"/>
        </w:rPr>
        <w:sym w:font="Wingdings" w:char="00D8"/>
      </w:r>
      <w:r>
        <w:rPr>
          <w:kern w:val="2"/>
        </w:rPr>
        <w:tab/>
      </w:r>
      <w:r>
        <w:rPr>
          <w:rFonts w:hint="eastAsia"/>
          <w:kern w:val="2"/>
        </w:rPr>
        <w:t>添加交换分区；</w:t>
      </w:r>
    </w:p>
    <w:p>
      <w:pPr>
        <w:pStyle w:val="55"/>
        <w:rPr>
          <w:kern w:val="2"/>
        </w:rPr>
      </w:pPr>
      <w:r>
        <w:rPr>
          <w:kern w:val="2"/>
        </w:rPr>
        <w:sym w:font="Wingdings" w:char="00D8"/>
      </w:r>
      <w:r>
        <w:rPr>
          <w:kern w:val="2"/>
        </w:rPr>
        <w:tab/>
      </w:r>
      <w:r>
        <w:rPr>
          <w:rFonts w:hint="eastAsia"/>
          <w:kern w:val="2"/>
        </w:rPr>
        <w:t>磁盘容量配额；</w:t>
      </w:r>
    </w:p>
    <w:p>
      <w:pPr>
        <w:pStyle w:val="55"/>
        <w:rPr>
          <w:kern w:val="2"/>
        </w:rPr>
      </w:pPr>
      <w:r>
        <w:rPr>
          <w:kern w:val="2"/>
        </w:rPr>
        <w:sym w:font="Wingdings" w:char="00D8"/>
      </w:r>
      <w:r>
        <w:rPr>
          <w:kern w:val="2"/>
        </w:rPr>
        <w:tab/>
      </w:r>
      <w:r>
        <w:rPr>
          <w:rFonts w:hint="eastAsia"/>
          <w:kern w:val="2"/>
        </w:rPr>
        <w:t>软硬方式链接。</w:t>
      </w:r>
    </w:p>
    <w:p>
      <w:pPr>
        <w:rPr>
          <w:kern w:val="2"/>
        </w:rPr>
      </w:pPr>
    </w:p>
    <w:p>
      <w:pPr>
        <w:rPr>
          <w:kern w:val="2"/>
          <w:szCs w:val="21"/>
        </w:rPr>
      </w:pPr>
      <w:r>
        <w:fldChar w:fldCharType="begin"/>
      </w:r>
      <w:r>
        <w:instrText xml:space="preserve"> HYPERLINK "http://www.linuxprobe.com/" \t "_blank" \o "linux系统" </w:instrText>
      </w:r>
      <w:r>
        <w:fldChar w:fldCharType="separate"/>
      </w:r>
      <w:r>
        <w:rPr>
          <w:kern w:val="2"/>
          <w:szCs w:val="21"/>
        </w:rPr>
        <w:t>Linux</w:t>
      </w:r>
      <w:r>
        <w:rPr>
          <w:rFonts w:hint="eastAsia"/>
          <w:kern w:val="2"/>
          <w:szCs w:val="21"/>
        </w:rPr>
        <w:t>系统</w:t>
      </w:r>
      <w:r>
        <w:rPr>
          <w:rFonts w:hint="eastAsia"/>
          <w:kern w:val="2"/>
          <w:szCs w:val="21"/>
        </w:rPr>
        <w:fldChar w:fldCharType="end"/>
      </w:r>
      <w:r>
        <w:rPr>
          <w:rFonts w:hint="eastAsia"/>
          <w:kern w:val="2"/>
          <w:szCs w:val="21"/>
        </w:rPr>
        <w:t>中颇具特色的文件存储结构常常搞得新手头晕脑胀，本章将从</w:t>
      </w:r>
      <w:r>
        <w:fldChar w:fldCharType="begin"/>
      </w:r>
      <w:r>
        <w:instrText xml:space="preserve"> HYPERLINK "http://www.linuxprobe.com/" \t "_blank" \o "linux系统" </w:instrText>
      </w:r>
      <w:r>
        <w:fldChar w:fldCharType="separate"/>
      </w:r>
      <w:r>
        <w:rPr>
          <w:kern w:val="2"/>
          <w:szCs w:val="21"/>
        </w:rPr>
        <w:t>Linux</w:t>
      </w:r>
      <w:r>
        <w:rPr>
          <w:rFonts w:hint="eastAsia"/>
          <w:kern w:val="2"/>
          <w:szCs w:val="21"/>
        </w:rPr>
        <w:t>系统</w:t>
      </w:r>
      <w:r>
        <w:rPr>
          <w:rFonts w:hint="eastAsia"/>
          <w:kern w:val="2"/>
          <w:szCs w:val="21"/>
        </w:rPr>
        <w:fldChar w:fldCharType="end"/>
      </w:r>
      <w:r>
        <w:rPr>
          <w:rFonts w:hint="eastAsia"/>
          <w:kern w:val="2"/>
          <w:szCs w:val="21"/>
        </w:rPr>
        <w:t>中的文件存储结构开始，讲述</w:t>
      </w:r>
      <w:r>
        <w:rPr>
          <w:rFonts w:hint="eastAsia"/>
          <w:kern w:val="2"/>
          <w:szCs w:val="21"/>
          <w:highlight w:val="yellow"/>
        </w:rPr>
        <w:t>文件系统层次化标准</w:t>
      </w:r>
      <w:r>
        <w:rPr>
          <w:rFonts w:hint="eastAsia"/>
          <w:kern w:val="2"/>
          <w:szCs w:val="21"/>
        </w:rPr>
        <w:t>（</w:t>
      </w:r>
      <w:r>
        <w:rPr>
          <w:kern w:val="2"/>
          <w:szCs w:val="21"/>
        </w:rPr>
        <w:t>FHS</w:t>
      </w:r>
      <w:r>
        <w:rPr>
          <w:rFonts w:hint="eastAsia"/>
          <w:kern w:val="2"/>
          <w:szCs w:val="21"/>
        </w:rPr>
        <w:t>，</w:t>
      </w:r>
      <w:r>
        <w:rPr>
          <w:kern w:val="2"/>
          <w:szCs w:val="21"/>
        </w:rPr>
        <w:t>Filesystem Hierarchy Standard</w:t>
      </w:r>
      <w:r>
        <w:rPr>
          <w:rFonts w:hint="eastAsia"/>
          <w:kern w:val="2"/>
          <w:szCs w:val="21"/>
        </w:rPr>
        <w:t>）、</w:t>
      </w:r>
      <w:r>
        <w:rPr>
          <w:kern w:val="2"/>
          <w:szCs w:val="21"/>
        </w:rPr>
        <w:t>udev</w:t>
      </w:r>
      <w:r>
        <w:rPr>
          <w:rFonts w:hint="eastAsia"/>
          <w:kern w:val="2"/>
          <w:szCs w:val="21"/>
        </w:rPr>
        <w:t>硬件命名规则以及硬盘分区的规划方法。</w:t>
      </w:r>
    </w:p>
    <w:p>
      <w:pPr>
        <w:rPr>
          <w:kern w:val="2"/>
          <w:szCs w:val="21"/>
        </w:rPr>
      </w:pPr>
      <w:r>
        <w:rPr>
          <w:rFonts w:hint="eastAsia"/>
          <w:kern w:val="2"/>
          <w:szCs w:val="21"/>
        </w:rPr>
        <w:t>为了让读者更好地理解文件系统的作用，</w:t>
      </w:r>
      <w:r>
        <w:fldChar w:fldCharType="begin"/>
      </w:r>
      <w:r>
        <w:instrText xml:space="preserve"> HYPERLINK "http://www.linuxprobe.com/" \t "_blank" \o "刘遄" </w:instrText>
      </w:r>
      <w:r>
        <w:fldChar w:fldCharType="separate"/>
      </w:r>
      <w:r>
        <w:rPr>
          <w:rFonts w:hint="eastAsia"/>
          <w:kern w:val="2"/>
          <w:szCs w:val="21"/>
        </w:rPr>
        <w:t>刘遄</w:t>
      </w:r>
      <w:r>
        <w:rPr>
          <w:rFonts w:hint="eastAsia"/>
          <w:kern w:val="2"/>
          <w:szCs w:val="21"/>
        </w:rPr>
        <w:fldChar w:fldCharType="end"/>
      </w:r>
      <w:r>
        <w:rPr>
          <w:rFonts w:hint="eastAsia"/>
          <w:kern w:val="2"/>
          <w:szCs w:val="21"/>
        </w:rPr>
        <w:t>老师将在本章中详细地分析</w:t>
      </w:r>
      <w:r>
        <w:rPr>
          <w:kern w:val="2"/>
          <w:szCs w:val="21"/>
        </w:rPr>
        <w:t>Linux</w:t>
      </w:r>
      <w:r>
        <w:rPr>
          <w:rFonts w:hint="eastAsia"/>
          <w:kern w:val="2"/>
          <w:szCs w:val="21"/>
        </w:rPr>
        <w:t>系统中最常见的</w:t>
      </w:r>
      <w:r>
        <w:rPr>
          <w:kern w:val="2"/>
          <w:szCs w:val="21"/>
        </w:rPr>
        <w:t>Ext3</w:t>
      </w:r>
      <w:r>
        <w:rPr>
          <w:rFonts w:hint="eastAsia"/>
          <w:kern w:val="2"/>
          <w:szCs w:val="21"/>
        </w:rPr>
        <w:t>、</w:t>
      </w:r>
      <w:r>
        <w:rPr>
          <w:kern w:val="2"/>
          <w:szCs w:val="21"/>
        </w:rPr>
        <w:t>Ext4</w:t>
      </w:r>
      <w:r>
        <w:rPr>
          <w:rFonts w:hint="eastAsia"/>
          <w:kern w:val="2"/>
          <w:szCs w:val="21"/>
        </w:rPr>
        <w:t>与</w:t>
      </w:r>
      <w:r>
        <w:rPr>
          <w:kern w:val="2"/>
          <w:szCs w:val="21"/>
        </w:rPr>
        <w:t>XFS</w:t>
      </w:r>
      <w:r>
        <w:rPr>
          <w:rFonts w:hint="eastAsia"/>
          <w:kern w:val="2"/>
          <w:szCs w:val="21"/>
        </w:rPr>
        <w:t>文件系统的不同之处，并带领各位读者着重练习硬盘设备</w:t>
      </w:r>
      <w:r>
        <w:rPr>
          <w:rFonts w:hint="eastAsia"/>
          <w:kern w:val="2"/>
          <w:szCs w:val="21"/>
          <w:highlight w:val="yellow"/>
        </w:rPr>
        <w:t>分区</w:t>
      </w:r>
      <w:r>
        <w:rPr>
          <w:rFonts w:hint="eastAsia"/>
          <w:kern w:val="2"/>
          <w:szCs w:val="21"/>
        </w:rPr>
        <w:t>、</w:t>
      </w:r>
      <w:r>
        <w:rPr>
          <w:rFonts w:hint="eastAsia"/>
          <w:kern w:val="2"/>
          <w:szCs w:val="21"/>
          <w:highlight w:val="yellow"/>
        </w:rPr>
        <w:t>格式化</w:t>
      </w:r>
      <w:r>
        <w:rPr>
          <w:rFonts w:hint="eastAsia"/>
          <w:kern w:val="2"/>
          <w:szCs w:val="21"/>
        </w:rPr>
        <w:t>以及</w:t>
      </w:r>
      <w:r>
        <w:rPr>
          <w:rFonts w:hint="eastAsia"/>
          <w:kern w:val="2"/>
          <w:szCs w:val="21"/>
          <w:highlight w:val="yellow"/>
        </w:rPr>
        <w:t>挂载</w:t>
      </w:r>
      <w:r>
        <w:rPr>
          <w:rFonts w:hint="eastAsia"/>
          <w:kern w:val="2"/>
          <w:szCs w:val="21"/>
        </w:rPr>
        <w:t>等常用的硬盘管理操作，以便熟练掌握文件系统的使用方法。</w:t>
      </w:r>
    </w:p>
    <w:p>
      <w:pPr>
        <w:rPr>
          <w:kern w:val="2"/>
          <w:szCs w:val="21"/>
        </w:rPr>
      </w:pPr>
      <w:r>
        <w:rPr>
          <w:rFonts w:hint="eastAsia"/>
          <w:kern w:val="2"/>
          <w:szCs w:val="21"/>
        </w:rPr>
        <w:t>在打下坚实的理论基础与完成一些相关的实践练习后，我们将进一步完整地部署</w:t>
      </w:r>
      <w:r>
        <w:rPr>
          <w:kern w:val="2"/>
          <w:szCs w:val="21"/>
        </w:rPr>
        <w:t>SWAP</w:t>
      </w:r>
      <w:r>
        <w:rPr>
          <w:rFonts w:hint="eastAsia"/>
          <w:kern w:val="2"/>
          <w:szCs w:val="21"/>
        </w:rPr>
        <w:t>交换分区、配置</w:t>
      </w:r>
      <w:r>
        <w:rPr>
          <w:kern w:val="2"/>
          <w:szCs w:val="21"/>
        </w:rPr>
        <w:t>quota</w:t>
      </w:r>
      <w:r>
        <w:rPr>
          <w:rFonts w:hint="eastAsia"/>
          <w:kern w:val="2"/>
          <w:szCs w:val="21"/>
        </w:rPr>
        <w:t>磁盘配额服务，以及掌握</w:t>
      </w:r>
      <w:r>
        <w:rPr>
          <w:kern w:val="2"/>
          <w:szCs w:val="21"/>
        </w:rPr>
        <w:t>ln</w:t>
      </w:r>
      <w:r>
        <w:rPr>
          <w:rFonts w:hint="eastAsia"/>
          <w:kern w:val="2"/>
          <w:szCs w:val="21"/>
        </w:rPr>
        <w:t>命令带来的软硬链接。相信各位读者在学习完本章后，会对</w:t>
      </w:r>
      <w:r>
        <w:rPr>
          <w:kern w:val="2"/>
          <w:szCs w:val="21"/>
        </w:rPr>
        <w:t>Linux</w:t>
      </w:r>
      <w:r>
        <w:rPr>
          <w:rFonts w:hint="eastAsia"/>
          <w:kern w:val="2"/>
          <w:szCs w:val="21"/>
        </w:rPr>
        <w:t>系统以及</w:t>
      </w:r>
      <w:r>
        <w:rPr>
          <w:kern w:val="2"/>
          <w:szCs w:val="21"/>
        </w:rPr>
        <w:t>Windows</w:t>
      </w:r>
      <w:r>
        <w:rPr>
          <w:rFonts w:hint="eastAsia"/>
          <w:kern w:val="2"/>
          <w:szCs w:val="21"/>
        </w:rPr>
        <w:t>系统中的磁盘存储以及文件系统有深入的理解。</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6.1</w:t>
            </w:r>
            <w:r>
              <w:rPr>
                <w:color w:val="000000"/>
                <w:kern w:val="2"/>
                <w:szCs w:val="21"/>
              </w:rPr>
              <w:t xml:space="preserve">  </w:t>
            </w:r>
            <w:r>
              <w:rPr>
                <w:rFonts w:hint="eastAsia"/>
                <w:color w:val="000000"/>
                <w:kern w:val="2"/>
              </w:rPr>
              <w:t>一切从“</w:t>
            </w:r>
            <w:r>
              <w:rPr>
                <w:color w:val="000000"/>
                <w:kern w:val="2"/>
              </w:rPr>
              <w:t>/</w:t>
            </w:r>
            <w:r>
              <w:rPr>
                <w:rFonts w:hint="eastAsia"/>
                <w:color w:val="000000"/>
                <w:kern w:val="2"/>
              </w:rPr>
              <w:t>”开始</w:t>
            </w:r>
          </w:p>
        </w:tc>
      </w:tr>
    </w:tbl>
    <w:p>
      <w:pPr>
        <w:pStyle w:val="56"/>
        <w:rPr>
          <w:kern w:val="2"/>
        </w:rPr>
      </w:pPr>
    </w:p>
    <w:p>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系统中，目录、字符设备、块设备、套接字、打印机等都被抽象成了文件，即刘遄老师所一直强调的“</w:t>
      </w:r>
      <w:r>
        <w:rPr>
          <w:color w:val="000000"/>
          <w:spacing w:val="-4"/>
          <w:kern w:val="2"/>
          <w:szCs w:val="21"/>
          <w:highlight w:val="yellow"/>
        </w:rPr>
        <w:t>Linux</w:t>
      </w:r>
      <w:r>
        <w:rPr>
          <w:rFonts w:hint="eastAsia"/>
          <w:color w:val="000000"/>
          <w:spacing w:val="-4"/>
          <w:kern w:val="2"/>
          <w:szCs w:val="21"/>
          <w:highlight w:val="yellow"/>
        </w:rPr>
        <w:t>系统中一切都是文件”</w:t>
      </w:r>
      <w:r>
        <w:rPr>
          <w:rFonts w:hint="eastAsia"/>
          <w:color w:val="000000"/>
          <w:spacing w:val="-4"/>
          <w:kern w:val="2"/>
          <w:szCs w:val="21"/>
        </w:rPr>
        <w:t>。既然平时我们打交道的都是文件，那么又应该如何找到它们呢？在</w:t>
      </w:r>
      <w:r>
        <w:rPr>
          <w:color w:val="000000"/>
          <w:spacing w:val="-4"/>
          <w:kern w:val="2"/>
          <w:szCs w:val="21"/>
        </w:rPr>
        <w:t>Windows</w:t>
      </w:r>
      <w:r>
        <w:rPr>
          <w:rFonts w:hint="eastAsia"/>
          <w:color w:val="000000"/>
          <w:spacing w:val="-4"/>
          <w:kern w:val="2"/>
          <w:szCs w:val="21"/>
        </w:rPr>
        <w:t>操作系统中，想要找到一个文件，我们要依次进入该文件所在的磁盘分区（假设这里是</w:t>
      </w:r>
      <w:r>
        <w:rPr>
          <w:color w:val="000000"/>
          <w:spacing w:val="-4"/>
          <w:kern w:val="2"/>
          <w:szCs w:val="21"/>
        </w:rPr>
        <w:t>D</w:t>
      </w:r>
      <w:r>
        <w:rPr>
          <w:rFonts w:hint="eastAsia"/>
          <w:color w:val="000000"/>
          <w:spacing w:val="-4"/>
          <w:kern w:val="2"/>
          <w:szCs w:val="21"/>
        </w:rPr>
        <w:t>盘），然后在进入该分区下的具体目录，最终找到这个文件。但是在</w:t>
      </w:r>
      <w:r>
        <w:rPr>
          <w:color w:val="000000"/>
          <w:spacing w:val="-4"/>
          <w:kern w:val="2"/>
          <w:szCs w:val="21"/>
        </w:rPr>
        <w:t>Linux</w:t>
      </w:r>
      <w:r>
        <w:rPr>
          <w:rFonts w:hint="eastAsia"/>
          <w:color w:val="000000"/>
          <w:spacing w:val="-4"/>
          <w:kern w:val="2"/>
          <w:szCs w:val="21"/>
        </w:rPr>
        <w:t>系统中并不存在</w:t>
      </w:r>
      <w:r>
        <w:rPr>
          <w:color w:val="000000"/>
          <w:spacing w:val="-4"/>
          <w:kern w:val="2"/>
          <w:szCs w:val="21"/>
        </w:rPr>
        <w:t>C/D/E/F</w:t>
      </w:r>
      <w:r>
        <w:rPr>
          <w:rFonts w:hint="eastAsia"/>
          <w:color w:val="000000"/>
          <w:spacing w:val="-4"/>
          <w:kern w:val="2"/>
          <w:szCs w:val="21"/>
        </w:rPr>
        <w:t>等盘符，</w:t>
      </w:r>
      <w:r>
        <w:rPr>
          <w:color w:val="000000"/>
          <w:spacing w:val="-4"/>
          <w:kern w:val="2"/>
          <w:szCs w:val="21"/>
          <w:highlight w:val="yellow"/>
        </w:rPr>
        <w:t>Linux</w:t>
      </w:r>
      <w:r>
        <w:rPr>
          <w:rFonts w:hint="eastAsia"/>
          <w:color w:val="000000"/>
          <w:spacing w:val="-4"/>
          <w:kern w:val="2"/>
          <w:szCs w:val="21"/>
          <w:highlight w:val="yellow"/>
        </w:rPr>
        <w:t>系统中的一切文件都是从“根（</w:t>
      </w:r>
      <w:r>
        <w:rPr>
          <w:color w:val="000000"/>
          <w:spacing w:val="-4"/>
          <w:kern w:val="2"/>
          <w:szCs w:val="21"/>
          <w:highlight w:val="yellow"/>
        </w:rPr>
        <w:t>/</w:t>
      </w:r>
      <w:r>
        <w:rPr>
          <w:rFonts w:hint="eastAsia"/>
          <w:color w:val="000000"/>
          <w:spacing w:val="-4"/>
          <w:kern w:val="2"/>
          <w:szCs w:val="21"/>
          <w:highlight w:val="yellow"/>
        </w:rPr>
        <w:t>）”目录开始的，并按照文件系统层次化标准（</w:t>
      </w:r>
      <w:r>
        <w:rPr>
          <w:color w:val="000000"/>
          <w:spacing w:val="-4"/>
          <w:kern w:val="2"/>
          <w:szCs w:val="21"/>
          <w:highlight w:val="yellow"/>
        </w:rPr>
        <w:t>FHS</w:t>
      </w:r>
      <w:r>
        <w:rPr>
          <w:rFonts w:hint="eastAsia"/>
          <w:color w:val="000000"/>
          <w:spacing w:val="-4"/>
          <w:kern w:val="2"/>
          <w:szCs w:val="21"/>
          <w:highlight w:val="yellow"/>
        </w:rPr>
        <w:t>）采用树形结构来存放文件</w:t>
      </w:r>
      <w:r>
        <w:rPr>
          <w:rFonts w:hint="eastAsia"/>
          <w:color w:val="000000"/>
          <w:spacing w:val="-4"/>
          <w:kern w:val="2"/>
          <w:szCs w:val="21"/>
        </w:rPr>
        <w:t>，以及定义了</w:t>
      </w:r>
      <w:r>
        <w:rPr>
          <w:rFonts w:hint="eastAsia"/>
          <w:color w:val="000000"/>
          <w:spacing w:val="-4"/>
          <w:kern w:val="2"/>
        </w:rPr>
        <w:t>常见目录</w:t>
      </w:r>
      <w:r>
        <w:rPr>
          <w:rFonts w:hint="eastAsia"/>
          <w:color w:val="000000"/>
          <w:spacing w:val="-4"/>
          <w:kern w:val="2"/>
          <w:szCs w:val="21"/>
        </w:rPr>
        <w:t>的用途。另外，</w:t>
      </w:r>
      <w:r>
        <w:rPr>
          <w:color w:val="000000"/>
          <w:spacing w:val="-4"/>
          <w:kern w:val="2"/>
          <w:szCs w:val="21"/>
        </w:rPr>
        <w:t>Linux</w:t>
      </w:r>
      <w:r>
        <w:rPr>
          <w:rFonts w:hint="eastAsia"/>
          <w:color w:val="000000"/>
          <w:spacing w:val="-4"/>
          <w:kern w:val="2"/>
          <w:szCs w:val="21"/>
        </w:rPr>
        <w:t>系统中的文件和目录名称是严格区分大小写的。例如，</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均代表不同的目录，并且文件名称中不得包含斜杠（</w:t>
      </w:r>
      <w:r>
        <w:rPr>
          <w:color w:val="000000"/>
          <w:spacing w:val="-4"/>
          <w:kern w:val="2"/>
          <w:szCs w:val="21"/>
        </w:rPr>
        <w:t>/</w:t>
      </w:r>
      <w:r>
        <w:rPr>
          <w:rFonts w:hint="eastAsia"/>
          <w:color w:val="000000"/>
          <w:spacing w:val="-4"/>
          <w:kern w:val="2"/>
          <w:szCs w:val="21"/>
        </w:rPr>
        <w:t>）。</w:t>
      </w:r>
      <w:r>
        <w:rPr>
          <w:color w:val="000000"/>
          <w:spacing w:val="-4"/>
          <w:kern w:val="2"/>
          <w:szCs w:val="21"/>
        </w:rPr>
        <w:t>Linux</w:t>
      </w:r>
      <w:r>
        <w:rPr>
          <w:rFonts w:hint="eastAsia"/>
          <w:color w:val="000000"/>
          <w:spacing w:val="-4"/>
          <w:kern w:val="2"/>
          <w:szCs w:val="21"/>
        </w:rPr>
        <w:t>系统中的文件存储结构如图</w:t>
      </w:r>
      <w:r>
        <w:rPr>
          <w:color w:val="000000"/>
          <w:spacing w:val="-4"/>
          <w:kern w:val="2"/>
          <w:szCs w:val="21"/>
        </w:rPr>
        <w:t>6-1</w:t>
      </w:r>
      <w:r>
        <w:rPr>
          <w:rFonts w:hint="eastAsia"/>
          <w:color w:val="000000"/>
          <w:spacing w:val="-4"/>
          <w:kern w:val="2"/>
          <w:szCs w:val="21"/>
        </w:rPr>
        <w:t>所示。</w:t>
      </w:r>
    </w:p>
    <w:p>
      <w:pPr>
        <w:pStyle w:val="32"/>
        <w:pageBreakBefore/>
        <w:spacing w:before="200"/>
        <w:rPr>
          <w:kern w:val="2"/>
        </w:rPr>
      </w:pPr>
      <w:r>
        <w:rPr>
          <w:color w:val="000000"/>
          <w:kern w:val="2"/>
          <w:szCs w:val="21"/>
        </w:rPr>
        <w:drawing>
          <wp:inline distT="0" distB="0" distL="0" distR="0">
            <wp:extent cx="3604260" cy="1318260"/>
            <wp:effectExtent l="0" t="0" r="0" b="0"/>
            <wp:docPr id="93" name="图片 93" descr="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6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604260" cy="1318260"/>
                    </a:xfrm>
                    <a:prstGeom prst="rect">
                      <a:avLst/>
                    </a:prstGeom>
                    <a:noFill/>
                    <a:ln>
                      <a:noFill/>
                    </a:ln>
                  </pic:spPr>
                </pic:pic>
              </a:graphicData>
            </a:graphic>
          </wp:inline>
        </w:drawing>
      </w:r>
    </w:p>
    <w:p>
      <w:pPr>
        <w:pStyle w:val="33"/>
        <w:spacing w:after="240"/>
        <w:rPr>
          <w:kern w:val="2"/>
        </w:rPr>
      </w:pPr>
      <w:r>
        <w:rPr>
          <w:rFonts w:hint="eastAsia"/>
          <w:color w:val="000000"/>
          <w:kern w:val="2"/>
          <w:szCs w:val="21"/>
        </w:rPr>
        <w:t>图</w:t>
      </w:r>
      <w:r>
        <w:rPr>
          <w:color w:val="000000"/>
          <w:kern w:val="2"/>
          <w:szCs w:val="21"/>
        </w:rPr>
        <w:t>6-1  Linux</w:t>
      </w:r>
      <w:r>
        <w:rPr>
          <w:rFonts w:hint="eastAsia"/>
          <w:color w:val="000000"/>
          <w:kern w:val="2"/>
          <w:szCs w:val="21"/>
        </w:rPr>
        <w:t>系统中的文件存储结构</w:t>
      </w:r>
    </w:p>
    <w:p>
      <w:pPr>
        <w:rPr>
          <w:kern w:val="2"/>
        </w:rPr>
      </w:pPr>
      <w:r>
        <w:rPr>
          <w:rFonts w:hint="eastAsia"/>
          <w:color w:val="000000"/>
          <w:kern w:val="2"/>
          <w:szCs w:val="21"/>
          <w:highlight w:val="yellow"/>
        </w:rPr>
        <w:t>前文提到的</w:t>
      </w:r>
      <w:r>
        <w:rPr>
          <w:color w:val="000000"/>
          <w:kern w:val="2"/>
          <w:szCs w:val="21"/>
          <w:highlight w:val="yellow"/>
        </w:rPr>
        <w:t>FHS</w:t>
      </w:r>
      <w:r>
        <w:rPr>
          <w:rFonts w:hint="eastAsia"/>
          <w:color w:val="000000"/>
          <w:kern w:val="2"/>
          <w:szCs w:val="21"/>
          <w:highlight w:val="yellow"/>
        </w:rPr>
        <w:t>是根据以往无数</w:t>
      </w:r>
      <w:r>
        <w:rPr>
          <w:color w:val="000000"/>
          <w:kern w:val="2"/>
          <w:szCs w:val="21"/>
          <w:highlight w:val="yellow"/>
        </w:rPr>
        <w:t>Linux</w:t>
      </w:r>
      <w:r>
        <w:rPr>
          <w:rFonts w:hint="eastAsia"/>
          <w:color w:val="000000"/>
          <w:kern w:val="2"/>
          <w:szCs w:val="21"/>
          <w:highlight w:val="yellow"/>
        </w:rPr>
        <w:t>系统用户和开发者的经验而总结出来的，是用户在</w:t>
      </w:r>
      <w:r>
        <w:rPr>
          <w:color w:val="000000"/>
          <w:kern w:val="2"/>
          <w:szCs w:val="21"/>
          <w:highlight w:val="yellow"/>
        </w:rPr>
        <w:t>Linux</w:t>
      </w:r>
      <w:r>
        <w:rPr>
          <w:rFonts w:hint="eastAsia"/>
          <w:color w:val="000000"/>
          <w:kern w:val="2"/>
          <w:szCs w:val="21"/>
          <w:highlight w:val="yellow"/>
        </w:rPr>
        <w:t>系统中存储文件时需要遵守的规则，用于指导我们应该把文件保存到什么位置，以及告诉用户应该在何处找到所需的文件。但是，</w:t>
      </w:r>
      <w:r>
        <w:rPr>
          <w:color w:val="000000"/>
          <w:kern w:val="2"/>
          <w:szCs w:val="21"/>
          <w:highlight w:val="yellow"/>
        </w:rPr>
        <w:t>FHS</w:t>
      </w:r>
      <w:r>
        <w:rPr>
          <w:rFonts w:hint="eastAsia"/>
          <w:color w:val="000000"/>
          <w:kern w:val="2"/>
          <w:szCs w:val="21"/>
          <w:highlight w:val="yellow"/>
        </w:rPr>
        <w:t>对于用户来讲只能算是一种道德上的约束，有些用户就是懒得遵守，依然会把文件到处乱放，有些甚至从来没有听说过它。这里并不是号召各位读者去谴责他们，而是建议大家要灵活运用所学的知识，千万不要认准这个</w:t>
      </w:r>
      <w:r>
        <w:rPr>
          <w:color w:val="000000"/>
          <w:kern w:val="2"/>
          <w:szCs w:val="21"/>
          <w:highlight w:val="yellow"/>
        </w:rPr>
        <w:t>FHS</w:t>
      </w:r>
      <w:r>
        <w:rPr>
          <w:rFonts w:hint="eastAsia"/>
          <w:color w:val="000000"/>
          <w:kern w:val="2"/>
          <w:szCs w:val="21"/>
          <w:highlight w:val="yellow"/>
        </w:rPr>
        <w:t>协定只讲死道理，不然吃亏的可就是自己了。</w:t>
      </w:r>
      <w:r>
        <w:rPr>
          <w:rFonts w:hint="eastAsia"/>
          <w:color w:val="000000"/>
          <w:kern w:val="2"/>
          <w:szCs w:val="21"/>
        </w:rPr>
        <w:t>在</w:t>
      </w:r>
      <w:r>
        <w:rPr>
          <w:color w:val="000000"/>
          <w:kern w:val="2"/>
          <w:szCs w:val="21"/>
        </w:rPr>
        <w:t>Linux</w:t>
      </w:r>
      <w:r>
        <w:rPr>
          <w:rFonts w:hint="eastAsia"/>
          <w:color w:val="000000"/>
          <w:kern w:val="2"/>
          <w:szCs w:val="21"/>
        </w:rPr>
        <w:t>系统中，最常见的目录以及所对应的存放内容如表</w:t>
      </w:r>
      <w:r>
        <w:rPr>
          <w:color w:val="000000"/>
          <w:kern w:val="2"/>
          <w:szCs w:val="21"/>
        </w:rPr>
        <w:t>6-1</w:t>
      </w:r>
      <w:r>
        <w:rPr>
          <w:rFonts w:hint="eastAsia"/>
          <w:color w:val="000000"/>
          <w:kern w:val="2"/>
          <w:szCs w:val="21"/>
        </w:rPr>
        <w:t>所示。</w:t>
      </w:r>
    </w:p>
    <w:p>
      <w:pPr>
        <w:pStyle w:val="27"/>
        <w:spacing w:before="240"/>
        <w:rPr>
          <w:kern w:val="2"/>
        </w:rPr>
      </w:pPr>
      <w:r>
        <w:rPr>
          <w:rFonts w:hint="eastAsia"/>
          <w:kern w:val="2"/>
        </w:rPr>
        <w:t>表</w:t>
      </w:r>
      <w:r>
        <w:rPr>
          <w:kern w:val="2"/>
        </w:rPr>
        <w:t>6-1</w:t>
      </w:r>
      <w:r>
        <w:rPr>
          <w:kern w:val="2"/>
        </w:rPr>
        <w:tab/>
      </w:r>
      <w:r>
        <w:rPr>
          <w:kern w:val="2"/>
        </w:rPr>
        <w:t>Linux</w:t>
      </w:r>
      <w:r>
        <w:rPr>
          <w:rFonts w:hint="eastAsia"/>
          <w:kern w:val="2"/>
        </w:rPr>
        <w:t>系统中常见的目录名称以及相应内容</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030"/>
        <w:gridCol w:w="603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目录名称</w:t>
            </w:r>
          </w:p>
        </w:tc>
        <w:tc>
          <w:tcPr>
            <w:tcW w:w="603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应放置文件的内容</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tcBorders>
              <w:top w:val="single" w:color="000000" w:sz="4" w:space="0"/>
            </w:tcBorders>
            <w:vAlign w:val="center"/>
          </w:tcPr>
          <w:p>
            <w:pPr>
              <w:pStyle w:val="57"/>
              <w:rPr>
                <w:kern w:val="2"/>
              </w:rPr>
            </w:pPr>
            <w:r>
              <w:rPr>
                <w:kern w:val="2"/>
              </w:rPr>
              <w:t>/boot</w:t>
            </w:r>
          </w:p>
        </w:tc>
        <w:tc>
          <w:tcPr>
            <w:tcW w:w="6031" w:type="dxa"/>
            <w:tcBorders>
              <w:top w:val="single" w:color="000000" w:sz="4" w:space="0"/>
            </w:tcBorders>
            <w:vAlign w:val="center"/>
          </w:tcPr>
          <w:p>
            <w:pPr>
              <w:pStyle w:val="28"/>
              <w:rPr>
                <w:kern w:val="2"/>
              </w:rPr>
            </w:pPr>
            <w:r>
              <w:rPr>
                <w:rFonts w:hint="eastAsia"/>
                <w:kern w:val="2"/>
              </w:rPr>
              <w:t>开机所需文件</w:t>
            </w:r>
            <w:r>
              <w:rPr>
                <w:rFonts w:hint="eastAsia"/>
                <w:color w:val="000000"/>
                <w:w w:val="200"/>
                <w:kern w:val="2"/>
                <w:szCs w:val="21"/>
              </w:rPr>
              <w:t>—</w:t>
            </w:r>
            <w:r>
              <w:rPr>
                <w:rFonts w:hint="eastAsia"/>
                <w:kern w:val="2"/>
              </w:rPr>
              <w:t>内核、开机菜单以及所需配置文件等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/dev</w:t>
            </w:r>
          </w:p>
        </w:tc>
        <w:tc>
          <w:tcPr>
            <w:tcW w:w="6031" w:type="dxa"/>
            <w:vAlign w:val="center"/>
          </w:tcPr>
          <w:p>
            <w:pPr>
              <w:pStyle w:val="28"/>
              <w:rPr>
                <w:kern w:val="2"/>
              </w:rPr>
            </w:pPr>
            <w:r>
              <w:rPr>
                <w:rFonts w:hint="eastAsia"/>
                <w:kern w:val="2"/>
              </w:rPr>
              <w:t>以文件形式存放任何设备与接口</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/etc</w:t>
            </w:r>
          </w:p>
        </w:tc>
        <w:tc>
          <w:tcPr>
            <w:tcW w:w="6031" w:type="dxa"/>
            <w:vAlign w:val="center"/>
          </w:tcPr>
          <w:p>
            <w:pPr>
              <w:pStyle w:val="28"/>
              <w:rPr>
                <w:kern w:val="2"/>
              </w:rPr>
            </w:pPr>
            <w:r>
              <w:rPr>
                <w:rFonts w:hint="eastAsia"/>
                <w:kern w:val="2"/>
              </w:rPr>
              <w:t>配置文件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/home</w:t>
            </w:r>
          </w:p>
        </w:tc>
        <w:tc>
          <w:tcPr>
            <w:tcW w:w="6031" w:type="dxa"/>
            <w:vAlign w:val="center"/>
          </w:tcPr>
          <w:p>
            <w:pPr>
              <w:pStyle w:val="28"/>
              <w:rPr>
                <w:kern w:val="2"/>
              </w:rPr>
            </w:pPr>
            <w:r>
              <w:rPr>
                <w:rFonts w:hint="eastAsia"/>
                <w:kern w:val="2"/>
              </w:rPr>
              <w:t>用户家目录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tcBorders>
              <w:bottom w:val="single" w:color="000000" w:sz="4" w:space="0"/>
            </w:tcBorders>
            <w:vAlign w:val="center"/>
          </w:tcPr>
          <w:p>
            <w:pPr>
              <w:pStyle w:val="57"/>
              <w:rPr>
                <w:kern w:val="2"/>
              </w:rPr>
            </w:pPr>
            <w:r>
              <w:rPr>
                <w:kern w:val="2"/>
              </w:rPr>
              <w:t>/bin</w:t>
            </w:r>
          </w:p>
        </w:tc>
        <w:tc>
          <w:tcPr>
            <w:tcW w:w="6031" w:type="dxa"/>
            <w:tcBorders>
              <w:bottom w:val="single" w:color="000000" w:sz="4" w:space="0"/>
            </w:tcBorders>
            <w:vAlign w:val="center"/>
          </w:tcPr>
          <w:p>
            <w:pPr>
              <w:pStyle w:val="28"/>
              <w:rPr>
                <w:kern w:val="2"/>
              </w:rPr>
            </w:pPr>
            <w:r>
              <w:rPr>
                <w:rFonts w:hint="eastAsia"/>
                <w:kern w:val="2"/>
              </w:rPr>
              <w:t>存放</w:t>
            </w:r>
            <w:r>
              <w:rPr>
                <w:rFonts w:hint="eastAsia"/>
                <w:kern w:val="2"/>
                <w:highlight w:val="yellow"/>
              </w:rPr>
              <w:t>单用户模式</w:t>
            </w:r>
            <w:r>
              <w:rPr>
                <w:rFonts w:hint="eastAsia"/>
                <w:kern w:val="2"/>
              </w:rPr>
              <w:t>下还可以操作的命令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tcBorders>
              <w:top w:val="single" w:color="000000" w:sz="4" w:space="0"/>
              <w:bottom w:val="single" w:color="000000" w:sz="4" w:space="0"/>
            </w:tcBorders>
            <w:vAlign w:val="center"/>
          </w:tcPr>
          <w:p>
            <w:pPr>
              <w:pStyle w:val="57"/>
              <w:rPr>
                <w:kern w:val="2"/>
              </w:rPr>
            </w:pPr>
            <w:r>
              <w:rPr>
                <w:kern w:val="2"/>
              </w:rPr>
              <w:t>/lib</w:t>
            </w:r>
          </w:p>
        </w:tc>
        <w:tc>
          <w:tcPr>
            <w:tcW w:w="6031" w:type="dxa"/>
            <w:tcBorders>
              <w:top w:val="single" w:color="000000" w:sz="4" w:space="0"/>
              <w:bottom w:val="single" w:color="000000" w:sz="4" w:space="0"/>
            </w:tcBorders>
            <w:vAlign w:val="center"/>
          </w:tcPr>
          <w:p>
            <w:pPr>
              <w:pStyle w:val="28"/>
              <w:rPr>
                <w:kern w:val="2"/>
              </w:rPr>
            </w:pPr>
            <w:r>
              <w:rPr>
                <w:rFonts w:hint="eastAsia"/>
                <w:kern w:val="2"/>
              </w:rPr>
              <w:t>开机时用到的函数库，以及</w:t>
            </w:r>
            <w:r>
              <w:rPr>
                <w:kern w:val="2"/>
              </w:rPr>
              <w:t>/bin</w:t>
            </w:r>
            <w:r>
              <w:rPr>
                <w:rFonts w:hint="eastAsia"/>
                <w:kern w:val="2"/>
              </w:rPr>
              <w:t>与</w:t>
            </w:r>
            <w:r>
              <w:rPr>
                <w:kern w:val="2"/>
              </w:rPr>
              <w:t>/sbin</w:t>
            </w:r>
            <w:r>
              <w:rPr>
                <w:rFonts w:hint="eastAsia"/>
                <w:kern w:val="2"/>
              </w:rPr>
              <w:t>下面的命令要调用的函数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/sbin</w:t>
            </w:r>
          </w:p>
        </w:tc>
        <w:tc>
          <w:tcPr>
            <w:tcW w:w="6031" w:type="dxa"/>
            <w:vAlign w:val="center"/>
          </w:tcPr>
          <w:p>
            <w:pPr>
              <w:pStyle w:val="28"/>
              <w:rPr>
                <w:kern w:val="2"/>
              </w:rPr>
            </w:pPr>
            <w:r>
              <w:rPr>
                <w:rFonts w:hint="eastAsia"/>
                <w:kern w:val="2"/>
              </w:rPr>
              <w:t>开机过程中需要的命令</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/media</w:t>
            </w:r>
          </w:p>
        </w:tc>
        <w:tc>
          <w:tcPr>
            <w:tcW w:w="6031" w:type="dxa"/>
            <w:vAlign w:val="center"/>
          </w:tcPr>
          <w:p>
            <w:pPr>
              <w:pStyle w:val="28"/>
              <w:rPr>
                <w:kern w:val="2"/>
              </w:rPr>
            </w:pPr>
            <w:r>
              <w:rPr>
                <w:rFonts w:hint="eastAsia"/>
                <w:kern w:val="2"/>
              </w:rPr>
              <w:t>用于挂载设备文件的目录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/opt</w:t>
            </w:r>
          </w:p>
        </w:tc>
        <w:tc>
          <w:tcPr>
            <w:tcW w:w="6031" w:type="dxa"/>
            <w:vAlign w:val="center"/>
          </w:tcPr>
          <w:p>
            <w:pPr>
              <w:pStyle w:val="28"/>
              <w:rPr>
                <w:kern w:val="2"/>
              </w:rPr>
            </w:pPr>
            <w:r>
              <w:rPr>
                <w:rFonts w:hint="eastAsia"/>
                <w:kern w:val="2"/>
              </w:rPr>
              <w:t>放置第三方的软件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/root</w:t>
            </w:r>
          </w:p>
        </w:tc>
        <w:tc>
          <w:tcPr>
            <w:tcW w:w="6031" w:type="dxa"/>
            <w:vAlign w:val="center"/>
          </w:tcPr>
          <w:p>
            <w:pPr>
              <w:pStyle w:val="28"/>
              <w:rPr>
                <w:kern w:val="2"/>
              </w:rPr>
            </w:pPr>
            <w:r>
              <w:rPr>
                <w:rFonts w:hint="eastAsia"/>
                <w:kern w:val="2"/>
              </w:rPr>
              <w:t>系统管理员的家目录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/srv</w:t>
            </w:r>
          </w:p>
        </w:tc>
        <w:tc>
          <w:tcPr>
            <w:tcW w:w="6031" w:type="dxa"/>
            <w:vAlign w:val="center"/>
          </w:tcPr>
          <w:p>
            <w:pPr>
              <w:pStyle w:val="28"/>
              <w:rPr>
                <w:kern w:val="2"/>
              </w:rPr>
            </w:pPr>
            <w:r>
              <w:rPr>
                <w:rFonts w:hint="eastAsia"/>
                <w:kern w:val="2"/>
              </w:rPr>
              <w:t>一些网络服务的数据文件目录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/tmp</w:t>
            </w:r>
          </w:p>
        </w:tc>
        <w:tc>
          <w:tcPr>
            <w:tcW w:w="6031" w:type="dxa"/>
            <w:vAlign w:val="center"/>
          </w:tcPr>
          <w:p>
            <w:pPr>
              <w:pStyle w:val="28"/>
              <w:rPr>
                <w:kern w:val="2"/>
              </w:rPr>
            </w:pPr>
            <w:r>
              <w:rPr>
                <w:rFonts w:hint="eastAsia"/>
                <w:kern w:val="2"/>
              </w:rPr>
              <w:t>任何人均可使用的“共享”临时目录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/proc</w:t>
            </w:r>
          </w:p>
        </w:tc>
        <w:tc>
          <w:tcPr>
            <w:tcW w:w="6031" w:type="dxa"/>
            <w:vAlign w:val="center"/>
          </w:tcPr>
          <w:p>
            <w:pPr>
              <w:pStyle w:val="28"/>
              <w:rPr>
                <w:kern w:val="2"/>
              </w:rPr>
            </w:pPr>
            <w:r>
              <w:rPr>
                <w:rFonts w:hint="eastAsia"/>
                <w:kern w:val="2"/>
              </w:rPr>
              <w:t>虚拟文件系统，例如系统内核、进程、外部设备及网络状态等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/usr/local</w:t>
            </w:r>
          </w:p>
        </w:tc>
        <w:tc>
          <w:tcPr>
            <w:tcW w:w="6031" w:type="dxa"/>
            <w:vAlign w:val="center"/>
          </w:tcPr>
          <w:p>
            <w:pPr>
              <w:pStyle w:val="28"/>
              <w:rPr>
                <w:kern w:val="2"/>
              </w:rPr>
            </w:pPr>
            <w:r>
              <w:rPr>
                <w:rFonts w:hint="eastAsia"/>
                <w:kern w:val="2"/>
              </w:rPr>
              <w:t>用户自行安装的软件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/usr/sbin</w:t>
            </w:r>
          </w:p>
        </w:tc>
        <w:tc>
          <w:tcPr>
            <w:tcW w:w="6031" w:type="dxa"/>
            <w:vAlign w:val="center"/>
          </w:tcPr>
          <w:p>
            <w:pPr>
              <w:pStyle w:val="28"/>
              <w:rPr>
                <w:kern w:val="2"/>
              </w:rPr>
            </w:pPr>
            <w:r>
              <w:rPr>
                <w:kern w:val="2"/>
              </w:rPr>
              <w:t>Linux</w:t>
            </w:r>
            <w:r>
              <w:rPr>
                <w:rFonts w:hint="eastAsia"/>
                <w:kern w:val="2"/>
              </w:rPr>
              <w:t>系统开机时不会使用到的软件</w:t>
            </w:r>
            <w:r>
              <w:rPr>
                <w:kern w:val="2"/>
              </w:rPr>
              <w:t>/</w:t>
            </w:r>
            <w:r>
              <w:rPr>
                <w:rFonts w:hint="eastAsia"/>
                <w:kern w:val="2"/>
              </w:rPr>
              <w:t>命令</w:t>
            </w:r>
            <w:r>
              <w:rPr>
                <w:kern w:val="2"/>
              </w:rPr>
              <w:t>/</w:t>
            </w:r>
            <w:r>
              <w:rPr>
                <w:rFonts w:hint="eastAsia"/>
                <w:kern w:val="2"/>
              </w:rPr>
              <w:t>脚本</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/usr/share</w:t>
            </w:r>
          </w:p>
        </w:tc>
        <w:tc>
          <w:tcPr>
            <w:tcW w:w="6031" w:type="dxa"/>
            <w:vAlign w:val="center"/>
          </w:tcPr>
          <w:p>
            <w:pPr>
              <w:pStyle w:val="28"/>
              <w:rPr>
                <w:kern w:val="2"/>
              </w:rPr>
            </w:pPr>
            <w:r>
              <w:rPr>
                <w:rFonts w:hint="eastAsia"/>
                <w:kern w:val="2"/>
              </w:rPr>
              <w:t>帮助与说明文件，也可放置共享文件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/var</w:t>
            </w:r>
          </w:p>
        </w:tc>
        <w:tc>
          <w:tcPr>
            <w:tcW w:w="6031" w:type="dxa"/>
            <w:vAlign w:val="center"/>
          </w:tcPr>
          <w:p>
            <w:pPr>
              <w:pStyle w:val="28"/>
              <w:rPr>
                <w:kern w:val="2"/>
              </w:rPr>
            </w:pPr>
            <w:r>
              <w:rPr>
                <w:rFonts w:hint="eastAsia"/>
                <w:kern w:val="2"/>
              </w:rPr>
              <w:t>主要存放经常变化的文件，</w:t>
            </w:r>
            <w:r>
              <w:rPr>
                <w:rFonts w:hint="eastAsia"/>
                <w:kern w:val="2"/>
                <w:highlight w:val="yellow"/>
              </w:rPr>
              <w:t>如日志</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030" w:type="dxa"/>
            <w:vAlign w:val="center"/>
          </w:tcPr>
          <w:p>
            <w:pPr>
              <w:pStyle w:val="57"/>
              <w:rPr>
                <w:kern w:val="2"/>
              </w:rPr>
            </w:pPr>
            <w:r>
              <w:rPr>
                <w:kern w:val="2"/>
              </w:rPr>
              <w:t>/lost+found</w:t>
            </w:r>
          </w:p>
        </w:tc>
        <w:tc>
          <w:tcPr>
            <w:tcW w:w="6031" w:type="dxa"/>
            <w:vAlign w:val="center"/>
          </w:tcPr>
          <w:p>
            <w:pPr>
              <w:pStyle w:val="28"/>
              <w:rPr>
                <w:kern w:val="2"/>
              </w:rPr>
            </w:pPr>
            <w:r>
              <w:rPr>
                <w:rFonts w:hint="eastAsia"/>
                <w:kern w:val="2"/>
              </w:rPr>
              <w:t>当文件系统发生错误时，将一些丢失的文件片段存放在这里</w:t>
            </w:r>
          </w:p>
        </w:tc>
      </w:tr>
    </w:tbl>
    <w:p>
      <w:pPr>
        <w:pStyle w:val="29"/>
        <w:rPr>
          <w:kern w:val="2"/>
        </w:rPr>
      </w:pPr>
    </w:p>
    <w:p>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系统中另外还有一个重要的概念</w:t>
      </w:r>
      <w:r>
        <w:rPr>
          <w:rFonts w:hint="eastAsia"/>
          <w:color w:val="000000"/>
          <w:w w:val="200"/>
          <w:kern w:val="2"/>
          <w:szCs w:val="21"/>
        </w:rPr>
        <w:t>—</w:t>
      </w:r>
      <w:r>
        <w:rPr>
          <w:rFonts w:hint="eastAsia"/>
          <w:color w:val="000000"/>
          <w:kern w:val="2"/>
          <w:szCs w:val="21"/>
        </w:rPr>
        <w:t>路径。路径指的是如何定位到某个文件，分为绝对路径与相对路径。绝对路径指的是从根目录（</w:t>
      </w:r>
      <w:r>
        <w:rPr>
          <w:color w:val="000000"/>
          <w:kern w:val="2"/>
          <w:szCs w:val="21"/>
        </w:rPr>
        <w:t>/</w:t>
      </w:r>
      <w:r>
        <w:rPr>
          <w:rFonts w:hint="eastAsia"/>
          <w:color w:val="000000"/>
          <w:kern w:val="2"/>
          <w:szCs w:val="21"/>
        </w:rPr>
        <w:t>）开始写起的文件或目录名称，而相对路径则指的是相对于当前路径的写法。我们来看下面这个例子，以帮助大家理解。假如有位外国游客来到中国潘家园旅游，当前内急但是找不到洗手间，特意向您问路，那么您有两种正确的指路方法。</w:t>
      </w:r>
    </w:p>
    <w:p>
      <w:pPr>
        <w:pStyle w:val="34"/>
        <w:ind w:left="704" w:hanging="304"/>
        <w:rPr>
          <w:kern w:val="2"/>
        </w:rPr>
      </w:pPr>
      <w:r>
        <w:rPr>
          <w:kern w:val="2"/>
        </w:rPr>
        <w:sym w:font="Wingdings" w:char="00D8"/>
      </w:r>
      <w:r>
        <w:rPr>
          <w:kern w:val="2"/>
        </w:rPr>
        <w:tab/>
      </w:r>
      <w:r>
        <w:rPr>
          <w:rStyle w:val="18"/>
          <w:rFonts w:hint="eastAsia"/>
          <w:kern w:val="2"/>
        </w:rPr>
        <w:t>绝对路径（</w:t>
      </w:r>
      <w:r>
        <w:rPr>
          <w:rStyle w:val="18"/>
          <w:kern w:val="2"/>
        </w:rPr>
        <w:t>absolute path</w:t>
      </w:r>
      <w:r>
        <w:rPr>
          <w:rStyle w:val="18"/>
          <w:rFonts w:hint="eastAsia"/>
          <w:kern w:val="2"/>
        </w:rPr>
        <w:t>）</w:t>
      </w:r>
      <w:r>
        <w:rPr>
          <w:rStyle w:val="18"/>
          <w:kern w:val="2"/>
        </w:rPr>
        <w:t>:</w:t>
      </w:r>
      <w:r>
        <w:rPr>
          <w:rFonts w:hint="eastAsia"/>
          <w:color w:val="000000"/>
          <w:kern w:val="2"/>
          <w:szCs w:val="21"/>
        </w:rPr>
        <w:t>首先坐飞机来到中国，到了北京出首都机场坐机场快轨到三元桥，然后换乘</w:t>
      </w:r>
      <w:r>
        <w:rPr>
          <w:color w:val="000000"/>
          <w:kern w:val="2"/>
          <w:szCs w:val="21"/>
        </w:rPr>
        <w:t>10</w:t>
      </w:r>
      <w:r>
        <w:rPr>
          <w:rFonts w:hint="eastAsia"/>
          <w:color w:val="000000"/>
          <w:kern w:val="2"/>
          <w:szCs w:val="21"/>
        </w:rPr>
        <w:t>号线到潘家园站，出站后坐</w:t>
      </w:r>
      <w:r>
        <w:rPr>
          <w:color w:val="000000"/>
          <w:kern w:val="2"/>
          <w:szCs w:val="21"/>
        </w:rPr>
        <w:t>34</w:t>
      </w:r>
      <w:r>
        <w:rPr>
          <w:rFonts w:hint="eastAsia"/>
          <w:color w:val="000000"/>
          <w:kern w:val="2"/>
          <w:szCs w:val="21"/>
        </w:rPr>
        <w:t>路公交车到农光里，下车后路口左转。</w:t>
      </w:r>
    </w:p>
    <w:p>
      <w:pPr>
        <w:pStyle w:val="34"/>
        <w:ind w:left="704" w:hanging="304"/>
        <w:rPr>
          <w:kern w:val="2"/>
        </w:rPr>
      </w:pPr>
      <w:r>
        <w:rPr>
          <w:kern w:val="2"/>
        </w:rPr>
        <w:sym w:font="Wingdings" w:char="00D8"/>
      </w:r>
      <w:r>
        <w:rPr>
          <w:kern w:val="2"/>
        </w:rPr>
        <w:tab/>
      </w:r>
      <w:r>
        <w:rPr>
          <w:rStyle w:val="18"/>
          <w:rFonts w:hint="eastAsia"/>
          <w:kern w:val="2"/>
        </w:rPr>
        <w:t>相对路径（</w:t>
      </w:r>
      <w:r>
        <w:rPr>
          <w:rStyle w:val="18"/>
          <w:kern w:val="2"/>
        </w:rPr>
        <w:t>relative path</w:t>
      </w:r>
      <w:r>
        <w:rPr>
          <w:rStyle w:val="18"/>
          <w:rFonts w:hint="eastAsia"/>
          <w:kern w:val="2"/>
        </w:rPr>
        <w:t>）</w:t>
      </w:r>
      <w:r>
        <w:rPr>
          <w:rStyle w:val="18"/>
          <w:kern w:val="2"/>
        </w:rPr>
        <w:t>:</w:t>
      </w:r>
      <w:r>
        <w:rPr>
          <w:rFonts w:hint="eastAsia"/>
          <w:color w:val="000000"/>
          <w:kern w:val="2"/>
          <w:szCs w:val="21"/>
        </w:rPr>
        <w:t>前面路口左转。</w:t>
      </w:r>
    </w:p>
    <w:p>
      <w:pPr>
        <w:pStyle w:val="9"/>
      </w:pPr>
      <w:r>
        <w:rPr>
          <w:rFonts w:hint="eastAsia"/>
        </w:rPr>
        <w:t>这两种方法都正确。如果您说的是绝对路径，那么任何一位外国游客都可以按照这个提示找到潘家园的洗手间，但是太繁琐了。如果您说的是相对路径，虽然表达很简练，但是这位外国游客只能从当前位置（不见得是潘家园）出发找到洗手间，因此并不能保证在前面的路口左转后可以找到洗手间，由此可见，相对路径不具备普适性。</w:t>
      </w:r>
    </w:p>
    <w:p>
      <w:pPr>
        <w:rPr>
          <w:kern w:val="2"/>
        </w:rPr>
      </w:pPr>
      <w:r>
        <w:rPr>
          <w:rFonts w:hint="eastAsia"/>
          <w:color w:val="000000"/>
          <w:kern w:val="2"/>
          <w:szCs w:val="21"/>
        </w:rPr>
        <w:t>如果各位读者现在还是不能理解相对路径和绝对路径的区别，也不要着急，以后通过实践练习肯定可以彻底搞明白。当前建议大家先记住</w:t>
      </w:r>
      <w:r>
        <w:rPr>
          <w:color w:val="000000"/>
          <w:kern w:val="2"/>
          <w:szCs w:val="21"/>
        </w:rPr>
        <w:t>FHS</w:t>
      </w:r>
      <w:r>
        <w:rPr>
          <w:rFonts w:hint="eastAsia"/>
          <w:color w:val="000000"/>
          <w:kern w:val="2"/>
          <w:szCs w:val="21"/>
        </w:rPr>
        <w:t>中规范的目录作用，这将在以后派上用场。</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6.2</w:t>
            </w:r>
            <w:r>
              <w:rPr>
                <w:color w:val="000000"/>
                <w:kern w:val="2"/>
                <w:szCs w:val="21"/>
              </w:rPr>
              <w:t xml:space="preserve">  </w:t>
            </w:r>
            <w:r>
              <w:rPr>
                <w:rFonts w:hint="eastAsia"/>
                <w:color w:val="000000"/>
                <w:kern w:val="2"/>
              </w:rPr>
              <w:t>物理设备的命名规则</w:t>
            </w:r>
          </w:p>
        </w:tc>
      </w:tr>
    </w:tbl>
    <w:p>
      <w:pPr>
        <w:pStyle w:val="56"/>
        <w:rPr>
          <w:kern w:val="2"/>
        </w:rPr>
      </w:pPr>
    </w:p>
    <w:p>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系统中一切都是文件，硬件设备也不例外。既然是文件，就必须有文件名称。</w:t>
      </w:r>
      <w:r>
        <w:rPr>
          <w:rFonts w:hint="eastAsia"/>
          <w:color w:val="000000"/>
          <w:kern w:val="2"/>
          <w:szCs w:val="21"/>
          <w:highlight w:val="yellow"/>
        </w:rPr>
        <w:t>系统内核中的</w:t>
      </w:r>
      <w:r>
        <w:rPr>
          <w:color w:val="000000"/>
          <w:kern w:val="2"/>
          <w:szCs w:val="21"/>
          <w:highlight w:val="yellow"/>
        </w:rPr>
        <w:t>udev</w:t>
      </w:r>
      <w:r>
        <w:rPr>
          <w:rFonts w:hint="eastAsia"/>
          <w:color w:val="000000"/>
          <w:kern w:val="2"/>
          <w:szCs w:val="21"/>
          <w:highlight w:val="yellow"/>
        </w:rPr>
        <w:t>设备管理器会自动把硬件名称规范起来，目的是让</w:t>
      </w:r>
      <w:r>
        <w:rPr>
          <w:rFonts w:hint="eastAsia"/>
          <w:color w:val="000000"/>
          <w:kern w:val="2"/>
          <w:highlight w:val="yellow"/>
        </w:rPr>
        <w:t>用户</w:t>
      </w:r>
      <w:r>
        <w:rPr>
          <w:rFonts w:hint="eastAsia"/>
          <w:color w:val="000000"/>
          <w:kern w:val="2"/>
          <w:szCs w:val="21"/>
          <w:highlight w:val="yellow"/>
        </w:rPr>
        <w:t>通过设备文件的名字可以猜出设备大致的属性以及分区信息等；</w:t>
      </w:r>
      <w:r>
        <w:rPr>
          <w:rFonts w:hint="eastAsia"/>
          <w:color w:val="000000"/>
          <w:kern w:val="2"/>
          <w:szCs w:val="21"/>
        </w:rPr>
        <w:t>这对于陌生的设备来说特别方便。另外，</w:t>
      </w:r>
      <w:r>
        <w:rPr>
          <w:color w:val="000000"/>
          <w:kern w:val="2"/>
          <w:szCs w:val="21"/>
        </w:rPr>
        <w:t>udev</w:t>
      </w:r>
      <w:r>
        <w:rPr>
          <w:rFonts w:hint="eastAsia"/>
          <w:color w:val="000000"/>
          <w:kern w:val="2"/>
          <w:szCs w:val="21"/>
        </w:rPr>
        <w:t>设备管理器的服务会一直以守护进程的形式运行并侦听内核发出的信号来管理</w:t>
      </w:r>
      <w:r>
        <w:rPr>
          <w:color w:val="000000"/>
          <w:kern w:val="2"/>
          <w:szCs w:val="21"/>
        </w:rPr>
        <w:t>/dev</w:t>
      </w:r>
      <w:r>
        <w:rPr>
          <w:rFonts w:hint="eastAsia"/>
          <w:color w:val="000000"/>
          <w:kern w:val="2"/>
          <w:szCs w:val="21"/>
        </w:rPr>
        <w:t>目录下的设备文件。</w:t>
      </w:r>
      <w:r>
        <w:rPr>
          <w:color w:val="000000"/>
          <w:kern w:val="2"/>
          <w:szCs w:val="21"/>
        </w:rPr>
        <w:t>Linux</w:t>
      </w:r>
      <w:r>
        <w:rPr>
          <w:rFonts w:hint="eastAsia"/>
          <w:color w:val="000000"/>
          <w:kern w:val="2"/>
          <w:szCs w:val="21"/>
        </w:rPr>
        <w:t>系统中常见的硬件设备的文件名称如表</w:t>
      </w:r>
      <w:r>
        <w:rPr>
          <w:color w:val="000000"/>
          <w:kern w:val="2"/>
          <w:szCs w:val="21"/>
        </w:rPr>
        <w:t>6-2</w:t>
      </w:r>
      <w:r>
        <w:rPr>
          <w:rFonts w:hint="eastAsia"/>
          <w:color w:val="000000"/>
          <w:kern w:val="2"/>
          <w:szCs w:val="21"/>
        </w:rPr>
        <w:t>所示。</w:t>
      </w:r>
    </w:p>
    <w:p>
      <w:pPr>
        <w:pStyle w:val="27"/>
        <w:rPr>
          <w:kern w:val="2"/>
        </w:rPr>
      </w:pPr>
      <w:r>
        <w:rPr>
          <w:rFonts w:hint="eastAsia"/>
          <w:kern w:val="2"/>
        </w:rPr>
        <w:t>表</w:t>
      </w:r>
      <w:r>
        <w:rPr>
          <w:kern w:val="2"/>
        </w:rPr>
        <w:t>6-2</w:t>
      </w:r>
      <w:r>
        <w:rPr>
          <w:kern w:val="2"/>
        </w:rPr>
        <w:tab/>
      </w:r>
      <w:r>
        <w:rPr>
          <w:rFonts w:hint="eastAsia"/>
          <w:kern w:val="2"/>
        </w:rPr>
        <w:t>常见的硬件设备及其文件名称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030"/>
        <w:gridCol w:w="403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硬件设备</w:t>
            </w:r>
          </w:p>
        </w:tc>
        <w:tc>
          <w:tcPr>
            <w:tcW w:w="403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文件名称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tcBorders>
              <w:top w:val="single" w:color="000000" w:sz="4" w:space="0"/>
            </w:tcBorders>
            <w:vAlign w:val="center"/>
          </w:tcPr>
          <w:p>
            <w:pPr>
              <w:pStyle w:val="28"/>
              <w:rPr>
                <w:kern w:val="2"/>
              </w:rPr>
            </w:pPr>
            <w:r>
              <w:rPr>
                <w:kern w:val="2"/>
              </w:rPr>
              <w:t>IDE</w:t>
            </w:r>
            <w:r>
              <w:rPr>
                <w:rFonts w:hint="eastAsia"/>
                <w:kern w:val="2"/>
              </w:rPr>
              <w:t>设备</w:t>
            </w:r>
          </w:p>
        </w:tc>
        <w:tc>
          <w:tcPr>
            <w:tcW w:w="4031" w:type="dxa"/>
            <w:tcBorders>
              <w:top w:val="single" w:color="000000" w:sz="4" w:space="0"/>
            </w:tcBorders>
            <w:vAlign w:val="center"/>
          </w:tcPr>
          <w:p>
            <w:pPr>
              <w:pStyle w:val="57"/>
              <w:rPr>
                <w:kern w:val="2"/>
              </w:rPr>
            </w:pPr>
            <w:r>
              <w:rPr>
                <w:kern w:val="2"/>
              </w:rPr>
              <w:t>/dev/hd[a-d]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kern w:val="2"/>
              </w:rPr>
              <w:t>SCSI/SATA/U</w:t>
            </w:r>
            <w:r>
              <w:rPr>
                <w:rFonts w:hint="eastAsia"/>
                <w:kern w:val="2"/>
              </w:rPr>
              <w:t>盘</w:t>
            </w:r>
          </w:p>
        </w:tc>
        <w:tc>
          <w:tcPr>
            <w:tcW w:w="4031" w:type="dxa"/>
            <w:vAlign w:val="center"/>
          </w:tcPr>
          <w:p>
            <w:pPr>
              <w:pStyle w:val="57"/>
              <w:rPr>
                <w:kern w:val="2"/>
              </w:rPr>
            </w:pPr>
            <w:r>
              <w:rPr>
                <w:kern w:val="2"/>
              </w:rPr>
              <w:t>/dev/sd[a-p]</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rFonts w:hint="eastAsia"/>
                <w:kern w:val="2"/>
              </w:rPr>
              <w:t>软驱</w:t>
            </w:r>
          </w:p>
        </w:tc>
        <w:tc>
          <w:tcPr>
            <w:tcW w:w="4031" w:type="dxa"/>
            <w:vAlign w:val="center"/>
          </w:tcPr>
          <w:p>
            <w:pPr>
              <w:pStyle w:val="57"/>
              <w:rPr>
                <w:kern w:val="2"/>
              </w:rPr>
            </w:pPr>
            <w:r>
              <w:rPr>
                <w:kern w:val="2"/>
              </w:rPr>
              <w:t>/dev/fd[0-1]</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rFonts w:hint="eastAsia"/>
                <w:kern w:val="2"/>
              </w:rPr>
              <w:t>打印机</w:t>
            </w:r>
          </w:p>
        </w:tc>
        <w:tc>
          <w:tcPr>
            <w:tcW w:w="4031" w:type="dxa"/>
            <w:vAlign w:val="center"/>
          </w:tcPr>
          <w:p>
            <w:pPr>
              <w:pStyle w:val="57"/>
              <w:rPr>
                <w:kern w:val="2"/>
              </w:rPr>
            </w:pPr>
            <w:r>
              <w:rPr>
                <w:kern w:val="2"/>
              </w:rPr>
              <w:t>/dev/lp[0-15]</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rFonts w:hint="eastAsia"/>
                <w:kern w:val="2"/>
              </w:rPr>
              <w:t>光驱</w:t>
            </w:r>
          </w:p>
        </w:tc>
        <w:tc>
          <w:tcPr>
            <w:tcW w:w="4031" w:type="dxa"/>
            <w:vAlign w:val="center"/>
          </w:tcPr>
          <w:p>
            <w:pPr>
              <w:pStyle w:val="57"/>
              <w:rPr>
                <w:kern w:val="2"/>
              </w:rPr>
            </w:pPr>
            <w:r>
              <w:rPr>
                <w:kern w:val="2"/>
              </w:rPr>
              <w:t>/dev/cdrom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rFonts w:hint="eastAsia"/>
                <w:kern w:val="2"/>
              </w:rPr>
              <w:t>鼠标</w:t>
            </w:r>
          </w:p>
        </w:tc>
        <w:tc>
          <w:tcPr>
            <w:tcW w:w="4031" w:type="dxa"/>
            <w:vAlign w:val="center"/>
          </w:tcPr>
          <w:p>
            <w:pPr>
              <w:pStyle w:val="57"/>
              <w:rPr>
                <w:kern w:val="2"/>
              </w:rPr>
            </w:pPr>
            <w:r>
              <w:rPr>
                <w:kern w:val="2"/>
              </w:rPr>
              <w:t>/dev/mouse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030" w:type="dxa"/>
            <w:vAlign w:val="center"/>
          </w:tcPr>
          <w:p>
            <w:pPr>
              <w:pStyle w:val="28"/>
              <w:rPr>
                <w:kern w:val="2"/>
              </w:rPr>
            </w:pPr>
            <w:r>
              <w:rPr>
                <w:rFonts w:hint="eastAsia"/>
                <w:kern w:val="2"/>
              </w:rPr>
              <w:t>磁带机</w:t>
            </w:r>
          </w:p>
        </w:tc>
        <w:tc>
          <w:tcPr>
            <w:tcW w:w="4031" w:type="dxa"/>
            <w:vAlign w:val="center"/>
          </w:tcPr>
          <w:p>
            <w:pPr>
              <w:pStyle w:val="57"/>
              <w:rPr>
                <w:kern w:val="2"/>
              </w:rPr>
            </w:pPr>
            <w:r>
              <w:rPr>
                <w:kern w:val="2"/>
              </w:rPr>
              <w:t>/dev/st0</w:t>
            </w:r>
            <w:r>
              <w:rPr>
                <w:rFonts w:hint="eastAsia"/>
                <w:kern w:val="2"/>
              </w:rPr>
              <w:t>或</w:t>
            </w:r>
            <w:r>
              <w:rPr>
                <w:kern w:val="2"/>
              </w:rPr>
              <w:t>/dev/ht0</w:t>
            </w:r>
          </w:p>
        </w:tc>
      </w:tr>
    </w:tbl>
    <w:p>
      <w:pPr>
        <w:pStyle w:val="29"/>
        <w:rPr>
          <w:kern w:val="2"/>
        </w:rPr>
      </w:pPr>
    </w:p>
    <w:p>
      <w:pPr>
        <w:rPr>
          <w:kern w:val="2"/>
        </w:rPr>
      </w:pPr>
      <w:r>
        <w:rPr>
          <w:rFonts w:hint="eastAsia"/>
          <w:color w:val="000000"/>
          <w:kern w:val="2"/>
          <w:szCs w:val="21"/>
        </w:rPr>
        <w:t>由于现在的</w:t>
      </w:r>
      <w:r>
        <w:rPr>
          <w:color w:val="000000"/>
          <w:kern w:val="2"/>
          <w:szCs w:val="21"/>
        </w:rPr>
        <w:t>IDE</w:t>
      </w:r>
      <w:r>
        <w:rPr>
          <w:rFonts w:hint="eastAsia"/>
          <w:color w:val="000000"/>
          <w:kern w:val="2"/>
          <w:szCs w:val="21"/>
        </w:rPr>
        <w:t>设备已经很少见了，所以一般的</w:t>
      </w:r>
      <w:r>
        <w:rPr>
          <w:rFonts w:hint="eastAsia"/>
          <w:color w:val="000000"/>
          <w:kern w:val="2"/>
          <w:szCs w:val="21"/>
          <w:highlight w:val="yellow"/>
        </w:rPr>
        <w:t>硬盘设备都会是以“</w:t>
      </w:r>
      <w:r>
        <w:rPr>
          <w:color w:val="000000"/>
          <w:kern w:val="2"/>
          <w:szCs w:val="21"/>
          <w:highlight w:val="yellow"/>
        </w:rPr>
        <w:t>/dev/sd</w:t>
      </w:r>
      <w:r>
        <w:rPr>
          <w:rFonts w:hint="eastAsia"/>
          <w:color w:val="000000"/>
          <w:kern w:val="2"/>
          <w:szCs w:val="21"/>
          <w:highlight w:val="yellow"/>
        </w:rPr>
        <w:t>”开头</w:t>
      </w:r>
      <w:r>
        <w:rPr>
          <w:rFonts w:hint="eastAsia"/>
          <w:color w:val="000000"/>
          <w:kern w:val="2"/>
          <w:szCs w:val="21"/>
        </w:rPr>
        <w:t>的。而一台主机上可以有多块硬盘，因此系统采用</w:t>
      </w:r>
      <w:r>
        <w:rPr>
          <w:color w:val="000000"/>
          <w:kern w:val="2"/>
          <w:szCs w:val="21"/>
        </w:rPr>
        <w:t>a</w:t>
      </w:r>
      <w:r>
        <w:rPr>
          <w:rFonts w:hint="eastAsia" w:eastAsia="宋体"/>
          <w:color w:val="000000"/>
          <w:kern w:val="2"/>
          <w:szCs w:val="21"/>
        </w:rPr>
        <w:t>～</w:t>
      </w:r>
      <w:r>
        <w:rPr>
          <w:color w:val="000000"/>
          <w:kern w:val="2"/>
          <w:szCs w:val="21"/>
        </w:rPr>
        <w:t>p</w:t>
      </w:r>
      <w:r>
        <w:rPr>
          <w:rFonts w:hint="eastAsia"/>
          <w:color w:val="000000"/>
          <w:kern w:val="2"/>
          <w:szCs w:val="21"/>
        </w:rPr>
        <w:t>来代表</w:t>
      </w:r>
      <w:r>
        <w:rPr>
          <w:color w:val="000000"/>
          <w:kern w:val="2"/>
          <w:szCs w:val="21"/>
        </w:rPr>
        <w:t>16</w:t>
      </w:r>
      <w:r>
        <w:rPr>
          <w:rFonts w:hint="eastAsia"/>
          <w:color w:val="000000"/>
          <w:kern w:val="2"/>
          <w:szCs w:val="21"/>
        </w:rPr>
        <w:t>块不同的硬盘（默认从</w:t>
      </w:r>
      <w:r>
        <w:rPr>
          <w:color w:val="000000"/>
          <w:kern w:val="2"/>
          <w:szCs w:val="21"/>
        </w:rPr>
        <w:t>a</w:t>
      </w:r>
      <w:r>
        <w:rPr>
          <w:rFonts w:hint="eastAsia"/>
          <w:color w:val="000000"/>
          <w:kern w:val="2"/>
          <w:szCs w:val="21"/>
        </w:rPr>
        <w:t>开始分配），而且硬盘的分区编号也很有讲究：</w:t>
      </w:r>
    </w:p>
    <w:p>
      <w:pPr>
        <w:pStyle w:val="34"/>
        <w:ind w:left="704" w:hanging="304"/>
        <w:rPr>
          <w:kern w:val="2"/>
        </w:rPr>
      </w:pPr>
      <w:r>
        <w:rPr>
          <w:kern w:val="2"/>
        </w:rPr>
        <w:sym w:font="Wingdings" w:char="00D8"/>
      </w:r>
      <w:r>
        <w:rPr>
          <w:kern w:val="2"/>
        </w:rPr>
        <w:tab/>
      </w:r>
      <w:r>
        <w:rPr>
          <w:rFonts w:hint="eastAsia"/>
          <w:color w:val="000000"/>
          <w:kern w:val="2"/>
          <w:szCs w:val="21"/>
        </w:rPr>
        <w:t>主分区或扩展分区的编号从</w:t>
      </w:r>
      <w:r>
        <w:rPr>
          <w:color w:val="000000"/>
          <w:kern w:val="2"/>
          <w:szCs w:val="21"/>
        </w:rPr>
        <w:t>1</w:t>
      </w:r>
      <w:r>
        <w:rPr>
          <w:rFonts w:hint="eastAsia"/>
          <w:color w:val="000000"/>
          <w:kern w:val="2"/>
          <w:szCs w:val="21"/>
        </w:rPr>
        <w:t>开始，到</w:t>
      </w:r>
      <w:r>
        <w:rPr>
          <w:color w:val="000000"/>
          <w:kern w:val="2"/>
          <w:szCs w:val="21"/>
        </w:rPr>
        <w:t>4</w:t>
      </w:r>
      <w:r>
        <w:rPr>
          <w:rFonts w:hint="eastAsia"/>
          <w:color w:val="000000"/>
          <w:kern w:val="2"/>
          <w:szCs w:val="21"/>
        </w:rPr>
        <w:t>结束；</w:t>
      </w:r>
    </w:p>
    <w:p>
      <w:pPr>
        <w:pStyle w:val="34"/>
        <w:ind w:left="704" w:hanging="304"/>
        <w:rPr>
          <w:kern w:val="2"/>
        </w:rPr>
      </w:pPr>
      <w:r>
        <w:rPr>
          <w:kern w:val="2"/>
        </w:rPr>
        <w:sym w:font="Wingdings" w:char="00D8"/>
      </w:r>
      <w:r>
        <w:rPr>
          <w:kern w:val="2"/>
        </w:rPr>
        <w:tab/>
      </w:r>
      <w:r>
        <w:rPr>
          <w:rFonts w:hint="eastAsia"/>
          <w:color w:val="000000"/>
          <w:kern w:val="2"/>
          <w:szCs w:val="21"/>
        </w:rPr>
        <w:t>逻辑分区从编号</w:t>
      </w:r>
      <w:r>
        <w:rPr>
          <w:color w:val="000000"/>
          <w:kern w:val="2"/>
          <w:szCs w:val="21"/>
        </w:rPr>
        <w:t>5</w:t>
      </w:r>
      <w:r>
        <w:rPr>
          <w:rFonts w:hint="eastAsia"/>
          <w:color w:val="000000"/>
          <w:kern w:val="2"/>
          <w:szCs w:val="21"/>
        </w:rPr>
        <w:t>开始。</w:t>
      </w:r>
    </w:p>
    <w:p>
      <w:pPr>
        <w:rPr>
          <w:kern w:val="2"/>
        </w:rPr>
      </w:pPr>
      <w:r>
        <w:rPr>
          <w:rFonts w:hint="eastAsia"/>
          <w:color w:val="000000"/>
          <w:kern w:val="2"/>
          <w:szCs w:val="21"/>
        </w:rPr>
        <w:t>国内很多</w:t>
      </w:r>
      <w:r>
        <w:rPr>
          <w:color w:val="000000"/>
          <w:kern w:val="2"/>
          <w:szCs w:val="21"/>
        </w:rPr>
        <w:t>Linux</w:t>
      </w:r>
      <w:r>
        <w:rPr>
          <w:rFonts w:hint="eastAsia"/>
          <w:color w:val="000000"/>
          <w:kern w:val="2"/>
          <w:szCs w:val="21"/>
        </w:rPr>
        <w:t>培训讲师以及很多知名</w:t>
      </w:r>
      <w:r>
        <w:rPr>
          <w:color w:val="000000"/>
          <w:kern w:val="2"/>
          <w:szCs w:val="21"/>
        </w:rPr>
        <w:t>Linux</w:t>
      </w:r>
      <w:r>
        <w:rPr>
          <w:rFonts w:hint="eastAsia"/>
          <w:color w:val="000000"/>
          <w:kern w:val="2"/>
          <w:szCs w:val="21"/>
        </w:rPr>
        <w:t>图书在讲到设备和分区名称时，总会讲错两个知识点。第一个知识点是设备名称的理解错误。很多培训讲师和</w:t>
      </w:r>
      <w:r>
        <w:rPr>
          <w:color w:val="000000"/>
          <w:kern w:val="2"/>
          <w:szCs w:val="21"/>
        </w:rPr>
        <w:t>Linux</w:t>
      </w:r>
      <w:r>
        <w:rPr>
          <w:rFonts w:hint="eastAsia"/>
          <w:color w:val="000000"/>
          <w:kern w:val="2"/>
          <w:szCs w:val="21"/>
        </w:rPr>
        <w:t>技术图书中会提到，比如</w:t>
      </w:r>
      <w:r>
        <w:rPr>
          <w:color w:val="000000"/>
          <w:kern w:val="2"/>
          <w:szCs w:val="21"/>
        </w:rPr>
        <w:t>/dev/sda</w:t>
      </w:r>
      <w:r>
        <w:rPr>
          <w:rFonts w:hint="eastAsia"/>
          <w:color w:val="000000"/>
          <w:kern w:val="2"/>
          <w:szCs w:val="21"/>
        </w:rPr>
        <w:t>表示主板上第一个插槽上的存储设备，学员或读者在实践操作的时候会发现果然如此，因此也就对这条理论知识更加深信不疑。但真相不是这样的，</w:t>
      </w:r>
      <w:r>
        <w:rPr>
          <w:color w:val="000000"/>
          <w:kern w:val="2"/>
          <w:szCs w:val="21"/>
        </w:rPr>
        <w:t>/dev</w:t>
      </w:r>
      <w:r>
        <w:rPr>
          <w:rFonts w:hint="eastAsia"/>
          <w:color w:val="000000"/>
          <w:kern w:val="2"/>
          <w:szCs w:val="21"/>
        </w:rPr>
        <w:t>目录中</w:t>
      </w:r>
      <w:r>
        <w:rPr>
          <w:color w:val="000000"/>
          <w:kern w:val="2"/>
          <w:szCs w:val="21"/>
        </w:rPr>
        <w:t>sda</w:t>
      </w:r>
      <w:r>
        <w:rPr>
          <w:rFonts w:hint="eastAsia"/>
          <w:color w:val="000000"/>
          <w:kern w:val="2"/>
          <w:szCs w:val="21"/>
        </w:rPr>
        <w:t>设备之所以是</w:t>
      </w:r>
      <w:r>
        <w:rPr>
          <w:color w:val="000000"/>
          <w:kern w:val="2"/>
          <w:szCs w:val="21"/>
        </w:rPr>
        <w:t>a</w:t>
      </w:r>
      <w:r>
        <w:rPr>
          <w:rFonts w:hint="eastAsia"/>
          <w:color w:val="000000"/>
          <w:kern w:val="2"/>
          <w:szCs w:val="21"/>
        </w:rPr>
        <w:t>，并不是由插槽决定的，而是由系统内核的识别顺序来决定的，而恰巧很多主板的插槽顺序就是系统内核的识别顺序，因此才会被命名为</w:t>
      </w:r>
      <w:r>
        <w:rPr>
          <w:color w:val="000000"/>
          <w:kern w:val="2"/>
          <w:szCs w:val="21"/>
        </w:rPr>
        <w:t>/dev/sda</w:t>
      </w:r>
      <w:r>
        <w:rPr>
          <w:rFonts w:hint="eastAsia"/>
          <w:color w:val="000000"/>
          <w:kern w:val="2"/>
          <w:szCs w:val="21"/>
        </w:rPr>
        <w:t>。大家以后在使用</w:t>
      </w:r>
      <w:r>
        <w:rPr>
          <w:color w:val="000000"/>
          <w:kern w:val="2"/>
          <w:szCs w:val="21"/>
        </w:rPr>
        <w:t>iSCSI</w:t>
      </w:r>
      <w:r>
        <w:rPr>
          <w:rFonts w:hint="eastAsia"/>
          <w:color w:val="000000"/>
          <w:kern w:val="2"/>
          <w:szCs w:val="21"/>
        </w:rPr>
        <w:t>网络存储设备时就会发现，明明主板上第二个插槽是空着的，但系统却能识别到</w:t>
      </w:r>
      <w:r>
        <w:rPr>
          <w:color w:val="000000"/>
          <w:kern w:val="2"/>
          <w:szCs w:val="21"/>
        </w:rPr>
        <w:t>/dev/sdb</w:t>
      </w:r>
      <w:r>
        <w:rPr>
          <w:rFonts w:hint="eastAsia"/>
          <w:color w:val="000000"/>
          <w:kern w:val="2"/>
          <w:szCs w:val="21"/>
        </w:rPr>
        <w:t>这个设备就是这个道理。</w:t>
      </w:r>
    </w:p>
    <w:p>
      <w:pPr>
        <w:rPr>
          <w:kern w:val="2"/>
        </w:rPr>
      </w:pPr>
      <w:r>
        <w:rPr>
          <w:rFonts w:hint="eastAsia"/>
          <w:kern w:val="2"/>
        </w:rPr>
        <w:t>第二个知识点是对分区名称的理解错误。很多</w:t>
      </w:r>
      <w:r>
        <w:rPr>
          <w:kern w:val="2"/>
        </w:rPr>
        <w:t>Linux</w:t>
      </w:r>
      <w:r>
        <w:rPr>
          <w:rFonts w:hint="eastAsia"/>
          <w:kern w:val="2"/>
        </w:rPr>
        <w:t>培训讲师会告诉学员，分区的编号代表分区的个数。比如</w:t>
      </w:r>
      <w:r>
        <w:rPr>
          <w:kern w:val="2"/>
        </w:rPr>
        <w:t>sda3</w:t>
      </w:r>
      <w:r>
        <w:rPr>
          <w:rFonts w:hint="eastAsia"/>
          <w:kern w:val="2"/>
        </w:rPr>
        <w:t>表示这是设备上的第三个分区，而学员在做实验的时候确实也会得出这样的结果，</w:t>
      </w:r>
      <w:r>
        <w:rPr>
          <w:rFonts w:hint="eastAsia"/>
          <w:kern w:val="2"/>
          <w:highlight w:val="yellow"/>
        </w:rPr>
        <w:t>但是这个理论知识是错误的，因为分区的数字编码不一定是强制顺延下来的，也有可能是手工指定的。因此</w:t>
      </w:r>
      <w:r>
        <w:rPr>
          <w:kern w:val="2"/>
          <w:highlight w:val="yellow"/>
        </w:rPr>
        <w:t>sda3</w:t>
      </w:r>
      <w:r>
        <w:rPr>
          <w:rFonts w:hint="eastAsia"/>
          <w:kern w:val="2"/>
          <w:highlight w:val="yellow"/>
        </w:rPr>
        <w:t>只能表示是编号为</w:t>
      </w:r>
      <w:r>
        <w:rPr>
          <w:kern w:val="2"/>
          <w:highlight w:val="yellow"/>
        </w:rPr>
        <w:t>3</w:t>
      </w:r>
      <w:r>
        <w:rPr>
          <w:rFonts w:hint="eastAsia"/>
          <w:kern w:val="2"/>
          <w:highlight w:val="yellow"/>
        </w:rPr>
        <w:t>的分区，而不能判断</w:t>
      </w:r>
      <w:r>
        <w:rPr>
          <w:kern w:val="2"/>
          <w:highlight w:val="yellow"/>
        </w:rPr>
        <w:t>sda</w:t>
      </w:r>
      <w:r>
        <w:rPr>
          <w:rFonts w:hint="eastAsia"/>
          <w:kern w:val="2"/>
          <w:highlight w:val="yellow"/>
        </w:rPr>
        <w:t>设备上已经存在了</w:t>
      </w:r>
      <w:r>
        <w:rPr>
          <w:kern w:val="2"/>
          <w:highlight w:val="yellow"/>
        </w:rPr>
        <w:t>3</w:t>
      </w:r>
      <w:r>
        <w:rPr>
          <w:rFonts w:hint="eastAsia"/>
          <w:kern w:val="2"/>
          <w:highlight w:val="yellow"/>
        </w:rPr>
        <w:t>个分区。</w:t>
      </w:r>
    </w:p>
    <w:p>
      <w:pPr>
        <w:rPr>
          <w:kern w:val="2"/>
        </w:rPr>
      </w:pPr>
      <w:r>
        <w:rPr>
          <w:rFonts w:hint="eastAsia"/>
          <w:kern w:val="2"/>
        </w:rPr>
        <w:t>在填了这两个“坑”之后，刘遄老师再来分析一下</w:t>
      </w:r>
      <w:r>
        <w:rPr>
          <w:kern w:val="2"/>
        </w:rPr>
        <w:t>/dev/sda5</w:t>
      </w:r>
      <w:r>
        <w:rPr>
          <w:rFonts w:hint="eastAsia"/>
          <w:kern w:val="2"/>
        </w:rPr>
        <w:t>这个设备文件名称包含哪些信息，如图</w:t>
      </w:r>
      <w:r>
        <w:rPr>
          <w:kern w:val="2"/>
        </w:rPr>
        <w:t>6-2</w:t>
      </w:r>
      <w:r>
        <w:rPr>
          <w:rFonts w:hint="eastAsia"/>
          <w:kern w:val="2"/>
        </w:rPr>
        <w:t>所示。</w:t>
      </w:r>
    </w:p>
    <w:p>
      <w:pPr>
        <w:pStyle w:val="32"/>
        <w:rPr>
          <w:kern w:val="2"/>
        </w:rPr>
      </w:pPr>
      <w:r>
        <w:rPr>
          <w:color w:val="000000"/>
          <w:kern w:val="2"/>
          <w:szCs w:val="21"/>
        </w:rPr>
        <w:drawing>
          <wp:inline distT="0" distB="0" distL="0" distR="0">
            <wp:extent cx="2430780" cy="975360"/>
            <wp:effectExtent l="0" t="0" r="0" b="0"/>
            <wp:docPr id="94" name="图片 94" descr="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0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430780" cy="9753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6-2  </w:t>
      </w:r>
      <w:r>
        <w:rPr>
          <w:rFonts w:hint="eastAsia"/>
          <w:color w:val="000000"/>
          <w:kern w:val="2"/>
          <w:szCs w:val="21"/>
        </w:rPr>
        <w:t>设备文件名称</w:t>
      </w:r>
    </w:p>
    <w:p>
      <w:pPr>
        <w:rPr>
          <w:kern w:val="2"/>
        </w:rPr>
      </w:pPr>
      <w:r>
        <w:rPr>
          <w:rFonts w:hint="eastAsia"/>
          <w:kern w:val="2"/>
        </w:rPr>
        <w:t>首先，</w:t>
      </w:r>
      <w:r>
        <w:rPr>
          <w:kern w:val="2"/>
        </w:rPr>
        <w:t>/dev/</w:t>
      </w:r>
      <w:r>
        <w:rPr>
          <w:rFonts w:hint="eastAsia"/>
          <w:kern w:val="2"/>
        </w:rPr>
        <w:t>目录中保存的应当是硬件设备文件；其次，</w:t>
      </w:r>
      <w:r>
        <w:rPr>
          <w:kern w:val="2"/>
        </w:rPr>
        <w:t>sd</w:t>
      </w:r>
      <w:r>
        <w:rPr>
          <w:rFonts w:hint="eastAsia"/>
          <w:kern w:val="2"/>
        </w:rPr>
        <w:t>表示是存储设备；然后，</w:t>
      </w:r>
      <w:r>
        <w:rPr>
          <w:kern w:val="2"/>
          <w:highlight w:val="yellow"/>
        </w:rPr>
        <w:t>a</w:t>
      </w:r>
      <w:r>
        <w:rPr>
          <w:rFonts w:hint="eastAsia"/>
          <w:kern w:val="2"/>
          <w:highlight w:val="yellow"/>
        </w:rPr>
        <w:t>表示系统中</w:t>
      </w:r>
      <w:r>
        <w:rPr>
          <w:rFonts w:hint="eastAsia"/>
          <w:kern w:val="2"/>
          <w:highlight w:val="yellow"/>
          <w:u w:val="single"/>
        </w:rPr>
        <w:t>同类接口中第一个</w:t>
      </w:r>
      <w:r>
        <w:rPr>
          <w:rFonts w:hint="eastAsia"/>
          <w:kern w:val="2"/>
          <w:highlight w:val="yellow"/>
        </w:rPr>
        <w:t>被识别到的设备</w:t>
      </w:r>
      <w:r>
        <w:rPr>
          <w:rFonts w:hint="eastAsia"/>
          <w:kern w:val="2"/>
        </w:rPr>
        <w:t>，最后，</w:t>
      </w:r>
      <w:r>
        <w:rPr>
          <w:kern w:val="2"/>
          <w:highlight w:val="yellow"/>
        </w:rPr>
        <w:t>5</w:t>
      </w:r>
      <w:r>
        <w:rPr>
          <w:rFonts w:hint="eastAsia"/>
          <w:kern w:val="2"/>
          <w:highlight w:val="yellow"/>
        </w:rPr>
        <w:t>表示这个设备是一个逻辑分区</w:t>
      </w:r>
      <w:r>
        <w:rPr>
          <w:rFonts w:hint="eastAsia"/>
          <w:kern w:val="2"/>
        </w:rPr>
        <w:t>。一言以蔽之，“</w:t>
      </w:r>
      <w:r>
        <w:rPr>
          <w:kern w:val="2"/>
        </w:rPr>
        <w:t>/dev/sda5</w:t>
      </w:r>
      <w:r>
        <w:rPr>
          <w:rFonts w:hint="eastAsia"/>
          <w:kern w:val="2"/>
        </w:rPr>
        <w:t>”表示的就是“这是系统中第一块被识别到的硬件设备中分区编号为</w:t>
      </w:r>
      <w:r>
        <w:rPr>
          <w:kern w:val="2"/>
        </w:rPr>
        <w:t>5</w:t>
      </w:r>
      <w:r>
        <w:rPr>
          <w:rFonts w:hint="eastAsia"/>
          <w:kern w:val="2"/>
        </w:rPr>
        <w:t>的逻辑分区的设备文件”。考虑到我们的很多读者完全没有</w:t>
      </w:r>
      <w:r>
        <w:rPr>
          <w:kern w:val="2"/>
        </w:rPr>
        <w:t>Linux</w:t>
      </w:r>
      <w:r>
        <w:rPr>
          <w:rFonts w:hint="eastAsia"/>
          <w:kern w:val="2"/>
        </w:rPr>
        <w:t>基础，不太容易理解前面所说的主分区、扩展分区和逻辑分区的概念，因此接下来简单科普一下硬盘相关的知识。</w:t>
      </w:r>
    </w:p>
    <w:p>
      <w:pPr>
        <w:rPr>
          <w:kern w:val="2"/>
        </w:rPr>
      </w:pPr>
      <w:r>
        <w:rPr>
          <w:rFonts w:hint="eastAsia"/>
          <w:kern w:val="2"/>
        </w:rPr>
        <w:t>正是因为计算机有了硬盘设备，我们才可以在玩游戏的过程中或游戏通关之后随时存档，而不用每次重头开始。硬盘设备是由大量的扇区组成的，每个扇区的容量为</w:t>
      </w:r>
      <w:r>
        <w:rPr>
          <w:kern w:val="2"/>
        </w:rPr>
        <w:t>512</w:t>
      </w:r>
      <w:r>
        <w:rPr>
          <w:rFonts w:hint="eastAsia"/>
          <w:kern w:val="2"/>
        </w:rPr>
        <w:t>字节。其中第一个扇区最重要，它里面保存着主引导记录与分区表信息。就第一个扇区来讲，主引导记录需要占用</w:t>
      </w:r>
      <w:r>
        <w:rPr>
          <w:kern w:val="2"/>
        </w:rPr>
        <w:t>446</w:t>
      </w:r>
      <w:r>
        <w:rPr>
          <w:rFonts w:hint="eastAsia"/>
          <w:kern w:val="2"/>
        </w:rPr>
        <w:t>字节，分区表为</w:t>
      </w:r>
      <w:r>
        <w:rPr>
          <w:kern w:val="2"/>
        </w:rPr>
        <w:t>64</w:t>
      </w:r>
      <w:r>
        <w:rPr>
          <w:rFonts w:hint="eastAsia"/>
          <w:kern w:val="2"/>
        </w:rPr>
        <w:t>字节，结束符占用</w:t>
      </w:r>
      <w:r>
        <w:rPr>
          <w:kern w:val="2"/>
        </w:rPr>
        <w:t>2</w:t>
      </w:r>
      <w:r>
        <w:rPr>
          <w:rFonts w:hint="eastAsia"/>
          <w:kern w:val="2"/>
        </w:rPr>
        <w:t>字节；其中分区表中每记录一个分区信息就需要</w:t>
      </w:r>
      <w:r>
        <w:rPr>
          <w:kern w:val="2"/>
        </w:rPr>
        <w:t>16</w:t>
      </w:r>
      <w:r>
        <w:rPr>
          <w:rFonts w:hint="eastAsia"/>
          <w:kern w:val="2"/>
        </w:rPr>
        <w:t>字节，这样一来最多只有</w:t>
      </w:r>
      <w:r>
        <w:rPr>
          <w:kern w:val="2"/>
        </w:rPr>
        <w:t>4</w:t>
      </w:r>
      <w:r>
        <w:rPr>
          <w:rFonts w:hint="eastAsia"/>
          <w:kern w:val="2"/>
        </w:rPr>
        <w:t>个分区信息可以写到第一个扇区中，这</w:t>
      </w:r>
      <w:r>
        <w:rPr>
          <w:kern w:val="2"/>
        </w:rPr>
        <w:t>4</w:t>
      </w:r>
      <w:r>
        <w:rPr>
          <w:rFonts w:hint="eastAsia"/>
          <w:kern w:val="2"/>
        </w:rPr>
        <w:t>个分区就是</w:t>
      </w:r>
      <w:r>
        <w:rPr>
          <w:kern w:val="2"/>
        </w:rPr>
        <w:t>4</w:t>
      </w:r>
      <w:r>
        <w:rPr>
          <w:rFonts w:hint="eastAsia"/>
          <w:kern w:val="2"/>
        </w:rPr>
        <w:t>个主分区。第一个扇区中的数据信息如图</w:t>
      </w:r>
      <w:r>
        <w:rPr>
          <w:kern w:val="2"/>
        </w:rPr>
        <w:t>6-3</w:t>
      </w:r>
      <w:r>
        <w:rPr>
          <w:rFonts w:hint="eastAsia"/>
          <w:kern w:val="2"/>
        </w:rPr>
        <w:t>所示。</w:t>
      </w:r>
    </w:p>
    <w:p>
      <w:pPr>
        <w:pStyle w:val="32"/>
        <w:rPr>
          <w:kern w:val="2"/>
        </w:rPr>
      </w:pPr>
      <w:r>
        <w:rPr>
          <w:color w:val="000000"/>
          <w:kern w:val="2"/>
          <w:szCs w:val="21"/>
        </w:rPr>
        <w:drawing>
          <wp:inline distT="0" distB="0" distL="0" distR="0">
            <wp:extent cx="2674620" cy="1264920"/>
            <wp:effectExtent l="0" t="0" r="0" b="0"/>
            <wp:docPr id="95" name="图片 95" descr="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0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674620" cy="12649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6-3  </w:t>
      </w:r>
      <w:r>
        <w:rPr>
          <w:rFonts w:hint="eastAsia"/>
          <w:color w:val="000000"/>
          <w:kern w:val="2"/>
          <w:szCs w:val="21"/>
        </w:rPr>
        <w:t>第一个扇区中的数据信息</w:t>
      </w:r>
    </w:p>
    <w:p>
      <w:pPr>
        <w:rPr>
          <w:kern w:val="2"/>
        </w:rPr>
      </w:pPr>
      <w:r>
        <w:rPr>
          <w:rFonts w:hint="eastAsia"/>
          <w:color w:val="000000"/>
          <w:kern w:val="2"/>
          <w:szCs w:val="21"/>
        </w:rPr>
        <w:t>现在，问题来了</w:t>
      </w:r>
      <w:r>
        <w:rPr>
          <w:rFonts w:hint="eastAsia"/>
          <w:color w:val="000000"/>
          <w:w w:val="200"/>
          <w:kern w:val="2"/>
          <w:szCs w:val="21"/>
        </w:rPr>
        <w:t>—</w:t>
      </w:r>
      <w:r>
        <w:rPr>
          <w:rFonts w:hint="eastAsia"/>
          <w:color w:val="000000"/>
          <w:kern w:val="2"/>
          <w:szCs w:val="21"/>
        </w:rPr>
        <w:t>第一个扇区最多只能创建出</w:t>
      </w:r>
      <w:r>
        <w:rPr>
          <w:color w:val="000000"/>
          <w:kern w:val="2"/>
          <w:szCs w:val="21"/>
        </w:rPr>
        <w:t>4</w:t>
      </w:r>
      <w:r>
        <w:rPr>
          <w:rFonts w:hint="eastAsia"/>
          <w:color w:val="000000"/>
          <w:kern w:val="2"/>
          <w:szCs w:val="21"/>
        </w:rPr>
        <w:t>个分区？于是为了解决分区个数不够的问题，可以将第一个扇区的分区表中</w:t>
      </w:r>
      <w:r>
        <w:rPr>
          <w:color w:val="000000"/>
          <w:kern w:val="2"/>
          <w:szCs w:val="21"/>
        </w:rPr>
        <w:t>16</w:t>
      </w:r>
      <w:r>
        <w:rPr>
          <w:rFonts w:hint="eastAsia"/>
          <w:color w:val="000000"/>
          <w:kern w:val="2"/>
          <w:szCs w:val="21"/>
        </w:rPr>
        <w:t>字节（原本要写入主分区信息）的空间（称之为扩展分区）拿出来指向另外一个分区。也就是说，扩展分区其实并不是一个真正的分区，而更像是一个占用</w:t>
      </w:r>
      <w:r>
        <w:rPr>
          <w:color w:val="000000"/>
          <w:kern w:val="2"/>
          <w:szCs w:val="21"/>
        </w:rPr>
        <w:t>16</w:t>
      </w:r>
      <w:r>
        <w:rPr>
          <w:rFonts w:hint="eastAsia"/>
          <w:color w:val="000000"/>
          <w:kern w:val="2"/>
          <w:szCs w:val="21"/>
        </w:rPr>
        <w:t>字节分区表空间的指针</w:t>
      </w:r>
      <w:r>
        <w:rPr>
          <w:rFonts w:hint="eastAsia"/>
          <w:color w:val="000000"/>
          <w:w w:val="200"/>
          <w:kern w:val="2"/>
          <w:szCs w:val="21"/>
        </w:rPr>
        <w:t>—</w:t>
      </w:r>
      <w:r>
        <w:rPr>
          <w:rFonts w:hint="eastAsia"/>
          <w:color w:val="000000"/>
          <w:kern w:val="2"/>
          <w:szCs w:val="21"/>
        </w:rPr>
        <w:t>一个指向另外一个分区的指针。这样一来，</w:t>
      </w:r>
      <w:r>
        <w:rPr>
          <w:rFonts w:hint="eastAsia"/>
          <w:color w:val="000000"/>
          <w:kern w:val="2"/>
        </w:rPr>
        <w:t>用户</w:t>
      </w:r>
      <w:r>
        <w:rPr>
          <w:rFonts w:hint="eastAsia"/>
          <w:color w:val="000000"/>
          <w:kern w:val="2"/>
          <w:szCs w:val="21"/>
        </w:rPr>
        <w:t>一般会选择使用</w:t>
      </w:r>
      <w:r>
        <w:rPr>
          <w:color w:val="000000"/>
          <w:kern w:val="2"/>
          <w:szCs w:val="21"/>
        </w:rPr>
        <w:t>3</w:t>
      </w:r>
      <w:r>
        <w:rPr>
          <w:rFonts w:hint="eastAsia"/>
          <w:color w:val="000000"/>
          <w:kern w:val="2"/>
          <w:szCs w:val="21"/>
        </w:rPr>
        <w:t>个主分区加</w:t>
      </w:r>
      <w:r>
        <w:rPr>
          <w:color w:val="000000"/>
          <w:kern w:val="2"/>
          <w:szCs w:val="21"/>
        </w:rPr>
        <w:t>1</w:t>
      </w:r>
      <w:r>
        <w:rPr>
          <w:rFonts w:hint="eastAsia"/>
          <w:color w:val="000000"/>
          <w:kern w:val="2"/>
          <w:szCs w:val="21"/>
        </w:rPr>
        <w:t>个扩展分区的方法，然后在扩展分区中创建出数个逻辑分区，从而来满足多分区（大于</w:t>
      </w:r>
      <w:r>
        <w:rPr>
          <w:color w:val="000000"/>
          <w:kern w:val="2"/>
          <w:szCs w:val="21"/>
        </w:rPr>
        <w:t>4</w:t>
      </w:r>
      <w:r>
        <w:rPr>
          <w:rFonts w:hint="eastAsia"/>
          <w:color w:val="000000"/>
          <w:kern w:val="2"/>
          <w:szCs w:val="21"/>
        </w:rPr>
        <w:t>个）的需求。当然，就目前来讲大家只要明白为什么主分区不能超过</w:t>
      </w:r>
      <w:r>
        <w:rPr>
          <w:color w:val="000000"/>
          <w:kern w:val="2"/>
          <w:szCs w:val="21"/>
        </w:rPr>
        <w:t>4</w:t>
      </w:r>
      <w:r>
        <w:rPr>
          <w:rFonts w:hint="eastAsia"/>
          <w:color w:val="000000"/>
          <w:kern w:val="2"/>
          <w:szCs w:val="21"/>
        </w:rPr>
        <w:t>个就足够了。主分区、扩展分区、逻辑分区可以像图</w:t>
      </w:r>
      <w:r>
        <w:rPr>
          <w:color w:val="000000"/>
          <w:kern w:val="2"/>
          <w:szCs w:val="21"/>
        </w:rPr>
        <w:t>6-4</w:t>
      </w:r>
      <w:r>
        <w:rPr>
          <w:rFonts w:hint="eastAsia"/>
          <w:color w:val="000000"/>
          <w:kern w:val="2"/>
          <w:szCs w:val="21"/>
        </w:rPr>
        <w:t>那样来规划。</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tblLayout w:type="fixed"/>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所谓扩展分区，严格地讲它不是一个实际意义的分区，它仅仅是一个指向下一个分区的指针，这种指针结构将形成一个单向链表。</w:t>
            </w:r>
          </w:p>
        </w:tc>
      </w:tr>
    </w:tbl>
    <w:p>
      <w:pPr>
        <w:pStyle w:val="29"/>
        <w:rPr>
          <w:kern w:val="2"/>
          <w:shd w:val="pct10" w:color="auto" w:fill="FFFFFF"/>
        </w:rPr>
      </w:pPr>
    </w:p>
    <w:p>
      <w:pPr>
        <w:pStyle w:val="32"/>
        <w:rPr>
          <w:kern w:val="2"/>
        </w:rPr>
      </w:pPr>
      <w:r>
        <w:rPr>
          <w:rFonts w:hint="eastAsia"/>
          <w:color w:val="000000"/>
          <w:kern w:val="2"/>
        </w:rPr>
        <w:drawing>
          <wp:inline distT="0" distB="0" distL="0" distR="0">
            <wp:extent cx="3787140" cy="1165860"/>
            <wp:effectExtent l="0" t="0" r="0" b="0"/>
            <wp:docPr id="96" name="图片 96" descr="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6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787140" cy="11658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6-4</w:t>
      </w:r>
      <w:r>
        <w:rPr>
          <w:rFonts w:hint="eastAsia"/>
          <w:color w:val="000000"/>
          <w:kern w:val="2"/>
        </w:rPr>
        <w:t xml:space="preserve">  </w:t>
      </w:r>
      <w:r>
        <w:rPr>
          <w:rFonts w:hint="eastAsia"/>
          <w:color w:val="000000"/>
          <w:kern w:val="2"/>
          <w:szCs w:val="21"/>
        </w:rPr>
        <w:t>硬盘分区的规划</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182"/>
        <w:gridCol w:w="7517"/>
      </w:tblGrid>
      <w:tr>
        <w:tblPrEx>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17"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读者可以试着解读一下/dev/sdb8的意思。</w:t>
            </w:r>
          </w:p>
        </w:tc>
      </w:tr>
    </w:tbl>
    <w:p>
      <w:pPr>
        <w:pStyle w:val="29"/>
        <w:rPr>
          <w:kern w:val="2"/>
          <w:shd w:val="pct10" w:color="auto" w:fill="FFFFFF"/>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6.3</w:t>
            </w:r>
            <w:r>
              <w:rPr>
                <w:rFonts w:hint="eastAsia"/>
                <w:color w:val="000000"/>
                <w:kern w:val="2"/>
              </w:rPr>
              <w:t xml:space="preserve">  文件系统与数据资料</w:t>
            </w:r>
          </w:p>
        </w:tc>
      </w:tr>
    </w:tbl>
    <w:p>
      <w:pPr>
        <w:pStyle w:val="56"/>
        <w:rPr>
          <w:kern w:val="2"/>
        </w:rPr>
      </w:pPr>
    </w:p>
    <w:p>
      <w:pPr>
        <w:rPr>
          <w:kern w:val="2"/>
        </w:rPr>
      </w:pPr>
      <w:r>
        <w:rPr>
          <w:rFonts w:hint="eastAsia"/>
          <w:color w:val="000000"/>
          <w:kern w:val="2"/>
          <w:szCs w:val="21"/>
        </w:rPr>
        <w:t>用户在硬件存储设备中执行的文件建立、写入、读取、修改、转存与控制等操作都是依靠文件系统来完成的。文件系统的作用是合理规划硬盘，以保证用户正常的使用需求。</w:t>
      </w:r>
      <w:r>
        <w:rPr>
          <w:color w:val="000000"/>
          <w:kern w:val="2"/>
          <w:szCs w:val="21"/>
        </w:rPr>
        <w:t>Linux</w:t>
      </w:r>
      <w:r>
        <w:rPr>
          <w:rFonts w:hint="eastAsia"/>
          <w:color w:val="000000"/>
          <w:kern w:val="2"/>
          <w:szCs w:val="21"/>
        </w:rPr>
        <w:t>系统支持数十种的文件系统，而最常见的文件系统如下所示。</w:t>
      </w:r>
    </w:p>
    <w:p>
      <w:pPr>
        <w:pStyle w:val="34"/>
        <w:ind w:left="704" w:hanging="304"/>
        <w:rPr>
          <w:spacing w:val="4"/>
          <w:kern w:val="2"/>
        </w:rPr>
      </w:pPr>
      <w:r>
        <w:rPr>
          <w:kern w:val="2"/>
        </w:rPr>
        <w:sym w:font="Wingdings" w:char="00D8"/>
      </w:r>
      <w:r>
        <w:rPr>
          <w:kern w:val="2"/>
        </w:rPr>
        <w:tab/>
      </w:r>
      <w:r>
        <w:rPr>
          <w:rStyle w:val="18"/>
          <w:kern w:val="2"/>
        </w:rPr>
        <w:t>E</w:t>
      </w:r>
      <w:r>
        <w:rPr>
          <w:rStyle w:val="18"/>
          <w:spacing w:val="4"/>
          <w:kern w:val="2"/>
        </w:rPr>
        <w:t>xt3</w:t>
      </w:r>
      <w:r>
        <w:rPr>
          <w:rFonts w:hint="eastAsia"/>
          <w:color w:val="000000"/>
          <w:spacing w:val="4"/>
          <w:kern w:val="2"/>
          <w:szCs w:val="21"/>
        </w:rPr>
        <w:t>：是一款日志文件系统，能够在系统异常宕机时避免文件系统资料丢失，并能自动修复数据的不一致与错误。然而，当硬盘容量较大时，所需的修复时间也会很长，而且也不能百分之百地保证资料不会丢失。它会把整个磁盘的每个写入动作的细节都预先记录下来，以便在发生异常宕机后能回溯追踪到被中断的部分，然后尝试进行修复。</w:t>
      </w:r>
    </w:p>
    <w:p>
      <w:pPr>
        <w:pStyle w:val="34"/>
        <w:ind w:left="704" w:hanging="304"/>
        <w:rPr>
          <w:kern w:val="2"/>
        </w:rPr>
      </w:pPr>
      <w:r>
        <w:rPr>
          <w:kern w:val="2"/>
        </w:rPr>
        <w:sym w:font="Wingdings" w:char="00D8"/>
      </w:r>
      <w:r>
        <w:rPr>
          <w:kern w:val="2"/>
        </w:rPr>
        <w:tab/>
      </w:r>
      <w:r>
        <w:rPr>
          <w:rStyle w:val="18"/>
          <w:kern w:val="2"/>
        </w:rPr>
        <w:t>Ext4</w:t>
      </w:r>
      <w:r>
        <w:rPr>
          <w:rFonts w:hint="eastAsia"/>
          <w:color w:val="000000"/>
          <w:kern w:val="2"/>
          <w:szCs w:val="21"/>
        </w:rPr>
        <w:t>：</w:t>
      </w:r>
      <w:r>
        <w:rPr>
          <w:color w:val="000000"/>
          <w:kern w:val="2"/>
          <w:szCs w:val="21"/>
        </w:rPr>
        <w:t>Ext3</w:t>
      </w:r>
      <w:r>
        <w:rPr>
          <w:rFonts w:hint="eastAsia"/>
          <w:color w:val="000000"/>
          <w:kern w:val="2"/>
          <w:szCs w:val="21"/>
        </w:rPr>
        <w:t>的改进版本，作为</w:t>
      </w:r>
      <w:r>
        <w:rPr>
          <w:color w:val="000000"/>
          <w:kern w:val="2"/>
          <w:szCs w:val="21"/>
        </w:rPr>
        <w:t>RHEL 6</w:t>
      </w:r>
      <w:r>
        <w:rPr>
          <w:rFonts w:hint="eastAsia"/>
          <w:color w:val="000000"/>
          <w:kern w:val="2"/>
          <w:szCs w:val="21"/>
        </w:rPr>
        <w:t>系统中的默认文件管理系统，它支持的存储容量高达</w:t>
      </w:r>
      <w:r>
        <w:rPr>
          <w:color w:val="000000"/>
          <w:kern w:val="2"/>
          <w:szCs w:val="21"/>
        </w:rPr>
        <w:t>1EB</w:t>
      </w:r>
      <w:r>
        <w:rPr>
          <w:rFonts w:hint="eastAsia"/>
          <w:color w:val="000000"/>
          <w:kern w:val="2"/>
          <w:szCs w:val="21"/>
        </w:rPr>
        <w:t>（</w:t>
      </w:r>
      <w:r>
        <w:rPr>
          <w:color w:val="000000"/>
          <w:kern w:val="2"/>
          <w:szCs w:val="21"/>
        </w:rPr>
        <w:t>1EB=1,073,741,824GB</w:t>
      </w:r>
      <w:r>
        <w:rPr>
          <w:rFonts w:hint="eastAsia"/>
          <w:color w:val="000000"/>
          <w:kern w:val="2"/>
          <w:szCs w:val="21"/>
        </w:rPr>
        <w:t>），且能够有无限多的子目录。另外，</w:t>
      </w:r>
      <w:r>
        <w:rPr>
          <w:color w:val="000000"/>
          <w:kern w:val="2"/>
          <w:szCs w:val="21"/>
        </w:rPr>
        <w:t>Ext4</w:t>
      </w:r>
      <w:r>
        <w:rPr>
          <w:rFonts w:hint="eastAsia"/>
          <w:color w:val="000000"/>
          <w:kern w:val="2"/>
          <w:szCs w:val="21"/>
        </w:rPr>
        <w:t>文件系统能够批量分配</w:t>
      </w:r>
      <w:r>
        <w:rPr>
          <w:color w:val="000000"/>
          <w:kern w:val="2"/>
          <w:szCs w:val="21"/>
        </w:rPr>
        <w:t>block</w:t>
      </w:r>
      <w:r>
        <w:rPr>
          <w:rFonts w:hint="eastAsia"/>
          <w:color w:val="000000"/>
          <w:kern w:val="2"/>
          <w:szCs w:val="21"/>
        </w:rPr>
        <w:t>块，从而极大地提高了读写效率。</w:t>
      </w:r>
    </w:p>
    <w:p>
      <w:pPr>
        <w:pStyle w:val="34"/>
        <w:ind w:left="704" w:hanging="304"/>
        <w:rPr>
          <w:kern w:val="2"/>
        </w:rPr>
      </w:pPr>
      <w:r>
        <w:rPr>
          <w:kern w:val="2"/>
        </w:rPr>
        <w:sym w:font="Wingdings" w:char="00D8"/>
      </w:r>
      <w:r>
        <w:rPr>
          <w:kern w:val="2"/>
        </w:rPr>
        <w:tab/>
      </w:r>
      <w:r>
        <w:rPr>
          <w:rStyle w:val="18"/>
          <w:kern w:val="2"/>
        </w:rPr>
        <w:t>XFS</w:t>
      </w:r>
      <w:r>
        <w:rPr>
          <w:rFonts w:hint="eastAsia"/>
          <w:color w:val="000000"/>
          <w:kern w:val="2"/>
          <w:szCs w:val="21"/>
        </w:rPr>
        <w:t>：是一种高性能的日志文件系统，而且是</w:t>
      </w:r>
      <w:r>
        <w:rPr>
          <w:color w:val="000000"/>
          <w:kern w:val="2"/>
          <w:szCs w:val="21"/>
        </w:rPr>
        <w:t>RHEL 7</w:t>
      </w:r>
      <w:r>
        <w:rPr>
          <w:rFonts w:hint="eastAsia"/>
          <w:color w:val="000000"/>
          <w:kern w:val="2"/>
          <w:szCs w:val="21"/>
        </w:rPr>
        <w:t>中默认的文件管理系统，它的优势在发生意外宕机后尤其明显，即可以快速地恢复可能被破坏的文件，</w:t>
      </w:r>
      <w:r>
        <w:rPr>
          <w:rFonts w:hint="eastAsia"/>
          <w:color w:val="000000"/>
          <w:kern w:val="2"/>
        </w:rPr>
        <w:t>而且</w:t>
      </w:r>
      <w:r>
        <w:rPr>
          <w:rFonts w:hint="eastAsia"/>
          <w:color w:val="000000"/>
          <w:kern w:val="2"/>
          <w:szCs w:val="21"/>
        </w:rPr>
        <w:t>强大的日志功能只用花费极低的计算和存储性能。并且它最大可支持的存储容量为</w:t>
      </w:r>
      <w:r>
        <w:rPr>
          <w:color w:val="000000"/>
          <w:kern w:val="2"/>
          <w:szCs w:val="21"/>
        </w:rPr>
        <w:t>18EB</w:t>
      </w:r>
      <w:r>
        <w:rPr>
          <w:rFonts w:hint="eastAsia"/>
          <w:color w:val="000000"/>
          <w:kern w:val="2"/>
          <w:szCs w:val="21"/>
        </w:rPr>
        <w:t>，这几乎满足了所有需求。</w:t>
      </w:r>
    </w:p>
    <w:p>
      <w:pPr>
        <w:rPr>
          <w:kern w:val="2"/>
        </w:rPr>
      </w:pPr>
      <w:r>
        <w:rPr>
          <w:color w:val="000000"/>
          <w:kern w:val="2"/>
          <w:szCs w:val="21"/>
        </w:rPr>
        <w:t>RHEL 7</w:t>
      </w:r>
      <w:r>
        <w:rPr>
          <w:rFonts w:hint="eastAsia"/>
          <w:color w:val="000000"/>
          <w:kern w:val="2"/>
          <w:szCs w:val="21"/>
        </w:rPr>
        <w:t>系统中一个比较大的变化就是使用了</w:t>
      </w:r>
      <w:r>
        <w:rPr>
          <w:color w:val="000000"/>
          <w:kern w:val="2"/>
          <w:szCs w:val="21"/>
        </w:rPr>
        <w:t>XFS</w:t>
      </w:r>
      <w:r>
        <w:rPr>
          <w:rFonts w:hint="eastAsia"/>
          <w:color w:val="000000"/>
          <w:kern w:val="2"/>
          <w:szCs w:val="21"/>
        </w:rPr>
        <w:t>作为文件系统，这不同于</w:t>
      </w:r>
      <w:r>
        <w:rPr>
          <w:color w:val="000000"/>
          <w:kern w:val="2"/>
          <w:szCs w:val="21"/>
        </w:rPr>
        <w:t>RHEL 6</w:t>
      </w:r>
      <w:r>
        <w:rPr>
          <w:rFonts w:hint="eastAsia"/>
          <w:color w:val="000000"/>
          <w:kern w:val="2"/>
          <w:szCs w:val="21"/>
        </w:rPr>
        <w:t>使用的</w:t>
      </w:r>
      <w:r>
        <w:rPr>
          <w:color w:val="000000"/>
          <w:kern w:val="2"/>
          <w:szCs w:val="21"/>
        </w:rPr>
        <w:t>Ext4</w:t>
      </w:r>
      <w:r>
        <w:rPr>
          <w:rFonts w:hint="eastAsia"/>
          <w:color w:val="000000"/>
          <w:kern w:val="2"/>
          <w:szCs w:val="21"/>
        </w:rPr>
        <w:t>。从</w:t>
      </w:r>
      <w:r>
        <w:fldChar w:fldCharType="begin"/>
      </w:r>
      <w:r>
        <w:instrText xml:space="preserve"> HYPERLINK "http://www.linuxprobe.com/" \t "_blank" \o "红帽" </w:instrText>
      </w:r>
      <w:r>
        <w:fldChar w:fldCharType="separate"/>
      </w:r>
      <w:r>
        <w:rPr>
          <w:rFonts w:hint="eastAsia"/>
          <w:color w:val="000000"/>
          <w:kern w:val="2"/>
          <w:szCs w:val="21"/>
        </w:rPr>
        <w:t>红帽</w:t>
      </w:r>
      <w:r>
        <w:rPr>
          <w:rFonts w:hint="eastAsia"/>
          <w:color w:val="000000"/>
          <w:kern w:val="2"/>
          <w:szCs w:val="21"/>
        </w:rPr>
        <w:fldChar w:fldCharType="end"/>
      </w:r>
      <w:r>
        <w:rPr>
          <w:rFonts w:hint="eastAsia"/>
          <w:color w:val="000000"/>
          <w:kern w:val="2"/>
          <w:szCs w:val="21"/>
        </w:rPr>
        <w:t>公司官方发布的说明来看，这确实是一个不小的进步，但是刘遄老师在实测中发现并不完全属实。因为单纯就测试一款文件系统的“读取”性能来说，到底要读取多少个文件，每个文件的大小是多少，读取文件时的</w:t>
      </w:r>
      <w:r>
        <w:rPr>
          <w:color w:val="000000"/>
          <w:kern w:val="2"/>
          <w:szCs w:val="21"/>
        </w:rPr>
        <w:t>CPU</w:t>
      </w:r>
      <w:r>
        <w:rPr>
          <w:rFonts w:hint="eastAsia"/>
          <w:color w:val="000000"/>
          <w:kern w:val="2"/>
          <w:szCs w:val="21"/>
        </w:rPr>
        <w:t>、内存等系统资源的占用率如何，以及不同的硬件配置是否会有不同的影响，因此在充分考虑到这些不确定因素后，实在不敢直接照抄红帽官方的介绍。我个人认为</w:t>
      </w:r>
      <w:r>
        <w:rPr>
          <w:color w:val="000000"/>
          <w:kern w:val="2"/>
          <w:szCs w:val="21"/>
        </w:rPr>
        <w:t>XFS</w:t>
      </w:r>
      <w:r>
        <w:rPr>
          <w:rFonts w:hint="eastAsia"/>
          <w:color w:val="000000"/>
          <w:kern w:val="2"/>
          <w:szCs w:val="21"/>
        </w:rPr>
        <w:t>虽然在</w:t>
      </w:r>
      <w:r>
        <w:rPr>
          <w:rFonts w:hint="eastAsia"/>
          <w:color w:val="000000"/>
          <w:kern w:val="2"/>
        </w:rPr>
        <w:t>性能</w:t>
      </w:r>
      <w:r>
        <w:rPr>
          <w:rFonts w:hint="eastAsia"/>
          <w:color w:val="000000"/>
          <w:kern w:val="2"/>
          <w:szCs w:val="21"/>
        </w:rPr>
        <w:t>方面比</w:t>
      </w:r>
      <w:r>
        <w:rPr>
          <w:color w:val="000000"/>
          <w:kern w:val="2"/>
          <w:szCs w:val="21"/>
        </w:rPr>
        <w:t>Ext4</w:t>
      </w:r>
      <w:r>
        <w:rPr>
          <w:rFonts w:hint="eastAsia"/>
          <w:color w:val="000000"/>
          <w:kern w:val="2"/>
          <w:szCs w:val="21"/>
        </w:rPr>
        <w:t>有所提升，但绝不是压倒性的，因此</w:t>
      </w:r>
      <w:r>
        <w:rPr>
          <w:color w:val="000000"/>
          <w:kern w:val="2"/>
          <w:szCs w:val="21"/>
        </w:rPr>
        <w:t>XFS</w:t>
      </w:r>
      <w:r>
        <w:rPr>
          <w:rFonts w:hint="eastAsia"/>
          <w:color w:val="000000"/>
          <w:kern w:val="2"/>
          <w:szCs w:val="21"/>
        </w:rPr>
        <w:t>文件系统最卓越的亮点应该当属可支持高达</w:t>
      </w:r>
      <w:r>
        <w:rPr>
          <w:color w:val="000000"/>
          <w:kern w:val="2"/>
          <w:szCs w:val="21"/>
        </w:rPr>
        <w:t>18EB</w:t>
      </w:r>
      <w:r>
        <w:rPr>
          <w:rFonts w:hint="eastAsia"/>
          <w:color w:val="000000"/>
          <w:kern w:val="2"/>
          <w:szCs w:val="21"/>
        </w:rPr>
        <w:t>的存储容量吧。</w:t>
      </w:r>
    </w:p>
    <w:p>
      <w:pPr>
        <w:pStyle w:val="9"/>
        <w:rPr>
          <w:spacing w:val="-6"/>
        </w:rPr>
      </w:pPr>
      <w:r>
        <w:rPr>
          <w:rFonts w:hint="eastAsia"/>
          <w:spacing w:val="-6"/>
        </w:rPr>
        <w:t>就像拿到了一张未裁切的完整纸张那样，我们首先要进行裁切以方便使用，然后在裁切后的纸张上画格以便能书写工整。在拿到了一块新的硬盘存储设备后，也需要先分区，然后再格式化文件系统，最后才能挂载并正常使用。硬盘的分区操作取决于您的需求和硬盘大小；您也可以选择不进行分区，但是必须对硬盘进行格式化处理。接下来刘遄老师再向大家简单地科普一下硬盘在格式化后发生的事情。再次强调，不用刻意去记住，只要能看懂就行了。</w:t>
      </w:r>
    </w:p>
    <w:p>
      <w:pPr>
        <w:rPr>
          <w:kern w:val="2"/>
        </w:rPr>
      </w:pPr>
      <w:r>
        <w:rPr>
          <w:rFonts w:hint="eastAsia"/>
          <w:color w:val="000000"/>
          <w:kern w:val="2"/>
          <w:szCs w:val="21"/>
        </w:rPr>
        <w:t>日常在硬盘需要保存的数据实在太多了，因此</w:t>
      </w:r>
      <w:r>
        <w:rPr>
          <w:color w:val="000000"/>
          <w:kern w:val="2"/>
          <w:szCs w:val="21"/>
        </w:rPr>
        <w:t>Linux</w:t>
      </w:r>
      <w:r>
        <w:rPr>
          <w:rFonts w:hint="eastAsia"/>
          <w:color w:val="000000"/>
          <w:kern w:val="2"/>
          <w:szCs w:val="21"/>
        </w:rPr>
        <w:t>系统中有一个名为</w:t>
      </w:r>
      <w:r>
        <w:rPr>
          <w:color w:val="000000"/>
          <w:kern w:val="2"/>
          <w:szCs w:val="21"/>
        </w:rPr>
        <w:t>super block</w:t>
      </w:r>
      <w:r>
        <w:rPr>
          <w:rFonts w:hint="eastAsia"/>
          <w:color w:val="000000"/>
          <w:kern w:val="2"/>
          <w:szCs w:val="21"/>
        </w:rPr>
        <w:t>的“硬盘地图”。</w:t>
      </w:r>
      <w:r>
        <w:rPr>
          <w:color w:val="000000"/>
          <w:kern w:val="2"/>
          <w:szCs w:val="21"/>
        </w:rPr>
        <w:t>Linux</w:t>
      </w:r>
      <w:r>
        <w:rPr>
          <w:rFonts w:hint="eastAsia"/>
          <w:color w:val="000000"/>
          <w:kern w:val="2"/>
          <w:szCs w:val="21"/>
        </w:rPr>
        <w:t>并不是把</w:t>
      </w:r>
      <w:r>
        <w:rPr>
          <w:rFonts w:hint="eastAsia"/>
          <w:color w:val="000000"/>
          <w:kern w:val="2"/>
        </w:rPr>
        <w:t>文件内容</w:t>
      </w:r>
      <w:r>
        <w:rPr>
          <w:rFonts w:hint="eastAsia"/>
          <w:color w:val="000000"/>
          <w:kern w:val="2"/>
          <w:szCs w:val="21"/>
        </w:rPr>
        <w:t>直接写入到这个“硬盘地图”里面，而是在里面记录着整个文件系统的信息。因为如果把所有的文件内容都写入到这里面，它的体积将变得非常大，而且</w:t>
      </w:r>
      <w:r>
        <w:rPr>
          <w:rFonts w:hint="eastAsia"/>
          <w:color w:val="000000"/>
          <w:kern w:val="2"/>
        </w:rPr>
        <w:t>文件内容</w:t>
      </w:r>
      <w:r>
        <w:rPr>
          <w:rFonts w:hint="eastAsia"/>
          <w:color w:val="000000"/>
          <w:kern w:val="2"/>
          <w:szCs w:val="21"/>
        </w:rPr>
        <w:t>的查询与写入速度也会变得很慢。</w:t>
      </w:r>
      <w:r>
        <w:rPr>
          <w:color w:val="000000"/>
          <w:kern w:val="2"/>
          <w:szCs w:val="21"/>
        </w:rPr>
        <w:t>Linux</w:t>
      </w:r>
      <w:r>
        <w:rPr>
          <w:rFonts w:hint="eastAsia"/>
          <w:color w:val="000000"/>
          <w:kern w:val="2"/>
          <w:szCs w:val="21"/>
        </w:rPr>
        <w:t>只是把每个文件的权限与属性记录在</w:t>
      </w:r>
      <w:r>
        <w:rPr>
          <w:color w:val="000000"/>
          <w:kern w:val="2"/>
          <w:szCs w:val="21"/>
        </w:rPr>
        <w:t>inode</w:t>
      </w:r>
      <w:r>
        <w:rPr>
          <w:rFonts w:hint="eastAsia"/>
          <w:color w:val="000000"/>
          <w:kern w:val="2"/>
          <w:szCs w:val="21"/>
        </w:rPr>
        <w:t>中，而且每个文件占用一个独立的</w:t>
      </w:r>
      <w:r>
        <w:rPr>
          <w:color w:val="000000"/>
          <w:kern w:val="2"/>
          <w:szCs w:val="21"/>
        </w:rPr>
        <w:t>inode</w:t>
      </w:r>
      <w:r>
        <w:rPr>
          <w:rFonts w:hint="eastAsia"/>
          <w:color w:val="000000"/>
          <w:kern w:val="2"/>
          <w:szCs w:val="21"/>
        </w:rPr>
        <w:t>表格，该表格的大小默认为</w:t>
      </w:r>
      <w:r>
        <w:rPr>
          <w:color w:val="000000"/>
          <w:kern w:val="2"/>
          <w:szCs w:val="21"/>
        </w:rPr>
        <w:t>128</w:t>
      </w:r>
      <w:r>
        <w:rPr>
          <w:rFonts w:hint="eastAsia"/>
          <w:color w:val="000000"/>
          <w:kern w:val="2"/>
          <w:szCs w:val="21"/>
        </w:rPr>
        <w:t>字节，里面记录着如下信息：</w:t>
      </w:r>
    </w:p>
    <w:p>
      <w:pPr>
        <w:pStyle w:val="34"/>
        <w:ind w:left="704" w:hanging="304"/>
        <w:rPr>
          <w:kern w:val="2"/>
        </w:rPr>
      </w:pPr>
      <w:r>
        <w:rPr>
          <w:kern w:val="2"/>
        </w:rPr>
        <w:sym w:font="Wingdings" w:char="00D8"/>
      </w:r>
      <w:r>
        <w:rPr>
          <w:kern w:val="2"/>
        </w:rPr>
        <w:tab/>
      </w:r>
      <w:r>
        <w:rPr>
          <w:rFonts w:hint="eastAsia"/>
          <w:color w:val="000000"/>
          <w:kern w:val="2"/>
          <w:szCs w:val="21"/>
        </w:rPr>
        <w:t>该文件的访问权限（</w:t>
      </w:r>
      <w:r>
        <w:rPr>
          <w:color w:val="000000"/>
          <w:kern w:val="2"/>
          <w:szCs w:val="21"/>
        </w:rPr>
        <w:t>read</w:t>
      </w:r>
      <w:r>
        <w:rPr>
          <w:rFonts w:hint="eastAsia"/>
          <w:color w:val="000000"/>
          <w:kern w:val="2"/>
          <w:szCs w:val="21"/>
        </w:rPr>
        <w:t>、</w:t>
      </w:r>
      <w:r>
        <w:rPr>
          <w:color w:val="000000"/>
          <w:kern w:val="2"/>
          <w:szCs w:val="21"/>
        </w:rPr>
        <w:t>write</w:t>
      </w:r>
      <w:r>
        <w:rPr>
          <w:rFonts w:hint="eastAsia"/>
          <w:color w:val="000000"/>
          <w:kern w:val="2"/>
          <w:szCs w:val="21"/>
        </w:rPr>
        <w:t>、</w:t>
      </w:r>
      <w:r>
        <w:rPr>
          <w:color w:val="000000"/>
          <w:kern w:val="2"/>
          <w:szCs w:val="21"/>
        </w:rPr>
        <w:t>execute</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该文件的所有者与所属组（</w:t>
      </w:r>
      <w:r>
        <w:rPr>
          <w:color w:val="000000"/>
          <w:kern w:val="2"/>
          <w:szCs w:val="21"/>
        </w:rPr>
        <w:t>owner</w:t>
      </w:r>
      <w:r>
        <w:rPr>
          <w:rFonts w:hint="eastAsia"/>
          <w:color w:val="000000"/>
          <w:kern w:val="2"/>
          <w:szCs w:val="21"/>
        </w:rPr>
        <w:t>、</w:t>
      </w:r>
      <w:r>
        <w:rPr>
          <w:color w:val="000000"/>
          <w:kern w:val="2"/>
          <w:szCs w:val="21"/>
        </w:rPr>
        <w:t>group</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该文件的大小（</w:t>
      </w:r>
      <w:r>
        <w:rPr>
          <w:color w:val="000000"/>
          <w:kern w:val="2"/>
          <w:szCs w:val="21"/>
        </w:rPr>
        <w:t>size</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该文件的创建或内容修改时间（</w:t>
      </w:r>
      <w:r>
        <w:rPr>
          <w:color w:val="000000"/>
          <w:kern w:val="2"/>
          <w:szCs w:val="21"/>
        </w:rPr>
        <w:t>ctime</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该文件的最后一次访问时间（</w:t>
      </w:r>
      <w:r>
        <w:rPr>
          <w:color w:val="000000"/>
          <w:kern w:val="2"/>
          <w:szCs w:val="21"/>
        </w:rPr>
        <w:t>atime</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该文件的修改时间（</w:t>
      </w:r>
      <w:r>
        <w:rPr>
          <w:color w:val="000000"/>
          <w:kern w:val="2"/>
          <w:szCs w:val="21"/>
        </w:rPr>
        <w:t>mtime</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文件的特殊权限（</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w:t>
      </w:r>
      <w:r>
        <w:rPr>
          <w:color w:val="000000"/>
          <w:kern w:val="2"/>
          <w:szCs w:val="21"/>
        </w:rPr>
        <w:t>SBIT</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该文件的真实数据地址（</w:t>
      </w:r>
      <w:r>
        <w:rPr>
          <w:color w:val="000000"/>
          <w:kern w:val="2"/>
          <w:szCs w:val="21"/>
        </w:rPr>
        <w:t>point</w:t>
      </w:r>
      <w:r>
        <w:rPr>
          <w:rFonts w:hint="eastAsia"/>
          <w:color w:val="000000"/>
          <w:kern w:val="2"/>
          <w:szCs w:val="21"/>
        </w:rPr>
        <w:t>）。</w:t>
      </w:r>
    </w:p>
    <w:p>
      <w:pPr>
        <w:rPr>
          <w:kern w:val="2"/>
        </w:rPr>
      </w:pPr>
      <w:r>
        <w:rPr>
          <w:rFonts w:hint="eastAsia"/>
          <w:color w:val="000000"/>
          <w:kern w:val="2"/>
          <w:szCs w:val="21"/>
        </w:rPr>
        <w:t>而文件的实际内容则保存在</w:t>
      </w:r>
      <w:r>
        <w:rPr>
          <w:color w:val="000000"/>
          <w:kern w:val="2"/>
          <w:szCs w:val="21"/>
        </w:rPr>
        <w:t>block</w:t>
      </w:r>
      <w:r>
        <w:rPr>
          <w:rFonts w:hint="eastAsia"/>
          <w:color w:val="000000"/>
          <w:kern w:val="2"/>
          <w:szCs w:val="21"/>
        </w:rPr>
        <w:t>块中（大小可以是</w:t>
      </w:r>
      <w:r>
        <w:rPr>
          <w:color w:val="000000"/>
          <w:kern w:val="2"/>
          <w:szCs w:val="21"/>
        </w:rPr>
        <w:t>1KB</w:t>
      </w:r>
      <w:r>
        <w:rPr>
          <w:rFonts w:hint="eastAsia"/>
          <w:color w:val="000000"/>
          <w:kern w:val="2"/>
          <w:szCs w:val="21"/>
        </w:rPr>
        <w:t>、</w:t>
      </w:r>
      <w:r>
        <w:rPr>
          <w:color w:val="000000"/>
          <w:kern w:val="2"/>
          <w:szCs w:val="21"/>
        </w:rPr>
        <w:t>2KB</w:t>
      </w:r>
      <w:r>
        <w:rPr>
          <w:rFonts w:hint="eastAsia"/>
          <w:color w:val="000000"/>
          <w:kern w:val="2"/>
          <w:szCs w:val="21"/>
        </w:rPr>
        <w:t>或</w:t>
      </w:r>
      <w:r>
        <w:rPr>
          <w:color w:val="000000"/>
          <w:kern w:val="2"/>
          <w:szCs w:val="21"/>
        </w:rPr>
        <w:t>4KB</w:t>
      </w:r>
      <w:r>
        <w:rPr>
          <w:rFonts w:hint="eastAsia"/>
          <w:color w:val="000000"/>
          <w:kern w:val="2"/>
          <w:szCs w:val="21"/>
        </w:rPr>
        <w:t>），一个</w:t>
      </w:r>
      <w:r>
        <w:rPr>
          <w:color w:val="000000"/>
          <w:kern w:val="2"/>
          <w:szCs w:val="21"/>
        </w:rPr>
        <w:t>inode</w:t>
      </w:r>
      <w:r>
        <w:rPr>
          <w:rFonts w:hint="eastAsia"/>
          <w:color w:val="000000"/>
          <w:kern w:val="2"/>
          <w:szCs w:val="21"/>
        </w:rPr>
        <w:t>的默认大小仅为</w:t>
      </w:r>
      <w:r>
        <w:rPr>
          <w:color w:val="000000"/>
          <w:kern w:val="2"/>
          <w:szCs w:val="21"/>
        </w:rPr>
        <w:t>128B</w:t>
      </w:r>
      <w:r>
        <w:rPr>
          <w:rFonts w:hint="eastAsia"/>
          <w:color w:val="000000"/>
          <w:kern w:val="2"/>
          <w:szCs w:val="21"/>
        </w:rPr>
        <w:t>（</w:t>
      </w:r>
      <w:r>
        <w:rPr>
          <w:color w:val="000000"/>
          <w:kern w:val="2"/>
          <w:szCs w:val="21"/>
        </w:rPr>
        <w:t>Ext3</w:t>
      </w:r>
      <w:r>
        <w:rPr>
          <w:rFonts w:hint="eastAsia"/>
          <w:color w:val="000000"/>
          <w:kern w:val="2"/>
          <w:szCs w:val="21"/>
        </w:rPr>
        <w:t>），记录一个</w:t>
      </w:r>
      <w:r>
        <w:rPr>
          <w:color w:val="000000"/>
          <w:kern w:val="2"/>
          <w:szCs w:val="21"/>
        </w:rPr>
        <w:t>block</w:t>
      </w:r>
      <w:r>
        <w:rPr>
          <w:rFonts w:hint="eastAsia"/>
          <w:color w:val="000000"/>
          <w:kern w:val="2"/>
          <w:szCs w:val="21"/>
        </w:rPr>
        <w:t>则消耗</w:t>
      </w:r>
      <w:r>
        <w:rPr>
          <w:color w:val="000000"/>
          <w:kern w:val="2"/>
          <w:szCs w:val="21"/>
        </w:rPr>
        <w:t>4B</w:t>
      </w:r>
      <w:r>
        <w:rPr>
          <w:rFonts w:hint="eastAsia"/>
          <w:color w:val="000000"/>
          <w:kern w:val="2"/>
          <w:szCs w:val="21"/>
        </w:rPr>
        <w:t>。当文件的</w:t>
      </w:r>
      <w:r>
        <w:rPr>
          <w:color w:val="000000"/>
          <w:kern w:val="2"/>
          <w:szCs w:val="21"/>
        </w:rPr>
        <w:t>inode</w:t>
      </w:r>
      <w:r>
        <w:rPr>
          <w:rFonts w:hint="eastAsia"/>
          <w:color w:val="000000"/>
          <w:kern w:val="2"/>
          <w:szCs w:val="21"/>
        </w:rPr>
        <w:t>被写满后，</w:t>
      </w:r>
      <w:r>
        <w:rPr>
          <w:color w:val="000000"/>
          <w:kern w:val="2"/>
          <w:szCs w:val="21"/>
        </w:rPr>
        <w:t>Linux</w:t>
      </w:r>
      <w:r>
        <w:rPr>
          <w:rFonts w:hint="eastAsia"/>
          <w:color w:val="000000"/>
          <w:kern w:val="2"/>
          <w:szCs w:val="21"/>
        </w:rPr>
        <w:t>系统会自动分配出一个</w:t>
      </w:r>
      <w:r>
        <w:rPr>
          <w:color w:val="000000"/>
          <w:kern w:val="2"/>
          <w:szCs w:val="21"/>
        </w:rPr>
        <w:t>block</w:t>
      </w:r>
      <w:r>
        <w:rPr>
          <w:rFonts w:hint="eastAsia"/>
          <w:color w:val="000000"/>
          <w:kern w:val="2"/>
          <w:szCs w:val="21"/>
        </w:rPr>
        <w:t>块，专门用于像</w:t>
      </w:r>
      <w:r>
        <w:rPr>
          <w:color w:val="000000"/>
          <w:kern w:val="2"/>
          <w:szCs w:val="21"/>
        </w:rPr>
        <w:t>inode</w:t>
      </w:r>
      <w:r>
        <w:rPr>
          <w:rFonts w:hint="eastAsia"/>
          <w:color w:val="000000"/>
          <w:kern w:val="2"/>
          <w:szCs w:val="21"/>
        </w:rPr>
        <w:t>那样记录其他</w:t>
      </w:r>
      <w:r>
        <w:rPr>
          <w:color w:val="000000"/>
          <w:kern w:val="2"/>
          <w:szCs w:val="21"/>
        </w:rPr>
        <w:t>block</w:t>
      </w:r>
      <w:r>
        <w:rPr>
          <w:rFonts w:hint="eastAsia"/>
          <w:color w:val="000000"/>
          <w:kern w:val="2"/>
          <w:szCs w:val="21"/>
        </w:rPr>
        <w:t>块的信息，这样把各个</w:t>
      </w:r>
      <w:r>
        <w:rPr>
          <w:color w:val="000000"/>
          <w:kern w:val="2"/>
          <w:szCs w:val="21"/>
        </w:rPr>
        <w:t>block</w:t>
      </w:r>
      <w:r>
        <w:rPr>
          <w:rFonts w:hint="eastAsia"/>
          <w:color w:val="000000"/>
          <w:kern w:val="2"/>
          <w:szCs w:val="21"/>
        </w:rPr>
        <w:t>块的内容串到一起，就能够让用户读到完整的文件内容了。对于存储文件内容的</w:t>
      </w:r>
      <w:r>
        <w:rPr>
          <w:color w:val="000000"/>
          <w:kern w:val="2"/>
          <w:szCs w:val="21"/>
        </w:rPr>
        <w:t>block</w:t>
      </w:r>
      <w:r>
        <w:rPr>
          <w:rFonts w:hint="eastAsia"/>
          <w:color w:val="000000"/>
          <w:kern w:val="2"/>
          <w:szCs w:val="21"/>
        </w:rPr>
        <w:t>块，有下面两种常见情况（以4KB的</w:t>
      </w:r>
      <w:r>
        <w:rPr>
          <w:color w:val="000000"/>
          <w:kern w:val="2"/>
          <w:szCs w:val="21"/>
        </w:rPr>
        <w:t>block</w:t>
      </w:r>
      <w:r>
        <w:rPr>
          <w:rFonts w:hint="eastAsia"/>
          <w:color w:val="000000"/>
          <w:kern w:val="2"/>
          <w:szCs w:val="21"/>
        </w:rPr>
        <w:t>大小为例进行说明）。</w:t>
      </w:r>
    </w:p>
    <w:p>
      <w:pPr>
        <w:pStyle w:val="34"/>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1</w:t>
      </w:r>
      <w:r>
        <w:rPr>
          <w:rFonts w:hint="eastAsia"/>
          <w:color w:val="000000"/>
          <w:kern w:val="2"/>
          <w:szCs w:val="21"/>
        </w:rPr>
        <w:t>：文件很小（</w:t>
      </w:r>
      <w:r>
        <w:rPr>
          <w:color w:val="000000"/>
          <w:kern w:val="2"/>
          <w:szCs w:val="21"/>
        </w:rPr>
        <w:t>1KB</w:t>
      </w:r>
      <w:r>
        <w:rPr>
          <w:rFonts w:hint="eastAsia"/>
          <w:color w:val="000000"/>
          <w:kern w:val="2"/>
          <w:szCs w:val="21"/>
        </w:rPr>
        <w:t>），但依然会占用一个</w:t>
      </w:r>
      <w:r>
        <w:rPr>
          <w:color w:val="000000"/>
          <w:kern w:val="2"/>
          <w:szCs w:val="21"/>
        </w:rPr>
        <w:t>block</w:t>
      </w:r>
      <w:r>
        <w:rPr>
          <w:rFonts w:hint="eastAsia"/>
          <w:color w:val="000000"/>
          <w:kern w:val="2"/>
          <w:szCs w:val="21"/>
        </w:rPr>
        <w:t>，因此会潜在地浪费</w:t>
      </w:r>
      <w:r>
        <w:rPr>
          <w:color w:val="000000"/>
          <w:kern w:val="2"/>
          <w:szCs w:val="21"/>
        </w:rPr>
        <w:t>3KB</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2</w:t>
      </w:r>
      <w:r>
        <w:rPr>
          <w:rFonts w:hint="eastAsia"/>
          <w:color w:val="000000"/>
          <w:kern w:val="2"/>
          <w:szCs w:val="21"/>
        </w:rPr>
        <w:t>：文件很大（</w:t>
      </w:r>
      <w:r>
        <w:rPr>
          <w:color w:val="000000"/>
          <w:kern w:val="2"/>
          <w:szCs w:val="21"/>
        </w:rPr>
        <w:t>5KB</w:t>
      </w:r>
      <w:r>
        <w:rPr>
          <w:rFonts w:hint="eastAsia"/>
          <w:color w:val="000000"/>
          <w:kern w:val="2"/>
          <w:szCs w:val="21"/>
        </w:rPr>
        <w:t>），那么会占用两个</w:t>
      </w:r>
      <w:r>
        <w:rPr>
          <w:color w:val="000000"/>
          <w:kern w:val="2"/>
          <w:szCs w:val="21"/>
        </w:rPr>
        <w:t>block</w:t>
      </w:r>
      <w:r>
        <w:rPr>
          <w:rFonts w:hint="eastAsia"/>
          <w:color w:val="000000"/>
          <w:kern w:val="2"/>
          <w:szCs w:val="21"/>
        </w:rPr>
        <w:t>（</w:t>
      </w:r>
      <w:r>
        <w:rPr>
          <w:color w:val="000000"/>
          <w:kern w:val="2"/>
          <w:szCs w:val="21"/>
        </w:rPr>
        <w:t>5KB-4KB</w:t>
      </w:r>
      <w:r>
        <w:rPr>
          <w:rFonts w:hint="eastAsia"/>
          <w:color w:val="000000"/>
          <w:kern w:val="2"/>
          <w:szCs w:val="21"/>
        </w:rPr>
        <w:t>后剩下的</w:t>
      </w:r>
      <w:r>
        <w:rPr>
          <w:color w:val="000000"/>
          <w:kern w:val="2"/>
          <w:szCs w:val="21"/>
        </w:rPr>
        <w:t>1KB</w:t>
      </w:r>
      <w:r>
        <w:rPr>
          <w:rFonts w:hint="eastAsia"/>
          <w:color w:val="000000"/>
          <w:kern w:val="2"/>
          <w:szCs w:val="21"/>
        </w:rPr>
        <w:t>也要占用一个</w:t>
      </w:r>
      <w:r>
        <w:rPr>
          <w:color w:val="000000"/>
          <w:kern w:val="2"/>
          <w:szCs w:val="21"/>
        </w:rPr>
        <w:t>block</w:t>
      </w:r>
      <w:r>
        <w:rPr>
          <w:rFonts w:hint="eastAsia"/>
          <w:color w:val="000000"/>
          <w:kern w:val="2"/>
          <w:szCs w:val="21"/>
        </w:rPr>
        <w:t>）。</w:t>
      </w:r>
    </w:p>
    <w:p>
      <w:pPr>
        <w:rPr>
          <w:color w:val="000000"/>
          <w:kern w:val="2"/>
          <w:szCs w:val="21"/>
        </w:rPr>
      </w:pPr>
      <w:r>
        <w:rPr>
          <w:rFonts w:hint="eastAsia"/>
          <w:color w:val="000000"/>
          <w:kern w:val="2"/>
          <w:szCs w:val="21"/>
        </w:rPr>
        <w:t>计算机系统在发展过程中产生了众多的文件系统，为了使用户在读取或写入文件时不用关心底层的硬盘结构，</w:t>
      </w:r>
      <w:r>
        <w:rPr>
          <w:color w:val="000000"/>
          <w:kern w:val="2"/>
          <w:szCs w:val="21"/>
        </w:rPr>
        <w:t>Linux</w:t>
      </w:r>
      <w:r>
        <w:rPr>
          <w:rFonts w:hint="eastAsia"/>
          <w:color w:val="000000"/>
          <w:kern w:val="2"/>
          <w:szCs w:val="21"/>
        </w:rPr>
        <w:t>内核中的软件层为用户程序提供了一个</w:t>
      </w:r>
      <w:r>
        <w:rPr>
          <w:color w:val="000000"/>
          <w:kern w:val="2"/>
          <w:szCs w:val="21"/>
        </w:rPr>
        <w:t>VFS</w:t>
      </w:r>
      <w:r>
        <w:rPr>
          <w:rFonts w:hint="eastAsia"/>
          <w:color w:val="000000"/>
          <w:kern w:val="2"/>
          <w:szCs w:val="21"/>
        </w:rPr>
        <w:t>（</w:t>
      </w:r>
      <w:r>
        <w:rPr>
          <w:color w:val="000000"/>
          <w:kern w:val="2"/>
          <w:szCs w:val="21"/>
        </w:rPr>
        <w:t>Virtual File System</w:t>
      </w:r>
      <w:r>
        <w:rPr>
          <w:rFonts w:hint="eastAsia"/>
          <w:color w:val="000000"/>
          <w:kern w:val="2"/>
          <w:szCs w:val="21"/>
        </w:rPr>
        <w:t>，虚拟文件系统）接口，这样用户实际上在操作文件时就是统一对这个虚拟文件系统进行操作了。图</w:t>
      </w:r>
      <w:r>
        <w:rPr>
          <w:color w:val="000000"/>
          <w:kern w:val="2"/>
          <w:szCs w:val="21"/>
        </w:rPr>
        <w:t>6-5</w:t>
      </w:r>
      <w:r>
        <w:rPr>
          <w:rFonts w:hint="eastAsia"/>
          <w:color w:val="000000"/>
          <w:kern w:val="2"/>
          <w:szCs w:val="21"/>
        </w:rPr>
        <w:t>所示为</w:t>
      </w:r>
      <w:r>
        <w:rPr>
          <w:color w:val="000000"/>
          <w:kern w:val="2"/>
          <w:szCs w:val="21"/>
        </w:rPr>
        <w:t>VFS</w:t>
      </w:r>
      <w:r>
        <w:rPr>
          <w:rFonts w:hint="eastAsia"/>
          <w:color w:val="000000"/>
          <w:kern w:val="2"/>
          <w:szCs w:val="21"/>
        </w:rPr>
        <w:t>的架构示意图。从中可见，实际文件系统在</w:t>
      </w:r>
      <w:r>
        <w:rPr>
          <w:color w:val="000000"/>
          <w:kern w:val="2"/>
          <w:szCs w:val="21"/>
        </w:rPr>
        <w:t>VFS</w:t>
      </w:r>
      <w:r>
        <w:rPr>
          <w:rFonts w:hint="eastAsia"/>
          <w:color w:val="000000"/>
          <w:kern w:val="2"/>
          <w:szCs w:val="21"/>
        </w:rPr>
        <w:t>下隐藏了自己的特性和细节，这样用户在日常使用时会觉得“文件系统都是一样的”，也就可以随意使用各种命令在任何文件系统中进行各种操作了（比如使用</w:t>
      </w:r>
      <w:r>
        <w:rPr>
          <w:color w:val="000000"/>
          <w:kern w:val="2"/>
          <w:szCs w:val="21"/>
        </w:rPr>
        <w:t>cp</w:t>
      </w:r>
      <w:r>
        <w:rPr>
          <w:rFonts w:hint="eastAsia"/>
          <w:color w:val="000000"/>
          <w:kern w:val="2"/>
          <w:szCs w:val="21"/>
        </w:rPr>
        <w:t>命令来复制文件）。</w:t>
      </w:r>
    </w:p>
    <w:p>
      <w:pPr>
        <w:jc w:val="center"/>
        <w:rPr>
          <w:color w:val="000000"/>
          <w:kern w:val="2"/>
          <w:szCs w:val="21"/>
        </w:rPr>
      </w:pPr>
      <w:r>
        <w:rPr>
          <w:color w:val="000000"/>
          <w:kern w:val="2"/>
          <w:szCs w:val="21"/>
        </w:rPr>
        <w:drawing>
          <wp:inline distT="0" distB="0" distL="0" distR="0">
            <wp:extent cx="3009900" cy="3063240"/>
            <wp:effectExtent l="0" t="0" r="0" b="0"/>
            <wp:docPr id="97" name="图片 97" descr="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60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3009900" cy="3063240"/>
                    </a:xfrm>
                    <a:prstGeom prst="rect">
                      <a:avLst/>
                    </a:prstGeom>
                    <a:noFill/>
                    <a:ln>
                      <a:noFill/>
                    </a:ln>
                  </pic:spPr>
                </pic:pic>
              </a:graphicData>
            </a:graphic>
          </wp:inline>
        </w:drawing>
      </w:r>
    </w:p>
    <w:p>
      <w:pPr>
        <w:jc w:val="center"/>
        <w:rPr>
          <w:color w:val="000000"/>
          <w:kern w:val="2"/>
          <w:szCs w:val="21"/>
        </w:rPr>
      </w:pPr>
      <w:r>
        <w:rPr>
          <w:rFonts w:hint="eastAsia"/>
          <w:color w:val="000000"/>
          <w:kern w:val="2"/>
          <w:szCs w:val="21"/>
        </w:rPr>
        <w:t>图</w:t>
      </w:r>
      <w:r>
        <w:rPr>
          <w:color w:val="000000"/>
          <w:kern w:val="2"/>
          <w:szCs w:val="21"/>
        </w:rPr>
        <w:t>6-5  VFS</w:t>
      </w:r>
      <w:r>
        <w:rPr>
          <w:rFonts w:hint="eastAsia"/>
          <w:color w:val="000000"/>
          <w:kern w:val="2"/>
          <w:szCs w:val="21"/>
        </w:rPr>
        <w:t>的架构示意图</w:t>
      </w:r>
    </w:p>
    <w:p>
      <w:pPr>
        <w:jc w:val="center"/>
        <w:rPr>
          <w:color w:val="000000"/>
          <w:kern w:val="2"/>
          <w:szCs w:val="21"/>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6.4</w:t>
            </w:r>
            <w:r>
              <w:rPr>
                <w:color w:val="000000"/>
                <w:kern w:val="2"/>
                <w:szCs w:val="21"/>
              </w:rPr>
              <w:t xml:space="preserve">  </w:t>
            </w:r>
            <w:r>
              <w:rPr>
                <w:rFonts w:hint="eastAsia"/>
                <w:color w:val="000000"/>
                <w:kern w:val="2"/>
              </w:rPr>
              <w:t>挂载硬件设备</w:t>
            </w:r>
          </w:p>
        </w:tc>
      </w:tr>
    </w:tbl>
    <w:p>
      <w:pPr>
        <w:pStyle w:val="56"/>
        <w:rPr>
          <w:kern w:val="2"/>
        </w:rPr>
      </w:pPr>
    </w:p>
    <w:p>
      <w:pPr>
        <w:rPr>
          <w:spacing w:val="2"/>
          <w:kern w:val="2"/>
        </w:rPr>
      </w:pPr>
      <w:r>
        <w:rPr>
          <w:rFonts w:hint="eastAsia"/>
          <w:color w:val="000000"/>
          <w:spacing w:val="2"/>
          <w:kern w:val="2"/>
          <w:szCs w:val="21"/>
        </w:rPr>
        <w:t>我们在用惯了</w:t>
      </w:r>
      <w:r>
        <w:rPr>
          <w:color w:val="000000"/>
          <w:spacing w:val="2"/>
          <w:kern w:val="2"/>
          <w:szCs w:val="21"/>
        </w:rPr>
        <w:t>Windows</w:t>
      </w:r>
      <w:r>
        <w:rPr>
          <w:rFonts w:hint="eastAsia"/>
          <w:color w:val="000000"/>
          <w:spacing w:val="2"/>
          <w:kern w:val="2"/>
          <w:szCs w:val="21"/>
        </w:rPr>
        <w:t>系统后总觉得一切都是理所当然的，平时把</w:t>
      </w:r>
      <w:r>
        <w:rPr>
          <w:color w:val="000000"/>
          <w:spacing w:val="2"/>
          <w:kern w:val="2"/>
          <w:szCs w:val="21"/>
        </w:rPr>
        <w:t>U</w:t>
      </w:r>
      <w:r>
        <w:rPr>
          <w:rFonts w:hint="eastAsia"/>
          <w:color w:val="000000"/>
          <w:spacing w:val="2"/>
          <w:kern w:val="2"/>
          <w:szCs w:val="21"/>
        </w:rPr>
        <w:t>盘插入到电脑后也从来没有考虑过</w:t>
      </w:r>
      <w:r>
        <w:rPr>
          <w:color w:val="000000"/>
          <w:spacing w:val="2"/>
          <w:kern w:val="2"/>
          <w:szCs w:val="21"/>
        </w:rPr>
        <w:t>Windows</w:t>
      </w:r>
      <w:r>
        <w:rPr>
          <w:rFonts w:hint="eastAsia"/>
          <w:color w:val="000000"/>
          <w:spacing w:val="2"/>
          <w:kern w:val="2"/>
          <w:szCs w:val="21"/>
        </w:rPr>
        <w:t>系统做了哪些事情，才使得我们可以访问这个</w:t>
      </w:r>
      <w:r>
        <w:rPr>
          <w:color w:val="000000"/>
          <w:spacing w:val="2"/>
          <w:kern w:val="2"/>
          <w:szCs w:val="21"/>
        </w:rPr>
        <w:t>U</w:t>
      </w:r>
      <w:r>
        <w:rPr>
          <w:rFonts w:hint="eastAsia"/>
          <w:color w:val="000000"/>
          <w:spacing w:val="2"/>
          <w:kern w:val="2"/>
          <w:szCs w:val="21"/>
        </w:rPr>
        <w:t>盘的。接下来我们会逐一学习在</w:t>
      </w:r>
      <w:r>
        <w:rPr>
          <w:color w:val="000000"/>
          <w:spacing w:val="2"/>
          <w:kern w:val="2"/>
          <w:szCs w:val="21"/>
        </w:rPr>
        <w:t>Linux</w:t>
      </w:r>
      <w:r>
        <w:rPr>
          <w:rFonts w:hint="eastAsia"/>
          <w:color w:val="000000"/>
          <w:spacing w:val="2"/>
          <w:kern w:val="2"/>
          <w:szCs w:val="21"/>
        </w:rPr>
        <w:t>系统中挂载和卸载存储设备的方法，以便大家更好地了解</w:t>
      </w:r>
      <w:r>
        <w:rPr>
          <w:color w:val="000000"/>
          <w:spacing w:val="2"/>
          <w:kern w:val="2"/>
          <w:szCs w:val="21"/>
        </w:rPr>
        <w:t>Linux</w:t>
      </w:r>
      <w:r>
        <w:rPr>
          <w:rFonts w:hint="eastAsia"/>
          <w:color w:val="000000"/>
          <w:spacing w:val="2"/>
          <w:kern w:val="2"/>
          <w:szCs w:val="21"/>
        </w:rPr>
        <w:t>系统添加硬件设备的工作原理和流程。前面讲到，在拿到一块全新的硬盘存储设备后要先分区，然后格式化，最后才能挂载并正常使用。“分区”和“格式化”大家以前经常听到，但“挂载”又是什么呢？刘遄老师在这里给您一个最简单、最贴切的解释</w:t>
      </w:r>
      <w:r>
        <w:rPr>
          <w:rFonts w:hint="eastAsia"/>
          <w:color w:val="000000"/>
          <w:spacing w:val="2"/>
          <w:w w:val="200"/>
          <w:kern w:val="2"/>
          <w:szCs w:val="21"/>
        </w:rPr>
        <w:t>—</w:t>
      </w:r>
      <w:r>
        <w:rPr>
          <w:rFonts w:hint="eastAsia"/>
          <w:color w:val="000000"/>
          <w:spacing w:val="2"/>
          <w:kern w:val="2"/>
          <w:szCs w:val="21"/>
        </w:rPr>
        <w:t>当用户需要使用硬盘设备或分区中的数据时，需要先将其与一个已存在的目录文件进行关联，而这个关联动作就是“挂载”。下文将向读者逐步讲解如何使用硬盘设备，但是鉴于与挂载相关的理论知识比较复杂，而且很重要，因此决定再拿出一个小节单独讲解，这次希望大家不仅要看懂，而且还要记住。</w:t>
      </w:r>
    </w:p>
    <w:p>
      <w:pPr>
        <w:pStyle w:val="4"/>
        <w:spacing w:before="151" w:after="151"/>
        <w:rPr>
          <w:kern w:val="2"/>
        </w:rPr>
      </w:pPr>
      <w:r>
        <w:rPr>
          <w:color w:val="000000"/>
          <w:kern w:val="2"/>
        </w:rPr>
        <w:t>6.4.1</w:t>
      </w:r>
      <w:r>
        <w:rPr>
          <w:color w:val="000000"/>
          <w:kern w:val="2"/>
          <w:szCs w:val="21"/>
        </w:rPr>
        <w:t xml:space="preserve">  </w:t>
      </w:r>
      <w:r>
        <w:rPr>
          <w:color w:val="000000"/>
          <w:kern w:val="2"/>
        </w:rPr>
        <w:t>mount</w:t>
      </w:r>
      <w:r>
        <w:rPr>
          <w:rFonts w:hint="eastAsia"/>
          <w:color w:val="000000"/>
          <w:kern w:val="2"/>
        </w:rPr>
        <w:t>命令</w:t>
      </w:r>
    </w:p>
    <w:p>
      <w:pPr>
        <w:rPr>
          <w:kern w:val="2"/>
        </w:rPr>
      </w:pPr>
      <w:r>
        <w:rPr>
          <w:color w:val="000000"/>
          <w:kern w:val="2"/>
          <w:szCs w:val="21"/>
        </w:rPr>
        <w:t>mount</w:t>
      </w:r>
      <w:r>
        <w:rPr>
          <w:rFonts w:hint="eastAsia"/>
          <w:color w:val="000000"/>
          <w:kern w:val="2"/>
          <w:szCs w:val="21"/>
        </w:rPr>
        <w:t>命令用于挂载文件系统，格式为“</w:t>
      </w:r>
      <w:r>
        <w:rPr>
          <w:color w:val="000000"/>
          <w:kern w:val="2"/>
          <w:szCs w:val="21"/>
        </w:rPr>
        <w:t xml:space="preserve">mount </w:t>
      </w:r>
      <w:r>
        <w:rPr>
          <w:rFonts w:hint="eastAsia"/>
          <w:color w:val="000000"/>
          <w:kern w:val="2"/>
          <w:szCs w:val="21"/>
        </w:rPr>
        <w:t>文件系统</w:t>
      </w:r>
      <w:r>
        <w:rPr>
          <w:color w:val="000000"/>
          <w:kern w:val="2"/>
          <w:szCs w:val="21"/>
        </w:rPr>
        <w:t xml:space="preserve"> </w:t>
      </w:r>
      <w:r>
        <w:rPr>
          <w:rFonts w:hint="eastAsia"/>
          <w:color w:val="000000"/>
          <w:kern w:val="2"/>
          <w:szCs w:val="21"/>
        </w:rPr>
        <w:t>挂载目录”。</w:t>
      </w:r>
      <w:r>
        <w:rPr>
          <w:color w:val="000000"/>
          <w:kern w:val="2"/>
          <w:szCs w:val="21"/>
        </w:rPr>
        <w:t>mount</w:t>
      </w:r>
      <w:r>
        <w:rPr>
          <w:rFonts w:hint="eastAsia"/>
          <w:color w:val="000000"/>
          <w:kern w:val="2"/>
          <w:szCs w:val="21"/>
        </w:rPr>
        <w:t>命令中可用的参数及作用如表</w:t>
      </w:r>
      <w:r>
        <w:rPr>
          <w:color w:val="000000"/>
          <w:kern w:val="2"/>
          <w:szCs w:val="21"/>
        </w:rPr>
        <w:t>6-3</w:t>
      </w:r>
      <w:r>
        <w:rPr>
          <w:rFonts w:hint="eastAsia"/>
          <w:color w:val="000000"/>
          <w:kern w:val="2"/>
          <w:szCs w:val="21"/>
        </w:rPr>
        <w:t>所示。挂载是在使用硬件设备前所执行的最后一步操作。只需使用</w:t>
      </w:r>
      <w:r>
        <w:rPr>
          <w:color w:val="000000"/>
          <w:kern w:val="2"/>
          <w:szCs w:val="21"/>
        </w:rPr>
        <w:t>mount</w:t>
      </w:r>
      <w:r>
        <w:rPr>
          <w:rFonts w:hint="eastAsia"/>
          <w:color w:val="000000"/>
          <w:kern w:val="2"/>
          <w:szCs w:val="21"/>
        </w:rPr>
        <w:t>命令把</w:t>
      </w:r>
      <w:r>
        <w:rPr>
          <w:rFonts w:hint="eastAsia"/>
          <w:color w:val="000000"/>
          <w:kern w:val="2"/>
        </w:rPr>
        <w:t>硬盘设备或分区</w:t>
      </w:r>
      <w:r>
        <w:rPr>
          <w:rFonts w:hint="eastAsia"/>
          <w:color w:val="000000"/>
          <w:kern w:val="2"/>
          <w:szCs w:val="21"/>
        </w:rPr>
        <w:t>与一个目录文件进行关联，然后就能在这个目录中看到硬件设备中的数据了。对于比较新的</w:t>
      </w:r>
      <w:r>
        <w:rPr>
          <w:color w:val="000000"/>
          <w:kern w:val="2"/>
          <w:szCs w:val="21"/>
        </w:rPr>
        <w:t>Linux</w:t>
      </w:r>
      <w:r>
        <w:rPr>
          <w:rFonts w:hint="eastAsia"/>
          <w:color w:val="000000"/>
          <w:kern w:val="2"/>
          <w:szCs w:val="21"/>
        </w:rPr>
        <w:t>系统来讲，一般不需要使用</w:t>
      </w:r>
      <w:r>
        <w:rPr>
          <w:color w:val="000000"/>
          <w:kern w:val="2"/>
          <w:szCs w:val="21"/>
        </w:rPr>
        <w:t>-t</w:t>
      </w:r>
      <w:r>
        <w:rPr>
          <w:rFonts w:hint="eastAsia"/>
          <w:color w:val="000000"/>
          <w:kern w:val="2"/>
          <w:szCs w:val="21"/>
        </w:rPr>
        <w:t>参数来指定文件系统的类型，</w:t>
      </w:r>
      <w:r>
        <w:rPr>
          <w:color w:val="000000"/>
          <w:kern w:val="2"/>
          <w:szCs w:val="21"/>
        </w:rPr>
        <w:t>Linux</w:t>
      </w:r>
      <w:r>
        <w:rPr>
          <w:rFonts w:hint="eastAsia"/>
          <w:color w:val="000000"/>
          <w:kern w:val="2"/>
          <w:szCs w:val="21"/>
        </w:rPr>
        <w:t>系统会自动进行判断。而</w:t>
      </w:r>
      <w:r>
        <w:rPr>
          <w:color w:val="000000"/>
          <w:kern w:val="2"/>
          <w:szCs w:val="21"/>
        </w:rPr>
        <w:t xml:space="preserve">mount </w:t>
      </w:r>
      <w:r>
        <w:rPr>
          <w:rFonts w:hint="eastAsia"/>
          <w:color w:val="000000"/>
          <w:kern w:val="2"/>
          <w:szCs w:val="21"/>
        </w:rPr>
        <w:t>中的</w:t>
      </w:r>
      <w:r>
        <w:rPr>
          <w:color w:val="000000"/>
          <w:kern w:val="2"/>
          <w:szCs w:val="21"/>
        </w:rPr>
        <w:t>-a</w:t>
      </w:r>
      <w:r>
        <w:rPr>
          <w:rFonts w:hint="eastAsia"/>
          <w:color w:val="000000"/>
          <w:kern w:val="2"/>
          <w:szCs w:val="21"/>
        </w:rPr>
        <w:t>参数则厉害了，它会在执行后自动检查</w:t>
      </w:r>
      <w:r>
        <w:rPr>
          <w:color w:val="000000"/>
          <w:kern w:val="2"/>
          <w:szCs w:val="21"/>
        </w:rPr>
        <w:t>/etc/fstab</w:t>
      </w:r>
      <w:r>
        <w:rPr>
          <w:rFonts w:hint="eastAsia"/>
          <w:color w:val="000000"/>
          <w:kern w:val="2"/>
          <w:szCs w:val="21"/>
        </w:rPr>
        <w:t>文件中有无疏漏被挂载的设备文件，如果有，则进行自动挂载操作。</w:t>
      </w:r>
    </w:p>
    <w:p>
      <w:pPr>
        <w:pStyle w:val="27"/>
        <w:rPr>
          <w:kern w:val="2"/>
        </w:rPr>
      </w:pPr>
      <w:r>
        <w:rPr>
          <w:rFonts w:hint="eastAsia"/>
          <w:kern w:val="2"/>
        </w:rPr>
        <w:t>表</w:t>
      </w:r>
      <w:r>
        <w:rPr>
          <w:kern w:val="2"/>
        </w:rPr>
        <w:t>6-3</w:t>
      </w:r>
      <w:r>
        <w:rPr>
          <w:kern w:val="2"/>
        </w:rPr>
        <w:tab/>
      </w:r>
      <w:r>
        <w:rPr>
          <w:kern w:val="2"/>
        </w:rPr>
        <w:t>mount</w:t>
      </w:r>
      <w:r>
        <w:rPr>
          <w:rFonts w:hint="eastAsia"/>
          <w:kern w:val="2"/>
        </w:rPr>
        <w:t>命令中的参数以及作用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776"/>
        <w:gridCol w:w="528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7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28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76" w:type="dxa"/>
            <w:tcBorders>
              <w:top w:val="single" w:color="000000" w:sz="4" w:space="0"/>
            </w:tcBorders>
            <w:vAlign w:val="center"/>
          </w:tcPr>
          <w:p>
            <w:pPr>
              <w:pStyle w:val="57"/>
              <w:rPr>
                <w:kern w:val="2"/>
              </w:rPr>
            </w:pPr>
            <w:r>
              <w:rPr>
                <w:kern w:val="2"/>
              </w:rPr>
              <w:t>-a</w:t>
            </w:r>
          </w:p>
        </w:tc>
        <w:tc>
          <w:tcPr>
            <w:tcW w:w="5285" w:type="dxa"/>
            <w:tcBorders>
              <w:top w:val="single" w:color="000000" w:sz="4" w:space="0"/>
            </w:tcBorders>
            <w:vAlign w:val="center"/>
          </w:tcPr>
          <w:p>
            <w:pPr>
              <w:pStyle w:val="28"/>
              <w:rPr>
                <w:kern w:val="2"/>
              </w:rPr>
            </w:pPr>
            <w:r>
              <w:rPr>
                <w:rFonts w:hint="eastAsia"/>
                <w:kern w:val="2"/>
              </w:rPr>
              <w:t>挂载所有在</w:t>
            </w:r>
            <w:r>
              <w:rPr>
                <w:kern w:val="2"/>
              </w:rPr>
              <w:t>/etc/fstab</w:t>
            </w:r>
            <w:r>
              <w:rPr>
                <w:rFonts w:hint="eastAsia"/>
                <w:kern w:val="2"/>
              </w:rPr>
              <w:t>中定义的文件系统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76" w:type="dxa"/>
            <w:vAlign w:val="center"/>
          </w:tcPr>
          <w:p>
            <w:pPr>
              <w:pStyle w:val="57"/>
              <w:rPr>
                <w:kern w:val="2"/>
              </w:rPr>
            </w:pPr>
            <w:r>
              <w:rPr>
                <w:kern w:val="2"/>
              </w:rPr>
              <w:t>-t</w:t>
            </w:r>
          </w:p>
        </w:tc>
        <w:tc>
          <w:tcPr>
            <w:tcW w:w="5285" w:type="dxa"/>
            <w:vAlign w:val="center"/>
          </w:tcPr>
          <w:p>
            <w:pPr>
              <w:pStyle w:val="28"/>
              <w:rPr>
                <w:kern w:val="2"/>
              </w:rPr>
            </w:pPr>
            <w:r>
              <w:rPr>
                <w:rFonts w:hint="eastAsia"/>
                <w:kern w:val="2"/>
              </w:rPr>
              <w:t>指定文件系统的类型</w:t>
            </w:r>
          </w:p>
        </w:tc>
      </w:tr>
    </w:tbl>
    <w:p>
      <w:pPr>
        <w:pStyle w:val="29"/>
        <w:rPr>
          <w:kern w:val="2"/>
        </w:rPr>
      </w:pPr>
    </w:p>
    <w:p>
      <w:pPr>
        <w:rPr>
          <w:kern w:val="2"/>
        </w:rPr>
      </w:pPr>
      <w:r>
        <w:rPr>
          <w:rFonts w:hint="eastAsia"/>
          <w:color w:val="000000"/>
          <w:spacing w:val="-4"/>
          <w:kern w:val="2"/>
          <w:szCs w:val="21"/>
        </w:rPr>
        <w:t>例如，要把设备</w:t>
      </w:r>
      <w:r>
        <w:rPr>
          <w:color w:val="000000"/>
          <w:spacing w:val="-4"/>
          <w:kern w:val="2"/>
          <w:szCs w:val="21"/>
        </w:rPr>
        <w:t>/dev/sdb2</w:t>
      </w:r>
      <w:r>
        <w:rPr>
          <w:rFonts w:hint="eastAsia"/>
          <w:color w:val="000000"/>
          <w:spacing w:val="-4"/>
          <w:kern w:val="2"/>
          <w:szCs w:val="21"/>
        </w:rPr>
        <w:t>挂载到</w:t>
      </w:r>
      <w:r>
        <w:rPr>
          <w:color w:val="000000"/>
          <w:spacing w:val="-4"/>
          <w:kern w:val="2"/>
          <w:szCs w:val="21"/>
        </w:rPr>
        <w:t>/backup</w:t>
      </w:r>
      <w:r>
        <w:rPr>
          <w:rFonts w:hint="eastAsia"/>
          <w:color w:val="000000"/>
          <w:spacing w:val="-4"/>
          <w:kern w:val="2"/>
          <w:szCs w:val="21"/>
        </w:rPr>
        <w:t>目录，只需要在</w:t>
      </w:r>
      <w:r>
        <w:rPr>
          <w:color w:val="000000"/>
          <w:spacing w:val="-4"/>
          <w:kern w:val="2"/>
          <w:szCs w:val="21"/>
        </w:rPr>
        <w:t>mount</w:t>
      </w:r>
      <w:r>
        <w:rPr>
          <w:rFonts w:hint="eastAsia"/>
          <w:color w:val="000000"/>
          <w:spacing w:val="-4"/>
          <w:kern w:val="2"/>
          <w:szCs w:val="21"/>
        </w:rPr>
        <w:t>命令中填写设备与挂载目录参数就行，系统会自动去判断要挂载文件的类型，因此只需要执行下述命令即可：</w:t>
      </w:r>
    </w:p>
    <w:p>
      <w:pPr>
        <w:pStyle w:val="58"/>
        <w:rPr>
          <w:kern w:val="2"/>
        </w:rPr>
      </w:pPr>
    </w:p>
    <w:p>
      <w:pPr>
        <w:pStyle w:val="26"/>
        <w:rPr>
          <w:kern w:val="2"/>
        </w:rPr>
      </w:pPr>
      <w:r>
        <w:rPr>
          <w:kern w:val="2"/>
        </w:rPr>
        <w:t>[root@linuxprobe ~]# mount /dev/sdb2 /backup</w:t>
      </w:r>
    </w:p>
    <w:p>
      <w:pPr>
        <w:pStyle w:val="59"/>
        <w:spacing w:after="90"/>
        <w:rPr>
          <w:kern w:val="2"/>
        </w:rPr>
      </w:pPr>
    </w:p>
    <w:p>
      <w:pPr>
        <w:rPr>
          <w:spacing w:val="4"/>
          <w:kern w:val="2"/>
        </w:rPr>
      </w:pPr>
      <w:r>
        <w:rPr>
          <w:rFonts w:hint="eastAsia"/>
          <w:color w:val="000000"/>
          <w:spacing w:val="4"/>
          <w:kern w:val="2"/>
          <w:szCs w:val="21"/>
        </w:rPr>
        <w:t>虽然按照上面的方法执行</w:t>
      </w:r>
      <w:r>
        <w:rPr>
          <w:color w:val="000000"/>
          <w:spacing w:val="4"/>
          <w:kern w:val="2"/>
          <w:szCs w:val="21"/>
        </w:rPr>
        <w:t>mount</w:t>
      </w:r>
      <w:r>
        <w:rPr>
          <w:rFonts w:hint="eastAsia"/>
          <w:color w:val="000000"/>
          <w:spacing w:val="4"/>
          <w:kern w:val="2"/>
          <w:szCs w:val="21"/>
        </w:rPr>
        <w:t>命令后就能立即使用文件系统了，但系统在重启后挂载就会失效，也就是说我们需要每次开机后都手动挂载一下。这肯定不是我们想要的效果，如果想让硬件设备和目录永久地进行自动关联，就必须把挂载信息按照指定的填写格式“设备文件</w:t>
      </w:r>
      <w:r>
        <w:rPr>
          <w:color w:val="000000"/>
          <w:spacing w:val="4"/>
          <w:kern w:val="2"/>
          <w:szCs w:val="21"/>
        </w:rPr>
        <w:t xml:space="preserve"> </w:t>
      </w:r>
      <w:r>
        <w:rPr>
          <w:rFonts w:hint="eastAsia"/>
          <w:color w:val="000000"/>
          <w:spacing w:val="4"/>
          <w:kern w:val="2"/>
          <w:szCs w:val="21"/>
        </w:rPr>
        <w:t>挂载目录</w:t>
      </w:r>
      <w:r>
        <w:rPr>
          <w:color w:val="000000"/>
          <w:spacing w:val="4"/>
          <w:kern w:val="2"/>
          <w:szCs w:val="21"/>
        </w:rPr>
        <w:t xml:space="preserve"> </w:t>
      </w:r>
      <w:r>
        <w:rPr>
          <w:rFonts w:hint="eastAsia"/>
          <w:color w:val="000000"/>
          <w:spacing w:val="4"/>
          <w:kern w:val="2"/>
          <w:szCs w:val="21"/>
        </w:rPr>
        <w:t>格式类型</w:t>
      </w:r>
      <w:r>
        <w:rPr>
          <w:color w:val="000000"/>
          <w:spacing w:val="4"/>
          <w:kern w:val="2"/>
          <w:szCs w:val="21"/>
        </w:rPr>
        <w:t xml:space="preserve"> </w:t>
      </w:r>
      <w:r>
        <w:rPr>
          <w:rFonts w:hint="eastAsia"/>
          <w:color w:val="000000"/>
          <w:spacing w:val="4"/>
          <w:kern w:val="2"/>
          <w:szCs w:val="21"/>
        </w:rPr>
        <w:t>权限选项</w:t>
      </w:r>
      <w:r>
        <w:rPr>
          <w:color w:val="000000"/>
          <w:spacing w:val="4"/>
          <w:kern w:val="2"/>
          <w:szCs w:val="21"/>
        </w:rPr>
        <w:t xml:space="preserve"> </w:t>
      </w:r>
      <w:r>
        <w:rPr>
          <w:rFonts w:hint="eastAsia"/>
          <w:color w:val="000000"/>
          <w:spacing w:val="4"/>
          <w:kern w:val="2"/>
          <w:szCs w:val="21"/>
        </w:rPr>
        <w:t>是否备份 是否自检”（各字段的意义见表</w:t>
      </w:r>
      <w:r>
        <w:rPr>
          <w:color w:val="000000"/>
          <w:spacing w:val="4"/>
          <w:kern w:val="2"/>
          <w:szCs w:val="21"/>
        </w:rPr>
        <w:t>6-4</w:t>
      </w:r>
      <w:r>
        <w:rPr>
          <w:rFonts w:hint="eastAsia"/>
          <w:color w:val="000000"/>
          <w:spacing w:val="4"/>
          <w:kern w:val="2"/>
          <w:szCs w:val="21"/>
        </w:rPr>
        <w:t>）写入到</w:t>
      </w:r>
      <w:r>
        <w:rPr>
          <w:color w:val="000000"/>
          <w:spacing w:val="4"/>
          <w:kern w:val="2"/>
          <w:szCs w:val="21"/>
        </w:rPr>
        <w:t>/etc/fstab</w:t>
      </w:r>
      <w:r>
        <w:rPr>
          <w:rFonts w:hint="eastAsia"/>
          <w:color w:val="000000"/>
          <w:spacing w:val="4"/>
          <w:kern w:val="2"/>
          <w:szCs w:val="21"/>
        </w:rPr>
        <w:t>文件中。这个文件中包含着挂载所需的诸多信息项目，一旦配置好之后就能一劳永逸了。</w:t>
      </w:r>
    </w:p>
    <w:p>
      <w:pPr>
        <w:pStyle w:val="27"/>
        <w:rPr>
          <w:kern w:val="2"/>
        </w:rPr>
      </w:pPr>
      <w:r>
        <w:rPr>
          <w:rFonts w:hint="eastAsia"/>
          <w:kern w:val="2"/>
        </w:rPr>
        <w:t>表</w:t>
      </w:r>
      <w:r>
        <w:rPr>
          <w:kern w:val="2"/>
        </w:rPr>
        <w:t>6-4</w:t>
      </w:r>
      <w:r>
        <w:rPr>
          <w:kern w:val="2"/>
        </w:rPr>
        <w:tab/>
      </w:r>
      <w:r>
        <w:rPr>
          <w:rFonts w:hint="eastAsia"/>
          <w:kern w:val="2"/>
        </w:rPr>
        <w:t>用于挂载信息的指定填写格式中，各字段所表示的意义</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40"/>
        <w:gridCol w:w="672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tcBorders>
              <w:top w:val="single" w:color="000000" w:sz="6" w:space="0"/>
              <w:bottom w:val="single" w:color="000000" w:sz="4" w:space="0"/>
            </w:tcBorders>
            <w:shd w:val="clear" w:color="auto" w:fill="D9D9D9"/>
          </w:tcPr>
          <w:p>
            <w:pPr>
              <w:pStyle w:val="50"/>
              <w:rPr>
                <w:kern w:val="2"/>
              </w:rPr>
            </w:pPr>
            <w:r>
              <w:rPr>
                <w:rFonts w:hint="eastAsia"/>
                <w:kern w:val="2"/>
              </w:rPr>
              <w:t>字段</w:t>
            </w:r>
          </w:p>
        </w:tc>
        <w:tc>
          <w:tcPr>
            <w:tcW w:w="6721" w:type="dxa"/>
            <w:tcBorders>
              <w:top w:val="single" w:color="000000" w:sz="6" w:space="0"/>
              <w:bottom w:val="single" w:color="000000" w:sz="4" w:space="0"/>
            </w:tcBorders>
            <w:shd w:val="clear" w:color="auto" w:fill="D9D9D9"/>
          </w:tcPr>
          <w:p>
            <w:pPr>
              <w:pStyle w:val="50"/>
              <w:rPr>
                <w:kern w:val="2"/>
              </w:rPr>
            </w:pPr>
            <w:r>
              <w:rPr>
                <w:rFonts w:hint="eastAsia"/>
                <w:kern w:val="2"/>
              </w:rPr>
              <w:t>意义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tcBorders>
              <w:top w:val="single" w:color="000000" w:sz="4" w:space="0"/>
            </w:tcBorders>
            <w:vAlign w:val="center"/>
          </w:tcPr>
          <w:p>
            <w:pPr>
              <w:pStyle w:val="28"/>
              <w:rPr>
                <w:kern w:val="2"/>
              </w:rPr>
            </w:pPr>
            <w:r>
              <w:rPr>
                <w:rFonts w:hint="eastAsia"/>
                <w:kern w:val="2"/>
              </w:rPr>
              <w:t>设备文件</w:t>
            </w:r>
          </w:p>
        </w:tc>
        <w:tc>
          <w:tcPr>
            <w:tcW w:w="6721" w:type="dxa"/>
            <w:tcBorders>
              <w:top w:val="single" w:color="000000" w:sz="4" w:space="0"/>
            </w:tcBorders>
            <w:vAlign w:val="center"/>
          </w:tcPr>
          <w:p>
            <w:pPr>
              <w:pStyle w:val="28"/>
              <w:rPr>
                <w:spacing w:val="-6"/>
                <w:kern w:val="2"/>
              </w:rPr>
            </w:pPr>
            <w:r>
              <w:rPr>
                <w:rFonts w:hint="eastAsia"/>
                <w:spacing w:val="-6"/>
                <w:kern w:val="2"/>
              </w:rPr>
              <w:t>一般为设备的路径</w:t>
            </w:r>
            <w:r>
              <w:rPr>
                <w:spacing w:val="-6"/>
                <w:kern w:val="2"/>
              </w:rPr>
              <w:t>+</w:t>
            </w:r>
            <w:r>
              <w:rPr>
                <w:rFonts w:hint="eastAsia"/>
                <w:spacing w:val="-6"/>
                <w:kern w:val="2"/>
              </w:rPr>
              <w:t>设备名称，也可以写唯一识别码（</w:t>
            </w:r>
            <w:r>
              <w:rPr>
                <w:spacing w:val="-6"/>
                <w:kern w:val="2"/>
              </w:rPr>
              <w:t>UUID</w:t>
            </w:r>
            <w:r>
              <w:rPr>
                <w:rFonts w:hint="eastAsia"/>
                <w:spacing w:val="-6"/>
                <w:kern w:val="2"/>
              </w:rPr>
              <w:t>，</w:t>
            </w:r>
            <w:r>
              <w:rPr>
                <w:spacing w:val="-6"/>
                <w:kern w:val="2"/>
              </w:rPr>
              <w:t>Universally Unique Identifier</w:t>
            </w:r>
            <w:r>
              <w:rPr>
                <w:rFonts w:hint="eastAsia"/>
                <w:spacing w:val="-6"/>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vAlign w:val="center"/>
          </w:tcPr>
          <w:p>
            <w:pPr>
              <w:pStyle w:val="28"/>
              <w:rPr>
                <w:kern w:val="2"/>
              </w:rPr>
            </w:pPr>
            <w:r>
              <w:rPr>
                <w:rFonts w:hint="eastAsia"/>
                <w:kern w:val="2"/>
              </w:rPr>
              <w:t>挂载目录</w:t>
            </w:r>
          </w:p>
        </w:tc>
        <w:tc>
          <w:tcPr>
            <w:tcW w:w="6721" w:type="dxa"/>
            <w:vAlign w:val="center"/>
          </w:tcPr>
          <w:p>
            <w:pPr>
              <w:pStyle w:val="28"/>
              <w:rPr>
                <w:kern w:val="2"/>
              </w:rPr>
            </w:pPr>
            <w:r>
              <w:rPr>
                <w:rFonts w:hint="eastAsia"/>
                <w:kern w:val="2"/>
              </w:rPr>
              <w:t>指定要挂载到的目录，需在挂载前创建好</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vAlign w:val="center"/>
          </w:tcPr>
          <w:p>
            <w:pPr>
              <w:pStyle w:val="28"/>
              <w:rPr>
                <w:kern w:val="2"/>
              </w:rPr>
            </w:pPr>
            <w:r>
              <w:rPr>
                <w:rFonts w:hint="eastAsia"/>
                <w:kern w:val="2"/>
              </w:rPr>
              <w:t>格式类型</w:t>
            </w:r>
          </w:p>
        </w:tc>
        <w:tc>
          <w:tcPr>
            <w:tcW w:w="6721" w:type="dxa"/>
            <w:vAlign w:val="center"/>
          </w:tcPr>
          <w:p>
            <w:pPr>
              <w:pStyle w:val="28"/>
              <w:rPr>
                <w:spacing w:val="-4"/>
                <w:kern w:val="2"/>
              </w:rPr>
            </w:pPr>
            <w:r>
              <w:rPr>
                <w:rFonts w:hint="eastAsia"/>
                <w:spacing w:val="-4"/>
                <w:kern w:val="2"/>
              </w:rPr>
              <w:t>指定文件系统的格式，比如</w:t>
            </w:r>
            <w:r>
              <w:rPr>
                <w:spacing w:val="-4"/>
                <w:kern w:val="2"/>
              </w:rPr>
              <w:t>Ext3</w:t>
            </w:r>
            <w:r>
              <w:rPr>
                <w:rFonts w:hint="eastAsia"/>
                <w:spacing w:val="-4"/>
                <w:kern w:val="2"/>
              </w:rPr>
              <w:t>、</w:t>
            </w:r>
            <w:r>
              <w:rPr>
                <w:spacing w:val="-4"/>
                <w:kern w:val="2"/>
              </w:rPr>
              <w:t>Ext4</w:t>
            </w:r>
            <w:r>
              <w:rPr>
                <w:rFonts w:hint="eastAsia"/>
                <w:spacing w:val="-4"/>
                <w:kern w:val="2"/>
              </w:rPr>
              <w:t>、</w:t>
            </w:r>
            <w:r>
              <w:rPr>
                <w:spacing w:val="-4"/>
                <w:kern w:val="2"/>
              </w:rPr>
              <w:t>XFS</w:t>
            </w:r>
            <w:r>
              <w:rPr>
                <w:rFonts w:hint="eastAsia"/>
                <w:spacing w:val="-4"/>
                <w:kern w:val="2"/>
              </w:rPr>
              <w:t>、</w:t>
            </w:r>
            <w:r>
              <w:rPr>
                <w:spacing w:val="-4"/>
                <w:kern w:val="2"/>
              </w:rPr>
              <w:t>SWAP</w:t>
            </w:r>
            <w:r>
              <w:rPr>
                <w:rFonts w:hint="eastAsia"/>
                <w:spacing w:val="-4"/>
                <w:kern w:val="2"/>
              </w:rPr>
              <w:t>、</w:t>
            </w:r>
            <w:r>
              <w:rPr>
                <w:spacing w:val="-4"/>
                <w:kern w:val="2"/>
              </w:rPr>
              <w:t>iso9660</w:t>
            </w:r>
            <w:r>
              <w:rPr>
                <w:rFonts w:hint="eastAsia"/>
                <w:spacing w:val="-4"/>
                <w:kern w:val="2"/>
              </w:rPr>
              <w:t>（此为光盘设备）等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vAlign w:val="center"/>
          </w:tcPr>
          <w:p>
            <w:pPr>
              <w:pStyle w:val="28"/>
              <w:rPr>
                <w:kern w:val="2"/>
              </w:rPr>
            </w:pPr>
            <w:r>
              <w:rPr>
                <w:rFonts w:hint="eastAsia"/>
                <w:kern w:val="2"/>
              </w:rPr>
              <w:t>权限选项</w:t>
            </w:r>
          </w:p>
        </w:tc>
        <w:tc>
          <w:tcPr>
            <w:tcW w:w="6721" w:type="dxa"/>
            <w:vAlign w:val="center"/>
          </w:tcPr>
          <w:p>
            <w:pPr>
              <w:pStyle w:val="28"/>
              <w:rPr>
                <w:strike/>
                <w:kern w:val="2"/>
              </w:rPr>
            </w:pPr>
            <w:r>
              <w:rPr>
                <w:rFonts w:hint="eastAsia"/>
                <w:kern w:val="2"/>
              </w:rPr>
              <w:t>若设置为</w:t>
            </w:r>
            <w:r>
              <w:rPr>
                <w:kern w:val="2"/>
              </w:rPr>
              <w:t>defaults</w:t>
            </w:r>
            <w:r>
              <w:rPr>
                <w:rFonts w:hint="eastAsia"/>
                <w:kern w:val="2"/>
              </w:rPr>
              <w:t>，则默认权限为：</w:t>
            </w:r>
            <w:r>
              <w:rPr>
                <w:kern w:val="2"/>
              </w:rPr>
              <w:t>rw, suid, dev, exec, auto, nouser, async</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vAlign w:val="center"/>
          </w:tcPr>
          <w:p>
            <w:pPr>
              <w:pStyle w:val="28"/>
              <w:rPr>
                <w:kern w:val="2"/>
              </w:rPr>
            </w:pPr>
            <w:r>
              <w:rPr>
                <w:rFonts w:hint="eastAsia"/>
                <w:kern w:val="2"/>
              </w:rPr>
              <w:t>是否备份</w:t>
            </w:r>
          </w:p>
        </w:tc>
        <w:tc>
          <w:tcPr>
            <w:tcW w:w="6721" w:type="dxa"/>
            <w:vAlign w:val="center"/>
          </w:tcPr>
          <w:p>
            <w:pPr>
              <w:pStyle w:val="28"/>
              <w:rPr>
                <w:kern w:val="2"/>
              </w:rPr>
            </w:pPr>
            <w:r>
              <w:rPr>
                <w:rFonts w:hint="eastAsia"/>
                <w:kern w:val="2"/>
              </w:rPr>
              <w:t>若为1则开机后使用dump进行磁盘备份，为0则不备份</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40" w:type="dxa"/>
            <w:vAlign w:val="center"/>
          </w:tcPr>
          <w:p>
            <w:pPr>
              <w:pStyle w:val="28"/>
              <w:rPr>
                <w:kern w:val="2"/>
              </w:rPr>
            </w:pPr>
            <w:r>
              <w:rPr>
                <w:rFonts w:hint="eastAsia"/>
                <w:kern w:val="2"/>
              </w:rPr>
              <w:t>是否自检</w:t>
            </w:r>
          </w:p>
        </w:tc>
        <w:tc>
          <w:tcPr>
            <w:tcW w:w="6721" w:type="dxa"/>
            <w:vAlign w:val="center"/>
          </w:tcPr>
          <w:p>
            <w:pPr>
              <w:pStyle w:val="28"/>
              <w:rPr>
                <w:kern w:val="2"/>
              </w:rPr>
            </w:pPr>
            <w:r>
              <w:rPr>
                <w:rFonts w:hint="eastAsia"/>
                <w:kern w:val="2"/>
              </w:rPr>
              <w:t>若为1则开机后自动进行磁盘自检，为0则不自检</w:t>
            </w:r>
          </w:p>
        </w:tc>
      </w:tr>
    </w:tbl>
    <w:p>
      <w:pPr>
        <w:pStyle w:val="29"/>
        <w:spacing w:line="80" w:lineRule="exact"/>
        <w:rPr>
          <w:kern w:val="2"/>
        </w:rPr>
      </w:pPr>
    </w:p>
    <w:p>
      <w:pPr>
        <w:rPr>
          <w:kern w:val="2"/>
        </w:rPr>
      </w:pPr>
      <w:r>
        <w:rPr>
          <w:rFonts w:hint="eastAsia"/>
          <w:color w:val="000000"/>
          <w:kern w:val="2"/>
          <w:szCs w:val="21"/>
        </w:rPr>
        <w:t>如果想将文件系统为</w:t>
      </w:r>
      <w:r>
        <w:rPr>
          <w:color w:val="000000"/>
          <w:kern w:val="2"/>
          <w:szCs w:val="21"/>
        </w:rPr>
        <w:t>ext4</w:t>
      </w:r>
      <w:r>
        <w:rPr>
          <w:rFonts w:hint="eastAsia"/>
          <w:color w:val="000000"/>
          <w:kern w:val="2"/>
          <w:szCs w:val="21"/>
        </w:rPr>
        <w:t>的硬件设备</w:t>
      </w:r>
      <w:r>
        <w:rPr>
          <w:color w:val="000000"/>
          <w:kern w:val="2"/>
          <w:szCs w:val="21"/>
        </w:rPr>
        <w:t>/dev/sdb2</w:t>
      </w:r>
      <w:r>
        <w:rPr>
          <w:rFonts w:hint="eastAsia"/>
          <w:color w:val="000000"/>
          <w:kern w:val="2"/>
          <w:szCs w:val="21"/>
        </w:rPr>
        <w:t>在开机后自动挂载到</w:t>
      </w:r>
      <w:r>
        <w:rPr>
          <w:color w:val="000000"/>
          <w:kern w:val="2"/>
          <w:szCs w:val="21"/>
        </w:rPr>
        <w:t>/backup</w:t>
      </w:r>
      <w:r>
        <w:rPr>
          <w:rFonts w:hint="eastAsia"/>
          <w:color w:val="000000"/>
          <w:kern w:val="2"/>
          <w:szCs w:val="21"/>
        </w:rPr>
        <w:t>目录上，并保持默认权限且无需开机自检，就需要在</w:t>
      </w:r>
      <w:r>
        <w:rPr>
          <w:color w:val="000000"/>
          <w:kern w:val="2"/>
          <w:szCs w:val="21"/>
        </w:rPr>
        <w:t>/etc/fstab</w:t>
      </w:r>
      <w:r>
        <w:rPr>
          <w:rFonts w:hint="eastAsia"/>
          <w:color w:val="000000"/>
          <w:kern w:val="2"/>
          <w:szCs w:val="21"/>
        </w:rPr>
        <w:t>文件中写入下面的信息，这样在系统重启后也会成功挂载。</w:t>
      </w:r>
    </w:p>
    <w:p>
      <w:pPr>
        <w:pStyle w:val="58"/>
        <w:rPr>
          <w:kern w:val="2"/>
        </w:rPr>
      </w:pPr>
    </w:p>
    <w:p>
      <w:pPr>
        <w:pStyle w:val="26"/>
        <w:rPr>
          <w:kern w:val="2"/>
        </w:rPr>
      </w:pPr>
      <w:r>
        <w:rPr>
          <w:kern w:val="2"/>
        </w:rPr>
        <w:t>[root@linuxprobe ~]# vim /etc/fstab</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w:t>
      </w:r>
      <w:r>
        <w:rPr>
          <w:rFonts w:hint="eastAsia"/>
          <w:kern w:val="2"/>
        </w:rPr>
        <w:t>                   </w:t>
      </w:r>
      <w:r>
        <w:rPr>
          <w:kern w:val="2"/>
        </w:rPr>
        <w:t>/            xfs       defaults   1 1</w:t>
      </w:r>
    </w:p>
    <w:p>
      <w:pPr>
        <w:pStyle w:val="26"/>
        <w:rPr>
          <w:kern w:val="2"/>
        </w:rPr>
      </w:pPr>
      <w:r>
        <w:rPr>
          <w:kern w:val="2"/>
        </w:rPr>
        <w:t>UUID=812b1f7c-8b5b-43da-8c06-b9999e0fe48b /boot        xfs       defaults   1 2</w:t>
      </w:r>
    </w:p>
    <w:p>
      <w:pPr>
        <w:pStyle w:val="26"/>
        <w:rPr>
          <w:kern w:val="2"/>
        </w:rPr>
      </w:pPr>
      <w:r>
        <w:rPr>
          <w:kern w:val="2"/>
        </w:rPr>
        <w:t>/dev/mapper                               /rhel-swap   swap swap defaults   0 0</w:t>
      </w:r>
    </w:p>
    <w:p>
      <w:pPr>
        <w:pStyle w:val="26"/>
        <w:rPr>
          <w:kern w:val="2"/>
        </w:rPr>
      </w:pPr>
      <w:r>
        <w:rPr>
          <w:kern w:val="2"/>
        </w:rPr>
        <w:t>/dev/cdrom                                /media/cdrom iso9660   defaults   0 0</w:t>
      </w:r>
    </w:p>
    <w:p>
      <w:pPr>
        <w:pStyle w:val="26"/>
        <w:rPr>
          <w:kern w:val="2"/>
        </w:rPr>
      </w:pPr>
      <w:r>
        <w:rPr>
          <w:b/>
          <w:bCs/>
          <w:kern w:val="2"/>
        </w:rPr>
        <w:t>/dev/sdb2                                 /backup      ext4 </w:t>
      </w:r>
      <w:r>
        <w:rPr>
          <w:kern w:val="2"/>
        </w:rPr>
        <w:t>     </w:t>
      </w:r>
      <w:r>
        <w:rPr>
          <w:b/>
          <w:bCs/>
          <w:kern w:val="2"/>
        </w:rPr>
        <w:t>defaults   0 0</w:t>
      </w:r>
    </w:p>
    <w:p>
      <w:pPr>
        <w:pStyle w:val="59"/>
        <w:spacing w:after="90"/>
        <w:rPr>
          <w:kern w:val="2"/>
        </w:rPr>
      </w:pPr>
    </w:p>
    <w:p>
      <w:pPr>
        <w:pStyle w:val="4"/>
        <w:spacing w:before="151" w:after="151"/>
        <w:rPr>
          <w:kern w:val="2"/>
        </w:rPr>
      </w:pPr>
      <w:r>
        <w:rPr>
          <w:color w:val="000000"/>
          <w:kern w:val="2"/>
        </w:rPr>
        <w:t>6.4.2</w:t>
      </w:r>
      <w:r>
        <w:rPr>
          <w:color w:val="000000"/>
          <w:kern w:val="2"/>
          <w:szCs w:val="21"/>
        </w:rPr>
        <w:t xml:space="preserve">  </w:t>
      </w:r>
      <w:r>
        <w:rPr>
          <w:color w:val="000000"/>
          <w:kern w:val="2"/>
        </w:rPr>
        <w:t>umount</w:t>
      </w:r>
      <w:r>
        <w:rPr>
          <w:rFonts w:hint="eastAsia"/>
          <w:color w:val="000000"/>
          <w:kern w:val="2"/>
        </w:rPr>
        <w:t>命令</w:t>
      </w:r>
    </w:p>
    <w:p>
      <w:pPr>
        <w:rPr>
          <w:kern w:val="2"/>
        </w:rPr>
      </w:pPr>
      <w:r>
        <w:rPr>
          <w:color w:val="000000"/>
          <w:kern w:val="2"/>
          <w:szCs w:val="21"/>
        </w:rPr>
        <w:t>umount</w:t>
      </w:r>
      <w:r>
        <w:rPr>
          <w:rFonts w:hint="eastAsia"/>
          <w:color w:val="000000"/>
          <w:kern w:val="2"/>
          <w:szCs w:val="21"/>
        </w:rPr>
        <w:t>命令用于撤销已经挂载的设备文件，格式为“</w:t>
      </w:r>
      <w:r>
        <w:rPr>
          <w:color w:val="000000"/>
          <w:kern w:val="2"/>
          <w:szCs w:val="21"/>
        </w:rPr>
        <w:t>umount [</w:t>
      </w:r>
      <w:r>
        <w:rPr>
          <w:rFonts w:hint="eastAsia"/>
          <w:color w:val="000000"/>
          <w:kern w:val="2"/>
          <w:szCs w:val="21"/>
        </w:rPr>
        <w:t>挂载点</w:t>
      </w:r>
      <w:r>
        <w:rPr>
          <w:color w:val="000000"/>
          <w:kern w:val="2"/>
          <w:szCs w:val="21"/>
        </w:rPr>
        <w:t>/</w:t>
      </w:r>
      <w:r>
        <w:rPr>
          <w:rFonts w:hint="eastAsia"/>
          <w:color w:val="000000"/>
          <w:kern w:val="2"/>
          <w:szCs w:val="21"/>
        </w:rPr>
        <w:t>设备文件</w:t>
      </w:r>
      <w:r>
        <w:rPr>
          <w:color w:val="000000"/>
          <w:kern w:val="2"/>
          <w:szCs w:val="21"/>
        </w:rPr>
        <w:t>]</w:t>
      </w:r>
      <w:r>
        <w:rPr>
          <w:rFonts w:hint="eastAsia"/>
          <w:color w:val="000000"/>
          <w:kern w:val="2"/>
          <w:szCs w:val="21"/>
        </w:rPr>
        <w:t>”。我们挂载文件系统的目的是为了使用硬件资源，而卸载文件系统就意味不再使用硬件的设备资源；相对应地，挂载操作就是把硬件设备与目录进行关联的动作，因此卸载操作只需要说明想要取消关联的设备文件或挂载目录的其中一项即可，一般不需要加其他额外的参数。我们来尝试手动卸载掉</w:t>
      </w:r>
      <w:r>
        <w:rPr>
          <w:color w:val="000000"/>
          <w:kern w:val="2"/>
          <w:szCs w:val="21"/>
        </w:rPr>
        <w:t>/dev/sdb2</w:t>
      </w:r>
      <w:r>
        <w:rPr>
          <w:rFonts w:hint="eastAsia"/>
          <w:color w:val="000000"/>
          <w:kern w:val="2"/>
          <w:szCs w:val="21"/>
        </w:rPr>
        <w:t>设备文件：</w:t>
      </w:r>
    </w:p>
    <w:p>
      <w:pPr>
        <w:pStyle w:val="58"/>
        <w:rPr>
          <w:kern w:val="2"/>
        </w:rPr>
      </w:pPr>
    </w:p>
    <w:p>
      <w:pPr>
        <w:pStyle w:val="26"/>
        <w:rPr>
          <w:kern w:val="2"/>
        </w:rPr>
      </w:pPr>
      <w:r>
        <w:rPr>
          <w:kern w:val="2"/>
        </w:rPr>
        <w:t>[root@linuxprobe ~]# umount /dev/sdb2</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6.5</w:t>
            </w:r>
            <w:r>
              <w:rPr>
                <w:color w:val="000000"/>
                <w:kern w:val="2"/>
                <w:szCs w:val="21"/>
              </w:rPr>
              <w:t xml:space="preserve">  </w:t>
            </w:r>
            <w:r>
              <w:rPr>
                <w:rFonts w:hint="eastAsia"/>
                <w:color w:val="000000"/>
                <w:kern w:val="2"/>
              </w:rPr>
              <w:t>添加硬盘设备</w:t>
            </w:r>
          </w:p>
        </w:tc>
      </w:tr>
    </w:tbl>
    <w:p>
      <w:pPr>
        <w:pStyle w:val="56"/>
        <w:rPr>
          <w:kern w:val="2"/>
        </w:rPr>
      </w:pPr>
    </w:p>
    <w:p>
      <w:pPr>
        <w:pStyle w:val="10"/>
        <w:rPr>
          <w:spacing w:val="4"/>
        </w:rPr>
      </w:pPr>
      <w:r>
        <w:rPr>
          <w:rFonts w:hint="eastAsia"/>
          <w:spacing w:val="4"/>
        </w:rPr>
        <w:t>根据前文讲解的与管理硬件设备相关的理论知识，我们先来理清一下添加硬盘设备的操作思路：首先需要在虚拟机中模拟添加入一块新的硬盘存储设备，然后再进行分区、格式化、挂载等操作，最后通过检查系统的挂载状态并真实地使用硬盘来验证硬盘设备是否成功添加。</w:t>
      </w:r>
    </w:p>
    <w:p>
      <w:pPr>
        <w:rPr>
          <w:kern w:val="2"/>
        </w:rPr>
      </w:pPr>
      <w:r>
        <w:rPr>
          <w:rFonts w:hint="eastAsia"/>
          <w:kern w:val="2"/>
        </w:rPr>
        <w:t>鉴于我们不需要为了做这个实验而特意买一块真实的硬盘，而是通过虚拟机软件进行硬件模拟，因此这再次体现出了使用虚拟机软件的好处。具体的操作步骤如下。</w:t>
      </w:r>
    </w:p>
    <w:p>
      <w:pPr>
        <w:rPr>
          <w:spacing w:val="6"/>
          <w:kern w:val="2"/>
        </w:rPr>
      </w:pPr>
      <w:r>
        <w:rPr>
          <w:rFonts w:hint="eastAsia"/>
          <w:spacing w:val="6"/>
          <w:kern w:val="2"/>
        </w:rPr>
        <w:t>首先把虚拟机系统关机，稍等几分钟会自动返回到虚拟机管理主界面，然后单击“编辑虚拟机设置”选项，在弹出的界面中单击“添加”按钮，新增一块硬件设备，如图</w:t>
      </w:r>
      <w:r>
        <w:rPr>
          <w:spacing w:val="6"/>
          <w:kern w:val="2"/>
        </w:rPr>
        <w:t>6-6</w:t>
      </w:r>
      <w:r>
        <w:rPr>
          <w:rFonts w:hint="eastAsia"/>
          <w:spacing w:val="6"/>
          <w:kern w:val="2"/>
        </w:rPr>
        <w:t>所示。</w:t>
      </w:r>
    </w:p>
    <w:p>
      <w:pPr>
        <w:pStyle w:val="32"/>
        <w:rPr>
          <w:kern w:val="2"/>
        </w:rPr>
      </w:pPr>
      <w:r>
        <w:rPr>
          <w:color w:val="000000"/>
          <w:kern w:val="2"/>
          <w:szCs w:val="21"/>
        </w:rPr>
        <w:drawing>
          <wp:inline distT="0" distB="0" distL="0" distR="0">
            <wp:extent cx="4960620" cy="2872740"/>
            <wp:effectExtent l="0" t="0" r="0" b="0"/>
            <wp:docPr id="98" name="图片 7" descr="第6章 存储结构与磁盘划分。第6章 存储结构与磁盘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descr="第6章 存储结构与磁盘划分。第6章 存储结构与磁盘划分。"/>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960620" cy="28727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6-6  </w:t>
      </w:r>
      <w:r>
        <w:rPr>
          <w:rFonts w:hint="eastAsia"/>
          <w:color w:val="000000"/>
          <w:kern w:val="2"/>
          <w:szCs w:val="21"/>
        </w:rPr>
        <w:t>在虚拟机系统中添加硬件设备</w:t>
      </w:r>
    </w:p>
    <w:p>
      <w:pPr>
        <w:rPr>
          <w:kern w:val="2"/>
        </w:rPr>
      </w:pPr>
      <w:r>
        <w:rPr>
          <w:rFonts w:hint="eastAsia"/>
          <w:color w:val="000000"/>
          <w:kern w:val="2"/>
          <w:szCs w:val="21"/>
        </w:rPr>
        <w:t>选择想要添加的硬件类型为“硬盘”，然后单击“下一步”按钮就可以了，这确实没有什么需要进一步解释的，如图</w:t>
      </w:r>
      <w:r>
        <w:rPr>
          <w:color w:val="000000"/>
          <w:kern w:val="2"/>
          <w:szCs w:val="21"/>
        </w:rPr>
        <w:t>6-7</w:t>
      </w:r>
      <w:r>
        <w:rPr>
          <w:rFonts w:hint="eastAsia"/>
          <w:color w:val="000000"/>
          <w:kern w:val="2"/>
          <w:szCs w:val="21"/>
        </w:rPr>
        <w:t>所示。</w:t>
      </w:r>
    </w:p>
    <w:p>
      <w:pPr>
        <w:rPr>
          <w:color w:val="000000"/>
          <w:kern w:val="2"/>
          <w:szCs w:val="21"/>
        </w:rPr>
      </w:pPr>
      <w:r>
        <w:rPr>
          <w:rFonts w:hint="eastAsia"/>
          <w:color w:val="000000"/>
          <w:kern w:val="2"/>
          <w:szCs w:val="21"/>
        </w:rPr>
        <w:t>选择虚拟硬盘的类型为</w:t>
      </w:r>
      <w:r>
        <w:rPr>
          <w:color w:val="000000"/>
          <w:kern w:val="2"/>
          <w:szCs w:val="21"/>
        </w:rPr>
        <w:t>SCSI</w:t>
      </w:r>
      <w:r>
        <w:rPr>
          <w:rFonts w:hint="eastAsia"/>
          <w:color w:val="000000"/>
          <w:kern w:val="2"/>
          <w:szCs w:val="21"/>
        </w:rPr>
        <w:t>（默认推荐），并单击“下一步”按钮，这样虚拟机中的设备名称过一会儿后应该为</w:t>
      </w:r>
      <w:r>
        <w:rPr>
          <w:color w:val="000000"/>
          <w:kern w:val="2"/>
          <w:szCs w:val="21"/>
        </w:rPr>
        <w:t>/dev/sdb</w:t>
      </w:r>
      <w:r>
        <w:rPr>
          <w:rFonts w:hint="eastAsia"/>
          <w:color w:val="000000"/>
          <w:kern w:val="2"/>
          <w:szCs w:val="21"/>
        </w:rPr>
        <w:t>，如图</w:t>
      </w:r>
      <w:r>
        <w:rPr>
          <w:color w:val="000000"/>
          <w:kern w:val="2"/>
          <w:szCs w:val="21"/>
        </w:rPr>
        <w:t>6-8</w:t>
      </w:r>
      <w:r>
        <w:rPr>
          <w:rFonts w:hint="eastAsia"/>
          <w:color w:val="000000"/>
          <w:kern w:val="2"/>
          <w:szCs w:val="21"/>
        </w:rPr>
        <w:t>所示。</w:t>
      </w:r>
    </w:p>
    <w:p>
      <w:pPr>
        <w:jc w:val="center"/>
        <w:rPr>
          <w:color w:val="000000"/>
          <w:kern w:val="2"/>
          <w:szCs w:val="21"/>
        </w:rPr>
      </w:pPr>
      <w:r>
        <w:rPr>
          <w:color w:val="000000"/>
          <w:kern w:val="2"/>
          <w:szCs w:val="21"/>
        </w:rPr>
        <w:drawing>
          <wp:inline distT="0" distB="0" distL="0" distR="0">
            <wp:extent cx="3733800" cy="3368040"/>
            <wp:effectExtent l="0" t="0" r="0" b="0"/>
            <wp:docPr id="99" name="图片 99" descr="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6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33800" cy="33680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6-7  </w:t>
      </w:r>
      <w:r>
        <w:rPr>
          <w:rFonts w:hint="eastAsia"/>
          <w:color w:val="000000"/>
          <w:kern w:val="2"/>
          <w:szCs w:val="21"/>
        </w:rPr>
        <w:t>选择添加硬件类</w:t>
      </w:r>
    </w:p>
    <w:p>
      <w:pPr>
        <w:pStyle w:val="32"/>
        <w:pageBreakBefore/>
        <w:rPr>
          <w:kern w:val="2"/>
        </w:rPr>
      </w:pPr>
    </w:p>
    <w:p>
      <w:pPr>
        <w:pStyle w:val="32"/>
        <w:rPr>
          <w:kern w:val="2"/>
        </w:rPr>
      </w:pPr>
      <w:r>
        <w:rPr>
          <w:color w:val="000000"/>
          <w:kern w:val="2"/>
          <w:szCs w:val="21"/>
        </w:rPr>
        <w:drawing>
          <wp:inline distT="0" distB="0" distL="0" distR="0">
            <wp:extent cx="3733800" cy="3368040"/>
            <wp:effectExtent l="0" t="0" r="0" b="0"/>
            <wp:docPr id="100" name="图片 100" descr="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6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733800" cy="33680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6-8  </w:t>
      </w:r>
      <w:r>
        <w:rPr>
          <w:rFonts w:hint="eastAsia"/>
          <w:color w:val="000000"/>
          <w:kern w:val="2"/>
          <w:szCs w:val="21"/>
        </w:rPr>
        <w:t>选择硬盘设备类型</w:t>
      </w:r>
    </w:p>
    <w:p>
      <w:pPr>
        <w:rPr>
          <w:color w:val="000000"/>
          <w:kern w:val="2"/>
          <w:szCs w:val="21"/>
        </w:rPr>
      </w:pPr>
      <w:r>
        <w:rPr>
          <w:rFonts w:hint="eastAsia"/>
          <w:color w:val="000000"/>
          <w:kern w:val="2"/>
          <w:szCs w:val="21"/>
        </w:rPr>
        <w:t>选中“创建新虚拟磁盘”单选按钮，而不是其他选项，再次单击“下一步”按钮，如图</w:t>
      </w:r>
      <w:r>
        <w:rPr>
          <w:color w:val="000000"/>
          <w:kern w:val="2"/>
          <w:szCs w:val="21"/>
        </w:rPr>
        <w:t>6-9</w:t>
      </w:r>
      <w:r>
        <w:rPr>
          <w:rFonts w:hint="eastAsia"/>
          <w:color w:val="000000"/>
          <w:kern w:val="2"/>
          <w:szCs w:val="21"/>
        </w:rPr>
        <w:t>所示。</w:t>
      </w:r>
    </w:p>
    <w:p>
      <w:pPr>
        <w:jc w:val="center"/>
        <w:rPr>
          <w:color w:val="000000"/>
          <w:kern w:val="2"/>
          <w:szCs w:val="21"/>
        </w:rPr>
      </w:pPr>
      <w:r>
        <w:rPr>
          <w:color w:val="000000"/>
          <w:kern w:val="2"/>
          <w:szCs w:val="21"/>
        </w:rPr>
        <w:drawing>
          <wp:inline distT="0" distB="0" distL="0" distR="0">
            <wp:extent cx="3390900" cy="3063240"/>
            <wp:effectExtent l="0" t="0" r="0" b="0"/>
            <wp:docPr id="101" name="图片 101" descr="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6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390900" cy="3063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6-9  </w:t>
      </w:r>
      <w:r>
        <w:rPr>
          <w:rFonts w:hint="eastAsia"/>
          <w:color w:val="000000"/>
          <w:kern w:val="2"/>
          <w:szCs w:val="21"/>
        </w:rPr>
        <w:t>选择“创建新虚拟磁盘”选</w:t>
      </w:r>
    </w:p>
    <w:p>
      <w:pPr>
        <w:rPr>
          <w:kern w:val="2"/>
        </w:rPr>
      </w:pPr>
      <w:r>
        <w:rPr>
          <w:rFonts w:hint="eastAsia"/>
          <w:color w:val="000000"/>
          <w:kern w:val="2"/>
          <w:szCs w:val="21"/>
        </w:rPr>
        <w:t>将“最大磁盘大小”设置为默认的</w:t>
      </w:r>
      <w:r>
        <w:rPr>
          <w:color w:val="000000"/>
          <w:kern w:val="2"/>
          <w:szCs w:val="21"/>
        </w:rPr>
        <w:t>20GB</w:t>
      </w:r>
      <w:r>
        <w:rPr>
          <w:rFonts w:hint="eastAsia"/>
          <w:color w:val="000000"/>
          <w:kern w:val="2"/>
          <w:szCs w:val="21"/>
        </w:rPr>
        <w:t>。这个数值是限制这台虚拟机所使用的最大硬盘空间，而不是立即将其填满，因此默认</w:t>
      </w:r>
      <w:r>
        <w:rPr>
          <w:color w:val="000000"/>
          <w:kern w:val="2"/>
          <w:szCs w:val="21"/>
        </w:rPr>
        <w:t>20GB</w:t>
      </w:r>
      <w:r>
        <w:rPr>
          <w:rFonts w:hint="eastAsia"/>
          <w:color w:val="000000"/>
          <w:kern w:val="2"/>
          <w:szCs w:val="21"/>
        </w:rPr>
        <w:t>就很合适了。单击“下一步”按钮，如图</w:t>
      </w:r>
      <w:r>
        <w:rPr>
          <w:color w:val="000000"/>
          <w:kern w:val="2"/>
          <w:szCs w:val="21"/>
        </w:rPr>
        <w:t>6-10</w:t>
      </w:r>
      <w:r>
        <w:rPr>
          <w:rFonts w:hint="eastAsia"/>
          <w:color w:val="000000"/>
          <w:kern w:val="2"/>
          <w:szCs w:val="21"/>
        </w:rPr>
        <w:t>所示。</w:t>
      </w:r>
    </w:p>
    <w:p>
      <w:pPr>
        <w:pStyle w:val="32"/>
        <w:rPr>
          <w:kern w:val="2"/>
        </w:rPr>
      </w:pPr>
      <w:r>
        <w:rPr>
          <w:color w:val="000000"/>
          <w:kern w:val="2"/>
          <w:szCs w:val="21"/>
        </w:rPr>
        <w:drawing>
          <wp:inline distT="0" distB="0" distL="0" distR="0">
            <wp:extent cx="3314700" cy="2987040"/>
            <wp:effectExtent l="0" t="0" r="0" b="0"/>
            <wp:docPr id="102" name="图片 102" descr="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06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14700" cy="29870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6-10  </w:t>
      </w:r>
      <w:r>
        <w:rPr>
          <w:rFonts w:hint="eastAsia"/>
          <w:color w:val="000000"/>
          <w:kern w:val="2"/>
          <w:szCs w:val="21"/>
        </w:rPr>
        <w:t>设置硬盘的最大使用空间</w:t>
      </w:r>
    </w:p>
    <w:p>
      <w:pPr>
        <w:rPr>
          <w:kern w:val="2"/>
        </w:rPr>
      </w:pPr>
      <w:r>
        <w:rPr>
          <w:rFonts w:hint="eastAsia"/>
          <w:color w:val="000000"/>
          <w:kern w:val="2"/>
          <w:szCs w:val="21"/>
        </w:rPr>
        <w:t>设置磁盘文件的文件名和保存位置（这里采用默认设置即可，无需修改），直接单击“完成”按钮，如图</w:t>
      </w:r>
      <w:r>
        <w:rPr>
          <w:color w:val="000000"/>
          <w:kern w:val="2"/>
          <w:szCs w:val="21"/>
        </w:rPr>
        <w:t>6-11</w:t>
      </w:r>
      <w:r>
        <w:rPr>
          <w:rFonts w:hint="eastAsia"/>
          <w:color w:val="000000"/>
          <w:kern w:val="2"/>
          <w:szCs w:val="21"/>
        </w:rPr>
        <w:t>所示。</w:t>
      </w:r>
    </w:p>
    <w:p>
      <w:pPr>
        <w:pStyle w:val="32"/>
        <w:rPr>
          <w:kern w:val="2"/>
        </w:rPr>
      </w:pPr>
      <w:r>
        <w:rPr>
          <w:color w:val="000000"/>
          <w:kern w:val="2"/>
          <w:szCs w:val="21"/>
        </w:rPr>
        <w:drawing>
          <wp:inline distT="0" distB="0" distL="0" distR="0">
            <wp:extent cx="3345180" cy="3025140"/>
            <wp:effectExtent l="0" t="0" r="0" b="0"/>
            <wp:docPr id="103" name="图片 103" descr="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6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345180" cy="30251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6-11</w:t>
      </w:r>
      <w:r>
        <w:rPr>
          <w:rFonts w:hint="eastAsia"/>
          <w:color w:val="000000"/>
          <w:kern w:val="2"/>
          <w:szCs w:val="21"/>
        </w:rPr>
        <w:t xml:space="preserve">  设置磁盘文件的文件名和保存位置</w:t>
      </w:r>
    </w:p>
    <w:p>
      <w:pPr>
        <w:rPr>
          <w:kern w:val="2"/>
        </w:rPr>
      </w:pPr>
      <w:r>
        <w:rPr>
          <w:rFonts w:hint="eastAsia"/>
          <w:color w:val="000000"/>
          <w:kern w:val="2"/>
          <w:szCs w:val="21"/>
        </w:rPr>
        <w:t>将新硬盘添加好后就可以看到设备信息了。这里不需要做任何修改，直接单击“确认”按钮后就可以开启虚拟机了，如图</w:t>
      </w:r>
      <w:r>
        <w:rPr>
          <w:color w:val="000000"/>
          <w:kern w:val="2"/>
          <w:szCs w:val="21"/>
        </w:rPr>
        <w:t>6-12</w:t>
      </w:r>
      <w:r>
        <w:rPr>
          <w:rFonts w:hint="eastAsia"/>
          <w:color w:val="000000"/>
          <w:kern w:val="2"/>
          <w:szCs w:val="21"/>
        </w:rPr>
        <w:t>所示。</w:t>
      </w:r>
    </w:p>
    <w:p>
      <w:pPr>
        <w:pStyle w:val="32"/>
        <w:rPr>
          <w:kern w:val="2"/>
        </w:rPr>
      </w:pPr>
      <w:r>
        <w:rPr>
          <w:color w:val="000000"/>
          <w:kern w:val="2"/>
          <w:szCs w:val="21"/>
        </w:rPr>
        <w:drawing>
          <wp:inline distT="0" distB="0" distL="0" distR="0">
            <wp:extent cx="3345180" cy="3025140"/>
            <wp:effectExtent l="0" t="0" r="0" b="0"/>
            <wp:docPr id="104" name="图片 104" descr="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06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345180" cy="3025140"/>
                    </a:xfrm>
                    <a:prstGeom prst="rect">
                      <a:avLst/>
                    </a:prstGeom>
                    <a:noFill/>
                    <a:ln>
                      <a:noFill/>
                    </a:ln>
                  </pic:spPr>
                </pic:pic>
              </a:graphicData>
            </a:graphic>
          </wp:inline>
        </w:drawing>
      </w:r>
    </w:p>
    <w:p>
      <w:pPr>
        <w:pStyle w:val="33"/>
        <w:spacing w:after="60" w:afterLines="20"/>
        <w:rPr>
          <w:kern w:val="2"/>
        </w:rPr>
      </w:pPr>
      <w:r>
        <w:rPr>
          <w:rFonts w:hint="eastAsia"/>
          <w:color w:val="000000"/>
          <w:kern w:val="2"/>
          <w:szCs w:val="21"/>
        </w:rPr>
        <w:t>图</w:t>
      </w:r>
      <w:r>
        <w:rPr>
          <w:color w:val="000000"/>
          <w:kern w:val="2"/>
          <w:szCs w:val="21"/>
        </w:rPr>
        <w:t xml:space="preserve">6-12  </w:t>
      </w:r>
      <w:r>
        <w:rPr>
          <w:rFonts w:hint="eastAsia"/>
          <w:color w:val="000000"/>
          <w:kern w:val="2"/>
          <w:szCs w:val="21"/>
        </w:rPr>
        <w:t>查看虚拟机硬件设置信息</w:t>
      </w:r>
    </w:p>
    <w:p>
      <w:pPr>
        <w:rPr>
          <w:kern w:val="2"/>
        </w:rPr>
      </w:pPr>
      <w:r>
        <w:rPr>
          <w:rFonts w:hint="eastAsia"/>
          <w:color w:val="000000"/>
          <w:kern w:val="2"/>
          <w:szCs w:val="21"/>
        </w:rPr>
        <w:t>在虚拟机中模拟添加了硬盘设备后就应该能看到抽象成的硬盘设备文件了。按照前文讲解的</w:t>
      </w:r>
      <w:r>
        <w:rPr>
          <w:color w:val="000000"/>
          <w:kern w:val="2"/>
          <w:szCs w:val="21"/>
        </w:rPr>
        <w:t>udev</w:t>
      </w:r>
      <w:r>
        <w:rPr>
          <w:rFonts w:hint="eastAsia"/>
          <w:color w:val="000000"/>
          <w:kern w:val="2"/>
          <w:szCs w:val="21"/>
        </w:rPr>
        <w:t>服务命名规则，第二个被识别的</w:t>
      </w:r>
      <w:r>
        <w:rPr>
          <w:color w:val="000000"/>
          <w:kern w:val="2"/>
          <w:szCs w:val="21"/>
        </w:rPr>
        <w:t>SCSI</w:t>
      </w:r>
      <w:r>
        <w:rPr>
          <w:rFonts w:hint="eastAsia"/>
          <w:color w:val="000000"/>
          <w:kern w:val="2"/>
          <w:szCs w:val="21"/>
        </w:rPr>
        <w:t>设备应该会被保存为</w:t>
      </w:r>
      <w:r>
        <w:rPr>
          <w:color w:val="000000"/>
          <w:kern w:val="2"/>
          <w:szCs w:val="21"/>
        </w:rPr>
        <w:t>/dev/sdb</w:t>
      </w:r>
      <w:r>
        <w:rPr>
          <w:rFonts w:hint="eastAsia"/>
          <w:color w:val="000000"/>
          <w:kern w:val="2"/>
          <w:szCs w:val="21"/>
        </w:rPr>
        <w:t>，这个就是硬盘设备文件了。但在开始使用该硬盘之前还需要进行分区操作，例如从中取出一个</w:t>
      </w:r>
      <w:r>
        <w:rPr>
          <w:color w:val="000000"/>
          <w:kern w:val="2"/>
          <w:szCs w:val="21"/>
        </w:rPr>
        <w:t>2GB</w:t>
      </w:r>
      <w:r>
        <w:rPr>
          <w:rFonts w:hint="eastAsia"/>
          <w:color w:val="000000"/>
          <w:kern w:val="2"/>
          <w:szCs w:val="21"/>
        </w:rPr>
        <w:t>的分区设备以供后面的操作使用。</w:t>
      </w:r>
    </w:p>
    <w:p>
      <w:pPr>
        <w:pStyle w:val="4"/>
        <w:spacing w:before="151" w:after="151"/>
        <w:rPr>
          <w:kern w:val="2"/>
        </w:rPr>
      </w:pPr>
      <w:r>
        <w:rPr>
          <w:color w:val="000000"/>
          <w:kern w:val="2"/>
        </w:rPr>
        <w:t>6.5.1</w:t>
      </w:r>
      <w:r>
        <w:rPr>
          <w:color w:val="000000"/>
          <w:kern w:val="2"/>
          <w:szCs w:val="21"/>
        </w:rPr>
        <w:t xml:space="preserve">  </w:t>
      </w:r>
      <w:r>
        <w:rPr>
          <w:color w:val="000000"/>
          <w:kern w:val="2"/>
        </w:rPr>
        <w:t>fdisk</w:t>
      </w:r>
      <w:r>
        <w:rPr>
          <w:rFonts w:hint="eastAsia"/>
          <w:color w:val="000000"/>
          <w:kern w:val="2"/>
        </w:rPr>
        <w:t>命令</w:t>
      </w:r>
    </w:p>
    <w:p>
      <w:pPr>
        <w:rPr>
          <w:kern w:val="2"/>
        </w:rPr>
      </w:pPr>
      <w:r>
        <w:rPr>
          <w:rFonts w:hint="eastAsia"/>
          <w:color w:val="000000"/>
          <w:kern w:val="2"/>
          <w:szCs w:val="21"/>
        </w:rPr>
        <w:t>在</w:t>
      </w:r>
      <w:r>
        <w:rPr>
          <w:color w:val="000000"/>
          <w:spacing w:val="-4"/>
          <w:kern w:val="2"/>
          <w:szCs w:val="21"/>
        </w:rPr>
        <w:t>Linux</w:t>
      </w:r>
      <w:r>
        <w:rPr>
          <w:rFonts w:hint="eastAsia"/>
          <w:color w:val="000000"/>
          <w:spacing w:val="-4"/>
          <w:kern w:val="2"/>
          <w:szCs w:val="21"/>
        </w:rPr>
        <w:t>系统中，管理硬盘设备最常用的方法就当属</w:t>
      </w:r>
      <w:r>
        <w:rPr>
          <w:color w:val="000000"/>
          <w:spacing w:val="-4"/>
          <w:kern w:val="2"/>
          <w:szCs w:val="21"/>
        </w:rPr>
        <w:t>fdisk</w:t>
      </w:r>
      <w:r>
        <w:rPr>
          <w:rFonts w:hint="eastAsia"/>
          <w:color w:val="000000"/>
          <w:spacing w:val="-4"/>
          <w:kern w:val="2"/>
          <w:szCs w:val="21"/>
        </w:rPr>
        <w:t>命令了。</w:t>
      </w:r>
      <w:r>
        <w:rPr>
          <w:color w:val="000000"/>
          <w:spacing w:val="-4"/>
          <w:kern w:val="2"/>
          <w:szCs w:val="21"/>
        </w:rPr>
        <w:t>fdisk</w:t>
      </w:r>
      <w:r>
        <w:rPr>
          <w:rFonts w:hint="eastAsia"/>
          <w:color w:val="000000"/>
          <w:spacing w:val="-4"/>
          <w:kern w:val="2"/>
          <w:szCs w:val="21"/>
        </w:rPr>
        <w:t>命令用于管理磁盘分区，格式为“</w:t>
      </w:r>
      <w:r>
        <w:rPr>
          <w:color w:val="000000"/>
          <w:spacing w:val="-4"/>
          <w:kern w:val="2"/>
          <w:szCs w:val="21"/>
        </w:rPr>
        <w:t>fdisk  [</w:t>
      </w:r>
      <w:r>
        <w:rPr>
          <w:rFonts w:hint="eastAsia"/>
          <w:color w:val="000000"/>
          <w:spacing w:val="-4"/>
          <w:kern w:val="2"/>
          <w:szCs w:val="21"/>
        </w:rPr>
        <w:t>磁盘名称</w:t>
      </w:r>
      <w:r>
        <w:rPr>
          <w:color w:val="000000"/>
          <w:spacing w:val="-4"/>
          <w:kern w:val="2"/>
          <w:szCs w:val="21"/>
        </w:rPr>
        <w:t>]</w:t>
      </w:r>
      <w:r>
        <w:rPr>
          <w:rFonts w:hint="eastAsia"/>
          <w:color w:val="000000"/>
          <w:spacing w:val="-4"/>
          <w:kern w:val="2"/>
          <w:szCs w:val="21"/>
        </w:rPr>
        <w:t>”，它提供了集添加、删除、转换分区等功能于一身的“一站式分区服务”。不过与前面讲解的直接写到命令后面的参数不同，这条命令的参数（见表</w:t>
      </w:r>
      <w:r>
        <w:rPr>
          <w:color w:val="000000"/>
          <w:spacing w:val="-4"/>
          <w:kern w:val="2"/>
          <w:szCs w:val="21"/>
        </w:rPr>
        <w:t>6-</w:t>
      </w:r>
      <w:r>
        <w:rPr>
          <w:rFonts w:hint="eastAsia"/>
          <w:color w:val="000000"/>
          <w:spacing w:val="-4"/>
          <w:kern w:val="2"/>
          <w:szCs w:val="21"/>
        </w:rPr>
        <w:t>5）是交互式的，因此在管理硬盘设备时特别方便，可以根据需求动态调整。</w:t>
      </w:r>
    </w:p>
    <w:p>
      <w:pPr>
        <w:pStyle w:val="27"/>
        <w:spacing w:before="80"/>
        <w:rPr>
          <w:kern w:val="2"/>
        </w:rPr>
      </w:pPr>
      <w:r>
        <w:rPr>
          <w:rFonts w:hint="eastAsia"/>
          <w:kern w:val="2"/>
        </w:rPr>
        <w:t>表</w:t>
      </w:r>
      <w:r>
        <w:rPr>
          <w:kern w:val="2"/>
        </w:rPr>
        <w:t>6-</w:t>
      </w:r>
      <w:r>
        <w:rPr>
          <w:rFonts w:hint="eastAsia"/>
          <w:kern w:val="2"/>
        </w:rPr>
        <w:t>5</w:t>
      </w:r>
      <w:r>
        <w:rPr>
          <w:kern w:val="2"/>
        </w:rPr>
        <w:tab/>
      </w:r>
      <w:r>
        <w:rPr>
          <w:kern w:val="2"/>
        </w:rPr>
        <w:t>fdisk</w:t>
      </w:r>
      <w:r>
        <w:rPr>
          <w:rFonts w:hint="eastAsia"/>
          <w:kern w:val="2"/>
        </w:rPr>
        <w:t>命令中的参数以及作用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65"/>
        <w:gridCol w:w="539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39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tcBorders>
              <w:top w:val="single" w:color="000000" w:sz="4" w:space="0"/>
            </w:tcBorders>
            <w:vAlign w:val="center"/>
          </w:tcPr>
          <w:p>
            <w:pPr>
              <w:pStyle w:val="57"/>
              <w:rPr>
                <w:kern w:val="2"/>
              </w:rPr>
            </w:pPr>
            <w:r>
              <w:rPr>
                <w:kern w:val="2"/>
              </w:rPr>
              <w:t>m</w:t>
            </w:r>
          </w:p>
        </w:tc>
        <w:tc>
          <w:tcPr>
            <w:tcW w:w="5396" w:type="dxa"/>
            <w:tcBorders>
              <w:top w:val="single" w:color="000000" w:sz="4" w:space="0"/>
            </w:tcBorders>
            <w:vAlign w:val="center"/>
          </w:tcPr>
          <w:p>
            <w:pPr>
              <w:pStyle w:val="28"/>
              <w:rPr>
                <w:kern w:val="2"/>
              </w:rPr>
            </w:pPr>
            <w:r>
              <w:rPr>
                <w:rFonts w:hint="eastAsia"/>
                <w:kern w:val="2"/>
              </w:rPr>
              <w:t>查看全部可用的参数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n</w:t>
            </w:r>
          </w:p>
        </w:tc>
        <w:tc>
          <w:tcPr>
            <w:tcW w:w="5396" w:type="dxa"/>
            <w:vAlign w:val="center"/>
          </w:tcPr>
          <w:p>
            <w:pPr>
              <w:pStyle w:val="28"/>
              <w:rPr>
                <w:kern w:val="2"/>
              </w:rPr>
            </w:pPr>
            <w:r>
              <w:rPr>
                <w:rFonts w:hint="eastAsia"/>
                <w:kern w:val="2"/>
              </w:rPr>
              <w:t>添加新的分区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d</w:t>
            </w:r>
          </w:p>
        </w:tc>
        <w:tc>
          <w:tcPr>
            <w:tcW w:w="5396" w:type="dxa"/>
            <w:vAlign w:val="center"/>
          </w:tcPr>
          <w:p>
            <w:pPr>
              <w:pStyle w:val="28"/>
              <w:rPr>
                <w:kern w:val="2"/>
              </w:rPr>
            </w:pPr>
            <w:r>
              <w:rPr>
                <w:rFonts w:hint="eastAsia"/>
                <w:kern w:val="2"/>
              </w:rPr>
              <w:t>删除某个分区信息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l</w:t>
            </w:r>
          </w:p>
        </w:tc>
        <w:tc>
          <w:tcPr>
            <w:tcW w:w="5396" w:type="dxa"/>
            <w:vAlign w:val="center"/>
          </w:tcPr>
          <w:p>
            <w:pPr>
              <w:pStyle w:val="28"/>
              <w:rPr>
                <w:kern w:val="2"/>
              </w:rPr>
            </w:pPr>
            <w:r>
              <w:rPr>
                <w:rFonts w:hint="eastAsia"/>
                <w:kern w:val="2"/>
              </w:rPr>
              <w:t>列出所有可用的分区类型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t</w:t>
            </w:r>
          </w:p>
        </w:tc>
        <w:tc>
          <w:tcPr>
            <w:tcW w:w="5396" w:type="dxa"/>
            <w:vAlign w:val="center"/>
          </w:tcPr>
          <w:p>
            <w:pPr>
              <w:pStyle w:val="28"/>
              <w:rPr>
                <w:kern w:val="2"/>
              </w:rPr>
            </w:pPr>
            <w:r>
              <w:rPr>
                <w:rFonts w:hint="eastAsia"/>
                <w:kern w:val="2"/>
              </w:rPr>
              <w:t>改变某个分区的类型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p</w:t>
            </w:r>
          </w:p>
        </w:tc>
        <w:tc>
          <w:tcPr>
            <w:tcW w:w="5396" w:type="dxa"/>
            <w:vAlign w:val="center"/>
          </w:tcPr>
          <w:p>
            <w:pPr>
              <w:pStyle w:val="28"/>
              <w:rPr>
                <w:kern w:val="2"/>
              </w:rPr>
            </w:pPr>
            <w:r>
              <w:rPr>
                <w:rFonts w:hint="eastAsia"/>
                <w:kern w:val="2"/>
              </w:rPr>
              <w:t>查看分区信息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w</w:t>
            </w:r>
          </w:p>
        </w:tc>
        <w:tc>
          <w:tcPr>
            <w:tcW w:w="5396" w:type="dxa"/>
            <w:vAlign w:val="center"/>
          </w:tcPr>
          <w:p>
            <w:pPr>
              <w:pStyle w:val="28"/>
              <w:rPr>
                <w:kern w:val="2"/>
              </w:rPr>
            </w:pPr>
            <w:r>
              <w:rPr>
                <w:rFonts w:hint="eastAsia"/>
                <w:kern w:val="2"/>
              </w:rPr>
              <w:t>保存并退出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57"/>
              <w:rPr>
                <w:kern w:val="2"/>
              </w:rPr>
            </w:pPr>
            <w:r>
              <w:rPr>
                <w:kern w:val="2"/>
              </w:rPr>
              <w:t>q</w:t>
            </w:r>
          </w:p>
        </w:tc>
        <w:tc>
          <w:tcPr>
            <w:tcW w:w="5396" w:type="dxa"/>
            <w:vAlign w:val="center"/>
          </w:tcPr>
          <w:p>
            <w:pPr>
              <w:pStyle w:val="28"/>
              <w:rPr>
                <w:kern w:val="2"/>
              </w:rPr>
            </w:pPr>
            <w:r>
              <w:rPr>
                <w:rFonts w:hint="eastAsia"/>
                <w:kern w:val="2"/>
              </w:rPr>
              <w:t>不保存直接退出</w:t>
            </w:r>
          </w:p>
        </w:tc>
      </w:tr>
    </w:tbl>
    <w:p>
      <w:pPr>
        <w:pStyle w:val="29"/>
        <w:spacing w:line="80" w:lineRule="exact"/>
        <w:rPr>
          <w:kern w:val="2"/>
        </w:rPr>
      </w:pPr>
    </w:p>
    <w:p>
      <w:pPr>
        <w:rPr>
          <w:kern w:val="2"/>
        </w:rPr>
      </w:pPr>
      <w:r>
        <w:rPr>
          <w:rFonts w:hint="eastAsia"/>
          <w:color w:val="000000"/>
          <w:kern w:val="2"/>
          <w:szCs w:val="21"/>
        </w:rPr>
        <w:t>我们首先使用</w:t>
      </w:r>
      <w:r>
        <w:rPr>
          <w:color w:val="000000"/>
          <w:kern w:val="2"/>
          <w:szCs w:val="21"/>
        </w:rPr>
        <w:t>fdisk</w:t>
      </w:r>
      <w:r>
        <w:rPr>
          <w:rFonts w:hint="eastAsia"/>
          <w:color w:val="000000"/>
          <w:kern w:val="2"/>
          <w:szCs w:val="21"/>
        </w:rPr>
        <w:t>命令来尝试管理</w:t>
      </w:r>
      <w:r>
        <w:rPr>
          <w:color w:val="000000"/>
          <w:kern w:val="2"/>
          <w:szCs w:val="21"/>
        </w:rPr>
        <w:t>/dev/sdb</w:t>
      </w:r>
      <w:r>
        <w:rPr>
          <w:rFonts w:hint="eastAsia"/>
          <w:color w:val="000000"/>
          <w:kern w:val="2"/>
          <w:szCs w:val="21"/>
        </w:rPr>
        <w:t>硬盘设备。在看到提示信息后输入参数</w:t>
      </w:r>
      <w:r>
        <w:rPr>
          <w:color w:val="000000"/>
          <w:kern w:val="2"/>
          <w:szCs w:val="21"/>
        </w:rPr>
        <w:t>p</w:t>
      </w:r>
      <w:r>
        <w:rPr>
          <w:rFonts w:hint="eastAsia"/>
          <w:color w:val="000000"/>
          <w:kern w:val="2"/>
          <w:szCs w:val="21"/>
        </w:rPr>
        <w:t>来查看硬盘设备内已有的分区信息，其中包括了硬盘的容量大小、扇区个数等信息：</w:t>
      </w:r>
    </w:p>
    <w:p>
      <w:pPr>
        <w:pStyle w:val="58"/>
        <w:rPr>
          <w:kern w:val="2"/>
        </w:rPr>
      </w:pPr>
    </w:p>
    <w:p>
      <w:pPr>
        <w:pStyle w:val="26"/>
        <w:spacing w:line="230" w:lineRule="exact"/>
        <w:rPr>
          <w:kern w:val="2"/>
        </w:rPr>
      </w:pPr>
      <w:r>
        <w:rPr>
          <w:kern w:val="2"/>
        </w:rPr>
        <w:t>[root@linuxprobe ~]# fdisk /dev/sdb</w:t>
      </w:r>
    </w:p>
    <w:p>
      <w:pPr>
        <w:pStyle w:val="26"/>
        <w:spacing w:line="230" w:lineRule="exact"/>
        <w:rPr>
          <w:kern w:val="2"/>
        </w:rPr>
      </w:pPr>
      <w:r>
        <w:rPr>
          <w:kern w:val="2"/>
        </w:rPr>
        <w:t>Welcome to fdisk (util-linux 2.23.2).</w:t>
      </w:r>
    </w:p>
    <w:p>
      <w:pPr>
        <w:pStyle w:val="26"/>
        <w:spacing w:line="230" w:lineRule="exact"/>
        <w:rPr>
          <w:kern w:val="2"/>
        </w:rPr>
      </w:pPr>
      <w:r>
        <w:rPr>
          <w:kern w:val="2"/>
        </w:rPr>
        <w:t>Changes will remain in memory only, until you decide to write them.</w:t>
      </w:r>
    </w:p>
    <w:p>
      <w:pPr>
        <w:pStyle w:val="26"/>
        <w:spacing w:line="230" w:lineRule="exact"/>
        <w:rPr>
          <w:kern w:val="2"/>
        </w:rPr>
      </w:pPr>
      <w:r>
        <w:rPr>
          <w:kern w:val="2"/>
        </w:rPr>
        <w:t>Be careful before using the write command.</w:t>
      </w:r>
    </w:p>
    <w:p>
      <w:pPr>
        <w:pStyle w:val="26"/>
        <w:spacing w:line="230" w:lineRule="exact"/>
        <w:rPr>
          <w:kern w:val="2"/>
        </w:rPr>
      </w:pPr>
      <w:r>
        <w:rPr>
          <w:kern w:val="2"/>
        </w:rPr>
        <w:t>Device does not contain a recognized partition table</w:t>
      </w:r>
    </w:p>
    <w:p>
      <w:pPr>
        <w:pStyle w:val="26"/>
        <w:spacing w:line="230" w:lineRule="exact"/>
        <w:rPr>
          <w:kern w:val="2"/>
        </w:rPr>
      </w:pPr>
      <w:r>
        <w:rPr>
          <w:kern w:val="2"/>
        </w:rPr>
        <w:t>Building a new DOS disklabel with disk identifier 0x47d24a34.</w:t>
      </w:r>
    </w:p>
    <w:p>
      <w:pPr>
        <w:pStyle w:val="26"/>
        <w:spacing w:line="230" w:lineRule="exact"/>
        <w:rPr>
          <w:kern w:val="2"/>
        </w:rPr>
      </w:pPr>
      <w:r>
        <w:rPr>
          <w:kern w:val="2"/>
        </w:rPr>
        <w:t>Command (m for help): </w:t>
      </w:r>
      <w:r>
        <w:rPr>
          <w:b/>
          <w:bCs/>
          <w:kern w:val="2"/>
        </w:rPr>
        <w:t>p</w:t>
      </w:r>
    </w:p>
    <w:p>
      <w:pPr>
        <w:pStyle w:val="26"/>
        <w:spacing w:line="230" w:lineRule="exact"/>
        <w:rPr>
          <w:kern w:val="2"/>
        </w:rPr>
      </w:pPr>
      <w:r>
        <w:rPr>
          <w:kern w:val="2"/>
        </w:rPr>
        <w:t>Disk /dev/sdb: 21.5 GB, 21474836480 bytes, 41943040 sectors</w:t>
      </w:r>
    </w:p>
    <w:p>
      <w:pPr>
        <w:pStyle w:val="26"/>
        <w:spacing w:line="230" w:lineRule="exact"/>
        <w:rPr>
          <w:kern w:val="2"/>
        </w:rPr>
      </w:pPr>
      <w:r>
        <w:rPr>
          <w:kern w:val="2"/>
        </w:rPr>
        <w:t>Units = sectors of 1 * 512 = 512 bytes</w:t>
      </w:r>
    </w:p>
    <w:p>
      <w:pPr>
        <w:pStyle w:val="26"/>
        <w:spacing w:line="230" w:lineRule="exact"/>
        <w:rPr>
          <w:kern w:val="2"/>
        </w:rPr>
      </w:pPr>
      <w:r>
        <w:rPr>
          <w:kern w:val="2"/>
        </w:rPr>
        <w:t>Sector size (logical/physical): 512 bytes / 512 bytes</w:t>
      </w:r>
    </w:p>
    <w:p>
      <w:pPr>
        <w:pStyle w:val="26"/>
        <w:spacing w:line="230" w:lineRule="exact"/>
        <w:rPr>
          <w:kern w:val="2"/>
        </w:rPr>
      </w:pPr>
      <w:r>
        <w:rPr>
          <w:kern w:val="2"/>
        </w:rPr>
        <w:t>I/O size (minimum/optimal): 512 bytes / 512 bytes</w:t>
      </w:r>
    </w:p>
    <w:p>
      <w:pPr>
        <w:pStyle w:val="26"/>
        <w:spacing w:line="230" w:lineRule="exact"/>
        <w:rPr>
          <w:kern w:val="2"/>
        </w:rPr>
      </w:pPr>
      <w:r>
        <w:rPr>
          <w:kern w:val="2"/>
        </w:rPr>
        <w:t>Disk label type: dos</w:t>
      </w:r>
    </w:p>
    <w:p>
      <w:pPr>
        <w:pStyle w:val="26"/>
        <w:spacing w:line="230" w:lineRule="exact"/>
        <w:rPr>
          <w:kern w:val="2"/>
        </w:rPr>
      </w:pPr>
      <w:r>
        <w:rPr>
          <w:kern w:val="2"/>
        </w:rPr>
        <w:t>Disk identifier: 0x47d24a34</w:t>
      </w:r>
    </w:p>
    <w:p>
      <w:pPr>
        <w:pStyle w:val="26"/>
        <w:spacing w:line="230" w:lineRule="exact"/>
        <w:rPr>
          <w:kern w:val="2"/>
        </w:rPr>
      </w:pPr>
      <w:r>
        <w:rPr>
          <w:kern w:val="2"/>
        </w:rPr>
        <w:t>Device Boot Start End Blocks Id System</w:t>
      </w:r>
    </w:p>
    <w:p>
      <w:pPr>
        <w:pStyle w:val="59"/>
        <w:spacing w:after="90"/>
        <w:rPr>
          <w:kern w:val="2"/>
        </w:rPr>
      </w:pPr>
    </w:p>
    <w:p>
      <w:pPr>
        <w:rPr>
          <w:kern w:val="2"/>
        </w:rPr>
      </w:pPr>
      <w:r>
        <w:rPr>
          <w:rFonts w:hint="eastAsia"/>
          <w:color w:val="000000"/>
          <w:kern w:val="2"/>
          <w:szCs w:val="21"/>
        </w:rPr>
        <w:t>输入参数</w:t>
      </w:r>
      <w:r>
        <w:rPr>
          <w:color w:val="000000"/>
          <w:kern w:val="2"/>
          <w:szCs w:val="21"/>
        </w:rPr>
        <w:t>n</w:t>
      </w:r>
      <w:r>
        <w:rPr>
          <w:rFonts w:hint="eastAsia"/>
          <w:color w:val="000000"/>
          <w:kern w:val="2"/>
          <w:szCs w:val="21"/>
        </w:rPr>
        <w:t>尝试添加新的分区。系统会要求您是选择继续输入参数</w:t>
      </w:r>
      <w:r>
        <w:rPr>
          <w:color w:val="000000"/>
          <w:kern w:val="2"/>
          <w:szCs w:val="21"/>
        </w:rPr>
        <w:t>p</w:t>
      </w:r>
      <w:r>
        <w:rPr>
          <w:rFonts w:hint="eastAsia"/>
          <w:color w:val="000000"/>
          <w:kern w:val="2"/>
          <w:szCs w:val="21"/>
        </w:rPr>
        <w:t>来创建主分区，还是输入参数</w:t>
      </w:r>
      <w:r>
        <w:rPr>
          <w:color w:val="000000"/>
          <w:kern w:val="2"/>
          <w:szCs w:val="21"/>
        </w:rPr>
        <w:t>e</w:t>
      </w:r>
      <w:r>
        <w:rPr>
          <w:rFonts w:hint="eastAsia"/>
          <w:color w:val="000000"/>
          <w:kern w:val="2"/>
          <w:szCs w:val="21"/>
        </w:rPr>
        <w:t>来创建扩展分区。这里输入参数</w:t>
      </w:r>
      <w:r>
        <w:rPr>
          <w:color w:val="000000"/>
          <w:kern w:val="2"/>
          <w:szCs w:val="21"/>
        </w:rPr>
        <w:t>p</w:t>
      </w:r>
      <w:r>
        <w:rPr>
          <w:rFonts w:hint="eastAsia"/>
          <w:color w:val="000000"/>
          <w:kern w:val="2"/>
          <w:szCs w:val="21"/>
        </w:rPr>
        <w:t>来创建一个主分区：</w:t>
      </w:r>
    </w:p>
    <w:p>
      <w:pPr>
        <w:pStyle w:val="58"/>
        <w:rPr>
          <w:kern w:val="2"/>
        </w:rPr>
      </w:pPr>
    </w:p>
    <w:p>
      <w:pPr>
        <w:pStyle w:val="26"/>
        <w:rPr>
          <w:kern w:val="2"/>
        </w:rPr>
      </w:pPr>
      <w:r>
        <w:rPr>
          <w:kern w:val="2"/>
        </w:rPr>
        <w:t>Command (m for help): </w:t>
      </w:r>
      <w:r>
        <w:rPr>
          <w:b/>
          <w:bCs/>
          <w:kern w:val="2"/>
        </w:rPr>
        <w:t>n</w:t>
      </w:r>
    </w:p>
    <w:p>
      <w:pPr>
        <w:pStyle w:val="26"/>
        <w:rPr>
          <w:kern w:val="2"/>
        </w:rPr>
      </w:pPr>
      <w:r>
        <w:rPr>
          <w:kern w:val="2"/>
        </w:rPr>
        <w:t>Partition type:</w:t>
      </w:r>
    </w:p>
    <w:p>
      <w:pPr>
        <w:pStyle w:val="26"/>
        <w:rPr>
          <w:kern w:val="2"/>
        </w:rPr>
      </w:pPr>
      <w:r>
        <w:rPr>
          <w:kern w:val="2"/>
        </w:rPr>
        <w:t>p primary (0 primary, 0 extended, 4 free)</w:t>
      </w:r>
    </w:p>
    <w:p>
      <w:pPr>
        <w:pStyle w:val="26"/>
        <w:rPr>
          <w:kern w:val="2"/>
        </w:rPr>
      </w:pPr>
      <w:r>
        <w:rPr>
          <w:kern w:val="2"/>
        </w:rPr>
        <w:t>e extended</w:t>
      </w:r>
    </w:p>
    <w:p>
      <w:pPr>
        <w:pStyle w:val="26"/>
        <w:rPr>
          <w:b/>
          <w:bCs/>
          <w:kern w:val="2"/>
        </w:rPr>
      </w:pPr>
      <w:r>
        <w:rPr>
          <w:kern w:val="2"/>
        </w:rPr>
        <w:t>Select (default p): </w:t>
      </w:r>
      <w:r>
        <w:rPr>
          <w:b/>
          <w:bCs/>
          <w:kern w:val="2"/>
        </w:rPr>
        <w:t>p</w:t>
      </w:r>
    </w:p>
    <w:p>
      <w:pPr>
        <w:pStyle w:val="59"/>
        <w:spacing w:after="90"/>
        <w:rPr>
          <w:kern w:val="2"/>
        </w:rPr>
      </w:pPr>
    </w:p>
    <w:p>
      <w:pPr>
        <w:rPr>
          <w:spacing w:val="-4"/>
          <w:kern w:val="2"/>
        </w:rPr>
      </w:pPr>
      <w:r>
        <w:rPr>
          <w:rFonts w:hint="eastAsia"/>
          <w:color w:val="000000"/>
          <w:spacing w:val="-4"/>
          <w:kern w:val="2"/>
          <w:szCs w:val="21"/>
        </w:rPr>
        <w:t>在确认创建一个主分区后，系统要求您先输入主分区的编号。我们在前文得知，主分区的编号范围是</w:t>
      </w:r>
      <w:r>
        <w:rPr>
          <w:color w:val="000000"/>
          <w:spacing w:val="-4"/>
          <w:kern w:val="2"/>
          <w:szCs w:val="21"/>
        </w:rPr>
        <w:t>1</w:t>
      </w:r>
      <w:r>
        <w:rPr>
          <w:rFonts w:hint="eastAsia" w:eastAsia="宋体"/>
          <w:color w:val="000000"/>
          <w:spacing w:val="-4"/>
          <w:kern w:val="2"/>
          <w:szCs w:val="21"/>
        </w:rPr>
        <w:t>～</w:t>
      </w:r>
      <w:r>
        <w:rPr>
          <w:color w:val="000000"/>
          <w:spacing w:val="-4"/>
          <w:kern w:val="2"/>
          <w:szCs w:val="21"/>
        </w:rPr>
        <w:t>4</w:t>
      </w:r>
      <w:r>
        <w:rPr>
          <w:rFonts w:hint="eastAsia"/>
          <w:color w:val="000000"/>
          <w:spacing w:val="-4"/>
          <w:kern w:val="2"/>
          <w:szCs w:val="21"/>
        </w:rPr>
        <w:t>，因此这里输入默认的</w:t>
      </w:r>
      <w:r>
        <w:rPr>
          <w:color w:val="000000"/>
          <w:spacing w:val="-4"/>
          <w:kern w:val="2"/>
          <w:szCs w:val="21"/>
        </w:rPr>
        <w:t>1</w:t>
      </w:r>
      <w:r>
        <w:rPr>
          <w:rFonts w:hint="eastAsia"/>
          <w:color w:val="000000"/>
          <w:spacing w:val="-4"/>
          <w:kern w:val="2"/>
          <w:szCs w:val="21"/>
        </w:rPr>
        <w:t>就可以了。接下来系统会提示定义起始的扇区位置，这不需要改动，我们敲击回车键保留默认设置即可，系统会自动计算出最靠前的空闲扇区的位置。最后，系统会要求定义分区的结束扇区位置，这其实就是要去定义整个分区的大小是多少。我们不用去计算扇区的个数，只需要输入</w:t>
      </w:r>
      <w:r>
        <w:rPr>
          <w:color w:val="000000"/>
          <w:spacing w:val="-4"/>
          <w:kern w:val="2"/>
          <w:szCs w:val="21"/>
        </w:rPr>
        <w:t>+2G</w:t>
      </w:r>
      <w:r>
        <w:rPr>
          <w:rFonts w:hint="eastAsia"/>
          <w:color w:val="000000"/>
          <w:spacing w:val="-4"/>
          <w:kern w:val="2"/>
          <w:szCs w:val="21"/>
        </w:rPr>
        <w:t>即可创建出一个容量为</w:t>
      </w:r>
      <w:r>
        <w:rPr>
          <w:color w:val="000000"/>
          <w:spacing w:val="-4"/>
          <w:kern w:val="2"/>
          <w:szCs w:val="21"/>
        </w:rPr>
        <w:t>2GB</w:t>
      </w:r>
      <w:r>
        <w:rPr>
          <w:rFonts w:hint="eastAsia"/>
          <w:color w:val="000000"/>
          <w:spacing w:val="-4"/>
          <w:kern w:val="2"/>
          <w:szCs w:val="21"/>
        </w:rPr>
        <w:t>的硬盘分区。</w:t>
      </w:r>
    </w:p>
    <w:p>
      <w:pPr>
        <w:pStyle w:val="58"/>
        <w:rPr>
          <w:kern w:val="2"/>
        </w:rPr>
      </w:pPr>
    </w:p>
    <w:p>
      <w:pPr>
        <w:pStyle w:val="26"/>
        <w:rPr>
          <w:kern w:val="2"/>
        </w:rPr>
      </w:pPr>
      <w:r>
        <w:rPr>
          <w:kern w:val="2"/>
        </w:rPr>
        <w:t>Partition number (1-4, default 1): </w:t>
      </w:r>
      <w:r>
        <w:rPr>
          <w:b/>
          <w:bCs/>
          <w:kern w:val="2"/>
        </w:rPr>
        <w:t>1</w:t>
      </w:r>
    </w:p>
    <w:p>
      <w:pPr>
        <w:pStyle w:val="26"/>
        <w:rPr>
          <w:kern w:val="2"/>
        </w:rPr>
      </w:pPr>
      <w:r>
        <w:rPr>
          <w:kern w:val="2"/>
        </w:rPr>
        <w:t>First sector (2048-41943039, default 2048):</w:t>
      </w:r>
      <w:r>
        <w:rPr>
          <w:rStyle w:val="18"/>
          <w:rFonts w:hint="eastAsia"/>
          <w:kern w:val="2"/>
          <w:sz w:val="16"/>
        </w:rPr>
        <w:t>此处敲击回车</w:t>
      </w:r>
    </w:p>
    <w:p>
      <w:pPr>
        <w:pStyle w:val="26"/>
        <w:rPr>
          <w:kern w:val="2"/>
        </w:rPr>
      </w:pPr>
      <w:r>
        <w:rPr>
          <w:kern w:val="2"/>
        </w:rPr>
        <w:t>Using default value 2048</w:t>
      </w:r>
    </w:p>
    <w:p>
      <w:pPr>
        <w:pStyle w:val="26"/>
        <w:rPr>
          <w:kern w:val="2"/>
        </w:rPr>
      </w:pPr>
      <w:r>
        <w:rPr>
          <w:kern w:val="2"/>
        </w:rPr>
        <w:t>Last sector, +sectors or +size{K,M,G} (2048-41943039, default 41943039): </w:t>
      </w:r>
      <w:r>
        <w:rPr>
          <w:b/>
          <w:bCs/>
          <w:kern w:val="2"/>
        </w:rPr>
        <w:t>+2G</w:t>
      </w:r>
    </w:p>
    <w:p>
      <w:pPr>
        <w:pStyle w:val="26"/>
        <w:rPr>
          <w:kern w:val="2"/>
        </w:rPr>
      </w:pPr>
      <w:r>
        <w:rPr>
          <w:kern w:val="2"/>
        </w:rPr>
        <w:t>Partition 1 of type Linux and of size 2 GiB is set</w:t>
      </w:r>
    </w:p>
    <w:p>
      <w:pPr>
        <w:pStyle w:val="59"/>
        <w:spacing w:after="90"/>
        <w:rPr>
          <w:kern w:val="2"/>
        </w:rPr>
      </w:pPr>
    </w:p>
    <w:p>
      <w:pPr>
        <w:rPr>
          <w:kern w:val="2"/>
        </w:rPr>
      </w:pPr>
      <w:r>
        <w:rPr>
          <w:rFonts w:hint="eastAsia"/>
          <w:color w:val="000000"/>
          <w:kern w:val="2"/>
          <w:szCs w:val="21"/>
        </w:rPr>
        <w:t>再次使用参数</w:t>
      </w:r>
      <w:r>
        <w:rPr>
          <w:color w:val="000000"/>
          <w:kern w:val="2"/>
          <w:szCs w:val="21"/>
        </w:rPr>
        <w:t>p</w:t>
      </w:r>
      <w:r>
        <w:rPr>
          <w:rFonts w:hint="eastAsia"/>
          <w:color w:val="000000"/>
          <w:kern w:val="2"/>
          <w:szCs w:val="21"/>
        </w:rPr>
        <w:t>来查看硬盘设备中的分区信息。果然就能看到一个名称为</w:t>
      </w:r>
      <w:r>
        <w:rPr>
          <w:color w:val="000000"/>
          <w:kern w:val="2"/>
          <w:szCs w:val="21"/>
        </w:rPr>
        <w:t>/dev/sdb1</w:t>
      </w:r>
      <w:r>
        <w:rPr>
          <w:rFonts w:hint="eastAsia"/>
          <w:color w:val="000000"/>
          <w:kern w:val="2"/>
          <w:szCs w:val="21"/>
        </w:rPr>
        <w:t>、起始扇区位置为</w:t>
      </w:r>
      <w:r>
        <w:rPr>
          <w:color w:val="000000"/>
          <w:kern w:val="2"/>
          <w:szCs w:val="21"/>
        </w:rPr>
        <w:t>2048</w:t>
      </w:r>
      <w:r>
        <w:rPr>
          <w:rFonts w:hint="eastAsia"/>
          <w:color w:val="000000"/>
          <w:kern w:val="2"/>
          <w:szCs w:val="21"/>
        </w:rPr>
        <w:t>、结束扇区位置为</w:t>
      </w:r>
      <w:r>
        <w:rPr>
          <w:color w:val="000000"/>
          <w:kern w:val="2"/>
          <w:szCs w:val="21"/>
        </w:rPr>
        <w:t>4196351</w:t>
      </w:r>
      <w:r>
        <w:rPr>
          <w:rFonts w:hint="eastAsia"/>
          <w:color w:val="000000"/>
          <w:kern w:val="2"/>
          <w:szCs w:val="21"/>
        </w:rPr>
        <w:t>的主分区了。这时候千万不要直接关闭窗口，而应该敲击参数</w:t>
      </w:r>
      <w:r>
        <w:rPr>
          <w:color w:val="000000"/>
          <w:kern w:val="2"/>
          <w:szCs w:val="21"/>
        </w:rPr>
        <w:t>w</w:t>
      </w:r>
      <w:r>
        <w:rPr>
          <w:rFonts w:hint="eastAsia"/>
          <w:color w:val="000000"/>
          <w:kern w:val="2"/>
          <w:szCs w:val="21"/>
        </w:rPr>
        <w:t>后回车，这样分区信息才是真正的写入成功啦。</w:t>
      </w:r>
    </w:p>
    <w:p>
      <w:pPr>
        <w:pStyle w:val="58"/>
        <w:rPr>
          <w:kern w:val="2"/>
        </w:rPr>
      </w:pPr>
    </w:p>
    <w:p>
      <w:pPr>
        <w:pStyle w:val="26"/>
        <w:rPr>
          <w:kern w:val="2"/>
        </w:rPr>
      </w:pPr>
      <w:r>
        <w:rPr>
          <w:kern w:val="2"/>
        </w:rPr>
        <w:t>Command (m for help): </w:t>
      </w:r>
      <w:r>
        <w:rPr>
          <w:b/>
          <w:bCs/>
          <w:kern w:val="2"/>
        </w:rPr>
        <w:t>p</w:t>
      </w:r>
    </w:p>
    <w:p>
      <w:pPr>
        <w:pStyle w:val="26"/>
        <w:rPr>
          <w:kern w:val="2"/>
        </w:rPr>
      </w:pPr>
      <w:r>
        <w:rPr>
          <w:kern w:val="2"/>
        </w:rPr>
        <w:t>Disk /dev/sdb: 21.5 GB, 21474836480 bytes, 41943040 sectors</w:t>
      </w:r>
    </w:p>
    <w:p>
      <w:pPr>
        <w:pStyle w:val="26"/>
        <w:rPr>
          <w:kern w:val="2"/>
        </w:rPr>
      </w:pPr>
      <w:r>
        <w:rPr>
          <w:kern w:val="2"/>
        </w:rPr>
        <w:t>Units = sectors of 1 * 512 = 512 bytes</w:t>
      </w:r>
    </w:p>
    <w:p>
      <w:pPr>
        <w:pStyle w:val="26"/>
        <w:rPr>
          <w:kern w:val="2"/>
        </w:rPr>
      </w:pPr>
      <w:r>
        <w:rPr>
          <w:kern w:val="2"/>
        </w:rPr>
        <w:t>Sector size (logical/physical): 512 bytes / 512 bytes</w:t>
      </w:r>
    </w:p>
    <w:p>
      <w:pPr>
        <w:pStyle w:val="26"/>
        <w:rPr>
          <w:kern w:val="2"/>
        </w:rPr>
      </w:pPr>
      <w:r>
        <w:rPr>
          <w:kern w:val="2"/>
        </w:rPr>
        <w:t>I/O size (minimum/optimal): 512 bytes / 512 bytes</w:t>
      </w:r>
    </w:p>
    <w:p>
      <w:pPr>
        <w:pStyle w:val="26"/>
        <w:rPr>
          <w:kern w:val="2"/>
        </w:rPr>
      </w:pPr>
      <w:r>
        <w:rPr>
          <w:kern w:val="2"/>
        </w:rPr>
        <w:t>Disk label type: dos</w:t>
      </w:r>
    </w:p>
    <w:p>
      <w:pPr>
        <w:pStyle w:val="26"/>
        <w:rPr>
          <w:kern w:val="2"/>
        </w:rPr>
      </w:pPr>
      <w:r>
        <w:rPr>
          <w:kern w:val="2"/>
        </w:rPr>
        <w:t>Disk identifier: 0x47d24a34</w:t>
      </w:r>
    </w:p>
    <w:p>
      <w:pPr>
        <w:pStyle w:val="26"/>
        <w:rPr>
          <w:kern w:val="2"/>
        </w:rPr>
      </w:pPr>
      <w:r>
        <w:rPr>
          <w:kern w:val="2"/>
        </w:rPr>
        <w:t>Device Boot Start End Blocks Id System</w:t>
      </w:r>
    </w:p>
    <w:p>
      <w:pPr>
        <w:pStyle w:val="26"/>
        <w:rPr>
          <w:b/>
          <w:bCs/>
          <w:kern w:val="2"/>
        </w:rPr>
      </w:pPr>
      <w:r>
        <w:rPr>
          <w:b/>
          <w:bCs/>
          <w:kern w:val="2"/>
        </w:rPr>
        <w:t>/dev/sdb1 2048 4196351 2097152 83 Linux</w:t>
      </w:r>
    </w:p>
    <w:p>
      <w:pPr>
        <w:pStyle w:val="26"/>
        <w:rPr>
          <w:kern w:val="2"/>
        </w:rPr>
      </w:pPr>
      <w:r>
        <w:rPr>
          <w:kern w:val="2"/>
        </w:rPr>
        <w:t>Command (m for help): </w:t>
      </w:r>
      <w:r>
        <w:rPr>
          <w:b/>
          <w:bCs/>
          <w:kern w:val="2"/>
        </w:rPr>
        <w:t>w</w:t>
      </w:r>
    </w:p>
    <w:p>
      <w:pPr>
        <w:pStyle w:val="26"/>
        <w:rPr>
          <w:kern w:val="2"/>
        </w:rPr>
      </w:pPr>
      <w:r>
        <w:rPr>
          <w:kern w:val="2"/>
        </w:rPr>
        <w:t>The partition table has been altered!</w:t>
      </w:r>
    </w:p>
    <w:p>
      <w:pPr>
        <w:pStyle w:val="26"/>
        <w:rPr>
          <w:kern w:val="2"/>
        </w:rPr>
      </w:pPr>
      <w:r>
        <w:rPr>
          <w:kern w:val="2"/>
        </w:rPr>
        <w:t>Calling ioctl() to re-read partition table.</w:t>
      </w:r>
    </w:p>
    <w:p>
      <w:pPr>
        <w:pStyle w:val="26"/>
        <w:rPr>
          <w:kern w:val="2"/>
        </w:rPr>
      </w:pPr>
      <w:r>
        <w:rPr>
          <w:kern w:val="2"/>
        </w:rPr>
        <w:t>Syncing disks.</w:t>
      </w:r>
    </w:p>
    <w:p>
      <w:pPr>
        <w:pStyle w:val="59"/>
        <w:spacing w:after="90"/>
        <w:rPr>
          <w:kern w:val="2"/>
        </w:rPr>
      </w:pPr>
    </w:p>
    <w:p>
      <w:pPr>
        <w:rPr>
          <w:kern w:val="2"/>
        </w:rPr>
      </w:pPr>
      <w:r>
        <w:rPr>
          <w:rFonts w:hint="eastAsia"/>
          <w:color w:val="000000"/>
          <w:kern w:val="2"/>
          <w:szCs w:val="21"/>
        </w:rPr>
        <w:t>在上述步骤执行完毕之后，</w:t>
      </w:r>
      <w:r>
        <w:rPr>
          <w:color w:val="000000"/>
          <w:kern w:val="2"/>
          <w:szCs w:val="21"/>
        </w:rPr>
        <w:t>Linux</w:t>
      </w:r>
      <w:r>
        <w:rPr>
          <w:rFonts w:hint="eastAsia"/>
          <w:color w:val="000000"/>
          <w:kern w:val="2"/>
          <w:szCs w:val="21"/>
        </w:rPr>
        <w:t>系统会自动把这个硬盘主分区抽象成</w:t>
      </w:r>
      <w:r>
        <w:rPr>
          <w:color w:val="000000"/>
          <w:kern w:val="2"/>
          <w:szCs w:val="21"/>
        </w:rPr>
        <w:t>/dev/sdb1</w:t>
      </w:r>
      <w:r>
        <w:rPr>
          <w:rFonts w:hint="eastAsia"/>
          <w:color w:val="000000"/>
          <w:kern w:val="2"/>
          <w:szCs w:val="21"/>
        </w:rPr>
        <w:t>设备文件。我们可以使用</w:t>
      </w:r>
      <w:r>
        <w:rPr>
          <w:color w:val="000000"/>
          <w:kern w:val="2"/>
          <w:szCs w:val="21"/>
        </w:rPr>
        <w:t>file</w:t>
      </w:r>
      <w:r>
        <w:rPr>
          <w:rFonts w:hint="eastAsia"/>
          <w:color w:val="000000"/>
          <w:kern w:val="2"/>
          <w:szCs w:val="21"/>
        </w:rPr>
        <w:t>命令查看该文件的属性，但是刘遄老师在讲课和工作中发现，有些时候系统并没有自动把分区信息同步给</w:t>
      </w:r>
      <w:r>
        <w:rPr>
          <w:color w:val="000000"/>
          <w:kern w:val="2"/>
          <w:szCs w:val="21"/>
        </w:rPr>
        <w:t>Linux</w:t>
      </w:r>
      <w:r>
        <w:rPr>
          <w:rFonts w:hint="eastAsia"/>
          <w:color w:val="000000"/>
          <w:kern w:val="2"/>
          <w:szCs w:val="21"/>
        </w:rPr>
        <w:t>内核，而且这种情况似乎还比较常见（但不能算作是严重的</w:t>
      </w:r>
      <w:r>
        <w:rPr>
          <w:color w:val="000000"/>
          <w:kern w:val="2"/>
          <w:szCs w:val="21"/>
        </w:rPr>
        <w:t>bug</w:t>
      </w:r>
      <w:r>
        <w:rPr>
          <w:rFonts w:hint="eastAsia"/>
          <w:color w:val="000000"/>
          <w:kern w:val="2"/>
          <w:szCs w:val="21"/>
        </w:rPr>
        <w:t>）。我们可以输入</w:t>
      </w:r>
      <w:r>
        <w:rPr>
          <w:color w:val="000000"/>
          <w:kern w:val="2"/>
          <w:szCs w:val="21"/>
        </w:rPr>
        <w:t>partprobe</w:t>
      </w:r>
      <w:r>
        <w:rPr>
          <w:rFonts w:hint="eastAsia"/>
          <w:color w:val="000000"/>
          <w:kern w:val="2"/>
          <w:szCs w:val="21"/>
        </w:rPr>
        <w:t>命令手动将分区信息同步到内核，而且一般推荐连续两次执行该命令，效果会更好。如果使用这个命令都无法解决问题，那么就重启计算机吧，这个杀手锏百试百灵，一定会有用的。</w:t>
      </w:r>
    </w:p>
    <w:p>
      <w:pPr>
        <w:pStyle w:val="58"/>
        <w:rPr>
          <w:kern w:val="2"/>
        </w:rPr>
      </w:pPr>
    </w:p>
    <w:p>
      <w:pPr>
        <w:pStyle w:val="26"/>
        <w:rPr>
          <w:kern w:val="2"/>
        </w:rPr>
      </w:pPr>
      <w:r>
        <w:rPr>
          <w:kern w:val="2"/>
        </w:rPr>
        <w:t>[root@linuxprobe ]# file /dev/sdb1</w:t>
      </w:r>
    </w:p>
    <w:p>
      <w:pPr>
        <w:pStyle w:val="26"/>
        <w:rPr>
          <w:kern w:val="2"/>
        </w:rPr>
      </w:pPr>
      <w:r>
        <w:rPr>
          <w:kern w:val="2"/>
        </w:rPr>
        <w:t>/dev/sdb1: cannot open (No such file or directory)</w:t>
      </w:r>
    </w:p>
    <w:p>
      <w:pPr>
        <w:pStyle w:val="26"/>
        <w:rPr>
          <w:kern w:val="2"/>
        </w:rPr>
      </w:pPr>
      <w:r>
        <w:rPr>
          <w:kern w:val="2"/>
        </w:rPr>
        <w:t>[root@linuxprobe ]# partprobe</w:t>
      </w:r>
    </w:p>
    <w:p>
      <w:pPr>
        <w:pStyle w:val="26"/>
        <w:rPr>
          <w:kern w:val="2"/>
        </w:rPr>
      </w:pPr>
      <w:r>
        <w:rPr>
          <w:kern w:val="2"/>
        </w:rPr>
        <w:t>[root@linuxprobe ]# partprobe</w:t>
      </w:r>
    </w:p>
    <w:p>
      <w:pPr>
        <w:pStyle w:val="26"/>
        <w:rPr>
          <w:kern w:val="2"/>
        </w:rPr>
      </w:pPr>
      <w:r>
        <w:rPr>
          <w:kern w:val="2"/>
        </w:rPr>
        <w:t>[root@linuxprobe ]# file /dev/sdb1</w:t>
      </w:r>
    </w:p>
    <w:p>
      <w:pPr>
        <w:pStyle w:val="26"/>
        <w:rPr>
          <w:kern w:val="2"/>
        </w:rPr>
      </w:pPr>
      <w:r>
        <w:rPr>
          <w:kern w:val="2"/>
        </w:rPr>
        <w:t>/dev/sdb1: block special</w:t>
      </w:r>
    </w:p>
    <w:p>
      <w:pPr>
        <w:pStyle w:val="59"/>
        <w:spacing w:after="90"/>
        <w:rPr>
          <w:kern w:val="2"/>
        </w:rPr>
      </w:pPr>
    </w:p>
    <w:p>
      <w:pPr>
        <w:rPr>
          <w:kern w:val="2"/>
        </w:rPr>
      </w:pPr>
      <w:r>
        <w:rPr>
          <w:rFonts w:hint="eastAsia"/>
          <w:color w:val="000000"/>
          <w:kern w:val="2"/>
          <w:szCs w:val="21"/>
        </w:rPr>
        <w:t>如果硬件存储设备没有进行格式化，则</w:t>
      </w:r>
      <w:r>
        <w:rPr>
          <w:color w:val="000000"/>
          <w:kern w:val="2"/>
          <w:szCs w:val="21"/>
        </w:rPr>
        <w:t>Linux</w:t>
      </w:r>
      <w:r>
        <w:rPr>
          <w:rFonts w:hint="eastAsia"/>
          <w:color w:val="000000"/>
          <w:kern w:val="2"/>
          <w:szCs w:val="21"/>
        </w:rPr>
        <w:t>系统无法得知怎么在其上写入数据。因此，在对存储设备进行分区后还需要进行格式化操作。在</w:t>
      </w:r>
      <w:r>
        <w:rPr>
          <w:color w:val="000000"/>
          <w:kern w:val="2"/>
          <w:szCs w:val="21"/>
        </w:rPr>
        <w:t>Linux</w:t>
      </w:r>
      <w:r>
        <w:rPr>
          <w:rFonts w:hint="eastAsia"/>
          <w:color w:val="000000"/>
          <w:kern w:val="2"/>
          <w:szCs w:val="21"/>
        </w:rPr>
        <w:t>系统中用于格式化操作的命令是</w:t>
      </w:r>
      <w:r>
        <w:rPr>
          <w:color w:val="000000"/>
          <w:kern w:val="2"/>
          <w:szCs w:val="21"/>
        </w:rPr>
        <w:t>mkfs</w:t>
      </w:r>
      <w:r>
        <w:rPr>
          <w:rFonts w:hint="eastAsia"/>
          <w:color w:val="000000"/>
          <w:kern w:val="2"/>
          <w:szCs w:val="21"/>
        </w:rPr>
        <w:t>。这条命令很有意思，因为在</w:t>
      </w:r>
      <w:r>
        <w:rPr>
          <w:color w:val="000000"/>
          <w:kern w:val="2"/>
          <w:szCs w:val="21"/>
        </w:rPr>
        <w:t>Shell</w:t>
      </w:r>
      <w:r>
        <w:rPr>
          <w:rFonts w:hint="eastAsia"/>
          <w:color w:val="000000"/>
          <w:kern w:val="2"/>
          <w:szCs w:val="21"/>
        </w:rPr>
        <w:t>终端中输入</w:t>
      </w:r>
      <w:r>
        <w:rPr>
          <w:color w:val="000000"/>
          <w:kern w:val="2"/>
          <w:szCs w:val="21"/>
        </w:rPr>
        <w:t>mkfs</w:t>
      </w:r>
      <w:r>
        <w:rPr>
          <w:rFonts w:hint="eastAsia"/>
          <w:color w:val="000000"/>
          <w:kern w:val="2"/>
          <w:szCs w:val="21"/>
        </w:rPr>
        <w:t>名后再敲击两下用于补齐命令的</w:t>
      </w:r>
      <w:r>
        <w:rPr>
          <w:color w:val="000000"/>
          <w:kern w:val="2"/>
          <w:szCs w:val="21"/>
        </w:rPr>
        <w:t>Tab</w:t>
      </w:r>
      <w:r>
        <w:rPr>
          <w:rFonts w:hint="eastAsia"/>
          <w:color w:val="000000"/>
          <w:kern w:val="2"/>
          <w:szCs w:val="21"/>
        </w:rPr>
        <w:t>键，会有如下所示的效果：</w:t>
      </w:r>
    </w:p>
    <w:p>
      <w:pPr>
        <w:pStyle w:val="58"/>
        <w:rPr>
          <w:kern w:val="2"/>
        </w:rPr>
      </w:pPr>
    </w:p>
    <w:p>
      <w:pPr>
        <w:pStyle w:val="26"/>
        <w:rPr>
          <w:kern w:val="2"/>
        </w:rPr>
      </w:pPr>
      <w:r>
        <w:rPr>
          <w:kern w:val="2"/>
        </w:rPr>
        <w:t>[root@linuxprobe ~]# mkfs</w:t>
      </w:r>
    </w:p>
    <w:p>
      <w:pPr>
        <w:pStyle w:val="26"/>
        <w:rPr>
          <w:kern w:val="2"/>
        </w:rPr>
      </w:pPr>
      <w:r>
        <w:rPr>
          <w:kern w:val="2"/>
        </w:rPr>
        <w:t>mkfs         mkfs.cramfs   mkfs.ext3   mkfs.fat     mkfs.msdos   mkfs.xfs</w:t>
      </w:r>
    </w:p>
    <w:p>
      <w:pPr>
        <w:pStyle w:val="26"/>
        <w:rPr>
          <w:kern w:val="2"/>
        </w:rPr>
      </w:pPr>
      <w:r>
        <w:rPr>
          <w:kern w:val="2"/>
        </w:rPr>
        <w:t>mkfs.btrfs   mkfs.ext2     mkfs.ext4   mkfs.minix   mkfs.vfat</w:t>
      </w:r>
    </w:p>
    <w:p>
      <w:pPr>
        <w:pStyle w:val="59"/>
        <w:spacing w:after="90"/>
        <w:rPr>
          <w:kern w:val="2"/>
        </w:rPr>
      </w:pPr>
    </w:p>
    <w:p>
      <w:pPr>
        <w:rPr>
          <w:kern w:val="2"/>
        </w:rPr>
      </w:pPr>
      <w:r>
        <w:rPr>
          <w:rFonts w:hint="eastAsia"/>
          <w:color w:val="000000"/>
          <w:kern w:val="2"/>
          <w:szCs w:val="21"/>
        </w:rPr>
        <w:t>对！这个</w:t>
      </w:r>
      <w:r>
        <w:rPr>
          <w:color w:val="000000"/>
          <w:kern w:val="2"/>
          <w:szCs w:val="21"/>
        </w:rPr>
        <w:t>mkfs</w:t>
      </w:r>
      <w:r>
        <w:rPr>
          <w:rFonts w:hint="eastAsia"/>
          <w:color w:val="000000"/>
          <w:kern w:val="2"/>
          <w:szCs w:val="21"/>
        </w:rPr>
        <w:t>命令很贴心地把常用的文件系统名称用后缀的方式保存成了多个命令文件，用起来也非常简单</w:t>
      </w:r>
      <w:r>
        <w:rPr>
          <w:rFonts w:hint="eastAsia"/>
          <w:color w:val="000000"/>
          <w:w w:val="200"/>
          <w:kern w:val="2"/>
          <w:szCs w:val="21"/>
        </w:rPr>
        <w:t>—</w:t>
      </w:r>
      <w:r>
        <w:rPr>
          <w:color w:val="000000"/>
          <w:kern w:val="2"/>
          <w:szCs w:val="21"/>
        </w:rPr>
        <w:t>mkfs.</w:t>
      </w:r>
      <w:r>
        <w:rPr>
          <w:rFonts w:hint="eastAsia"/>
          <w:color w:val="000000"/>
          <w:kern w:val="2"/>
          <w:szCs w:val="21"/>
        </w:rPr>
        <w:t>文件类型名称。例如要格式分区为</w:t>
      </w:r>
      <w:r>
        <w:rPr>
          <w:color w:val="000000"/>
          <w:kern w:val="2"/>
          <w:szCs w:val="21"/>
        </w:rPr>
        <w:t>XFS</w:t>
      </w:r>
      <w:r>
        <w:rPr>
          <w:rFonts w:hint="eastAsia"/>
          <w:color w:val="000000"/>
          <w:kern w:val="2"/>
          <w:szCs w:val="21"/>
        </w:rPr>
        <w:t>的文件系统，则命令应为</w:t>
      </w:r>
      <w:r>
        <w:rPr>
          <w:color w:val="000000"/>
          <w:kern w:val="2"/>
          <w:szCs w:val="21"/>
        </w:rPr>
        <w:t>mkfs.xfs</w:t>
      </w:r>
      <w:r>
        <w:rPr>
          <w:rFonts w:hint="eastAsia"/>
          <w:color w:val="000000"/>
          <w:kern w:val="2"/>
          <w:szCs w:val="21"/>
        </w:rPr>
        <w:t xml:space="preserve"> </w:t>
      </w:r>
      <w:r>
        <w:rPr>
          <w:color w:val="000000"/>
          <w:kern w:val="2"/>
          <w:szCs w:val="21"/>
        </w:rPr>
        <w:t>/dev/sdb1</w:t>
      </w:r>
      <w:r>
        <w:rPr>
          <w:rFonts w:hint="eastAsia"/>
          <w:color w:val="000000"/>
          <w:kern w:val="2"/>
          <w:szCs w:val="21"/>
        </w:rPr>
        <w:t>。</w:t>
      </w:r>
    </w:p>
    <w:p>
      <w:pPr>
        <w:pStyle w:val="58"/>
        <w:rPr>
          <w:kern w:val="2"/>
        </w:rPr>
      </w:pPr>
    </w:p>
    <w:p>
      <w:pPr>
        <w:pStyle w:val="26"/>
        <w:rPr>
          <w:kern w:val="2"/>
        </w:rPr>
      </w:pPr>
      <w:r>
        <w:rPr>
          <w:kern w:val="2"/>
        </w:rPr>
        <w:t>[root@linuxprobe ~]# </w:t>
      </w:r>
      <w:r>
        <w:rPr>
          <w:b/>
          <w:bCs/>
          <w:kern w:val="2"/>
        </w:rPr>
        <w:t>mkfs.xfs /dev/sdb1</w:t>
      </w:r>
    </w:p>
    <w:p>
      <w:pPr>
        <w:pStyle w:val="26"/>
        <w:rPr>
          <w:kern w:val="2"/>
        </w:rPr>
      </w:pPr>
      <w:r>
        <w:rPr>
          <w:kern w:val="2"/>
        </w:rPr>
        <w:t>meta-data=/dev/sdb1 isize=256 agcount=4, agsize=131072 blks</w:t>
      </w:r>
    </w:p>
    <w:p>
      <w:pPr>
        <w:pStyle w:val="26"/>
        <w:rPr>
          <w:kern w:val="2"/>
        </w:rPr>
      </w:pPr>
      <w:r>
        <w:rPr>
          <w:kern w:val="2"/>
        </w:rPr>
        <w:t>= sectsz=512 attr=2, projid32bit=1</w:t>
      </w:r>
    </w:p>
    <w:p>
      <w:pPr>
        <w:pStyle w:val="26"/>
        <w:rPr>
          <w:kern w:val="2"/>
        </w:rPr>
      </w:pPr>
      <w:r>
        <w:rPr>
          <w:kern w:val="2"/>
        </w:rPr>
        <w:t>= crc=0</w:t>
      </w:r>
    </w:p>
    <w:p>
      <w:pPr>
        <w:pStyle w:val="26"/>
        <w:rPr>
          <w:kern w:val="2"/>
        </w:rPr>
      </w:pPr>
      <w:r>
        <w:rPr>
          <w:kern w:val="2"/>
        </w:rPr>
        <w:t>data = bsize=4096 blocks=524288, imaxpct=25</w:t>
      </w:r>
    </w:p>
    <w:p>
      <w:pPr>
        <w:pStyle w:val="26"/>
        <w:rPr>
          <w:kern w:val="2"/>
        </w:rPr>
      </w:pPr>
      <w:r>
        <w:rPr>
          <w:kern w:val="2"/>
        </w:rPr>
        <w:t>= sunit=0 swidth=0 blks</w:t>
      </w:r>
    </w:p>
    <w:p>
      <w:pPr>
        <w:pStyle w:val="26"/>
        <w:rPr>
          <w:kern w:val="2"/>
        </w:rPr>
      </w:pPr>
      <w:r>
        <w:rPr>
          <w:kern w:val="2"/>
        </w:rPr>
        <w:t>naming =version 2 bsize=4096 ascii-ci=0 ftype=0</w:t>
      </w:r>
    </w:p>
    <w:p>
      <w:pPr>
        <w:pStyle w:val="26"/>
        <w:rPr>
          <w:kern w:val="2"/>
        </w:rPr>
      </w:pPr>
      <w:r>
        <w:rPr>
          <w:kern w:val="2"/>
        </w:rPr>
        <w:t>log =internal log bsize=4096 blocks=2560, version=2</w:t>
      </w:r>
    </w:p>
    <w:p>
      <w:pPr>
        <w:pStyle w:val="26"/>
        <w:rPr>
          <w:kern w:val="2"/>
        </w:rPr>
      </w:pPr>
      <w:r>
        <w:rPr>
          <w:kern w:val="2"/>
        </w:rPr>
        <w:t>= sectsz=512 sunit=0 blks, lazy-count=1</w:t>
      </w:r>
    </w:p>
    <w:p>
      <w:pPr>
        <w:pStyle w:val="26"/>
        <w:rPr>
          <w:kern w:val="2"/>
        </w:rPr>
      </w:pPr>
      <w:r>
        <w:rPr>
          <w:kern w:val="2"/>
        </w:rPr>
        <w:t>realtime =none extsz=4096 blocks=0, rtextents=0</w:t>
      </w:r>
    </w:p>
    <w:p>
      <w:pPr>
        <w:pStyle w:val="59"/>
        <w:spacing w:after="90"/>
        <w:rPr>
          <w:kern w:val="2"/>
        </w:rPr>
      </w:pPr>
    </w:p>
    <w:p>
      <w:pPr>
        <w:rPr>
          <w:kern w:val="2"/>
        </w:rPr>
      </w:pPr>
      <w:r>
        <w:rPr>
          <w:rFonts w:hint="eastAsia"/>
          <w:color w:val="000000"/>
          <w:kern w:val="2"/>
          <w:szCs w:val="21"/>
        </w:rPr>
        <w:t>终于完成了存储设备的分区和格式化操作，接下来就是要来挂载并使用存储设备了。与之相关的步骤也非常简单：首先是创建一个用于挂载设备的挂载点目录；然后使用</w:t>
      </w:r>
      <w:r>
        <w:rPr>
          <w:color w:val="000000"/>
          <w:kern w:val="2"/>
          <w:szCs w:val="21"/>
        </w:rPr>
        <w:t>mount</w:t>
      </w:r>
      <w:r>
        <w:rPr>
          <w:rFonts w:hint="eastAsia"/>
          <w:color w:val="000000"/>
          <w:kern w:val="2"/>
          <w:szCs w:val="21"/>
        </w:rPr>
        <w:t>命令将存储设备与挂载点进行关联；最后使用</w:t>
      </w:r>
      <w:r>
        <w:rPr>
          <w:color w:val="000000"/>
          <w:kern w:val="2"/>
          <w:szCs w:val="21"/>
        </w:rPr>
        <w:t>df -h</w:t>
      </w:r>
      <w:r>
        <w:rPr>
          <w:rFonts w:hint="eastAsia"/>
          <w:color w:val="000000"/>
          <w:kern w:val="2"/>
          <w:szCs w:val="21"/>
        </w:rPr>
        <w:t>命令来查看挂载状态和硬盘使用量信息。</w:t>
      </w:r>
    </w:p>
    <w:p>
      <w:pPr>
        <w:pStyle w:val="58"/>
        <w:rPr>
          <w:kern w:val="2"/>
        </w:rPr>
      </w:pPr>
    </w:p>
    <w:p>
      <w:pPr>
        <w:pStyle w:val="26"/>
        <w:rPr>
          <w:kern w:val="2"/>
        </w:rPr>
      </w:pPr>
      <w:r>
        <w:rPr>
          <w:kern w:val="2"/>
        </w:rPr>
        <w:t>[root@linuxprobe ~]# mkdir /newFS</w:t>
      </w:r>
    </w:p>
    <w:p>
      <w:pPr>
        <w:pStyle w:val="26"/>
        <w:rPr>
          <w:kern w:val="2"/>
        </w:rPr>
      </w:pPr>
      <w:r>
        <w:rPr>
          <w:kern w:val="2"/>
        </w:rPr>
        <w:t>[root@linuxprobe ~]# mount /dev/sdb1 /newFS/</w:t>
      </w: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3.5G   15G    20%  /</w:t>
      </w:r>
    </w:p>
    <w:p>
      <w:pPr>
        <w:pStyle w:val="26"/>
        <w:rPr>
          <w:kern w:val="2"/>
        </w:rPr>
      </w:pPr>
      <w:r>
        <w:rPr>
          <w:kern w:val="2"/>
        </w:rPr>
        <w:t>devtmpfs              905M     0  905M     0%  /dev</w:t>
      </w:r>
    </w:p>
    <w:p>
      <w:pPr>
        <w:pStyle w:val="26"/>
        <w:rPr>
          <w:kern w:val="2"/>
        </w:rPr>
      </w:pPr>
      <w:r>
        <w:rPr>
          <w:kern w:val="2"/>
        </w:rPr>
        <w:t>tmpfs                 914M  140K  914M     1%  /dev/shm</w:t>
      </w:r>
    </w:p>
    <w:p>
      <w:pPr>
        <w:pStyle w:val="26"/>
        <w:rPr>
          <w:kern w:val="2"/>
        </w:rPr>
      </w:pPr>
      <w:r>
        <w:rPr>
          <w:kern w:val="2"/>
        </w:rPr>
        <w:t>tmpfs                 914M  8.8M  905M     1%  /run</w:t>
      </w:r>
    </w:p>
    <w:p>
      <w:pPr>
        <w:pStyle w:val="26"/>
        <w:rPr>
          <w:kern w:val="2"/>
        </w:rPr>
      </w:pPr>
      <w:r>
        <w:rPr>
          <w:kern w:val="2"/>
        </w:rPr>
        <w:t>tmpfs                 914M     0  914M     0%  /sys/fs/cgroup</w:t>
      </w:r>
    </w:p>
    <w:p>
      <w:pPr>
        <w:pStyle w:val="26"/>
        <w:rPr>
          <w:kern w:val="2"/>
        </w:rPr>
      </w:pPr>
      <w:r>
        <w:rPr>
          <w:kern w:val="2"/>
        </w:rPr>
        <w:t>/dev/sr0              3.5G  3.5G     0   100%  /media/cdrom</w:t>
      </w:r>
    </w:p>
    <w:p>
      <w:pPr>
        <w:pStyle w:val="26"/>
        <w:rPr>
          <w:kern w:val="2"/>
        </w:rPr>
      </w:pPr>
      <w:r>
        <w:rPr>
          <w:kern w:val="2"/>
        </w:rPr>
        <w:t>/dev/sda1             497M  119M  379M    24%  /boot</w:t>
      </w:r>
    </w:p>
    <w:p>
      <w:pPr>
        <w:pStyle w:val="26"/>
        <w:rPr>
          <w:b/>
          <w:bCs/>
          <w:kern w:val="2"/>
        </w:rPr>
      </w:pPr>
      <w:r>
        <w:rPr>
          <w:b/>
          <w:bCs/>
          <w:kern w:val="2"/>
        </w:rPr>
        <w:t>/dev/sdb1             2.0G </w:t>
      </w:r>
      <w:r>
        <w:rPr>
          <w:kern w:val="2"/>
        </w:rPr>
        <w:t>  </w:t>
      </w:r>
      <w:r>
        <w:rPr>
          <w:b/>
          <w:bCs/>
          <w:kern w:val="2"/>
        </w:rPr>
        <w:t>33M </w:t>
      </w:r>
      <w:r>
        <w:rPr>
          <w:kern w:val="2"/>
        </w:rPr>
        <w:t> </w:t>
      </w:r>
      <w:r>
        <w:rPr>
          <w:b/>
          <w:bCs/>
          <w:kern w:val="2"/>
        </w:rPr>
        <w:t>2.0G     2% </w:t>
      </w:r>
      <w:r>
        <w:rPr>
          <w:kern w:val="2"/>
        </w:rPr>
        <w:t> </w:t>
      </w:r>
      <w:r>
        <w:rPr>
          <w:b/>
          <w:bCs/>
          <w:kern w:val="2"/>
        </w:rPr>
        <w:t>/newFS</w:t>
      </w:r>
    </w:p>
    <w:p>
      <w:pPr>
        <w:pStyle w:val="59"/>
        <w:spacing w:after="90"/>
        <w:rPr>
          <w:kern w:val="2"/>
        </w:rPr>
      </w:pPr>
    </w:p>
    <w:p>
      <w:pPr>
        <w:pStyle w:val="4"/>
        <w:spacing w:before="151" w:after="151"/>
        <w:rPr>
          <w:kern w:val="2"/>
        </w:rPr>
      </w:pPr>
      <w:r>
        <w:rPr>
          <w:color w:val="000000"/>
          <w:kern w:val="2"/>
        </w:rPr>
        <w:t>6.5.2</w:t>
      </w:r>
      <w:r>
        <w:rPr>
          <w:b/>
          <w:bCs/>
          <w:color w:val="000000"/>
          <w:kern w:val="2"/>
          <w:szCs w:val="21"/>
        </w:rPr>
        <w:t xml:space="preserve">  </w:t>
      </w:r>
      <w:r>
        <w:rPr>
          <w:color w:val="000000"/>
          <w:kern w:val="2"/>
        </w:rPr>
        <w:t>du</w:t>
      </w:r>
      <w:r>
        <w:rPr>
          <w:rFonts w:hint="eastAsia"/>
          <w:color w:val="000000"/>
          <w:kern w:val="2"/>
        </w:rPr>
        <w:t>命令</w:t>
      </w:r>
    </w:p>
    <w:p>
      <w:pPr>
        <w:rPr>
          <w:kern w:val="2"/>
        </w:rPr>
      </w:pPr>
      <w:r>
        <w:rPr>
          <w:rFonts w:hint="eastAsia"/>
          <w:color w:val="000000"/>
          <w:kern w:val="2"/>
          <w:szCs w:val="21"/>
        </w:rPr>
        <w:t>既然存储设备已经顺利挂载，接下来就可以尝试通过挂载点目录向存储设备中写入文件了。在写入文件之前，先介绍一个用于查看文件数据占用量的</w:t>
      </w:r>
      <w:r>
        <w:rPr>
          <w:color w:val="000000"/>
          <w:kern w:val="2"/>
          <w:szCs w:val="21"/>
        </w:rPr>
        <w:t>du</w:t>
      </w:r>
      <w:r>
        <w:rPr>
          <w:rFonts w:hint="eastAsia"/>
          <w:color w:val="000000"/>
          <w:kern w:val="2"/>
          <w:szCs w:val="21"/>
        </w:rPr>
        <w:t>命令，其格式为“</w:t>
      </w:r>
      <w:r>
        <w:rPr>
          <w:color w:val="000000"/>
          <w:kern w:val="2"/>
          <w:szCs w:val="21"/>
        </w:rPr>
        <w:t>du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”。简单来说，该命令就是用来查看一个或多个文件占用了多大的硬盘空间。我们还可以使用</w:t>
      </w:r>
      <w:r>
        <w:rPr>
          <w:color w:val="000000"/>
          <w:kern w:val="2"/>
          <w:szCs w:val="21"/>
        </w:rPr>
        <w:t>du -sh /*</w:t>
      </w:r>
      <w:r>
        <w:rPr>
          <w:rFonts w:hint="eastAsia"/>
          <w:color w:val="000000"/>
          <w:kern w:val="2"/>
          <w:szCs w:val="21"/>
        </w:rPr>
        <w:t>命令来查看在</w:t>
      </w:r>
      <w:r>
        <w:rPr>
          <w:color w:val="000000"/>
          <w:kern w:val="2"/>
          <w:szCs w:val="21"/>
        </w:rPr>
        <w:t>Linux</w:t>
      </w:r>
      <w:r>
        <w:rPr>
          <w:rFonts w:hint="eastAsia"/>
          <w:color w:val="000000"/>
          <w:kern w:val="2"/>
          <w:szCs w:val="21"/>
        </w:rPr>
        <w:t>系统根目录下所有一级目录分别占用的空间大小。下面，我们先从某些目录中复制过来一批文件，然后查看这些文件总共占用了多大的容量：</w:t>
      </w:r>
    </w:p>
    <w:p>
      <w:pPr>
        <w:pStyle w:val="58"/>
        <w:rPr>
          <w:kern w:val="2"/>
        </w:rPr>
      </w:pPr>
    </w:p>
    <w:p>
      <w:pPr>
        <w:pStyle w:val="26"/>
        <w:rPr>
          <w:kern w:val="2"/>
        </w:rPr>
      </w:pPr>
      <w:r>
        <w:rPr>
          <w:kern w:val="2"/>
        </w:rPr>
        <w:t>[root@linuxprobe ~]# cp -rf /etc/* /newFS/</w:t>
      </w:r>
    </w:p>
    <w:p>
      <w:pPr>
        <w:pStyle w:val="26"/>
        <w:rPr>
          <w:kern w:val="2"/>
        </w:rPr>
      </w:pPr>
      <w:r>
        <w:rPr>
          <w:kern w:val="2"/>
        </w:rPr>
        <w:t>[root@linuxprobe ~]# ls /newFS/</w:t>
      </w:r>
    </w:p>
    <w:p>
      <w:pPr>
        <w:pStyle w:val="26"/>
        <w:rPr>
          <w:kern w:val="2"/>
        </w:rPr>
      </w:pPr>
      <w:r>
        <w:rPr>
          <w:kern w:val="2"/>
        </w:rPr>
        <w:t>abrt hosts pulse</w:t>
      </w:r>
    </w:p>
    <w:p>
      <w:pPr>
        <w:pStyle w:val="26"/>
        <w:rPr>
          <w:kern w:val="2"/>
        </w:rPr>
      </w:pPr>
      <w:r>
        <w:rPr>
          <w:kern w:val="2"/>
        </w:rPr>
        <w:t>adjtime hosts.allow purple</w:t>
      </w:r>
    </w:p>
    <w:p>
      <w:pPr>
        <w:pStyle w:val="26"/>
        <w:rPr>
          <w:kern w:val="2"/>
        </w:rPr>
      </w:pPr>
      <w:r>
        <w:rPr>
          <w:kern w:val="2"/>
        </w:rPr>
        <w:t>aliases hosts.deny qemu-ga</w:t>
      </w:r>
    </w:p>
    <w:p>
      <w:pPr>
        <w:pStyle w:val="26"/>
        <w:rPr>
          <w:kern w:val="2"/>
        </w:rPr>
      </w:pPr>
      <w:r>
        <w:rPr>
          <w:kern w:val="2"/>
        </w:rPr>
        <w:t>aliases.db hp qemu-kvm</w:t>
      </w:r>
    </w:p>
    <w:p>
      <w:pPr>
        <w:pStyle w:val="26"/>
        <w:rPr>
          <w:kern w:val="2"/>
        </w:rPr>
      </w:pPr>
      <w:r>
        <w:rPr>
          <w:kern w:val="2"/>
        </w:rPr>
        <w:t>alsa idmapd.conf radvd.conf</w:t>
      </w:r>
    </w:p>
    <w:p>
      <w:pPr>
        <w:pStyle w:val="26"/>
        <w:rPr>
          <w:kern w:val="2"/>
        </w:rPr>
      </w:pPr>
      <w:r>
        <w:rPr>
          <w:kern w:val="2"/>
        </w:rPr>
        <w:t>alternatives init.d rc0.d</w:t>
      </w:r>
    </w:p>
    <w:p>
      <w:pPr>
        <w:pStyle w:val="26"/>
        <w:rPr>
          <w:kern w:val="2"/>
        </w:rPr>
      </w:pPr>
      <w:r>
        <w:rPr>
          <w:kern w:val="2"/>
        </w:rPr>
        <w:t>anacrontab inittab rc1.d</w:t>
      </w:r>
    </w:p>
    <w:p>
      <w:pPr>
        <w:pStyle w:val="26"/>
        <w:rPr>
          <w:kern w:val="2"/>
        </w:rPr>
      </w:pPr>
      <w:r>
        <w:rPr>
          <w:kern w:val="2"/>
        </w:rPr>
        <w:t>………………</w:t>
      </w:r>
      <w:r>
        <w:rPr>
          <w:rFonts w:hint="eastAsia"/>
          <w:kern w:val="2"/>
        </w:rPr>
        <w:t>省略部分输入信息</w:t>
      </w:r>
      <w:r>
        <w:rPr>
          <w:kern w:val="2"/>
        </w:rPr>
        <w:t>………………</w:t>
      </w:r>
    </w:p>
    <w:p>
      <w:pPr>
        <w:pStyle w:val="26"/>
        <w:rPr>
          <w:kern w:val="2"/>
        </w:rPr>
      </w:pPr>
      <w:r>
        <w:rPr>
          <w:kern w:val="2"/>
        </w:rPr>
        <w:t>[root@linuxprobe ~]# du -sh /newFS/</w:t>
      </w:r>
    </w:p>
    <w:p>
      <w:pPr>
        <w:pStyle w:val="26"/>
        <w:rPr>
          <w:kern w:val="2"/>
        </w:rPr>
      </w:pPr>
      <w:r>
        <w:rPr>
          <w:kern w:val="2"/>
        </w:rPr>
        <w:t>33M /newFS/</w:t>
      </w:r>
    </w:p>
    <w:p>
      <w:pPr>
        <w:pStyle w:val="59"/>
        <w:spacing w:after="90"/>
        <w:rPr>
          <w:kern w:val="2"/>
        </w:rPr>
      </w:pPr>
    </w:p>
    <w:p>
      <w:pPr>
        <w:rPr>
          <w:kern w:val="2"/>
        </w:rPr>
      </w:pPr>
      <w:r>
        <w:rPr>
          <w:rFonts w:hint="eastAsia"/>
          <w:color w:val="000000"/>
          <w:kern w:val="2"/>
          <w:szCs w:val="21"/>
        </w:rPr>
        <w:t>细心的读者一定还记得，前面在讲解</w:t>
      </w:r>
      <w:r>
        <w:rPr>
          <w:color w:val="000000"/>
          <w:kern w:val="2"/>
          <w:szCs w:val="21"/>
        </w:rPr>
        <w:t>mount</w:t>
      </w:r>
      <w:r>
        <w:rPr>
          <w:rFonts w:hint="eastAsia"/>
          <w:color w:val="000000"/>
          <w:kern w:val="2"/>
          <w:szCs w:val="21"/>
        </w:rPr>
        <w:t>命令时提到，使用</w:t>
      </w:r>
      <w:r>
        <w:rPr>
          <w:color w:val="000000"/>
          <w:kern w:val="2"/>
          <w:szCs w:val="21"/>
        </w:rPr>
        <w:t>mount</w:t>
      </w:r>
      <w:r>
        <w:rPr>
          <w:rFonts w:hint="eastAsia"/>
          <w:color w:val="000000"/>
          <w:kern w:val="2"/>
          <w:szCs w:val="21"/>
        </w:rPr>
        <w:t>命令挂载的设备文件会在系统下一次重启的时候失效。如果想让这个设备文件的挂载永久有效，则需要把挂载的信息写入到配置文件中：</w:t>
      </w:r>
    </w:p>
    <w:p>
      <w:pPr>
        <w:pStyle w:val="58"/>
        <w:rPr>
          <w:kern w:val="2"/>
        </w:rPr>
      </w:pPr>
    </w:p>
    <w:p>
      <w:pPr>
        <w:pStyle w:val="26"/>
        <w:rPr>
          <w:kern w:val="2"/>
        </w:rPr>
      </w:pPr>
      <w:r>
        <w:rPr>
          <w:kern w:val="2"/>
        </w:rPr>
        <w:t>[root@linuxprobe ~]# vim /etc/fstab</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            xfs       defaults   1 1</w:t>
      </w:r>
    </w:p>
    <w:p>
      <w:pPr>
        <w:pStyle w:val="26"/>
        <w:rPr>
          <w:kern w:val="2"/>
        </w:rPr>
      </w:pPr>
      <w:r>
        <w:rPr>
          <w:kern w:val="2"/>
        </w:rPr>
        <w:t>UUID=812b1f7c-8b5b-43da-8c06-b9999e0fe48b /boot        xfs       defaults   1 2</w:t>
      </w:r>
    </w:p>
    <w:p>
      <w:pPr>
        <w:pStyle w:val="26"/>
        <w:rPr>
          <w:kern w:val="2"/>
        </w:rPr>
      </w:pPr>
      <w:r>
        <w:rPr>
          <w:kern w:val="2"/>
        </w:rPr>
        <w:t>/dev/mapper                               /rhel-swap   swap swap defaults   0 0</w:t>
      </w:r>
    </w:p>
    <w:p>
      <w:pPr>
        <w:pStyle w:val="26"/>
        <w:rPr>
          <w:kern w:val="2"/>
        </w:rPr>
      </w:pPr>
      <w:r>
        <w:rPr>
          <w:kern w:val="2"/>
        </w:rPr>
        <w:t>/dev/cdrom                                /media/cdrom iso9660   defaults   0 0</w:t>
      </w:r>
    </w:p>
    <w:p>
      <w:pPr>
        <w:pStyle w:val="26"/>
        <w:rPr>
          <w:kern w:val="2"/>
        </w:rPr>
      </w:pPr>
      <w:r>
        <w:rPr>
          <w:b/>
          <w:bCs/>
          <w:kern w:val="2"/>
        </w:rPr>
        <w:t>/dev/sdb1 </w:t>
      </w:r>
      <w:r>
        <w:rPr>
          <w:kern w:val="2"/>
        </w:rPr>
        <w:t>        </w:t>
      </w:r>
      <w:r>
        <w:rPr>
          <w:b/>
          <w:bCs/>
          <w:kern w:val="2"/>
        </w:rPr>
        <w:t xml:space="preserve"> </w:t>
      </w:r>
      <w:r>
        <w:rPr>
          <w:kern w:val="2"/>
        </w:rPr>
        <w:t>        </w:t>
      </w:r>
      <w:r>
        <w:rPr>
          <w:b/>
          <w:bCs/>
          <w:kern w:val="2"/>
        </w:rPr>
        <w:t xml:space="preserve"> </w:t>
      </w:r>
      <w:r>
        <w:rPr>
          <w:kern w:val="2"/>
        </w:rPr>
        <w:t>      </w:t>
      </w:r>
      <w:r>
        <w:rPr>
          <w:w w:val="90"/>
          <w:kern w:val="2"/>
        </w:rPr>
        <w:t> </w:t>
      </w:r>
      <w:r>
        <w:rPr>
          <w:kern w:val="2"/>
        </w:rPr>
        <w:t> </w:t>
      </w:r>
      <w:r>
        <w:rPr>
          <w:b/>
          <w:bCs/>
          <w:kern w:val="2"/>
        </w:rPr>
        <w:t xml:space="preserve"> </w:t>
      </w:r>
      <w:r>
        <w:rPr>
          <w:kern w:val="2"/>
        </w:rPr>
        <w:t>   </w:t>
      </w:r>
      <w:r>
        <w:rPr>
          <w:w w:val="80"/>
          <w:kern w:val="2"/>
        </w:rPr>
        <w:t> </w:t>
      </w:r>
      <w:r>
        <w:rPr>
          <w:kern w:val="2"/>
        </w:rPr>
        <w:t> </w:t>
      </w:r>
      <w:r>
        <w:rPr>
          <w:w w:val="80"/>
          <w:kern w:val="2"/>
        </w:rPr>
        <w:t> </w:t>
      </w:r>
      <w:r>
        <w:rPr>
          <w:b/>
          <w:bCs/>
          <w:kern w:val="2"/>
        </w:rPr>
        <w:t>/newFS       xfs       defaults   0 0</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6.6</w:t>
            </w:r>
            <w:r>
              <w:rPr>
                <w:color w:val="000000"/>
                <w:kern w:val="2"/>
                <w:szCs w:val="21"/>
              </w:rPr>
              <w:t xml:space="preserve">  </w:t>
            </w:r>
            <w:r>
              <w:rPr>
                <w:rFonts w:hint="eastAsia"/>
                <w:color w:val="000000"/>
                <w:kern w:val="2"/>
              </w:rPr>
              <w:t>添加交换分区</w:t>
            </w:r>
          </w:p>
        </w:tc>
      </w:tr>
    </w:tbl>
    <w:p>
      <w:pPr>
        <w:pStyle w:val="56"/>
        <w:rPr>
          <w:kern w:val="2"/>
        </w:rPr>
      </w:pPr>
    </w:p>
    <w:p>
      <w:pPr>
        <w:rPr>
          <w:spacing w:val="-2"/>
          <w:kern w:val="2"/>
        </w:rPr>
      </w:pPr>
      <w:r>
        <w:rPr>
          <w:color w:val="000000"/>
          <w:spacing w:val="-2"/>
          <w:kern w:val="2"/>
          <w:szCs w:val="21"/>
        </w:rPr>
        <w:t>SWAP</w:t>
      </w:r>
      <w:r>
        <w:rPr>
          <w:rFonts w:hint="eastAsia"/>
          <w:color w:val="000000"/>
          <w:spacing w:val="-2"/>
          <w:kern w:val="2"/>
          <w:szCs w:val="21"/>
        </w:rPr>
        <w:t>（交换）分区是一种通过在硬盘中预先划分一定的空间，然后将把内存中暂时不常用的数据临时存放到硬盘中，以便腾出物理内存空间让更活跃的程序服务来使用的技术，其设计目的是为了解决真实物理内存不足的问题。但由于交换分区毕竟是通过硬盘设备读写数据的，速度肯定要比物理内存慢，所以只有当真实的物理内存耗尽后才会调用交换分区的资源。</w:t>
      </w:r>
    </w:p>
    <w:p>
      <w:pPr>
        <w:rPr>
          <w:color w:val="000000"/>
          <w:kern w:val="2"/>
          <w:szCs w:val="21"/>
        </w:rPr>
      </w:pPr>
      <w:r>
        <w:rPr>
          <w:rFonts w:hint="eastAsia"/>
          <w:color w:val="000000"/>
          <w:kern w:val="2"/>
          <w:szCs w:val="21"/>
        </w:rPr>
        <w:t>交换分区的创建过程与前文讲到的挂载并使用存储设备的过程非常相似。在对</w:t>
      </w:r>
      <w:r>
        <w:rPr>
          <w:color w:val="000000"/>
          <w:kern w:val="2"/>
          <w:szCs w:val="21"/>
        </w:rPr>
        <w:t>/dev/sdb</w:t>
      </w:r>
      <w:r>
        <w:rPr>
          <w:rFonts w:hint="eastAsia"/>
          <w:color w:val="000000"/>
          <w:kern w:val="2"/>
          <w:szCs w:val="21"/>
        </w:rPr>
        <w:t>存储设备进行分区操作前，有必要先说一下交换分区的划分建议：在生产环境中，交换分区的大小一般为真实物理内存的</w:t>
      </w:r>
      <w:r>
        <w:rPr>
          <w:color w:val="000000"/>
          <w:kern w:val="2"/>
          <w:szCs w:val="21"/>
        </w:rPr>
        <w:t>1.5</w:t>
      </w:r>
      <w:r>
        <w:rPr>
          <w:rFonts w:hint="eastAsia" w:eastAsia="宋体"/>
          <w:color w:val="000000"/>
          <w:kern w:val="2"/>
          <w:szCs w:val="21"/>
        </w:rPr>
        <w:t>～</w:t>
      </w:r>
      <w:r>
        <w:rPr>
          <w:color w:val="000000"/>
          <w:kern w:val="2"/>
          <w:szCs w:val="21"/>
        </w:rPr>
        <w:t>2</w:t>
      </w:r>
      <w:r>
        <w:rPr>
          <w:rFonts w:hint="eastAsia"/>
          <w:color w:val="000000"/>
          <w:kern w:val="2"/>
          <w:szCs w:val="21"/>
        </w:rPr>
        <w:t>倍，为了让大家更明显地感受交换分区空间的变化，这里取出一个大小为</w:t>
      </w:r>
      <w:r>
        <w:rPr>
          <w:color w:val="000000"/>
          <w:kern w:val="2"/>
          <w:szCs w:val="21"/>
        </w:rPr>
        <w:t>5GB</w:t>
      </w:r>
      <w:r>
        <w:rPr>
          <w:rFonts w:hint="eastAsia"/>
          <w:color w:val="000000"/>
          <w:kern w:val="2"/>
          <w:szCs w:val="21"/>
        </w:rPr>
        <w:t>的主分区作为交换分区资源。在分区创建完毕后保存并退出即可：</w:t>
      </w:r>
    </w:p>
    <w:p>
      <w:pPr>
        <w:pStyle w:val="58"/>
        <w:rPr>
          <w:kern w:val="2"/>
        </w:rPr>
      </w:pPr>
    </w:p>
    <w:p>
      <w:pPr>
        <w:pStyle w:val="26"/>
        <w:spacing w:line="212" w:lineRule="exact"/>
        <w:rPr>
          <w:kern w:val="2"/>
        </w:rPr>
      </w:pPr>
      <w:r>
        <w:rPr>
          <w:kern w:val="2"/>
        </w:rPr>
        <w:t>[root@linuxprobe ~]# </w:t>
      </w:r>
      <w:r>
        <w:rPr>
          <w:b/>
          <w:bCs/>
          <w:kern w:val="2"/>
        </w:rPr>
        <w:t>fdisk /dev/sdb</w:t>
      </w:r>
    </w:p>
    <w:p>
      <w:pPr>
        <w:pStyle w:val="26"/>
        <w:rPr>
          <w:kern w:val="2"/>
        </w:rPr>
      </w:pPr>
      <w:r>
        <w:rPr>
          <w:kern w:val="2"/>
        </w:rPr>
        <w:t>Welcome to fdisk (util-linux 2.23.2).</w:t>
      </w:r>
    </w:p>
    <w:p>
      <w:pPr>
        <w:pStyle w:val="26"/>
        <w:rPr>
          <w:kern w:val="2"/>
        </w:rPr>
      </w:pPr>
      <w:r>
        <w:rPr>
          <w:kern w:val="2"/>
        </w:rPr>
        <w:t>Changes will remain in memory only, until you decide to write them.</w:t>
      </w:r>
    </w:p>
    <w:p>
      <w:pPr>
        <w:pStyle w:val="26"/>
        <w:rPr>
          <w:kern w:val="2"/>
        </w:rPr>
      </w:pPr>
      <w:r>
        <w:rPr>
          <w:kern w:val="2"/>
        </w:rPr>
        <w:t>Be careful before using the write command.</w:t>
      </w:r>
    </w:p>
    <w:p>
      <w:pPr>
        <w:pStyle w:val="26"/>
        <w:rPr>
          <w:kern w:val="2"/>
        </w:rPr>
      </w:pPr>
      <w:r>
        <w:rPr>
          <w:kern w:val="2"/>
        </w:rPr>
        <w:t>Device does not contain a recognized partition table</w:t>
      </w:r>
    </w:p>
    <w:p>
      <w:pPr>
        <w:pStyle w:val="26"/>
        <w:rPr>
          <w:kern w:val="2"/>
        </w:rPr>
      </w:pPr>
      <w:r>
        <w:rPr>
          <w:kern w:val="2"/>
        </w:rPr>
        <w:t>Building a new DOS disklabel with disk identifier 0xb3d27ce1.</w:t>
      </w:r>
    </w:p>
    <w:p>
      <w:pPr>
        <w:pStyle w:val="26"/>
        <w:rPr>
          <w:kern w:val="2"/>
        </w:rPr>
      </w:pPr>
      <w:r>
        <w:rPr>
          <w:kern w:val="2"/>
        </w:rPr>
        <w:t>Command (m for help): </w:t>
      </w:r>
      <w:r>
        <w:rPr>
          <w:b/>
          <w:bCs/>
          <w:kern w:val="2"/>
        </w:rPr>
        <w:t>n</w:t>
      </w:r>
    </w:p>
    <w:p>
      <w:pPr>
        <w:pStyle w:val="26"/>
        <w:rPr>
          <w:kern w:val="2"/>
        </w:rPr>
      </w:pPr>
      <w:r>
        <w:rPr>
          <w:kern w:val="2"/>
        </w:rPr>
        <w:t>Partition type:</w:t>
      </w:r>
    </w:p>
    <w:p>
      <w:pPr>
        <w:pStyle w:val="26"/>
        <w:rPr>
          <w:kern w:val="2"/>
        </w:rPr>
      </w:pPr>
      <w:r>
        <w:rPr>
          <w:kern w:val="2"/>
        </w:rPr>
        <w:t>p primary (1 primary, 0 extended, 3 free)</w:t>
      </w:r>
    </w:p>
    <w:p>
      <w:pPr>
        <w:pStyle w:val="26"/>
        <w:rPr>
          <w:kern w:val="2"/>
        </w:rPr>
      </w:pPr>
      <w:r>
        <w:rPr>
          <w:kern w:val="2"/>
        </w:rPr>
        <w:t>e extendedSelect (default p): </w:t>
      </w:r>
      <w:r>
        <w:rPr>
          <w:b/>
          <w:bCs/>
          <w:kern w:val="2"/>
        </w:rPr>
        <w:t>p</w:t>
      </w:r>
    </w:p>
    <w:p>
      <w:pPr>
        <w:pStyle w:val="26"/>
        <w:rPr>
          <w:kern w:val="2"/>
        </w:rPr>
      </w:pPr>
      <w:r>
        <w:rPr>
          <w:kern w:val="2"/>
        </w:rPr>
        <w:t>Partition number (2-4, default 2): </w:t>
      </w:r>
    </w:p>
    <w:p>
      <w:pPr>
        <w:pStyle w:val="26"/>
        <w:rPr>
          <w:kern w:val="2"/>
        </w:rPr>
      </w:pPr>
      <w:r>
        <w:rPr>
          <w:kern w:val="2"/>
        </w:rPr>
        <w:t>First sector (4196352-41943039, default 4196352): </w:t>
      </w:r>
      <w:r>
        <w:rPr>
          <w:rStyle w:val="18"/>
          <w:rFonts w:hint="eastAsia"/>
          <w:kern w:val="2"/>
          <w:sz w:val="16"/>
        </w:rPr>
        <w:t>此处敲击回车</w:t>
      </w:r>
    </w:p>
    <w:p>
      <w:pPr>
        <w:pStyle w:val="26"/>
        <w:rPr>
          <w:kern w:val="2"/>
        </w:rPr>
      </w:pPr>
      <w:r>
        <w:rPr>
          <w:kern w:val="2"/>
        </w:rPr>
        <w:t>Using default value 4196352</w:t>
      </w:r>
    </w:p>
    <w:p>
      <w:pPr>
        <w:pStyle w:val="26"/>
        <w:rPr>
          <w:spacing w:val="-4"/>
          <w:kern w:val="2"/>
        </w:rPr>
      </w:pPr>
      <w:r>
        <w:rPr>
          <w:spacing w:val="-4"/>
          <w:kern w:val="2"/>
        </w:rPr>
        <w:t>Last sector, +sectors or +size{K,M,G} (4196352-41943039, default 41943039): </w:t>
      </w:r>
      <w:r>
        <w:rPr>
          <w:b/>
          <w:bCs/>
          <w:spacing w:val="-4"/>
          <w:kern w:val="2"/>
        </w:rPr>
        <w:t>+5G</w:t>
      </w:r>
    </w:p>
    <w:p>
      <w:pPr>
        <w:pStyle w:val="26"/>
        <w:rPr>
          <w:kern w:val="2"/>
        </w:rPr>
      </w:pPr>
      <w:r>
        <w:rPr>
          <w:kern w:val="2"/>
        </w:rPr>
        <w:t>Partition 2 of type Linux and of size 5 GiB is set</w:t>
      </w:r>
    </w:p>
    <w:p>
      <w:pPr>
        <w:pStyle w:val="26"/>
        <w:rPr>
          <w:kern w:val="2"/>
        </w:rPr>
      </w:pPr>
      <w:r>
        <w:rPr>
          <w:kern w:val="2"/>
        </w:rPr>
        <w:t>Command (m for help): </w:t>
      </w:r>
      <w:r>
        <w:rPr>
          <w:b/>
          <w:bCs/>
          <w:kern w:val="2"/>
        </w:rPr>
        <w:t>p</w:t>
      </w:r>
    </w:p>
    <w:p>
      <w:pPr>
        <w:pStyle w:val="26"/>
        <w:rPr>
          <w:kern w:val="2"/>
        </w:rPr>
      </w:pPr>
      <w:r>
        <w:rPr>
          <w:kern w:val="2"/>
        </w:rPr>
        <w:t>Disk /dev/sdb: 21.5 GB, 21474836480 bytes, 41943040 sectors</w:t>
      </w:r>
    </w:p>
    <w:p>
      <w:pPr>
        <w:pStyle w:val="26"/>
        <w:rPr>
          <w:kern w:val="2"/>
        </w:rPr>
      </w:pPr>
      <w:r>
        <w:rPr>
          <w:kern w:val="2"/>
        </w:rPr>
        <w:t>Units = sectors of 1 * 512 = 512 bytes</w:t>
      </w:r>
    </w:p>
    <w:p>
      <w:pPr>
        <w:pStyle w:val="26"/>
        <w:rPr>
          <w:kern w:val="2"/>
        </w:rPr>
      </w:pPr>
      <w:r>
        <w:rPr>
          <w:kern w:val="2"/>
        </w:rPr>
        <w:t>Sector size (logical/physical): 512 bytes / 512 bytes</w:t>
      </w:r>
    </w:p>
    <w:p>
      <w:pPr>
        <w:pStyle w:val="26"/>
        <w:rPr>
          <w:kern w:val="2"/>
        </w:rPr>
      </w:pPr>
      <w:r>
        <w:rPr>
          <w:kern w:val="2"/>
        </w:rPr>
        <w:t>I/O size (minimum/optimal): 512 bytes / 512 bytes</w:t>
      </w:r>
    </w:p>
    <w:p>
      <w:pPr>
        <w:pStyle w:val="26"/>
        <w:rPr>
          <w:kern w:val="2"/>
        </w:rPr>
      </w:pPr>
      <w:r>
        <w:rPr>
          <w:kern w:val="2"/>
        </w:rPr>
        <w:t>Disk label type: dos</w:t>
      </w:r>
    </w:p>
    <w:p>
      <w:pPr>
        <w:pStyle w:val="26"/>
        <w:rPr>
          <w:kern w:val="2"/>
        </w:rPr>
      </w:pPr>
      <w:r>
        <w:rPr>
          <w:kern w:val="2"/>
        </w:rPr>
        <w:t>Disk identifier: 0xb0ced57f</w:t>
      </w:r>
    </w:p>
    <w:p>
      <w:pPr>
        <w:pStyle w:val="26"/>
        <w:rPr>
          <w:kern w:val="2"/>
        </w:rPr>
      </w:pPr>
      <w:r>
        <w:rPr>
          <w:kern w:val="2"/>
        </w:rPr>
        <w:t> Device Boot    Start         End     Blocks    Id    System</w:t>
      </w:r>
    </w:p>
    <w:p>
      <w:pPr>
        <w:pStyle w:val="26"/>
        <w:spacing w:line="212" w:lineRule="exact"/>
        <w:rPr>
          <w:kern w:val="2"/>
        </w:rPr>
      </w:pPr>
      <w:r>
        <w:rPr>
          <w:kern w:val="2"/>
        </w:rPr>
        <w:t>/dev/sdb1        2048     4196351    2097152    83    Linux</w:t>
      </w:r>
    </w:p>
    <w:p>
      <w:pPr>
        <w:pStyle w:val="26"/>
        <w:spacing w:line="212" w:lineRule="exact"/>
        <w:rPr>
          <w:kern w:val="2"/>
        </w:rPr>
      </w:pPr>
      <w:r>
        <w:rPr>
          <w:b/>
          <w:bCs/>
          <w:kern w:val="2"/>
        </w:rPr>
        <w:t>/dev/sdb2 </w:t>
      </w:r>
      <w:r>
        <w:rPr>
          <w:kern w:val="2"/>
        </w:rPr>
        <w:t>    </w:t>
      </w:r>
      <w:r>
        <w:rPr>
          <w:b/>
          <w:bCs/>
          <w:kern w:val="2"/>
        </w:rPr>
        <w:t>4196352    14682111    5242880    83 </w:t>
      </w:r>
      <w:r>
        <w:rPr>
          <w:kern w:val="2"/>
        </w:rPr>
        <w:t>   </w:t>
      </w:r>
      <w:r>
        <w:rPr>
          <w:b/>
          <w:bCs/>
          <w:kern w:val="2"/>
        </w:rPr>
        <w:t>Linux</w:t>
      </w:r>
    </w:p>
    <w:p>
      <w:pPr>
        <w:pStyle w:val="26"/>
        <w:spacing w:line="212" w:lineRule="exact"/>
        <w:rPr>
          <w:kern w:val="2"/>
        </w:rPr>
      </w:pPr>
      <w:r>
        <w:rPr>
          <w:kern w:val="2"/>
        </w:rPr>
        <w:t>Command (m for help): </w:t>
      </w:r>
      <w:r>
        <w:rPr>
          <w:b/>
          <w:bCs/>
          <w:kern w:val="2"/>
        </w:rPr>
        <w:t>w</w:t>
      </w:r>
    </w:p>
    <w:p>
      <w:pPr>
        <w:pStyle w:val="26"/>
        <w:spacing w:line="212" w:lineRule="exact"/>
        <w:rPr>
          <w:kern w:val="2"/>
        </w:rPr>
      </w:pPr>
      <w:r>
        <w:rPr>
          <w:kern w:val="2"/>
        </w:rPr>
        <w:t>The partition table has been altered!</w:t>
      </w:r>
    </w:p>
    <w:p>
      <w:pPr>
        <w:pStyle w:val="26"/>
        <w:spacing w:line="212" w:lineRule="exact"/>
        <w:rPr>
          <w:kern w:val="2"/>
        </w:rPr>
      </w:pPr>
      <w:r>
        <w:rPr>
          <w:kern w:val="2"/>
        </w:rPr>
        <w:t>Calling ioctl() to re-read partition table.</w:t>
      </w:r>
    </w:p>
    <w:p>
      <w:pPr>
        <w:pStyle w:val="26"/>
        <w:spacing w:line="212" w:lineRule="exact"/>
        <w:rPr>
          <w:spacing w:val="-8"/>
          <w:kern w:val="2"/>
        </w:rPr>
      </w:pPr>
      <w:r>
        <w:rPr>
          <w:spacing w:val="-8"/>
          <w:kern w:val="2"/>
        </w:rPr>
        <w:t>WARNING: Re-reading the partition table failed with error 16: Device or resource busy.</w:t>
      </w:r>
    </w:p>
    <w:p>
      <w:pPr>
        <w:pStyle w:val="26"/>
        <w:spacing w:line="212" w:lineRule="exact"/>
        <w:rPr>
          <w:kern w:val="2"/>
        </w:rPr>
      </w:pPr>
      <w:r>
        <w:rPr>
          <w:kern w:val="2"/>
        </w:rPr>
        <w:t>The kernel still uses the old table. The new table will be used at</w:t>
      </w:r>
    </w:p>
    <w:p>
      <w:pPr>
        <w:pStyle w:val="26"/>
        <w:spacing w:line="212" w:lineRule="exact"/>
        <w:rPr>
          <w:kern w:val="2"/>
        </w:rPr>
      </w:pPr>
      <w:r>
        <w:rPr>
          <w:kern w:val="2"/>
        </w:rPr>
        <w:t>the next reboot or after you run partprobe(8) or kpartx(8)</w:t>
      </w:r>
    </w:p>
    <w:p>
      <w:pPr>
        <w:pStyle w:val="26"/>
        <w:spacing w:line="212" w:lineRule="exact"/>
        <w:rPr>
          <w:kern w:val="2"/>
        </w:rPr>
      </w:pPr>
      <w:r>
        <w:rPr>
          <w:kern w:val="2"/>
        </w:rPr>
        <w:t>Syncing disks.</w:t>
      </w:r>
    </w:p>
    <w:p>
      <w:pPr>
        <w:pStyle w:val="59"/>
        <w:spacing w:after="90"/>
        <w:rPr>
          <w:kern w:val="2"/>
        </w:rPr>
      </w:pPr>
    </w:p>
    <w:p>
      <w:pPr>
        <w:rPr>
          <w:kern w:val="2"/>
        </w:rPr>
      </w:pPr>
      <w:r>
        <w:rPr>
          <w:rFonts w:hint="eastAsia"/>
          <w:color w:val="000000"/>
          <w:kern w:val="2"/>
          <w:szCs w:val="21"/>
        </w:rPr>
        <w:t>使用</w:t>
      </w:r>
      <w:r>
        <w:rPr>
          <w:color w:val="000000"/>
          <w:kern w:val="2"/>
          <w:szCs w:val="21"/>
        </w:rPr>
        <w:t>SWAP</w:t>
      </w:r>
      <w:r>
        <w:rPr>
          <w:rFonts w:hint="eastAsia"/>
          <w:color w:val="000000"/>
          <w:kern w:val="2"/>
          <w:szCs w:val="21"/>
        </w:rPr>
        <w:t>分区专用的格式化命令</w:t>
      </w:r>
      <w:r>
        <w:rPr>
          <w:color w:val="000000"/>
          <w:kern w:val="2"/>
          <w:szCs w:val="21"/>
        </w:rPr>
        <w:t>mkswap</w:t>
      </w:r>
      <w:r>
        <w:rPr>
          <w:rFonts w:hint="eastAsia"/>
          <w:color w:val="000000"/>
          <w:kern w:val="2"/>
          <w:szCs w:val="21"/>
        </w:rPr>
        <w:t>，对新建的主分区进行格式化操作：</w:t>
      </w:r>
    </w:p>
    <w:p>
      <w:pPr>
        <w:pStyle w:val="58"/>
        <w:rPr>
          <w:kern w:val="2"/>
        </w:rPr>
      </w:pPr>
    </w:p>
    <w:p>
      <w:pPr>
        <w:pStyle w:val="26"/>
        <w:rPr>
          <w:kern w:val="2"/>
        </w:rPr>
      </w:pPr>
      <w:r>
        <w:rPr>
          <w:kern w:val="2"/>
        </w:rPr>
        <w:t>[root@linuxprobe ~]# mkswap /dev/sdb2</w:t>
      </w:r>
    </w:p>
    <w:p>
      <w:pPr>
        <w:pStyle w:val="26"/>
        <w:rPr>
          <w:kern w:val="2"/>
        </w:rPr>
      </w:pPr>
      <w:r>
        <w:rPr>
          <w:kern w:val="2"/>
        </w:rPr>
        <w:t>Setting up swapspace version 1, size = 5242876 KiB</w:t>
      </w:r>
    </w:p>
    <w:p>
      <w:pPr>
        <w:pStyle w:val="26"/>
        <w:rPr>
          <w:kern w:val="2"/>
        </w:rPr>
      </w:pPr>
      <w:r>
        <w:rPr>
          <w:kern w:val="2"/>
        </w:rPr>
        <w:t>no label, UUID=2972f9cb-17f0-4113-84c6-c64b97c40c75</w:t>
      </w:r>
    </w:p>
    <w:p>
      <w:pPr>
        <w:pStyle w:val="59"/>
        <w:spacing w:after="90"/>
        <w:rPr>
          <w:kern w:val="2"/>
        </w:rPr>
      </w:pPr>
    </w:p>
    <w:p>
      <w:pPr>
        <w:rPr>
          <w:kern w:val="2"/>
        </w:rPr>
      </w:pPr>
      <w:r>
        <w:rPr>
          <w:rFonts w:hint="eastAsia"/>
          <w:color w:val="000000"/>
          <w:spacing w:val="-4"/>
          <w:kern w:val="2"/>
          <w:szCs w:val="21"/>
        </w:rPr>
        <w:t>使用</w:t>
      </w:r>
      <w:r>
        <w:rPr>
          <w:color w:val="000000"/>
          <w:spacing w:val="-4"/>
          <w:kern w:val="2"/>
          <w:szCs w:val="21"/>
        </w:rPr>
        <w:t>swapon</w:t>
      </w:r>
      <w:r>
        <w:rPr>
          <w:rFonts w:hint="eastAsia"/>
          <w:color w:val="000000"/>
          <w:spacing w:val="-4"/>
          <w:kern w:val="2"/>
          <w:szCs w:val="21"/>
        </w:rPr>
        <w:t>命令把准备好的</w:t>
      </w:r>
      <w:r>
        <w:rPr>
          <w:color w:val="000000"/>
          <w:spacing w:val="-4"/>
          <w:kern w:val="2"/>
          <w:szCs w:val="21"/>
        </w:rPr>
        <w:t>SWAP</w:t>
      </w:r>
      <w:r>
        <w:rPr>
          <w:rFonts w:hint="eastAsia"/>
          <w:color w:val="000000"/>
          <w:spacing w:val="-4"/>
          <w:kern w:val="2"/>
          <w:szCs w:val="21"/>
        </w:rPr>
        <w:t>分区设备正式挂载到系统中。我们可以使用</w:t>
      </w:r>
      <w:r>
        <w:rPr>
          <w:color w:val="000000"/>
          <w:spacing w:val="-4"/>
          <w:kern w:val="2"/>
          <w:szCs w:val="21"/>
        </w:rPr>
        <w:t>free -m</w:t>
      </w:r>
      <w:r>
        <w:rPr>
          <w:rFonts w:hint="eastAsia"/>
          <w:color w:val="000000"/>
          <w:spacing w:val="-4"/>
          <w:kern w:val="2"/>
          <w:szCs w:val="21"/>
        </w:rPr>
        <w:t>命令查看交换分区的大小变化（由</w:t>
      </w:r>
      <w:r>
        <w:rPr>
          <w:color w:val="000000"/>
          <w:spacing w:val="-4"/>
          <w:kern w:val="2"/>
          <w:szCs w:val="21"/>
        </w:rPr>
        <w:t>2047MB</w:t>
      </w:r>
      <w:r>
        <w:rPr>
          <w:rFonts w:hint="eastAsia"/>
          <w:color w:val="000000"/>
          <w:spacing w:val="-4"/>
          <w:kern w:val="2"/>
          <w:szCs w:val="21"/>
        </w:rPr>
        <w:t>增加到</w:t>
      </w:r>
      <w:r>
        <w:rPr>
          <w:color w:val="000000"/>
          <w:spacing w:val="-4"/>
          <w:kern w:val="2"/>
          <w:szCs w:val="21"/>
        </w:rPr>
        <w:t>7167MB</w:t>
      </w:r>
      <w:r>
        <w:rPr>
          <w:rFonts w:hint="eastAsia"/>
          <w:color w:val="000000"/>
          <w:spacing w:val="-4"/>
          <w:kern w:val="2"/>
          <w:szCs w:val="21"/>
        </w:rPr>
        <w:t>）：</w:t>
      </w:r>
    </w:p>
    <w:p>
      <w:pPr>
        <w:pStyle w:val="58"/>
        <w:rPr>
          <w:kern w:val="2"/>
        </w:rPr>
      </w:pPr>
    </w:p>
    <w:p>
      <w:pPr>
        <w:pStyle w:val="26"/>
        <w:spacing w:line="208" w:lineRule="exact"/>
        <w:rPr>
          <w:kern w:val="2"/>
        </w:rPr>
      </w:pPr>
      <w:r>
        <w:rPr>
          <w:kern w:val="2"/>
        </w:rPr>
        <w:t>[root@linuxprobe ~]# free -m</w:t>
      </w:r>
    </w:p>
    <w:p>
      <w:pPr>
        <w:pStyle w:val="26"/>
        <w:spacing w:line="208" w:lineRule="exact"/>
        <w:rPr>
          <w:kern w:val="2"/>
        </w:rPr>
      </w:pPr>
      <w:r>
        <w:rPr>
          <w:kern w:val="2"/>
        </w:rPr>
        <w:t>             total     used     free     shared     buffers     cached</w:t>
      </w:r>
    </w:p>
    <w:p>
      <w:pPr>
        <w:pStyle w:val="26"/>
        <w:spacing w:line="208" w:lineRule="exact"/>
        <w:rPr>
          <w:kern w:val="2"/>
        </w:rPr>
      </w:pPr>
      <w:r>
        <w:rPr>
          <w:kern w:val="2"/>
        </w:rPr>
        <w:t>Mem:          1483      782      701          9           0        254</w:t>
      </w:r>
    </w:p>
    <w:p>
      <w:pPr>
        <w:pStyle w:val="26"/>
        <w:spacing w:line="208" w:lineRule="exact"/>
        <w:rPr>
          <w:kern w:val="2"/>
        </w:rPr>
      </w:pPr>
      <w:r>
        <w:rPr>
          <w:kern w:val="2"/>
        </w:rPr>
        <w:t>-/+ buffers/cache:      526      957</w:t>
      </w:r>
    </w:p>
    <w:p>
      <w:pPr>
        <w:pStyle w:val="26"/>
        <w:spacing w:line="208" w:lineRule="exact"/>
        <w:rPr>
          <w:kern w:val="2"/>
        </w:rPr>
      </w:pPr>
      <w:r>
        <w:rPr>
          <w:b/>
          <w:bCs/>
          <w:kern w:val="2"/>
        </w:rPr>
        <w:t>Swap:         2047        0 </w:t>
      </w:r>
      <w:r>
        <w:rPr>
          <w:kern w:val="2"/>
        </w:rPr>
        <w:t>    </w:t>
      </w:r>
      <w:r>
        <w:rPr>
          <w:b/>
          <w:bCs/>
          <w:kern w:val="2"/>
        </w:rPr>
        <w:t>2047</w:t>
      </w:r>
    </w:p>
    <w:p>
      <w:pPr>
        <w:pStyle w:val="26"/>
        <w:spacing w:line="208" w:lineRule="exact"/>
        <w:rPr>
          <w:kern w:val="2"/>
        </w:rPr>
      </w:pPr>
      <w:r>
        <w:rPr>
          <w:kern w:val="2"/>
        </w:rPr>
        <w:t>[root@linuxprobe ~]# swapon /dev/sdb2</w:t>
      </w:r>
    </w:p>
    <w:p>
      <w:pPr>
        <w:pStyle w:val="26"/>
        <w:spacing w:line="208" w:lineRule="exact"/>
        <w:rPr>
          <w:kern w:val="2"/>
        </w:rPr>
      </w:pPr>
      <w:r>
        <w:rPr>
          <w:kern w:val="2"/>
        </w:rPr>
        <w:t>[root@linuxprobe ~]# free -m</w:t>
      </w:r>
    </w:p>
    <w:p>
      <w:pPr>
        <w:pStyle w:val="26"/>
        <w:spacing w:line="208" w:lineRule="exact"/>
        <w:rPr>
          <w:kern w:val="2"/>
        </w:rPr>
      </w:pPr>
      <w:r>
        <w:rPr>
          <w:kern w:val="2"/>
        </w:rPr>
        <w:t>             total     used     free     shared     buffers    cached</w:t>
      </w:r>
    </w:p>
    <w:p>
      <w:pPr>
        <w:pStyle w:val="26"/>
        <w:spacing w:line="208" w:lineRule="exact"/>
        <w:rPr>
          <w:kern w:val="2"/>
        </w:rPr>
      </w:pPr>
      <w:r>
        <w:rPr>
          <w:kern w:val="2"/>
        </w:rPr>
        <w:t>Mem:          1483      785      697          9           0       254</w:t>
      </w:r>
    </w:p>
    <w:p>
      <w:pPr>
        <w:pStyle w:val="26"/>
        <w:spacing w:line="208" w:lineRule="exact"/>
        <w:rPr>
          <w:kern w:val="2"/>
        </w:rPr>
      </w:pPr>
      <w:r>
        <w:rPr>
          <w:kern w:val="2"/>
        </w:rPr>
        <w:t>-/+ buffers/cache:      530      953</w:t>
      </w:r>
    </w:p>
    <w:p>
      <w:pPr>
        <w:pStyle w:val="26"/>
        <w:spacing w:line="208" w:lineRule="exact"/>
        <w:rPr>
          <w:b/>
          <w:bCs/>
          <w:kern w:val="2"/>
        </w:rPr>
      </w:pPr>
      <w:r>
        <w:rPr>
          <w:b/>
          <w:bCs/>
          <w:kern w:val="2"/>
        </w:rPr>
        <w:t>Swap: </w:t>
      </w:r>
      <w:r>
        <w:rPr>
          <w:kern w:val="2"/>
        </w:rPr>
        <w:t>        </w:t>
      </w:r>
      <w:r>
        <w:rPr>
          <w:b/>
          <w:bCs/>
          <w:kern w:val="2"/>
        </w:rPr>
        <w:t>7167 </w:t>
      </w:r>
      <w:r>
        <w:rPr>
          <w:kern w:val="2"/>
        </w:rPr>
        <w:t>       </w:t>
      </w:r>
      <w:r>
        <w:rPr>
          <w:b/>
          <w:bCs/>
          <w:kern w:val="2"/>
        </w:rPr>
        <w:t>0 </w:t>
      </w:r>
      <w:r>
        <w:rPr>
          <w:kern w:val="2"/>
        </w:rPr>
        <w:t>     </w:t>
      </w:r>
      <w:r>
        <w:rPr>
          <w:b/>
          <w:bCs/>
          <w:kern w:val="2"/>
        </w:rPr>
        <w:t>7167</w:t>
      </w:r>
    </w:p>
    <w:p>
      <w:pPr>
        <w:pStyle w:val="59"/>
        <w:spacing w:after="90"/>
        <w:rPr>
          <w:kern w:val="2"/>
        </w:rPr>
      </w:pPr>
    </w:p>
    <w:p>
      <w:pPr>
        <w:pStyle w:val="10"/>
      </w:pPr>
      <w:r>
        <w:rPr>
          <w:rFonts w:hint="eastAsia"/>
        </w:rPr>
        <w:t>为了能够让新的交换分区设备在重启后依然生效，需要按照下面的格式将相关信息写入到配置文件中，并记得保存：</w:t>
      </w:r>
    </w:p>
    <w:p>
      <w:pPr>
        <w:pStyle w:val="58"/>
        <w:rPr>
          <w:kern w:val="2"/>
        </w:rPr>
      </w:pPr>
    </w:p>
    <w:p>
      <w:pPr>
        <w:pStyle w:val="26"/>
        <w:spacing w:line="208" w:lineRule="exact"/>
        <w:rPr>
          <w:kern w:val="2"/>
        </w:rPr>
      </w:pPr>
      <w:r>
        <w:rPr>
          <w:kern w:val="2"/>
        </w:rPr>
        <w:t>[root@linuxprobe ~]# vim /etc/fstab</w:t>
      </w:r>
    </w:p>
    <w:p>
      <w:pPr>
        <w:pStyle w:val="26"/>
        <w:spacing w:line="208" w:lineRule="exact"/>
        <w:rPr>
          <w:kern w:val="2"/>
        </w:rPr>
      </w:pPr>
      <w:r>
        <w:rPr>
          <w:kern w:val="2"/>
        </w:rPr>
        <w:t>#</w:t>
      </w:r>
    </w:p>
    <w:p>
      <w:pPr>
        <w:pStyle w:val="26"/>
        <w:spacing w:line="208" w:lineRule="exact"/>
        <w:rPr>
          <w:kern w:val="2"/>
        </w:rPr>
      </w:pPr>
      <w:r>
        <w:rPr>
          <w:kern w:val="2"/>
        </w:rPr>
        <w:t># /etc/fstab</w:t>
      </w:r>
    </w:p>
    <w:p>
      <w:pPr>
        <w:pStyle w:val="26"/>
        <w:spacing w:line="208" w:lineRule="exact"/>
        <w:rPr>
          <w:kern w:val="2"/>
        </w:rPr>
      </w:pPr>
      <w:r>
        <w:rPr>
          <w:kern w:val="2"/>
        </w:rPr>
        <w:t># Created by anaconda on Wed May 4 19:26:23 2017</w:t>
      </w:r>
    </w:p>
    <w:p>
      <w:pPr>
        <w:pStyle w:val="26"/>
        <w:spacing w:line="208" w:lineRule="exact"/>
        <w:rPr>
          <w:kern w:val="2"/>
        </w:rPr>
      </w:pPr>
      <w:r>
        <w:rPr>
          <w:kern w:val="2"/>
        </w:rPr>
        <w:t>#</w:t>
      </w:r>
    </w:p>
    <w:p>
      <w:pPr>
        <w:pStyle w:val="26"/>
        <w:spacing w:line="208" w:lineRule="exact"/>
        <w:rPr>
          <w:kern w:val="2"/>
        </w:rPr>
      </w:pPr>
      <w:r>
        <w:rPr>
          <w:kern w:val="2"/>
        </w:rPr>
        <w:t># Accessible filesystems, by reference, are maintained under '/dev/disk'</w:t>
      </w:r>
    </w:p>
    <w:p>
      <w:pPr>
        <w:pStyle w:val="26"/>
        <w:spacing w:line="208" w:lineRule="exact"/>
        <w:rPr>
          <w:kern w:val="2"/>
        </w:rPr>
      </w:pPr>
      <w:r>
        <w:rPr>
          <w:kern w:val="2"/>
        </w:rPr>
        <w:t># See man pages fstab(5), findfs(8), mount(8) and/or blkid(8) for more info</w:t>
      </w:r>
    </w:p>
    <w:p>
      <w:pPr>
        <w:pStyle w:val="26"/>
        <w:spacing w:line="208" w:lineRule="exact"/>
        <w:rPr>
          <w:kern w:val="2"/>
        </w:rPr>
      </w:pPr>
      <w:r>
        <w:rPr>
          <w:kern w:val="2"/>
        </w:rPr>
        <w:t>#</w:t>
      </w:r>
    </w:p>
    <w:p>
      <w:pPr>
        <w:pStyle w:val="26"/>
        <w:spacing w:line="208" w:lineRule="exact"/>
        <w:rPr>
          <w:kern w:val="2"/>
        </w:rPr>
      </w:pPr>
      <w:r>
        <w:rPr>
          <w:kern w:val="2"/>
        </w:rPr>
        <w:t>/dev/mapper/rhel-root                     /            xfs       defaults   1 1</w:t>
      </w:r>
    </w:p>
    <w:p>
      <w:pPr>
        <w:pStyle w:val="26"/>
        <w:spacing w:line="208" w:lineRule="exact"/>
        <w:rPr>
          <w:kern w:val="2"/>
        </w:rPr>
      </w:pPr>
      <w:r>
        <w:rPr>
          <w:kern w:val="2"/>
        </w:rPr>
        <w:t>UUID=812b1f7c-8b5b-43da-8c06-b9999e0fe48b /boot        xfs       defaults   1 2</w:t>
      </w:r>
    </w:p>
    <w:p>
      <w:pPr>
        <w:pStyle w:val="26"/>
        <w:spacing w:line="208" w:lineRule="exact"/>
        <w:rPr>
          <w:kern w:val="2"/>
        </w:rPr>
      </w:pPr>
      <w:r>
        <w:rPr>
          <w:kern w:val="2"/>
        </w:rPr>
        <w:t>/dev/mapper                               /rhel-swap   swap swap defaults   0 0</w:t>
      </w:r>
    </w:p>
    <w:p>
      <w:pPr>
        <w:pStyle w:val="26"/>
        <w:spacing w:line="208" w:lineRule="exact"/>
        <w:rPr>
          <w:kern w:val="2"/>
        </w:rPr>
      </w:pPr>
      <w:r>
        <w:rPr>
          <w:kern w:val="2"/>
        </w:rPr>
        <w:t>/dev/cdrom                                /media/cdrom iso9660   defaults   0 0</w:t>
      </w:r>
    </w:p>
    <w:p>
      <w:pPr>
        <w:pStyle w:val="26"/>
        <w:spacing w:line="208" w:lineRule="exact"/>
        <w:rPr>
          <w:kern w:val="2"/>
        </w:rPr>
      </w:pPr>
      <w:r>
        <w:rPr>
          <w:kern w:val="2"/>
        </w:rPr>
        <w:t>/dev/sdb1                                 /newFS       xfs       defaults   0 0</w:t>
      </w:r>
    </w:p>
    <w:p>
      <w:pPr>
        <w:pStyle w:val="26"/>
        <w:spacing w:line="208" w:lineRule="exact"/>
        <w:rPr>
          <w:kern w:val="2"/>
        </w:rPr>
      </w:pPr>
      <w:r>
        <w:rPr>
          <w:b/>
          <w:bCs/>
          <w:kern w:val="2"/>
        </w:rPr>
        <w:t>/dev/sdb2                                 swap         swap </w:t>
      </w:r>
      <w:r>
        <w:rPr>
          <w:kern w:val="2"/>
        </w:rPr>
        <w:t>     </w:t>
      </w:r>
      <w:r>
        <w:rPr>
          <w:b/>
          <w:bCs/>
          <w:kern w:val="2"/>
        </w:rPr>
        <w:t>defaults   0 0</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6.7</w:t>
            </w:r>
            <w:r>
              <w:rPr>
                <w:color w:val="000000"/>
                <w:kern w:val="2"/>
                <w:szCs w:val="21"/>
              </w:rPr>
              <w:t xml:space="preserve">  </w:t>
            </w:r>
            <w:r>
              <w:rPr>
                <w:rFonts w:hint="eastAsia"/>
                <w:color w:val="000000"/>
                <w:kern w:val="2"/>
              </w:rPr>
              <w:t>磁盘容量配额</w:t>
            </w:r>
          </w:p>
        </w:tc>
      </w:tr>
    </w:tbl>
    <w:p>
      <w:pPr>
        <w:pStyle w:val="56"/>
        <w:rPr>
          <w:kern w:val="2"/>
        </w:rPr>
      </w:pPr>
    </w:p>
    <w:p>
      <w:pPr>
        <w:rPr>
          <w:kern w:val="2"/>
        </w:rPr>
      </w:pPr>
      <w:r>
        <w:rPr>
          <w:rFonts w:hint="eastAsia"/>
          <w:color w:val="000000"/>
          <w:kern w:val="2"/>
          <w:szCs w:val="21"/>
        </w:rPr>
        <w:t>本书在前面曾经讲到，</w:t>
      </w:r>
      <w:r>
        <w:rPr>
          <w:color w:val="000000"/>
          <w:kern w:val="2"/>
          <w:szCs w:val="21"/>
        </w:rPr>
        <w:t>Linux</w:t>
      </w:r>
      <w:r>
        <w:rPr>
          <w:rFonts w:hint="eastAsia"/>
          <w:color w:val="000000"/>
          <w:kern w:val="2"/>
          <w:szCs w:val="21"/>
        </w:rPr>
        <w:t>系统的设计初衷就是让许多人一起使用并执行各自的任务，从而成为多用户、多任务的操作系统。但是，硬件资源是固定且有限的，如果某些用户不断地在</w:t>
      </w:r>
      <w:r>
        <w:rPr>
          <w:color w:val="000000"/>
          <w:kern w:val="2"/>
          <w:szCs w:val="21"/>
        </w:rPr>
        <w:t>Linux</w:t>
      </w:r>
      <w:r>
        <w:rPr>
          <w:rFonts w:hint="eastAsia"/>
          <w:color w:val="000000"/>
          <w:kern w:val="2"/>
          <w:szCs w:val="21"/>
        </w:rPr>
        <w:t>系统上创建文件或者存放电影，硬盘空间总有一天会被占满。针对这种情况，</w:t>
      </w:r>
      <w:r>
        <w:rPr>
          <w:color w:val="000000"/>
          <w:kern w:val="2"/>
          <w:szCs w:val="21"/>
        </w:rPr>
        <w:t>root</w:t>
      </w:r>
      <w:r>
        <w:rPr>
          <w:rFonts w:hint="eastAsia"/>
          <w:color w:val="000000"/>
          <w:kern w:val="2"/>
          <w:szCs w:val="21"/>
        </w:rPr>
        <w:t>管理员就需要使用磁盘容量配额服务来限制某位用户或某个用户组针对特定文件夹可以使用的最大硬盘空间</w:t>
      </w:r>
      <w:r>
        <w:rPr>
          <w:rFonts w:hint="eastAsia"/>
          <w:color w:val="000000"/>
          <w:kern w:val="2"/>
        </w:rPr>
        <w:t>或最大文件个数</w:t>
      </w:r>
      <w:r>
        <w:rPr>
          <w:rFonts w:hint="eastAsia"/>
          <w:color w:val="000000"/>
          <w:kern w:val="2"/>
          <w:szCs w:val="21"/>
        </w:rPr>
        <w:t>，一旦达到这个最大值就不再允许继续使用。可以使用</w:t>
      </w:r>
      <w:r>
        <w:rPr>
          <w:color w:val="000000"/>
          <w:kern w:val="2"/>
          <w:szCs w:val="21"/>
        </w:rPr>
        <w:t>quota</w:t>
      </w:r>
      <w:r>
        <w:rPr>
          <w:rFonts w:hint="eastAsia"/>
          <w:color w:val="000000"/>
          <w:kern w:val="2"/>
          <w:szCs w:val="21"/>
        </w:rPr>
        <w:t>命令进行磁盘容量配额管理，从而限制用户的硬盘可用容量或所能创建的最大文件个数。</w:t>
      </w:r>
      <w:r>
        <w:rPr>
          <w:color w:val="000000"/>
          <w:kern w:val="2"/>
          <w:szCs w:val="21"/>
        </w:rPr>
        <w:t>quota</w:t>
      </w:r>
      <w:r>
        <w:rPr>
          <w:rFonts w:hint="eastAsia"/>
          <w:color w:val="000000"/>
          <w:kern w:val="2"/>
          <w:szCs w:val="21"/>
        </w:rPr>
        <w:t>命令还有软限制和硬限制的功能。</w:t>
      </w:r>
    </w:p>
    <w:p>
      <w:pPr>
        <w:pStyle w:val="34"/>
        <w:ind w:left="704" w:hanging="304"/>
        <w:rPr>
          <w:kern w:val="2"/>
        </w:rPr>
      </w:pPr>
      <w:r>
        <w:rPr>
          <w:kern w:val="2"/>
        </w:rPr>
        <w:sym w:font="Wingdings" w:char="00D8"/>
      </w:r>
      <w:r>
        <w:rPr>
          <w:kern w:val="2"/>
        </w:rPr>
        <w:tab/>
      </w:r>
      <w:r>
        <w:rPr>
          <w:rFonts w:hint="eastAsia"/>
          <w:color w:val="000000"/>
          <w:kern w:val="2"/>
          <w:szCs w:val="21"/>
        </w:rPr>
        <w:t>软限制：当达到软限制时会提示用户，但仍允许用户在限定的额度内继续使用。</w:t>
      </w:r>
    </w:p>
    <w:p>
      <w:pPr>
        <w:pStyle w:val="34"/>
        <w:ind w:left="704" w:hanging="304"/>
        <w:rPr>
          <w:kern w:val="2"/>
        </w:rPr>
      </w:pPr>
      <w:r>
        <w:rPr>
          <w:kern w:val="2"/>
        </w:rPr>
        <w:sym w:font="Wingdings" w:char="00D8"/>
      </w:r>
      <w:r>
        <w:rPr>
          <w:kern w:val="2"/>
        </w:rPr>
        <w:tab/>
      </w:r>
      <w:r>
        <w:rPr>
          <w:rFonts w:hint="eastAsia"/>
          <w:color w:val="000000"/>
          <w:kern w:val="2"/>
          <w:szCs w:val="21"/>
        </w:rPr>
        <w:t>硬限制：当达到硬限制时会提示用户，且强制终止用户的操作。</w:t>
      </w:r>
    </w:p>
    <w:p>
      <w:pPr>
        <w:rPr>
          <w:kern w:val="2"/>
        </w:rPr>
      </w:pPr>
      <w:r>
        <w:rPr>
          <w:color w:val="000000"/>
          <w:kern w:val="2"/>
          <w:szCs w:val="21"/>
        </w:rPr>
        <w:t>RHEL 7</w:t>
      </w:r>
      <w:r>
        <w:rPr>
          <w:rFonts w:hint="eastAsia"/>
          <w:color w:val="000000"/>
          <w:kern w:val="2"/>
          <w:szCs w:val="21"/>
        </w:rPr>
        <w:t>系统中已经安装了</w:t>
      </w:r>
      <w:r>
        <w:rPr>
          <w:color w:val="000000"/>
          <w:kern w:val="2"/>
          <w:szCs w:val="21"/>
        </w:rPr>
        <w:t>quota</w:t>
      </w:r>
      <w:r>
        <w:rPr>
          <w:rFonts w:hint="eastAsia"/>
          <w:color w:val="000000"/>
          <w:kern w:val="2"/>
          <w:szCs w:val="21"/>
        </w:rPr>
        <w:t>磁盘容量配额服务程序包，但存储设备却默认没有开启对</w:t>
      </w:r>
      <w:r>
        <w:rPr>
          <w:color w:val="000000"/>
          <w:kern w:val="2"/>
          <w:szCs w:val="21"/>
        </w:rPr>
        <w:t>quota</w:t>
      </w:r>
      <w:r>
        <w:rPr>
          <w:rFonts w:hint="eastAsia"/>
          <w:color w:val="000000"/>
          <w:kern w:val="2"/>
          <w:szCs w:val="21"/>
        </w:rPr>
        <w:t>的支持，此时需要手动编辑配置文件，</w:t>
      </w:r>
      <w:r>
        <w:rPr>
          <w:rFonts w:hint="eastAsia"/>
          <w:color w:val="000000"/>
          <w:kern w:val="2"/>
        </w:rPr>
        <w:t>让</w:t>
      </w:r>
      <w:r>
        <w:rPr>
          <w:color w:val="000000"/>
          <w:kern w:val="2"/>
        </w:rPr>
        <w:t>RHEL 7</w:t>
      </w:r>
      <w:r>
        <w:rPr>
          <w:rFonts w:hint="eastAsia"/>
          <w:color w:val="000000"/>
          <w:kern w:val="2"/>
        </w:rPr>
        <w:t>系统中的</w:t>
      </w:r>
      <w:r>
        <w:rPr>
          <w:color w:val="000000"/>
          <w:kern w:val="2"/>
          <w:szCs w:val="21"/>
        </w:rPr>
        <w:t>/boot</w:t>
      </w:r>
      <w:r>
        <w:rPr>
          <w:rFonts w:hint="eastAsia"/>
          <w:color w:val="000000"/>
          <w:kern w:val="2"/>
          <w:szCs w:val="21"/>
        </w:rPr>
        <w:t>目录能够支持</w:t>
      </w:r>
      <w:r>
        <w:rPr>
          <w:color w:val="000000"/>
          <w:kern w:val="2"/>
          <w:szCs w:val="21"/>
        </w:rPr>
        <w:t>quota</w:t>
      </w:r>
      <w:r>
        <w:rPr>
          <w:rFonts w:hint="eastAsia"/>
          <w:color w:val="000000"/>
          <w:kern w:val="2"/>
          <w:szCs w:val="21"/>
        </w:rPr>
        <w:t>磁盘配额技术。另外，对于学习过早期的</w:t>
      </w:r>
      <w:r>
        <w:rPr>
          <w:color w:val="000000"/>
          <w:kern w:val="2"/>
          <w:szCs w:val="21"/>
        </w:rPr>
        <w:t>Linux</w:t>
      </w:r>
      <w:r>
        <w:rPr>
          <w:rFonts w:hint="eastAsia"/>
          <w:color w:val="000000"/>
          <w:kern w:val="2"/>
          <w:szCs w:val="21"/>
        </w:rPr>
        <w:t>系统，或者具有</w:t>
      </w:r>
      <w:r>
        <w:rPr>
          <w:color w:val="000000"/>
          <w:kern w:val="2"/>
          <w:szCs w:val="21"/>
        </w:rPr>
        <w:t>RHEL 6</w:t>
      </w:r>
      <w:r>
        <w:rPr>
          <w:rFonts w:hint="eastAsia"/>
          <w:color w:val="000000"/>
          <w:kern w:val="2"/>
          <w:szCs w:val="21"/>
        </w:rPr>
        <w:t>系统使用经验的读者来说，这里需要特别注意。早期的</w:t>
      </w:r>
      <w:r>
        <w:rPr>
          <w:color w:val="000000"/>
          <w:kern w:val="2"/>
          <w:szCs w:val="21"/>
        </w:rPr>
        <w:t>Linux</w:t>
      </w:r>
      <w:r>
        <w:rPr>
          <w:rFonts w:hint="eastAsia"/>
          <w:color w:val="000000"/>
          <w:kern w:val="2"/>
          <w:szCs w:val="21"/>
        </w:rPr>
        <w:t>系统要想让硬盘设备支持</w:t>
      </w:r>
      <w:r>
        <w:rPr>
          <w:color w:val="000000"/>
          <w:kern w:val="2"/>
          <w:szCs w:val="21"/>
        </w:rPr>
        <w:t>quota</w:t>
      </w:r>
      <w:r>
        <w:rPr>
          <w:rFonts w:hint="eastAsia"/>
          <w:color w:val="000000"/>
          <w:kern w:val="2"/>
          <w:szCs w:val="21"/>
        </w:rPr>
        <w:t>磁盘容量配额服务，使用的是</w:t>
      </w:r>
      <w:r>
        <w:rPr>
          <w:color w:val="000000"/>
          <w:kern w:val="2"/>
          <w:szCs w:val="21"/>
        </w:rPr>
        <w:t>usrquota</w:t>
      </w:r>
      <w:r>
        <w:rPr>
          <w:rFonts w:hint="eastAsia"/>
          <w:color w:val="000000"/>
          <w:kern w:val="2"/>
          <w:szCs w:val="21"/>
        </w:rPr>
        <w:t>参数，而</w:t>
      </w:r>
      <w:r>
        <w:rPr>
          <w:color w:val="000000"/>
          <w:kern w:val="2"/>
          <w:szCs w:val="21"/>
        </w:rPr>
        <w:t>RHEL 7</w:t>
      </w:r>
      <w:r>
        <w:rPr>
          <w:rFonts w:hint="eastAsia"/>
          <w:color w:val="000000"/>
          <w:kern w:val="2"/>
          <w:szCs w:val="21"/>
        </w:rPr>
        <w:t>系统使用的则是</w:t>
      </w:r>
      <w:r>
        <w:rPr>
          <w:color w:val="000000"/>
          <w:kern w:val="2"/>
          <w:szCs w:val="21"/>
        </w:rPr>
        <w:t>uquota</w:t>
      </w:r>
      <w:r>
        <w:rPr>
          <w:rFonts w:hint="eastAsia"/>
          <w:color w:val="000000"/>
          <w:kern w:val="2"/>
          <w:szCs w:val="21"/>
        </w:rPr>
        <w:t>参数。在重启系统后使用</w:t>
      </w:r>
      <w:r>
        <w:rPr>
          <w:color w:val="000000"/>
          <w:kern w:val="2"/>
          <w:szCs w:val="21"/>
        </w:rPr>
        <w:t>mount</w:t>
      </w:r>
      <w:r>
        <w:rPr>
          <w:rFonts w:hint="eastAsia"/>
          <w:color w:val="000000"/>
          <w:kern w:val="2"/>
          <w:szCs w:val="21"/>
        </w:rPr>
        <w:t>命令查看，即可发现</w:t>
      </w:r>
      <w:r>
        <w:rPr>
          <w:color w:val="000000"/>
          <w:kern w:val="2"/>
          <w:szCs w:val="21"/>
        </w:rPr>
        <w:t>/boot</w:t>
      </w:r>
      <w:r>
        <w:rPr>
          <w:rFonts w:hint="eastAsia"/>
          <w:color w:val="000000"/>
          <w:kern w:val="2"/>
          <w:szCs w:val="21"/>
        </w:rPr>
        <w:t>目录已经支持</w:t>
      </w:r>
      <w:r>
        <w:rPr>
          <w:color w:val="000000"/>
          <w:kern w:val="2"/>
          <w:szCs w:val="21"/>
        </w:rPr>
        <w:t>quota</w:t>
      </w:r>
      <w:r>
        <w:rPr>
          <w:rFonts w:hint="eastAsia"/>
          <w:color w:val="000000"/>
          <w:kern w:val="2"/>
          <w:szCs w:val="21"/>
        </w:rPr>
        <w:t>磁盘配额技术了：</w:t>
      </w:r>
    </w:p>
    <w:p>
      <w:pPr>
        <w:pStyle w:val="58"/>
        <w:rPr>
          <w:kern w:val="2"/>
        </w:rPr>
      </w:pPr>
    </w:p>
    <w:p>
      <w:pPr>
        <w:pStyle w:val="26"/>
        <w:rPr>
          <w:kern w:val="2"/>
        </w:rPr>
      </w:pPr>
      <w:r>
        <w:rPr>
          <w:kern w:val="2"/>
        </w:rPr>
        <w:t>[root@linuxprobe ~]# vim /etc/fstab</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           </w:t>
      </w:r>
      <w:r>
        <w:rPr>
          <w:spacing w:val="-6"/>
          <w:w w:val="80"/>
          <w:kern w:val="2"/>
        </w:rPr>
        <w:t> </w:t>
      </w:r>
      <w:r>
        <w:rPr>
          <w:kern w:val="2"/>
        </w:rPr>
        <w:t>xfs   </w:t>
      </w:r>
      <w:r>
        <w:rPr>
          <w:w w:val="80"/>
          <w:kern w:val="2"/>
        </w:rPr>
        <w:t>   </w:t>
      </w:r>
      <w:r>
        <w:rPr>
          <w:kern w:val="2"/>
        </w:rPr>
        <w:t> defaults      </w:t>
      </w:r>
      <w:r>
        <w:rPr>
          <w:w w:val="70"/>
          <w:kern w:val="2"/>
        </w:rPr>
        <w:t> </w:t>
      </w:r>
      <w:r>
        <w:rPr>
          <w:w w:val="60"/>
          <w:kern w:val="2"/>
        </w:rPr>
        <w:t> </w:t>
      </w:r>
      <w:r>
        <w:rPr>
          <w:kern w:val="2"/>
        </w:rPr>
        <w:t>1</w:t>
      </w:r>
      <w:r>
        <w:rPr>
          <w:w w:val="60"/>
          <w:kern w:val="2"/>
        </w:rPr>
        <w:t> </w:t>
      </w:r>
      <w:r>
        <w:rPr>
          <w:kern w:val="2"/>
        </w:rPr>
        <w:t>1</w:t>
      </w:r>
    </w:p>
    <w:p>
      <w:pPr>
        <w:pStyle w:val="26"/>
        <w:rPr>
          <w:spacing w:val="-6"/>
          <w:kern w:val="2"/>
        </w:rPr>
      </w:pPr>
      <w:r>
        <w:rPr>
          <w:spacing w:val="-6"/>
          <w:kern w:val="2"/>
        </w:rPr>
        <w:t>UUID=812b1f7c-8b5b-43da-8c06-b9999e0fe48b</w:t>
      </w:r>
      <w:r>
        <w:rPr>
          <w:spacing w:val="-6"/>
          <w:w w:val="30"/>
          <w:kern w:val="2"/>
        </w:rPr>
        <w:t> </w:t>
      </w:r>
      <w:r>
        <w:rPr>
          <w:spacing w:val="-6"/>
          <w:kern w:val="2"/>
        </w:rPr>
        <w:t>/boot        </w:t>
      </w:r>
      <w:r>
        <w:rPr>
          <w:spacing w:val="-6"/>
          <w:w w:val="80"/>
          <w:kern w:val="2"/>
        </w:rPr>
        <w:t> </w:t>
      </w:r>
      <w:r>
        <w:rPr>
          <w:spacing w:val="-6"/>
          <w:kern w:val="2"/>
        </w:rPr>
        <w:t>xfs      </w:t>
      </w:r>
      <w:r>
        <w:rPr>
          <w:kern w:val="2"/>
        </w:rPr>
        <w:t> </w:t>
      </w:r>
      <w:r>
        <w:rPr>
          <w:spacing w:val="-6"/>
          <w:kern w:val="2"/>
        </w:rPr>
        <w:t>defaults</w:t>
      </w:r>
      <w:r>
        <w:rPr>
          <w:b/>
          <w:bCs/>
          <w:spacing w:val="-6"/>
          <w:kern w:val="2"/>
        </w:rPr>
        <w:t>,uquota</w:t>
      </w:r>
      <w:r>
        <w:rPr>
          <w:spacing w:val="-6"/>
          <w:w w:val="60"/>
          <w:kern w:val="2"/>
        </w:rPr>
        <w:t> </w:t>
      </w:r>
      <w:r>
        <w:rPr>
          <w:w w:val="90"/>
          <w:kern w:val="2"/>
        </w:rPr>
        <w:t> </w:t>
      </w:r>
      <w:r>
        <w:rPr>
          <w:spacing w:val="-6"/>
          <w:kern w:val="2"/>
        </w:rPr>
        <w:t>1</w:t>
      </w:r>
      <w:r>
        <w:rPr>
          <w:w w:val="60"/>
          <w:kern w:val="2"/>
        </w:rPr>
        <w:t> </w:t>
      </w:r>
      <w:r>
        <w:rPr>
          <w:spacing w:val="-6"/>
          <w:kern w:val="2"/>
        </w:rPr>
        <w:t>2</w:t>
      </w:r>
    </w:p>
    <w:p>
      <w:pPr>
        <w:pStyle w:val="26"/>
        <w:rPr>
          <w:kern w:val="2"/>
        </w:rPr>
      </w:pPr>
      <w:r>
        <w:rPr>
          <w:kern w:val="2"/>
        </w:rPr>
        <w:t>/dev/mapper                           </w:t>
      </w:r>
      <w:r>
        <w:rPr>
          <w:w w:val="80"/>
          <w:kern w:val="2"/>
        </w:rPr>
        <w:t> </w:t>
      </w:r>
      <w:r>
        <w:rPr>
          <w:kern w:val="2"/>
        </w:rPr>
        <w:t>/rhel-swap </w:t>
      </w:r>
      <w:r>
        <w:rPr>
          <w:spacing w:val="-4"/>
          <w:kern w:val="2"/>
        </w:rPr>
        <w:t>  swap swap</w:t>
      </w:r>
      <w:r>
        <w:rPr>
          <w:w w:val="80"/>
          <w:kern w:val="2"/>
        </w:rPr>
        <w:t> </w:t>
      </w:r>
      <w:r>
        <w:rPr>
          <w:kern w:val="2"/>
        </w:rPr>
        <w:t>defaults      </w:t>
      </w:r>
      <w:r>
        <w:rPr>
          <w:w w:val="50"/>
          <w:kern w:val="2"/>
        </w:rPr>
        <w:t>   </w:t>
      </w:r>
      <w:r>
        <w:rPr>
          <w:kern w:val="2"/>
        </w:rPr>
        <w:t>0</w:t>
      </w:r>
      <w:r>
        <w:rPr>
          <w:w w:val="50"/>
          <w:kern w:val="2"/>
        </w:rPr>
        <w:t> </w:t>
      </w:r>
      <w:r>
        <w:rPr>
          <w:kern w:val="2"/>
        </w:rPr>
        <w:t>0</w:t>
      </w:r>
    </w:p>
    <w:p>
      <w:pPr>
        <w:pStyle w:val="26"/>
        <w:rPr>
          <w:kern w:val="2"/>
        </w:rPr>
      </w:pPr>
      <w:r>
        <w:rPr>
          <w:kern w:val="2"/>
        </w:rPr>
        <w:t>/dev/cdrom                            </w:t>
      </w:r>
      <w:r>
        <w:rPr>
          <w:w w:val="80"/>
          <w:kern w:val="2"/>
        </w:rPr>
        <w:t> </w:t>
      </w:r>
      <w:r>
        <w:rPr>
          <w:kern w:val="2"/>
        </w:rPr>
        <w:t>/media/cdrom iso9660</w:t>
      </w:r>
      <w:r>
        <w:rPr>
          <w:w w:val="50"/>
          <w:kern w:val="2"/>
        </w:rPr>
        <w:t> </w:t>
      </w:r>
      <w:r>
        <w:rPr>
          <w:kern w:val="2"/>
        </w:rPr>
        <w:t> </w:t>
      </w:r>
      <w:r>
        <w:rPr>
          <w:w w:val="90"/>
          <w:kern w:val="2"/>
        </w:rPr>
        <w:t> </w:t>
      </w:r>
      <w:r>
        <w:rPr>
          <w:kern w:val="2"/>
        </w:rPr>
        <w:t>defaults      </w:t>
      </w:r>
      <w:r>
        <w:rPr>
          <w:w w:val="50"/>
          <w:kern w:val="2"/>
        </w:rPr>
        <w:t>   </w:t>
      </w:r>
      <w:r>
        <w:rPr>
          <w:kern w:val="2"/>
        </w:rPr>
        <w:t>0</w:t>
      </w:r>
      <w:r>
        <w:rPr>
          <w:w w:val="50"/>
          <w:kern w:val="2"/>
        </w:rPr>
        <w:t> </w:t>
      </w:r>
      <w:r>
        <w:rPr>
          <w:kern w:val="2"/>
        </w:rPr>
        <w:t>0</w:t>
      </w:r>
    </w:p>
    <w:p>
      <w:pPr>
        <w:pStyle w:val="26"/>
        <w:rPr>
          <w:kern w:val="2"/>
        </w:rPr>
      </w:pPr>
      <w:r>
        <w:rPr>
          <w:kern w:val="2"/>
        </w:rPr>
        <w:t>/dev/sdb1                             </w:t>
      </w:r>
      <w:r>
        <w:rPr>
          <w:w w:val="80"/>
          <w:kern w:val="2"/>
        </w:rPr>
        <w:t> </w:t>
      </w:r>
      <w:r>
        <w:rPr>
          <w:kern w:val="2"/>
        </w:rPr>
        <w:t>/newFS       xfs      </w:t>
      </w:r>
      <w:r>
        <w:rPr>
          <w:w w:val="40"/>
          <w:kern w:val="2"/>
        </w:rPr>
        <w:t> </w:t>
      </w:r>
      <w:r>
        <w:rPr>
          <w:kern w:val="2"/>
        </w:rPr>
        <w:t>defaults      </w:t>
      </w:r>
      <w:r>
        <w:rPr>
          <w:w w:val="50"/>
          <w:kern w:val="2"/>
        </w:rPr>
        <w:t>   </w:t>
      </w:r>
      <w:r>
        <w:rPr>
          <w:kern w:val="2"/>
        </w:rPr>
        <w:t>0</w:t>
      </w:r>
      <w:r>
        <w:rPr>
          <w:w w:val="50"/>
          <w:kern w:val="2"/>
        </w:rPr>
        <w:t> </w:t>
      </w:r>
      <w:r>
        <w:rPr>
          <w:kern w:val="2"/>
        </w:rPr>
        <w:t>0</w:t>
      </w:r>
    </w:p>
    <w:p>
      <w:pPr>
        <w:pStyle w:val="26"/>
        <w:rPr>
          <w:kern w:val="2"/>
        </w:rPr>
      </w:pPr>
      <w:r>
        <w:rPr>
          <w:kern w:val="2"/>
        </w:rPr>
        <w:t>/dev/sdb2                              swap        </w:t>
      </w:r>
      <w:r>
        <w:rPr>
          <w:w w:val="80"/>
          <w:kern w:val="2"/>
        </w:rPr>
        <w:t> </w:t>
      </w:r>
      <w:r>
        <w:rPr>
          <w:kern w:val="2"/>
        </w:rPr>
        <w:t>swap   </w:t>
      </w:r>
      <w:r>
        <w:rPr>
          <w:w w:val="80"/>
          <w:kern w:val="2"/>
        </w:rPr>
        <w:t> </w:t>
      </w:r>
      <w:r>
        <w:rPr>
          <w:kern w:val="2"/>
        </w:rPr>
        <w:t> </w:t>
      </w:r>
      <w:r>
        <w:rPr>
          <w:w w:val="55"/>
          <w:kern w:val="2"/>
        </w:rPr>
        <w:t> </w:t>
      </w:r>
      <w:r>
        <w:rPr>
          <w:kern w:val="2"/>
        </w:rPr>
        <w:t>defaults      </w:t>
      </w:r>
      <w:r>
        <w:rPr>
          <w:w w:val="50"/>
          <w:kern w:val="2"/>
        </w:rPr>
        <w:t>   </w:t>
      </w:r>
      <w:r>
        <w:rPr>
          <w:kern w:val="2"/>
        </w:rPr>
        <w:t>0</w:t>
      </w:r>
      <w:r>
        <w:rPr>
          <w:w w:val="50"/>
          <w:kern w:val="2"/>
        </w:rPr>
        <w:t> </w:t>
      </w:r>
      <w:r>
        <w:rPr>
          <w:kern w:val="2"/>
        </w:rPr>
        <w:t>0</w:t>
      </w:r>
    </w:p>
    <w:p>
      <w:pPr>
        <w:pStyle w:val="26"/>
        <w:rPr>
          <w:kern w:val="2"/>
        </w:rPr>
      </w:pPr>
      <w:r>
        <w:rPr>
          <w:kern w:val="2"/>
        </w:rPr>
        <w:t>[root@linuxprobe ~]# reboot</w:t>
      </w:r>
    </w:p>
    <w:p>
      <w:pPr>
        <w:pStyle w:val="26"/>
        <w:rPr>
          <w:kern w:val="2"/>
        </w:rPr>
      </w:pPr>
      <w:r>
        <w:rPr>
          <w:kern w:val="2"/>
        </w:rPr>
        <w:t>[root@linuxprobe ~]# mount | grep boot</w:t>
      </w:r>
    </w:p>
    <w:p>
      <w:pPr>
        <w:pStyle w:val="26"/>
        <w:rPr>
          <w:kern w:val="2"/>
        </w:rPr>
      </w:pPr>
      <w:r>
        <w:rPr>
          <w:kern w:val="2"/>
        </w:rPr>
        <w:t>/dev/sda1 on /boot type xfs (rw,relatime,seclabel,attr2,inode64,</w:t>
      </w:r>
      <w:r>
        <w:rPr>
          <w:b/>
          <w:bCs/>
          <w:kern w:val="2"/>
        </w:rPr>
        <w:t>usrquota</w:t>
      </w:r>
      <w:r>
        <w:rPr>
          <w:kern w:val="2"/>
        </w:rPr>
        <w:t>)</w:t>
      </w:r>
    </w:p>
    <w:p>
      <w:pPr>
        <w:pStyle w:val="59"/>
        <w:spacing w:after="90"/>
        <w:rPr>
          <w:kern w:val="2"/>
        </w:rPr>
      </w:pPr>
    </w:p>
    <w:p>
      <w:pPr>
        <w:rPr>
          <w:kern w:val="2"/>
        </w:rPr>
      </w:pPr>
      <w:r>
        <w:rPr>
          <w:rFonts w:hint="eastAsia"/>
          <w:color w:val="000000"/>
          <w:kern w:val="2"/>
          <w:szCs w:val="21"/>
        </w:rPr>
        <w:t>接下来创建一个用于检查</w:t>
      </w:r>
      <w:r>
        <w:rPr>
          <w:color w:val="000000"/>
          <w:kern w:val="2"/>
          <w:szCs w:val="21"/>
        </w:rPr>
        <w:t>quota</w:t>
      </w:r>
      <w:r>
        <w:rPr>
          <w:rFonts w:hint="eastAsia"/>
          <w:color w:val="000000"/>
          <w:kern w:val="2"/>
          <w:szCs w:val="21"/>
        </w:rPr>
        <w:t>磁盘容量配额效果的用户</w:t>
      </w:r>
      <w:r>
        <w:rPr>
          <w:color w:val="000000"/>
          <w:kern w:val="2"/>
          <w:szCs w:val="21"/>
        </w:rPr>
        <w:t>tom</w:t>
      </w:r>
      <w:r>
        <w:rPr>
          <w:rFonts w:hint="eastAsia"/>
          <w:color w:val="000000"/>
          <w:kern w:val="2"/>
          <w:szCs w:val="21"/>
        </w:rPr>
        <w:t>，并针对</w:t>
      </w:r>
      <w:r>
        <w:rPr>
          <w:color w:val="000000"/>
          <w:kern w:val="2"/>
          <w:szCs w:val="21"/>
        </w:rPr>
        <w:t>/boot</w:t>
      </w:r>
      <w:r>
        <w:rPr>
          <w:rFonts w:hint="eastAsia"/>
          <w:color w:val="000000"/>
          <w:kern w:val="2"/>
          <w:szCs w:val="21"/>
        </w:rPr>
        <w:t>目录增加其他人的写权限，保证用户能够正常写入数据：</w:t>
      </w:r>
    </w:p>
    <w:p>
      <w:pPr>
        <w:pStyle w:val="58"/>
        <w:rPr>
          <w:kern w:val="2"/>
        </w:rPr>
      </w:pPr>
    </w:p>
    <w:p>
      <w:pPr>
        <w:pStyle w:val="26"/>
        <w:rPr>
          <w:kern w:val="2"/>
        </w:rPr>
      </w:pPr>
      <w:r>
        <w:rPr>
          <w:kern w:val="2"/>
        </w:rPr>
        <w:t>[root@linuxprobe ~]# useradd tom</w:t>
      </w:r>
    </w:p>
    <w:p>
      <w:pPr>
        <w:pStyle w:val="26"/>
        <w:rPr>
          <w:kern w:val="2"/>
        </w:rPr>
      </w:pPr>
      <w:r>
        <w:rPr>
          <w:kern w:val="2"/>
        </w:rPr>
        <w:t>[root@linuxprobe ~]# chmod -Rf o+w /boot</w:t>
      </w:r>
    </w:p>
    <w:p>
      <w:pPr>
        <w:pStyle w:val="59"/>
        <w:spacing w:after="90"/>
        <w:rPr>
          <w:kern w:val="2"/>
        </w:rPr>
      </w:pPr>
    </w:p>
    <w:p>
      <w:pPr>
        <w:pStyle w:val="4"/>
        <w:spacing w:before="151" w:after="151"/>
        <w:rPr>
          <w:kern w:val="2"/>
        </w:rPr>
      </w:pPr>
      <w:r>
        <w:rPr>
          <w:color w:val="000000"/>
          <w:kern w:val="2"/>
        </w:rPr>
        <w:t>6.7.1</w:t>
      </w:r>
      <w:r>
        <w:rPr>
          <w:color w:val="000000"/>
          <w:kern w:val="2"/>
          <w:szCs w:val="21"/>
        </w:rPr>
        <w:t xml:space="preserve">  </w:t>
      </w:r>
      <w:r>
        <w:rPr>
          <w:color w:val="000000"/>
          <w:kern w:val="2"/>
        </w:rPr>
        <w:t>xfs</w:t>
      </w:r>
      <w:r>
        <w:rPr>
          <w:rFonts w:ascii="宋体" w:eastAsia="宋体"/>
          <w:color w:val="000000"/>
          <w:kern w:val="2"/>
        </w:rPr>
        <w:t>_</w:t>
      </w:r>
      <w:r>
        <w:rPr>
          <w:color w:val="000000"/>
          <w:kern w:val="2"/>
        </w:rPr>
        <w:t>quota</w:t>
      </w:r>
      <w:r>
        <w:rPr>
          <w:rFonts w:hint="eastAsia"/>
          <w:color w:val="000000"/>
          <w:kern w:val="2"/>
        </w:rPr>
        <w:t>命令</w:t>
      </w:r>
    </w:p>
    <w:p>
      <w:pPr>
        <w:rPr>
          <w:spacing w:val="-4"/>
          <w:kern w:val="2"/>
        </w:rPr>
      </w:pP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命令是一个专门针对</w:t>
      </w:r>
      <w:r>
        <w:rPr>
          <w:color w:val="000000"/>
          <w:spacing w:val="-4"/>
          <w:kern w:val="2"/>
          <w:szCs w:val="21"/>
        </w:rPr>
        <w:t>XFS</w:t>
      </w:r>
      <w:r>
        <w:rPr>
          <w:rFonts w:hint="eastAsia"/>
          <w:color w:val="000000"/>
          <w:spacing w:val="-4"/>
          <w:kern w:val="2"/>
          <w:szCs w:val="21"/>
        </w:rPr>
        <w:t>文件系统来管理</w:t>
      </w:r>
      <w:r>
        <w:rPr>
          <w:color w:val="000000"/>
          <w:spacing w:val="-4"/>
          <w:kern w:val="2"/>
          <w:szCs w:val="21"/>
        </w:rPr>
        <w:t>quota</w:t>
      </w:r>
      <w:r>
        <w:rPr>
          <w:rFonts w:hint="eastAsia"/>
          <w:color w:val="000000"/>
          <w:spacing w:val="-4"/>
          <w:kern w:val="2"/>
          <w:szCs w:val="21"/>
        </w:rPr>
        <w:t>磁盘容量配额服务而设计的命令，格式为“xfs</w:t>
      </w:r>
      <w:r>
        <w:rPr>
          <w:color w:val="000000"/>
          <w:spacing w:val="-4"/>
          <w:kern w:val="2"/>
          <w:szCs w:val="21"/>
        </w:rPr>
        <w:t>_quota [</w:t>
      </w:r>
      <w:r>
        <w:rPr>
          <w:rFonts w:hint="eastAsia"/>
          <w:color w:val="000000"/>
          <w:spacing w:val="-4"/>
          <w:kern w:val="2"/>
          <w:szCs w:val="21"/>
        </w:rPr>
        <w:t>参数</w:t>
      </w:r>
      <w:r>
        <w:rPr>
          <w:color w:val="000000"/>
          <w:spacing w:val="-4"/>
          <w:kern w:val="2"/>
          <w:szCs w:val="21"/>
        </w:rPr>
        <w:t xml:space="preserve">] </w:t>
      </w:r>
      <w:r>
        <w:rPr>
          <w:rFonts w:hint="eastAsia"/>
          <w:color w:val="000000"/>
          <w:spacing w:val="-4"/>
          <w:kern w:val="2"/>
          <w:szCs w:val="21"/>
        </w:rPr>
        <w:t>配额</w:t>
      </w:r>
      <w:r>
        <w:rPr>
          <w:color w:val="000000"/>
          <w:spacing w:val="-4"/>
          <w:kern w:val="2"/>
          <w:szCs w:val="21"/>
        </w:rPr>
        <w:t xml:space="preserve"> </w:t>
      </w:r>
      <w:r>
        <w:rPr>
          <w:rFonts w:hint="eastAsia"/>
          <w:color w:val="000000"/>
          <w:spacing w:val="-4"/>
          <w:kern w:val="2"/>
          <w:szCs w:val="21"/>
        </w:rPr>
        <w:t>文件系统”。其中，</w:t>
      </w:r>
      <w:r>
        <w:rPr>
          <w:color w:val="000000"/>
          <w:spacing w:val="-4"/>
          <w:kern w:val="2"/>
          <w:szCs w:val="21"/>
        </w:rPr>
        <w:t>-c</w:t>
      </w:r>
      <w:r>
        <w:rPr>
          <w:rFonts w:hint="eastAsia"/>
          <w:color w:val="000000"/>
          <w:spacing w:val="-4"/>
          <w:kern w:val="2"/>
          <w:szCs w:val="21"/>
        </w:rPr>
        <w:t>参数用于以参数的形式设置要执行的命令；</w:t>
      </w:r>
      <w:r>
        <w:rPr>
          <w:color w:val="000000"/>
          <w:spacing w:val="-4"/>
          <w:kern w:val="2"/>
          <w:szCs w:val="21"/>
        </w:rPr>
        <w:t>-x</w:t>
      </w:r>
      <w:r>
        <w:rPr>
          <w:rFonts w:hint="eastAsia"/>
          <w:color w:val="000000"/>
          <w:spacing w:val="-4"/>
          <w:kern w:val="2"/>
          <w:szCs w:val="21"/>
        </w:rPr>
        <w:t>参数是专家模式，让运维人员能够对</w:t>
      </w:r>
      <w:r>
        <w:rPr>
          <w:color w:val="000000"/>
          <w:spacing w:val="-4"/>
          <w:kern w:val="2"/>
          <w:szCs w:val="21"/>
        </w:rPr>
        <w:t>quota</w:t>
      </w:r>
      <w:r>
        <w:rPr>
          <w:rFonts w:hint="eastAsia"/>
          <w:color w:val="000000"/>
          <w:spacing w:val="-4"/>
          <w:kern w:val="2"/>
          <w:szCs w:val="21"/>
        </w:rPr>
        <w:t>服务进行更多复杂的配置。接下来我们使用</w:t>
      </w: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命令来设置用户</w:t>
      </w:r>
      <w:r>
        <w:rPr>
          <w:color w:val="000000"/>
          <w:spacing w:val="-4"/>
          <w:kern w:val="2"/>
          <w:szCs w:val="21"/>
        </w:rPr>
        <w:t>tom</w:t>
      </w:r>
      <w:r>
        <w:rPr>
          <w:rFonts w:hint="eastAsia"/>
          <w:color w:val="000000"/>
          <w:spacing w:val="-4"/>
          <w:kern w:val="2"/>
          <w:szCs w:val="21"/>
        </w:rPr>
        <w:t>对</w:t>
      </w:r>
      <w:r>
        <w:rPr>
          <w:color w:val="000000"/>
          <w:spacing w:val="-4"/>
          <w:kern w:val="2"/>
          <w:szCs w:val="21"/>
        </w:rPr>
        <w:t>/boot</w:t>
      </w:r>
      <w:r>
        <w:rPr>
          <w:rFonts w:hint="eastAsia"/>
          <w:color w:val="000000"/>
          <w:spacing w:val="-4"/>
          <w:kern w:val="2"/>
          <w:szCs w:val="21"/>
        </w:rPr>
        <w:t>目录的</w:t>
      </w:r>
      <w:r>
        <w:rPr>
          <w:color w:val="000000"/>
          <w:spacing w:val="-4"/>
          <w:kern w:val="2"/>
          <w:szCs w:val="21"/>
        </w:rPr>
        <w:t>quota</w:t>
      </w:r>
      <w:r>
        <w:rPr>
          <w:rFonts w:hint="eastAsia"/>
          <w:color w:val="000000"/>
          <w:spacing w:val="-4"/>
          <w:kern w:val="2"/>
          <w:szCs w:val="21"/>
        </w:rPr>
        <w:t>磁盘容量配额。具体的限额控制包括：硬盘使用量的软限制和硬限制分别为</w:t>
      </w:r>
      <w:r>
        <w:rPr>
          <w:color w:val="000000"/>
          <w:spacing w:val="-4"/>
          <w:kern w:val="2"/>
          <w:szCs w:val="21"/>
        </w:rPr>
        <w:t>3MB</w:t>
      </w:r>
      <w:r>
        <w:rPr>
          <w:rFonts w:hint="eastAsia"/>
          <w:color w:val="000000"/>
          <w:spacing w:val="-4"/>
          <w:kern w:val="2"/>
          <w:szCs w:val="21"/>
        </w:rPr>
        <w:t>和</w:t>
      </w:r>
      <w:r>
        <w:rPr>
          <w:color w:val="000000"/>
          <w:spacing w:val="-4"/>
          <w:kern w:val="2"/>
          <w:szCs w:val="21"/>
        </w:rPr>
        <w:t>6MB</w:t>
      </w:r>
      <w:r>
        <w:rPr>
          <w:rFonts w:hint="eastAsia"/>
          <w:color w:val="000000"/>
          <w:spacing w:val="-4"/>
          <w:kern w:val="2"/>
          <w:szCs w:val="21"/>
        </w:rPr>
        <w:t>；创建文件数量的软限制和硬限制分别为</w:t>
      </w:r>
      <w:r>
        <w:rPr>
          <w:color w:val="000000"/>
          <w:spacing w:val="-4"/>
          <w:kern w:val="2"/>
          <w:szCs w:val="21"/>
        </w:rPr>
        <w:t>3</w:t>
      </w:r>
      <w:r>
        <w:rPr>
          <w:rFonts w:hint="eastAsia"/>
          <w:color w:val="000000"/>
          <w:spacing w:val="-4"/>
          <w:kern w:val="2"/>
          <w:szCs w:val="21"/>
        </w:rPr>
        <w:t>个和</w:t>
      </w:r>
      <w:r>
        <w:rPr>
          <w:color w:val="000000"/>
          <w:spacing w:val="-4"/>
          <w:kern w:val="2"/>
          <w:szCs w:val="21"/>
        </w:rPr>
        <w:t>6</w:t>
      </w:r>
      <w:r>
        <w:rPr>
          <w:rFonts w:hint="eastAsia"/>
          <w:color w:val="000000"/>
          <w:spacing w:val="-4"/>
          <w:kern w:val="2"/>
          <w:szCs w:val="21"/>
        </w:rPr>
        <w:t>个。</w:t>
      </w:r>
    </w:p>
    <w:p>
      <w:pPr>
        <w:pStyle w:val="58"/>
        <w:rPr>
          <w:kern w:val="2"/>
        </w:rPr>
      </w:pPr>
    </w:p>
    <w:p>
      <w:pPr>
        <w:pStyle w:val="26"/>
        <w:rPr>
          <w:kern w:val="2"/>
        </w:rPr>
      </w:pPr>
      <w:r>
        <w:rPr>
          <w:kern w:val="2"/>
        </w:rPr>
        <w:t>[root@linuxprobe ~]# xfs</w:t>
      </w:r>
      <w:r>
        <w:rPr>
          <w:rFonts w:ascii="宋体"/>
          <w:kern w:val="2"/>
        </w:rPr>
        <w:t>_</w:t>
      </w:r>
      <w:r>
        <w:rPr>
          <w:kern w:val="2"/>
        </w:rPr>
        <w:t>quota -x -c 'limit bsoft=3m bhard=6m isoft=3 ihard=6 </w:t>
      </w:r>
    </w:p>
    <w:p>
      <w:pPr>
        <w:pStyle w:val="26"/>
        <w:rPr>
          <w:kern w:val="2"/>
        </w:rPr>
      </w:pPr>
      <w:r>
        <w:rPr>
          <w:kern w:val="2"/>
        </w:rPr>
        <w:t>tom' /boot</w:t>
      </w:r>
    </w:p>
    <w:p>
      <w:pPr>
        <w:pStyle w:val="26"/>
        <w:rPr>
          <w:kern w:val="2"/>
        </w:rPr>
      </w:pPr>
      <w:r>
        <w:rPr>
          <w:kern w:val="2"/>
        </w:rPr>
        <w:t>[root@linuxprobe ~]# xfs</w:t>
      </w:r>
      <w:r>
        <w:rPr>
          <w:rFonts w:ascii="宋体"/>
          <w:kern w:val="2"/>
        </w:rPr>
        <w:t>_</w:t>
      </w:r>
      <w:r>
        <w:rPr>
          <w:kern w:val="2"/>
        </w:rPr>
        <w:t>quota -x -c report /boot</w:t>
      </w:r>
    </w:p>
    <w:p>
      <w:pPr>
        <w:pStyle w:val="26"/>
        <w:rPr>
          <w:kern w:val="2"/>
        </w:rPr>
      </w:pPr>
      <w:r>
        <w:rPr>
          <w:kern w:val="2"/>
        </w:rPr>
        <w:t>User quota on /boot (/dev/sda1)   Blocks</w:t>
      </w:r>
    </w:p>
    <w:p>
      <w:pPr>
        <w:pStyle w:val="26"/>
        <w:rPr>
          <w:kern w:val="2"/>
        </w:rPr>
      </w:pPr>
      <w:r>
        <w:rPr>
          <w:kern w:val="2"/>
        </w:rPr>
        <w:t>User ID Used Soft Hard Warn/Grace</w:t>
      </w:r>
    </w:p>
    <w:p>
      <w:pPr>
        <w:pStyle w:val="26"/>
        <w:rPr>
          <w:kern w:val="2"/>
        </w:rPr>
      </w:pPr>
      <w:r>
        <w:rPr>
          <w:kern w:val="2"/>
        </w:rPr>
        <w:t>---------- --------------------------------------------------</w:t>
      </w:r>
    </w:p>
    <w:p>
      <w:pPr>
        <w:pStyle w:val="26"/>
        <w:rPr>
          <w:kern w:val="2"/>
        </w:rPr>
      </w:pPr>
      <w:r>
        <w:rPr>
          <w:kern w:val="2"/>
        </w:rPr>
        <w:t>root 95084    0    0    00 [--------]</w:t>
      </w:r>
    </w:p>
    <w:p>
      <w:pPr>
        <w:pStyle w:val="26"/>
        <w:rPr>
          <w:b/>
          <w:bCs/>
          <w:kern w:val="2"/>
        </w:rPr>
      </w:pPr>
      <w:r>
        <w:rPr>
          <w:b/>
          <w:bCs/>
          <w:kern w:val="2"/>
        </w:rPr>
        <w:t>tom  0        3072 6144 00 [--------]</w:t>
      </w:r>
    </w:p>
    <w:p>
      <w:pPr>
        <w:pStyle w:val="59"/>
        <w:spacing w:after="90"/>
        <w:rPr>
          <w:kern w:val="2"/>
        </w:rPr>
      </w:pPr>
    </w:p>
    <w:p>
      <w:pPr>
        <w:rPr>
          <w:kern w:val="2"/>
        </w:rPr>
      </w:pPr>
      <w:r>
        <w:rPr>
          <w:rFonts w:hint="eastAsia"/>
          <w:color w:val="000000"/>
          <w:kern w:val="2"/>
          <w:szCs w:val="21"/>
        </w:rPr>
        <w:t>当配置好上述的各种软硬限制后，尝试切换到这个普通用户，然后分别尝试创建一个体积为</w:t>
      </w:r>
      <w:r>
        <w:rPr>
          <w:color w:val="000000"/>
          <w:kern w:val="2"/>
          <w:szCs w:val="21"/>
        </w:rPr>
        <w:t>5MB</w:t>
      </w:r>
      <w:r>
        <w:rPr>
          <w:rFonts w:hint="eastAsia"/>
          <w:color w:val="000000"/>
          <w:kern w:val="2"/>
          <w:szCs w:val="21"/>
        </w:rPr>
        <w:t>和</w:t>
      </w:r>
      <w:r>
        <w:rPr>
          <w:color w:val="000000"/>
          <w:kern w:val="2"/>
          <w:szCs w:val="21"/>
        </w:rPr>
        <w:t>8MB</w:t>
      </w:r>
      <w:r>
        <w:rPr>
          <w:rFonts w:hint="eastAsia"/>
          <w:color w:val="000000"/>
          <w:kern w:val="2"/>
          <w:szCs w:val="21"/>
        </w:rPr>
        <w:t>的文件。可以发现，在创建</w:t>
      </w:r>
      <w:r>
        <w:rPr>
          <w:color w:val="000000"/>
          <w:kern w:val="2"/>
          <w:szCs w:val="21"/>
        </w:rPr>
        <w:t>8MB</w:t>
      </w:r>
      <w:r>
        <w:rPr>
          <w:rFonts w:hint="eastAsia"/>
          <w:color w:val="000000"/>
          <w:kern w:val="2"/>
          <w:szCs w:val="21"/>
        </w:rPr>
        <w:t>的文件时受到了系统限制：</w:t>
      </w:r>
    </w:p>
    <w:p>
      <w:pPr>
        <w:pStyle w:val="58"/>
        <w:rPr>
          <w:kern w:val="2"/>
        </w:rPr>
      </w:pPr>
    </w:p>
    <w:p>
      <w:pPr>
        <w:pStyle w:val="26"/>
        <w:rPr>
          <w:kern w:val="2"/>
        </w:rPr>
      </w:pPr>
      <w:r>
        <w:rPr>
          <w:kern w:val="2"/>
        </w:rPr>
        <w:t>[root@linuxprobe ~]# su - tom</w:t>
      </w:r>
    </w:p>
    <w:p>
      <w:pPr>
        <w:pStyle w:val="26"/>
        <w:rPr>
          <w:kern w:val="2"/>
        </w:rPr>
      </w:pPr>
      <w:r>
        <w:rPr>
          <w:kern w:val="2"/>
        </w:rPr>
        <w:t>[tom@linuxprobe ~]$ dd if=/dev/zero of=/boot/tom bs=5M count=1</w:t>
      </w:r>
    </w:p>
    <w:p>
      <w:pPr>
        <w:pStyle w:val="26"/>
        <w:rPr>
          <w:kern w:val="2"/>
        </w:rPr>
      </w:pPr>
      <w:r>
        <w:rPr>
          <w:kern w:val="2"/>
        </w:rPr>
        <w:t>1+0 records in</w:t>
      </w:r>
    </w:p>
    <w:p>
      <w:pPr>
        <w:pStyle w:val="26"/>
        <w:rPr>
          <w:kern w:val="2"/>
        </w:rPr>
      </w:pPr>
      <w:r>
        <w:rPr>
          <w:kern w:val="2"/>
        </w:rPr>
        <w:t>1+0 records out</w:t>
      </w:r>
    </w:p>
    <w:p>
      <w:pPr>
        <w:pStyle w:val="26"/>
        <w:rPr>
          <w:kern w:val="2"/>
        </w:rPr>
      </w:pPr>
      <w:r>
        <w:rPr>
          <w:kern w:val="2"/>
        </w:rPr>
        <w:t>5242880 bytes (5.2 MB) copied, 0.123966 s, 42.3 MB/s</w:t>
      </w:r>
    </w:p>
    <w:p>
      <w:pPr>
        <w:pStyle w:val="26"/>
        <w:rPr>
          <w:kern w:val="2"/>
        </w:rPr>
      </w:pPr>
      <w:r>
        <w:rPr>
          <w:kern w:val="2"/>
        </w:rPr>
        <w:t>[tom@linuxprobe ~]$ dd if=/dev/zero of=/boot/tom bs=8M count=1</w:t>
      </w:r>
    </w:p>
    <w:p>
      <w:pPr>
        <w:pStyle w:val="26"/>
        <w:rPr>
          <w:b/>
          <w:bCs/>
          <w:kern w:val="2"/>
        </w:rPr>
      </w:pPr>
      <w:r>
        <w:rPr>
          <w:b/>
          <w:bCs/>
          <w:kern w:val="2"/>
        </w:rPr>
        <w:t>dd: error writing ‘/boot/tom’: Disk quota exceeded</w:t>
      </w:r>
    </w:p>
    <w:p>
      <w:pPr>
        <w:pStyle w:val="26"/>
        <w:rPr>
          <w:kern w:val="2"/>
        </w:rPr>
      </w:pPr>
      <w:r>
        <w:rPr>
          <w:kern w:val="2"/>
        </w:rPr>
        <w:t>1+0 records in</w:t>
      </w:r>
    </w:p>
    <w:p>
      <w:pPr>
        <w:pStyle w:val="26"/>
        <w:rPr>
          <w:kern w:val="2"/>
        </w:rPr>
      </w:pPr>
      <w:r>
        <w:rPr>
          <w:kern w:val="2"/>
        </w:rPr>
        <w:t>0+0 records out</w:t>
      </w:r>
    </w:p>
    <w:p>
      <w:pPr>
        <w:pStyle w:val="26"/>
        <w:rPr>
          <w:kern w:val="2"/>
        </w:rPr>
      </w:pPr>
      <w:r>
        <w:rPr>
          <w:kern w:val="2"/>
        </w:rPr>
        <w:t>6291456 bytes (6.3 MB) copied, 0.0201593 s, 312 MB/s</w:t>
      </w:r>
    </w:p>
    <w:p>
      <w:pPr>
        <w:pStyle w:val="59"/>
        <w:spacing w:after="90"/>
        <w:rPr>
          <w:kern w:val="2"/>
        </w:rPr>
      </w:pPr>
    </w:p>
    <w:p>
      <w:pPr>
        <w:pStyle w:val="4"/>
        <w:spacing w:before="151" w:after="151"/>
        <w:rPr>
          <w:kern w:val="2"/>
        </w:rPr>
      </w:pPr>
      <w:r>
        <w:rPr>
          <w:color w:val="000000"/>
          <w:kern w:val="2"/>
        </w:rPr>
        <w:t>6.7.2</w:t>
      </w:r>
      <w:r>
        <w:rPr>
          <w:color w:val="000000"/>
          <w:kern w:val="2"/>
          <w:szCs w:val="21"/>
        </w:rPr>
        <w:t xml:space="preserve">  </w:t>
      </w:r>
      <w:r>
        <w:rPr>
          <w:color w:val="000000"/>
          <w:kern w:val="2"/>
        </w:rPr>
        <w:t>edquota</w:t>
      </w:r>
      <w:r>
        <w:rPr>
          <w:rFonts w:hint="eastAsia"/>
          <w:color w:val="000000"/>
          <w:kern w:val="2"/>
        </w:rPr>
        <w:t>命令</w:t>
      </w:r>
    </w:p>
    <w:p>
      <w:pPr>
        <w:rPr>
          <w:kern w:val="2"/>
        </w:rPr>
      </w:pPr>
      <w:r>
        <w:rPr>
          <w:color w:val="000000"/>
          <w:kern w:val="2"/>
          <w:szCs w:val="21"/>
        </w:rPr>
        <w:t>edquota</w:t>
      </w:r>
      <w:r>
        <w:rPr>
          <w:rFonts w:hint="eastAsia"/>
          <w:color w:val="000000"/>
          <w:kern w:val="2"/>
          <w:szCs w:val="21"/>
        </w:rPr>
        <w:t>命令用于编辑用户的</w:t>
      </w:r>
      <w:r>
        <w:rPr>
          <w:color w:val="000000"/>
          <w:kern w:val="2"/>
          <w:szCs w:val="21"/>
        </w:rPr>
        <w:t>quota</w:t>
      </w:r>
      <w:r>
        <w:rPr>
          <w:rFonts w:hint="eastAsia"/>
          <w:color w:val="000000"/>
          <w:kern w:val="2"/>
          <w:szCs w:val="21"/>
        </w:rPr>
        <w:t>配额限制，格式为“</w:t>
      </w:r>
      <w:r>
        <w:rPr>
          <w:color w:val="000000"/>
          <w:kern w:val="2"/>
          <w:szCs w:val="21"/>
        </w:rPr>
        <w:t>edquota [</w:t>
      </w:r>
      <w:r>
        <w:rPr>
          <w:rFonts w:hint="eastAsia"/>
          <w:color w:val="000000"/>
          <w:kern w:val="2"/>
          <w:szCs w:val="21"/>
        </w:rPr>
        <w:t>参数</w:t>
      </w:r>
      <w:r>
        <w:rPr>
          <w:color w:val="000000"/>
          <w:kern w:val="2"/>
          <w:szCs w:val="21"/>
        </w:rPr>
        <w:t>] [</w:t>
      </w:r>
      <w:r>
        <w:rPr>
          <w:rFonts w:hint="eastAsia"/>
          <w:color w:val="000000"/>
          <w:kern w:val="2"/>
          <w:szCs w:val="21"/>
        </w:rPr>
        <w:t>用户</w:t>
      </w:r>
      <w:r>
        <w:rPr>
          <w:color w:val="000000"/>
          <w:kern w:val="2"/>
          <w:szCs w:val="21"/>
        </w:rPr>
        <w:t xml:space="preserve">] </w:t>
      </w:r>
      <w:r>
        <w:rPr>
          <w:rFonts w:hint="eastAsia"/>
          <w:color w:val="000000"/>
          <w:kern w:val="2"/>
          <w:szCs w:val="21"/>
        </w:rPr>
        <w:t>”。在为用户设置了</w:t>
      </w:r>
      <w:r>
        <w:rPr>
          <w:color w:val="000000"/>
          <w:kern w:val="2"/>
          <w:szCs w:val="21"/>
        </w:rPr>
        <w:t>quota</w:t>
      </w:r>
      <w:r>
        <w:rPr>
          <w:rFonts w:hint="eastAsia"/>
          <w:color w:val="000000"/>
          <w:kern w:val="2"/>
          <w:szCs w:val="21"/>
        </w:rPr>
        <w:t>磁盘容量配额限制后，可以使用</w:t>
      </w:r>
      <w:r>
        <w:rPr>
          <w:color w:val="000000"/>
          <w:kern w:val="2"/>
          <w:szCs w:val="21"/>
        </w:rPr>
        <w:t>edquota</w:t>
      </w:r>
      <w:r>
        <w:rPr>
          <w:rFonts w:hint="eastAsia"/>
          <w:color w:val="000000"/>
          <w:kern w:val="2"/>
          <w:szCs w:val="21"/>
        </w:rPr>
        <w:t>命令按需修改限额的数值。其中，</w:t>
      </w:r>
      <w:r>
        <w:rPr>
          <w:color w:val="000000"/>
          <w:kern w:val="2"/>
          <w:szCs w:val="21"/>
        </w:rPr>
        <w:t>-u</w:t>
      </w:r>
      <w:r>
        <w:rPr>
          <w:rFonts w:hint="eastAsia"/>
          <w:color w:val="000000"/>
          <w:kern w:val="2"/>
          <w:szCs w:val="21"/>
        </w:rPr>
        <w:t>参数表示要针对哪个用户进行设置；</w:t>
      </w:r>
      <w:r>
        <w:rPr>
          <w:color w:val="000000"/>
          <w:kern w:val="2"/>
          <w:szCs w:val="21"/>
        </w:rPr>
        <w:t>-g</w:t>
      </w:r>
      <w:r>
        <w:rPr>
          <w:rFonts w:hint="eastAsia"/>
          <w:color w:val="000000"/>
          <w:kern w:val="2"/>
          <w:szCs w:val="21"/>
        </w:rPr>
        <w:t>参数表示要针对哪个用户组进行设置。</w:t>
      </w:r>
      <w:r>
        <w:rPr>
          <w:color w:val="000000"/>
          <w:kern w:val="2"/>
          <w:szCs w:val="21"/>
        </w:rPr>
        <w:t>edquota</w:t>
      </w:r>
      <w:r>
        <w:rPr>
          <w:rFonts w:hint="eastAsia"/>
          <w:color w:val="000000"/>
          <w:kern w:val="2"/>
          <w:szCs w:val="21"/>
        </w:rPr>
        <w:t>命令会调用</w:t>
      </w:r>
      <w:r>
        <w:rPr>
          <w:color w:val="000000"/>
          <w:kern w:val="2"/>
          <w:szCs w:val="21"/>
        </w:rPr>
        <w:t>Vi</w:t>
      </w:r>
      <w:r>
        <w:rPr>
          <w:rFonts w:hint="eastAsia"/>
          <w:color w:val="000000"/>
          <w:kern w:val="2"/>
          <w:szCs w:val="21"/>
        </w:rPr>
        <w:t>或</w:t>
      </w:r>
      <w:r>
        <w:rPr>
          <w:color w:val="000000"/>
          <w:kern w:val="2"/>
          <w:szCs w:val="21"/>
        </w:rPr>
        <w:t>Vim</w:t>
      </w:r>
      <w:r>
        <w:rPr>
          <w:rFonts w:hint="eastAsia"/>
          <w:color w:val="000000"/>
          <w:kern w:val="2"/>
          <w:szCs w:val="21"/>
        </w:rPr>
        <w:t>编辑器来让</w:t>
      </w:r>
      <w:r>
        <w:rPr>
          <w:color w:val="000000"/>
          <w:kern w:val="2"/>
          <w:szCs w:val="21"/>
        </w:rPr>
        <w:t>root</w:t>
      </w:r>
      <w:r>
        <w:rPr>
          <w:rFonts w:hint="eastAsia"/>
          <w:color w:val="000000"/>
          <w:kern w:val="2"/>
          <w:szCs w:val="21"/>
        </w:rPr>
        <w:t>管理员修改要限制的具体细节。下面把用户</w:t>
      </w:r>
      <w:r>
        <w:rPr>
          <w:color w:val="000000"/>
          <w:kern w:val="2"/>
          <w:szCs w:val="21"/>
        </w:rPr>
        <w:t>tom</w:t>
      </w:r>
      <w:r>
        <w:rPr>
          <w:rFonts w:hint="eastAsia"/>
          <w:color w:val="000000"/>
          <w:kern w:val="2"/>
          <w:szCs w:val="21"/>
        </w:rPr>
        <w:t>的硬盘使用量的硬限额从</w:t>
      </w:r>
      <w:r>
        <w:rPr>
          <w:color w:val="000000"/>
          <w:kern w:val="2"/>
          <w:szCs w:val="21"/>
        </w:rPr>
        <w:t>5MB</w:t>
      </w:r>
      <w:r>
        <w:rPr>
          <w:rFonts w:hint="eastAsia"/>
          <w:color w:val="000000"/>
          <w:kern w:val="2"/>
          <w:szCs w:val="21"/>
        </w:rPr>
        <w:t>提升到</w:t>
      </w:r>
      <w:r>
        <w:rPr>
          <w:color w:val="000000"/>
          <w:kern w:val="2"/>
          <w:szCs w:val="21"/>
        </w:rPr>
        <w:t>8MB</w:t>
      </w:r>
      <w:r>
        <w:rPr>
          <w:rFonts w:hint="eastAsia"/>
          <w:color w:val="000000"/>
          <w:kern w:val="2"/>
          <w:szCs w:val="21"/>
        </w:rPr>
        <w:t>：</w:t>
      </w:r>
    </w:p>
    <w:p>
      <w:pPr>
        <w:pStyle w:val="58"/>
        <w:rPr>
          <w:kern w:val="2"/>
        </w:rPr>
      </w:pPr>
    </w:p>
    <w:p>
      <w:pPr>
        <w:pStyle w:val="26"/>
        <w:rPr>
          <w:kern w:val="2"/>
        </w:rPr>
      </w:pPr>
      <w:r>
        <w:rPr>
          <w:kern w:val="2"/>
        </w:rPr>
        <w:t>[root@linuxprobe ~]# edquota -u tom</w:t>
      </w:r>
    </w:p>
    <w:p>
      <w:pPr>
        <w:pStyle w:val="26"/>
        <w:rPr>
          <w:kern w:val="2"/>
        </w:rPr>
      </w:pPr>
      <w:r>
        <w:rPr>
          <w:kern w:val="2"/>
        </w:rPr>
        <w:t>Disk quotas for user tom (uid 1001):</w:t>
      </w:r>
    </w:p>
    <w:p>
      <w:pPr>
        <w:pStyle w:val="26"/>
        <w:rPr>
          <w:kern w:val="2"/>
        </w:rPr>
      </w:pPr>
      <w:r>
        <w:rPr>
          <w:kern w:val="2"/>
        </w:rPr>
        <w:t> Filesystem blocks  soft   hard   inodes   soft   hard</w:t>
      </w:r>
    </w:p>
    <w:p>
      <w:pPr>
        <w:pStyle w:val="26"/>
        <w:rPr>
          <w:kern w:val="2"/>
        </w:rPr>
      </w:pPr>
      <w:r>
        <w:rPr>
          <w:kern w:val="2"/>
        </w:rPr>
        <w:t> /dev/sda   6144    3072   8192   1        3      6</w:t>
      </w:r>
    </w:p>
    <w:p>
      <w:pPr>
        <w:pStyle w:val="26"/>
        <w:rPr>
          <w:kern w:val="2"/>
        </w:rPr>
      </w:pPr>
      <w:r>
        <w:rPr>
          <w:kern w:val="2"/>
        </w:rPr>
        <w:t>[root@linuxprobe ~]# su - tom</w:t>
      </w:r>
    </w:p>
    <w:p>
      <w:pPr>
        <w:pStyle w:val="26"/>
        <w:rPr>
          <w:kern w:val="2"/>
        </w:rPr>
      </w:pPr>
      <w:r>
        <w:rPr>
          <w:kern w:val="2"/>
        </w:rPr>
        <w:t>Last login: Mon Sep 7 16:43:12 CST 2017 on pts/0</w:t>
      </w:r>
    </w:p>
    <w:p>
      <w:pPr>
        <w:pStyle w:val="26"/>
        <w:rPr>
          <w:kern w:val="2"/>
        </w:rPr>
      </w:pPr>
      <w:r>
        <w:rPr>
          <w:kern w:val="2"/>
        </w:rPr>
        <w:t>[tom@linuxprobe ~]$ dd if=/dev/zero of=/boot/tom bs=8M count=1</w:t>
      </w:r>
    </w:p>
    <w:p>
      <w:pPr>
        <w:pStyle w:val="26"/>
        <w:rPr>
          <w:kern w:val="2"/>
        </w:rPr>
      </w:pPr>
      <w:r>
        <w:rPr>
          <w:kern w:val="2"/>
        </w:rPr>
        <w:t>1+0 records in</w:t>
      </w:r>
    </w:p>
    <w:p>
      <w:pPr>
        <w:pStyle w:val="26"/>
        <w:rPr>
          <w:kern w:val="2"/>
        </w:rPr>
      </w:pPr>
      <w:r>
        <w:rPr>
          <w:kern w:val="2"/>
        </w:rPr>
        <w:t>1+0 records out</w:t>
      </w:r>
    </w:p>
    <w:p>
      <w:pPr>
        <w:pStyle w:val="26"/>
        <w:rPr>
          <w:kern w:val="2"/>
        </w:rPr>
      </w:pPr>
      <w:r>
        <w:rPr>
          <w:kern w:val="2"/>
        </w:rPr>
        <w:t>8388608 bytes (8.4 MB) copied, 0.0268044 s, 313 MB/s</w:t>
      </w:r>
    </w:p>
    <w:p>
      <w:pPr>
        <w:pStyle w:val="26"/>
        <w:rPr>
          <w:kern w:val="2"/>
        </w:rPr>
      </w:pPr>
      <w:r>
        <w:rPr>
          <w:kern w:val="2"/>
        </w:rPr>
        <w:t>[tom@linuxprobe ~]$ dd if=/dev/zero of=/boot/tom bs=10M count=1</w:t>
      </w:r>
    </w:p>
    <w:p>
      <w:pPr>
        <w:pStyle w:val="26"/>
        <w:rPr>
          <w:kern w:val="2"/>
        </w:rPr>
      </w:pPr>
      <w:r>
        <w:rPr>
          <w:kern w:val="2"/>
        </w:rPr>
        <w:t>dd: error writing ‘/boot/tom’: Disk quota exceeded</w:t>
      </w:r>
    </w:p>
    <w:p>
      <w:pPr>
        <w:pStyle w:val="26"/>
        <w:rPr>
          <w:kern w:val="2"/>
        </w:rPr>
      </w:pPr>
      <w:r>
        <w:rPr>
          <w:kern w:val="2"/>
        </w:rPr>
        <w:t>1+0 records in</w:t>
      </w:r>
    </w:p>
    <w:p>
      <w:pPr>
        <w:pStyle w:val="26"/>
        <w:rPr>
          <w:kern w:val="2"/>
        </w:rPr>
      </w:pPr>
      <w:r>
        <w:rPr>
          <w:kern w:val="2"/>
        </w:rPr>
        <w:t>0+0 records out</w:t>
      </w:r>
    </w:p>
    <w:p>
      <w:pPr>
        <w:pStyle w:val="26"/>
        <w:rPr>
          <w:kern w:val="2"/>
        </w:rPr>
      </w:pPr>
      <w:r>
        <w:rPr>
          <w:kern w:val="2"/>
        </w:rPr>
        <w:t>8388608 bytes (8.4 MB) copied, 0.167529 s, 50.1 MB/s</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6.8</w:t>
            </w:r>
            <w:r>
              <w:rPr>
                <w:color w:val="000000"/>
                <w:kern w:val="2"/>
                <w:szCs w:val="21"/>
              </w:rPr>
              <w:t xml:space="preserve">  </w:t>
            </w:r>
            <w:r>
              <w:rPr>
                <w:rFonts w:hint="eastAsia"/>
                <w:color w:val="000000"/>
                <w:kern w:val="2"/>
              </w:rPr>
              <w:t>软硬方式链接</w:t>
            </w:r>
          </w:p>
        </w:tc>
      </w:tr>
    </w:tbl>
    <w:p>
      <w:pPr>
        <w:pStyle w:val="56"/>
        <w:rPr>
          <w:kern w:val="2"/>
        </w:rPr>
      </w:pPr>
    </w:p>
    <w:p>
      <w:pPr>
        <w:rPr>
          <w:kern w:val="2"/>
        </w:rPr>
      </w:pPr>
      <w:r>
        <w:rPr>
          <w:rFonts w:hint="eastAsia"/>
          <w:color w:val="000000"/>
          <w:kern w:val="2"/>
          <w:szCs w:val="21"/>
        </w:rPr>
        <w:t>当引领大家学习完本章所有的硬盘管理知识之后，刘遄老师终于可以放心大胆地讲解</w:t>
      </w:r>
      <w:r>
        <w:rPr>
          <w:color w:val="000000"/>
          <w:kern w:val="2"/>
          <w:szCs w:val="21"/>
        </w:rPr>
        <w:t>Linux</w:t>
      </w:r>
      <w:r>
        <w:rPr>
          <w:rFonts w:hint="eastAsia"/>
          <w:color w:val="000000"/>
          <w:kern w:val="2"/>
          <w:szCs w:val="21"/>
        </w:rPr>
        <w:t>系统中的“快捷方式”了。在</w:t>
      </w:r>
      <w:r>
        <w:rPr>
          <w:color w:val="000000"/>
          <w:kern w:val="2"/>
          <w:szCs w:val="21"/>
        </w:rPr>
        <w:t>Windows</w:t>
      </w:r>
      <w:r>
        <w:rPr>
          <w:rFonts w:hint="eastAsia"/>
          <w:color w:val="000000"/>
          <w:kern w:val="2"/>
          <w:szCs w:val="21"/>
        </w:rPr>
        <w:t>系统中，快捷方式就是指向原始文件的一个链接文件，可以让用户从不同的位置来访问原始的文件；原文件一旦被删除或剪切到其他地方后，会导致链接文件失效。但是，这个看似简单的东西在</w:t>
      </w:r>
      <w:r>
        <w:rPr>
          <w:color w:val="000000"/>
          <w:kern w:val="2"/>
          <w:szCs w:val="21"/>
        </w:rPr>
        <w:t>Linux</w:t>
      </w:r>
      <w:r>
        <w:rPr>
          <w:rFonts w:hint="eastAsia"/>
          <w:color w:val="000000"/>
          <w:kern w:val="2"/>
          <w:szCs w:val="21"/>
        </w:rPr>
        <w:t>系统中可不太一样。</w:t>
      </w:r>
    </w:p>
    <w:p>
      <w:pPr>
        <w:rPr>
          <w:kern w:val="2"/>
        </w:rPr>
      </w:pPr>
      <w:r>
        <w:rPr>
          <w:rFonts w:hint="eastAsia"/>
          <w:kern w:val="2"/>
        </w:rPr>
        <w:t>在</w:t>
      </w:r>
      <w:r>
        <w:rPr>
          <w:kern w:val="2"/>
        </w:rPr>
        <w:t>Linux</w:t>
      </w:r>
      <w:r>
        <w:rPr>
          <w:rFonts w:hint="eastAsia"/>
          <w:kern w:val="2"/>
        </w:rPr>
        <w:t>系统中存在硬链接和软连接两种文件。</w:t>
      </w:r>
    </w:p>
    <w:p>
      <w:pPr>
        <w:pStyle w:val="34"/>
        <w:ind w:left="704" w:hanging="304"/>
        <w:rPr>
          <w:spacing w:val="4"/>
          <w:kern w:val="2"/>
        </w:rPr>
      </w:pPr>
      <w:r>
        <w:rPr>
          <w:kern w:val="2"/>
        </w:rPr>
        <w:sym w:font="Wingdings" w:char="00D8"/>
      </w:r>
      <w:r>
        <w:rPr>
          <w:kern w:val="2"/>
        </w:rPr>
        <w:tab/>
      </w:r>
      <w:r>
        <w:rPr>
          <w:rStyle w:val="18"/>
          <w:rFonts w:hint="eastAsia"/>
          <w:kern w:val="2"/>
        </w:rPr>
        <w:t>硬</w:t>
      </w:r>
      <w:r>
        <w:rPr>
          <w:rStyle w:val="18"/>
          <w:rFonts w:hint="eastAsia"/>
          <w:spacing w:val="2"/>
          <w:kern w:val="2"/>
        </w:rPr>
        <w:t>链接（</w:t>
      </w:r>
      <w:r>
        <w:rPr>
          <w:rStyle w:val="18"/>
          <w:spacing w:val="2"/>
          <w:kern w:val="2"/>
        </w:rPr>
        <w:t>hard link</w:t>
      </w:r>
      <w:r>
        <w:rPr>
          <w:rStyle w:val="18"/>
          <w:rFonts w:hint="eastAsia"/>
          <w:spacing w:val="2"/>
          <w:kern w:val="2"/>
        </w:rPr>
        <w:t>）：</w:t>
      </w:r>
      <w:r>
        <w:rPr>
          <w:rFonts w:hint="eastAsia"/>
          <w:color w:val="000000"/>
          <w:spacing w:val="2"/>
          <w:kern w:val="2"/>
          <w:szCs w:val="21"/>
        </w:rPr>
        <w:t>可以将它理解为一个“指向原始文件</w:t>
      </w:r>
      <w:r>
        <w:rPr>
          <w:color w:val="000000"/>
          <w:spacing w:val="2"/>
          <w:kern w:val="2"/>
          <w:szCs w:val="21"/>
        </w:rPr>
        <w:t>inode</w:t>
      </w:r>
      <w:r>
        <w:rPr>
          <w:rFonts w:hint="eastAsia"/>
          <w:color w:val="000000"/>
          <w:spacing w:val="2"/>
          <w:kern w:val="2"/>
          <w:szCs w:val="21"/>
        </w:rPr>
        <w:t>的指针”，系统不为它分配独立的</w:t>
      </w:r>
      <w:r>
        <w:rPr>
          <w:color w:val="000000"/>
          <w:spacing w:val="2"/>
          <w:kern w:val="2"/>
          <w:szCs w:val="21"/>
        </w:rPr>
        <w:t>inode</w:t>
      </w:r>
      <w:r>
        <w:rPr>
          <w:rFonts w:hint="eastAsia"/>
          <w:color w:val="000000"/>
          <w:spacing w:val="2"/>
          <w:kern w:val="2"/>
          <w:szCs w:val="21"/>
        </w:rPr>
        <w:t>和文件。所以，硬链接文件与原始文件其实是同一个文件，只</w:t>
      </w:r>
      <w:r>
        <w:rPr>
          <w:rFonts w:hint="eastAsia"/>
          <w:color w:val="000000"/>
          <w:spacing w:val="4"/>
          <w:kern w:val="2"/>
          <w:szCs w:val="21"/>
        </w:rPr>
        <w:t>是名字不同。我们每添加一个硬链接，该文件的</w:t>
      </w:r>
      <w:r>
        <w:rPr>
          <w:color w:val="000000"/>
          <w:spacing w:val="4"/>
          <w:kern w:val="2"/>
          <w:szCs w:val="21"/>
        </w:rPr>
        <w:t>inode</w:t>
      </w:r>
      <w:r>
        <w:rPr>
          <w:rFonts w:hint="eastAsia"/>
          <w:color w:val="000000"/>
          <w:spacing w:val="4"/>
          <w:kern w:val="2"/>
          <w:szCs w:val="21"/>
        </w:rPr>
        <w:t>连接数就会增加</w:t>
      </w:r>
      <w:r>
        <w:rPr>
          <w:color w:val="000000"/>
          <w:spacing w:val="4"/>
          <w:kern w:val="2"/>
          <w:szCs w:val="21"/>
        </w:rPr>
        <w:t>1</w:t>
      </w:r>
      <w:r>
        <w:rPr>
          <w:rFonts w:hint="eastAsia"/>
          <w:color w:val="000000"/>
          <w:spacing w:val="4"/>
          <w:kern w:val="2"/>
          <w:szCs w:val="21"/>
        </w:rPr>
        <w:t>；而且只有当该文件的</w:t>
      </w:r>
      <w:r>
        <w:rPr>
          <w:color w:val="000000"/>
          <w:spacing w:val="4"/>
          <w:kern w:val="2"/>
          <w:szCs w:val="21"/>
        </w:rPr>
        <w:t>inode</w:t>
      </w:r>
      <w:r>
        <w:rPr>
          <w:rFonts w:hint="eastAsia"/>
          <w:color w:val="000000"/>
          <w:spacing w:val="4"/>
          <w:kern w:val="2"/>
          <w:szCs w:val="21"/>
        </w:rPr>
        <w:t>连接数为</w:t>
      </w:r>
      <w:r>
        <w:rPr>
          <w:color w:val="000000"/>
          <w:spacing w:val="4"/>
          <w:kern w:val="2"/>
          <w:szCs w:val="21"/>
        </w:rPr>
        <w:t>0</w:t>
      </w:r>
      <w:r>
        <w:rPr>
          <w:rFonts w:hint="eastAsia"/>
          <w:color w:val="000000"/>
          <w:spacing w:val="4"/>
          <w:kern w:val="2"/>
          <w:szCs w:val="21"/>
        </w:rPr>
        <w:t>时，才算彻底将它删除。换言之，由于硬链接实际上是指向原文件</w:t>
      </w:r>
      <w:r>
        <w:rPr>
          <w:color w:val="000000"/>
          <w:spacing w:val="4"/>
          <w:kern w:val="2"/>
          <w:szCs w:val="21"/>
        </w:rPr>
        <w:t>inode</w:t>
      </w:r>
      <w:r>
        <w:rPr>
          <w:rFonts w:hint="eastAsia"/>
          <w:color w:val="000000"/>
          <w:spacing w:val="4"/>
          <w:kern w:val="2"/>
          <w:szCs w:val="21"/>
        </w:rPr>
        <w:t>的指针，因此即便原始文件被删除，依然可以通过硬链接文件来访问。需要注意的是，由于技术的局限性，我们不能跨</w:t>
      </w:r>
      <w:r>
        <w:rPr>
          <w:color w:val="000000"/>
          <w:spacing w:val="4"/>
          <w:kern w:val="2"/>
          <w:szCs w:val="21"/>
        </w:rPr>
        <w:t>分区</w:t>
      </w:r>
      <w:r>
        <w:rPr>
          <w:rFonts w:hint="eastAsia"/>
          <w:color w:val="000000"/>
          <w:spacing w:val="4"/>
          <w:kern w:val="2"/>
        </w:rPr>
        <w:t>对目录文件进行链接。</w:t>
      </w:r>
    </w:p>
    <w:p>
      <w:pPr>
        <w:pStyle w:val="34"/>
        <w:ind w:left="704" w:hanging="304"/>
        <w:rPr>
          <w:kern w:val="2"/>
        </w:rPr>
      </w:pPr>
      <w:r>
        <w:rPr>
          <w:kern w:val="2"/>
        </w:rPr>
        <w:sym w:font="Wingdings" w:char="00D8"/>
      </w:r>
      <w:r>
        <w:rPr>
          <w:kern w:val="2"/>
        </w:rPr>
        <w:tab/>
      </w:r>
      <w:r>
        <w:rPr>
          <w:rStyle w:val="18"/>
          <w:rFonts w:hint="eastAsia"/>
          <w:kern w:val="2"/>
        </w:rPr>
        <w:t>软链接（也称为符号链接</w:t>
      </w:r>
      <w:r>
        <w:rPr>
          <w:rStyle w:val="18"/>
          <w:kern w:val="2"/>
        </w:rPr>
        <w:t>[symbolic link]</w:t>
      </w:r>
      <w:r>
        <w:rPr>
          <w:rStyle w:val="18"/>
          <w:rFonts w:hint="eastAsia"/>
          <w:kern w:val="2"/>
        </w:rPr>
        <w:t>）：</w:t>
      </w:r>
      <w:r>
        <w:rPr>
          <w:rFonts w:hint="eastAsia"/>
          <w:color w:val="000000"/>
          <w:kern w:val="2"/>
          <w:szCs w:val="21"/>
        </w:rPr>
        <w:t>仅仅包含所链接文件的路径名，因此能链接目录文件，也可以跨越文件系统进行链接。但是，当原始文件被删除后，链接文件也将失效，从这一点上来说与</w:t>
      </w:r>
      <w:r>
        <w:rPr>
          <w:color w:val="000000"/>
          <w:kern w:val="2"/>
          <w:szCs w:val="21"/>
        </w:rPr>
        <w:t>Windows</w:t>
      </w:r>
      <w:r>
        <w:rPr>
          <w:rFonts w:hint="eastAsia"/>
          <w:color w:val="000000"/>
          <w:kern w:val="2"/>
          <w:szCs w:val="21"/>
        </w:rPr>
        <w:t>系统中的“快捷方式”具有一样的性质。</w:t>
      </w:r>
    </w:p>
    <w:p>
      <w:pPr>
        <w:pStyle w:val="4"/>
        <w:spacing w:before="151" w:after="151"/>
        <w:rPr>
          <w:kern w:val="2"/>
        </w:rPr>
      </w:pPr>
      <w:r>
        <w:rPr>
          <w:kern w:val="2"/>
        </w:rPr>
        <w:t>ln</w:t>
      </w:r>
      <w:r>
        <w:rPr>
          <w:rFonts w:hint="eastAsia"/>
          <w:kern w:val="2"/>
        </w:rPr>
        <w:t>命令</w:t>
      </w:r>
    </w:p>
    <w:p>
      <w:pPr>
        <w:rPr>
          <w:spacing w:val="-4"/>
          <w:kern w:val="2"/>
        </w:rPr>
      </w:pPr>
      <w:r>
        <w:rPr>
          <w:color w:val="000000"/>
          <w:spacing w:val="-4"/>
          <w:kern w:val="2"/>
          <w:szCs w:val="21"/>
        </w:rPr>
        <w:t>ln</w:t>
      </w:r>
      <w:r>
        <w:rPr>
          <w:rFonts w:hint="eastAsia"/>
          <w:color w:val="000000"/>
          <w:spacing w:val="-4"/>
          <w:kern w:val="2"/>
          <w:szCs w:val="21"/>
        </w:rPr>
        <w:t>命令用于创建链接文件，格式为“</w:t>
      </w:r>
      <w:r>
        <w:rPr>
          <w:color w:val="000000"/>
          <w:spacing w:val="-4"/>
          <w:kern w:val="2"/>
          <w:szCs w:val="21"/>
        </w:rPr>
        <w:t>ln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目标”，其可用的参数以及作用如表</w:t>
      </w:r>
      <w:r>
        <w:rPr>
          <w:color w:val="000000"/>
          <w:spacing w:val="-4"/>
          <w:kern w:val="2"/>
          <w:szCs w:val="21"/>
        </w:rPr>
        <w:t>6-</w:t>
      </w:r>
      <w:r>
        <w:rPr>
          <w:rFonts w:hint="eastAsia"/>
          <w:color w:val="000000"/>
          <w:spacing w:val="-4"/>
          <w:kern w:val="2"/>
          <w:szCs w:val="21"/>
        </w:rPr>
        <w:t>6所示。在使用</w:t>
      </w:r>
      <w:r>
        <w:rPr>
          <w:color w:val="000000"/>
          <w:spacing w:val="-4"/>
          <w:kern w:val="2"/>
          <w:szCs w:val="21"/>
        </w:rPr>
        <w:t>ln</w:t>
      </w:r>
      <w:r>
        <w:rPr>
          <w:rFonts w:hint="eastAsia"/>
          <w:color w:val="000000"/>
          <w:spacing w:val="-4"/>
          <w:kern w:val="2"/>
          <w:szCs w:val="21"/>
        </w:rPr>
        <w:t>命令时，是否添加</w:t>
      </w:r>
      <w:r>
        <w:rPr>
          <w:color w:val="000000"/>
          <w:spacing w:val="-4"/>
          <w:kern w:val="2"/>
          <w:szCs w:val="21"/>
        </w:rPr>
        <w:t>-s</w:t>
      </w:r>
      <w:r>
        <w:rPr>
          <w:rFonts w:hint="eastAsia"/>
          <w:color w:val="000000"/>
          <w:spacing w:val="-4"/>
          <w:kern w:val="2"/>
          <w:szCs w:val="21"/>
        </w:rPr>
        <w:t>参数，将创建出性质不同的两种“快捷方式”。因此如果没有扎实的理论知识和实践经验做铺垫，尽管能够成功完成实验，但永远不会明白为什么会成功。</w:t>
      </w:r>
    </w:p>
    <w:p>
      <w:pPr>
        <w:pStyle w:val="27"/>
        <w:spacing w:before="80"/>
        <w:rPr>
          <w:kern w:val="2"/>
        </w:rPr>
      </w:pPr>
      <w:r>
        <w:rPr>
          <w:rFonts w:hint="eastAsia"/>
          <w:kern w:val="2"/>
        </w:rPr>
        <w:t>表</w:t>
      </w:r>
      <w:r>
        <w:rPr>
          <w:kern w:val="2"/>
        </w:rPr>
        <w:t>6-</w:t>
      </w:r>
      <w:r>
        <w:rPr>
          <w:rFonts w:hint="eastAsia"/>
          <w:kern w:val="2"/>
        </w:rPr>
        <w:t>6</w:t>
      </w:r>
      <w:r>
        <w:rPr>
          <w:kern w:val="2"/>
        </w:rPr>
        <w:tab/>
      </w:r>
      <w:r>
        <w:rPr>
          <w:kern w:val="2"/>
        </w:rPr>
        <w:t>ln</w:t>
      </w:r>
      <w:r>
        <w:rPr>
          <w:rFonts w:hint="eastAsia"/>
          <w:kern w:val="2"/>
        </w:rPr>
        <w:t>命令中可用的参数以及作用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452"/>
        <w:gridCol w:w="560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52" w:type="dxa"/>
            <w:tcBorders>
              <w:top w:val="single" w:color="000000" w:sz="6" w:space="0"/>
              <w:bottom w:val="single" w:color="000000" w:sz="4" w:space="0"/>
            </w:tcBorders>
            <w:shd w:val="clear" w:color="auto" w:fill="D9D9D9"/>
          </w:tcPr>
          <w:p>
            <w:pPr>
              <w:pStyle w:val="50"/>
              <w:rPr>
                <w:kern w:val="2"/>
              </w:rPr>
            </w:pPr>
            <w:r>
              <w:rPr>
                <w:rFonts w:hint="eastAsia"/>
                <w:kern w:val="2"/>
              </w:rPr>
              <w:t>参数</w:t>
            </w:r>
          </w:p>
        </w:tc>
        <w:tc>
          <w:tcPr>
            <w:tcW w:w="5609"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52" w:type="dxa"/>
            <w:tcBorders>
              <w:top w:val="single" w:color="000000" w:sz="4" w:space="0"/>
            </w:tcBorders>
            <w:vAlign w:val="center"/>
          </w:tcPr>
          <w:p>
            <w:pPr>
              <w:pStyle w:val="57"/>
              <w:rPr>
                <w:kern w:val="2"/>
              </w:rPr>
            </w:pPr>
            <w:r>
              <w:rPr>
                <w:kern w:val="2"/>
              </w:rPr>
              <w:t>-s</w:t>
            </w:r>
          </w:p>
        </w:tc>
        <w:tc>
          <w:tcPr>
            <w:tcW w:w="5609" w:type="dxa"/>
            <w:tcBorders>
              <w:top w:val="single" w:color="000000" w:sz="4" w:space="0"/>
            </w:tcBorders>
            <w:vAlign w:val="center"/>
          </w:tcPr>
          <w:p>
            <w:pPr>
              <w:pStyle w:val="28"/>
              <w:rPr>
                <w:kern w:val="2"/>
              </w:rPr>
            </w:pPr>
            <w:r>
              <w:rPr>
                <w:rFonts w:hint="eastAsia"/>
                <w:kern w:val="2"/>
              </w:rPr>
              <w:t>创建“符号链接”（如果不带</w:t>
            </w:r>
            <w:r>
              <w:rPr>
                <w:kern w:val="2"/>
              </w:rPr>
              <w:t>-s</w:t>
            </w:r>
            <w:r>
              <w:rPr>
                <w:rFonts w:hint="eastAsia"/>
                <w:kern w:val="2"/>
              </w:rPr>
              <w:t>参数，则默认创建硬链接）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52" w:type="dxa"/>
            <w:vAlign w:val="center"/>
          </w:tcPr>
          <w:p>
            <w:pPr>
              <w:pStyle w:val="57"/>
              <w:rPr>
                <w:kern w:val="2"/>
              </w:rPr>
            </w:pPr>
            <w:r>
              <w:rPr>
                <w:kern w:val="2"/>
              </w:rPr>
              <w:t>-f</w:t>
            </w:r>
          </w:p>
        </w:tc>
        <w:tc>
          <w:tcPr>
            <w:tcW w:w="5609" w:type="dxa"/>
            <w:vAlign w:val="center"/>
          </w:tcPr>
          <w:p>
            <w:pPr>
              <w:pStyle w:val="28"/>
              <w:rPr>
                <w:kern w:val="2"/>
              </w:rPr>
            </w:pPr>
            <w:r>
              <w:rPr>
                <w:rFonts w:hint="eastAsia"/>
                <w:kern w:val="2"/>
              </w:rPr>
              <w:t>强制创建文件或目录的链接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52" w:type="dxa"/>
            <w:vAlign w:val="center"/>
          </w:tcPr>
          <w:p>
            <w:pPr>
              <w:pStyle w:val="57"/>
              <w:rPr>
                <w:kern w:val="2"/>
              </w:rPr>
            </w:pPr>
            <w:r>
              <w:rPr>
                <w:kern w:val="2"/>
              </w:rPr>
              <w:t>-i</w:t>
            </w:r>
          </w:p>
        </w:tc>
        <w:tc>
          <w:tcPr>
            <w:tcW w:w="5609" w:type="dxa"/>
            <w:vAlign w:val="center"/>
          </w:tcPr>
          <w:p>
            <w:pPr>
              <w:pStyle w:val="28"/>
              <w:rPr>
                <w:kern w:val="2"/>
              </w:rPr>
            </w:pPr>
            <w:r>
              <w:rPr>
                <w:rFonts w:hint="eastAsia"/>
                <w:kern w:val="2"/>
              </w:rPr>
              <w:t>覆盖前先询问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52" w:type="dxa"/>
            <w:vAlign w:val="center"/>
          </w:tcPr>
          <w:p>
            <w:pPr>
              <w:pStyle w:val="57"/>
              <w:rPr>
                <w:kern w:val="2"/>
              </w:rPr>
            </w:pPr>
            <w:r>
              <w:rPr>
                <w:kern w:val="2"/>
              </w:rPr>
              <w:t>-v</w:t>
            </w:r>
          </w:p>
        </w:tc>
        <w:tc>
          <w:tcPr>
            <w:tcW w:w="5609" w:type="dxa"/>
            <w:vAlign w:val="center"/>
          </w:tcPr>
          <w:p>
            <w:pPr>
              <w:pStyle w:val="28"/>
              <w:rPr>
                <w:kern w:val="2"/>
              </w:rPr>
            </w:pPr>
            <w:r>
              <w:rPr>
                <w:rFonts w:hint="eastAsia"/>
                <w:kern w:val="2"/>
              </w:rPr>
              <w:t>显示创建链接的过程</w:t>
            </w:r>
          </w:p>
        </w:tc>
      </w:tr>
    </w:tbl>
    <w:p>
      <w:pPr>
        <w:pStyle w:val="29"/>
        <w:rPr>
          <w:kern w:val="2"/>
        </w:rPr>
      </w:pPr>
    </w:p>
    <w:p>
      <w:pPr>
        <w:rPr>
          <w:kern w:val="2"/>
        </w:rPr>
      </w:pPr>
      <w:r>
        <w:rPr>
          <w:rFonts w:hint="eastAsia"/>
          <w:color w:val="000000"/>
          <w:kern w:val="2"/>
          <w:szCs w:val="21"/>
        </w:rPr>
        <w:t>为了更好地理解软链接、硬链接的不同性质，接下来创建一个类似于</w:t>
      </w:r>
      <w:r>
        <w:rPr>
          <w:color w:val="000000"/>
          <w:kern w:val="2"/>
          <w:szCs w:val="21"/>
        </w:rPr>
        <w:t>Windows</w:t>
      </w:r>
      <w:r>
        <w:rPr>
          <w:rFonts w:hint="eastAsia"/>
          <w:color w:val="000000"/>
          <w:kern w:val="2"/>
          <w:szCs w:val="21"/>
        </w:rPr>
        <w:t>系统中快捷方式的软链接。这样，当原始文件被删除后，就无法读取新建的链接文件了。</w:t>
      </w:r>
    </w:p>
    <w:p>
      <w:pPr>
        <w:pStyle w:val="58"/>
        <w:rPr>
          <w:kern w:val="2"/>
        </w:rPr>
      </w:pPr>
    </w:p>
    <w:p>
      <w:pPr>
        <w:pStyle w:val="26"/>
        <w:rPr>
          <w:kern w:val="2"/>
        </w:rPr>
      </w:pPr>
      <w:r>
        <w:rPr>
          <w:kern w:val="2"/>
        </w:rPr>
        <w:t>[root@linuxprobe ~]# echo "Welcome to linuxprobe.com" &gt; readme.txt</w:t>
      </w:r>
    </w:p>
    <w:p>
      <w:pPr>
        <w:pStyle w:val="26"/>
        <w:rPr>
          <w:kern w:val="2"/>
        </w:rPr>
      </w:pPr>
      <w:r>
        <w:rPr>
          <w:kern w:val="2"/>
        </w:rPr>
        <w:t>[root@linuxprobe ~]# ln -s readme.txt readit.txt</w:t>
      </w:r>
    </w:p>
    <w:p>
      <w:pPr>
        <w:pStyle w:val="26"/>
        <w:rPr>
          <w:kern w:val="2"/>
        </w:rPr>
      </w:pPr>
      <w:r>
        <w:rPr>
          <w:kern w:val="2"/>
        </w:rPr>
        <w:t>[root@linuxprobe ~]# cat readme.txt </w:t>
      </w:r>
    </w:p>
    <w:p>
      <w:pPr>
        <w:pStyle w:val="26"/>
        <w:spacing w:line="210" w:lineRule="exact"/>
        <w:rPr>
          <w:kern w:val="2"/>
        </w:rPr>
      </w:pPr>
      <w:r>
        <w:rPr>
          <w:kern w:val="2"/>
        </w:rPr>
        <w:t>Welcome to linuxprobe.com</w:t>
      </w:r>
    </w:p>
    <w:p>
      <w:pPr>
        <w:pStyle w:val="26"/>
        <w:spacing w:line="210" w:lineRule="exact"/>
        <w:rPr>
          <w:kern w:val="2"/>
        </w:rPr>
      </w:pPr>
      <w:r>
        <w:rPr>
          <w:kern w:val="2"/>
        </w:rPr>
        <w:t>[root@linuxprobe ~]# cat readit.txt </w:t>
      </w:r>
    </w:p>
    <w:p>
      <w:pPr>
        <w:pStyle w:val="26"/>
        <w:spacing w:line="210" w:lineRule="exact"/>
        <w:rPr>
          <w:kern w:val="2"/>
        </w:rPr>
      </w:pPr>
      <w:r>
        <w:rPr>
          <w:kern w:val="2"/>
        </w:rPr>
        <w:t>Welcome to linuxprobe.com</w:t>
      </w:r>
    </w:p>
    <w:p>
      <w:pPr>
        <w:pStyle w:val="26"/>
        <w:spacing w:line="210" w:lineRule="exact"/>
        <w:rPr>
          <w:kern w:val="2"/>
        </w:rPr>
      </w:pPr>
      <w:r>
        <w:rPr>
          <w:kern w:val="2"/>
        </w:rPr>
        <w:t>[root@linuxprobe ~]# ls -l readme.txt </w:t>
      </w:r>
    </w:p>
    <w:p>
      <w:pPr>
        <w:pStyle w:val="26"/>
        <w:spacing w:line="210" w:lineRule="exact"/>
        <w:rPr>
          <w:kern w:val="2"/>
        </w:rPr>
      </w:pPr>
      <w:r>
        <w:rPr>
          <w:kern w:val="2"/>
        </w:rPr>
        <w:t>-rw-r--r-- </w:t>
      </w:r>
      <w:r>
        <w:rPr>
          <w:b/>
          <w:bCs/>
          <w:kern w:val="2"/>
        </w:rPr>
        <w:t>1</w:t>
      </w:r>
      <w:r>
        <w:rPr>
          <w:kern w:val="2"/>
        </w:rPr>
        <w:t> root root 26 Jan 11 00:08 readme.txt</w:t>
      </w:r>
    </w:p>
    <w:p>
      <w:pPr>
        <w:pStyle w:val="26"/>
        <w:spacing w:line="210" w:lineRule="exact"/>
        <w:rPr>
          <w:kern w:val="2"/>
        </w:rPr>
      </w:pPr>
      <w:r>
        <w:rPr>
          <w:kern w:val="2"/>
        </w:rPr>
        <w:t>[root@linuxprobe ~]# rm -f readme.txt </w:t>
      </w:r>
    </w:p>
    <w:p>
      <w:pPr>
        <w:pStyle w:val="26"/>
        <w:spacing w:line="210" w:lineRule="exact"/>
        <w:rPr>
          <w:kern w:val="2"/>
        </w:rPr>
      </w:pPr>
      <w:r>
        <w:rPr>
          <w:kern w:val="2"/>
        </w:rPr>
        <w:t>[root@linuxprobe ~]# cat readit.txt </w:t>
      </w:r>
    </w:p>
    <w:p>
      <w:pPr>
        <w:pStyle w:val="26"/>
        <w:spacing w:line="210" w:lineRule="exact"/>
        <w:rPr>
          <w:kern w:val="2"/>
        </w:rPr>
      </w:pPr>
      <w:r>
        <w:rPr>
          <w:kern w:val="2"/>
        </w:rPr>
        <w:t>cat: readit.txt: No such file or directory</w:t>
      </w:r>
    </w:p>
    <w:p>
      <w:pPr>
        <w:pStyle w:val="59"/>
        <w:spacing w:after="90"/>
        <w:rPr>
          <w:kern w:val="2"/>
        </w:rPr>
      </w:pPr>
    </w:p>
    <w:p>
      <w:pPr>
        <w:rPr>
          <w:kern w:val="2"/>
        </w:rPr>
      </w:pPr>
      <w:r>
        <w:rPr>
          <w:rFonts w:hint="eastAsia"/>
          <w:color w:val="000000"/>
          <w:kern w:val="2"/>
          <w:szCs w:val="21"/>
        </w:rPr>
        <w:t>接下来针对一个原始文件创建一个硬链接，即相当于针对原始文件的硬盘存储位置创建了一个指针，这样一来，新创建的这个硬链接就不再依赖于原始文件的名称等信息，也不会因为原始文件的删除而导致无法读取。同时可以看到创建硬链接后，原始文件的硬盘链接数量增加到了</w:t>
      </w:r>
      <w:r>
        <w:rPr>
          <w:color w:val="000000"/>
          <w:kern w:val="2"/>
          <w:szCs w:val="21"/>
        </w:rPr>
        <w:t>2</w:t>
      </w:r>
      <w:r>
        <w:rPr>
          <w:rFonts w:hint="eastAsia"/>
          <w:color w:val="000000"/>
          <w:kern w:val="2"/>
          <w:szCs w:val="21"/>
        </w:rPr>
        <w:t>。</w:t>
      </w:r>
    </w:p>
    <w:p>
      <w:pPr>
        <w:pStyle w:val="58"/>
        <w:rPr>
          <w:kern w:val="2"/>
        </w:rPr>
      </w:pPr>
    </w:p>
    <w:p>
      <w:pPr>
        <w:pStyle w:val="26"/>
        <w:spacing w:line="210" w:lineRule="exact"/>
        <w:rPr>
          <w:kern w:val="2"/>
        </w:rPr>
      </w:pPr>
      <w:r>
        <w:rPr>
          <w:kern w:val="2"/>
        </w:rPr>
        <w:t>[root@linuxprobe ~]# echo "Welcome to linuxprobe.com" &gt; readme.txt</w:t>
      </w:r>
    </w:p>
    <w:p>
      <w:pPr>
        <w:pStyle w:val="26"/>
        <w:spacing w:line="210" w:lineRule="exact"/>
        <w:rPr>
          <w:kern w:val="2"/>
        </w:rPr>
      </w:pPr>
      <w:r>
        <w:rPr>
          <w:kern w:val="2"/>
        </w:rPr>
        <w:t>[root@linuxprobe ~]# ln readme.txt readit.txt</w:t>
      </w:r>
    </w:p>
    <w:p>
      <w:pPr>
        <w:pStyle w:val="26"/>
        <w:spacing w:line="210" w:lineRule="exact"/>
        <w:rPr>
          <w:kern w:val="2"/>
        </w:rPr>
      </w:pPr>
      <w:r>
        <w:rPr>
          <w:kern w:val="2"/>
        </w:rPr>
        <w:t>[root@linuxprobe ~]# cat readme.txt </w:t>
      </w:r>
    </w:p>
    <w:p>
      <w:pPr>
        <w:pStyle w:val="26"/>
        <w:spacing w:line="210" w:lineRule="exact"/>
        <w:rPr>
          <w:kern w:val="2"/>
        </w:rPr>
      </w:pPr>
      <w:r>
        <w:rPr>
          <w:kern w:val="2"/>
        </w:rPr>
        <w:t>Welcome to linuxprobe.com</w:t>
      </w:r>
    </w:p>
    <w:p>
      <w:pPr>
        <w:pStyle w:val="26"/>
        <w:spacing w:line="210" w:lineRule="exact"/>
        <w:rPr>
          <w:kern w:val="2"/>
        </w:rPr>
      </w:pPr>
      <w:r>
        <w:rPr>
          <w:kern w:val="2"/>
        </w:rPr>
        <w:t>[root@linuxprobe ~]# cat readit.txt </w:t>
      </w:r>
    </w:p>
    <w:p>
      <w:pPr>
        <w:pStyle w:val="26"/>
        <w:spacing w:line="210" w:lineRule="exact"/>
        <w:rPr>
          <w:kern w:val="2"/>
        </w:rPr>
      </w:pPr>
      <w:r>
        <w:rPr>
          <w:kern w:val="2"/>
        </w:rPr>
        <w:t>Welcome to linuxprobe.com</w:t>
      </w:r>
    </w:p>
    <w:p>
      <w:pPr>
        <w:pStyle w:val="26"/>
        <w:spacing w:line="210" w:lineRule="exact"/>
        <w:rPr>
          <w:kern w:val="2"/>
        </w:rPr>
      </w:pPr>
      <w:r>
        <w:rPr>
          <w:kern w:val="2"/>
        </w:rPr>
        <w:t>[root@linuxprobe ~]# ls -l readme.txt </w:t>
      </w:r>
    </w:p>
    <w:p>
      <w:pPr>
        <w:pStyle w:val="26"/>
        <w:spacing w:line="210" w:lineRule="exact"/>
        <w:rPr>
          <w:kern w:val="2"/>
        </w:rPr>
      </w:pPr>
      <w:r>
        <w:rPr>
          <w:kern w:val="2"/>
        </w:rPr>
        <w:t>-rw-r--r-- </w:t>
      </w:r>
      <w:r>
        <w:rPr>
          <w:b/>
          <w:bCs/>
          <w:kern w:val="2"/>
        </w:rPr>
        <w:t>2</w:t>
      </w:r>
      <w:r>
        <w:rPr>
          <w:kern w:val="2"/>
        </w:rPr>
        <w:t> root root 26 Jan 11 00:13 readme.txt</w:t>
      </w:r>
    </w:p>
    <w:p>
      <w:pPr>
        <w:pStyle w:val="26"/>
        <w:spacing w:line="210" w:lineRule="exact"/>
        <w:rPr>
          <w:kern w:val="2"/>
        </w:rPr>
      </w:pPr>
      <w:r>
        <w:rPr>
          <w:kern w:val="2"/>
        </w:rPr>
        <w:t>[root@linuxprobe ~]# rm -f readme.txt </w:t>
      </w:r>
    </w:p>
    <w:p>
      <w:pPr>
        <w:pStyle w:val="26"/>
        <w:spacing w:line="210" w:lineRule="exact"/>
        <w:rPr>
          <w:kern w:val="2"/>
        </w:rPr>
      </w:pPr>
      <w:r>
        <w:rPr>
          <w:kern w:val="2"/>
        </w:rPr>
        <w:t>[root@linuxprobe ~]# cat readit.txt </w:t>
      </w:r>
    </w:p>
    <w:p>
      <w:pPr>
        <w:pStyle w:val="26"/>
        <w:spacing w:line="210" w:lineRule="exact"/>
        <w:rPr>
          <w:kern w:val="2"/>
        </w:rPr>
      </w:pPr>
      <w:r>
        <w:rPr>
          <w:kern w:val="2"/>
        </w:rPr>
        <w:t>Welcome to linuxprobe.com</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1．/home</w:t>
      </w:r>
      <w:r>
        <w:rPr>
          <w:rFonts w:hint="eastAsia"/>
          <w:kern w:val="2"/>
        </w:rPr>
        <w:t>目录与</w:t>
      </w:r>
      <w:r>
        <w:rPr>
          <w:kern w:val="2"/>
        </w:rPr>
        <w:t>/root</w:t>
      </w:r>
      <w:r>
        <w:rPr>
          <w:rFonts w:hint="eastAsia"/>
          <w:kern w:val="2"/>
        </w:rPr>
        <w:t>目录内存放的文件有何相同点以及不同点？</w:t>
      </w:r>
    </w:p>
    <w:p>
      <w:pPr>
        <w:pStyle w:val="52"/>
      </w:pPr>
      <w:r>
        <w:rPr>
          <w:rStyle w:val="18"/>
          <w:rFonts w:hint="eastAsia"/>
        </w:rPr>
        <w:t>答：</w:t>
      </w:r>
      <w:r>
        <w:rPr>
          <w:rFonts w:hint="eastAsia"/>
        </w:rPr>
        <w:t>这两个目录都是用来存放用户的家目录数据的，但是，</w:t>
      </w:r>
      <w:r>
        <w:t>/root</w:t>
      </w:r>
      <w:r>
        <w:rPr>
          <w:rFonts w:hint="eastAsia"/>
        </w:rPr>
        <w:t>目录存放的是</w:t>
      </w:r>
      <w:r>
        <w:t>root</w:t>
      </w:r>
      <w:r>
        <w:rPr>
          <w:rFonts w:hint="eastAsia"/>
        </w:rPr>
        <w:t>管理员的家目录数据。</w:t>
      </w:r>
    </w:p>
    <w:p>
      <w:pPr>
        <w:pStyle w:val="52"/>
      </w:pPr>
    </w:p>
    <w:p>
      <w:pPr>
        <w:pStyle w:val="43"/>
        <w:ind w:left="320" w:hanging="320"/>
        <w:rPr>
          <w:kern w:val="2"/>
        </w:rPr>
      </w:pPr>
      <w:r>
        <w:rPr>
          <w:kern w:val="2"/>
        </w:rPr>
        <w:t>2．</w:t>
      </w:r>
      <w:r>
        <w:rPr>
          <w:rFonts w:hint="eastAsia"/>
          <w:kern w:val="2"/>
        </w:rPr>
        <w:t>假如一个设备的文件名称为</w:t>
      </w:r>
      <w:r>
        <w:rPr>
          <w:kern w:val="2"/>
        </w:rPr>
        <w:t>/dev/sdb</w:t>
      </w:r>
      <w:r>
        <w:rPr>
          <w:rFonts w:hint="eastAsia"/>
          <w:kern w:val="2"/>
        </w:rPr>
        <w:t>，可以确认它是主板第二个插槽上的设备吗？</w:t>
      </w:r>
    </w:p>
    <w:p>
      <w:pPr>
        <w:pStyle w:val="52"/>
      </w:pPr>
      <w:r>
        <w:rPr>
          <w:rStyle w:val="18"/>
          <w:rFonts w:hint="eastAsia"/>
        </w:rPr>
        <w:t>答：</w:t>
      </w:r>
      <w:r>
        <w:rPr>
          <w:rFonts w:hint="eastAsia"/>
        </w:rPr>
        <w:t>不一定，因为设备的文件名称是由系统的识别顺序来决定的。</w:t>
      </w:r>
    </w:p>
    <w:p>
      <w:pPr>
        <w:pStyle w:val="52"/>
      </w:pPr>
    </w:p>
    <w:p>
      <w:pPr>
        <w:pStyle w:val="43"/>
        <w:ind w:left="320" w:hanging="320"/>
        <w:rPr>
          <w:kern w:val="2"/>
        </w:rPr>
      </w:pPr>
      <w:r>
        <w:rPr>
          <w:kern w:val="2"/>
        </w:rPr>
        <w:t>3．</w:t>
      </w:r>
      <w:r>
        <w:rPr>
          <w:rFonts w:hint="eastAsia"/>
          <w:kern w:val="2"/>
        </w:rPr>
        <w:t>如果硬盘中需要</w:t>
      </w:r>
      <w:r>
        <w:rPr>
          <w:kern w:val="2"/>
        </w:rPr>
        <w:t>5</w:t>
      </w:r>
      <w:r>
        <w:rPr>
          <w:rFonts w:hint="eastAsia"/>
          <w:kern w:val="2"/>
        </w:rPr>
        <w:t>个分区，至少需要几个逻辑分区？</w:t>
      </w:r>
    </w:p>
    <w:p>
      <w:pPr>
        <w:pStyle w:val="52"/>
      </w:pPr>
      <w:r>
        <w:rPr>
          <w:rStyle w:val="18"/>
          <w:rFonts w:hint="eastAsia"/>
        </w:rPr>
        <w:t>答：</w:t>
      </w:r>
      <w:r>
        <w:rPr>
          <w:rFonts w:hint="eastAsia"/>
        </w:rPr>
        <w:t>可以选用创建</w:t>
      </w:r>
      <w:r>
        <w:t>3</w:t>
      </w:r>
      <w:r>
        <w:rPr>
          <w:rFonts w:hint="eastAsia"/>
        </w:rPr>
        <w:t>个主分区</w:t>
      </w:r>
      <w:r>
        <w:t>+1</w:t>
      </w:r>
      <w:r>
        <w:rPr>
          <w:rFonts w:hint="eastAsia"/>
        </w:rPr>
        <w:t>个扩展分区的方法，然后把扩展分区再分成</w:t>
      </w:r>
      <w:r>
        <w:t>2</w:t>
      </w:r>
      <w:r>
        <w:rPr>
          <w:rFonts w:hint="eastAsia"/>
        </w:rPr>
        <w:t>个逻辑分区，即有了</w:t>
      </w:r>
      <w:r>
        <w:t>5</w:t>
      </w:r>
      <w:r>
        <w:rPr>
          <w:rFonts w:hint="eastAsia"/>
        </w:rPr>
        <w:t>个分区。</w:t>
      </w:r>
    </w:p>
    <w:p>
      <w:pPr>
        <w:pStyle w:val="52"/>
      </w:pPr>
    </w:p>
    <w:p>
      <w:pPr>
        <w:pStyle w:val="43"/>
        <w:ind w:left="320" w:hanging="320"/>
        <w:rPr>
          <w:kern w:val="2"/>
        </w:rPr>
      </w:pPr>
      <w:r>
        <w:rPr>
          <w:kern w:val="2"/>
        </w:rPr>
        <w:t>4．/dev/sda5</w:t>
      </w:r>
      <w:r>
        <w:rPr>
          <w:rFonts w:hint="eastAsia"/>
          <w:kern w:val="2"/>
        </w:rPr>
        <w:t>是主分区还是逻辑分区？</w:t>
      </w:r>
    </w:p>
    <w:p>
      <w:pPr>
        <w:pStyle w:val="52"/>
      </w:pPr>
      <w:r>
        <w:rPr>
          <w:rStyle w:val="18"/>
          <w:rFonts w:hint="eastAsia"/>
        </w:rPr>
        <w:t>答：</w:t>
      </w:r>
      <w:r>
        <w:rPr>
          <w:rFonts w:hint="eastAsia"/>
        </w:rPr>
        <w:t>逻辑分区。</w:t>
      </w:r>
    </w:p>
    <w:p>
      <w:pPr>
        <w:pStyle w:val="52"/>
      </w:pPr>
    </w:p>
    <w:p>
      <w:pPr>
        <w:pStyle w:val="43"/>
        <w:ind w:left="320" w:hanging="320"/>
        <w:rPr>
          <w:kern w:val="2"/>
        </w:rPr>
      </w:pPr>
      <w:r>
        <w:rPr>
          <w:kern w:val="2"/>
        </w:rPr>
        <w:t>5．</w:t>
      </w:r>
      <w:r>
        <w:rPr>
          <w:rFonts w:hint="eastAsia"/>
          <w:kern w:val="2"/>
        </w:rPr>
        <w:t>哪个服务决定了设备在</w:t>
      </w:r>
      <w:r>
        <w:rPr>
          <w:kern w:val="2"/>
        </w:rPr>
        <w:t>/dev</w:t>
      </w:r>
      <w:r>
        <w:rPr>
          <w:rFonts w:hint="eastAsia"/>
          <w:kern w:val="2"/>
        </w:rPr>
        <w:t>目录中的名称？</w:t>
      </w:r>
    </w:p>
    <w:p>
      <w:pPr>
        <w:pStyle w:val="52"/>
      </w:pPr>
      <w:r>
        <w:rPr>
          <w:rStyle w:val="18"/>
          <w:rFonts w:hint="eastAsia"/>
        </w:rPr>
        <w:t>答：</w:t>
      </w:r>
      <w:r>
        <w:t>udev</w:t>
      </w:r>
      <w:r>
        <w:rPr>
          <w:rFonts w:hint="eastAsia"/>
        </w:rPr>
        <w:t>设备管理器服务。</w:t>
      </w:r>
    </w:p>
    <w:p>
      <w:pPr>
        <w:pStyle w:val="52"/>
      </w:pPr>
    </w:p>
    <w:p>
      <w:pPr>
        <w:pStyle w:val="43"/>
        <w:ind w:left="320" w:hanging="320"/>
        <w:rPr>
          <w:kern w:val="2"/>
        </w:rPr>
      </w:pPr>
      <w:r>
        <w:rPr>
          <w:kern w:val="2"/>
        </w:rPr>
        <w:t>6．</w:t>
      </w:r>
      <w:r>
        <w:rPr>
          <w:rFonts w:hint="eastAsia"/>
          <w:kern w:val="2"/>
        </w:rPr>
        <w:t>用一句话来描述挂载操作。</w:t>
      </w:r>
    </w:p>
    <w:p>
      <w:pPr>
        <w:pStyle w:val="52"/>
      </w:pPr>
      <w:r>
        <w:rPr>
          <w:rStyle w:val="18"/>
          <w:rFonts w:hint="eastAsia"/>
        </w:rPr>
        <w:t>答：</w:t>
      </w:r>
      <w:r>
        <w:rPr>
          <w:rFonts w:hint="eastAsia"/>
        </w:rPr>
        <w:t>当用户需要使用硬盘设备或分区中的数据时，需要先将其与一个已存在的目录文件进行关联，而这个关联动作就是“挂载”。</w:t>
      </w:r>
    </w:p>
    <w:p>
      <w:pPr>
        <w:pStyle w:val="52"/>
      </w:pPr>
    </w:p>
    <w:p>
      <w:pPr>
        <w:pStyle w:val="43"/>
        <w:ind w:left="320" w:hanging="320"/>
        <w:rPr>
          <w:kern w:val="2"/>
        </w:rPr>
      </w:pPr>
      <w:r>
        <w:rPr>
          <w:kern w:val="2"/>
        </w:rPr>
        <w:t>7．</w:t>
      </w:r>
      <w:r>
        <w:rPr>
          <w:rFonts w:hint="eastAsia"/>
          <w:kern w:val="2"/>
        </w:rPr>
        <w:t>在配置</w:t>
      </w:r>
      <w:r>
        <w:rPr>
          <w:kern w:val="2"/>
        </w:rPr>
        <w:t>quota</w:t>
      </w:r>
      <w:r>
        <w:rPr>
          <w:rFonts w:hint="eastAsia"/>
          <w:kern w:val="2"/>
        </w:rPr>
        <w:t>磁盘容量配额服务时，软限制数值必须小于硬限制数值么？</w:t>
      </w:r>
    </w:p>
    <w:p>
      <w:pPr>
        <w:pStyle w:val="52"/>
      </w:pPr>
      <w:r>
        <w:rPr>
          <w:rStyle w:val="18"/>
          <w:rFonts w:hint="eastAsia"/>
        </w:rPr>
        <w:t>答：</w:t>
      </w:r>
      <w:r>
        <w:rPr>
          <w:rFonts w:hint="eastAsia"/>
        </w:rPr>
        <w:t>不一定，软限制数值可以小于等于硬限制数值。</w:t>
      </w:r>
    </w:p>
    <w:p>
      <w:pPr>
        <w:pStyle w:val="52"/>
      </w:pPr>
    </w:p>
    <w:p>
      <w:pPr>
        <w:pStyle w:val="43"/>
        <w:ind w:left="320" w:hanging="320"/>
        <w:rPr>
          <w:kern w:val="2"/>
        </w:rPr>
      </w:pPr>
      <w:r>
        <w:rPr>
          <w:kern w:val="2"/>
        </w:rPr>
        <w:t>8．</w:t>
      </w:r>
      <w:r>
        <w:rPr>
          <w:rFonts w:hint="eastAsia"/>
          <w:kern w:val="2"/>
        </w:rPr>
        <w:t>若原始文件被改名，那么之前创建的硬链接还能访问到这个原始文件么？</w:t>
      </w:r>
    </w:p>
    <w:p>
      <w:pPr>
        <w:pStyle w:val="52"/>
      </w:pPr>
      <w:r>
        <w:rPr>
          <w:rStyle w:val="18"/>
          <w:rFonts w:hint="eastAsia"/>
        </w:rPr>
        <w:t>答：</w:t>
      </w:r>
      <w:r>
        <w:rPr>
          <w:rFonts w:hint="eastAsia"/>
        </w:rPr>
        <w:t>可以。</w:t>
      </w:r>
    </w:p>
    <w:p>
      <w:pPr>
        <w:pStyle w:val="53"/>
        <w:pageBreakBefore/>
        <w:spacing w:after="151"/>
        <w:rPr>
          <w:kern w:val="2"/>
        </w:rPr>
      </w:pPr>
      <w:r>
        <w:rPr>
          <w:kern w:val="2"/>
          <w:sz w:val="20"/>
        </w:rPr>
        <mc:AlternateContent>
          <mc:Choice Requires="wps">
            <w:drawing>
              <wp:anchor distT="0" distB="0" distL="114300" distR="114300" simplePos="0" relativeHeight="251651072"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8" name="Line 170"/>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70" o:spid="_x0000_s1026" o:spt="20" style="position:absolute;left:0pt;margin-left:-73.5pt;margin-top:33pt;height:0pt;width:556.5pt;z-index:251651072;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H91/Q2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50048"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7" name="Rectangle 169"/>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69" o:spid="_x0000_s1026" o:spt="1" style="position:absolute;left:0pt;margin-left:159.45pt;margin-top:1.1pt;height:31.9pt;width:79.5pt;z-index:-251666432;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G8K2AAAAAgBAAAPAAAAAAAAAAEAIAAAACIAAABkcnMvZG93bnJldi54&#10;bWxQSwECFAAUAAAACACHTuJAcaYQQPoBAADfAwAADgAAAAAAAAABACAAAAAnAQAAZHJzL2Uyb0Rv&#10;Yy54bWxQSwUGAAAAAAYABgBZAQAAkwUAAAAA&#10;">
                <v:fill on="t" focussize="0,0"/>
                <v:stroke on="f"/>
                <v:imagedata o:title=""/>
                <o:lock v:ext="edit" aspectratio="f"/>
              </v:rect>
            </w:pict>
          </mc:Fallback>
        </mc:AlternateContent>
      </w:r>
      <w:r>
        <w:rPr>
          <w:rFonts w:hint="eastAsia"/>
          <w:kern w:val="2"/>
        </w:rPr>
        <w:t>第7章</w:t>
      </w:r>
    </w:p>
    <w:p>
      <w:pPr>
        <w:pStyle w:val="2"/>
        <w:rPr>
          <w:rFonts w:ascii="宋体" w:hAnsi="宋体" w:eastAsia="宋体"/>
          <w:kern w:val="2"/>
        </w:rPr>
      </w:pPr>
      <w:r>
        <w:rPr>
          <w:rFonts w:hint="eastAsia" w:ascii="宋体" w:hAnsi="宋体" w:eastAsia="宋体"/>
          <w:kern w:val="2"/>
        </w:rPr>
        <w:t>使用RAID与LVM磁盘阵列技术</w:t>
      </w:r>
    </w:p>
    <w:p>
      <w:pPr>
        <w:pStyle w:val="54"/>
        <w:rPr>
          <w:kern w:val="2"/>
        </w:rPr>
      </w:pPr>
      <w:r>
        <w:rPr>
          <w:kern w:val="2"/>
          <w:sz w:val="20"/>
        </w:rPr>
        <mc:AlternateContent>
          <mc:Choice Requires="wps">
            <w:drawing>
              <wp:anchor distT="0" distB="0" distL="114300" distR="114300" simplePos="0" relativeHeight="251652096" behindDoc="1" locked="0" layoutInCell="1" allowOverlap="1">
                <wp:simplePos x="0" y="0"/>
                <wp:positionH relativeFrom="column">
                  <wp:posOffset>-935990</wp:posOffset>
                </wp:positionH>
                <wp:positionV relativeFrom="paragraph">
                  <wp:posOffset>34290</wp:posOffset>
                </wp:positionV>
                <wp:extent cx="7052310" cy="780415"/>
                <wp:effectExtent l="3175" t="0" r="2540" b="635"/>
                <wp:wrapNone/>
                <wp:docPr id="296" name="Rectangle 171"/>
                <wp:cNvGraphicFramePr/>
                <a:graphic xmlns:a="http://schemas.openxmlformats.org/drawingml/2006/main">
                  <a:graphicData uri="http://schemas.microsoft.com/office/word/2010/wordprocessingShape">
                    <wps:wsp>
                      <wps:cNvSpPr>
                        <a:spLocks noChangeArrowheads="1"/>
                      </wps:cNvSpPr>
                      <wps:spPr bwMode="auto">
                        <a:xfrm>
                          <a:off x="0" y="0"/>
                          <a:ext cx="7052310" cy="78041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71" o:spid="_x0000_s1026" o:spt="1" style="position:absolute;left:0pt;margin-left:-73.7pt;margin-top:2.7pt;height:61.45pt;width:555.3pt;z-index:-251664384;mso-width-relative:page;mso-height-relative:page;" fillcolor="#D9D9D9" filled="t" stroked="f" coordsize="21600,21600" o:gfxdata="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Ov8I90AAAAKAQAADwAAAAAAAAABACAAAAAiAAAAZHJzL2Rvd25y&#10;ZXYueG1sUEsBAhQAFAAAAAgAh07iQFfZc7j5AQAA3wMAAA4AAAAAAAAAAQAgAAAALAEAAGRycy9l&#10;Mm9Eb2MueG1sUEsFBgAAAAAGAAYAWQEAAJcFA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kern w:val="2"/>
        </w:rPr>
        <w:t>RAID</w:t>
      </w:r>
      <w:r>
        <w:rPr>
          <w:rFonts w:hint="eastAsia"/>
          <w:kern w:val="2"/>
        </w:rPr>
        <w:t>（独立冗余磁盘阵列）；</w:t>
      </w:r>
    </w:p>
    <w:p>
      <w:pPr>
        <w:pStyle w:val="55"/>
        <w:rPr>
          <w:kern w:val="2"/>
        </w:rPr>
      </w:pPr>
      <w:r>
        <w:rPr>
          <w:kern w:val="2"/>
        </w:rPr>
        <w:sym w:font="Wingdings" w:char="00D8"/>
      </w:r>
      <w:r>
        <w:rPr>
          <w:kern w:val="2"/>
        </w:rPr>
        <w:tab/>
      </w:r>
      <w:r>
        <w:rPr>
          <w:kern w:val="2"/>
        </w:rPr>
        <w:t>LVM</w:t>
      </w:r>
      <w:r>
        <w:rPr>
          <w:rFonts w:hint="eastAsia"/>
          <w:kern w:val="2"/>
        </w:rPr>
        <w:t>（逻辑卷管理器）。</w:t>
      </w:r>
    </w:p>
    <w:p>
      <w:pPr>
        <w:rPr>
          <w:kern w:val="2"/>
        </w:rPr>
      </w:pPr>
    </w:p>
    <w:p>
      <w:pPr>
        <w:rPr>
          <w:kern w:val="2"/>
        </w:rPr>
      </w:pPr>
      <w:r>
        <w:rPr>
          <w:rFonts w:hint="eastAsia"/>
          <w:kern w:val="2"/>
        </w:rPr>
        <w:t>在学习了第</w:t>
      </w:r>
      <w:r>
        <w:rPr>
          <w:kern w:val="2"/>
        </w:rPr>
        <w:t>6</w:t>
      </w:r>
      <w:r>
        <w:rPr>
          <w:rFonts w:hint="eastAsia"/>
          <w:kern w:val="2"/>
        </w:rPr>
        <w:t>章讲解的硬盘设备分区、格式化、挂载等知识后，本章将深入讲解各个常用</w:t>
      </w:r>
      <w:r>
        <w:rPr>
          <w:kern w:val="2"/>
        </w:rPr>
        <w:t>RAID</w:t>
      </w:r>
      <w:r>
        <w:rPr>
          <w:rFonts w:hint="eastAsia"/>
          <w:kern w:val="2"/>
        </w:rPr>
        <w:t>（</w:t>
      </w:r>
      <w:r>
        <w:rPr>
          <w:kern w:val="2"/>
        </w:rPr>
        <w:t>Redundant Array of Independent Disks</w:t>
      </w:r>
      <w:r>
        <w:rPr>
          <w:rFonts w:hint="eastAsia"/>
          <w:kern w:val="2"/>
        </w:rPr>
        <w:t>，独立冗余磁盘阵列）技术方案的特性，并通过实际部署</w:t>
      </w:r>
      <w:r>
        <w:rPr>
          <w:kern w:val="2"/>
        </w:rPr>
        <w:t>RAID</w:t>
      </w:r>
      <w:r>
        <w:rPr>
          <w:b/>
          <w:kern w:val="2"/>
        </w:rPr>
        <w:t xml:space="preserve"> </w:t>
      </w:r>
      <w:r>
        <w:rPr>
          <w:kern w:val="2"/>
        </w:rPr>
        <w:t>10</w:t>
      </w:r>
      <w:r>
        <w:rPr>
          <w:rFonts w:hint="eastAsia"/>
          <w:kern w:val="2"/>
        </w:rPr>
        <w:t>、</w:t>
      </w:r>
      <w:r>
        <w:rPr>
          <w:kern w:val="2"/>
        </w:rPr>
        <w:t>RAID 5+</w:t>
      </w:r>
      <w:r>
        <w:rPr>
          <w:rFonts w:hint="eastAsia"/>
          <w:kern w:val="2"/>
        </w:rPr>
        <w:t>备份盘等方案来更直观地查看</w:t>
      </w:r>
      <w:r>
        <w:rPr>
          <w:kern w:val="2"/>
        </w:rPr>
        <w:t>RAID</w:t>
      </w:r>
      <w:r>
        <w:rPr>
          <w:rFonts w:hint="eastAsia"/>
          <w:kern w:val="2"/>
        </w:rPr>
        <w:t>的强大效果，以便进一步满足生产环境对硬盘设备的</w:t>
      </w:r>
      <w:r>
        <w:rPr>
          <w:kern w:val="2"/>
        </w:rPr>
        <w:t>IO</w:t>
      </w:r>
      <w:r>
        <w:rPr>
          <w:rFonts w:hint="eastAsia"/>
          <w:kern w:val="2"/>
        </w:rPr>
        <w:t>读写速度和数据冗余备份机制的需求。同时，考虑到用户可能会动态调整存储资源，本章还将介绍</w:t>
      </w:r>
      <w:r>
        <w:rPr>
          <w:kern w:val="2"/>
        </w:rPr>
        <w:t>LVM</w:t>
      </w:r>
      <w:r>
        <w:rPr>
          <w:rFonts w:hint="eastAsia"/>
          <w:kern w:val="2"/>
        </w:rPr>
        <w:t>（</w:t>
      </w:r>
      <w:r>
        <w:rPr>
          <w:kern w:val="2"/>
        </w:rPr>
        <w:t>Logical Volume Manager</w:t>
      </w:r>
      <w:r>
        <w:rPr>
          <w:rFonts w:hint="eastAsia"/>
          <w:kern w:val="2"/>
        </w:rPr>
        <w:t>，逻辑卷管理器）的部署、扩容、缩小、快照以及卸载删除的相关知识。相信读者在学完本章内容后，便可以在企业级生产环境中灵活运用</w:t>
      </w:r>
      <w:r>
        <w:rPr>
          <w:kern w:val="2"/>
        </w:rPr>
        <w:t>RAID</w:t>
      </w:r>
      <w:r>
        <w:rPr>
          <w:rFonts w:hint="eastAsia"/>
          <w:kern w:val="2"/>
        </w:rPr>
        <w:t>和</w:t>
      </w:r>
      <w:r>
        <w:rPr>
          <w:kern w:val="2"/>
        </w:rPr>
        <w:t>LVM</w:t>
      </w:r>
      <w:r>
        <w:rPr>
          <w:rFonts w:hint="eastAsia"/>
          <w:kern w:val="2"/>
        </w:rPr>
        <w:t>来满足对存储资源的高级管理需求了。</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7.1</w:t>
            </w:r>
            <w:r>
              <w:rPr>
                <w:color w:val="000000"/>
                <w:kern w:val="2"/>
                <w:szCs w:val="21"/>
              </w:rPr>
              <w:t xml:space="preserve">  </w:t>
            </w:r>
            <w:r>
              <w:rPr>
                <w:color w:val="000000"/>
                <w:kern w:val="2"/>
              </w:rPr>
              <w:t>RAID</w:t>
            </w:r>
            <w:r>
              <w:rPr>
                <w:rFonts w:hint="eastAsia"/>
                <w:color w:val="000000"/>
                <w:kern w:val="2"/>
              </w:rPr>
              <w:t>（独立冗余磁盘阵列）</w:t>
            </w:r>
          </w:p>
        </w:tc>
      </w:tr>
    </w:tbl>
    <w:p>
      <w:pPr>
        <w:pStyle w:val="56"/>
        <w:rPr>
          <w:kern w:val="2"/>
        </w:rPr>
      </w:pPr>
    </w:p>
    <w:p>
      <w:pPr>
        <w:rPr>
          <w:kern w:val="2"/>
        </w:rPr>
      </w:pPr>
      <w:r>
        <w:rPr>
          <w:rFonts w:hint="eastAsia"/>
          <w:color w:val="000000"/>
          <w:kern w:val="2"/>
          <w:szCs w:val="21"/>
        </w:rPr>
        <w:t>近年来，</w:t>
      </w:r>
      <w:r>
        <w:rPr>
          <w:color w:val="000000"/>
          <w:kern w:val="2"/>
          <w:szCs w:val="21"/>
        </w:rPr>
        <w:t xml:space="preserve"> CPU</w:t>
      </w:r>
      <w:r>
        <w:rPr>
          <w:rFonts w:hint="eastAsia"/>
          <w:color w:val="000000"/>
          <w:kern w:val="2"/>
          <w:szCs w:val="21"/>
        </w:rPr>
        <w:t>的处理性能保持着高速增长，Inte</w:t>
      </w:r>
      <w:r>
        <w:rPr>
          <w:color w:val="000000"/>
          <w:kern w:val="2"/>
          <w:szCs w:val="21"/>
        </w:rPr>
        <w:t>l</w:t>
      </w:r>
      <w:r>
        <w:rPr>
          <w:rFonts w:hint="eastAsia"/>
          <w:color w:val="000000"/>
          <w:kern w:val="2"/>
          <w:szCs w:val="21"/>
        </w:rPr>
        <w:t>公司在</w:t>
      </w:r>
      <w:r>
        <w:rPr>
          <w:color w:val="000000"/>
          <w:kern w:val="2"/>
          <w:szCs w:val="21"/>
        </w:rPr>
        <w:t>2017</w:t>
      </w:r>
      <w:r>
        <w:rPr>
          <w:rFonts w:hint="eastAsia"/>
          <w:color w:val="000000"/>
          <w:kern w:val="2"/>
          <w:szCs w:val="21"/>
        </w:rPr>
        <w:t>年最新发布的</w:t>
      </w:r>
      <w:r>
        <w:rPr>
          <w:color w:val="000000"/>
          <w:kern w:val="2"/>
          <w:szCs w:val="21"/>
        </w:rPr>
        <w:t>i9-7980XE</w:t>
      </w:r>
      <w:r>
        <w:rPr>
          <w:rFonts w:hint="eastAsia"/>
          <w:color w:val="000000"/>
          <w:kern w:val="2"/>
          <w:szCs w:val="21"/>
        </w:rPr>
        <w:t>处理器芯片更是达到了</w:t>
      </w:r>
      <w:r>
        <w:rPr>
          <w:color w:val="000000"/>
          <w:kern w:val="2"/>
          <w:szCs w:val="21"/>
        </w:rPr>
        <w:t>18</w:t>
      </w:r>
      <w:r>
        <w:rPr>
          <w:rFonts w:hint="eastAsia"/>
          <w:color w:val="000000"/>
          <w:kern w:val="2"/>
          <w:szCs w:val="21"/>
        </w:rPr>
        <w:t>核心</w:t>
      </w:r>
      <w:r>
        <w:rPr>
          <w:color w:val="000000"/>
          <w:kern w:val="2"/>
          <w:szCs w:val="21"/>
        </w:rPr>
        <w:t>36</w:t>
      </w:r>
      <w:r>
        <w:rPr>
          <w:rFonts w:hint="eastAsia"/>
          <w:color w:val="000000"/>
          <w:kern w:val="2"/>
          <w:szCs w:val="21"/>
        </w:rPr>
        <w:t>线程。但与此同时，硬盘设备的性能提升却不是很大，因此逐渐成为当代计算机整体性能的瓶颈。而且，由于硬盘设备需要进行持续、频繁、大量的</w:t>
      </w:r>
      <w:r>
        <w:rPr>
          <w:color w:val="000000"/>
          <w:kern w:val="2"/>
          <w:szCs w:val="21"/>
        </w:rPr>
        <w:t>IO</w:t>
      </w:r>
      <w:r>
        <w:rPr>
          <w:rFonts w:hint="eastAsia"/>
          <w:color w:val="000000"/>
          <w:kern w:val="2"/>
          <w:szCs w:val="21"/>
        </w:rPr>
        <w:t>操作，相较于其他设备，其损坏几率也大幅增加，导致重要数据丢失的几率也随之增加。</w:t>
      </w:r>
    </w:p>
    <w:p>
      <w:pPr>
        <w:rPr>
          <w:kern w:val="2"/>
        </w:rPr>
      </w:pPr>
      <w:r>
        <w:rPr>
          <w:kern w:val="2"/>
        </w:rPr>
        <w:t>1988</w:t>
      </w:r>
      <w:r>
        <w:rPr>
          <w:rFonts w:hint="eastAsia"/>
          <w:kern w:val="2"/>
        </w:rPr>
        <w:t>年，加利福尼亚大学伯克利分校首次提出并定义了</w:t>
      </w:r>
      <w:r>
        <w:rPr>
          <w:kern w:val="2"/>
        </w:rPr>
        <w:t>RAID</w:t>
      </w:r>
      <w:r>
        <w:rPr>
          <w:rFonts w:hint="eastAsia"/>
          <w:kern w:val="2"/>
        </w:rPr>
        <w:t>技术的概念。</w:t>
      </w:r>
      <w:r>
        <w:rPr>
          <w:kern w:val="2"/>
        </w:rPr>
        <w:t>RAID</w:t>
      </w:r>
      <w:r>
        <w:rPr>
          <w:rFonts w:hint="eastAsia"/>
          <w:kern w:val="2"/>
        </w:rPr>
        <w:t>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pPr>
        <w:rPr>
          <w:kern w:val="2"/>
        </w:rPr>
      </w:pPr>
      <w:r>
        <w:rPr>
          <w:rFonts w:hint="eastAsia"/>
          <w:kern w:val="2"/>
        </w:rPr>
        <w:t>任何事物都有它的两面性。</w:t>
      </w:r>
      <w:r>
        <w:rPr>
          <w:kern w:val="2"/>
        </w:rPr>
        <w:t>RAID</w:t>
      </w:r>
      <w:r>
        <w:rPr>
          <w:rFonts w:hint="eastAsia"/>
          <w:kern w:val="2"/>
        </w:rPr>
        <w:t>技术确实具有非常好的数据冗余备份功能，但是它也相应地提高了成本支出。就像原本我们只有一个电话本，但是为了避免遗失，我们将联系人号码信息写成了两份，自然要为此多买一个电话本，这也就相应地提升了成本支出。</w:t>
      </w:r>
      <w:r>
        <w:rPr>
          <w:kern w:val="2"/>
        </w:rPr>
        <w:t>RAID</w:t>
      </w:r>
      <w:r>
        <w:rPr>
          <w:rFonts w:hint="eastAsia"/>
          <w:kern w:val="2"/>
        </w:rPr>
        <w:t>技术的设计初衷是减少因为采购硬盘设备带来的费用支出，但是与数据本身的价值相比较，现代企业更看重的则是</w:t>
      </w:r>
      <w:r>
        <w:rPr>
          <w:kern w:val="2"/>
        </w:rPr>
        <w:t>RAID</w:t>
      </w:r>
      <w:r>
        <w:rPr>
          <w:rFonts w:hint="eastAsia"/>
          <w:kern w:val="2"/>
        </w:rPr>
        <w:t>技术所具备的冗余备份机制以及带来的硬盘吞吐量的提升。也就是说，</w:t>
      </w:r>
      <w:r>
        <w:rPr>
          <w:kern w:val="2"/>
        </w:rPr>
        <w:t>RAID</w:t>
      </w:r>
      <w:r>
        <w:rPr>
          <w:rFonts w:hint="eastAsia"/>
          <w:kern w:val="2"/>
        </w:rPr>
        <w:t>不仅降低了硬盘设备损坏后丢失数据的几率，还提升了硬盘设备的读写速度，所以它在绝大多数运营商或大中型企业中得以广泛部署和应用。</w:t>
      </w:r>
    </w:p>
    <w:p>
      <w:pPr>
        <w:rPr>
          <w:kern w:val="2"/>
        </w:rPr>
      </w:pPr>
      <w:r>
        <w:rPr>
          <w:rFonts w:hint="eastAsia"/>
          <w:kern w:val="2"/>
        </w:rPr>
        <w:t>出于成本和技术方面的考虑，需要针对不同的需求在数据可靠性及读写性能上作出权衡，制定出满足各自需求的不同方案。目前已有的</w:t>
      </w:r>
      <w:r>
        <w:rPr>
          <w:kern w:val="2"/>
        </w:rPr>
        <w:t>RAID</w:t>
      </w:r>
      <w:r>
        <w:rPr>
          <w:rFonts w:hint="eastAsia"/>
          <w:kern w:val="2"/>
        </w:rPr>
        <w:t>磁盘阵列的方案至少有十几种，而</w:t>
      </w:r>
      <w:r>
        <w:fldChar w:fldCharType="begin"/>
      </w:r>
      <w:r>
        <w:instrText xml:space="preserve"> HYPERLINK "http://www.linuxprobe.com/" \t "_blank" \o "刘遄" </w:instrText>
      </w:r>
      <w:r>
        <w:fldChar w:fldCharType="separate"/>
      </w:r>
      <w:r>
        <w:rPr>
          <w:rFonts w:hint="eastAsia"/>
          <w:kern w:val="2"/>
        </w:rPr>
        <w:t>刘遄</w:t>
      </w:r>
      <w:r>
        <w:rPr>
          <w:rFonts w:hint="eastAsia"/>
          <w:kern w:val="2"/>
        </w:rPr>
        <w:fldChar w:fldCharType="end"/>
      </w:r>
      <w:r>
        <w:rPr>
          <w:rFonts w:hint="eastAsia"/>
          <w:kern w:val="2"/>
        </w:rPr>
        <w:t>老师接下来会详细讲解</w:t>
      </w:r>
      <w:r>
        <w:rPr>
          <w:kern w:val="2"/>
        </w:rPr>
        <w:t>RAID</w:t>
      </w:r>
      <w:r>
        <w:rPr>
          <w:b/>
          <w:kern w:val="2"/>
        </w:rPr>
        <w:t xml:space="preserve"> </w:t>
      </w:r>
      <w:r>
        <w:rPr>
          <w:kern w:val="2"/>
        </w:rPr>
        <w:t>0</w:t>
      </w:r>
      <w:r>
        <w:rPr>
          <w:rFonts w:hint="eastAsia"/>
          <w:kern w:val="2"/>
        </w:rPr>
        <w:t>、</w:t>
      </w:r>
      <w:r>
        <w:rPr>
          <w:kern w:val="2"/>
        </w:rPr>
        <w:t>RAID</w:t>
      </w:r>
      <w:r>
        <w:rPr>
          <w:b/>
          <w:kern w:val="2"/>
        </w:rPr>
        <w:t xml:space="preserve"> </w:t>
      </w:r>
      <w:r>
        <w:rPr>
          <w:kern w:val="2"/>
        </w:rPr>
        <w:t>1</w:t>
      </w:r>
      <w:r>
        <w:rPr>
          <w:rFonts w:hint="eastAsia"/>
          <w:kern w:val="2"/>
        </w:rPr>
        <w:t>、</w:t>
      </w:r>
      <w:r>
        <w:rPr>
          <w:kern w:val="2"/>
        </w:rPr>
        <w:t>RAID 5</w:t>
      </w:r>
      <w:r>
        <w:rPr>
          <w:rFonts w:hint="eastAsia"/>
          <w:kern w:val="2"/>
        </w:rPr>
        <w:t>与</w:t>
      </w:r>
      <w:r>
        <w:rPr>
          <w:kern w:val="2"/>
        </w:rPr>
        <w:t>RAID</w:t>
      </w:r>
      <w:r>
        <w:rPr>
          <w:b/>
          <w:kern w:val="2"/>
        </w:rPr>
        <w:t xml:space="preserve"> </w:t>
      </w:r>
      <w:r>
        <w:rPr>
          <w:kern w:val="2"/>
        </w:rPr>
        <w:t>10</w:t>
      </w:r>
      <w:r>
        <w:rPr>
          <w:rFonts w:hint="eastAsia"/>
          <w:kern w:val="2"/>
        </w:rPr>
        <w:t>这</w:t>
      </w:r>
      <w:r>
        <w:rPr>
          <w:kern w:val="2"/>
        </w:rPr>
        <w:t>4</w:t>
      </w:r>
      <w:r>
        <w:rPr>
          <w:rFonts w:hint="eastAsia"/>
          <w:kern w:val="2"/>
        </w:rPr>
        <w:t>种最常见的方案。</w:t>
      </w:r>
    </w:p>
    <w:p>
      <w:pPr>
        <w:pStyle w:val="4"/>
        <w:spacing w:before="151" w:after="151"/>
        <w:rPr>
          <w:kern w:val="2"/>
        </w:rPr>
      </w:pPr>
      <w:r>
        <w:rPr>
          <w:color w:val="000000"/>
          <w:kern w:val="2"/>
        </w:rPr>
        <w:t>7.1.1</w:t>
      </w:r>
      <w:r>
        <w:rPr>
          <w:color w:val="000000"/>
          <w:kern w:val="2"/>
          <w:szCs w:val="21"/>
        </w:rPr>
        <w:t xml:space="preserve">  </w:t>
      </w:r>
      <w:r>
        <w:rPr>
          <w:color w:val="000000"/>
          <w:kern w:val="2"/>
        </w:rPr>
        <w:t>RAID 0</w:t>
      </w:r>
    </w:p>
    <w:p>
      <w:pPr>
        <w:rPr>
          <w:color w:val="000000"/>
          <w:kern w:val="2"/>
          <w:szCs w:val="21"/>
        </w:rPr>
      </w:pPr>
      <w:r>
        <w:rPr>
          <w:color w:val="000000"/>
          <w:kern w:val="2"/>
          <w:szCs w:val="21"/>
        </w:rPr>
        <w:t>RAID 0</w:t>
      </w:r>
      <w:r>
        <w:rPr>
          <w:rFonts w:hint="eastAsia"/>
          <w:color w:val="000000"/>
          <w:kern w:val="2"/>
          <w:szCs w:val="21"/>
        </w:rPr>
        <w:t>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w:t>
      </w:r>
      <w:r>
        <w:rPr>
          <w:color w:val="000000"/>
          <w:kern w:val="2"/>
          <w:szCs w:val="21"/>
        </w:rPr>
        <w:t>RAID 0</w:t>
      </w:r>
      <w:r>
        <w:rPr>
          <w:rFonts w:hint="eastAsia"/>
          <w:color w:val="000000"/>
          <w:kern w:val="2"/>
          <w:szCs w:val="21"/>
        </w:rPr>
        <w:t>技术能够有效地提升硬盘数据的吞吐速度，但是不具备数据备份和错误修复能力。如图</w:t>
      </w:r>
      <w:r>
        <w:rPr>
          <w:color w:val="000000"/>
          <w:kern w:val="2"/>
          <w:szCs w:val="21"/>
        </w:rPr>
        <w:t>7-1</w:t>
      </w:r>
      <w:r>
        <w:rPr>
          <w:rFonts w:hint="eastAsia"/>
          <w:color w:val="000000"/>
          <w:kern w:val="2"/>
          <w:szCs w:val="21"/>
        </w:rPr>
        <w:t>所示，数据被分别写入到不同的硬盘设备中，即</w:t>
      </w:r>
      <w:r>
        <w:rPr>
          <w:color w:val="000000"/>
          <w:kern w:val="2"/>
          <w:szCs w:val="21"/>
        </w:rPr>
        <w:t>disk1</w:t>
      </w:r>
      <w:r>
        <w:rPr>
          <w:rFonts w:hint="eastAsia"/>
          <w:color w:val="000000"/>
          <w:kern w:val="2"/>
          <w:szCs w:val="21"/>
        </w:rPr>
        <w:t>和</w:t>
      </w:r>
      <w:r>
        <w:rPr>
          <w:color w:val="000000"/>
          <w:kern w:val="2"/>
          <w:szCs w:val="21"/>
        </w:rPr>
        <w:t>disk2</w:t>
      </w:r>
      <w:r>
        <w:rPr>
          <w:rFonts w:hint="eastAsia"/>
          <w:color w:val="000000"/>
          <w:kern w:val="2"/>
          <w:szCs w:val="21"/>
        </w:rPr>
        <w:t>硬盘设备会分别保存数据资料，</w:t>
      </w:r>
      <w:r>
        <w:t>最终实现提升读取、写入速度的效果</w:t>
      </w:r>
      <w:r>
        <w:rPr>
          <w:rFonts w:hint="eastAsia"/>
          <w:color w:val="000000"/>
          <w:kern w:val="2"/>
          <w:szCs w:val="21"/>
        </w:rPr>
        <w:t>。</w:t>
      </w:r>
    </w:p>
    <w:p>
      <w:pPr>
        <w:pStyle w:val="32"/>
        <w:rPr>
          <w:kern w:val="2"/>
        </w:rPr>
      </w:pPr>
      <w:r>
        <w:rPr>
          <w:color w:val="000000"/>
          <w:kern w:val="2"/>
          <w:szCs w:val="21"/>
        </w:rPr>
        <w:drawing>
          <wp:inline distT="0" distB="0" distL="0" distR="0">
            <wp:extent cx="1325880" cy="1371600"/>
            <wp:effectExtent l="0" t="0" r="0" b="0"/>
            <wp:docPr id="105" name="图片 105"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070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325880" cy="13716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7-1  RAID 0</w:t>
      </w:r>
      <w:r>
        <w:rPr>
          <w:rFonts w:hint="eastAsia"/>
          <w:color w:val="000000"/>
          <w:kern w:val="2"/>
          <w:szCs w:val="21"/>
        </w:rPr>
        <w:t>技术示意图</w:t>
      </w:r>
    </w:p>
    <w:p>
      <w:pPr>
        <w:pStyle w:val="4"/>
        <w:spacing w:before="151" w:after="151"/>
        <w:rPr>
          <w:kern w:val="2"/>
        </w:rPr>
      </w:pPr>
      <w:r>
        <w:rPr>
          <w:color w:val="000000"/>
          <w:kern w:val="2"/>
        </w:rPr>
        <w:t>7.1.2</w:t>
      </w:r>
      <w:r>
        <w:rPr>
          <w:color w:val="000000"/>
          <w:kern w:val="2"/>
          <w:szCs w:val="21"/>
        </w:rPr>
        <w:t xml:space="preserve">  </w:t>
      </w:r>
      <w:r>
        <w:rPr>
          <w:color w:val="000000"/>
          <w:kern w:val="2"/>
        </w:rPr>
        <w:t>RAID 1</w:t>
      </w:r>
    </w:p>
    <w:p>
      <w:pPr>
        <w:rPr>
          <w:kern w:val="2"/>
        </w:rPr>
      </w:pPr>
      <w:r>
        <w:rPr>
          <w:rFonts w:hint="eastAsia"/>
          <w:color w:val="000000"/>
          <w:kern w:val="2"/>
          <w:szCs w:val="21"/>
        </w:rPr>
        <w:t>尽管</w:t>
      </w:r>
      <w:r>
        <w:rPr>
          <w:color w:val="000000"/>
          <w:kern w:val="2"/>
          <w:szCs w:val="21"/>
        </w:rPr>
        <w:t>RAID 0</w:t>
      </w:r>
      <w:r>
        <w:rPr>
          <w:rFonts w:hint="eastAsia"/>
          <w:color w:val="000000"/>
          <w:kern w:val="2"/>
          <w:szCs w:val="21"/>
        </w:rPr>
        <w:t>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w:t>
      </w:r>
      <w:r>
        <w:rPr>
          <w:color w:val="000000"/>
          <w:kern w:val="2"/>
          <w:szCs w:val="21"/>
        </w:rPr>
        <w:t>RAID 1</w:t>
      </w:r>
      <w:r>
        <w:rPr>
          <w:rFonts w:hint="eastAsia"/>
          <w:color w:val="000000"/>
          <w:kern w:val="2"/>
          <w:szCs w:val="21"/>
        </w:rPr>
        <w:t>技术了。</w:t>
      </w:r>
    </w:p>
    <w:p>
      <w:pPr>
        <w:rPr>
          <w:spacing w:val="4"/>
          <w:kern w:val="2"/>
        </w:rPr>
      </w:pPr>
      <w:r>
        <w:rPr>
          <w:rFonts w:hint="eastAsia"/>
          <w:spacing w:val="4"/>
          <w:kern w:val="2"/>
        </w:rPr>
        <w:t>在图</w:t>
      </w:r>
      <w:r>
        <w:rPr>
          <w:spacing w:val="4"/>
          <w:kern w:val="2"/>
        </w:rPr>
        <w:t>7-2</w:t>
      </w:r>
      <w:r>
        <w:rPr>
          <w:rFonts w:hint="eastAsia"/>
          <w:spacing w:val="4"/>
          <w:kern w:val="2"/>
        </w:rPr>
        <w:t>所示的</w:t>
      </w:r>
      <w:r>
        <w:rPr>
          <w:spacing w:val="4"/>
          <w:kern w:val="2"/>
        </w:rPr>
        <w:t>RAID 1</w:t>
      </w:r>
      <w:r>
        <w:rPr>
          <w:rFonts w:hint="eastAsia"/>
          <w:spacing w:val="4"/>
          <w:kern w:val="2"/>
        </w:rPr>
        <w:t>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pPr>
        <w:pStyle w:val="32"/>
        <w:rPr>
          <w:kern w:val="2"/>
        </w:rPr>
      </w:pPr>
      <w:r>
        <w:rPr>
          <w:color w:val="000000"/>
          <w:kern w:val="2"/>
          <w:szCs w:val="21"/>
        </w:rPr>
        <w:drawing>
          <wp:inline distT="0" distB="0" distL="0" distR="0">
            <wp:extent cx="1325880" cy="1363980"/>
            <wp:effectExtent l="0" t="0" r="0" b="0"/>
            <wp:docPr id="106" name="图片 106"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070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325880" cy="13639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7-2  RAID 1</w:t>
      </w:r>
      <w:r>
        <w:rPr>
          <w:rFonts w:hint="eastAsia"/>
          <w:color w:val="000000"/>
          <w:kern w:val="2"/>
          <w:szCs w:val="21"/>
        </w:rPr>
        <w:t>技术示意图</w:t>
      </w:r>
    </w:p>
    <w:p>
      <w:pPr>
        <w:rPr>
          <w:kern w:val="2"/>
        </w:rPr>
      </w:pPr>
      <w:r>
        <w:rPr>
          <w:kern w:val="2"/>
        </w:rPr>
        <w:t>RAID 1</w:t>
      </w:r>
      <w:r>
        <w:rPr>
          <w:rFonts w:hint="eastAsia"/>
          <w:kern w:val="2"/>
        </w:rPr>
        <w:t>技术虽然十分注重数据的安全性，但是因为是在多块硬盘设备中写入了相同的数据，因此硬盘设备的利用率得以下降，从理论上来说，图</w:t>
      </w:r>
      <w:r>
        <w:rPr>
          <w:kern w:val="2"/>
        </w:rPr>
        <w:t>7-2</w:t>
      </w:r>
      <w:r>
        <w:rPr>
          <w:rFonts w:hint="eastAsia"/>
          <w:kern w:val="2"/>
        </w:rPr>
        <w:t>所示的硬盘空间的真实可用率只有</w:t>
      </w:r>
      <w:r>
        <w:rPr>
          <w:kern w:val="2"/>
        </w:rPr>
        <w:t>50%</w:t>
      </w:r>
      <w:r>
        <w:rPr>
          <w:rFonts w:hint="eastAsia"/>
          <w:kern w:val="2"/>
        </w:rPr>
        <w:t>，由三块硬盘设备组成的</w:t>
      </w:r>
      <w:r>
        <w:rPr>
          <w:kern w:val="2"/>
        </w:rPr>
        <w:t>RAID 1</w:t>
      </w:r>
      <w:r>
        <w:rPr>
          <w:rFonts w:hint="eastAsia"/>
          <w:kern w:val="2"/>
        </w:rPr>
        <w:t>磁盘阵列的可用率只有</w:t>
      </w:r>
      <w:r>
        <w:rPr>
          <w:kern w:val="2"/>
        </w:rPr>
        <w:t>33%</w:t>
      </w:r>
      <w:r>
        <w:rPr>
          <w:rFonts w:hint="eastAsia"/>
          <w:kern w:val="2"/>
        </w:rPr>
        <w:t>左右，以此类推。而且，由于需要把数据同时写入到两块以上的硬盘设备，这无疑也在一定程度上增大了系统计算功能的负载。</w:t>
      </w:r>
    </w:p>
    <w:p>
      <w:pPr>
        <w:rPr>
          <w:kern w:val="2"/>
        </w:rPr>
      </w:pPr>
      <w:r>
        <w:rPr>
          <w:rFonts w:hint="eastAsia"/>
          <w:kern w:val="2"/>
        </w:rPr>
        <w:t>那么，有没有一种</w:t>
      </w:r>
      <w:r>
        <w:rPr>
          <w:kern w:val="2"/>
        </w:rPr>
        <w:t>RAID</w:t>
      </w:r>
      <w:r>
        <w:rPr>
          <w:rFonts w:hint="eastAsia"/>
          <w:kern w:val="2"/>
        </w:rPr>
        <w:t>方案既考虑到了硬盘设备的读写速度和数据安全性，还兼顾了成本问题呢？实际上，单从数据安全和成本问题上来讲，就不可能在保持原有硬盘设备的利用率且还不增加新设备的情况下，能大幅提升数据的安全性。刘遄老师也没有必要忽悠各位读者，下面将要讲解的</w:t>
      </w:r>
      <w:r>
        <w:rPr>
          <w:kern w:val="2"/>
        </w:rPr>
        <w:t>RAID 5</w:t>
      </w:r>
      <w:r>
        <w:rPr>
          <w:rFonts w:hint="eastAsia"/>
          <w:kern w:val="2"/>
        </w:rPr>
        <w:t>技术虽然在理论上兼顾了三者（读写速度、数据安全性、成本），但实际上更像是对这三者的“相互妥协”。</w:t>
      </w:r>
    </w:p>
    <w:p>
      <w:pPr>
        <w:pStyle w:val="4"/>
        <w:spacing w:before="151" w:after="151"/>
        <w:rPr>
          <w:kern w:val="2"/>
        </w:rPr>
      </w:pPr>
      <w:r>
        <w:rPr>
          <w:color w:val="000000"/>
          <w:kern w:val="2"/>
        </w:rPr>
        <w:t>7.1.3</w:t>
      </w:r>
      <w:r>
        <w:rPr>
          <w:color w:val="000000"/>
          <w:kern w:val="2"/>
          <w:szCs w:val="21"/>
        </w:rPr>
        <w:t xml:space="preserve">  </w:t>
      </w:r>
      <w:r>
        <w:rPr>
          <w:color w:val="000000"/>
          <w:kern w:val="2"/>
        </w:rPr>
        <w:t>RAID 5</w:t>
      </w:r>
    </w:p>
    <w:p>
      <w:pPr>
        <w:rPr>
          <w:color w:val="000000"/>
          <w:kern w:val="2"/>
          <w:szCs w:val="21"/>
        </w:rPr>
      </w:pPr>
      <w:r>
        <w:rPr>
          <w:rFonts w:hint="eastAsia"/>
          <w:color w:val="000000"/>
          <w:spacing w:val="-4"/>
          <w:kern w:val="2"/>
          <w:szCs w:val="21"/>
        </w:rPr>
        <w:t>如</w:t>
      </w:r>
      <w:r>
        <w:rPr>
          <w:rFonts w:hint="eastAsia"/>
          <w:color w:val="000000"/>
          <w:kern w:val="2"/>
          <w:szCs w:val="21"/>
        </w:rPr>
        <w:t>图</w:t>
      </w:r>
      <w:r>
        <w:rPr>
          <w:color w:val="000000"/>
          <w:kern w:val="2"/>
          <w:szCs w:val="21"/>
        </w:rPr>
        <w:t>7-3</w:t>
      </w:r>
      <w:r>
        <w:rPr>
          <w:rFonts w:hint="eastAsia"/>
          <w:color w:val="000000"/>
          <w:kern w:val="2"/>
          <w:szCs w:val="21"/>
        </w:rPr>
        <w:t>所示，</w:t>
      </w:r>
      <w:r>
        <w:rPr>
          <w:color w:val="000000"/>
          <w:kern w:val="2"/>
          <w:szCs w:val="21"/>
        </w:rPr>
        <w:t>RAID5</w:t>
      </w:r>
      <w:r>
        <w:rPr>
          <w:rFonts w:hint="eastAsia"/>
          <w:color w:val="000000"/>
          <w:kern w:val="2"/>
          <w:szCs w:val="21"/>
        </w:rPr>
        <w:t>技术是把硬盘设备的数据奇偶校验信息保存到其他硬盘设备中。</w:t>
      </w:r>
      <w:r>
        <w:rPr>
          <w:color w:val="000000"/>
          <w:kern w:val="2"/>
          <w:szCs w:val="21"/>
        </w:rPr>
        <w:t>RAID 5</w:t>
      </w:r>
      <w:r>
        <w:rPr>
          <w:rFonts w:hint="eastAsia"/>
          <w:color w:val="000000"/>
          <w:kern w:val="2"/>
          <w:szCs w:val="21"/>
        </w:rPr>
        <w:t>磁盘阵列组中数据的奇偶校验信息并不是单独保存到某一块硬盘设备中，而是存储到除自身以外的其他每一块硬盘设备上，这样的好处是其中任何一设备损坏后不至于出现致命缺陷；图</w:t>
      </w:r>
      <w:r>
        <w:rPr>
          <w:color w:val="000000"/>
          <w:kern w:val="2"/>
          <w:szCs w:val="21"/>
        </w:rPr>
        <w:t>7-3</w:t>
      </w:r>
      <w:r>
        <w:rPr>
          <w:rFonts w:hint="eastAsia"/>
          <w:color w:val="000000"/>
          <w:kern w:val="2"/>
          <w:szCs w:val="21"/>
        </w:rPr>
        <w:t>中</w:t>
      </w:r>
      <w:r>
        <w:rPr>
          <w:color w:val="000000"/>
          <w:kern w:val="2"/>
          <w:szCs w:val="21"/>
        </w:rPr>
        <w:t>parity</w:t>
      </w:r>
      <w:r>
        <w:rPr>
          <w:rFonts w:hint="eastAsia"/>
          <w:color w:val="000000"/>
          <w:kern w:val="2"/>
          <w:szCs w:val="21"/>
        </w:rPr>
        <w:t>部分存放的就是数据的奇偶校验信息，换句话说，就是</w:t>
      </w:r>
      <w:r>
        <w:rPr>
          <w:color w:val="000000"/>
          <w:kern w:val="2"/>
          <w:szCs w:val="21"/>
        </w:rPr>
        <w:t>RAID 5</w:t>
      </w:r>
      <w:r>
        <w:rPr>
          <w:rFonts w:hint="eastAsia"/>
          <w:color w:val="000000"/>
          <w:kern w:val="2"/>
          <w:szCs w:val="21"/>
        </w:rPr>
        <w:t>技术实际上没有备份硬盘中的真实数据信息，而是当硬盘设备出现问题后通过奇偶校验信息来尝试重建损坏的数据。</w:t>
      </w:r>
      <w:r>
        <w:rPr>
          <w:color w:val="000000"/>
          <w:kern w:val="2"/>
          <w:szCs w:val="21"/>
        </w:rPr>
        <w:t>RAID</w:t>
      </w:r>
      <w:r>
        <w:rPr>
          <w:rFonts w:hint="eastAsia"/>
          <w:color w:val="000000"/>
          <w:kern w:val="2"/>
          <w:szCs w:val="21"/>
        </w:rPr>
        <w:t>这样的技术特性“妥协”地兼顾了硬盘设备的读写速度、数据安全性与存储成本问题。</w:t>
      </w:r>
    </w:p>
    <w:p>
      <w:pPr>
        <w:pStyle w:val="32"/>
        <w:rPr>
          <w:kern w:val="2"/>
        </w:rPr>
      </w:pPr>
      <w:r>
        <w:rPr>
          <w:color w:val="000000"/>
          <w:kern w:val="2"/>
          <w:szCs w:val="21"/>
        </w:rPr>
        <w:drawing>
          <wp:inline distT="0" distB="0" distL="0" distR="0">
            <wp:extent cx="2484120" cy="1310640"/>
            <wp:effectExtent l="0" t="0" r="0" b="0"/>
            <wp:docPr id="107" name="图片 107" descr="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70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484120" cy="13106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7-3  RAID5</w:t>
      </w:r>
      <w:r>
        <w:rPr>
          <w:rFonts w:hint="eastAsia"/>
          <w:color w:val="000000"/>
          <w:kern w:val="2"/>
          <w:szCs w:val="21"/>
        </w:rPr>
        <w:t>技术示意图</w:t>
      </w:r>
    </w:p>
    <w:p>
      <w:pPr>
        <w:pStyle w:val="4"/>
        <w:spacing w:before="151" w:after="151"/>
        <w:rPr>
          <w:kern w:val="2"/>
        </w:rPr>
      </w:pPr>
      <w:r>
        <w:rPr>
          <w:color w:val="000000"/>
          <w:kern w:val="2"/>
        </w:rPr>
        <w:t>7.1.4</w:t>
      </w:r>
      <w:r>
        <w:rPr>
          <w:color w:val="000000"/>
          <w:kern w:val="2"/>
          <w:szCs w:val="21"/>
        </w:rPr>
        <w:t xml:space="preserve">  </w:t>
      </w:r>
      <w:r>
        <w:rPr>
          <w:color w:val="000000"/>
          <w:kern w:val="2"/>
        </w:rPr>
        <w:t>RAID 10</w:t>
      </w:r>
    </w:p>
    <w:p>
      <w:pPr>
        <w:rPr>
          <w:kern w:val="2"/>
        </w:rPr>
      </w:pPr>
      <w:r>
        <w:rPr>
          <w:rFonts w:hint="eastAsia"/>
          <w:color w:val="000000"/>
          <w:kern w:val="2"/>
          <w:szCs w:val="21"/>
        </w:rPr>
        <w:t>鉴于</w:t>
      </w:r>
      <w:r>
        <w:rPr>
          <w:color w:val="000000"/>
          <w:kern w:val="2"/>
          <w:szCs w:val="21"/>
        </w:rPr>
        <w:t>RAID 5</w:t>
      </w:r>
      <w:r>
        <w:rPr>
          <w:rFonts w:hint="eastAsia"/>
          <w:color w:val="000000"/>
          <w:kern w:val="2"/>
          <w:szCs w:val="21"/>
        </w:rPr>
        <w:t>技术是因为硬盘设备的成本问题对读写速度和数据的安全性能而有了一定的妥协，但是大部分企业更在乎的是数据本身的价值而非硬盘价格，因此生产环境中主要使用</w:t>
      </w:r>
      <w:r>
        <w:rPr>
          <w:color w:val="000000"/>
          <w:kern w:val="2"/>
          <w:szCs w:val="21"/>
        </w:rPr>
        <w:t>RAID 10</w:t>
      </w:r>
      <w:r>
        <w:rPr>
          <w:rFonts w:hint="eastAsia"/>
          <w:color w:val="000000"/>
          <w:kern w:val="2"/>
          <w:szCs w:val="21"/>
        </w:rPr>
        <w:t>技术。</w:t>
      </w:r>
    </w:p>
    <w:p>
      <w:pPr>
        <w:rPr>
          <w:spacing w:val="4"/>
          <w:kern w:val="2"/>
        </w:rPr>
      </w:pPr>
      <w:r>
        <w:rPr>
          <w:rFonts w:hint="eastAsia"/>
          <w:spacing w:val="4"/>
          <w:kern w:val="2"/>
        </w:rPr>
        <w:t>顾名思义，</w:t>
      </w:r>
      <w:r>
        <w:rPr>
          <w:spacing w:val="4"/>
          <w:kern w:val="2"/>
        </w:rPr>
        <w:t>RAID 10</w:t>
      </w:r>
      <w:r>
        <w:rPr>
          <w:rFonts w:hint="eastAsia"/>
          <w:spacing w:val="4"/>
          <w:kern w:val="2"/>
        </w:rPr>
        <w:t>技术是</w:t>
      </w:r>
      <w:r>
        <w:rPr>
          <w:spacing w:val="4"/>
          <w:kern w:val="2"/>
        </w:rPr>
        <w:t>RAID 1+RAID 0</w:t>
      </w:r>
      <w:r>
        <w:rPr>
          <w:rFonts w:hint="eastAsia"/>
          <w:spacing w:val="4"/>
          <w:kern w:val="2"/>
        </w:rPr>
        <w:t>技术的一个“组合体”。如图</w:t>
      </w:r>
      <w:r>
        <w:rPr>
          <w:spacing w:val="4"/>
          <w:kern w:val="2"/>
        </w:rPr>
        <w:t>7-4</w:t>
      </w:r>
      <w:r>
        <w:rPr>
          <w:rFonts w:hint="eastAsia"/>
          <w:spacing w:val="4"/>
          <w:kern w:val="2"/>
        </w:rPr>
        <w:t>所示，</w:t>
      </w:r>
      <w:r>
        <w:rPr>
          <w:spacing w:val="4"/>
          <w:kern w:val="2"/>
        </w:rPr>
        <w:t>RAID 10</w:t>
      </w:r>
      <w:r>
        <w:rPr>
          <w:rFonts w:hint="eastAsia"/>
          <w:spacing w:val="4"/>
          <w:kern w:val="2"/>
        </w:rPr>
        <w:t>技术需要至少</w:t>
      </w:r>
      <w:r>
        <w:rPr>
          <w:spacing w:val="4"/>
          <w:kern w:val="2"/>
        </w:rPr>
        <w:t>4</w:t>
      </w:r>
      <w:r>
        <w:rPr>
          <w:rFonts w:hint="eastAsia"/>
          <w:spacing w:val="4"/>
          <w:kern w:val="2"/>
        </w:rPr>
        <w:t>块硬盘来组建，其中先分别两两制作成</w:t>
      </w:r>
      <w:r>
        <w:rPr>
          <w:spacing w:val="4"/>
          <w:kern w:val="2"/>
        </w:rPr>
        <w:t>RAID 1</w:t>
      </w:r>
      <w:r>
        <w:rPr>
          <w:rFonts w:hint="eastAsia"/>
          <w:spacing w:val="4"/>
          <w:kern w:val="2"/>
        </w:rPr>
        <w:t>磁盘阵列，以保证数据的安全性；然后再对两个</w:t>
      </w:r>
      <w:r>
        <w:rPr>
          <w:spacing w:val="4"/>
          <w:kern w:val="2"/>
        </w:rPr>
        <w:t>RAID 1</w:t>
      </w:r>
      <w:r>
        <w:rPr>
          <w:rFonts w:hint="eastAsia"/>
          <w:spacing w:val="4"/>
          <w:kern w:val="2"/>
        </w:rPr>
        <w:t>磁盘阵列实施</w:t>
      </w:r>
      <w:r>
        <w:rPr>
          <w:spacing w:val="4"/>
          <w:kern w:val="2"/>
        </w:rPr>
        <w:t>RAID 0</w:t>
      </w:r>
      <w:r>
        <w:rPr>
          <w:rFonts w:hint="eastAsia"/>
          <w:spacing w:val="4"/>
          <w:kern w:val="2"/>
        </w:rPr>
        <w:t>技术，进一步提高硬盘设备的读写速度。这样从理论上来讲，只要坏的不是同一组中的所有硬盘，那么最多可以损坏</w:t>
      </w:r>
      <w:r>
        <w:rPr>
          <w:spacing w:val="4"/>
          <w:kern w:val="2"/>
        </w:rPr>
        <w:t>50%</w:t>
      </w:r>
      <w:r>
        <w:rPr>
          <w:rFonts w:hint="eastAsia"/>
          <w:spacing w:val="4"/>
          <w:kern w:val="2"/>
        </w:rPr>
        <w:t>的硬盘设备而不丢失数据。由于</w:t>
      </w:r>
      <w:r>
        <w:rPr>
          <w:spacing w:val="4"/>
          <w:kern w:val="2"/>
        </w:rPr>
        <w:t>RAID 10</w:t>
      </w:r>
      <w:r>
        <w:rPr>
          <w:rFonts w:hint="eastAsia"/>
          <w:spacing w:val="4"/>
          <w:kern w:val="2"/>
        </w:rPr>
        <w:t>技术继承了</w:t>
      </w:r>
      <w:r>
        <w:rPr>
          <w:spacing w:val="4"/>
          <w:kern w:val="2"/>
        </w:rPr>
        <w:t>RAID 0</w:t>
      </w:r>
      <w:r>
        <w:rPr>
          <w:rFonts w:hint="eastAsia"/>
          <w:spacing w:val="4"/>
          <w:kern w:val="2"/>
        </w:rPr>
        <w:t>的高读写速度和</w:t>
      </w:r>
      <w:r>
        <w:rPr>
          <w:spacing w:val="4"/>
          <w:kern w:val="2"/>
        </w:rPr>
        <w:t>RAID 1</w:t>
      </w:r>
      <w:r>
        <w:rPr>
          <w:rFonts w:hint="eastAsia"/>
          <w:spacing w:val="4"/>
          <w:kern w:val="2"/>
        </w:rPr>
        <w:t>的数据安全性，在不考虑成本的情况下</w:t>
      </w:r>
      <w:r>
        <w:rPr>
          <w:spacing w:val="4"/>
          <w:kern w:val="2"/>
        </w:rPr>
        <w:t>RAID 10</w:t>
      </w:r>
      <w:r>
        <w:rPr>
          <w:rFonts w:hint="eastAsia"/>
          <w:spacing w:val="4"/>
          <w:kern w:val="2"/>
        </w:rPr>
        <w:t>的性能都超过了</w:t>
      </w:r>
      <w:r>
        <w:rPr>
          <w:spacing w:val="4"/>
          <w:kern w:val="2"/>
        </w:rPr>
        <w:t>RAID 5</w:t>
      </w:r>
      <w:r>
        <w:rPr>
          <w:rFonts w:hint="eastAsia"/>
          <w:spacing w:val="4"/>
          <w:kern w:val="2"/>
        </w:rPr>
        <w:t>，因此当前成为广泛使用的一种存储技术。</w:t>
      </w:r>
    </w:p>
    <w:p>
      <w:pPr>
        <w:pStyle w:val="32"/>
        <w:rPr>
          <w:kern w:val="2"/>
        </w:rPr>
      </w:pPr>
      <w:r>
        <w:rPr>
          <w:color w:val="000000"/>
          <w:kern w:val="2"/>
          <w:szCs w:val="21"/>
        </w:rPr>
        <w:drawing>
          <wp:inline distT="0" distB="0" distL="0" distR="0">
            <wp:extent cx="3009900" cy="1493520"/>
            <wp:effectExtent l="0" t="0" r="0" b="0"/>
            <wp:docPr id="108" name="图片 108" descr="07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0704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009900" cy="14935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7-4  RAID 10</w:t>
      </w:r>
      <w:r>
        <w:rPr>
          <w:rFonts w:hint="eastAsia"/>
          <w:color w:val="000000"/>
          <w:kern w:val="2"/>
          <w:szCs w:val="21"/>
        </w:rPr>
        <w:t>技术示意图</w:t>
      </w:r>
    </w:p>
    <w:p>
      <w:pPr>
        <w:pStyle w:val="4"/>
        <w:spacing w:before="151" w:after="151"/>
        <w:rPr>
          <w:kern w:val="2"/>
        </w:rPr>
      </w:pPr>
      <w:r>
        <w:rPr>
          <w:color w:val="000000"/>
          <w:kern w:val="2"/>
        </w:rPr>
        <w:t>7.1.5</w:t>
      </w:r>
      <w:r>
        <w:rPr>
          <w:color w:val="000000"/>
          <w:kern w:val="2"/>
          <w:szCs w:val="21"/>
        </w:rPr>
        <w:t xml:space="preserve">  </w:t>
      </w:r>
      <w:r>
        <w:rPr>
          <w:rFonts w:hint="eastAsia"/>
          <w:color w:val="000000"/>
          <w:kern w:val="2"/>
        </w:rPr>
        <w:t>部署磁盘阵列</w:t>
      </w:r>
    </w:p>
    <w:p>
      <w:pPr>
        <w:rPr>
          <w:kern w:val="2"/>
        </w:rPr>
      </w:pPr>
      <w:r>
        <w:rPr>
          <w:rFonts w:hint="eastAsia"/>
          <w:color w:val="000000"/>
          <w:spacing w:val="-4"/>
          <w:kern w:val="2"/>
          <w:szCs w:val="21"/>
        </w:rPr>
        <w:t>在具备了上一章的硬盘设备管理基础之后，再来部署</w:t>
      </w:r>
      <w:r>
        <w:rPr>
          <w:color w:val="000000"/>
          <w:spacing w:val="-4"/>
          <w:kern w:val="2"/>
          <w:szCs w:val="21"/>
        </w:rPr>
        <w:t>RAID</w:t>
      </w:r>
      <w:r>
        <w:rPr>
          <w:rFonts w:hint="eastAsia"/>
          <w:color w:val="000000"/>
          <w:spacing w:val="-4"/>
          <w:kern w:val="2"/>
          <w:szCs w:val="21"/>
        </w:rPr>
        <w:t>和</w:t>
      </w:r>
      <w:r>
        <w:rPr>
          <w:color w:val="000000"/>
          <w:spacing w:val="-4"/>
          <w:kern w:val="2"/>
          <w:szCs w:val="21"/>
        </w:rPr>
        <w:t>LVM</w:t>
      </w:r>
      <w:r>
        <w:rPr>
          <w:rFonts w:hint="eastAsia"/>
          <w:color w:val="000000"/>
          <w:spacing w:val="-4"/>
          <w:kern w:val="2"/>
          <w:szCs w:val="21"/>
        </w:rPr>
        <w:t>就变得十分轻松了。</w:t>
      </w:r>
      <w:r>
        <w:rPr>
          <w:rFonts w:hint="eastAsia"/>
          <w:kern w:val="2"/>
        </w:rPr>
        <w:t>首先，需要在虚拟机中添加</w:t>
      </w:r>
      <w:r>
        <w:rPr>
          <w:kern w:val="2"/>
        </w:rPr>
        <w:t>4</w:t>
      </w:r>
      <w:r>
        <w:rPr>
          <w:rFonts w:hint="eastAsia"/>
          <w:kern w:val="2"/>
        </w:rPr>
        <w:t>块硬盘设备来制作一个</w:t>
      </w:r>
      <w:r>
        <w:rPr>
          <w:kern w:val="2"/>
        </w:rPr>
        <w:t>RAID 10</w:t>
      </w:r>
      <w:r>
        <w:rPr>
          <w:rFonts w:hint="eastAsia"/>
          <w:kern w:val="2"/>
        </w:rPr>
        <w:t>磁盘阵列，如图</w:t>
      </w:r>
      <w:r>
        <w:rPr>
          <w:kern w:val="2"/>
        </w:rPr>
        <w:t>7-5</w:t>
      </w:r>
      <w:r>
        <w:rPr>
          <w:rFonts w:hint="eastAsia"/>
          <w:kern w:val="2"/>
        </w:rPr>
        <w:t>所示。</w:t>
      </w:r>
    </w:p>
    <w:p>
      <w:pPr>
        <w:pStyle w:val="32"/>
        <w:rPr>
          <w:kern w:val="2"/>
        </w:rPr>
      </w:pPr>
      <w:r>
        <w:rPr>
          <w:color w:val="000000"/>
          <w:kern w:val="2"/>
          <w:szCs w:val="21"/>
        </w:rPr>
        <w:drawing>
          <wp:inline distT="0" distB="0" distL="0" distR="0">
            <wp:extent cx="3649980" cy="3291840"/>
            <wp:effectExtent l="0" t="0" r="0" b="0"/>
            <wp:docPr id="109" name="图片 109"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07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49980" cy="32918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7-5  </w:t>
      </w:r>
      <w:r>
        <w:rPr>
          <w:rFonts w:hint="eastAsia"/>
          <w:color w:val="000000"/>
          <w:kern w:val="2"/>
          <w:szCs w:val="21"/>
        </w:rPr>
        <w:t>为虚拟机系统模拟添加</w:t>
      </w:r>
      <w:r>
        <w:rPr>
          <w:color w:val="000000"/>
          <w:kern w:val="2"/>
          <w:szCs w:val="21"/>
        </w:rPr>
        <w:t>4</w:t>
      </w:r>
      <w:r>
        <w:rPr>
          <w:rFonts w:hint="eastAsia"/>
          <w:color w:val="000000"/>
          <w:kern w:val="2"/>
          <w:szCs w:val="21"/>
        </w:rPr>
        <w:t>块硬盘设备</w:t>
      </w:r>
    </w:p>
    <w:p>
      <w:pPr>
        <w:rPr>
          <w:kern w:val="2"/>
        </w:rPr>
      </w:pPr>
      <w:r>
        <w:rPr>
          <w:rFonts w:hint="eastAsia"/>
          <w:color w:val="000000"/>
          <w:kern w:val="2"/>
          <w:szCs w:val="21"/>
        </w:rPr>
        <w:t>这几块硬盘设备是模拟出来的，不需要特意去买几块真实的物理硬盘插到电脑上。需要注意的是，一定要记得在关闭系统之后，再在虚拟机中添加硬盘设备，否则可能会因为计算机架构的不同而导致虚拟机系统无法识别添加的硬盘设备。</w:t>
      </w:r>
    </w:p>
    <w:p>
      <w:pPr>
        <w:rPr>
          <w:kern w:val="2"/>
        </w:rPr>
      </w:pPr>
      <w:r>
        <w:rPr>
          <w:color w:val="000000"/>
          <w:kern w:val="2"/>
          <w:szCs w:val="21"/>
        </w:rPr>
        <w:t>mdadm</w:t>
      </w:r>
      <w:r>
        <w:rPr>
          <w:rFonts w:hint="eastAsia"/>
          <w:color w:val="000000"/>
          <w:kern w:val="2"/>
          <w:szCs w:val="21"/>
        </w:rPr>
        <w:t>命令用于管理</w:t>
      </w:r>
      <w:r>
        <w:rPr>
          <w:color w:val="000000"/>
          <w:kern w:val="2"/>
          <w:szCs w:val="21"/>
        </w:rPr>
        <w:t>Linux</w:t>
      </w:r>
      <w:r>
        <w:rPr>
          <w:rFonts w:hint="eastAsia"/>
          <w:color w:val="000000"/>
          <w:kern w:val="2"/>
          <w:szCs w:val="21"/>
        </w:rPr>
        <w:t>系统中的软件</w:t>
      </w:r>
      <w:r>
        <w:rPr>
          <w:color w:val="000000"/>
          <w:kern w:val="2"/>
          <w:szCs w:val="21"/>
        </w:rPr>
        <w:t>RAID</w:t>
      </w:r>
      <w:r>
        <w:rPr>
          <w:rFonts w:hint="eastAsia"/>
          <w:color w:val="000000"/>
          <w:kern w:val="2"/>
          <w:szCs w:val="21"/>
        </w:rPr>
        <w:t>硬盘阵列，格式为“</w:t>
      </w:r>
      <w:r>
        <w:rPr>
          <w:color w:val="000000"/>
          <w:kern w:val="2"/>
          <w:szCs w:val="21"/>
        </w:rPr>
        <w:t>mdadm [</w:t>
      </w:r>
      <w:r>
        <w:rPr>
          <w:rFonts w:hint="eastAsia"/>
          <w:color w:val="000000"/>
          <w:kern w:val="2"/>
          <w:szCs w:val="21"/>
        </w:rPr>
        <w:t>模式</w:t>
      </w:r>
      <w:r>
        <w:rPr>
          <w:color w:val="000000"/>
          <w:kern w:val="2"/>
          <w:szCs w:val="21"/>
        </w:rPr>
        <w:t>] &lt;RAID</w:t>
      </w:r>
      <w:r>
        <w:rPr>
          <w:rFonts w:hint="eastAsia"/>
          <w:color w:val="000000"/>
          <w:kern w:val="2"/>
          <w:szCs w:val="21"/>
        </w:rPr>
        <w:t>设备名称</w:t>
      </w:r>
      <w:r>
        <w:rPr>
          <w:color w:val="000000"/>
          <w:kern w:val="2"/>
          <w:szCs w:val="21"/>
        </w:rPr>
        <w:t>&gt; [</w:t>
      </w:r>
      <w:r>
        <w:rPr>
          <w:rFonts w:hint="eastAsia"/>
          <w:color w:val="000000"/>
          <w:kern w:val="2"/>
          <w:szCs w:val="21"/>
        </w:rPr>
        <w:t>选项</w:t>
      </w:r>
      <w:r>
        <w:rPr>
          <w:color w:val="000000"/>
          <w:kern w:val="2"/>
          <w:szCs w:val="21"/>
        </w:rPr>
        <w:t>] [</w:t>
      </w:r>
      <w:r>
        <w:rPr>
          <w:rFonts w:hint="eastAsia"/>
          <w:color w:val="000000"/>
          <w:kern w:val="2"/>
          <w:szCs w:val="21"/>
        </w:rPr>
        <w:t>成员设备名称</w:t>
      </w:r>
      <w:r>
        <w:rPr>
          <w:color w:val="000000"/>
          <w:kern w:val="2"/>
          <w:szCs w:val="21"/>
        </w:rPr>
        <w:t>]</w:t>
      </w:r>
      <w:r>
        <w:rPr>
          <w:rFonts w:hint="eastAsia"/>
          <w:color w:val="000000"/>
          <w:kern w:val="2"/>
          <w:szCs w:val="21"/>
        </w:rPr>
        <w:t>”。</w:t>
      </w:r>
    </w:p>
    <w:p>
      <w:pPr>
        <w:rPr>
          <w:kern w:val="2"/>
        </w:rPr>
      </w:pPr>
      <w:r>
        <w:rPr>
          <w:rFonts w:hint="eastAsia"/>
          <w:kern w:val="2"/>
        </w:rPr>
        <w:t>当前，生产环境中用到的服务器一般都配备</w:t>
      </w:r>
      <w:r>
        <w:rPr>
          <w:kern w:val="2"/>
        </w:rPr>
        <w:t>RAID</w:t>
      </w:r>
      <w:r>
        <w:rPr>
          <w:rFonts w:hint="eastAsia"/>
          <w:kern w:val="2"/>
        </w:rPr>
        <w:t>阵列卡，尽管服务器的价格越来越便宜，但是我们没有必要为了做一个实验而去单独购买一台服务器，而是可以学会用</w:t>
      </w:r>
      <w:r>
        <w:rPr>
          <w:kern w:val="2"/>
        </w:rPr>
        <w:t>mdadm</w:t>
      </w:r>
      <w:r>
        <w:rPr>
          <w:rFonts w:hint="eastAsia"/>
          <w:kern w:val="2"/>
        </w:rPr>
        <w:t>命令在</w:t>
      </w:r>
      <w:r>
        <w:fldChar w:fldCharType="begin"/>
      </w:r>
      <w:r>
        <w:instrText xml:space="preserve"> HYPERLINK "http://www.linuxprobe.com/" \t "_blank" \o "linux系统" </w:instrText>
      </w:r>
      <w:r>
        <w:fldChar w:fldCharType="separate"/>
      </w:r>
      <w:r>
        <w:rPr>
          <w:kern w:val="2"/>
        </w:rPr>
        <w:t>Linux</w:t>
      </w:r>
      <w:r>
        <w:rPr>
          <w:rFonts w:hint="eastAsia"/>
          <w:kern w:val="2"/>
        </w:rPr>
        <w:t>系统</w:t>
      </w:r>
      <w:r>
        <w:rPr>
          <w:rFonts w:hint="eastAsia"/>
          <w:kern w:val="2"/>
        </w:rPr>
        <w:fldChar w:fldCharType="end"/>
      </w:r>
      <w:r>
        <w:rPr>
          <w:rFonts w:hint="eastAsia"/>
          <w:kern w:val="2"/>
        </w:rPr>
        <w:t>中创建和管理软件</w:t>
      </w:r>
      <w:r>
        <w:rPr>
          <w:kern w:val="2"/>
        </w:rPr>
        <w:t>RAID</w:t>
      </w:r>
      <w:r>
        <w:rPr>
          <w:rFonts w:hint="eastAsia"/>
          <w:kern w:val="2"/>
        </w:rPr>
        <w:t>磁盘阵列，而且它涉及的理论知识的操作过程与生产环境中的完全一致。</w:t>
      </w:r>
      <w:r>
        <w:rPr>
          <w:kern w:val="2"/>
        </w:rPr>
        <w:t>mdadm</w:t>
      </w:r>
      <w:r>
        <w:rPr>
          <w:rFonts w:hint="eastAsia"/>
          <w:kern w:val="2"/>
        </w:rPr>
        <w:t>命令的常用参数以及作用如表</w:t>
      </w:r>
      <w:r>
        <w:rPr>
          <w:kern w:val="2"/>
        </w:rPr>
        <w:t>7-1</w:t>
      </w:r>
      <w:r>
        <w:rPr>
          <w:rFonts w:hint="eastAsia"/>
          <w:kern w:val="2"/>
        </w:rPr>
        <w:t>所示。</w:t>
      </w:r>
    </w:p>
    <w:p>
      <w:pPr>
        <w:pStyle w:val="27"/>
        <w:rPr>
          <w:kern w:val="2"/>
        </w:rPr>
      </w:pPr>
      <w:r>
        <w:rPr>
          <w:rFonts w:hint="eastAsia"/>
          <w:kern w:val="2"/>
        </w:rPr>
        <w:t>表</w:t>
      </w:r>
      <w:r>
        <w:rPr>
          <w:kern w:val="2"/>
        </w:rPr>
        <w:t>7-1</w:t>
      </w:r>
      <w:r>
        <w:rPr>
          <w:kern w:val="2"/>
        </w:rPr>
        <w:tab/>
      </w:r>
      <w:r>
        <w:rPr>
          <w:kern w:val="2"/>
        </w:rPr>
        <w:t>mdadm</w:t>
      </w:r>
      <w:r>
        <w:rPr>
          <w:rFonts w:hint="eastAsia"/>
          <w:kern w:val="2"/>
        </w:rPr>
        <w:t>命令的常用参数和作用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199"/>
        <w:gridCol w:w="586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86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tcBorders>
              <w:top w:val="single" w:color="000000" w:sz="4" w:space="0"/>
            </w:tcBorders>
            <w:vAlign w:val="center"/>
          </w:tcPr>
          <w:p>
            <w:pPr>
              <w:pStyle w:val="57"/>
              <w:rPr>
                <w:kern w:val="2"/>
              </w:rPr>
            </w:pPr>
            <w:r>
              <w:rPr>
                <w:kern w:val="2"/>
              </w:rPr>
              <w:t>-a</w:t>
            </w:r>
          </w:p>
        </w:tc>
        <w:tc>
          <w:tcPr>
            <w:tcW w:w="5862" w:type="dxa"/>
            <w:tcBorders>
              <w:top w:val="single" w:color="000000" w:sz="4" w:space="0"/>
            </w:tcBorders>
            <w:vAlign w:val="center"/>
          </w:tcPr>
          <w:p>
            <w:pPr>
              <w:pStyle w:val="28"/>
              <w:rPr>
                <w:kern w:val="2"/>
              </w:rPr>
            </w:pPr>
            <w:r>
              <w:rPr>
                <w:rFonts w:hint="eastAsia"/>
                <w:kern w:val="2"/>
              </w:rPr>
              <w:t>检测设备名称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-n</w:t>
            </w:r>
          </w:p>
        </w:tc>
        <w:tc>
          <w:tcPr>
            <w:tcW w:w="5862" w:type="dxa"/>
            <w:vAlign w:val="center"/>
          </w:tcPr>
          <w:p>
            <w:pPr>
              <w:pStyle w:val="28"/>
              <w:rPr>
                <w:kern w:val="2"/>
              </w:rPr>
            </w:pPr>
            <w:r>
              <w:rPr>
                <w:rFonts w:hint="eastAsia"/>
                <w:kern w:val="2"/>
              </w:rPr>
              <w:t>指定设备数量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-l</w:t>
            </w:r>
          </w:p>
        </w:tc>
        <w:tc>
          <w:tcPr>
            <w:tcW w:w="5862" w:type="dxa"/>
            <w:vAlign w:val="center"/>
          </w:tcPr>
          <w:p>
            <w:pPr>
              <w:pStyle w:val="28"/>
              <w:rPr>
                <w:kern w:val="2"/>
              </w:rPr>
            </w:pPr>
            <w:r>
              <w:rPr>
                <w:rFonts w:hint="eastAsia"/>
                <w:kern w:val="2"/>
              </w:rPr>
              <w:t>指定</w:t>
            </w:r>
            <w:r>
              <w:rPr>
                <w:kern w:val="2"/>
              </w:rPr>
              <w:t>RAID</w:t>
            </w:r>
            <w:r>
              <w:rPr>
                <w:rFonts w:hint="eastAsia"/>
                <w:kern w:val="2"/>
              </w:rPr>
              <w:t>级别</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-C</w:t>
            </w:r>
          </w:p>
        </w:tc>
        <w:tc>
          <w:tcPr>
            <w:tcW w:w="5862" w:type="dxa"/>
            <w:vAlign w:val="center"/>
          </w:tcPr>
          <w:p>
            <w:pPr>
              <w:pStyle w:val="28"/>
              <w:rPr>
                <w:kern w:val="2"/>
              </w:rPr>
            </w:pPr>
            <w:r>
              <w:rPr>
                <w:rFonts w:hint="eastAsia"/>
                <w:kern w:val="2"/>
              </w:rPr>
              <w:t>创建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-v</w:t>
            </w:r>
          </w:p>
        </w:tc>
        <w:tc>
          <w:tcPr>
            <w:tcW w:w="5862" w:type="dxa"/>
            <w:vAlign w:val="center"/>
          </w:tcPr>
          <w:p>
            <w:pPr>
              <w:pStyle w:val="28"/>
              <w:rPr>
                <w:kern w:val="2"/>
              </w:rPr>
            </w:pPr>
            <w:r>
              <w:rPr>
                <w:rFonts w:hint="eastAsia"/>
                <w:kern w:val="2"/>
              </w:rPr>
              <w:t>显示过程</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-f</w:t>
            </w:r>
          </w:p>
        </w:tc>
        <w:tc>
          <w:tcPr>
            <w:tcW w:w="5862" w:type="dxa"/>
            <w:vAlign w:val="center"/>
          </w:tcPr>
          <w:p>
            <w:pPr>
              <w:pStyle w:val="28"/>
              <w:rPr>
                <w:kern w:val="2"/>
              </w:rPr>
            </w:pPr>
            <w:r>
              <w:rPr>
                <w:rFonts w:hint="eastAsia"/>
                <w:kern w:val="2"/>
              </w:rPr>
              <w:t>模拟设备损坏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-r</w:t>
            </w:r>
          </w:p>
        </w:tc>
        <w:tc>
          <w:tcPr>
            <w:tcW w:w="5862" w:type="dxa"/>
            <w:vAlign w:val="center"/>
          </w:tcPr>
          <w:p>
            <w:pPr>
              <w:pStyle w:val="28"/>
              <w:rPr>
                <w:kern w:val="2"/>
              </w:rPr>
            </w:pPr>
            <w:r>
              <w:rPr>
                <w:rFonts w:hint="eastAsia"/>
                <w:kern w:val="2"/>
              </w:rPr>
              <w:t>移除设备</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-Q</w:t>
            </w:r>
          </w:p>
        </w:tc>
        <w:tc>
          <w:tcPr>
            <w:tcW w:w="5862" w:type="dxa"/>
            <w:vAlign w:val="center"/>
          </w:tcPr>
          <w:p>
            <w:pPr>
              <w:pStyle w:val="28"/>
              <w:rPr>
                <w:kern w:val="2"/>
              </w:rPr>
            </w:pPr>
            <w:r>
              <w:rPr>
                <w:rFonts w:hint="eastAsia"/>
                <w:kern w:val="2"/>
              </w:rPr>
              <w:t>查看摘要信息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-D</w:t>
            </w:r>
          </w:p>
        </w:tc>
        <w:tc>
          <w:tcPr>
            <w:tcW w:w="5862" w:type="dxa"/>
            <w:vAlign w:val="center"/>
          </w:tcPr>
          <w:p>
            <w:pPr>
              <w:pStyle w:val="28"/>
              <w:rPr>
                <w:kern w:val="2"/>
              </w:rPr>
            </w:pPr>
            <w:r>
              <w:rPr>
                <w:rFonts w:hint="eastAsia"/>
                <w:kern w:val="2"/>
              </w:rPr>
              <w:t>查看详细信息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199" w:type="dxa"/>
            <w:vAlign w:val="center"/>
          </w:tcPr>
          <w:p>
            <w:pPr>
              <w:pStyle w:val="57"/>
              <w:rPr>
                <w:kern w:val="2"/>
              </w:rPr>
            </w:pPr>
            <w:r>
              <w:rPr>
                <w:kern w:val="2"/>
              </w:rPr>
              <w:t>-S</w:t>
            </w:r>
          </w:p>
        </w:tc>
        <w:tc>
          <w:tcPr>
            <w:tcW w:w="5862" w:type="dxa"/>
            <w:vAlign w:val="center"/>
          </w:tcPr>
          <w:p>
            <w:pPr>
              <w:pStyle w:val="28"/>
              <w:rPr>
                <w:kern w:val="2"/>
              </w:rPr>
            </w:pPr>
            <w:r>
              <w:rPr>
                <w:rFonts w:hint="eastAsia"/>
                <w:kern w:val="2"/>
              </w:rPr>
              <w:t>停止</w:t>
            </w:r>
            <w:r>
              <w:rPr>
                <w:kern w:val="2"/>
              </w:rPr>
              <w:t>RAID</w:t>
            </w:r>
            <w:r>
              <w:rPr>
                <w:rFonts w:hint="eastAsia"/>
                <w:kern w:val="2"/>
              </w:rPr>
              <w:t>磁盘阵列</w:t>
            </w:r>
          </w:p>
        </w:tc>
      </w:tr>
    </w:tbl>
    <w:p>
      <w:pPr>
        <w:pStyle w:val="29"/>
        <w:rPr>
          <w:kern w:val="2"/>
        </w:rPr>
      </w:pPr>
    </w:p>
    <w:p>
      <w:pPr>
        <w:rPr>
          <w:kern w:val="2"/>
        </w:rPr>
      </w:pPr>
      <w:r>
        <w:rPr>
          <w:rFonts w:hint="eastAsia"/>
          <w:color w:val="000000"/>
          <w:kern w:val="2"/>
          <w:szCs w:val="21"/>
        </w:rPr>
        <w:t>接下来，使用</w:t>
      </w:r>
      <w:r>
        <w:rPr>
          <w:color w:val="000000"/>
          <w:kern w:val="2"/>
          <w:szCs w:val="21"/>
        </w:rPr>
        <w:t>mdadm</w:t>
      </w:r>
      <w:r>
        <w:rPr>
          <w:rFonts w:hint="eastAsia"/>
          <w:color w:val="000000"/>
          <w:kern w:val="2"/>
          <w:szCs w:val="21"/>
        </w:rPr>
        <w:t>命令创建</w:t>
      </w:r>
      <w:r>
        <w:rPr>
          <w:color w:val="000000"/>
          <w:kern w:val="2"/>
          <w:szCs w:val="21"/>
        </w:rPr>
        <w:t>RAID 10</w:t>
      </w:r>
      <w:r>
        <w:rPr>
          <w:rFonts w:hint="eastAsia"/>
          <w:color w:val="000000"/>
          <w:kern w:val="2"/>
          <w:szCs w:val="21"/>
        </w:rPr>
        <w:t>，名称为“</w:t>
      </w:r>
      <w:r>
        <w:rPr>
          <w:color w:val="000000"/>
          <w:kern w:val="2"/>
          <w:szCs w:val="21"/>
        </w:rPr>
        <w:t>/dev/md0</w:t>
      </w:r>
      <w:r>
        <w:rPr>
          <w:rFonts w:hint="eastAsia"/>
          <w:color w:val="000000"/>
          <w:kern w:val="2"/>
          <w:szCs w:val="21"/>
        </w:rPr>
        <w:t>”。</w:t>
      </w:r>
    </w:p>
    <w:p>
      <w:pPr>
        <w:rPr>
          <w:spacing w:val="6"/>
          <w:kern w:val="2"/>
        </w:rPr>
      </w:pPr>
      <w:r>
        <w:rPr>
          <w:rFonts w:hint="eastAsia"/>
          <w:spacing w:val="6"/>
          <w:kern w:val="2"/>
        </w:rPr>
        <w:t>第</w:t>
      </w:r>
      <w:r>
        <w:rPr>
          <w:spacing w:val="6"/>
          <w:kern w:val="2"/>
        </w:rPr>
        <w:t>6</w:t>
      </w:r>
      <w:r>
        <w:rPr>
          <w:rFonts w:hint="eastAsia"/>
          <w:spacing w:val="6"/>
          <w:kern w:val="2"/>
        </w:rPr>
        <w:t>章中讲到，</w:t>
      </w:r>
      <w:r>
        <w:rPr>
          <w:spacing w:val="6"/>
          <w:kern w:val="2"/>
        </w:rPr>
        <w:t>udev</w:t>
      </w:r>
      <w:r>
        <w:rPr>
          <w:rFonts w:hint="eastAsia"/>
          <w:spacing w:val="6"/>
          <w:kern w:val="2"/>
        </w:rPr>
        <w:t>是</w:t>
      </w:r>
      <w:r>
        <w:rPr>
          <w:spacing w:val="6"/>
          <w:kern w:val="2"/>
        </w:rPr>
        <w:t>Linux</w:t>
      </w:r>
      <w:r>
        <w:rPr>
          <w:rFonts w:hint="eastAsia"/>
          <w:spacing w:val="6"/>
          <w:kern w:val="2"/>
        </w:rPr>
        <w:t>系统内核中用来给硬件命名的服务，其命名规则也非常简单。我们可以通过命名规则猜测到第二个</w:t>
      </w:r>
      <w:r>
        <w:rPr>
          <w:spacing w:val="6"/>
          <w:kern w:val="2"/>
        </w:rPr>
        <w:t>SCSI</w:t>
      </w:r>
      <w:r>
        <w:rPr>
          <w:rFonts w:hint="eastAsia"/>
          <w:spacing w:val="6"/>
          <w:kern w:val="2"/>
        </w:rPr>
        <w:t>存储设备的名称会是</w:t>
      </w:r>
      <w:r>
        <w:rPr>
          <w:spacing w:val="6"/>
          <w:kern w:val="2"/>
        </w:rPr>
        <w:t>/dev/sdb</w:t>
      </w:r>
      <w:r>
        <w:rPr>
          <w:rFonts w:hint="eastAsia"/>
          <w:spacing w:val="6"/>
          <w:kern w:val="2"/>
        </w:rPr>
        <w:t>，然后依此类推。使用硬盘设备来部署</w:t>
      </w:r>
      <w:r>
        <w:rPr>
          <w:spacing w:val="6"/>
          <w:kern w:val="2"/>
        </w:rPr>
        <w:t>RAID</w:t>
      </w:r>
      <w:r>
        <w:rPr>
          <w:rFonts w:hint="eastAsia"/>
          <w:spacing w:val="6"/>
          <w:kern w:val="2"/>
        </w:rPr>
        <w:t>磁盘阵列很像是将几位同学组成一个班级，但总不能将班级命名为</w:t>
      </w:r>
      <w:r>
        <w:rPr>
          <w:spacing w:val="6"/>
          <w:kern w:val="2"/>
        </w:rPr>
        <w:t>/dev/sdbcde</w:t>
      </w:r>
      <w:r>
        <w:rPr>
          <w:rFonts w:hint="eastAsia"/>
          <w:spacing w:val="6"/>
          <w:kern w:val="2"/>
        </w:rPr>
        <w:t>吧。尽管这样可以一眼看出它是由哪些元素组成的，但是并不利于我们的记忆和阅读。更何况如果我们是使用</w:t>
      </w:r>
      <w:r>
        <w:rPr>
          <w:spacing w:val="6"/>
          <w:kern w:val="2"/>
        </w:rPr>
        <w:t>10</w:t>
      </w:r>
      <w:r>
        <w:rPr>
          <w:rFonts w:hint="eastAsia"/>
          <w:spacing w:val="6"/>
          <w:kern w:val="2"/>
        </w:rPr>
        <w:t>、</w:t>
      </w:r>
      <w:r>
        <w:rPr>
          <w:spacing w:val="6"/>
          <w:kern w:val="2"/>
        </w:rPr>
        <w:t>50</w:t>
      </w:r>
      <w:r>
        <w:rPr>
          <w:rFonts w:hint="eastAsia"/>
          <w:spacing w:val="6"/>
          <w:kern w:val="2"/>
        </w:rPr>
        <w:t>、</w:t>
      </w:r>
      <w:r>
        <w:rPr>
          <w:spacing w:val="6"/>
          <w:kern w:val="2"/>
        </w:rPr>
        <w:t>100</w:t>
      </w:r>
      <w:r>
        <w:rPr>
          <w:rFonts w:hint="eastAsia"/>
          <w:spacing w:val="6"/>
          <w:kern w:val="2"/>
        </w:rPr>
        <w:t>个硬盘来部署</w:t>
      </w:r>
      <w:r>
        <w:rPr>
          <w:spacing w:val="6"/>
          <w:kern w:val="2"/>
        </w:rPr>
        <w:t>RAID</w:t>
      </w:r>
      <w:r>
        <w:rPr>
          <w:rFonts w:hint="eastAsia"/>
          <w:spacing w:val="6"/>
          <w:kern w:val="2"/>
        </w:rPr>
        <w:t>磁盘阵列呢？</w:t>
      </w:r>
    </w:p>
    <w:p>
      <w:pPr>
        <w:rPr>
          <w:kern w:val="2"/>
        </w:rPr>
      </w:pPr>
      <w:r>
        <w:rPr>
          <w:rFonts w:hint="eastAsia"/>
          <w:kern w:val="2"/>
        </w:rPr>
        <w:t>此时，就需要使用</w:t>
      </w:r>
      <w:r>
        <w:rPr>
          <w:kern w:val="2"/>
        </w:rPr>
        <w:t>mdadm</w:t>
      </w:r>
      <w:r>
        <w:rPr>
          <w:rFonts w:hint="eastAsia"/>
          <w:kern w:val="2"/>
        </w:rPr>
        <w:t>中的参数了。其中，</w:t>
      </w:r>
      <w:r>
        <w:rPr>
          <w:kern w:val="2"/>
        </w:rPr>
        <w:t>-C</w:t>
      </w:r>
      <w:r>
        <w:rPr>
          <w:rFonts w:hint="eastAsia"/>
          <w:kern w:val="2"/>
        </w:rPr>
        <w:t>参数代表创建一个</w:t>
      </w:r>
      <w:r>
        <w:rPr>
          <w:kern w:val="2"/>
        </w:rPr>
        <w:t>RAID</w:t>
      </w:r>
      <w:r>
        <w:rPr>
          <w:rFonts w:hint="eastAsia"/>
          <w:kern w:val="2"/>
        </w:rPr>
        <w:t>阵列卡；</w:t>
      </w:r>
      <w:r>
        <w:rPr>
          <w:kern w:val="2"/>
        </w:rPr>
        <w:t>-v</w:t>
      </w:r>
      <w:r>
        <w:rPr>
          <w:rFonts w:hint="eastAsia"/>
          <w:kern w:val="2"/>
        </w:rPr>
        <w:t>参数显示创建的过程，同时在后面追加一个设备名称</w:t>
      </w:r>
      <w:r>
        <w:rPr>
          <w:kern w:val="2"/>
        </w:rPr>
        <w:t>/dev/md0</w:t>
      </w:r>
      <w:r>
        <w:rPr>
          <w:rFonts w:hint="eastAsia"/>
          <w:kern w:val="2"/>
        </w:rPr>
        <w:t>，这样</w:t>
      </w:r>
      <w:r>
        <w:rPr>
          <w:kern w:val="2"/>
        </w:rPr>
        <w:t>/dev/md0</w:t>
      </w:r>
      <w:r>
        <w:rPr>
          <w:rFonts w:hint="eastAsia"/>
          <w:kern w:val="2"/>
        </w:rPr>
        <w:t>就是创建后的</w:t>
      </w:r>
      <w:r>
        <w:rPr>
          <w:kern w:val="2"/>
        </w:rPr>
        <w:t>RAID</w:t>
      </w:r>
      <w:r>
        <w:rPr>
          <w:rFonts w:hint="eastAsia"/>
          <w:kern w:val="2"/>
        </w:rPr>
        <w:t>磁盘阵列的名称；</w:t>
      </w:r>
      <w:r>
        <w:rPr>
          <w:kern w:val="2"/>
        </w:rPr>
        <w:t>-a yes</w:t>
      </w:r>
      <w:r>
        <w:rPr>
          <w:rFonts w:hint="eastAsia"/>
          <w:kern w:val="2"/>
        </w:rPr>
        <w:t>参数代表自动创建设备文件；</w:t>
      </w:r>
      <w:r>
        <w:rPr>
          <w:kern w:val="2"/>
        </w:rPr>
        <w:t>-n 4</w:t>
      </w:r>
      <w:r>
        <w:rPr>
          <w:rFonts w:hint="eastAsia"/>
          <w:kern w:val="2"/>
        </w:rPr>
        <w:t>参数代表使用</w:t>
      </w:r>
      <w:r>
        <w:rPr>
          <w:kern w:val="2"/>
        </w:rPr>
        <w:t>4</w:t>
      </w:r>
      <w:r>
        <w:rPr>
          <w:rFonts w:hint="eastAsia"/>
          <w:kern w:val="2"/>
        </w:rPr>
        <w:t>块硬盘来部署这个</w:t>
      </w:r>
      <w:r>
        <w:rPr>
          <w:kern w:val="2"/>
        </w:rPr>
        <w:t>RAID</w:t>
      </w:r>
      <w:r>
        <w:rPr>
          <w:rFonts w:hint="eastAsia"/>
          <w:kern w:val="2"/>
        </w:rPr>
        <w:t>磁盘阵列；而</w:t>
      </w:r>
      <w:r>
        <w:rPr>
          <w:kern w:val="2"/>
        </w:rPr>
        <w:t>-l 10</w:t>
      </w:r>
      <w:r>
        <w:rPr>
          <w:rFonts w:hint="eastAsia"/>
          <w:kern w:val="2"/>
        </w:rPr>
        <w:t>参数则代表</w:t>
      </w:r>
      <w:r>
        <w:rPr>
          <w:kern w:val="2"/>
        </w:rPr>
        <w:t>RAID 10</w:t>
      </w:r>
      <w:r>
        <w:rPr>
          <w:rFonts w:hint="eastAsia"/>
          <w:kern w:val="2"/>
        </w:rPr>
        <w:t>方案；最后再加上</w:t>
      </w:r>
      <w:r>
        <w:rPr>
          <w:kern w:val="2"/>
        </w:rPr>
        <w:t>4</w:t>
      </w:r>
      <w:r>
        <w:rPr>
          <w:rFonts w:hint="eastAsia"/>
          <w:kern w:val="2"/>
        </w:rPr>
        <w:t>块硬盘设备的名称就搞定了。</w:t>
      </w:r>
    </w:p>
    <w:p>
      <w:pPr>
        <w:pStyle w:val="58"/>
        <w:rPr>
          <w:kern w:val="2"/>
        </w:rPr>
      </w:pPr>
    </w:p>
    <w:p>
      <w:pPr>
        <w:pStyle w:val="26"/>
        <w:rPr>
          <w:kern w:val="2"/>
        </w:rPr>
      </w:pPr>
      <w:r>
        <w:rPr>
          <w:kern w:val="2"/>
        </w:rPr>
        <w:t>[root@linuxprobe ~]# mdadm -Cv /dev/md0 -a yes -n 4 -l 10 /dev/sdb /dev/sdc </w:t>
      </w:r>
    </w:p>
    <w:p>
      <w:pPr>
        <w:pStyle w:val="26"/>
        <w:rPr>
          <w:kern w:val="2"/>
        </w:rPr>
      </w:pPr>
      <w:r>
        <w:rPr>
          <w:kern w:val="2"/>
        </w:rPr>
        <w:t>/dev/sdd /dev/sde</w:t>
      </w:r>
    </w:p>
    <w:p>
      <w:pPr>
        <w:pStyle w:val="26"/>
        <w:rPr>
          <w:kern w:val="2"/>
        </w:rPr>
      </w:pPr>
      <w:r>
        <w:rPr>
          <w:kern w:val="2"/>
        </w:rPr>
        <w:t>mdadm: layout defaults to n2</w:t>
      </w:r>
    </w:p>
    <w:p>
      <w:pPr>
        <w:pStyle w:val="26"/>
        <w:rPr>
          <w:kern w:val="2"/>
        </w:rPr>
      </w:pPr>
      <w:r>
        <w:rPr>
          <w:kern w:val="2"/>
        </w:rPr>
        <w:t>mdadm: layout defaults to n2</w:t>
      </w:r>
    </w:p>
    <w:p>
      <w:pPr>
        <w:pStyle w:val="26"/>
        <w:rPr>
          <w:kern w:val="2"/>
        </w:rPr>
      </w:pPr>
      <w:r>
        <w:rPr>
          <w:kern w:val="2"/>
        </w:rPr>
        <w:t>mdadm: chunk size defaults to 512K</w:t>
      </w:r>
    </w:p>
    <w:p>
      <w:pPr>
        <w:pStyle w:val="26"/>
        <w:rPr>
          <w:kern w:val="2"/>
        </w:rPr>
      </w:pPr>
      <w:r>
        <w:rPr>
          <w:kern w:val="2"/>
        </w:rPr>
        <w:t>mdadm: size set to 20954624K</w:t>
      </w:r>
    </w:p>
    <w:p>
      <w:pPr>
        <w:pStyle w:val="26"/>
        <w:rPr>
          <w:kern w:val="2"/>
        </w:rPr>
      </w:pPr>
      <w:r>
        <w:rPr>
          <w:kern w:val="2"/>
        </w:rPr>
        <w:t>mdadm: Defaulting to version 1.2 metadata</w:t>
      </w:r>
    </w:p>
    <w:p>
      <w:pPr>
        <w:pStyle w:val="26"/>
        <w:rPr>
          <w:kern w:val="2"/>
        </w:rPr>
      </w:pPr>
      <w:r>
        <w:rPr>
          <w:kern w:val="2"/>
        </w:rPr>
        <w:t>mdadm: array /dev/md0 started.</w:t>
      </w:r>
    </w:p>
    <w:p>
      <w:pPr>
        <w:pStyle w:val="59"/>
        <w:spacing w:after="90"/>
        <w:rPr>
          <w:kern w:val="2"/>
        </w:rPr>
      </w:pPr>
    </w:p>
    <w:p>
      <w:pPr>
        <w:rPr>
          <w:kern w:val="2"/>
        </w:rPr>
      </w:pPr>
      <w:r>
        <w:rPr>
          <w:rFonts w:hint="eastAsia"/>
          <w:color w:val="000000"/>
          <w:kern w:val="2"/>
          <w:szCs w:val="21"/>
        </w:rPr>
        <w:t>其次，把制作好的</w:t>
      </w:r>
      <w:r>
        <w:rPr>
          <w:color w:val="000000"/>
          <w:kern w:val="2"/>
          <w:szCs w:val="21"/>
        </w:rPr>
        <w:t>RAID</w:t>
      </w:r>
      <w:r>
        <w:rPr>
          <w:rFonts w:hint="eastAsia"/>
          <w:kern w:val="2"/>
        </w:rPr>
        <w:t>磁盘阵列</w:t>
      </w:r>
      <w:r>
        <w:rPr>
          <w:rFonts w:hint="eastAsia"/>
          <w:color w:val="000000"/>
          <w:kern w:val="2"/>
          <w:szCs w:val="21"/>
        </w:rPr>
        <w:t>格式化为</w:t>
      </w:r>
      <w:r>
        <w:rPr>
          <w:color w:val="000000"/>
          <w:kern w:val="2"/>
          <w:szCs w:val="21"/>
        </w:rPr>
        <w:t>ext4</w:t>
      </w:r>
      <w:r>
        <w:rPr>
          <w:rFonts w:hint="eastAsia"/>
          <w:color w:val="000000"/>
          <w:kern w:val="2"/>
          <w:szCs w:val="21"/>
        </w:rPr>
        <w:t>格式。</w:t>
      </w:r>
    </w:p>
    <w:p>
      <w:pPr>
        <w:pStyle w:val="58"/>
        <w:rPr>
          <w:kern w:val="2"/>
        </w:rPr>
      </w:pPr>
    </w:p>
    <w:p>
      <w:pPr>
        <w:pStyle w:val="26"/>
        <w:rPr>
          <w:kern w:val="2"/>
        </w:rPr>
      </w:pPr>
      <w:r>
        <w:rPr>
          <w:kern w:val="2"/>
        </w:rPr>
        <w:t>[root@linuxprobe ~]# mkfs.ext4 /dev/md0</w:t>
      </w:r>
    </w:p>
    <w:p>
      <w:pPr>
        <w:pStyle w:val="26"/>
        <w:rPr>
          <w:kern w:val="2"/>
        </w:rPr>
      </w:pPr>
      <w:r>
        <w:rPr>
          <w:kern w:val="2"/>
        </w:rPr>
        <w:t>mke2fs 1.42.9 (28-Dec-2013)</w:t>
      </w:r>
    </w:p>
    <w:p>
      <w:pPr>
        <w:pStyle w:val="26"/>
        <w:rPr>
          <w:kern w:val="2"/>
        </w:rPr>
      </w:pPr>
      <w:r>
        <w:rPr>
          <w:kern w:val="2"/>
        </w:rPr>
        <w:t>Filesystem label=</w:t>
      </w:r>
    </w:p>
    <w:p>
      <w:pPr>
        <w:pStyle w:val="26"/>
        <w:rPr>
          <w:kern w:val="2"/>
        </w:rPr>
      </w:pPr>
      <w:r>
        <w:rPr>
          <w:kern w:val="2"/>
        </w:rPr>
        <w:t>OS type: Linux</w:t>
      </w:r>
    </w:p>
    <w:p>
      <w:pPr>
        <w:pStyle w:val="26"/>
        <w:rPr>
          <w:kern w:val="2"/>
        </w:rPr>
      </w:pPr>
      <w:r>
        <w:rPr>
          <w:kern w:val="2"/>
        </w:rPr>
        <w:t>Block size=4096 (log=2)</w:t>
      </w:r>
    </w:p>
    <w:p>
      <w:pPr>
        <w:pStyle w:val="26"/>
        <w:rPr>
          <w:kern w:val="2"/>
        </w:rPr>
      </w:pPr>
      <w:r>
        <w:rPr>
          <w:kern w:val="2"/>
        </w:rPr>
        <w:t>Fragment size=4096 (log=2)</w:t>
      </w:r>
    </w:p>
    <w:p>
      <w:pPr>
        <w:pStyle w:val="26"/>
        <w:rPr>
          <w:kern w:val="2"/>
        </w:rPr>
      </w:pPr>
      <w:r>
        <w:rPr>
          <w:kern w:val="2"/>
        </w:rPr>
        <w:t>Stride=128 blocks, Stripe width=256 blocks</w:t>
      </w:r>
    </w:p>
    <w:p>
      <w:pPr>
        <w:pStyle w:val="26"/>
        <w:rPr>
          <w:kern w:val="2"/>
        </w:rPr>
      </w:pPr>
      <w:r>
        <w:rPr>
          <w:kern w:val="2"/>
        </w:rPr>
        <w:t>2621440 inodes, 10477312 blocks</w:t>
      </w:r>
    </w:p>
    <w:p>
      <w:pPr>
        <w:pStyle w:val="26"/>
        <w:rPr>
          <w:kern w:val="2"/>
        </w:rPr>
      </w:pPr>
      <w:r>
        <w:rPr>
          <w:kern w:val="2"/>
        </w:rPr>
        <w:t>523865 blocks (5.00%) reserved for the super user</w:t>
      </w:r>
    </w:p>
    <w:p>
      <w:pPr>
        <w:pStyle w:val="26"/>
        <w:rPr>
          <w:kern w:val="2"/>
        </w:rPr>
      </w:pPr>
      <w:r>
        <w:rPr>
          <w:kern w:val="2"/>
        </w:rPr>
        <w:t>First data block=0</w:t>
      </w:r>
    </w:p>
    <w:p>
      <w:pPr>
        <w:pStyle w:val="26"/>
        <w:rPr>
          <w:kern w:val="2"/>
        </w:rPr>
      </w:pPr>
      <w:r>
        <w:rPr>
          <w:kern w:val="2"/>
        </w:rPr>
        <w:t>Maximum filesystem blocks=2157969408</w:t>
      </w:r>
    </w:p>
    <w:p>
      <w:pPr>
        <w:pStyle w:val="26"/>
        <w:rPr>
          <w:kern w:val="2"/>
        </w:rPr>
      </w:pPr>
      <w:r>
        <w:rPr>
          <w:kern w:val="2"/>
        </w:rPr>
        <w:t>320 block groups</w:t>
      </w:r>
    </w:p>
    <w:p>
      <w:pPr>
        <w:pStyle w:val="26"/>
        <w:rPr>
          <w:kern w:val="2"/>
        </w:rPr>
      </w:pPr>
      <w:r>
        <w:rPr>
          <w:kern w:val="2"/>
        </w:rPr>
        <w:t>32768 blocks per group, 32768 fragments per group</w:t>
      </w:r>
    </w:p>
    <w:p>
      <w:pPr>
        <w:pStyle w:val="26"/>
        <w:rPr>
          <w:kern w:val="2"/>
        </w:rPr>
      </w:pPr>
      <w:r>
        <w:rPr>
          <w:kern w:val="2"/>
        </w:rPr>
        <w:t>8192 inodes per group</w:t>
      </w:r>
    </w:p>
    <w:p>
      <w:pPr>
        <w:pStyle w:val="26"/>
        <w:rPr>
          <w:kern w:val="2"/>
        </w:rPr>
      </w:pPr>
      <w:r>
        <w:rPr>
          <w:kern w:val="2"/>
        </w:rPr>
        <w:t>Superblock backups stored on blocks:</w:t>
      </w:r>
    </w:p>
    <w:p>
      <w:pPr>
        <w:pStyle w:val="26"/>
        <w:rPr>
          <w:kern w:val="2"/>
        </w:rPr>
      </w:pPr>
      <w:r>
        <w:rPr>
          <w:kern w:val="2"/>
        </w:rPr>
        <w:t>32768, 98304, 163840, 229376, 294912, 819200, 884736, 1605632, 2654208,</w:t>
      </w:r>
    </w:p>
    <w:p>
      <w:pPr>
        <w:pStyle w:val="26"/>
        <w:rPr>
          <w:kern w:val="2"/>
        </w:rPr>
      </w:pPr>
      <w:r>
        <w:rPr>
          <w:kern w:val="2"/>
        </w:rPr>
        <w:t>4096000, 7962624</w:t>
      </w:r>
    </w:p>
    <w:p>
      <w:pPr>
        <w:pStyle w:val="26"/>
        <w:rPr>
          <w:kern w:val="2"/>
        </w:rPr>
      </w:pPr>
      <w:r>
        <w:rPr>
          <w:kern w:val="2"/>
        </w:rPr>
        <w:t>Allocating group tables: done</w:t>
      </w:r>
    </w:p>
    <w:p>
      <w:pPr>
        <w:pStyle w:val="26"/>
        <w:rPr>
          <w:kern w:val="2"/>
        </w:rPr>
      </w:pPr>
      <w:r>
        <w:rPr>
          <w:kern w:val="2"/>
        </w:rPr>
        <w:t>Writing inode tables: done</w:t>
      </w:r>
    </w:p>
    <w:p>
      <w:pPr>
        <w:pStyle w:val="26"/>
        <w:rPr>
          <w:kern w:val="2"/>
        </w:rPr>
      </w:pPr>
      <w:r>
        <w:rPr>
          <w:kern w:val="2"/>
        </w:rPr>
        <w:t>Creating journal (32768 blocks): done</w:t>
      </w:r>
    </w:p>
    <w:p>
      <w:pPr>
        <w:pStyle w:val="26"/>
        <w:rPr>
          <w:kern w:val="2"/>
        </w:rPr>
      </w:pPr>
      <w:r>
        <w:rPr>
          <w:kern w:val="2"/>
        </w:rPr>
        <w:t>Writing superblocks and filesystem accounting information: done</w:t>
      </w:r>
    </w:p>
    <w:p>
      <w:pPr>
        <w:pStyle w:val="59"/>
        <w:spacing w:after="90"/>
        <w:rPr>
          <w:kern w:val="2"/>
        </w:rPr>
      </w:pPr>
    </w:p>
    <w:p>
      <w:pPr>
        <w:rPr>
          <w:spacing w:val="6"/>
          <w:kern w:val="2"/>
        </w:rPr>
      </w:pPr>
      <w:r>
        <w:rPr>
          <w:rFonts w:hint="eastAsia"/>
          <w:color w:val="000000"/>
          <w:spacing w:val="6"/>
          <w:kern w:val="2"/>
          <w:szCs w:val="21"/>
        </w:rPr>
        <w:t>再次，创建挂载点然后把硬盘设备进行挂载操作。挂载成功后可看到可用空间为</w:t>
      </w:r>
      <w:r>
        <w:rPr>
          <w:color w:val="000000"/>
          <w:spacing w:val="6"/>
          <w:kern w:val="2"/>
          <w:szCs w:val="21"/>
        </w:rPr>
        <w:t>40GB</w:t>
      </w:r>
      <w:r>
        <w:rPr>
          <w:rFonts w:hint="eastAsia"/>
          <w:color w:val="000000"/>
          <w:spacing w:val="6"/>
          <w:kern w:val="2"/>
          <w:szCs w:val="21"/>
        </w:rPr>
        <w:t>。</w:t>
      </w:r>
    </w:p>
    <w:p>
      <w:pPr>
        <w:pStyle w:val="58"/>
        <w:spacing w:line="160" w:lineRule="exact"/>
        <w:rPr>
          <w:kern w:val="2"/>
        </w:rPr>
      </w:pPr>
    </w:p>
    <w:p>
      <w:pPr>
        <w:pStyle w:val="26"/>
        <w:rPr>
          <w:kern w:val="2"/>
        </w:rPr>
      </w:pPr>
      <w:r>
        <w:rPr>
          <w:kern w:val="2"/>
        </w:rPr>
        <w:t>[root@linuxprobe ~]# mkdir /RAID</w:t>
      </w:r>
    </w:p>
    <w:p>
      <w:pPr>
        <w:pStyle w:val="26"/>
        <w:rPr>
          <w:kern w:val="2"/>
        </w:rPr>
      </w:pPr>
      <w:r>
        <w:rPr>
          <w:kern w:val="2"/>
        </w:rPr>
        <w:t>[root@linuxprobe ~]# mount /dev/md0 /RAID</w:t>
      </w: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905M      0 905M    0% /dev</w:t>
      </w:r>
    </w:p>
    <w:p>
      <w:pPr>
        <w:pStyle w:val="26"/>
        <w:rPr>
          <w:kern w:val="2"/>
        </w:rPr>
      </w:pPr>
      <w:r>
        <w:rPr>
          <w:kern w:val="2"/>
        </w:rPr>
        <w:t>tmpfs                  914M    84K 914M    1% /dev/shm</w:t>
      </w:r>
    </w:p>
    <w:p>
      <w:pPr>
        <w:pStyle w:val="26"/>
        <w:rPr>
          <w:kern w:val="2"/>
        </w:rPr>
      </w:pPr>
      <w:r>
        <w:rPr>
          <w:kern w:val="2"/>
        </w:rPr>
        <w:t>tmpfs                  914M   8.9M 905M    1% /run</w:t>
      </w:r>
    </w:p>
    <w:p>
      <w:pPr>
        <w:pStyle w:val="26"/>
        <w:rPr>
          <w:kern w:val="2"/>
        </w:rPr>
      </w:pPr>
      <w:r>
        <w:rPr>
          <w:kern w:val="2"/>
        </w:rPr>
        <w:t>tmpfs                  914M      0 914M    0% /sys/fs/cgroup</w:t>
      </w:r>
    </w:p>
    <w:p>
      <w:pPr>
        <w:pStyle w:val="26"/>
        <w:rPr>
          <w:kern w:val="2"/>
        </w:rPr>
      </w:pPr>
      <w:r>
        <w:rPr>
          <w:kern w:val="2"/>
        </w:rPr>
        <w:t>/dev/sr0               3.5G   3.5G    0  100% /media/cdrom</w:t>
      </w:r>
    </w:p>
    <w:p>
      <w:pPr>
        <w:pStyle w:val="26"/>
        <w:rPr>
          <w:kern w:val="2"/>
        </w:rPr>
      </w:pPr>
      <w:r>
        <w:rPr>
          <w:kern w:val="2"/>
        </w:rPr>
        <w:t>/dev/sda1              497M   119M 379M   24% /boot</w:t>
      </w:r>
    </w:p>
    <w:p>
      <w:pPr>
        <w:pStyle w:val="26"/>
        <w:rPr>
          <w:b/>
          <w:bCs/>
          <w:kern w:val="2"/>
        </w:rPr>
      </w:pPr>
      <w:r>
        <w:rPr>
          <w:b/>
          <w:bCs/>
          <w:kern w:val="2"/>
        </w:rPr>
        <w:t>/dev/md0               40G     49M  38G    1% /RAID</w:t>
      </w:r>
    </w:p>
    <w:p>
      <w:pPr>
        <w:pStyle w:val="59"/>
        <w:spacing w:after="90"/>
        <w:rPr>
          <w:kern w:val="2"/>
        </w:rPr>
      </w:pPr>
    </w:p>
    <w:p>
      <w:pPr>
        <w:rPr>
          <w:kern w:val="2"/>
        </w:rPr>
      </w:pPr>
      <w:r>
        <w:rPr>
          <w:rFonts w:hint="eastAsia"/>
          <w:color w:val="000000"/>
          <w:kern w:val="2"/>
          <w:szCs w:val="21"/>
        </w:rPr>
        <w:t>最后，查看</w:t>
      </w:r>
      <w:r>
        <w:rPr>
          <w:color w:val="000000"/>
          <w:kern w:val="2"/>
          <w:szCs w:val="21"/>
        </w:rPr>
        <w:t>/dev/md0</w:t>
      </w:r>
      <w:r>
        <w:rPr>
          <w:rFonts w:hint="eastAsia"/>
          <w:color w:val="000000"/>
          <w:kern w:val="2"/>
          <w:szCs w:val="21"/>
        </w:rPr>
        <w:t>磁盘阵列的详细信息，并把挂载信息写入到配置文件中，使其永久生效。</w:t>
      </w:r>
    </w:p>
    <w:p>
      <w:pPr>
        <w:pStyle w:val="58"/>
        <w:spacing w:line="160" w:lineRule="exact"/>
        <w:rPr>
          <w:kern w:val="2"/>
        </w:rPr>
      </w:pP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Version : 1.2</w:t>
      </w:r>
    </w:p>
    <w:p>
      <w:pPr>
        <w:pStyle w:val="26"/>
        <w:rPr>
          <w:kern w:val="2"/>
        </w:rPr>
      </w:pPr>
      <w:r>
        <w:rPr>
          <w:kern w:val="2"/>
        </w:rPr>
        <w:t>Creation Time : Tue May 5 07:43:26 2017</w:t>
      </w:r>
    </w:p>
    <w:p>
      <w:pPr>
        <w:pStyle w:val="26"/>
        <w:rPr>
          <w:kern w:val="2"/>
        </w:rPr>
      </w:pPr>
      <w:r>
        <w:rPr>
          <w:kern w:val="2"/>
        </w:rPr>
        <w:t>Raid Level : raid10</w:t>
      </w:r>
    </w:p>
    <w:p>
      <w:pPr>
        <w:pStyle w:val="26"/>
        <w:rPr>
          <w:kern w:val="2"/>
        </w:rPr>
      </w:pPr>
      <w:r>
        <w:rPr>
          <w:kern w:val="2"/>
        </w:rPr>
        <w:t>Array Size : 41909248 (39.97 GiB 42.92 GB)</w:t>
      </w:r>
    </w:p>
    <w:p>
      <w:pPr>
        <w:pStyle w:val="26"/>
        <w:rPr>
          <w:kern w:val="2"/>
        </w:rPr>
      </w:pPr>
      <w:r>
        <w:rPr>
          <w:kern w:val="2"/>
        </w:rPr>
        <w:t>Used Dev Size : 20954624 (19.98 GiB 21.46 GB)</w:t>
      </w:r>
    </w:p>
    <w:p>
      <w:pPr>
        <w:pStyle w:val="26"/>
        <w:rPr>
          <w:kern w:val="2"/>
        </w:rPr>
      </w:pPr>
      <w:r>
        <w:rPr>
          <w:kern w:val="2"/>
        </w:rPr>
        <w:t>Raid Devices : 4</w:t>
      </w:r>
    </w:p>
    <w:p>
      <w:pPr>
        <w:pStyle w:val="26"/>
        <w:rPr>
          <w:kern w:val="2"/>
        </w:rPr>
      </w:pPr>
      <w:r>
        <w:rPr>
          <w:kern w:val="2"/>
        </w:rPr>
        <w:t>Total Devices : 4</w:t>
      </w:r>
    </w:p>
    <w:p>
      <w:pPr>
        <w:pStyle w:val="26"/>
        <w:rPr>
          <w:kern w:val="2"/>
        </w:rPr>
      </w:pPr>
      <w:r>
        <w:rPr>
          <w:kern w:val="2"/>
        </w:rPr>
        <w:t>Persistence : Superblock is persistent</w:t>
      </w:r>
    </w:p>
    <w:p>
      <w:pPr>
        <w:pStyle w:val="26"/>
        <w:rPr>
          <w:kern w:val="2"/>
        </w:rPr>
      </w:pPr>
      <w:r>
        <w:rPr>
          <w:kern w:val="2"/>
        </w:rPr>
        <w:t>Update Time : Tue May 5 07:46:59 2017</w:t>
      </w:r>
    </w:p>
    <w:p>
      <w:pPr>
        <w:pStyle w:val="26"/>
        <w:rPr>
          <w:kern w:val="2"/>
        </w:rPr>
      </w:pPr>
      <w:r>
        <w:rPr>
          <w:kern w:val="2"/>
        </w:rPr>
        <w:t>State : clean</w:t>
      </w:r>
    </w:p>
    <w:p>
      <w:pPr>
        <w:pStyle w:val="26"/>
        <w:rPr>
          <w:kern w:val="2"/>
        </w:rPr>
      </w:pPr>
      <w:r>
        <w:rPr>
          <w:kern w:val="2"/>
        </w:rPr>
        <w:t>Active Devices : 4</w:t>
      </w:r>
    </w:p>
    <w:p>
      <w:pPr>
        <w:pStyle w:val="26"/>
        <w:rPr>
          <w:kern w:val="2"/>
        </w:rPr>
      </w:pPr>
      <w:r>
        <w:rPr>
          <w:kern w:val="2"/>
        </w:rPr>
        <w:t>Working Devices : 4</w:t>
      </w:r>
    </w:p>
    <w:p>
      <w:pPr>
        <w:pStyle w:val="26"/>
        <w:rPr>
          <w:kern w:val="2"/>
        </w:rPr>
      </w:pPr>
      <w:r>
        <w:rPr>
          <w:kern w:val="2"/>
        </w:rPr>
        <w:t>Failed Devices : 0</w:t>
      </w:r>
    </w:p>
    <w:p>
      <w:pPr>
        <w:pStyle w:val="26"/>
        <w:rPr>
          <w:kern w:val="2"/>
        </w:rPr>
      </w:pPr>
      <w:r>
        <w:rPr>
          <w:kern w:val="2"/>
        </w:rPr>
        <w:t>Spare Devices : 0</w:t>
      </w:r>
    </w:p>
    <w:p>
      <w:pPr>
        <w:pStyle w:val="26"/>
        <w:rPr>
          <w:kern w:val="2"/>
        </w:rPr>
      </w:pPr>
      <w:r>
        <w:rPr>
          <w:kern w:val="2"/>
        </w:rPr>
        <w:t>Layout : near=2</w:t>
      </w:r>
    </w:p>
    <w:p>
      <w:pPr>
        <w:pStyle w:val="26"/>
        <w:rPr>
          <w:kern w:val="2"/>
        </w:rPr>
      </w:pPr>
      <w:r>
        <w:rPr>
          <w:kern w:val="2"/>
        </w:rPr>
        <w:t>Chunk Size : 512K</w:t>
      </w:r>
    </w:p>
    <w:p>
      <w:pPr>
        <w:pStyle w:val="26"/>
        <w:rPr>
          <w:kern w:val="2"/>
        </w:rPr>
      </w:pPr>
      <w:r>
        <w:rPr>
          <w:kern w:val="2"/>
        </w:rPr>
        <w:t>Name : localhost.localdomain:0 (local to host localhost.localdomain)</w:t>
      </w:r>
    </w:p>
    <w:p>
      <w:pPr>
        <w:pStyle w:val="26"/>
        <w:rPr>
          <w:kern w:val="2"/>
        </w:rPr>
      </w:pPr>
      <w:r>
        <w:rPr>
          <w:kern w:val="2"/>
        </w:rPr>
        <w:t>UUID : cc9a87d4:1e89e175:5383e1e8:a78ec62c</w:t>
      </w:r>
    </w:p>
    <w:p>
      <w:pPr>
        <w:pStyle w:val="26"/>
        <w:rPr>
          <w:kern w:val="2"/>
        </w:rPr>
      </w:pPr>
      <w:r>
        <w:rPr>
          <w:kern w:val="2"/>
        </w:rPr>
        <w:t>Events : 17</w:t>
      </w:r>
    </w:p>
    <w:p>
      <w:pPr>
        <w:pStyle w:val="26"/>
        <w:rPr>
          <w:kern w:val="2"/>
        </w:rPr>
      </w:pPr>
      <w:r>
        <w:rPr>
          <w:kern w:val="2"/>
        </w:rPr>
        <w:t>Number Major Minor RaidDevice State</w:t>
      </w:r>
    </w:p>
    <w:p>
      <w:pPr>
        <w:pStyle w:val="26"/>
        <w:rPr>
          <w:kern w:val="2"/>
        </w:rPr>
      </w:pPr>
      <w:r>
        <w:rPr>
          <w:kern w:val="2"/>
        </w:rPr>
        <w:t>0 8 16 0 active sync /dev/sdb</w:t>
      </w:r>
    </w:p>
    <w:p>
      <w:pPr>
        <w:pStyle w:val="26"/>
        <w:rPr>
          <w:kern w:val="2"/>
        </w:rPr>
      </w:pPr>
      <w:r>
        <w:rPr>
          <w:kern w:val="2"/>
        </w:rPr>
        <w:t>1 8 32 1 active sync /dev/sdc</w:t>
      </w:r>
    </w:p>
    <w:p>
      <w:pPr>
        <w:pStyle w:val="26"/>
        <w:rPr>
          <w:kern w:val="2"/>
        </w:rPr>
      </w:pPr>
      <w:r>
        <w:rPr>
          <w:kern w:val="2"/>
        </w:rPr>
        <w:t>2 8 48 2 active sync /dev/sdd</w:t>
      </w:r>
    </w:p>
    <w:p>
      <w:pPr>
        <w:pStyle w:val="26"/>
        <w:rPr>
          <w:kern w:val="2"/>
        </w:rPr>
      </w:pPr>
      <w:r>
        <w:rPr>
          <w:kern w:val="2"/>
        </w:rPr>
        <w:t>3 8 64 3 active sync /dev/sde</w:t>
      </w:r>
    </w:p>
    <w:p>
      <w:pPr>
        <w:pStyle w:val="26"/>
        <w:rPr>
          <w:kern w:val="2"/>
        </w:rPr>
      </w:pPr>
      <w:r>
        <w:rPr>
          <w:kern w:val="2"/>
        </w:rPr>
        <w:t>[root@linuxprobe ~]# echo "/dev/md0 /RAID ext4 defaults 0 0" &gt;&gt; /etc/fstab</w:t>
      </w:r>
    </w:p>
    <w:p>
      <w:pPr>
        <w:pStyle w:val="59"/>
        <w:spacing w:after="90"/>
        <w:rPr>
          <w:kern w:val="2"/>
        </w:rPr>
      </w:pPr>
    </w:p>
    <w:p>
      <w:pPr>
        <w:pStyle w:val="4"/>
        <w:spacing w:before="151" w:after="151"/>
        <w:rPr>
          <w:kern w:val="2"/>
        </w:rPr>
      </w:pPr>
      <w:r>
        <w:rPr>
          <w:color w:val="000000"/>
          <w:kern w:val="2"/>
        </w:rPr>
        <w:t>7.1.</w:t>
      </w:r>
      <w:r>
        <w:rPr>
          <w:rFonts w:hint="eastAsia"/>
          <w:color w:val="000000"/>
          <w:kern w:val="2"/>
        </w:rPr>
        <w:t>6</w:t>
      </w:r>
      <w:r>
        <w:rPr>
          <w:color w:val="000000"/>
          <w:kern w:val="2"/>
          <w:szCs w:val="21"/>
        </w:rPr>
        <w:t xml:space="preserve">  </w:t>
      </w:r>
      <w:r>
        <w:rPr>
          <w:rFonts w:hint="eastAsia"/>
          <w:color w:val="000000"/>
          <w:kern w:val="2"/>
        </w:rPr>
        <w:t>损坏磁盘阵列及修复</w:t>
      </w:r>
    </w:p>
    <w:p>
      <w:pPr>
        <w:rPr>
          <w:kern w:val="2"/>
        </w:rPr>
      </w:pPr>
      <w:r>
        <w:rPr>
          <w:rFonts w:hint="eastAsia"/>
          <w:color w:val="000000"/>
          <w:kern w:val="2"/>
          <w:szCs w:val="21"/>
        </w:rPr>
        <w:t>之所以在生产环境中部署</w:t>
      </w:r>
      <w:r>
        <w:rPr>
          <w:color w:val="000000"/>
          <w:kern w:val="2"/>
          <w:szCs w:val="21"/>
        </w:rPr>
        <w:t>RAID 10</w:t>
      </w:r>
      <w:r>
        <w:rPr>
          <w:rFonts w:hint="eastAsia"/>
          <w:color w:val="000000"/>
          <w:kern w:val="2"/>
          <w:szCs w:val="21"/>
        </w:rPr>
        <w:t>磁盘阵列，是为了提高硬盘存储设备的读写速度及数据的安全性，但由于我们的硬盘设备是在虚拟机中模拟出来的，因此对读写速度的改善可能并不直观，因此刘遄老师决定给各位读者讲解一下</w:t>
      </w:r>
      <w:r>
        <w:rPr>
          <w:color w:val="000000"/>
          <w:kern w:val="2"/>
          <w:szCs w:val="21"/>
        </w:rPr>
        <w:t>RAID</w:t>
      </w:r>
      <w:r>
        <w:rPr>
          <w:rFonts w:hint="eastAsia"/>
          <w:color w:val="000000"/>
          <w:kern w:val="2"/>
          <w:szCs w:val="21"/>
        </w:rPr>
        <w:t>磁盘阵列损坏后的处理方法，这样大家在步入运维岗位后遇到类似问题时，也可以轻松解决。</w:t>
      </w:r>
    </w:p>
    <w:p>
      <w:pPr>
        <w:rPr>
          <w:kern w:val="2"/>
        </w:rPr>
      </w:pPr>
      <w:r>
        <w:rPr>
          <w:rFonts w:hint="eastAsia"/>
          <w:kern w:val="2"/>
        </w:rPr>
        <w:t>在确认有一块物理硬盘设备出现损坏而不能继续正常使用后，应该使用</w:t>
      </w:r>
      <w:r>
        <w:rPr>
          <w:kern w:val="2"/>
        </w:rPr>
        <w:t>mdadm</w:t>
      </w:r>
      <w:r>
        <w:rPr>
          <w:rFonts w:hint="eastAsia"/>
          <w:kern w:val="2"/>
        </w:rPr>
        <w:t>命令将其移除，然后查看</w:t>
      </w:r>
      <w:r>
        <w:rPr>
          <w:kern w:val="2"/>
        </w:rPr>
        <w:t>RAID</w:t>
      </w:r>
      <w:r>
        <w:rPr>
          <w:rFonts w:hint="eastAsia"/>
          <w:kern w:val="2"/>
        </w:rPr>
        <w:t>磁盘阵列的状态，可以发现状态已经改变。</w:t>
      </w:r>
    </w:p>
    <w:p>
      <w:pPr>
        <w:pStyle w:val="58"/>
        <w:rPr>
          <w:kern w:val="2"/>
        </w:rPr>
      </w:pPr>
    </w:p>
    <w:p>
      <w:pPr>
        <w:pStyle w:val="26"/>
        <w:rPr>
          <w:kern w:val="2"/>
        </w:rPr>
      </w:pPr>
      <w:r>
        <w:rPr>
          <w:kern w:val="2"/>
        </w:rPr>
        <w:t>[root@linuxprobe ~]# mdadm /dev/md0 -f /dev/sdb</w:t>
      </w:r>
    </w:p>
    <w:p>
      <w:pPr>
        <w:pStyle w:val="26"/>
        <w:rPr>
          <w:kern w:val="2"/>
        </w:rPr>
      </w:pPr>
      <w:r>
        <w:rPr>
          <w:kern w:val="2"/>
        </w:rPr>
        <w:t>mdadm: set /dev/sdb faulty in /dev/md0</w:t>
      </w: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Version : 1.2</w:t>
      </w:r>
    </w:p>
    <w:p>
      <w:pPr>
        <w:pStyle w:val="26"/>
        <w:rPr>
          <w:kern w:val="2"/>
        </w:rPr>
      </w:pPr>
      <w:r>
        <w:rPr>
          <w:kern w:val="2"/>
        </w:rPr>
        <w:t>Creation Time : Fri May 8 08:11:00 2017</w:t>
      </w:r>
    </w:p>
    <w:p>
      <w:pPr>
        <w:pStyle w:val="26"/>
        <w:rPr>
          <w:kern w:val="2"/>
        </w:rPr>
      </w:pPr>
      <w:r>
        <w:rPr>
          <w:kern w:val="2"/>
        </w:rPr>
        <w:t>Raid Level : raid10</w:t>
      </w:r>
    </w:p>
    <w:p>
      <w:pPr>
        <w:pStyle w:val="26"/>
        <w:rPr>
          <w:kern w:val="2"/>
        </w:rPr>
      </w:pPr>
      <w:r>
        <w:rPr>
          <w:kern w:val="2"/>
        </w:rPr>
        <w:t>Array Size : 41909248 (39.97 GiB 42.92 GB)</w:t>
      </w:r>
    </w:p>
    <w:p>
      <w:pPr>
        <w:pStyle w:val="26"/>
        <w:rPr>
          <w:kern w:val="2"/>
        </w:rPr>
      </w:pPr>
      <w:r>
        <w:rPr>
          <w:kern w:val="2"/>
        </w:rPr>
        <w:t>Used Dev Size : 20954624 (19.98 GiB 21.46 GB)</w:t>
      </w:r>
    </w:p>
    <w:p>
      <w:pPr>
        <w:pStyle w:val="26"/>
        <w:rPr>
          <w:kern w:val="2"/>
        </w:rPr>
      </w:pPr>
      <w:r>
        <w:rPr>
          <w:kern w:val="2"/>
        </w:rPr>
        <w:t>Raid Devices : 4</w:t>
      </w:r>
    </w:p>
    <w:p>
      <w:pPr>
        <w:pStyle w:val="26"/>
        <w:rPr>
          <w:kern w:val="2"/>
        </w:rPr>
      </w:pPr>
      <w:r>
        <w:rPr>
          <w:kern w:val="2"/>
        </w:rPr>
        <w:t>Total Devices : 4</w:t>
      </w:r>
    </w:p>
    <w:p>
      <w:pPr>
        <w:pStyle w:val="26"/>
        <w:rPr>
          <w:kern w:val="2"/>
        </w:rPr>
      </w:pPr>
      <w:r>
        <w:rPr>
          <w:kern w:val="2"/>
        </w:rPr>
        <w:t>Persistence : Superblock is persistent</w:t>
      </w:r>
    </w:p>
    <w:p>
      <w:pPr>
        <w:pStyle w:val="26"/>
        <w:rPr>
          <w:kern w:val="2"/>
        </w:rPr>
      </w:pPr>
      <w:r>
        <w:rPr>
          <w:kern w:val="2"/>
        </w:rPr>
        <w:t>Update Time : Fri May 8 08:27:18 2017</w:t>
      </w:r>
    </w:p>
    <w:p>
      <w:pPr>
        <w:pStyle w:val="26"/>
        <w:rPr>
          <w:kern w:val="2"/>
        </w:rPr>
      </w:pPr>
      <w:r>
        <w:rPr>
          <w:kern w:val="2"/>
        </w:rPr>
        <w:t>State : clean, degraded</w:t>
      </w:r>
    </w:p>
    <w:p>
      <w:pPr>
        <w:pStyle w:val="26"/>
        <w:rPr>
          <w:kern w:val="2"/>
        </w:rPr>
      </w:pPr>
      <w:r>
        <w:rPr>
          <w:kern w:val="2"/>
        </w:rPr>
        <w:t>Active Devices : 3</w:t>
      </w:r>
    </w:p>
    <w:p>
      <w:pPr>
        <w:pStyle w:val="26"/>
        <w:rPr>
          <w:kern w:val="2"/>
        </w:rPr>
      </w:pPr>
      <w:r>
        <w:rPr>
          <w:kern w:val="2"/>
        </w:rPr>
        <w:t>Working Devices : 3</w:t>
      </w:r>
    </w:p>
    <w:p>
      <w:pPr>
        <w:pStyle w:val="26"/>
        <w:rPr>
          <w:kern w:val="2"/>
        </w:rPr>
      </w:pPr>
      <w:r>
        <w:rPr>
          <w:kern w:val="2"/>
        </w:rPr>
        <w:t>Failed Devices : 1</w:t>
      </w:r>
    </w:p>
    <w:p>
      <w:pPr>
        <w:pStyle w:val="26"/>
        <w:rPr>
          <w:kern w:val="2"/>
        </w:rPr>
      </w:pPr>
      <w:r>
        <w:rPr>
          <w:kern w:val="2"/>
        </w:rPr>
        <w:t>Spare Devices : 0</w:t>
      </w:r>
    </w:p>
    <w:p>
      <w:pPr>
        <w:pStyle w:val="26"/>
        <w:rPr>
          <w:kern w:val="2"/>
        </w:rPr>
      </w:pPr>
      <w:r>
        <w:rPr>
          <w:kern w:val="2"/>
        </w:rPr>
        <w:t>Layout : near=2</w:t>
      </w:r>
    </w:p>
    <w:p>
      <w:pPr>
        <w:pStyle w:val="26"/>
        <w:rPr>
          <w:kern w:val="2"/>
        </w:rPr>
      </w:pPr>
      <w:r>
        <w:rPr>
          <w:kern w:val="2"/>
        </w:rPr>
        <w:t>Chunk Size : 512K</w:t>
      </w:r>
    </w:p>
    <w:p>
      <w:pPr>
        <w:pStyle w:val="26"/>
        <w:rPr>
          <w:kern w:val="2"/>
        </w:rPr>
      </w:pPr>
      <w:r>
        <w:rPr>
          <w:kern w:val="2"/>
        </w:rPr>
        <w:t>Name : linuxprobe.com:0 (local to host linuxprobe.com)</w:t>
      </w:r>
    </w:p>
    <w:p>
      <w:pPr>
        <w:pStyle w:val="26"/>
        <w:rPr>
          <w:kern w:val="2"/>
        </w:rPr>
      </w:pPr>
      <w:r>
        <w:rPr>
          <w:kern w:val="2"/>
        </w:rPr>
        <w:t>UUID : f2993bbd:99c1eb63:bd61d4d4:3f06c3b0</w:t>
      </w:r>
    </w:p>
    <w:p>
      <w:pPr>
        <w:pStyle w:val="26"/>
        <w:rPr>
          <w:kern w:val="2"/>
        </w:rPr>
      </w:pPr>
      <w:r>
        <w:rPr>
          <w:kern w:val="2"/>
        </w:rPr>
        <w:t>Events : 21</w:t>
      </w:r>
    </w:p>
    <w:p>
      <w:pPr>
        <w:pStyle w:val="26"/>
        <w:rPr>
          <w:kern w:val="2"/>
        </w:rPr>
      </w:pPr>
      <w:r>
        <w:rPr>
          <w:kern w:val="2"/>
        </w:rPr>
        <w:t>Number Major Minor RaidDevice State</w:t>
      </w:r>
    </w:p>
    <w:p>
      <w:pPr>
        <w:pStyle w:val="26"/>
        <w:rPr>
          <w:kern w:val="2"/>
        </w:rPr>
      </w:pPr>
      <w:r>
        <w:rPr>
          <w:kern w:val="2"/>
        </w:rPr>
        <w:t>0 0 0 0 removed</w:t>
      </w:r>
    </w:p>
    <w:p>
      <w:pPr>
        <w:pStyle w:val="26"/>
        <w:rPr>
          <w:kern w:val="2"/>
        </w:rPr>
      </w:pPr>
      <w:r>
        <w:rPr>
          <w:kern w:val="2"/>
        </w:rPr>
        <w:t>1 8 32 1 active sync /dev/sdc</w:t>
      </w:r>
    </w:p>
    <w:p>
      <w:pPr>
        <w:pStyle w:val="26"/>
        <w:rPr>
          <w:kern w:val="2"/>
        </w:rPr>
      </w:pPr>
      <w:r>
        <w:rPr>
          <w:kern w:val="2"/>
        </w:rPr>
        <w:t>2 8 48 2 active sync /dev/sdd</w:t>
      </w:r>
    </w:p>
    <w:p>
      <w:pPr>
        <w:pStyle w:val="26"/>
        <w:rPr>
          <w:kern w:val="2"/>
        </w:rPr>
      </w:pPr>
      <w:r>
        <w:rPr>
          <w:kern w:val="2"/>
        </w:rPr>
        <w:t>3 8 64 3 active sync /dev/sde</w:t>
      </w:r>
    </w:p>
    <w:p>
      <w:pPr>
        <w:pStyle w:val="26"/>
        <w:rPr>
          <w:b/>
          <w:bCs/>
          <w:kern w:val="2"/>
        </w:rPr>
      </w:pPr>
      <w:r>
        <w:rPr>
          <w:b/>
          <w:bCs/>
          <w:kern w:val="2"/>
        </w:rPr>
        <w:t>0 8 16 – faulty </w:t>
      </w:r>
      <w:r>
        <w:rPr>
          <w:rFonts w:hint="eastAsia"/>
          <w:b/>
          <w:bCs/>
          <w:kern w:val="2"/>
        </w:rPr>
        <w:t>    </w:t>
      </w:r>
      <w:r>
        <w:rPr>
          <w:b/>
          <w:bCs/>
          <w:kern w:val="2"/>
        </w:rPr>
        <w:t> /dev/sdb</w:t>
      </w:r>
    </w:p>
    <w:p>
      <w:pPr>
        <w:pStyle w:val="59"/>
        <w:spacing w:after="90"/>
        <w:rPr>
          <w:kern w:val="2"/>
        </w:rPr>
      </w:pPr>
    </w:p>
    <w:p>
      <w:pPr>
        <w:rPr>
          <w:kern w:val="2"/>
        </w:rPr>
      </w:pPr>
      <w:r>
        <w:rPr>
          <w:rFonts w:hint="eastAsia"/>
          <w:color w:val="000000"/>
          <w:kern w:val="2"/>
          <w:szCs w:val="21"/>
        </w:rPr>
        <w:t>在</w:t>
      </w:r>
      <w:r>
        <w:rPr>
          <w:color w:val="000000"/>
          <w:kern w:val="2"/>
          <w:szCs w:val="21"/>
        </w:rPr>
        <w:t>RAID 10</w:t>
      </w:r>
      <w:r>
        <w:rPr>
          <w:rFonts w:hint="eastAsia"/>
          <w:color w:val="000000"/>
          <w:kern w:val="2"/>
          <w:szCs w:val="21"/>
        </w:rPr>
        <w:t>级别的磁盘阵列中，当</w:t>
      </w:r>
      <w:r>
        <w:rPr>
          <w:color w:val="000000"/>
          <w:kern w:val="2"/>
          <w:szCs w:val="21"/>
        </w:rPr>
        <w:t>RAID 1</w:t>
      </w:r>
      <w:r>
        <w:rPr>
          <w:rFonts w:hint="eastAsia"/>
          <w:color w:val="000000"/>
          <w:kern w:val="2"/>
          <w:szCs w:val="21"/>
        </w:rPr>
        <w:t>磁盘阵列中存在一个故障盘时并不影响</w:t>
      </w:r>
      <w:r>
        <w:rPr>
          <w:color w:val="000000"/>
          <w:kern w:val="2"/>
          <w:szCs w:val="21"/>
        </w:rPr>
        <w:t>RAID 10</w:t>
      </w:r>
      <w:r>
        <w:rPr>
          <w:rFonts w:hint="eastAsia"/>
          <w:color w:val="000000"/>
          <w:kern w:val="2"/>
          <w:szCs w:val="21"/>
        </w:rPr>
        <w:t>磁盘阵列的使用。当购买了新的硬盘设备后再使用</w:t>
      </w:r>
      <w:r>
        <w:rPr>
          <w:color w:val="000000"/>
          <w:kern w:val="2"/>
          <w:szCs w:val="21"/>
        </w:rPr>
        <w:t>mdadm</w:t>
      </w:r>
      <w:r>
        <w:rPr>
          <w:rFonts w:hint="eastAsia"/>
          <w:color w:val="000000"/>
          <w:kern w:val="2"/>
          <w:szCs w:val="21"/>
        </w:rPr>
        <w:t>命令来予以替换即可，在此期间我们可以在</w:t>
      </w:r>
      <w:r>
        <w:rPr>
          <w:color w:val="000000"/>
          <w:kern w:val="2"/>
          <w:szCs w:val="21"/>
        </w:rPr>
        <w:t>/RAID</w:t>
      </w:r>
      <w:r>
        <w:rPr>
          <w:rFonts w:hint="eastAsia"/>
          <w:color w:val="000000"/>
          <w:kern w:val="2"/>
          <w:szCs w:val="21"/>
        </w:rPr>
        <w:t>目录中正常地创建或删除文件。由于我们是在虚拟机中模拟硬盘，所以先重启系统，然后再把新的硬盘添加到</w:t>
      </w:r>
      <w:r>
        <w:rPr>
          <w:color w:val="000000"/>
          <w:kern w:val="2"/>
          <w:szCs w:val="21"/>
        </w:rPr>
        <w:t>RAID</w:t>
      </w:r>
      <w:r>
        <w:rPr>
          <w:rFonts w:hint="eastAsia"/>
          <w:color w:val="000000"/>
          <w:kern w:val="2"/>
          <w:szCs w:val="21"/>
        </w:rPr>
        <w:t>磁盘阵列中。</w:t>
      </w:r>
    </w:p>
    <w:p>
      <w:pPr>
        <w:pStyle w:val="58"/>
        <w:rPr>
          <w:kern w:val="2"/>
        </w:rPr>
      </w:pPr>
    </w:p>
    <w:p>
      <w:pPr>
        <w:pStyle w:val="26"/>
        <w:rPr>
          <w:kern w:val="2"/>
        </w:rPr>
      </w:pPr>
      <w:r>
        <w:rPr>
          <w:kern w:val="2"/>
        </w:rPr>
        <w:t>[root@linuxprobe ~]# umount /RAID</w:t>
      </w:r>
    </w:p>
    <w:p>
      <w:pPr>
        <w:pStyle w:val="26"/>
        <w:rPr>
          <w:kern w:val="2"/>
        </w:rPr>
      </w:pPr>
      <w:r>
        <w:rPr>
          <w:kern w:val="2"/>
        </w:rPr>
        <w:t>[root@linuxprobe ~]# mdadm /dev/md0 -a /dev/sdb</w:t>
      </w: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 Version : 1.2</w:t>
      </w:r>
    </w:p>
    <w:p>
      <w:pPr>
        <w:pStyle w:val="26"/>
        <w:rPr>
          <w:kern w:val="2"/>
        </w:rPr>
      </w:pPr>
      <w:r>
        <w:rPr>
          <w:kern w:val="2"/>
        </w:rPr>
        <w:t> Creation Time : Mon Jan 30 00:08:56 2017</w:t>
      </w:r>
    </w:p>
    <w:p>
      <w:pPr>
        <w:pStyle w:val="26"/>
        <w:rPr>
          <w:kern w:val="2"/>
        </w:rPr>
      </w:pPr>
      <w:r>
        <w:rPr>
          <w:kern w:val="2"/>
        </w:rPr>
        <w:t> Raid Level : raid10</w:t>
      </w:r>
    </w:p>
    <w:p>
      <w:pPr>
        <w:pStyle w:val="26"/>
        <w:rPr>
          <w:kern w:val="2"/>
        </w:rPr>
      </w:pPr>
      <w:r>
        <w:rPr>
          <w:kern w:val="2"/>
        </w:rPr>
        <w:t> Array Size : 41909248 (39.97 GiB 42.92 GB)</w:t>
      </w:r>
    </w:p>
    <w:p>
      <w:pPr>
        <w:pStyle w:val="26"/>
        <w:rPr>
          <w:kern w:val="2"/>
        </w:rPr>
      </w:pPr>
      <w:r>
        <w:rPr>
          <w:kern w:val="2"/>
        </w:rPr>
        <w:t> Used Dev Size : 20954624 (19.98 GiB 21.46 GB)</w:t>
      </w:r>
    </w:p>
    <w:p>
      <w:pPr>
        <w:pStyle w:val="26"/>
        <w:rPr>
          <w:kern w:val="2"/>
        </w:rPr>
      </w:pPr>
      <w:r>
        <w:rPr>
          <w:kern w:val="2"/>
        </w:rPr>
        <w:t> Raid Devices : 4</w:t>
      </w:r>
    </w:p>
    <w:p>
      <w:pPr>
        <w:pStyle w:val="26"/>
        <w:rPr>
          <w:kern w:val="2"/>
        </w:rPr>
      </w:pPr>
      <w:r>
        <w:rPr>
          <w:kern w:val="2"/>
        </w:rPr>
        <w:t> Total Devices : 4</w:t>
      </w:r>
    </w:p>
    <w:p>
      <w:pPr>
        <w:pStyle w:val="26"/>
        <w:rPr>
          <w:kern w:val="2"/>
        </w:rPr>
      </w:pPr>
      <w:r>
        <w:rPr>
          <w:kern w:val="2"/>
        </w:rPr>
        <w:t> Persistence : Superblock is persistent</w:t>
      </w:r>
    </w:p>
    <w:p>
      <w:pPr>
        <w:pStyle w:val="26"/>
        <w:rPr>
          <w:kern w:val="2"/>
        </w:rPr>
      </w:pPr>
      <w:r>
        <w:rPr>
          <w:kern w:val="2"/>
        </w:rPr>
        <w:t> Update Time : Mon Jan 30 00:19:53 2017</w:t>
      </w:r>
    </w:p>
    <w:p>
      <w:pPr>
        <w:pStyle w:val="26"/>
        <w:rPr>
          <w:kern w:val="2"/>
        </w:rPr>
      </w:pPr>
      <w:r>
        <w:rPr>
          <w:kern w:val="2"/>
        </w:rPr>
        <w:t> State : clean </w:t>
      </w:r>
    </w:p>
    <w:p>
      <w:pPr>
        <w:pStyle w:val="26"/>
        <w:rPr>
          <w:kern w:val="2"/>
        </w:rPr>
      </w:pPr>
      <w:r>
        <w:rPr>
          <w:kern w:val="2"/>
        </w:rPr>
        <w:t> Active Devices : 4</w:t>
      </w:r>
    </w:p>
    <w:p>
      <w:pPr>
        <w:pStyle w:val="26"/>
        <w:rPr>
          <w:kern w:val="2"/>
        </w:rPr>
      </w:pPr>
      <w:r>
        <w:rPr>
          <w:kern w:val="2"/>
        </w:rPr>
        <w:t> Working Devices : 4</w:t>
      </w:r>
    </w:p>
    <w:p>
      <w:pPr>
        <w:pStyle w:val="26"/>
        <w:rPr>
          <w:kern w:val="2"/>
        </w:rPr>
      </w:pPr>
      <w:r>
        <w:rPr>
          <w:kern w:val="2"/>
        </w:rPr>
        <w:t> Failed Devices : 0</w:t>
      </w:r>
    </w:p>
    <w:p>
      <w:pPr>
        <w:pStyle w:val="26"/>
        <w:rPr>
          <w:kern w:val="2"/>
        </w:rPr>
      </w:pPr>
      <w:r>
        <w:rPr>
          <w:kern w:val="2"/>
        </w:rPr>
        <w:t> Spare Devices : 0</w:t>
      </w:r>
    </w:p>
    <w:p>
      <w:pPr>
        <w:pStyle w:val="26"/>
        <w:rPr>
          <w:kern w:val="2"/>
        </w:rPr>
      </w:pPr>
      <w:r>
        <w:rPr>
          <w:kern w:val="2"/>
        </w:rPr>
        <w:t> Layout : near=2</w:t>
      </w:r>
    </w:p>
    <w:p>
      <w:pPr>
        <w:pStyle w:val="26"/>
        <w:rPr>
          <w:kern w:val="2"/>
        </w:rPr>
      </w:pPr>
      <w:r>
        <w:rPr>
          <w:kern w:val="2"/>
        </w:rPr>
        <w:t> Chunk Size : 512K</w:t>
      </w:r>
    </w:p>
    <w:p>
      <w:pPr>
        <w:pStyle w:val="26"/>
        <w:rPr>
          <w:kern w:val="2"/>
        </w:rPr>
      </w:pPr>
      <w:r>
        <w:rPr>
          <w:kern w:val="2"/>
        </w:rPr>
        <w:t> Name : localhost.localdomain:0 (local to host localhost.localdomain)</w:t>
      </w:r>
    </w:p>
    <w:p>
      <w:pPr>
        <w:pStyle w:val="26"/>
        <w:rPr>
          <w:kern w:val="2"/>
        </w:rPr>
      </w:pPr>
      <w:r>
        <w:rPr>
          <w:kern w:val="2"/>
        </w:rPr>
        <w:t> UUID : d3491c05:cfc81ca0:32489f04:716a2cf0</w:t>
      </w:r>
    </w:p>
    <w:p>
      <w:pPr>
        <w:pStyle w:val="26"/>
        <w:rPr>
          <w:kern w:val="2"/>
        </w:rPr>
      </w:pPr>
      <w:r>
        <w:rPr>
          <w:kern w:val="2"/>
        </w:rPr>
        <w:t> Events : 56</w:t>
      </w:r>
    </w:p>
    <w:p>
      <w:pPr>
        <w:pStyle w:val="26"/>
        <w:rPr>
          <w:kern w:val="2"/>
        </w:rPr>
      </w:pPr>
      <w:r>
        <w:rPr>
          <w:b/>
          <w:bCs/>
          <w:kern w:val="2"/>
        </w:rPr>
        <w:t> Number Major Minor RaidDevice State</w:t>
      </w:r>
    </w:p>
    <w:p>
      <w:pPr>
        <w:pStyle w:val="26"/>
        <w:rPr>
          <w:kern w:val="2"/>
        </w:rPr>
      </w:pPr>
      <w:r>
        <w:rPr>
          <w:b/>
          <w:bCs/>
          <w:kern w:val="2"/>
        </w:rPr>
        <w:t> 4 8 16 0 active sync /dev/sdb</w:t>
      </w:r>
    </w:p>
    <w:p>
      <w:pPr>
        <w:pStyle w:val="26"/>
        <w:rPr>
          <w:kern w:val="2"/>
        </w:rPr>
      </w:pPr>
      <w:r>
        <w:rPr>
          <w:b/>
          <w:bCs/>
          <w:kern w:val="2"/>
        </w:rPr>
        <w:t> 1 8 32 1 active sync /dev/sdc</w:t>
      </w:r>
    </w:p>
    <w:p>
      <w:pPr>
        <w:pStyle w:val="26"/>
        <w:rPr>
          <w:kern w:val="2"/>
        </w:rPr>
      </w:pPr>
      <w:r>
        <w:rPr>
          <w:b/>
          <w:bCs/>
          <w:kern w:val="2"/>
        </w:rPr>
        <w:t> 2 8 48 2 active sync /dev/sdd</w:t>
      </w:r>
    </w:p>
    <w:p>
      <w:pPr>
        <w:pStyle w:val="26"/>
        <w:rPr>
          <w:b/>
          <w:bCs/>
          <w:kern w:val="2"/>
        </w:rPr>
      </w:pPr>
      <w:r>
        <w:rPr>
          <w:b/>
          <w:bCs/>
          <w:kern w:val="2"/>
        </w:rPr>
        <w:t> 3 8 64 3 active sync /dev/sde</w:t>
      </w:r>
    </w:p>
    <w:p>
      <w:pPr>
        <w:pStyle w:val="26"/>
        <w:rPr>
          <w:kern w:val="2"/>
        </w:rPr>
      </w:pPr>
      <w:r>
        <w:rPr>
          <w:kern w:val="2"/>
        </w:rPr>
        <w:t>[root@linuxprobe ~]# mount –a</w:t>
      </w:r>
    </w:p>
    <w:p>
      <w:pPr>
        <w:pStyle w:val="59"/>
        <w:spacing w:after="90"/>
        <w:rPr>
          <w:kern w:val="2"/>
        </w:rPr>
      </w:pPr>
    </w:p>
    <w:p>
      <w:pPr>
        <w:pStyle w:val="4"/>
        <w:spacing w:before="151" w:after="151"/>
        <w:rPr>
          <w:kern w:val="2"/>
        </w:rPr>
      </w:pPr>
      <w:r>
        <w:rPr>
          <w:color w:val="000000"/>
          <w:kern w:val="2"/>
        </w:rPr>
        <w:t>7.1.</w:t>
      </w:r>
      <w:r>
        <w:rPr>
          <w:rFonts w:hint="eastAsia"/>
          <w:color w:val="000000"/>
          <w:kern w:val="2"/>
        </w:rPr>
        <w:t>7</w:t>
      </w:r>
      <w:r>
        <w:rPr>
          <w:color w:val="000000"/>
          <w:kern w:val="2"/>
          <w:szCs w:val="21"/>
        </w:rPr>
        <w:t xml:space="preserve">  </w:t>
      </w:r>
      <w:r>
        <w:rPr>
          <w:rFonts w:hint="eastAsia"/>
          <w:color w:val="000000"/>
          <w:kern w:val="2"/>
        </w:rPr>
        <w:t>磁盘阵列</w:t>
      </w:r>
      <w:r>
        <w:rPr>
          <w:color w:val="000000"/>
          <w:kern w:val="2"/>
        </w:rPr>
        <w:t>+</w:t>
      </w:r>
      <w:r>
        <w:rPr>
          <w:rFonts w:hint="eastAsia"/>
          <w:color w:val="000000"/>
          <w:kern w:val="2"/>
        </w:rPr>
        <w:t>备份盘</w:t>
      </w:r>
    </w:p>
    <w:p>
      <w:pPr>
        <w:rPr>
          <w:spacing w:val="4"/>
          <w:kern w:val="2"/>
        </w:rPr>
      </w:pPr>
      <w:r>
        <w:rPr>
          <w:color w:val="000000"/>
          <w:kern w:val="2"/>
          <w:szCs w:val="21"/>
        </w:rPr>
        <w:t>RAID 10</w:t>
      </w:r>
      <w:r>
        <w:rPr>
          <w:rFonts w:hint="eastAsia"/>
          <w:color w:val="000000"/>
          <w:kern w:val="2"/>
          <w:szCs w:val="21"/>
        </w:rPr>
        <w:t>磁盘阵列中最多允许</w:t>
      </w:r>
      <w:r>
        <w:rPr>
          <w:color w:val="000000"/>
          <w:kern w:val="2"/>
          <w:szCs w:val="21"/>
        </w:rPr>
        <w:t>50%</w:t>
      </w:r>
      <w:r>
        <w:rPr>
          <w:rFonts w:hint="eastAsia"/>
          <w:color w:val="000000"/>
          <w:kern w:val="2"/>
          <w:szCs w:val="21"/>
        </w:rPr>
        <w:t>的硬盘设备发生故障，但是存在这样一种极端情况，即同一</w:t>
      </w:r>
      <w:r>
        <w:rPr>
          <w:color w:val="000000"/>
          <w:kern w:val="2"/>
          <w:szCs w:val="21"/>
        </w:rPr>
        <w:t>RAID 1</w:t>
      </w:r>
      <w:r>
        <w:rPr>
          <w:rFonts w:hint="eastAsia"/>
          <w:color w:val="000000"/>
          <w:kern w:val="2"/>
          <w:szCs w:val="21"/>
        </w:rPr>
        <w:t>磁盘阵列中的硬盘设备若全部损坏，也会导致数据丢失。换句话说，在</w:t>
      </w:r>
      <w:r>
        <w:rPr>
          <w:color w:val="000000"/>
          <w:kern w:val="2"/>
          <w:szCs w:val="21"/>
        </w:rPr>
        <w:t>RAID 10</w:t>
      </w:r>
      <w:r>
        <w:rPr>
          <w:rFonts w:hint="eastAsia"/>
          <w:color w:val="000000"/>
          <w:kern w:val="2"/>
          <w:szCs w:val="21"/>
        </w:rPr>
        <w:t>磁盘阵列</w:t>
      </w:r>
      <w:r>
        <w:rPr>
          <w:rFonts w:hint="eastAsia"/>
          <w:spacing w:val="4"/>
          <w:kern w:val="2"/>
        </w:rPr>
        <w:t>中，如果</w:t>
      </w:r>
      <w:r>
        <w:rPr>
          <w:spacing w:val="4"/>
          <w:kern w:val="2"/>
        </w:rPr>
        <w:t>RAID 1</w:t>
      </w:r>
      <w:r>
        <w:rPr>
          <w:rFonts w:hint="eastAsia"/>
          <w:spacing w:val="4"/>
          <w:kern w:val="2"/>
        </w:rPr>
        <w:t>中的某一块硬盘出现了故障，而我们正在前往修复的路上，恰巧该</w:t>
      </w:r>
      <w:r>
        <w:rPr>
          <w:spacing w:val="4"/>
          <w:kern w:val="2"/>
        </w:rPr>
        <w:t>RAID1</w:t>
      </w:r>
      <w:r>
        <w:rPr>
          <w:rFonts w:hint="eastAsia"/>
          <w:spacing w:val="4"/>
          <w:kern w:val="2"/>
        </w:rPr>
        <w:t>磁盘阵列中的另一块硬盘设备也出现故障，那么数据就被彻底丢失了。刘遄老师可真不是乌鸦嘴，这种</w:t>
      </w:r>
      <w:r>
        <w:rPr>
          <w:spacing w:val="4"/>
          <w:kern w:val="2"/>
        </w:rPr>
        <w:t>RAID 1</w:t>
      </w:r>
      <w:r>
        <w:rPr>
          <w:rFonts w:hint="eastAsia"/>
          <w:spacing w:val="4"/>
          <w:kern w:val="2"/>
        </w:rPr>
        <w:t>磁盘阵列中的硬盘设备同时损坏的情况还真被我的学生遇到过。</w:t>
      </w:r>
    </w:p>
    <w:p>
      <w:pPr>
        <w:rPr>
          <w:kern w:val="2"/>
        </w:rPr>
      </w:pPr>
      <w:r>
        <w:rPr>
          <w:rFonts w:hint="eastAsia"/>
          <w:kern w:val="2"/>
        </w:rPr>
        <w:t>在这样的情况下，该怎么办呢？其实，我们完全可以使用</w:t>
      </w:r>
      <w:r>
        <w:rPr>
          <w:kern w:val="2"/>
        </w:rPr>
        <w:t>RAID</w:t>
      </w:r>
      <w:r>
        <w:rPr>
          <w:rFonts w:hint="eastAsia"/>
          <w:kern w:val="2"/>
        </w:rPr>
        <w:t>备份盘技术来预防这类事故。该技术的核心理念就是准备一块足够大的硬盘，这块硬盘平时处于闲置状态，一旦</w:t>
      </w:r>
      <w:r>
        <w:rPr>
          <w:kern w:val="2"/>
        </w:rPr>
        <w:t>RAID</w:t>
      </w:r>
      <w:r>
        <w:rPr>
          <w:rFonts w:hint="eastAsia"/>
          <w:kern w:val="2"/>
        </w:rPr>
        <w:t>磁盘阵列中有硬盘出现故障后则会马上自动顶替上去。这样很棒吧！</w:t>
      </w:r>
    </w:p>
    <w:p>
      <w:pPr>
        <w:rPr>
          <w:spacing w:val="4"/>
          <w:kern w:val="2"/>
        </w:rPr>
      </w:pPr>
      <w:r>
        <w:rPr>
          <w:rFonts w:hint="eastAsia"/>
          <w:spacing w:val="4"/>
          <w:kern w:val="2"/>
        </w:rPr>
        <w:t>为了避免多个实验之间相互发生冲突，我们需要保证每个实验的相对独立性，为此需要大家自行将虚拟机还原到初始状态。另外，由于刚才已经演示了</w:t>
      </w:r>
      <w:r>
        <w:rPr>
          <w:spacing w:val="4"/>
          <w:kern w:val="2"/>
        </w:rPr>
        <w:t>RAID 10</w:t>
      </w:r>
      <w:r>
        <w:rPr>
          <w:rFonts w:hint="eastAsia"/>
          <w:spacing w:val="4"/>
          <w:kern w:val="2"/>
        </w:rPr>
        <w:t>磁盘阵列的部署方法，我们现在来看一下</w:t>
      </w:r>
      <w:r>
        <w:rPr>
          <w:spacing w:val="4"/>
          <w:kern w:val="2"/>
        </w:rPr>
        <w:t>RAID 5</w:t>
      </w:r>
      <w:r>
        <w:rPr>
          <w:rFonts w:hint="eastAsia"/>
          <w:spacing w:val="4"/>
          <w:kern w:val="2"/>
        </w:rPr>
        <w:t>的部署效果。部署</w:t>
      </w:r>
      <w:r>
        <w:rPr>
          <w:spacing w:val="4"/>
          <w:kern w:val="2"/>
        </w:rPr>
        <w:t>RAID 5</w:t>
      </w:r>
      <w:r>
        <w:rPr>
          <w:rFonts w:hint="eastAsia"/>
          <w:spacing w:val="4"/>
          <w:kern w:val="2"/>
        </w:rPr>
        <w:t>磁盘阵列时，至少需要用到</w:t>
      </w:r>
      <w:r>
        <w:rPr>
          <w:spacing w:val="4"/>
          <w:kern w:val="2"/>
        </w:rPr>
        <w:t>3</w:t>
      </w:r>
      <w:r>
        <w:rPr>
          <w:rFonts w:hint="eastAsia"/>
          <w:spacing w:val="4"/>
          <w:kern w:val="2"/>
        </w:rPr>
        <w:t>块硬盘，还需要再加一块备份硬盘，所以总计需要在虚拟机中模拟</w:t>
      </w:r>
      <w:r>
        <w:rPr>
          <w:spacing w:val="4"/>
          <w:kern w:val="2"/>
        </w:rPr>
        <w:t>4</w:t>
      </w:r>
      <w:r>
        <w:rPr>
          <w:rFonts w:hint="eastAsia"/>
          <w:spacing w:val="4"/>
          <w:kern w:val="2"/>
        </w:rPr>
        <w:t>块硬盘设备，如图</w:t>
      </w:r>
      <w:r>
        <w:rPr>
          <w:spacing w:val="4"/>
          <w:kern w:val="2"/>
        </w:rPr>
        <w:t>7-</w:t>
      </w:r>
      <w:r>
        <w:rPr>
          <w:rFonts w:hint="eastAsia"/>
          <w:spacing w:val="4"/>
          <w:kern w:val="2"/>
        </w:rPr>
        <w:t>6所示。</w:t>
      </w:r>
    </w:p>
    <w:p>
      <w:pPr>
        <w:pStyle w:val="32"/>
        <w:rPr>
          <w:kern w:val="2"/>
        </w:rPr>
      </w:pPr>
      <w:r>
        <w:rPr>
          <w:color w:val="000000"/>
          <w:kern w:val="2"/>
          <w:szCs w:val="21"/>
        </w:rPr>
        <w:drawing>
          <wp:inline distT="0" distB="0" distL="0" distR="0">
            <wp:extent cx="4091940" cy="3688080"/>
            <wp:effectExtent l="0" t="0" r="0" b="0"/>
            <wp:docPr id="110" name="图片 110"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07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091940" cy="36880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w:t>
      </w:r>
      <w:r>
        <w:rPr>
          <w:rFonts w:hint="eastAsia"/>
          <w:color w:val="000000"/>
          <w:kern w:val="2"/>
          <w:szCs w:val="21"/>
        </w:rPr>
        <w:t>6</w:t>
      </w:r>
      <w:r>
        <w:rPr>
          <w:color w:val="000000"/>
          <w:kern w:val="2"/>
          <w:szCs w:val="21"/>
        </w:rPr>
        <w:t xml:space="preserve">  </w:t>
      </w:r>
      <w:r>
        <w:rPr>
          <w:rFonts w:hint="eastAsia"/>
          <w:color w:val="000000"/>
          <w:kern w:val="2"/>
          <w:szCs w:val="21"/>
        </w:rPr>
        <w:t>在虚拟机中模拟添加</w:t>
      </w:r>
      <w:r>
        <w:rPr>
          <w:color w:val="000000"/>
          <w:kern w:val="2"/>
          <w:szCs w:val="21"/>
        </w:rPr>
        <w:t>4</w:t>
      </w:r>
      <w:r>
        <w:rPr>
          <w:rFonts w:hint="eastAsia"/>
          <w:color w:val="000000"/>
          <w:kern w:val="2"/>
          <w:szCs w:val="21"/>
        </w:rPr>
        <w:t>块硬盘设备</w:t>
      </w:r>
    </w:p>
    <w:p>
      <w:pPr>
        <w:rPr>
          <w:spacing w:val="4"/>
          <w:kern w:val="2"/>
        </w:rPr>
      </w:pPr>
      <w:r>
        <w:rPr>
          <w:rFonts w:hint="eastAsia"/>
          <w:color w:val="000000"/>
          <w:spacing w:val="4"/>
          <w:kern w:val="2"/>
          <w:szCs w:val="21"/>
        </w:rPr>
        <w:t>现在创建一个</w:t>
      </w:r>
      <w:r>
        <w:rPr>
          <w:color w:val="000000"/>
          <w:spacing w:val="4"/>
          <w:kern w:val="2"/>
          <w:szCs w:val="21"/>
        </w:rPr>
        <w:t>RAID 5</w:t>
      </w:r>
      <w:r>
        <w:rPr>
          <w:rFonts w:hint="eastAsia"/>
          <w:color w:val="000000"/>
          <w:spacing w:val="4"/>
          <w:kern w:val="2"/>
          <w:szCs w:val="21"/>
        </w:rPr>
        <w:t>磁盘阵列</w:t>
      </w:r>
      <w:r>
        <w:rPr>
          <w:color w:val="000000"/>
          <w:spacing w:val="4"/>
          <w:kern w:val="2"/>
          <w:szCs w:val="21"/>
        </w:rPr>
        <w:t>+</w:t>
      </w:r>
      <w:r>
        <w:rPr>
          <w:rFonts w:hint="eastAsia"/>
          <w:color w:val="000000"/>
          <w:spacing w:val="4"/>
          <w:kern w:val="2"/>
          <w:szCs w:val="21"/>
        </w:rPr>
        <w:t>备份盘。在下面的命令中，参数</w:t>
      </w:r>
      <w:r>
        <w:rPr>
          <w:color w:val="000000"/>
          <w:spacing w:val="4"/>
          <w:kern w:val="2"/>
          <w:szCs w:val="21"/>
        </w:rPr>
        <w:t>-n 3</w:t>
      </w:r>
      <w:r>
        <w:rPr>
          <w:rFonts w:hint="eastAsia"/>
          <w:color w:val="000000"/>
          <w:spacing w:val="4"/>
          <w:kern w:val="2"/>
          <w:szCs w:val="21"/>
        </w:rPr>
        <w:t>代表创建这个</w:t>
      </w:r>
      <w:r>
        <w:rPr>
          <w:color w:val="000000"/>
          <w:spacing w:val="4"/>
          <w:kern w:val="2"/>
          <w:szCs w:val="21"/>
        </w:rPr>
        <w:t>RAID 5</w:t>
      </w:r>
      <w:r>
        <w:rPr>
          <w:rFonts w:hint="eastAsia"/>
          <w:kern w:val="2"/>
        </w:rPr>
        <w:t>磁盘阵列</w:t>
      </w:r>
      <w:r>
        <w:rPr>
          <w:rFonts w:hint="eastAsia"/>
          <w:color w:val="000000"/>
          <w:spacing w:val="4"/>
          <w:kern w:val="2"/>
          <w:szCs w:val="21"/>
        </w:rPr>
        <w:t>所需的硬盘数，参数</w:t>
      </w:r>
      <w:r>
        <w:rPr>
          <w:color w:val="000000"/>
          <w:spacing w:val="4"/>
          <w:kern w:val="2"/>
          <w:szCs w:val="21"/>
        </w:rPr>
        <w:t>-l 5</w:t>
      </w:r>
      <w:r>
        <w:rPr>
          <w:rFonts w:hint="eastAsia"/>
          <w:color w:val="000000"/>
          <w:spacing w:val="4"/>
          <w:kern w:val="2"/>
          <w:szCs w:val="21"/>
        </w:rPr>
        <w:t>代表</w:t>
      </w:r>
      <w:r>
        <w:rPr>
          <w:color w:val="000000"/>
          <w:spacing w:val="4"/>
          <w:kern w:val="2"/>
          <w:szCs w:val="21"/>
        </w:rPr>
        <w:t>RAID</w:t>
      </w:r>
      <w:r>
        <w:rPr>
          <w:rFonts w:hint="eastAsia"/>
          <w:color w:val="000000"/>
          <w:spacing w:val="4"/>
          <w:kern w:val="2"/>
          <w:szCs w:val="21"/>
        </w:rPr>
        <w:t>的级别，而参数</w:t>
      </w:r>
      <w:r>
        <w:rPr>
          <w:color w:val="000000"/>
          <w:spacing w:val="4"/>
          <w:kern w:val="2"/>
          <w:szCs w:val="21"/>
        </w:rPr>
        <w:t>-x 1</w:t>
      </w:r>
      <w:r>
        <w:rPr>
          <w:rFonts w:hint="eastAsia"/>
          <w:color w:val="000000"/>
          <w:spacing w:val="4"/>
          <w:kern w:val="2"/>
          <w:szCs w:val="21"/>
        </w:rPr>
        <w:t>则代表有一块备份盘。当查看</w:t>
      </w:r>
      <w:r>
        <w:rPr>
          <w:color w:val="000000"/>
          <w:spacing w:val="4"/>
          <w:kern w:val="2"/>
          <w:szCs w:val="21"/>
        </w:rPr>
        <w:t>/dev/md0</w:t>
      </w:r>
      <w:r>
        <w:rPr>
          <w:rFonts w:hint="eastAsia"/>
          <w:color w:val="000000"/>
          <w:spacing w:val="4"/>
          <w:kern w:val="2"/>
          <w:szCs w:val="21"/>
        </w:rPr>
        <w:t>（即</w:t>
      </w:r>
      <w:r>
        <w:rPr>
          <w:color w:val="000000"/>
          <w:spacing w:val="4"/>
          <w:kern w:val="2"/>
          <w:szCs w:val="21"/>
        </w:rPr>
        <w:t>RAID 5</w:t>
      </w:r>
      <w:r>
        <w:rPr>
          <w:rFonts w:hint="eastAsia"/>
          <w:color w:val="000000"/>
          <w:spacing w:val="4"/>
          <w:kern w:val="2"/>
          <w:szCs w:val="21"/>
        </w:rPr>
        <w:t>磁盘阵列的名称）磁盘阵列的时候就能看到有一块备份盘在等待中了。</w:t>
      </w:r>
    </w:p>
    <w:p>
      <w:pPr>
        <w:pStyle w:val="58"/>
        <w:rPr>
          <w:kern w:val="2"/>
        </w:rPr>
      </w:pPr>
    </w:p>
    <w:p>
      <w:pPr>
        <w:pStyle w:val="26"/>
        <w:rPr>
          <w:kern w:val="2"/>
        </w:rPr>
      </w:pPr>
      <w:r>
        <w:rPr>
          <w:kern w:val="2"/>
        </w:rPr>
        <w:t>[root@linuxprobe ~]# mdadm -Cv /dev/md0 -n 3 -l 5 -x 1 /dev/sdb /dev/sdc /dev/</w:t>
      </w:r>
    </w:p>
    <w:p>
      <w:pPr>
        <w:pStyle w:val="26"/>
        <w:rPr>
          <w:kern w:val="2"/>
        </w:rPr>
      </w:pPr>
      <w:r>
        <w:rPr>
          <w:kern w:val="2"/>
        </w:rPr>
        <w:t>sdd /dev/sde</w:t>
      </w:r>
    </w:p>
    <w:p>
      <w:pPr>
        <w:pStyle w:val="26"/>
        <w:rPr>
          <w:kern w:val="2"/>
        </w:rPr>
      </w:pPr>
      <w:r>
        <w:rPr>
          <w:kern w:val="2"/>
        </w:rPr>
        <w:t>mdadm: layout defaults to left-symmetric</w:t>
      </w:r>
    </w:p>
    <w:p>
      <w:pPr>
        <w:pStyle w:val="26"/>
        <w:rPr>
          <w:kern w:val="2"/>
        </w:rPr>
      </w:pPr>
      <w:r>
        <w:rPr>
          <w:kern w:val="2"/>
        </w:rPr>
        <w:t>mdadm: layout defaults to left-symmetric</w:t>
      </w:r>
    </w:p>
    <w:p>
      <w:pPr>
        <w:pStyle w:val="26"/>
        <w:rPr>
          <w:kern w:val="2"/>
        </w:rPr>
      </w:pPr>
      <w:r>
        <w:rPr>
          <w:kern w:val="2"/>
        </w:rPr>
        <w:t>mdadm: chunk size defaults to 512K</w:t>
      </w:r>
    </w:p>
    <w:p>
      <w:pPr>
        <w:pStyle w:val="26"/>
        <w:rPr>
          <w:kern w:val="2"/>
        </w:rPr>
      </w:pPr>
      <w:r>
        <w:rPr>
          <w:kern w:val="2"/>
        </w:rPr>
        <w:t>mdadm: size set to 20954624K</w:t>
      </w:r>
    </w:p>
    <w:p>
      <w:pPr>
        <w:pStyle w:val="26"/>
        <w:rPr>
          <w:kern w:val="2"/>
        </w:rPr>
      </w:pPr>
      <w:r>
        <w:rPr>
          <w:kern w:val="2"/>
        </w:rPr>
        <w:t>mdadm: Defaulting to version 1.2 metadata</w:t>
      </w:r>
    </w:p>
    <w:p>
      <w:pPr>
        <w:pStyle w:val="26"/>
        <w:rPr>
          <w:kern w:val="2"/>
        </w:rPr>
      </w:pPr>
      <w:r>
        <w:rPr>
          <w:kern w:val="2"/>
        </w:rPr>
        <w:t>mdadm: array /dev/md0 started.</w:t>
      </w: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Version : 1.2</w:t>
      </w:r>
    </w:p>
    <w:p>
      <w:pPr>
        <w:pStyle w:val="26"/>
        <w:rPr>
          <w:kern w:val="2"/>
        </w:rPr>
      </w:pPr>
      <w:r>
        <w:rPr>
          <w:kern w:val="2"/>
        </w:rPr>
        <w:t>Creation Time : Fri May 8 09:20:35 2017</w:t>
      </w:r>
    </w:p>
    <w:p>
      <w:pPr>
        <w:pStyle w:val="26"/>
        <w:rPr>
          <w:kern w:val="2"/>
        </w:rPr>
      </w:pPr>
      <w:r>
        <w:rPr>
          <w:kern w:val="2"/>
        </w:rPr>
        <w:t>Raid Level : raid5</w:t>
      </w:r>
    </w:p>
    <w:p>
      <w:pPr>
        <w:pStyle w:val="26"/>
        <w:rPr>
          <w:kern w:val="2"/>
        </w:rPr>
      </w:pPr>
      <w:r>
        <w:rPr>
          <w:kern w:val="2"/>
        </w:rPr>
        <w:t>Array Size : 41909248 (39.97 GiB 42.92 GB)</w:t>
      </w:r>
    </w:p>
    <w:p>
      <w:pPr>
        <w:pStyle w:val="26"/>
        <w:rPr>
          <w:kern w:val="2"/>
        </w:rPr>
      </w:pPr>
      <w:r>
        <w:rPr>
          <w:kern w:val="2"/>
        </w:rPr>
        <w:t>Used Dev Size : 20954624 (19.98 GiB 21.46 GB)</w:t>
      </w:r>
    </w:p>
    <w:p>
      <w:pPr>
        <w:pStyle w:val="26"/>
        <w:rPr>
          <w:kern w:val="2"/>
        </w:rPr>
      </w:pPr>
      <w:r>
        <w:rPr>
          <w:kern w:val="2"/>
        </w:rPr>
        <w:t>Raid Devices : 3</w:t>
      </w:r>
    </w:p>
    <w:p>
      <w:pPr>
        <w:pStyle w:val="26"/>
        <w:rPr>
          <w:kern w:val="2"/>
        </w:rPr>
      </w:pPr>
      <w:r>
        <w:rPr>
          <w:kern w:val="2"/>
        </w:rPr>
        <w:t>Total Devices : 4</w:t>
      </w:r>
    </w:p>
    <w:p>
      <w:pPr>
        <w:pStyle w:val="26"/>
        <w:rPr>
          <w:kern w:val="2"/>
        </w:rPr>
      </w:pPr>
      <w:r>
        <w:rPr>
          <w:kern w:val="2"/>
        </w:rPr>
        <w:t>Persistence : Superblock is persistent</w:t>
      </w:r>
    </w:p>
    <w:p>
      <w:pPr>
        <w:pStyle w:val="26"/>
        <w:rPr>
          <w:kern w:val="2"/>
        </w:rPr>
      </w:pPr>
      <w:r>
        <w:rPr>
          <w:kern w:val="2"/>
        </w:rPr>
        <w:t>Update Time : Fri May 8 09:22:22 2017</w:t>
      </w:r>
    </w:p>
    <w:p>
      <w:pPr>
        <w:pStyle w:val="26"/>
        <w:rPr>
          <w:kern w:val="2"/>
        </w:rPr>
      </w:pPr>
      <w:r>
        <w:rPr>
          <w:kern w:val="2"/>
        </w:rPr>
        <w:t>State : clean</w:t>
      </w:r>
    </w:p>
    <w:p>
      <w:pPr>
        <w:pStyle w:val="26"/>
        <w:rPr>
          <w:kern w:val="2"/>
        </w:rPr>
      </w:pPr>
      <w:r>
        <w:rPr>
          <w:kern w:val="2"/>
        </w:rPr>
        <w:t>Active Devices : 3</w:t>
      </w:r>
    </w:p>
    <w:p>
      <w:pPr>
        <w:pStyle w:val="26"/>
        <w:rPr>
          <w:kern w:val="2"/>
        </w:rPr>
      </w:pPr>
      <w:r>
        <w:rPr>
          <w:kern w:val="2"/>
        </w:rPr>
        <w:t>Working Devices : 4</w:t>
      </w:r>
    </w:p>
    <w:p>
      <w:pPr>
        <w:pStyle w:val="26"/>
        <w:rPr>
          <w:kern w:val="2"/>
        </w:rPr>
      </w:pPr>
      <w:r>
        <w:rPr>
          <w:kern w:val="2"/>
        </w:rPr>
        <w:t>Failed Devices : 0</w:t>
      </w:r>
    </w:p>
    <w:p>
      <w:pPr>
        <w:pStyle w:val="26"/>
        <w:rPr>
          <w:kern w:val="2"/>
        </w:rPr>
      </w:pPr>
      <w:r>
        <w:rPr>
          <w:kern w:val="2"/>
        </w:rPr>
        <w:t>Spare Devices : 1</w:t>
      </w:r>
    </w:p>
    <w:p>
      <w:pPr>
        <w:pStyle w:val="26"/>
        <w:rPr>
          <w:kern w:val="2"/>
        </w:rPr>
      </w:pPr>
      <w:r>
        <w:rPr>
          <w:kern w:val="2"/>
        </w:rPr>
        <w:t>Layout : left-symmetric</w:t>
      </w:r>
    </w:p>
    <w:p>
      <w:pPr>
        <w:pStyle w:val="26"/>
        <w:rPr>
          <w:kern w:val="2"/>
        </w:rPr>
      </w:pPr>
      <w:r>
        <w:rPr>
          <w:kern w:val="2"/>
        </w:rPr>
        <w:t>Chunk Size : 512K</w:t>
      </w:r>
    </w:p>
    <w:p>
      <w:pPr>
        <w:pStyle w:val="26"/>
        <w:rPr>
          <w:kern w:val="2"/>
        </w:rPr>
      </w:pPr>
      <w:r>
        <w:rPr>
          <w:kern w:val="2"/>
        </w:rPr>
        <w:t>Name : linuxprobe.com:0 (local to host linuxprobe.com)</w:t>
      </w:r>
    </w:p>
    <w:p>
      <w:pPr>
        <w:pStyle w:val="26"/>
        <w:rPr>
          <w:kern w:val="2"/>
        </w:rPr>
      </w:pPr>
      <w:r>
        <w:rPr>
          <w:kern w:val="2"/>
        </w:rPr>
        <w:t>UUID : 44b1a152:3f1809d3:1d234916:4ac70481</w:t>
      </w:r>
    </w:p>
    <w:p>
      <w:pPr>
        <w:pStyle w:val="26"/>
        <w:rPr>
          <w:kern w:val="2"/>
        </w:rPr>
      </w:pPr>
      <w:r>
        <w:rPr>
          <w:kern w:val="2"/>
        </w:rPr>
        <w:t>Events : 18</w:t>
      </w:r>
    </w:p>
    <w:p>
      <w:pPr>
        <w:pStyle w:val="26"/>
        <w:rPr>
          <w:b/>
          <w:bCs/>
          <w:kern w:val="2"/>
        </w:rPr>
      </w:pPr>
      <w:r>
        <w:rPr>
          <w:b/>
          <w:bCs/>
          <w:kern w:val="2"/>
        </w:rPr>
        <w:t>Number Major Minor RaidDevice State</w:t>
      </w:r>
    </w:p>
    <w:p>
      <w:pPr>
        <w:pStyle w:val="26"/>
        <w:rPr>
          <w:b/>
          <w:bCs/>
          <w:kern w:val="2"/>
        </w:rPr>
      </w:pPr>
      <w:r>
        <w:rPr>
          <w:b/>
          <w:bCs/>
          <w:kern w:val="2"/>
        </w:rPr>
        <w:t>     0   8    16       0      active sync /dev/sdb</w:t>
      </w:r>
    </w:p>
    <w:p>
      <w:pPr>
        <w:pStyle w:val="26"/>
        <w:rPr>
          <w:b/>
          <w:bCs/>
          <w:kern w:val="2"/>
        </w:rPr>
      </w:pPr>
      <w:r>
        <w:rPr>
          <w:b/>
          <w:bCs/>
          <w:kern w:val="2"/>
        </w:rPr>
        <w:t>     1   8    32       1      active sync /dev/sdc</w:t>
      </w:r>
    </w:p>
    <w:p>
      <w:pPr>
        <w:pStyle w:val="26"/>
        <w:rPr>
          <w:b/>
          <w:bCs/>
          <w:kern w:val="2"/>
        </w:rPr>
      </w:pPr>
      <w:r>
        <w:rPr>
          <w:b/>
          <w:bCs/>
          <w:kern w:val="2"/>
        </w:rPr>
        <w:t>     4   8    48       2      active sync /dev/sdd</w:t>
      </w:r>
    </w:p>
    <w:p>
      <w:pPr>
        <w:pStyle w:val="26"/>
        <w:rPr>
          <w:b/>
          <w:bCs/>
          <w:kern w:val="2"/>
        </w:rPr>
      </w:pPr>
      <w:r>
        <w:rPr>
          <w:b/>
          <w:bCs/>
          <w:kern w:val="2"/>
        </w:rPr>
        <w:t>     3   8    64       -      spare       /dev/sde</w:t>
      </w:r>
    </w:p>
    <w:p>
      <w:pPr>
        <w:pStyle w:val="59"/>
        <w:spacing w:after="90"/>
        <w:rPr>
          <w:kern w:val="2"/>
        </w:rPr>
      </w:pPr>
    </w:p>
    <w:p>
      <w:pPr>
        <w:rPr>
          <w:kern w:val="2"/>
        </w:rPr>
      </w:pPr>
      <w:r>
        <w:rPr>
          <w:rFonts w:hint="eastAsia"/>
          <w:color w:val="000000"/>
          <w:kern w:val="2"/>
          <w:szCs w:val="21"/>
        </w:rPr>
        <w:t>现在将部署好的</w:t>
      </w:r>
      <w:r>
        <w:rPr>
          <w:color w:val="000000"/>
          <w:kern w:val="2"/>
          <w:szCs w:val="21"/>
        </w:rPr>
        <w:t>RAID 5</w:t>
      </w:r>
      <w:r>
        <w:rPr>
          <w:rFonts w:hint="eastAsia"/>
          <w:color w:val="000000"/>
          <w:kern w:val="2"/>
          <w:szCs w:val="21"/>
        </w:rPr>
        <w:t>磁盘阵列格式化为</w:t>
      </w:r>
      <w:r>
        <w:rPr>
          <w:color w:val="000000"/>
          <w:kern w:val="2"/>
          <w:szCs w:val="21"/>
        </w:rPr>
        <w:t>ext4</w:t>
      </w:r>
      <w:r>
        <w:rPr>
          <w:rFonts w:hint="eastAsia"/>
          <w:color w:val="000000"/>
          <w:kern w:val="2"/>
          <w:szCs w:val="21"/>
        </w:rPr>
        <w:t>文件格式，然后挂载到目录上，之后就可以使用了。</w:t>
      </w:r>
    </w:p>
    <w:p>
      <w:pPr>
        <w:pStyle w:val="58"/>
        <w:rPr>
          <w:kern w:val="2"/>
        </w:rPr>
      </w:pPr>
    </w:p>
    <w:p>
      <w:pPr>
        <w:pStyle w:val="26"/>
        <w:rPr>
          <w:kern w:val="2"/>
        </w:rPr>
      </w:pPr>
      <w:r>
        <w:rPr>
          <w:kern w:val="2"/>
        </w:rPr>
        <w:t>[root@linuxprobe ~]# mkfs.ext4 /dev/md0</w:t>
      </w:r>
    </w:p>
    <w:p>
      <w:pPr>
        <w:pStyle w:val="26"/>
        <w:rPr>
          <w:kern w:val="2"/>
        </w:rPr>
      </w:pPr>
      <w:r>
        <w:rPr>
          <w:kern w:val="2"/>
        </w:rPr>
        <w:t>mke2fs 1.42.9 (28-Dec-2013)</w:t>
      </w:r>
    </w:p>
    <w:p>
      <w:pPr>
        <w:pStyle w:val="26"/>
        <w:rPr>
          <w:kern w:val="2"/>
        </w:rPr>
      </w:pPr>
      <w:r>
        <w:rPr>
          <w:kern w:val="2"/>
        </w:rPr>
        <w:t>Filesystem label=</w:t>
      </w:r>
    </w:p>
    <w:p>
      <w:pPr>
        <w:pStyle w:val="26"/>
        <w:rPr>
          <w:kern w:val="2"/>
        </w:rPr>
      </w:pPr>
      <w:r>
        <w:rPr>
          <w:kern w:val="2"/>
        </w:rPr>
        <w:t>OS type: Linux</w:t>
      </w:r>
    </w:p>
    <w:p>
      <w:pPr>
        <w:pStyle w:val="26"/>
        <w:rPr>
          <w:kern w:val="2"/>
        </w:rPr>
      </w:pPr>
      <w:r>
        <w:rPr>
          <w:kern w:val="2"/>
        </w:rPr>
        <w:t>Block size=4096 (log=2)</w:t>
      </w:r>
    </w:p>
    <w:p>
      <w:pPr>
        <w:pStyle w:val="26"/>
        <w:rPr>
          <w:kern w:val="2"/>
        </w:rPr>
      </w:pPr>
      <w:r>
        <w:rPr>
          <w:kern w:val="2"/>
        </w:rPr>
        <w:t>Fragment size=4096 (log=2)</w:t>
      </w:r>
    </w:p>
    <w:p>
      <w:pPr>
        <w:pStyle w:val="26"/>
        <w:rPr>
          <w:kern w:val="2"/>
        </w:rPr>
      </w:pPr>
      <w:r>
        <w:rPr>
          <w:kern w:val="2"/>
        </w:rPr>
        <w:t>Stride=128 blocks, Stripe width=256 blocks</w:t>
      </w:r>
    </w:p>
    <w:p>
      <w:pPr>
        <w:pStyle w:val="26"/>
        <w:rPr>
          <w:kern w:val="2"/>
        </w:rPr>
      </w:pPr>
      <w:r>
        <w:rPr>
          <w:kern w:val="2"/>
        </w:rPr>
        <w:t>2621440 inodes, 10477312 blocks</w:t>
      </w:r>
    </w:p>
    <w:p>
      <w:pPr>
        <w:pStyle w:val="26"/>
        <w:rPr>
          <w:kern w:val="2"/>
        </w:rPr>
      </w:pPr>
      <w:r>
        <w:rPr>
          <w:kern w:val="2"/>
        </w:rPr>
        <w:t>523865 blocks (5.00%) reserved for the super user</w:t>
      </w:r>
    </w:p>
    <w:p>
      <w:pPr>
        <w:pStyle w:val="26"/>
        <w:rPr>
          <w:kern w:val="2"/>
        </w:rPr>
      </w:pPr>
      <w:r>
        <w:rPr>
          <w:kern w:val="2"/>
        </w:rPr>
        <w:t>First data block=0</w:t>
      </w:r>
    </w:p>
    <w:p>
      <w:pPr>
        <w:pStyle w:val="26"/>
        <w:rPr>
          <w:kern w:val="2"/>
        </w:rPr>
      </w:pPr>
      <w:r>
        <w:rPr>
          <w:kern w:val="2"/>
        </w:rPr>
        <w:t>Maximum filesystem blocks=2157969408</w:t>
      </w:r>
    </w:p>
    <w:p>
      <w:pPr>
        <w:pStyle w:val="26"/>
        <w:rPr>
          <w:kern w:val="2"/>
        </w:rPr>
      </w:pPr>
      <w:r>
        <w:rPr>
          <w:kern w:val="2"/>
        </w:rPr>
        <w:t>320 block groups</w:t>
      </w:r>
    </w:p>
    <w:p>
      <w:pPr>
        <w:pStyle w:val="26"/>
        <w:rPr>
          <w:kern w:val="2"/>
        </w:rPr>
      </w:pPr>
      <w:r>
        <w:rPr>
          <w:kern w:val="2"/>
        </w:rPr>
        <w:t>32768 blocks per group, 32768 fragments per group</w:t>
      </w:r>
    </w:p>
    <w:p>
      <w:pPr>
        <w:pStyle w:val="26"/>
        <w:rPr>
          <w:kern w:val="2"/>
        </w:rPr>
      </w:pPr>
      <w:r>
        <w:rPr>
          <w:kern w:val="2"/>
        </w:rPr>
        <w:t>8192 inodes per group</w:t>
      </w:r>
    </w:p>
    <w:p>
      <w:pPr>
        <w:pStyle w:val="26"/>
        <w:rPr>
          <w:kern w:val="2"/>
        </w:rPr>
      </w:pPr>
      <w:r>
        <w:rPr>
          <w:kern w:val="2"/>
        </w:rPr>
        <w:t>Superblock backups stored on blocks:</w:t>
      </w:r>
    </w:p>
    <w:p>
      <w:pPr>
        <w:pStyle w:val="26"/>
        <w:rPr>
          <w:kern w:val="2"/>
        </w:rPr>
      </w:pPr>
      <w:r>
        <w:rPr>
          <w:kern w:val="2"/>
        </w:rPr>
        <w:t>32768, 98304, 163840, 229376, 294912, 819200, 884736, 1605632, 2654208,</w:t>
      </w:r>
    </w:p>
    <w:p>
      <w:pPr>
        <w:pStyle w:val="26"/>
        <w:rPr>
          <w:kern w:val="2"/>
        </w:rPr>
      </w:pPr>
      <w:r>
        <w:rPr>
          <w:kern w:val="2"/>
        </w:rPr>
        <w:t>4096000, 7962624</w:t>
      </w:r>
    </w:p>
    <w:p>
      <w:pPr>
        <w:pStyle w:val="26"/>
        <w:rPr>
          <w:kern w:val="2"/>
        </w:rPr>
      </w:pPr>
      <w:r>
        <w:rPr>
          <w:kern w:val="2"/>
        </w:rPr>
        <w:t>Allocating group tables: done</w:t>
      </w:r>
    </w:p>
    <w:p>
      <w:pPr>
        <w:pStyle w:val="26"/>
        <w:rPr>
          <w:kern w:val="2"/>
        </w:rPr>
      </w:pPr>
      <w:r>
        <w:rPr>
          <w:kern w:val="2"/>
        </w:rPr>
        <w:t>Writing inode tables: done</w:t>
      </w:r>
    </w:p>
    <w:p>
      <w:pPr>
        <w:pStyle w:val="26"/>
        <w:rPr>
          <w:kern w:val="2"/>
        </w:rPr>
      </w:pPr>
      <w:r>
        <w:rPr>
          <w:kern w:val="2"/>
        </w:rPr>
        <w:t>Creating journal (32768 blocks): done</w:t>
      </w:r>
    </w:p>
    <w:p>
      <w:pPr>
        <w:pStyle w:val="26"/>
        <w:rPr>
          <w:kern w:val="2"/>
        </w:rPr>
      </w:pPr>
      <w:r>
        <w:rPr>
          <w:kern w:val="2"/>
        </w:rPr>
        <w:t>Writing superblocks and filesystem accounting information: done</w:t>
      </w:r>
    </w:p>
    <w:p>
      <w:pPr>
        <w:pStyle w:val="26"/>
        <w:rPr>
          <w:kern w:val="2"/>
        </w:rPr>
      </w:pPr>
      <w:r>
        <w:rPr>
          <w:kern w:val="2"/>
        </w:rPr>
        <w:t>[root@linuxprobe ~]# echo "/dev/md0 /RAID ext4 defaults 0 0" &gt;&gt; /etc/fstab</w:t>
      </w:r>
    </w:p>
    <w:p>
      <w:pPr>
        <w:pStyle w:val="26"/>
        <w:rPr>
          <w:kern w:val="2"/>
        </w:rPr>
      </w:pPr>
      <w:r>
        <w:rPr>
          <w:kern w:val="2"/>
        </w:rPr>
        <w:t>[root@linuxprobe ~]# mkdir /RAID</w:t>
      </w:r>
    </w:p>
    <w:p>
      <w:pPr>
        <w:pStyle w:val="26"/>
        <w:rPr>
          <w:kern w:val="2"/>
        </w:rPr>
      </w:pPr>
      <w:r>
        <w:rPr>
          <w:kern w:val="2"/>
        </w:rPr>
        <w:t>[root@linuxprobe ~]# mount -a</w:t>
      </w:r>
    </w:p>
    <w:p>
      <w:pPr>
        <w:pStyle w:val="59"/>
        <w:spacing w:after="90"/>
        <w:rPr>
          <w:kern w:val="2"/>
        </w:rPr>
      </w:pPr>
    </w:p>
    <w:p>
      <w:pPr>
        <w:rPr>
          <w:kern w:val="2"/>
        </w:rPr>
      </w:pPr>
      <w:r>
        <w:rPr>
          <w:rFonts w:hint="eastAsia"/>
          <w:color w:val="000000"/>
          <w:kern w:val="2"/>
          <w:szCs w:val="21"/>
        </w:rPr>
        <w:t>最后是见证奇迹的时刻！我们再次把硬盘设备</w:t>
      </w:r>
      <w:r>
        <w:rPr>
          <w:color w:val="000000"/>
          <w:kern w:val="2"/>
          <w:szCs w:val="21"/>
        </w:rPr>
        <w:t>/dev/sdb</w:t>
      </w:r>
      <w:r>
        <w:rPr>
          <w:rFonts w:hint="eastAsia"/>
          <w:color w:val="000000"/>
          <w:kern w:val="2"/>
          <w:szCs w:val="21"/>
        </w:rPr>
        <w:t>移出磁盘阵列，然后迅速查看</w:t>
      </w:r>
      <w:r>
        <w:rPr>
          <w:color w:val="000000"/>
          <w:kern w:val="2"/>
          <w:szCs w:val="21"/>
        </w:rPr>
        <w:t>/dev/md0</w:t>
      </w:r>
      <w:r>
        <w:rPr>
          <w:rFonts w:hint="eastAsia"/>
          <w:color w:val="000000"/>
          <w:kern w:val="2"/>
          <w:szCs w:val="21"/>
        </w:rPr>
        <w:t>磁盘阵列的状态，就会发现备份盘已经被自动顶替上去并开始了数据同步。</w:t>
      </w:r>
      <w:r>
        <w:rPr>
          <w:color w:val="000000"/>
          <w:kern w:val="2"/>
          <w:szCs w:val="21"/>
        </w:rPr>
        <w:t>RAID</w:t>
      </w:r>
      <w:r>
        <w:rPr>
          <w:rFonts w:hint="eastAsia"/>
          <w:color w:val="000000"/>
          <w:kern w:val="2"/>
          <w:szCs w:val="21"/>
        </w:rPr>
        <w:t>中的这种备份盘技术非常实用，可以在保证</w:t>
      </w:r>
      <w:r>
        <w:rPr>
          <w:color w:val="000000"/>
          <w:kern w:val="2"/>
          <w:szCs w:val="21"/>
        </w:rPr>
        <w:t>RAID</w:t>
      </w:r>
      <w:r>
        <w:rPr>
          <w:rFonts w:hint="eastAsia"/>
          <w:color w:val="000000"/>
          <w:kern w:val="2"/>
          <w:szCs w:val="21"/>
        </w:rPr>
        <w:t>磁盘阵列数据安全性的基础上进一步提高数据可靠性，所以，如果公司不差钱的话还是再买上一块备份盘以防万一。</w:t>
      </w:r>
    </w:p>
    <w:p>
      <w:pPr>
        <w:pStyle w:val="58"/>
        <w:rPr>
          <w:kern w:val="2"/>
        </w:rPr>
      </w:pPr>
    </w:p>
    <w:p>
      <w:pPr>
        <w:pStyle w:val="26"/>
        <w:rPr>
          <w:kern w:val="2"/>
        </w:rPr>
      </w:pPr>
      <w:r>
        <w:rPr>
          <w:kern w:val="2"/>
        </w:rPr>
        <w:t>[root@linuxprobe ~]# mdadm /dev/md0 -f /dev/sdb</w:t>
      </w:r>
    </w:p>
    <w:p>
      <w:pPr>
        <w:pStyle w:val="26"/>
        <w:rPr>
          <w:kern w:val="2"/>
        </w:rPr>
      </w:pPr>
      <w:r>
        <w:rPr>
          <w:kern w:val="2"/>
        </w:rPr>
        <w:t>mdadm: set /dev/sdb faulty in /dev/md0</w:t>
      </w: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Version : 1.2</w:t>
      </w:r>
    </w:p>
    <w:p>
      <w:pPr>
        <w:pStyle w:val="26"/>
        <w:rPr>
          <w:kern w:val="2"/>
        </w:rPr>
      </w:pPr>
      <w:r>
        <w:rPr>
          <w:kern w:val="2"/>
        </w:rPr>
        <w:t>Creation Time : Fri May 8 09:20:35 2017</w:t>
      </w:r>
    </w:p>
    <w:p>
      <w:pPr>
        <w:pStyle w:val="26"/>
        <w:rPr>
          <w:kern w:val="2"/>
        </w:rPr>
      </w:pPr>
      <w:r>
        <w:rPr>
          <w:kern w:val="2"/>
        </w:rPr>
        <w:t>Raid Level : raid5</w:t>
      </w:r>
    </w:p>
    <w:p>
      <w:pPr>
        <w:pStyle w:val="26"/>
        <w:rPr>
          <w:kern w:val="2"/>
        </w:rPr>
      </w:pPr>
      <w:r>
        <w:rPr>
          <w:kern w:val="2"/>
        </w:rPr>
        <w:t>Array Size : 41909248 (39.97 GiB 42.92 GB)</w:t>
      </w:r>
    </w:p>
    <w:p>
      <w:pPr>
        <w:pStyle w:val="26"/>
        <w:rPr>
          <w:kern w:val="2"/>
        </w:rPr>
      </w:pPr>
      <w:r>
        <w:rPr>
          <w:kern w:val="2"/>
        </w:rPr>
        <w:t>Used Dev Size : 20954624 (19.98 GiB 21.46 GB)</w:t>
      </w:r>
    </w:p>
    <w:p>
      <w:pPr>
        <w:pStyle w:val="26"/>
        <w:rPr>
          <w:kern w:val="2"/>
        </w:rPr>
      </w:pPr>
      <w:r>
        <w:rPr>
          <w:kern w:val="2"/>
        </w:rPr>
        <w:t>Raid Devices : 3</w:t>
      </w:r>
    </w:p>
    <w:p>
      <w:pPr>
        <w:pStyle w:val="26"/>
        <w:rPr>
          <w:kern w:val="2"/>
        </w:rPr>
      </w:pPr>
      <w:r>
        <w:rPr>
          <w:kern w:val="2"/>
        </w:rPr>
        <w:t>Total Devices : 4</w:t>
      </w:r>
    </w:p>
    <w:p>
      <w:pPr>
        <w:pStyle w:val="26"/>
        <w:rPr>
          <w:kern w:val="2"/>
        </w:rPr>
      </w:pPr>
      <w:r>
        <w:rPr>
          <w:kern w:val="2"/>
        </w:rPr>
        <w:t>Persistence : Superblock is persistent</w:t>
      </w:r>
    </w:p>
    <w:p>
      <w:pPr>
        <w:pStyle w:val="26"/>
        <w:rPr>
          <w:kern w:val="2"/>
        </w:rPr>
      </w:pPr>
      <w:r>
        <w:rPr>
          <w:kern w:val="2"/>
        </w:rPr>
        <w:t>Update Time : Fri May 8 09:23:51 2017</w:t>
      </w:r>
    </w:p>
    <w:p>
      <w:pPr>
        <w:pStyle w:val="26"/>
        <w:rPr>
          <w:kern w:val="2"/>
        </w:rPr>
      </w:pPr>
      <w:r>
        <w:rPr>
          <w:kern w:val="2"/>
        </w:rPr>
        <w:t>State : active, degraded, recovering</w:t>
      </w:r>
    </w:p>
    <w:p>
      <w:pPr>
        <w:pStyle w:val="26"/>
        <w:rPr>
          <w:kern w:val="2"/>
        </w:rPr>
      </w:pPr>
      <w:r>
        <w:rPr>
          <w:kern w:val="2"/>
        </w:rPr>
        <w:t>Active Devices : 2</w:t>
      </w:r>
    </w:p>
    <w:p>
      <w:pPr>
        <w:pStyle w:val="26"/>
        <w:rPr>
          <w:kern w:val="2"/>
        </w:rPr>
      </w:pPr>
      <w:r>
        <w:rPr>
          <w:kern w:val="2"/>
        </w:rPr>
        <w:t>Working Devices : 3</w:t>
      </w:r>
    </w:p>
    <w:p>
      <w:pPr>
        <w:pStyle w:val="26"/>
        <w:rPr>
          <w:kern w:val="2"/>
        </w:rPr>
      </w:pPr>
      <w:r>
        <w:rPr>
          <w:kern w:val="2"/>
        </w:rPr>
        <w:t>Failed Devices : 1</w:t>
      </w:r>
    </w:p>
    <w:p>
      <w:pPr>
        <w:pStyle w:val="26"/>
        <w:rPr>
          <w:kern w:val="2"/>
        </w:rPr>
      </w:pPr>
      <w:r>
        <w:rPr>
          <w:kern w:val="2"/>
        </w:rPr>
        <w:t>Spare Devices : 1</w:t>
      </w:r>
    </w:p>
    <w:p>
      <w:pPr>
        <w:pStyle w:val="26"/>
        <w:rPr>
          <w:kern w:val="2"/>
        </w:rPr>
      </w:pPr>
      <w:r>
        <w:rPr>
          <w:kern w:val="2"/>
        </w:rPr>
        <w:t>Layout : left-symmetric</w:t>
      </w:r>
    </w:p>
    <w:p>
      <w:pPr>
        <w:pStyle w:val="26"/>
        <w:rPr>
          <w:kern w:val="2"/>
        </w:rPr>
      </w:pPr>
      <w:r>
        <w:rPr>
          <w:kern w:val="2"/>
        </w:rPr>
        <w:t>Chunk Size : 512K</w:t>
      </w:r>
    </w:p>
    <w:p>
      <w:pPr>
        <w:pStyle w:val="26"/>
        <w:rPr>
          <w:kern w:val="2"/>
        </w:rPr>
      </w:pPr>
      <w:r>
        <w:rPr>
          <w:kern w:val="2"/>
        </w:rPr>
        <w:t>Rebuild Status : 0% complete</w:t>
      </w:r>
    </w:p>
    <w:p>
      <w:pPr>
        <w:pStyle w:val="26"/>
        <w:rPr>
          <w:kern w:val="2"/>
        </w:rPr>
      </w:pPr>
      <w:r>
        <w:rPr>
          <w:kern w:val="2"/>
        </w:rPr>
        <w:t>Name : linuxprobe.com:0 (local to host linuxprobe.com)</w:t>
      </w:r>
    </w:p>
    <w:p>
      <w:pPr>
        <w:pStyle w:val="26"/>
        <w:rPr>
          <w:kern w:val="2"/>
        </w:rPr>
      </w:pPr>
      <w:r>
        <w:rPr>
          <w:kern w:val="2"/>
        </w:rPr>
        <w:t>UUID : 44b1a152:3f1809d3:1d234916:4ac70481</w:t>
      </w:r>
    </w:p>
    <w:p>
      <w:pPr>
        <w:pStyle w:val="26"/>
        <w:rPr>
          <w:kern w:val="2"/>
        </w:rPr>
      </w:pPr>
      <w:r>
        <w:rPr>
          <w:kern w:val="2"/>
        </w:rPr>
        <w:t>Events : 21</w:t>
      </w:r>
    </w:p>
    <w:p>
      <w:pPr>
        <w:pStyle w:val="26"/>
        <w:rPr>
          <w:b/>
          <w:bCs/>
          <w:kern w:val="2"/>
        </w:rPr>
      </w:pPr>
      <w:r>
        <w:rPr>
          <w:b/>
          <w:bCs/>
          <w:kern w:val="2"/>
        </w:rPr>
        <w:t>Number Major Minor RaidDevice State</w:t>
      </w:r>
    </w:p>
    <w:p>
      <w:pPr>
        <w:pStyle w:val="26"/>
        <w:rPr>
          <w:b/>
          <w:bCs/>
          <w:kern w:val="2"/>
        </w:rPr>
      </w:pPr>
      <w:r>
        <w:rPr>
          <w:b/>
          <w:bCs/>
          <w:kern w:val="2"/>
        </w:rPr>
        <w:t>     3   8    64       0      spare rebuilding /dev/sde</w:t>
      </w:r>
    </w:p>
    <w:p>
      <w:pPr>
        <w:pStyle w:val="26"/>
        <w:rPr>
          <w:b/>
          <w:bCs/>
          <w:kern w:val="2"/>
        </w:rPr>
      </w:pPr>
      <w:r>
        <w:rPr>
          <w:b/>
          <w:bCs/>
          <w:kern w:val="2"/>
        </w:rPr>
        <w:t>     1   8    32       1      active sync      /dev/sdc</w:t>
      </w:r>
    </w:p>
    <w:p>
      <w:pPr>
        <w:pStyle w:val="26"/>
        <w:rPr>
          <w:b/>
          <w:bCs/>
          <w:kern w:val="2"/>
        </w:rPr>
      </w:pPr>
      <w:r>
        <w:rPr>
          <w:b/>
          <w:bCs/>
          <w:kern w:val="2"/>
        </w:rPr>
        <w:t>     4   8    48       2      active sync      /dev/sdd</w:t>
      </w:r>
    </w:p>
    <w:p>
      <w:pPr>
        <w:pStyle w:val="26"/>
        <w:rPr>
          <w:b/>
          <w:bCs/>
          <w:kern w:val="2"/>
        </w:rPr>
      </w:pPr>
      <w:r>
        <w:rPr>
          <w:b/>
          <w:bCs/>
          <w:kern w:val="2"/>
        </w:rPr>
        <w:t>     0   8    16       -      faulty           /dev/sdb</w:t>
      </w:r>
    </w:p>
    <w:p>
      <w:pPr>
        <w:pStyle w:val="59"/>
        <w:spacing w:after="90"/>
        <w:rPr>
          <w:kern w:val="2"/>
        </w:rPr>
      </w:pPr>
    </w:p>
    <w:p>
      <w:pPr>
        <w:pStyle w:val="56"/>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7.2</w:t>
            </w:r>
            <w:r>
              <w:rPr>
                <w:b/>
                <w:bCs/>
                <w:color w:val="000000"/>
                <w:kern w:val="2"/>
                <w:szCs w:val="21"/>
              </w:rPr>
              <w:t xml:space="preserve">  </w:t>
            </w:r>
            <w:r>
              <w:rPr>
                <w:color w:val="000000"/>
                <w:kern w:val="2"/>
              </w:rPr>
              <w:t>LVM</w:t>
            </w:r>
            <w:r>
              <w:rPr>
                <w:rFonts w:hint="eastAsia"/>
                <w:color w:val="000000"/>
                <w:kern w:val="2"/>
              </w:rPr>
              <w:t>（逻辑卷管理器）</w:t>
            </w:r>
          </w:p>
        </w:tc>
      </w:tr>
    </w:tbl>
    <w:p>
      <w:pPr>
        <w:pStyle w:val="56"/>
        <w:rPr>
          <w:kern w:val="2"/>
        </w:rPr>
      </w:pPr>
    </w:p>
    <w:p>
      <w:pPr>
        <w:rPr>
          <w:kern w:val="2"/>
        </w:rPr>
      </w:pPr>
      <w:r>
        <w:rPr>
          <w:rFonts w:hint="eastAsia"/>
          <w:color w:val="000000"/>
          <w:kern w:val="2"/>
          <w:szCs w:val="21"/>
        </w:rPr>
        <w:t>前面</w:t>
      </w:r>
      <w:r>
        <w:rPr>
          <w:rFonts w:hint="eastAsia"/>
          <w:color w:val="000000"/>
          <w:spacing w:val="4"/>
          <w:kern w:val="2"/>
          <w:szCs w:val="21"/>
        </w:rPr>
        <w:t>学习的硬盘设备管理技术虽然能够有效地提高硬盘设备的读写速度以及数据的安全性，但是在硬盘分好区或者部署为</w:t>
      </w:r>
      <w:r>
        <w:rPr>
          <w:color w:val="000000"/>
          <w:spacing w:val="4"/>
          <w:kern w:val="2"/>
          <w:szCs w:val="21"/>
        </w:rPr>
        <w:t>RAID</w:t>
      </w:r>
      <w:r>
        <w:rPr>
          <w:rFonts w:hint="eastAsia"/>
          <w:color w:val="000000"/>
          <w:spacing w:val="4"/>
          <w:kern w:val="2"/>
          <w:szCs w:val="21"/>
        </w:rPr>
        <w:t>磁盘阵列之后，再想修改硬盘分区大小就不容易了。换句话说，当用户想要随着实际需求的变化调整硬盘分区的大小时，会受到硬盘“灵活性”的限制。这时就需要用到另外一项非常普及的硬盘设备资源管理技术了</w:t>
      </w:r>
      <w:r>
        <w:rPr>
          <w:rFonts w:hint="eastAsia"/>
          <w:color w:val="000000"/>
          <w:w w:val="200"/>
          <w:kern w:val="2"/>
          <w:szCs w:val="21"/>
        </w:rPr>
        <w:t>—</w:t>
      </w:r>
      <w:r>
        <w:rPr>
          <w:color w:val="000000"/>
          <w:kern w:val="2"/>
          <w:szCs w:val="21"/>
        </w:rPr>
        <w:t>LVM</w:t>
      </w:r>
      <w:r>
        <w:rPr>
          <w:rFonts w:hint="eastAsia"/>
          <w:color w:val="000000"/>
          <w:kern w:val="2"/>
          <w:szCs w:val="21"/>
        </w:rPr>
        <w:t>（逻辑卷管理器）。</w:t>
      </w:r>
      <w:r>
        <w:rPr>
          <w:color w:val="000000"/>
          <w:kern w:val="2"/>
          <w:szCs w:val="21"/>
        </w:rPr>
        <w:t>LVM</w:t>
      </w:r>
      <w:r>
        <w:rPr>
          <w:rFonts w:hint="eastAsia"/>
          <w:color w:val="000000"/>
          <w:kern w:val="2"/>
          <w:szCs w:val="21"/>
        </w:rPr>
        <w:t>可以允许用户对硬盘资源进行动态调整。</w:t>
      </w:r>
    </w:p>
    <w:p>
      <w:pPr>
        <w:rPr>
          <w:kern w:val="2"/>
        </w:rPr>
      </w:pPr>
      <w:r>
        <w:rPr>
          <w:rFonts w:hint="eastAsia"/>
          <w:kern w:val="2"/>
        </w:rPr>
        <w:t>逻辑卷管理器是</w:t>
      </w:r>
      <w:r>
        <w:rPr>
          <w:kern w:val="2"/>
        </w:rPr>
        <w:t>Linux</w:t>
      </w:r>
      <w:r>
        <w:rPr>
          <w:rFonts w:hint="eastAsia"/>
          <w:kern w:val="2"/>
        </w:rPr>
        <w:t>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w:t>
      </w:r>
      <w:r>
        <w:rPr>
          <w:kern w:val="2"/>
        </w:rPr>
        <w:t>LVM</w:t>
      </w:r>
      <w:r>
        <w:rPr>
          <w:rFonts w:hint="eastAsia"/>
          <w:kern w:val="2"/>
        </w:rPr>
        <w:t>技术是在硬盘分区和文件系统之间添加了一个逻辑层，它提供了一个抽象的卷组，可以把多块硬盘进行卷组合并。这样一来，用户不必关心物理硬盘设备的底层架构和布局，就可以实现对硬盘分区的动态调整。</w:t>
      </w:r>
      <w:r>
        <w:rPr>
          <w:kern w:val="2"/>
        </w:rPr>
        <w:t>LVM</w:t>
      </w:r>
      <w:r>
        <w:rPr>
          <w:rFonts w:hint="eastAsia"/>
          <w:kern w:val="2"/>
        </w:rPr>
        <w:t>的技术架构如图</w:t>
      </w:r>
      <w:r>
        <w:rPr>
          <w:kern w:val="2"/>
        </w:rPr>
        <w:t>7-</w:t>
      </w:r>
      <w:r>
        <w:rPr>
          <w:rFonts w:hint="eastAsia"/>
          <w:kern w:val="2"/>
        </w:rPr>
        <w:t>7所示。</w:t>
      </w:r>
    </w:p>
    <w:p>
      <w:pPr>
        <w:pStyle w:val="32"/>
        <w:rPr>
          <w:kern w:val="2"/>
        </w:rPr>
      </w:pPr>
      <w:r>
        <w:rPr>
          <w:color w:val="000000"/>
          <w:kern w:val="2"/>
          <w:szCs w:val="21"/>
        </w:rPr>
        <w:drawing>
          <wp:inline distT="0" distB="0" distL="0" distR="0">
            <wp:extent cx="4122420" cy="1173480"/>
            <wp:effectExtent l="0" t="0" r="0" b="0"/>
            <wp:docPr id="111" name="图片 111" descr="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07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4122420" cy="11734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w:t>
      </w:r>
      <w:r>
        <w:rPr>
          <w:rFonts w:hint="eastAsia"/>
          <w:color w:val="000000"/>
          <w:kern w:val="2"/>
          <w:szCs w:val="21"/>
        </w:rPr>
        <w:t>7</w:t>
      </w:r>
      <w:r>
        <w:rPr>
          <w:color w:val="000000"/>
          <w:kern w:val="2"/>
          <w:szCs w:val="21"/>
        </w:rPr>
        <w:t xml:space="preserve">  </w:t>
      </w:r>
      <w:r>
        <w:rPr>
          <w:rFonts w:hint="eastAsia"/>
          <w:color w:val="000000"/>
          <w:kern w:val="2"/>
          <w:szCs w:val="21"/>
        </w:rPr>
        <w:t>逻辑卷管理器的技术结构</w:t>
      </w:r>
    </w:p>
    <w:p>
      <w:pPr>
        <w:rPr>
          <w:kern w:val="2"/>
        </w:rPr>
      </w:pPr>
      <w:r>
        <w:rPr>
          <w:rFonts w:hint="eastAsia"/>
          <w:color w:val="000000"/>
          <w:kern w:val="2"/>
          <w:szCs w:val="21"/>
        </w:rPr>
        <w:t>为了帮助大家理解，刘遄老师来举一个吃货的例子。比如小明家里想吃馒头但是面粉不够了，于是妈妈从隔壁老王家、老李家、老张家分别借来一些面粉，准备蒸馒头吃。首先需要把这些面粉（物理卷</w:t>
      </w:r>
      <w:r>
        <w:rPr>
          <w:color w:val="000000"/>
          <w:kern w:val="2"/>
          <w:szCs w:val="21"/>
        </w:rPr>
        <w:t>[PV</w:t>
      </w:r>
      <w:r>
        <w:rPr>
          <w:rFonts w:hint="eastAsia"/>
          <w:color w:val="000000"/>
          <w:kern w:val="2"/>
          <w:szCs w:val="21"/>
        </w:rPr>
        <w:t>，</w:t>
      </w:r>
      <w:r>
        <w:rPr>
          <w:color w:val="000000"/>
          <w:kern w:val="2"/>
          <w:szCs w:val="21"/>
        </w:rPr>
        <w:t>Physical Volume]</w:t>
      </w:r>
      <w:r>
        <w:rPr>
          <w:rFonts w:hint="eastAsia"/>
          <w:color w:val="000000"/>
          <w:kern w:val="2"/>
          <w:szCs w:val="21"/>
        </w:rPr>
        <w:t>）揉成一个大面团（卷组</w:t>
      </w:r>
      <w:r>
        <w:rPr>
          <w:color w:val="000000"/>
          <w:kern w:val="2"/>
          <w:szCs w:val="21"/>
        </w:rPr>
        <w:t>[VG</w:t>
      </w:r>
      <w:r>
        <w:rPr>
          <w:rFonts w:hint="eastAsia"/>
          <w:color w:val="000000"/>
          <w:kern w:val="2"/>
          <w:szCs w:val="21"/>
        </w:rPr>
        <w:t>，</w:t>
      </w:r>
      <w:r>
        <w:rPr>
          <w:color w:val="000000"/>
          <w:kern w:val="2"/>
          <w:szCs w:val="21"/>
        </w:rPr>
        <w:t>Volume Group]</w:t>
      </w:r>
      <w:r>
        <w:rPr>
          <w:rFonts w:hint="eastAsia"/>
          <w:color w:val="000000"/>
          <w:kern w:val="2"/>
          <w:szCs w:val="21"/>
        </w:rPr>
        <w:t>），然后再把这个大面团分割成一个个小馒头（逻辑卷</w:t>
      </w:r>
      <w:r>
        <w:rPr>
          <w:color w:val="000000"/>
          <w:kern w:val="2"/>
          <w:szCs w:val="21"/>
        </w:rPr>
        <w:t>[LV</w:t>
      </w:r>
      <w:r>
        <w:rPr>
          <w:rFonts w:hint="eastAsia"/>
          <w:color w:val="000000"/>
          <w:kern w:val="2"/>
          <w:szCs w:val="21"/>
        </w:rPr>
        <w:t>，</w:t>
      </w:r>
      <w:r>
        <w:rPr>
          <w:color w:val="000000"/>
          <w:kern w:val="2"/>
          <w:szCs w:val="21"/>
        </w:rPr>
        <w:t>Logical Volume]</w:t>
      </w:r>
      <w:r>
        <w:rPr>
          <w:rFonts w:hint="eastAsia"/>
          <w:color w:val="000000"/>
          <w:kern w:val="2"/>
          <w:szCs w:val="21"/>
        </w:rPr>
        <w:t>），而且每个小馒头的重量必须是每勺面粉（基本单元</w:t>
      </w:r>
      <w:r>
        <w:rPr>
          <w:color w:val="000000"/>
          <w:kern w:val="2"/>
          <w:szCs w:val="21"/>
        </w:rPr>
        <w:t>[PE</w:t>
      </w:r>
      <w:r>
        <w:rPr>
          <w:rFonts w:hint="eastAsia"/>
          <w:color w:val="000000"/>
          <w:kern w:val="2"/>
          <w:szCs w:val="21"/>
        </w:rPr>
        <w:t>，</w:t>
      </w:r>
      <w:r>
        <w:rPr>
          <w:color w:val="000000"/>
          <w:kern w:val="2"/>
          <w:szCs w:val="21"/>
        </w:rPr>
        <w:t>Physical Extent]</w:t>
      </w:r>
      <w:r>
        <w:rPr>
          <w:rFonts w:hint="eastAsia"/>
          <w:color w:val="000000"/>
          <w:kern w:val="2"/>
          <w:szCs w:val="21"/>
        </w:rPr>
        <w:t>）的倍数。</w:t>
      </w:r>
    </w:p>
    <w:p>
      <w:pPr>
        <w:rPr>
          <w:kern w:val="2"/>
        </w:rPr>
      </w:pPr>
      <w:r>
        <w:rPr>
          <w:rFonts w:hint="eastAsia"/>
          <w:kern w:val="2"/>
        </w:rPr>
        <w:t>物理卷处于</w:t>
      </w:r>
      <w:r>
        <w:rPr>
          <w:kern w:val="2"/>
        </w:rPr>
        <w:t>LVM</w:t>
      </w:r>
      <w:r>
        <w:rPr>
          <w:rFonts w:hint="eastAsia"/>
          <w:kern w:val="2"/>
        </w:rPr>
        <w:t>中的最底层，可以将其理解为物理硬盘、硬盘分区或者</w:t>
      </w:r>
      <w:r>
        <w:rPr>
          <w:kern w:val="2"/>
        </w:rPr>
        <w:t>RAID</w:t>
      </w:r>
      <w:r>
        <w:rPr>
          <w:rFonts w:hint="eastAsia"/>
          <w:kern w:val="2"/>
        </w:rPr>
        <w:t>磁盘阵列，这都可以。卷组建立在物理卷之上，一个卷组可以包含多个物理卷，而且在卷组创建之后也可以继续向其中添加新的物理卷。逻辑卷是用卷组中空闲的资源建立的，并且逻辑卷在建立后可以动态地扩展或缩小空间。这就是</w:t>
      </w:r>
      <w:r>
        <w:rPr>
          <w:kern w:val="2"/>
        </w:rPr>
        <w:t>LVM</w:t>
      </w:r>
      <w:r>
        <w:rPr>
          <w:rFonts w:hint="eastAsia"/>
          <w:kern w:val="2"/>
        </w:rPr>
        <w:t>的核心理念。</w:t>
      </w:r>
    </w:p>
    <w:p>
      <w:pPr>
        <w:pStyle w:val="4"/>
        <w:spacing w:before="151" w:after="151"/>
        <w:rPr>
          <w:kern w:val="2"/>
        </w:rPr>
      </w:pPr>
      <w:r>
        <w:rPr>
          <w:color w:val="000000"/>
          <w:kern w:val="2"/>
        </w:rPr>
        <w:t>7.2.1</w:t>
      </w:r>
      <w:r>
        <w:rPr>
          <w:color w:val="000000"/>
          <w:kern w:val="2"/>
          <w:szCs w:val="21"/>
        </w:rPr>
        <w:t xml:space="preserve">  </w:t>
      </w:r>
      <w:r>
        <w:rPr>
          <w:rFonts w:hint="eastAsia"/>
          <w:color w:val="000000"/>
          <w:kern w:val="2"/>
        </w:rPr>
        <w:t>部署逻辑卷</w:t>
      </w:r>
    </w:p>
    <w:p>
      <w:pPr>
        <w:rPr>
          <w:kern w:val="2"/>
        </w:rPr>
      </w:pPr>
      <w:r>
        <w:rPr>
          <w:rFonts w:hint="eastAsia"/>
          <w:color w:val="000000"/>
          <w:kern w:val="2"/>
          <w:szCs w:val="21"/>
        </w:rPr>
        <w:t>一般而言，在生产环境中无法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pPr>
        <w:rPr>
          <w:kern w:val="2"/>
        </w:rPr>
      </w:pPr>
      <w:r>
        <w:rPr>
          <w:rFonts w:hint="eastAsia"/>
          <w:kern w:val="2"/>
        </w:rPr>
        <w:t>我们可以通过部署</w:t>
      </w:r>
      <w:r>
        <w:rPr>
          <w:kern w:val="2"/>
        </w:rPr>
        <w:t>LVM</w:t>
      </w:r>
      <w:r>
        <w:rPr>
          <w:rFonts w:hint="eastAsia"/>
          <w:kern w:val="2"/>
        </w:rPr>
        <w:t>来解决上述问题。部署</w:t>
      </w:r>
      <w:r>
        <w:rPr>
          <w:kern w:val="2"/>
        </w:rPr>
        <w:t>LVM</w:t>
      </w:r>
      <w:r>
        <w:rPr>
          <w:rFonts w:hint="eastAsia"/>
          <w:kern w:val="2"/>
        </w:rPr>
        <w:t>时，需要逐个配置物理卷、卷组和逻辑卷。常用的部署命令如表</w:t>
      </w:r>
      <w:r>
        <w:rPr>
          <w:kern w:val="2"/>
        </w:rPr>
        <w:t>7-2</w:t>
      </w:r>
      <w:r>
        <w:rPr>
          <w:rFonts w:hint="eastAsia"/>
          <w:kern w:val="2"/>
        </w:rPr>
        <w:t>所示。</w:t>
      </w:r>
    </w:p>
    <w:p>
      <w:pPr>
        <w:pStyle w:val="27"/>
        <w:rPr>
          <w:kern w:val="2"/>
        </w:rPr>
      </w:pPr>
      <w:r>
        <w:rPr>
          <w:rFonts w:hint="eastAsia"/>
          <w:kern w:val="2"/>
        </w:rPr>
        <w:t>表</w:t>
      </w:r>
      <w:r>
        <w:rPr>
          <w:kern w:val="2"/>
        </w:rPr>
        <w:t>7-2</w:t>
      </w:r>
      <w:r>
        <w:rPr>
          <w:kern w:val="2"/>
        </w:rPr>
        <w:tab/>
      </w:r>
      <w:r>
        <w:rPr>
          <w:rFonts w:hint="eastAsia"/>
          <w:kern w:val="2"/>
        </w:rPr>
        <w:t>常用的</w:t>
      </w:r>
      <w:r>
        <w:rPr>
          <w:kern w:val="2"/>
        </w:rPr>
        <w:t>LVM</w:t>
      </w:r>
      <w:r>
        <w:rPr>
          <w:rFonts w:hint="eastAsia"/>
          <w:kern w:val="2"/>
        </w:rPr>
        <w:t>部署命令</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952"/>
        <w:gridCol w:w="2040"/>
        <w:gridCol w:w="2039"/>
        <w:gridCol w:w="2030"/>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功能</w:t>
            </w:r>
            <w:r>
              <w:rPr>
                <w:kern w:val="2"/>
              </w:rPr>
              <w:t>/</w:t>
            </w:r>
            <w:r>
              <w:rPr>
                <w:rFonts w:hint="eastAsia"/>
                <w:kern w:val="2"/>
              </w:rPr>
              <w:t>命令</w:t>
            </w:r>
          </w:p>
        </w:tc>
        <w:tc>
          <w:tcPr>
            <w:tcW w:w="204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物理卷管理</w:t>
            </w:r>
          </w:p>
        </w:tc>
        <w:tc>
          <w:tcPr>
            <w:tcW w:w="203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卷组管理</w:t>
            </w:r>
          </w:p>
        </w:tc>
        <w:tc>
          <w:tcPr>
            <w:tcW w:w="203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逻辑卷管理</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tcBorders>
              <w:top w:val="single" w:color="000000" w:sz="4" w:space="0"/>
            </w:tcBorders>
            <w:vAlign w:val="center"/>
          </w:tcPr>
          <w:p>
            <w:pPr>
              <w:pStyle w:val="28"/>
              <w:rPr>
                <w:kern w:val="2"/>
              </w:rPr>
            </w:pPr>
            <w:r>
              <w:rPr>
                <w:rFonts w:hint="eastAsia"/>
                <w:kern w:val="2"/>
              </w:rPr>
              <w:t>扫描</w:t>
            </w:r>
          </w:p>
        </w:tc>
        <w:tc>
          <w:tcPr>
            <w:tcW w:w="2040" w:type="dxa"/>
            <w:tcBorders>
              <w:top w:val="single" w:color="000000" w:sz="4" w:space="0"/>
            </w:tcBorders>
            <w:vAlign w:val="center"/>
          </w:tcPr>
          <w:p>
            <w:pPr>
              <w:pStyle w:val="57"/>
              <w:rPr>
                <w:kern w:val="2"/>
              </w:rPr>
            </w:pPr>
            <w:r>
              <w:rPr>
                <w:kern w:val="2"/>
              </w:rPr>
              <w:t>pvscan</w:t>
            </w:r>
          </w:p>
        </w:tc>
        <w:tc>
          <w:tcPr>
            <w:tcW w:w="2039" w:type="dxa"/>
            <w:tcBorders>
              <w:top w:val="single" w:color="000000" w:sz="4" w:space="0"/>
            </w:tcBorders>
            <w:vAlign w:val="center"/>
          </w:tcPr>
          <w:p>
            <w:pPr>
              <w:pStyle w:val="57"/>
              <w:rPr>
                <w:kern w:val="2"/>
              </w:rPr>
            </w:pPr>
            <w:r>
              <w:rPr>
                <w:kern w:val="2"/>
              </w:rPr>
              <w:t>vgscan</w:t>
            </w:r>
          </w:p>
        </w:tc>
        <w:tc>
          <w:tcPr>
            <w:tcW w:w="2030" w:type="dxa"/>
            <w:tcBorders>
              <w:top w:val="single" w:color="000000" w:sz="4" w:space="0"/>
            </w:tcBorders>
            <w:vAlign w:val="center"/>
          </w:tcPr>
          <w:p>
            <w:pPr>
              <w:pStyle w:val="57"/>
              <w:rPr>
                <w:kern w:val="2"/>
              </w:rPr>
            </w:pPr>
            <w:r>
              <w:rPr>
                <w:kern w:val="2"/>
              </w:rPr>
              <w:t>lvscan</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vAlign w:val="center"/>
          </w:tcPr>
          <w:p>
            <w:pPr>
              <w:pStyle w:val="28"/>
              <w:rPr>
                <w:kern w:val="2"/>
              </w:rPr>
            </w:pPr>
            <w:r>
              <w:rPr>
                <w:rFonts w:hint="eastAsia"/>
                <w:kern w:val="2"/>
              </w:rPr>
              <w:t>建立</w:t>
            </w:r>
          </w:p>
        </w:tc>
        <w:tc>
          <w:tcPr>
            <w:tcW w:w="2040" w:type="dxa"/>
            <w:vAlign w:val="center"/>
          </w:tcPr>
          <w:p>
            <w:pPr>
              <w:pStyle w:val="57"/>
              <w:rPr>
                <w:kern w:val="2"/>
              </w:rPr>
            </w:pPr>
            <w:r>
              <w:rPr>
                <w:kern w:val="2"/>
              </w:rPr>
              <w:t>pvcreate</w:t>
            </w:r>
          </w:p>
        </w:tc>
        <w:tc>
          <w:tcPr>
            <w:tcW w:w="2039" w:type="dxa"/>
            <w:vAlign w:val="center"/>
          </w:tcPr>
          <w:p>
            <w:pPr>
              <w:pStyle w:val="57"/>
              <w:rPr>
                <w:kern w:val="2"/>
              </w:rPr>
            </w:pPr>
            <w:r>
              <w:rPr>
                <w:kern w:val="2"/>
              </w:rPr>
              <w:t>vgcreate</w:t>
            </w:r>
          </w:p>
        </w:tc>
        <w:tc>
          <w:tcPr>
            <w:tcW w:w="2030" w:type="dxa"/>
            <w:vAlign w:val="center"/>
          </w:tcPr>
          <w:p>
            <w:pPr>
              <w:pStyle w:val="57"/>
              <w:rPr>
                <w:kern w:val="2"/>
              </w:rPr>
            </w:pPr>
            <w:r>
              <w:rPr>
                <w:kern w:val="2"/>
              </w:rPr>
              <w:t>lvcreate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vAlign w:val="center"/>
          </w:tcPr>
          <w:p>
            <w:pPr>
              <w:pStyle w:val="28"/>
              <w:rPr>
                <w:kern w:val="2"/>
              </w:rPr>
            </w:pPr>
            <w:r>
              <w:rPr>
                <w:rFonts w:hint="eastAsia"/>
                <w:kern w:val="2"/>
              </w:rPr>
              <w:t>显示</w:t>
            </w:r>
          </w:p>
        </w:tc>
        <w:tc>
          <w:tcPr>
            <w:tcW w:w="2040" w:type="dxa"/>
            <w:vAlign w:val="center"/>
          </w:tcPr>
          <w:p>
            <w:pPr>
              <w:pStyle w:val="57"/>
              <w:rPr>
                <w:kern w:val="2"/>
              </w:rPr>
            </w:pPr>
            <w:r>
              <w:rPr>
                <w:kern w:val="2"/>
              </w:rPr>
              <w:t>pvdisplay</w:t>
            </w:r>
          </w:p>
        </w:tc>
        <w:tc>
          <w:tcPr>
            <w:tcW w:w="2039" w:type="dxa"/>
            <w:vAlign w:val="center"/>
          </w:tcPr>
          <w:p>
            <w:pPr>
              <w:pStyle w:val="57"/>
              <w:rPr>
                <w:kern w:val="2"/>
              </w:rPr>
            </w:pPr>
            <w:r>
              <w:rPr>
                <w:kern w:val="2"/>
              </w:rPr>
              <w:t>vgdisplay</w:t>
            </w:r>
          </w:p>
        </w:tc>
        <w:tc>
          <w:tcPr>
            <w:tcW w:w="2030" w:type="dxa"/>
            <w:vAlign w:val="center"/>
          </w:tcPr>
          <w:p>
            <w:pPr>
              <w:pStyle w:val="57"/>
              <w:rPr>
                <w:kern w:val="2"/>
              </w:rPr>
            </w:pPr>
            <w:r>
              <w:rPr>
                <w:kern w:val="2"/>
              </w:rPr>
              <w:t>lvdisplay</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vAlign w:val="center"/>
          </w:tcPr>
          <w:p>
            <w:pPr>
              <w:pStyle w:val="28"/>
              <w:rPr>
                <w:kern w:val="2"/>
              </w:rPr>
            </w:pPr>
            <w:r>
              <w:rPr>
                <w:rFonts w:hint="eastAsia"/>
                <w:kern w:val="2"/>
              </w:rPr>
              <w:t>删除</w:t>
            </w:r>
          </w:p>
        </w:tc>
        <w:tc>
          <w:tcPr>
            <w:tcW w:w="2040" w:type="dxa"/>
            <w:vAlign w:val="center"/>
          </w:tcPr>
          <w:p>
            <w:pPr>
              <w:pStyle w:val="57"/>
              <w:rPr>
                <w:kern w:val="2"/>
              </w:rPr>
            </w:pPr>
            <w:r>
              <w:rPr>
                <w:kern w:val="2"/>
              </w:rPr>
              <w:t>pvremove</w:t>
            </w:r>
          </w:p>
        </w:tc>
        <w:tc>
          <w:tcPr>
            <w:tcW w:w="2039" w:type="dxa"/>
            <w:vAlign w:val="center"/>
          </w:tcPr>
          <w:p>
            <w:pPr>
              <w:pStyle w:val="57"/>
              <w:rPr>
                <w:kern w:val="2"/>
              </w:rPr>
            </w:pPr>
            <w:r>
              <w:rPr>
                <w:kern w:val="2"/>
              </w:rPr>
              <w:t>vgremove</w:t>
            </w:r>
          </w:p>
        </w:tc>
        <w:tc>
          <w:tcPr>
            <w:tcW w:w="2030" w:type="dxa"/>
            <w:vAlign w:val="center"/>
          </w:tcPr>
          <w:p>
            <w:pPr>
              <w:pStyle w:val="57"/>
              <w:rPr>
                <w:kern w:val="2"/>
              </w:rPr>
            </w:pPr>
            <w:r>
              <w:rPr>
                <w:kern w:val="2"/>
              </w:rPr>
              <w:t>lvremove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vAlign w:val="center"/>
          </w:tcPr>
          <w:p>
            <w:pPr>
              <w:pStyle w:val="28"/>
              <w:rPr>
                <w:kern w:val="2"/>
              </w:rPr>
            </w:pPr>
            <w:r>
              <w:rPr>
                <w:rFonts w:hint="eastAsia"/>
                <w:kern w:val="2"/>
              </w:rPr>
              <w:t>扩展</w:t>
            </w:r>
          </w:p>
        </w:tc>
        <w:tc>
          <w:tcPr>
            <w:tcW w:w="2040" w:type="dxa"/>
            <w:vAlign w:val="center"/>
          </w:tcPr>
          <w:p>
            <w:pPr>
              <w:pStyle w:val="57"/>
              <w:rPr>
                <w:kern w:val="2"/>
              </w:rPr>
            </w:pPr>
          </w:p>
        </w:tc>
        <w:tc>
          <w:tcPr>
            <w:tcW w:w="2039" w:type="dxa"/>
            <w:vAlign w:val="center"/>
          </w:tcPr>
          <w:p>
            <w:pPr>
              <w:pStyle w:val="57"/>
              <w:rPr>
                <w:kern w:val="2"/>
              </w:rPr>
            </w:pPr>
            <w:r>
              <w:rPr>
                <w:kern w:val="2"/>
              </w:rPr>
              <w:t>vgextend</w:t>
            </w:r>
          </w:p>
        </w:tc>
        <w:tc>
          <w:tcPr>
            <w:tcW w:w="2030" w:type="dxa"/>
            <w:vAlign w:val="center"/>
          </w:tcPr>
          <w:p>
            <w:pPr>
              <w:pStyle w:val="57"/>
              <w:rPr>
                <w:kern w:val="2"/>
              </w:rPr>
            </w:pPr>
            <w:r>
              <w:rPr>
                <w:kern w:val="2"/>
              </w:rPr>
              <w:t>lvextend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952" w:type="dxa"/>
            <w:vAlign w:val="center"/>
          </w:tcPr>
          <w:p>
            <w:pPr>
              <w:pStyle w:val="28"/>
              <w:rPr>
                <w:kern w:val="2"/>
              </w:rPr>
            </w:pPr>
            <w:r>
              <w:rPr>
                <w:rFonts w:hint="eastAsia"/>
                <w:kern w:val="2"/>
              </w:rPr>
              <w:t>缩小</w:t>
            </w:r>
          </w:p>
        </w:tc>
        <w:tc>
          <w:tcPr>
            <w:tcW w:w="2040" w:type="dxa"/>
            <w:vAlign w:val="center"/>
          </w:tcPr>
          <w:p>
            <w:pPr>
              <w:pStyle w:val="57"/>
              <w:rPr>
                <w:kern w:val="2"/>
              </w:rPr>
            </w:pPr>
          </w:p>
        </w:tc>
        <w:tc>
          <w:tcPr>
            <w:tcW w:w="2039" w:type="dxa"/>
            <w:vAlign w:val="center"/>
          </w:tcPr>
          <w:p>
            <w:pPr>
              <w:pStyle w:val="57"/>
              <w:rPr>
                <w:kern w:val="2"/>
              </w:rPr>
            </w:pPr>
            <w:r>
              <w:rPr>
                <w:kern w:val="2"/>
              </w:rPr>
              <w:t>vgreduce</w:t>
            </w:r>
          </w:p>
        </w:tc>
        <w:tc>
          <w:tcPr>
            <w:tcW w:w="2030" w:type="dxa"/>
            <w:vAlign w:val="center"/>
          </w:tcPr>
          <w:p>
            <w:pPr>
              <w:pStyle w:val="57"/>
              <w:rPr>
                <w:kern w:val="2"/>
              </w:rPr>
            </w:pPr>
            <w:r>
              <w:rPr>
                <w:kern w:val="2"/>
              </w:rPr>
              <w:t>lvreduce</w:t>
            </w:r>
          </w:p>
        </w:tc>
      </w:tr>
    </w:tbl>
    <w:p>
      <w:pPr>
        <w:pStyle w:val="29"/>
        <w:rPr>
          <w:kern w:val="2"/>
        </w:rPr>
      </w:pPr>
    </w:p>
    <w:p>
      <w:pPr>
        <w:rPr>
          <w:kern w:val="2"/>
        </w:rPr>
      </w:pPr>
      <w:r>
        <w:rPr>
          <w:rFonts w:hint="eastAsia"/>
          <w:color w:val="000000"/>
          <w:kern w:val="2"/>
          <w:szCs w:val="21"/>
        </w:rPr>
        <w:t>为了避免多个实验之间相互发生冲突，请大家自行将虚拟机还原到初始状态，并在虚拟机中添加两块新硬盘设备，然后开机，如图</w:t>
      </w:r>
      <w:r>
        <w:rPr>
          <w:color w:val="000000"/>
          <w:kern w:val="2"/>
          <w:szCs w:val="21"/>
        </w:rPr>
        <w:t>7-</w:t>
      </w:r>
      <w:r>
        <w:rPr>
          <w:rFonts w:hint="eastAsia"/>
          <w:color w:val="000000"/>
          <w:kern w:val="2"/>
          <w:szCs w:val="21"/>
        </w:rPr>
        <w:t>8所示。</w:t>
      </w:r>
    </w:p>
    <w:p>
      <w:pPr>
        <w:rPr>
          <w:spacing w:val="4"/>
          <w:kern w:val="2"/>
        </w:rPr>
      </w:pPr>
      <w:r>
        <w:rPr>
          <w:rFonts w:hint="eastAsia"/>
          <w:kern w:val="2"/>
        </w:rPr>
        <w:t>在</w:t>
      </w:r>
      <w:r>
        <w:rPr>
          <w:rFonts w:hint="eastAsia"/>
          <w:spacing w:val="4"/>
          <w:kern w:val="2"/>
        </w:rPr>
        <w:t>虚拟机中添加两块新硬盘设备的目的，是为了更好地演示</w:t>
      </w:r>
      <w:r>
        <w:rPr>
          <w:spacing w:val="4"/>
          <w:kern w:val="2"/>
        </w:rPr>
        <w:t>LVM</w:t>
      </w:r>
      <w:r>
        <w:rPr>
          <w:rFonts w:hint="eastAsia"/>
          <w:spacing w:val="4"/>
          <w:kern w:val="2"/>
        </w:rPr>
        <w:t>理念中用户无需关心底层物理硬盘设备的特性。我们先对这两块新硬盘进行创建物理卷的操作，可以将该操作简单理解成让硬盘设备支持</w:t>
      </w:r>
      <w:r>
        <w:rPr>
          <w:spacing w:val="4"/>
          <w:kern w:val="2"/>
        </w:rPr>
        <w:t>LVM</w:t>
      </w:r>
      <w:r>
        <w:rPr>
          <w:rFonts w:hint="eastAsia"/>
          <w:spacing w:val="4"/>
          <w:kern w:val="2"/>
        </w:rPr>
        <w:t>技术，或者理解成是把硬盘设备加入到</w:t>
      </w:r>
      <w:r>
        <w:rPr>
          <w:spacing w:val="4"/>
          <w:kern w:val="2"/>
        </w:rPr>
        <w:t>LVM</w:t>
      </w:r>
      <w:r>
        <w:rPr>
          <w:rFonts w:hint="eastAsia"/>
          <w:spacing w:val="4"/>
          <w:kern w:val="2"/>
        </w:rPr>
        <w:t>技术可用的硬件资源池中，然后对这两块硬盘进行卷组合并，卷组的名称可以由用户来自定义。接下来，根据需求把合并后的卷组切割出一个约为</w:t>
      </w:r>
      <w:r>
        <w:rPr>
          <w:spacing w:val="4"/>
          <w:kern w:val="2"/>
        </w:rPr>
        <w:t>150MB</w:t>
      </w:r>
      <w:r>
        <w:rPr>
          <w:rFonts w:hint="eastAsia"/>
          <w:spacing w:val="4"/>
          <w:kern w:val="2"/>
        </w:rPr>
        <w:t>的逻辑卷设备，最后把这个逻辑卷设备格式化成</w:t>
      </w:r>
      <w:r>
        <w:rPr>
          <w:spacing w:val="4"/>
          <w:kern w:val="2"/>
        </w:rPr>
        <w:t>EXT4</w:t>
      </w:r>
      <w:r>
        <w:rPr>
          <w:rFonts w:hint="eastAsia"/>
          <w:spacing w:val="4"/>
          <w:kern w:val="2"/>
        </w:rPr>
        <w:t>文件系统后挂载使用。在下文中，刘遄老师将对每一个步骤再作一些简单的描述。</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：让新添加的两块硬盘设备支持</w:t>
      </w:r>
      <w:r>
        <w:rPr>
          <w:kern w:val="2"/>
        </w:rPr>
        <w:t>LVM</w:t>
      </w:r>
      <w:r>
        <w:rPr>
          <w:rFonts w:hint="eastAsia"/>
          <w:kern w:val="2"/>
        </w:rPr>
        <w:t>技术。</w:t>
      </w:r>
    </w:p>
    <w:p>
      <w:pPr>
        <w:pStyle w:val="58"/>
        <w:rPr>
          <w:kern w:val="2"/>
        </w:rPr>
      </w:pPr>
    </w:p>
    <w:p>
      <w:pPr>
        <w:pStyle w:val="26"/>
        <w:rPr>
          <w:kern w:val="2"/>
        </w:rPr>
      </w:pPr>
      <w:r>
        <w:rPr>
          <w:kern w:val="2"/>
        </w:rPr>
        <w:t>[root@linuxprobe ~]# pvcreate /dev/sdb /dev/sdc</w:t>
      </w:r>
    </w:p>
    <w:p>
      <w:pPr>
        <w:pStyle w:val="26"/>
        <w:rPr>
          <w:kern w:val="2"/>
        </w:rPr>
      </w:pPr>
      <w:r>
        <w:rPr>
          <w:kern w:val="2"/>
        </w:rPr>
        <w:t> Physical volume "/dev/sdb" successfully created</w:t>
      </w:r>
    </w:p>
    <w:p>
      <w:pPr>
        <w:pStyle w:val="26"/>
        <w:rPr>
          <w:kern w:val="2"/>
        </w:rPr>
      </w:pPr>
      <w:r>
        <w:rPr>
          <w:kern w:val="2"/>
        </w:rPr>
        <w:t> Physical volume "/dev/sdc" successfully created</w:t>
      </w:r>
    </w:p>
    <w:p>
      <w:pPr>
        <w:pStyle w:val="59"/>
        <w:spacing w:after="90"/>
        <w:rPr>
          <w:kern w:val="2"/>
        </w:rPr>
      </w:pPr>
    </w:p>
    <w:p>
      <w:pPr>
        <w:pStyle w:val="32"/>
        <w:rPr>
          <w:kern w:val="2"/>
        </w:rPr>
      </w:pPr>
      <w:r>
        <w:rPr>
          <w:color w:val="000000"/>
          <w:kern w:val="2"/>
          <w:szCs w:val="21"/>
        </w:rPr>
        <w:drawing>
          <wp:inline distT="0" distB="0" distL="0" distR="0">
            <wp:extent cx="4381500" cy="3954780"/>
            <wp:effectExtent l="0" t="0" r="0" b="0"/>
            <wp:docPr id="112" name="图片 112" descr="添加两块硬盘到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添加两块硬盘到虚拟机"/>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381500" cy="39547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7-</w:t>
      </w:r>
      <w:r>
        <w:rPr>
          <w:rFonts w:hint="eastAsia"/>
          <w:color w:val="000000"/>
          <w:kern w:val="2"/>
          <w:szCs w:val="21"/>
        </w:rPr>
        <w:t>8</w:t>
      </w:r>
      <w:r>
        <w:rPr>
          <w:color w:val="000000"/>
          <w:kern w:val="2"/>
          <w:szCs w:val="21"/>
        </w:rPr>
        <w:t xml:space="preserve">  </w:t>
      </w:r>
      <w:r>
        <w:rPr>
          <w:rFonts w:hint="eastAsia"/>
          <w:color w:val="000000"/>
          <w:kern w:val="2"/>
          <w:szCs w:val="21"/>
        </w:rPr>
        <w:t>在虚拟机中添加两块新的硬盘设备</w:t>
      </w: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：把两块硬盘设备加入到</w:t>
      </w:r>
      <w:r>
        <w:rPr>
          <w:color w:val="000000"/>
          <w:kern w:val="2"/>
          <w:szCs w:val="21"/>
        </w:rPr>
        <w:t>storage</w:t>
      </w:r>
      <w:r>
        <w:rPr>
          <w:rFonts w:hint="eastAsia"/>
          <w:color w:val="000000"/>
          <w:kern w:val="2"/>
          <w:szCs w:val="21"/>
        </w:rPr>
        <w:t>卷组中，然后查看卷组的状态。</w:t>
      </w:r>
    </w:p>
    <w:p>
      <w:pPr>
        <w:pStyle w:val="58"/>
        <w:rPr>
          <w:kern w:val="2"/>
        </w:rPr>
      </w:pPr>
    </w:p>
    <w:p>
      <w:pPr>
        <w:pStyle w:val="26"/>
        <w:rPr>
          <w:kern w:val="2"/>
        </w:rPr>
      </w:pPr>
      <w:r>
        <w:rPr>
          <w:kern w:val="2"/>
        </w:rPr>
        <w:t>[root@linuxprobe ~]# vgcreate storage /dev/sdb /dev/sdc</w:t>
      </w:r>
    </w:p>
    <w:p>
      <w:pPr>
        <w:pStyle w:val="26"/>
        <w:rPr>
          <w:kern w:val="2"/>
        </w:rPr>
      </w:pPr>
      <w:r>
        <w:rPr>
          <w:kern w:val="2"/>
        </w:rPr>
        <w:t> Volume group "storage" successfully created</w:t>
      </w:r>
    </w:p>
    <w:p>
      <w:pPr>
        <w:pStyle w:val="26"/>
        <w:rPr>
          <w:kern w:val="2"/>
        </w:rPr>
      </w:pPr>
      <w:r>
        <w:rPr>
          <w:kern w:val="2"/>
        </w:rPr>
        <w:t>[root@linuxprobe ~]# vgdisplay</w:t>
      </w:r>
    </w:p>
    <w:p>
      <w:pPr>
        <w:pStyle w:val="26"/>
        <w:rPr>
          <w:kern w:val="2"/>
        </w:rPr>
      </w:pPr>
      <w:r>
        <w:rPr>
          <w:kern w:val="2"/>
        </w:rPr>
        <w:t>--- Volume group ---</w:t>
      </w:r>
    </w:p>
    <w:p>
      <w:pPr>
        <w:pStyle w:val="26"/>
        <w:rPr>
          <w:kern w:val="2"/>
        </w:rPr>
      </w:pPr>
      <w:r>
        <w:rPr>
          <w:kern w:val="2"/>
        </w:rPr>
        <w:t> VG Name storage</w:t>
      </w:r>
    </w:p>
    <w:p>
      <w:pPr>
        <w:pStyle w:val="26"/>
        <w:rPr>
          <w:kern w:val="2"/>
        </w:rPr>
      </w:pPr>
      <w:r>
        <w:rPr>
          <w:kern w:val="2"/>
        </w:rPr>
        <w:t> System ID </w:t>
      </w:r>
    </w:p>
    <w:p>
      <w:pPr>
        <w:pStyle w:val="26"/>
        <w:rPr>
          <w:kern w:val="2"/>
        </w:rPr>
      </w:pPr>
      <w:r>
        <w:rPr>
          <w:kern w:val="2"/>
        </w:rPr>
        <w:t> Format lvm2</w:t>
      </w:r>
    </w:p>
    <w:p>
      <w:pPr>
        <w:pStyle w:val="26"/>
        <w:rPr>
          <w:kern w:val="2"/>
        </w:rPr>
      </w:pPr>
      <w:r>
        <w:rPr>
          <w:kern w:val="2"/>
        </w:rPr>
        <w:t> Metadata Areas 2</w:t>
      </w:r>
    </w:p>
    <w:p>
      <w:pPr>
        <w:pStyle w:val="26"/>
        <w:rPr>
          <w:kern w:val="2"/>
        </w:rPr>
      </w:pPr>
      <w:r>
        <w:rPr>
          <w:kern w:val="2"/>
        </w:rPr>
        <w:t> Metadata Sequence No 1</w:t>
      </w:r>
    </w:p>
    <w:p>
      <w:pPr>
        <w:pStyle w:val="26"/>
        <w:rPr>
          <w:kern w:val="2"/>
        </w:rPr>
      </w:pPr>
      <w:r>
        <w:rPr>
          <w:kern w:val="2"/>
        </w:rPr>
        <w:t> VG Access read/write</w:t>
      </w:r>
    </w:p>
    <w:p>
      <w:pPr>
        <w:pStyle w:val="26"/>
        <w:rPr>
          <w:kern w:val="2"/>
        </w:rPr>
      </w:pPr>
      <w:r>
        <w:rPr>
          <w:kern w:val="2"/>
        </w:rPr>
        <w:t> VG Status resizable</w:t>
      </w:r>
    </w:p>
    <w:p>
      <w:pPr>
        <w:pStyle w:val="26"/>
        <w:rPr>
          <w:kern w:val="2"/>
        </w:rPr>
      </w:pPr>
      <w:r>
        <w:rPr>
          <w:kern w:val="2"/>
        </w:rPr>
        <w:t> MAX LV 0</w:t>
      </w:r>
    </w:p>
    <w:p>
      <w:pPr>
        <w:pStyle w:val="26"/>
        <w:rPr>
          <w:kern w:val="2"/>
        </w:rPr>
      </w:pPr>
      <w:r>
        <w:rPr>
          <w:kern w:val="2"/>
        </w:rPr>
        <w:t> Cur LV 0</w:t>
      </w:r>
    </w:p>
    <w:p>
      <w:pPr>
        <w:pStyle w:val="26"/>
        <w:rPr>
          <w:kern w:val="2"/>
        </w:rPr>
      </w:pPr>
      <w:r>
        <w:rPr>
          <w:kern w:val="2"/>
        </w:rPr>
        <w:t> Open LV 0</w:t>
      </w:r>
    </w:p>
    <w:p>
      <w:pPr>
        <w:pStyle w:val="26"/>
        <w:rPr>
          <w:kern w:val="2"/>
        </w:rPr>
      </w:pPr>
      <w:r>
        <w:rPr>
          <w:kern w:val="2"/>
        </w:rPr>
        <w:t> Max PV 0</w:t>
      </w:r>
    </w:p>
    <w:p>
      <w:pPr>
        <w:pStyle w:val="26"/>
        <w:rPr>
          <w:kern w:val="2"/>
        </w:rPr>
      </w:pPr>
      <w:r>
        <w:rPr>
          <w:kern w:val="2"/>
        </w:rPr>
        <w:t> Cur PV 2</w:t>
      </w:r>
    </w:p>
    <w:p>
      <w:pPr>
        <w:pStyle w:val="26"/>
        <w:rPr>
          <w:kern w:val="2"/>
        </w:rPr>
      </w:pPr>
      <w:r>
        <w:rPr>
          <w:kern w:val="2"/>
        </w:rPr>
        <w:t> Act PV 2</w:t>
      </w:r>
    </w:p>
    <w:p>
      <w:pPr>
        <w:pStyle w:val="26"/>
        <w:rPr>
          <w:kern w:val="2"/>
        </w:rPr>
      </w:pPr>
      <w:r>
        <w:rPr>
          <w:kern w:val="2"/>
        </w:rPr>
        <w:t> VG Size 39.99 GiB</w:t>
      </w:r>
    </w:p>
    <w:p>
      <w:pPr>
        <w:pStyle w:val="26"/>
        <w:rPr>
          <w:kern w:val="2"/>
        </w:rPr>
      </w:pPr>
      <w:r>
        <w:rPr>
          <w:kern w:val="2"/>
        </w:rPr>
        <w:t> PE Size 4.00 MiB</w:t>
      </w:r>
    </w:p>
    <w:p>
      <w:pPr>
        <w:pStyle w:val="26"/>
        <w:rPr>
          <w:kern w:val="2"/>
        </w:rPr>
      </w:pPr>
      <w:r>
        <w:rPr>
          <w:kern w:val="2"/>
        </w:rPr>
        <w:t> Total PE 10238</w:t>
      </w:r>
    </w:p>
    <w:p>
      <w:pPr>
        <w:pStyle w:val="26"/>
        <w:rPr>
          <w:kern w:val="2"/>
        </w:rPr>
      </w:pPr>
      <w:r>
        <w:rPr>
          <w:b/>
          <w:bCs/>
          <w:kern w:val="2"/>
        </w:rPr>
        <w:t> Alloc PE / Size 0 / 0  Free PE / Size 10238 / 39.99 GiB</w:t>
      </w:r>
    </w:p>
    <w:p>
      <w:pPr>
        <w:pStyle w:val="26"/>
        <w:rPr>
          <w:kern w:val="2"/>
        </w:rPr>
      </w:pPr>
      <w:r>
        <w:rPr>
          <w:kern w:val="2"/>
        </w:rPr>
        <w:t> VG UUID KUeAMF-qMLh-XjQy-ArUo-LCQI-YF0o-pScxm1</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：切割出一个约为</w:t>
      </w:r>
      <w:r>
        <w:rPr>
          <w:color w:val="000000"/>
          <w:kern w:val="2"/>
          <w:szCs w:val="21"/>
        </w:rPr>
        <w:t>150MB</w:t>
      </w:r>
      <w:r>
        <w:rPr>
          <w:rFonts w:hint="eastAsia"/>
          <w:color w:val="000000"/>
          <w:kern w:val="2"/>
          <w:szCs w:val="21"/>
        </w:rPr>
        <w:t>的逻辑卷设备。</w:t>
      </w:r>
    </w:p>
    <w:p>
      <w:pPr>
        <w:rPr>
          <w:kern w:val="2"/>
        </w:rPr>
      </w:pPr>
      <w:r>
        <w:rPr>
          <w:rFonts w:hint="eastAsia"/>
          <w:kern w:val="2"/>
        </w:rPr>
        <w:t>这里需要注意切割单位的问题。在对逻辑卷进行切割时有两种计量单位。第一种是以容量为单位，所使用的参数为</w:t>
      </w:r>
      <w:r>
        <w:rPr>
          <w:kern w:val="2"/>
        </w:rPr>
        <w:t>-L</w:t>
      </w:r>
      <w:r>
        <w:rPr>
          <w:rFonts w:hint="eastAsia"/>
          <w:kern w:val="2"/>
        </w:rPr>
        <w:t>。例如，使用</w:t>
      </w:r>
      <w:r>
        <w:rPr>
          <w:kern w:val="2"/>
        </w:rPr>
        <w:t>-L 150M</w:t>
      </w:r>
      <w:r>
        <w:rPr>
          <w:rFonts w:hint="eastAsia"/>
          <w:kern w:val="2"/>
        </w:rPr>
        <w:t>生成一个大小为</w:t>
      </w:r>
      <w:r>
        <w:rPr>
          <w:kern w:val="2"/>
        </w:rPr>
        <w:t>150MB</w:t>
      </w:r>
      <w:r>
        <w:rPr>
          <w:rFonts w:hint="eastAsia"/>
          <w:kern w:val="2"/>
        </w:rPr>
        <w:t>的逻辑卷。另外一种是以基本单元的个数为单位，所使用的参数为</w:t>
      </w:r>
      <w:r>
        <w:rPr>
          <w:kern w:val="2"/>
        </w:rPr>
        <w:t>-l</w:t>
      </w:r>
      <w:r>
        <w:rPr>
          <w:rFonts w:hint="eastAsia"/>
          <w:kern w:val="2"/>
        </w:rPr>
        <w:t>。每个基本单元的大小默认为</w:t>
      </w:r>
      <w:r>
        <w:rPr>
          <w:kern w:val="2"/>
        </w:rPr>
        <w:t>4MB</w:t>
      </w:r>
      <w:r>
        <w:rPr>
          <w:rFonts w:hint="eastAsia"/>
          <w:kern w:val="2"/>
        </w:rPr>
        <w:t>。例如，使用</w:t>
      </w:r>
      <w:r>
        <w:rPr>
          <w:kern w:val="2"/>
        </w:rPr>
        <w:t>-l 37</w:t>
      </w:r>
      <w:r>
        <w:rPr>
          <w:rFonts w:hint="eastAsia"/>
          <w:kern w:val="2"/>
        </w:rPr>
        <w:t>可以生成一个大小为</w:t>
      </w:r>
      <w:r>
        <w:rPr>
          <w:kern w:val="2"/>
        </w:rPr>
        <w:t>37×4MB=148MB</w:t>
      </w:r>
      <w:r>
        <w:rPr>
          <w:rFonts w:hint="eastAsia"/>
          <w:kern w:val="2"/>
        </w:rPr>
        <w:t>的逻辑卷。</w:t>
      </w:r>
    </w:p>
    <w:p>
      <w:pPr>
        <w:pStyle w:val="58"/>
        <w:rPr>
          <w:kern w:val="2"/>
        </w:rPr>
      </w:pPr>
    </w:p>
    <w:p>
      <w:pPr>
        <w:pStyle w:val="26"/>
        <w:spacing w:line="214" w:lineRule="exact"/>
        <w:rPr>
          <w:kern w:val="2"/>
        </w:rPr>
      </w:pPr>
      <w:r>
        <w:rPr>
          <w:kern w:val="2"/>
        </w:rPr>
        <w:t>[root@linuxprobe ~]# lvcreate -n vo -l 37 storage</w:t>
      </w:r>
    </w:p>
    <w:p>
      <w:pPr>
        <w:pStyle w:val="26"/>
        <w:spacing w:line="214" w:lineRule="exact"/>
        <w:rPr>
          <w:kern w:val="2"/>
        </w:rPr>
      </w:pPr>
      <w:r>
        <w:rPr>
          <w:kern w:val="2"/>
        </w:rPr>
        <w:t> Logical volume "vo" created</w:t>
      </w:r>
    </w:p>
    <w:p>
      <w:pPr>
        <w:pStyle w:val="26"/>
        <w:spacing w:line="214" w:lineRule="exact"/>
        <w:rPr>
          <w:kern w:val="2"/>
        </w:rPr>
      </w:pPr>
      <w:r>
        <w:rPr>
          <w:kern w:val="2"/>
        </w:rPr>
        <w:t>[root@linuxprobe ~]# lvdisplay </w:t>
      </w:r>
    </w:p>
    <w:p>
      <w:pPr>
        <w:pStyle w:val="26"/>
        <w:spacing w:line="214" w:lineRule="exact"/>
        <w:rPr>
          <w:kern w:val="2"/>
        </w:rPr>
      </w:pPr>
      <w:r>
        <w:rPr>
          <w:kern w:val="2"/>
        </w:rPr>
        <w:t> --- Logical volume ---</w:t>
      </w:r>
    </w:p>
    <w:p>
      <w:pPr>
        <w:pStyle w:val="26"/>
        <w:spacing w:line="214" w:lineRule="exact"/>
        <w:rPr>
          <w:kern w:val="2"/>
        </w:rPr>
      </w:pPr>
      <w:r>
        <w:rPr>
          <w:kern w:val="2"/>
        </w:rPr>
        <w:t> LV Path /dev/storage/vo</w:t>
      </w:r>
    </w:p>
    <w:p>
      <w:pPr>
        <w:pStyle w:val="26"/>
        <w:spacing w:line="214" w:lineRule="exact"/>
        <w:rPr>
          <w:kern w:val="2"/>
        </w:rPr>
      </w:pPr>
      <w:r>
        <w:rPr>
          <w:kern w:val="2"/>
        </w:rPr>
        <w:t> LV Name vo</w:t>
      </w:r>
    </w:p>
    <w:p>
      <w:pPr>
        <w:pStyle w:val="26"/>
        <w:spacing w:line="214" w:lineRule="exact"/>
        <w:rPr>
          <w:kern w:val="2"/>
        </w:rPr>
      </w:pPr>
      <w:r>
        <w:rPr>
          <w:kern w:val="2"/>
        </w:rPr>
        <w:t> VG Name storage</w:t>
      </w:r>
    </w:p>
    <w:p>
      <w:pPr>
        <w:pStyle w:val="26"/>
        <w:spacing w:line="214" w:lineRule="exact"/>
        <w:rPr>
          <w:kern w:val="2"/>
        </w:rPr>
      </w:pPr>
      <w:r>
        <w:rPr>
          <w:kern w:val="2"/>
        </w:rPr>
        <w:t> LV UUID D09HYI-BHBl-iXGr-X2n4-HEzo-FAQH-HRcM2I</w:t>
      </w:r>
    </w:p>
    <w:p>
      <w:pPr>
        <w:pStyle w:val="26"/>
        <w:spacing w:line="214" w:lineRule="exact"/>
        <w:rPr>
          <w:kern w:val="2"/>
        </w:rPr>
      </w:pPr>
      <w:r>
        <w:rPr>
          <w:kern w:val="2"/>
        </w:rPr>
        <w:t> LV Write Access read/write</w:t>
      </w:r>
    </w:p>
    <w:p>
      <w:pPr>
        <w:pStyle w:val="26"/>
        <w:spacing w:line="214" w:lineRule="exact"/>
        <w:rPr>
          <w:kern w:val="2"/>
        </w:rPr>
      </w:pPr>
      <w:r>
        <w:rPr>
          <w:kern w:val="2"/>
        </w:rPr>
        <w:t> LV Creation host, time localhost.localdomain, 2017-02-01 01:22:54 -0500</w:t>
      </w:r>
    </w:p>
    <w:p>
      <w:pPr>
        <w:pStyle w:val="26"/>
        <w:spacing w:line="214" w:lineRule="exact"/>
        <w:rPr>
          <w:kern w:val="2"/>
        </w:rPr>
      </w:pPr>
      <w:r>
        <w:rPr>
          <w:kern w:val="2"/>
        </w:rPr>
        <w:t> LV Status available</w:t>
      </w:r>
    </w:p>
    <w:p>
      <w:pPr>
        <w:pStyle w:val="26"/>
        <w:spacing w:line="214" w:lineRule="exact"/>
        <w:rPr>
          <w:kern w:val="2"/>
        </w:rPr>
      </w:pPr>
      <w:r>
        <w:rPr>
          <w:kern w:val="2"/>
        </w:rPr>
        <w:t> # open 0</w:t>
      </w:r>
    </w:p>
    <w:p>
      <w:pPr>
        <w:pStyle w:val="26"/>
        <w:spacing w:line="214" w:lineRule="exact"/>
        <w:rPr>
          <w:kern w:val="2"/>
        </w:rPr>
      </w:pPr>
      <w:r>
        <w:rPr>
          <w:b/>
          <w:bCs/>
          <w:kern w:val="2"/>
        </w:rPr>
        <w:t> LV Size 148.00 MiB</w:t>
      </w:r>
    </w:p>
    <w:p>
      <w:pPr>
        <w:pStyle w:val="26"/>
        <w:spacing w:line="214" w:lineRule="exact"/>
        <w:rPr>
          <w:kern w:val="2"/>
        </w:rPr>
      </w:pPr>
      <w:r>
        <w:rPr>
          <w:kern w:val="2"/>
        </w:rPr>
        <w:t> Current LE 37</w:t>
      </w:r>
    </w:p>
    <w:p>
      <w:pPr>
        <w:pStyle w:val="26"/>
        <w:spacing w:line="214" w:lineRule="exact"/>
        <w:rPr>
          <w:kern w:val="2"/>
        </w:rPr>
      </w:pPr>
      <w:r>
        <w:rPr>
          <w:kern w:val="2"/>
        </w:rPr>
        <w:t> Segments 1</w:t>
      </w:r>
    </w:p>
    <w:p>
      <w:pPr>
        <w:pStyle w:val="26"/>
        <w:spacing w:line="214" w:lineRule="exact"/>
        <w:rPr>
          <w:kern w:val="2"/>
        </w:rPr>
      </w:pPr>
      <w:r>
        <w:rPr>
          <w:kern w:val="2"/>
        </w:rPr>
        <w:t> Allocation inherit</w:t>
      </w:r>
    </w:p>
    <w:p>
      <w:pPr>
        <w:pStyle w:val="26"/>
        <w:spacing w:line="214" w:lineRule="exact"/>
        <w:rPr>
          <w:kern w:val="2"/>
        </w:rPr>
      </w:pPr>
      <w:r>
        <w:rPr>
          <w:kern w:val="2"/>
        </w:rPr>
        <w:t> Read ahead sectors auto</w:t>
      </w:r>
    </w:p>
    <w:p>
      <w:pPr>
        <w:pStyle w:val="26"/>
        <w:spacing w:line="214" w:lineRule="exact"/>
        <w:rPr>
          <w:kern w:val="2"/>
        </w:rPr>
      </w:pPr>
      <w:r>
        <w:rPr>
          <w:kern w:val="2"/>
        </w:rPr>
        <w:t> - currently set to 8192</w:t>
      </w:r>
    </w:p>
    <w:p>
      <w:pPr>
        <w:pStyle w:val="26"/>
        <w:spacing w:line="214" w:lineRule="exact"/>
        <w:rPr>
          <w:kern w:val="2"/>
        </w:rPr>
      </w:pPr>
      <w:r>
        <w:rPr>
          <w:kern w:val="2"/>
        </w:rPr>
        <w:t> Block device 253:2</w:t>
      </w:r>
    </w:p>
    <w:p>
      <w:pPr>
        <w:pStyle w:val="26"/>
        <w:spacing w:line="214"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：把生成好的逻辑卷进行格式化，然后挂载使用。</w:t>
      </w:r>
    </w:p>
    <w:p>
      <w:pPr>
        <w:rPr>
          <w:kern w:val="2"/>
        </w:rPr>
      </w:pPr>
      <w:r>
        <w:rPr>
          <w:kern w:val="2"/>
        </w:rPr>
        <w:t>Linux</w:t>
      </w:r>
      <w:r>
        <w:rPr>
          <w:rFonts w:hint="eastAsia"/>
          <w:kern w:val="2"/>
        </w:rPr>
        <w:t>系统会把</w:t>
      </w:r>
      <w:r>
        <w:rPr>
          <w:kern w:val="2"/>
        </w:rPr>
        <w:t>LVM</w:t>
      </w:r>
      <w:r>
        <w:rPr>
          <w:rFonts w:hint="eastAsia"/>
          <w:kern w:val="2"/>
        </w:rPr>
        <w:t>中的逻辑卷设备存放在</w:t>
      </w:r>
      <w:r>
        <w:rPr>
          <w:kern w:val="2"/>
        </w:rPr>
        <w:t>/dev</w:t>
      </w:r>
      <w:r>
        <w:rPr>
          <w:rFonts w:hint="eastAsia"/>
          <w:kern w:val="2"/>
        </w:rPr>
        <w:t>设备目录中（实际上是做了一个符号链接），同时会以卷组的名称来建立一个目录，其中保存了逻辑卷的设备映射文件（即</w:t>
      </w:r>
      <w:r>
        <w:rPr>
          <w:kern w:val="2"/>
        </w:rPr>
        <w:t>/dev/</w:t>
      </w:r>
      <w:r>
        <w:rPr>
          <w:rFonts w:hint="eastAsia"/>
          <w:kern w:val="2"/>
        </w:rPr>
        <w:t>卷组名称</w:t>
      </w:r>
      <w:r>
        <w:rPr>
          <w:kern w:val="2"/>
        </w:rPr>
        <w:t>/</w:t>
      </w:r>
      <w:r>
        <w:rPr>
          <w:rFonts w:hint="eastAsia"/>
          <w:kern w:val="2"/>
        </w:rPr>
        <w:t>逻辑卷名称）。</w:t>
      </w:r>
    </w:p>
    <w:p>
      <w:pPr>
        <w:pStyle w:val="58"/>
        <w:rPr>
          <w:kern w:val="2"/>
        </w:rPr>
      </w:pPr>
    </w:p>
    <w:p>
      <w:pPr>
        <w:pStyle w:val="26"/>
        <w:spacing w:line="214" w:lineRule="exact"/>
        <w:rPr>
          <w:kern w:val="2"/>
        </w:rPr>
      </w:pPr>
      <w:r>
        <w:rPr>
          <w:kern w:val="2"/>
        </w:rPr>
        <w:t>[root@linuxprobe ~]# mkfs.ext4 /dev/storage/vo </w:t>
      </w:r>
    </w:p>
    <w:p>
      <w:pPr>
        <w:pStyle w:val="26"/>
        <w:spacing w:line="214" w:lineRule="exact"/>
        <w:rPr>
          <w:kern w:val="2"/>
        </w:rPr>
      </w:pPr>
      <w:r>
        <w:rPr>
          <w:kern w:val="2"/>
        </w:rPr>
        <w:t>mke2fs 1.42.9 (28-Dec-2013)</w:t>
      </w:r>
    </w:p>
    <w:p>
      <w:pPr>
        <w:pStyle w:val="26"/>
        <w:spacing w:line="214" w:lineRule="exact"/>
        <w:rPr>
          <w:kern w:val="2"/>
        </w:rPr>
      </w:pPr>
      <w:r>
        <w:rPr>
          <w:kern w:val="2"/>
        </w:rPr>
        <w:t>Filesystem label=</w:t>
      </w:r>
    </w:p>
    <w:p>
      <w:pPr>
        <w:pStyle w:val="26"/>
        <w:spacing w:line="214" w:lineRule="exact"/>
        <w:rPr>
          <w:kern w:val="2"/>
        </w:rPr>
      </w:pPr>
      <w:r>
        <w:rPr>
          <w:kern w:val="2"/>
        </w:rPr>
        <w:t>OS type: Linux</w:t>
      </w:r>
    </w:p>
    <w:p>
      <w:pPr>
        <w:pStyle w:val="26"/>
        <w:spacing w:line="214" w:lineRule="exact"/>
        <w:rPr>
          <w:kern w:val="2"/>
        </w:rPr>
      </w:pPr>
      <w:r>
        <w:rPr>
          <w:kern w:val="2"/>
        </w:rPr>
        <w:t>Block size=1024 (log=0)</w:t>
      </w:r>
    </w:p>
    <w:p>
      <w:pPr>
        <w:pStyle w:val="26"/>
        <w:spacing w:line="214" w:lineRule="exact"/>
        <w:rPr>
          <w:kern w:val="2"/>
        </w:rPr>
      </w:pPr>
      <w:r>
        <w:rPr>
          <w:kern w:val="2"/>
        </w:rPr>
        <w:t>Fragment size=1024 (log=0)</w:t>
      </w:r>
    </w:p>
    <w:p>
      <w:pPr>
        <w:pStyle w:val="26"/>
        <w:spacing w:line="214" w:lineRule="exact"/>
        <w:rPr>
          <w:kern w:val="2"/>
        </w:rPr>
      </w:pPr>
      <w:r>
        <w:rPr>
          <w:kern w:val="2"/>
        </w:rPr>
        <w:t>Stride=0 blocks, Stripe width=0 blocks</w:t>
      </w:r>
    </w:p>
    <w:p>
      <w:pPr>
        <w:pStyle w:val="26"/>
        <w:spacing w:line="214" w:lineRule="exact"/>
        <w:rPr>
          <w:kern w:val="2"/>
        </w:rPr>
      </w:pPr>
      <w:r>
        <w:rPr>
          <w:kern w:val="2"/>
        </w:rPr>
        <w:t>38000 inodes, 151552 blocks</w:t>
      </w:r>
    </w:p>
    <w:p>
      <w:pPr>
        <w:pStyle w:val="26"/>
        <w:spacing w:line="214" w:lineRule="exact"/>
        <w:rPr>
          <w:kern w:val="2"/>
        </w:rPr>
      </w:pPr>
      <w:r>
        <w:rPr>
          <w:kern w:val="2"/>
        </w:rPr>
        <w:t>7577 blocks (5.00%) reserved for the super user</w:t>
      </w:r>
    </w:p>
    <w:p>
      <w:pPr>
        <w:pStyle w:val="26"/>
        <w:spacing w:line="214" w:lineRule="exact"/>
        <w:rPr>
          <w:kern w:val="2"/>
        </w:rPr>
      </w:pPr>
      <w:r>
        <w:rPr>
          <w:kern w:val="2"/>
        </w:rPr>
        <w:t>First data block=1</w:t>
      </w:r>
    </w:p>
    <w:p>
      <w:pPr>
        <w:pStyle w:val="26"/>
        <w:spacing w:line="214" w:lineRule="exact"/>
        <w:rPr>
          <w:kern w:val="2"/>
        </w:rPr>
      </w:pPr>
      <w:r>
        <w:rPr>
          <w:kern w:val="2"/>
        </w:rPr>
        <w:t>Maximum filesystem blocks=33816576</w:t>
      </w:r>
    </w:p>
    <w:p>
      <w:pPr>
        <w:pStyle w:val="26"/>
        <w:spacing w:line="214" w:lineRule="exact"/>
        <w:rPr>
          <w:kern w:val="2"/>
        </w:rPr>
      </w:pPr>
      <w:r>
        <w:rPr>
          <w:kern w:val="2"/>
        </w:rPr>
        <w:t>19 block groups</w:t>
      </w:r>
    </w:p>
    <w:p>
      <w:pPr>
        <w:pStyle w:val="26"/>
        <w:spacing w:line="214" w:lineRule="exact"/>
        <w:rPr>
          <w:kern w:val="2"/>
        </w:rPr>
      </w:pPr>
      <w:r>
        <w:rPr>
          <w:kern w:val="2"/>
        </w:rPr>
        <w:t>8192 blocks per group, 8192 fragments per group</w:t>
      </w:r>
    </w:p>
    <w:p>
      <w:pPr>
        <w:pStyle w:val="26"/>
        <w:spacing w:line="214" w:lineRule="exact"/>
        <w:rPr>
          <w:kern w:val="2"/>
        </w:rPr>
      </w:pPr>
      <w:r>
        <w:rPr>
          <w:kern w:val="2"/>
        </w:rPr>
        <w:t>2000 inodes per group</w:t>
      </w:r>
    </w:p>
    <w:p>
      <w:pPr>
        <w:pStyle w:val="26"/>
        <w:spacing w:line="214" w:lineRule="exact"/>
        <w:rPr>
          <w:kern w:val="2"/>
        </w:rPr>
      </w:pPr>
      <w:r>
        <w:rPr>
          <w:kern w:val="2"/>
        </w:rPr>
        <w:t>Superblock backups stored on blocks: </w:t>
      </w:r>
    </w:p>
    <w:p>
      <w:pPr>
        <w:pStyle w:val="26"/>
        <w:spacing w:line="214" w:lineRule="exact"/>
        <w:rPr>
          <w:kern w:val="2"/>
        </w:rPr>
      </w:pPr>
      <w:r>
        <w:rPr>
          <w:kern w:val="2"/>
        </w:rPr>
        <w:t> 8193, 24577, 40961, 57345, 73729</w:t>
      </w:r>
    </w:p>
    <w:p>
      <w:pPr>
        <w:pStyle w:val="26"/>
        <w:spacing w:line="214" w:lineRule="exact"/>
        <w:rPr>
          <w:kern w:val="2"/>
        </w:rPr>
      </w:pPr>
      <w:r>
        <w:rPr>
          <w:kern w:val="2"/>
        </w:rPr>
        <w:t>Allocating group tables: done </w:t>
      </w:r>
    </w:p>
    <w:p>
      <w:pPr>
        <w:pStyle w:val="26"/>
        <w:spacing w:line="214" w:lineRule="exact"/>
        <w:rPr>
          <w:kern w:val="2"/>
        </w:rPr>
      </w:pPr>
      <w:r>
        <w:rPr>
          <w:kern w:val="2"/>
        </w:rPr>
        <w:t>Writing inode tables: done </w:t>
      </w:r>
    </w:p>
    <w:p>
      <w:pPr>
        <w:pStyle w:val="26"/>
        <w:spacing w:line="214" w:lineRule="exact"/>
        <w:rPr>
          <w:kern w:val="2"/>
        </w:rPr>
      </w:pPr>
      <w:r>
        <w:rPr>
          <w:kern w:val="2"/>
        </w:rPr>
        <w:t>Creating journal (4096 blocks): done</w:t>
      </w:r>
    </w:p>
    <w:p>
      <w:pPr>
        <w:pStyle w:val="26"/>
        <w:spacing w:line="214" w:lineRule="exact"/>
        <w:rPr>
          <w:kern w:val="2"/>
        </w:rPr>
      </w:pPr>
      <w:r>
        <w:rPr>
          <w:kern w:val="2"/>
        </w:rPr>
        <w:t>Writing superblocks and filesystem accounting information: done </w:t>
      </w:r>
    </w:p>
    <w:p>
      <w:pPr>
        <w:pStyle w:val="26"/>
        <w:spacing w:line="214" w:lineRule="exact"/>
        <w:rPr>
          <w:kern w:val="2"/>
        </w:rPr>
      </w:pPr>
      <w:r>
        <w:rPr>
          <w:kern w:val="2"/>
        </w:rPr>
        <w:t>[root@linuxprobe ~]# mkdir /linuxprobe</w:t>
      </w:r>
    </w:p>
    <w:p>
      <w:pPr>
        <w:pStyle w:val="26"/>
        <w:spacing w:line="214" w:lineRule="exact"/>
        <w:rPr>
          <w:kern w:val="2"/>
        </w:rPr>
      </w:pPr>
      <w:r>
        <w:rPr>
          <w:kern w:val="2"/>
        </w:rPr>
        <w:t>[root@linuxprobe ~]# mount /dev/storage/vo /linuxprobe</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：查看挂载状态，并写入到配置文件，使其永久生效。</w:t>
      </w:r>
    </w:p>
    <w:p>
      <w:pPr>
        <w:pStyle w:val="58"/>
        <w:rPr>
          <w:kern w:val="2"/>
        </w:rPr>
      </w:pP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905M 0 905M 0% /dev</w:t>
      </w:r>
    </w:p>
    <w:p>
      <w:pPr>
        <w:pStyle w:val="26"/>
        <w:rPr>
          <w:kern w:val="2"/>
        </w:rPr>
      </w:pPr>
      <w:r>
        <w:rPr>
          <w:kern w:val="2"/>
        </w:rPr>
        <w:t>tmpfs 914M 140K 914M 1% /dev/shm</w:t>
      </w:r>
    </w:p>
    <w:p>
      <w:pPr>
        <w:pStyle w:val="26"/>
        <w:rPr>
          <w:kern w:val="2"/>
        </w:rPr>
      </w:pPr>
      <w:r>
        <w:rPr>
          <w:kern w:val="2"/>
        </w:rPr>
        <w:t>tmpfs 914M 8.8M 905M 1% /run</w:t>
      </w:r>
    </w:p>
    <w:p>
      <w:pPr>
        <w:pStyle w:val="26"/>
        <w:rPr>
          <w:kern w:val="2"/>
        </w:rPr>
      </w:pPr>
      <w:r>
        <w:rPr>
          <w:kern w:val="2"/>
        </w:rPr>
        <w:t>tmpfs 914M 0 914M 0% /sys/fs/cgroup</w:t>
      </w:r>
    </w:p>
    <w:p>
      <w:pPr>
        <w:pStyle w:val="26"/>
        <w:rPr>
          <w:kern w:val="2"/>
        </w:rPr>
      </w:pPr>
      <w:r>
        <w:rPr>
          <w:kern w:val="2"/>
        </w:rPr>
        <w:t>/dev/sr0 3.5G 3.5G 0 100% /media/cdrom</w:t>
      </w:r>
    </w:p>
    <w:p>
      <w:pPr>
        <w:pStyle w:val="26"/>
        <w:rPr>
          <w:kern w:val="2"/>
        </w:rPr>
      </w:pPr>
      <w:r>
        <w:rPr>
          <w:kern w:val="2"/>
        </w:rPr>
        <w:t>/dev/sda1 497M 119M 379M 24% /boot</w:t>
      </w:r>
    </w:p>
    <w:p>
      <w:pPr>
        <w:pStyle w:val="26"/>
        <w:rPr>
          <w:kern w:val="2"/>
        </w:rPr>
      </w:pPr>
      <w:r>
        <w:rPr>
          <w:b/>
          <w:bCs/>
          <w:kern w:val="2"/>
        </w:rPr>
        <w:t>/dev/mapper/storage-vo 145M 7.6M 138M 6% /linuxprobe</w:t>
      </w:r>
    </w:p>
    <w:p>
      <w:pPr>
        <w:pStyle w:val="26"/>
        <w:rPr>
          <w:kern w:val="2"/>
        </w:rPr>
      </w:pPr>
      <w:r>
        <w:rPr>
          <w:kern w:val="2"/>
        </w:rPr>
        <w:t>[root@linuxprobe ~]# echo "/dev/storage/vo /linuxprobe ext4 defaults 0 0" &gt;&gt; /</w:t>
      </w:r>
    </w:p>
    <w:p>
      <w:pPr>
        <w:pStyle w:val="26"/>
        <w:rPr>
          <w:kern w:val="2"/>
        </w:rPr>
      </w:pPr>
      <w:r>
        <w:rPr>
          <w:kern w:val="2"/>
        </w:rPr>
        <w:t>etc/fstab</w:t>
      </w:r>
    </w:p>
    <w:p>
      <w:pPr>
        <w:pStyle w:val="59"/>
        <w:spacing w:after="90"/>
        <w:rPr>
          <w:kern w:val="2"/>
        </w:rPr>
      </w:pPr>
    </w:p>
    <w:p>
      <w:pPr>
        <w:pStyle w:val="4"/>
        <w:spacing w:before="151" w:after="151"/>
        <w:rPr>
          <w:kern w:val="2"/>
        </w:rPr>
      </w:pPr>
      <w:r>
        <w:rPr>
          <w:color w:val="000000"/>
          <w:kern w:val="2"/>
        </w:rPr>
        <w:t>7.2.2</w:t>
      </w:r>
      <w:r>
        <w:rPr>
          <w:color w:val="000000"/>
          <w:kern w:val="2"/>
          <w:szCs w:val="21"/>
        </w:rPr>
        <w:t xml:space="preserve">  </w:t>
      </w:r>
      <w:r>
        <w:rPr>
          <w:rFonts w:hint="eastAsia"/>
          <w:color w:val="000000"/>
          <w:kern w:val="2"/>
        </w:rPr>
        <w:t>扩容逻辑卷</w:t>
      </w:r>
    </w:p>
    <w:p>
      <w:pPr>
        <w:pStyle w:val="9"/>
        <w:rPr>
          <w:spacing w:val="4"/>
        </w:rPr>
      </w:pPr>
      <w:r>
        <w:rPr>
          <w:rFonts w:hint="eastAsia"/>
          <w:spacing w:val="4"/>
        </w:rPr>
        <w:t>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pPr>
        <w:pStyle w:val="58"/>
        <w:rPr>
          <w:kern w:val="2"/>
        </w:rPr>
      </w:pPr>
    </w:p>
    <w:p>
      <w:pPr>
        <w:pStyle w:val="26"/>
        <w:rPr>
          <w:kern w:val="2"/>
        </w:rPr>
      </w:pPr>
      <w:r>
        <w:rPr>
          <w:kern w:val="2"/>
        </w:rPr>
        <w:t>[root@linuxprobe ~]# umount /linuxprobe</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：把上一个实验中的逻辑卷</w:t>
      </w:r>
      <w:r>
        <w:rPr>
          <w:color w:val="000000"/>
          <w:kern w:val="2"/>
          <w:szCs w:val="21"/>
        </w:rPr>
        <w:t>vo</w:t>
      </w:r>
      <w:r>
        <w:rPr>
          <w:rFonts w:hint="eastAsia"/>
          <w:color w:val="000000"/>
          <w:kern w:val="2"/>
          <w:szCs w:val="21"/>
        </w:rPr>
        <w:t>扩展至</w:t>
      </w:r>
      <w:r>
        <w:rPr>
          <w:color w:val="000000"/>
          <w:kern w:val="2"/>
          <w:szCs w:val="21"/>
        </w:rPr>
        <w:t>290MB</w:t>
      </w:r>
      <w:r>
        <w:rPr>
          <w:rFonts w:hint="eastAsia"/>
          <w:color w:val="000000"/>
          <w:kern w:val="2"/>
          <w:szCs w:val="21"/>
        </w:rPr>
        <w:t>。</w:t>
      </w:r>
    </w:p>
    <w:p>
      <w:pPr>
        <w:pStyle w:val="58"/>
        <w:rPr>
          <w:kern w:val="2"/>
        </w:rPr>
      </w:pPr>
    </w:p>
    <w:p>
      <w:pPr>
        <w:pStyle w:val="26"/>
        <w:rPr>
          <w:kern w:val="2"/>
        </w:rPr>
      </w:pPr>
      <w:r>
        <w:rPr>
          <w:kern w:val="2"/>
        </w:rPr>
        <w:t>[root@linuxprobe ~]# lvextend -L 290M /dev/storage/vo</w:t>
      </w:r>
    </w:p>
    <w:p>
      <w:pPr>
        <w:pStyle w:val="26"/>
        <w:rPr>
          <w:kern w:val="2"/>
        </w:rPr>
      </w:pPr>
      <w:r>
        <w:rPr>
          <w:kern w:val="2"/>
        </w:rPr>
        <w:t> Rounding size to boundary between physical extents: 292.00 MiB</w:t>
      </w:r>
    </w:p>
    <w:p>
      <w:pPr>
        <w:pStyle w:val="26"/>
        <w:rPr>
          <w:kern w:val="2"/>
        </w:rPr>
      </w:pPr>
      <w:r>
        <w:rPr>
          <w:kern w:val="2"/>
        </w:rPr>
        <w:t> Extending logical volume vo to 292.00 MiB</w:t>
      </w:r>
    </w:p>
    <w:p>
      <w:pPr>
        <w:pStyle w:val="26"/>
        <w:rPr>
          <w:kern w:val="2"/>
        </w:rPr>
      </w:pPr>
      <w:r>
        <w:rPr>
          <w:kern w:val="2"/>
        </w:rPr>
        <w:t> Logical volume vo successfully resized</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：检查硬盘完整性，并重置硬盘容量。</w:t>
      </w:r>
    </w:p>
    <w:p>
      <w:pPr>
        <w:pStyle w:val="58"/>
        <w:rPr>
          <w:kern w:val="2"/>
        </w:rPr>
      </w:pPr>
    </w:p>
    <w:p>
      <w:pPr>
        <w:pStyle w:val="26"/>
        <w:rPr>
          <w:kern w:val="2"/>
        </w:rPr>
      </w:pPr>
      <w:r>
        <w:rPr>
          <w:kern w:val="2"/>
        </w:rPr>
        <w:t>[root@linuxprobe ~]# e2fsck -f /dev/storage/vo</w:t>
      </w:r>
    </w:p>
    <w:p>
      <w:pPr>
        <w:pStyle w:val="26"/>
        <w:rPr>
          <w:kern w:val="2"/>
        </w:rPr>
      </w:pPr>
      <w:r>
        <w:rPr>
          <w:kern w:val="2"/>
        </w:rPr>
        <w:t>e2fsck 1.42.9 (28-Dec-2013)</w:t>
      </w:r>
    </w:p>
    <w:p>
      <w:pPr>
        <w:pStyle w:val="26"/>
        <w:rPr>
          <w:kern w:val="2"/>
        </w:rPr>
      </w:pPr>
      <w:r>
        <w:rPr>
          <w:kern w:val="2"/>
        </w:rPr>
        <w:t>Pass 1: Checking inodes, blocks, and sizes</w:t>
      </w:r>
    </w:p>
    <w:p>
      <w:pPr>
        <w:pStyle w:val="26"/>
        <w:rPr>
          <w:kern w:val="2"/>
        </w:rPr>
      </w:pPr>
      <w:r>
        <w:rPr>
          <w:kern w:val="2"/>
        </w:rPr>
        <w:t>Pass 2: Checking directory structure</w:t>
      </w:r>
    </w:p>
    <w:p>
      <w:pPr>
        <w:pStyle w:val="26"/>
        <w:rPr>
          <w:kern w:val="2"/>
        </w:rPr>
      </w:pPr>
      <w:r>
        <w:rPr>
          <w:kern w:val="2"/>
        </w:rPr>
        <w:t>Pass 3: Checking directory connectivity</w:t>
      </w:r>
    </w:p>
    <w:p>
      <w:pPr>
        <w:pStyle w:val="26"/>
        <w:rPr>
          <w:kern w:val="2"/>
        </w:rPr>
      </w:pPr>
      <w:r>
        <w:rPr>
          <w:kern w:val="2"/>
        </w:rPr>
        <w:t>Pass 4: Checking reference counts</w:t>
      </w:r>
    </w:p>
    <w:p>
      <w:pPr>
        <w:pStyle w:val="26"/>
        <w:rPr>
          <w:kern w:val="2"/>
        </w:rPr>
      </w:pPr>
      <w:r>
        <w:rPr>
          <w:kern w:val="2"/>
        </w:rPr>
        <w:t>Pass 5: Checking group summary information</w:t>
      </w:r>
    </w:p>
    <w:p>
      <w:pPr>
        <w:pStyle w:val="26"/>
        <w:rPr>
          <w:kern w:val="2"/>
        </w:rPr>
      </w:pPr>
      <w:r>
        <w:rPr>
          <w:kern w:val="2"/>
        </w:rPr>
        <w:t>/dev/storage/vo: 11/38000 files (0.0% non-contiguous), 10453/151552 blocks</w:t>
      </w:r>
    </w:p>
    <w:p>
      <w:pPr>
        <w:pStyle w:val="26"/>
        <w:rPr>
          <w:kern w:val="2"/>
        </w:rPr>
      </w:pPr>
      <w:r>
        <w:rPr>
          <w:kern w:val="2"/>
        </w:rPr>
        <w:t>[root@linuxprobe ~]# resize2fs /dev/storage/vo</w:t>
      </w:r>
    </w:p>
    <w:p>
      <w:pPr>
        <w:pStyle w:val="26"/>
        <w:rPr>
          <w:kern w:val="2"/>
        </w:rPr>
      </w:pPr>
      <w:r>
        <w:rPr>
          <w:kern w:val="2"/>
        </w:rPr>
        <w:t>resize2fs 1.42.9 (28-Dec-2013)</w:t>
      </w:r>
    </w:p>
    <w:p>
      <w:pPr>
        <w:pStyle w:val="26"/>
        <w:rPr>
          <w:kern w:val="2"/>
        </w:rPr>
      </w:pPr>
      <w:r>
        <w:rPr>
          <w:kern w:val="2"/>
        </w:rPr>
        <w:t>Resizing the filesystem on /dev/storage/vo to 299008 (1k) blocks.</w:t>
      </w:r>
    </w:p>
    <w:p>
      <w:pPr>
        <w:pStyle w:val="26"/>
        <w:rPr>
          <w:kern w:val="2"/>
        </w:rPr>
      </w:pPr>
      <w:r>
        <w:rPr>
          <w:kern w:val="2"/>
        </w:rPr>
        <w:t>The filesystem on /dev/storage/vo is now 299008 blocks long.</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：重新挂载硬盘设备并查看挂载状态。</w:t>
      </w:r>
    </w:p>
    <w:p>
      <w:pPr>
        <w:pStyle w:val="58"/>
        <w:rPr>
          <w:kern w:val="2"/>
        </w:rPr>
      </w:pPr>
    </w:p>
    <w:p>
      <w:pPr>
        <w:pStyle w:val="26"/>
        <w:rPr>
          <w:kern w:val="2"/>
        </w:rPr>
      </w:pPr>
      <w:r>
        <w:rPr>
          <w:kern w:val="2"/>
        </w:rPr>
        <w:t>[root@linuxprobe ~]# mount -a</w:t>
      </w: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985M        0      985M       0% /dev</w:t>
      </w:r>
    </w:p>
    <w:p>
      <w:pPr>
        <w:pStyle w:val="26"/>
        <w:rPr>
          <w:kern w:val="2"/>
        </w:rPr>
      </w:pPr>
      <w:r>
        <w:rPr>
          <w:kern w:val="2"/>
        </w:rPr>
        <w:t>tmpfs                     994M      80K      994M       1% /dev/shm</w:t>
      </w:r>
    </w:p>
    <w:p>
      <w:pPr>
        <w:pStyle w:val="26"/>
        <w:rPr>
          <w:kern w:val="2"/>
        </w:rPr>
      </w:pPr>
      <w:r>
        <w:rPr>
          <w:kern w:val="2"/>
        </w:rPr>
        <w:t>tmpfs                     994M     8.8M      986M       1% /run</w:t>
      </w:r>
    </w:p>
    <w:p>
      <w:pPr>
        <w:pStyle w:val="26"/>
        <w:rPr>
          <w:kern w:val="2"/>
        </w:rPr>
      </w:pPr>
      <w:r>
        <w:rPr>
          <w:kern w:val="2"/>
        </w:rPr>
        <w:t>tmpfs                     994M        0      994M       0% /sys/fs/cgroup</w:t>
      </w:r>
    </w:p>
    <w:p>
      <w:pPr>
        <w:pStyle w:val="26"/>
        <w:rPr>
          <w:kern w:val="2"/>
        </w:rPr>
      </w:pPr>
      <w:r>
        <w:rPr>
          <w:kern w:val="2"/>
        </w:rPr>
        <w:t>/dev/sr0                  3.5G     3.5G         0     100% /media/cdrom</w:t>
      </w:r>
    </w:p>
    <w:p>
      <w:pPr>
        <w:pStyle w:val="26"/>
        <w:rPr>
          <w:kern w:val="2"/>
        </w:rPr>
      </w:pPr>
      <w:r>
        <w:rPr>
          <w:kern w:val="2"/>
        </w:rPr>
        <w:t>/dev/sda1                 497M     119M      379M      24% /boot</w:t>
      </w:r>
    </w:p>
    <w:p>
      <w:pPr>
        <w:pStyle w:val="26"/>
        <w:rPr>
          <w:kern w:val="2"/>
        </w:rPr>
      </w:pPr>
      <w:r>
        <w:rPr>
          <w:b/>
          <w:bCs/>
          <w:kern w:val="2"/>
        </w:rPr>
        <w:t>/dev/mapper/storage-vo    279M </w:t>
      </w:r>
      <w:r>
        <w:rPr>
          <w:kern w:val="2"/>
        </w:rPr>
        <w:t>    </w:t>
      </w:r>
      <w:r>
        <w:rPr>
          <w:b/>
          <w:bCs/>
          <w:kern w:val="2"/>
        </w:rPr>
        <w:t>2.1M      259M </w:t>
      </w:r>
      <w:r>
        <w:rPr>
          <w:kern w:val="2"/>
        </w:rPr>
        <w:t>      </w:t>
      </w:r>
      <w:r>
        <w:rPr>
          <w:b/>
          <w:bCs/>
          <w:kern w:val="2"/>
        </w:rPr>
        <w:t>1% /linuxprobe</w:t>
      </w:r>
    </w:p>
    <w:p>
      <w:pPr>
        <w:pStyle w:val="59"/>
        <w:spacing w:after="90"/>
        <w:rPr>
          <w:kern w:val="2"/>
        </w:rPr>
      </w:pPr>
    </w:p>
    <w:p>
      <w:pPr>
        <w:pStyle w:val="4"/>
        <w:spacing w:before="151" w:after="151"/>
        <w:rPr>
          <w:kern w:val="2"/>
        </w:rPr>
      </w:pPr>
      <w:r>
        <w:rPr>
          <w:color w:val="000000"/>
          <w:kern w:val="2"/>
        </w:rPr>
        <w:t>7.2.3</w:t>
      </w:r>
      <w:r>
        <w:rPr>
          <w:color w:val="000000"/>
          <w:kern w:val="2"/>
          <w:szCs w:val="21"/>
        </w:rPr>
        <w:t xml:space="preserve">  </w:t>
      </w:r>
      <w:r>
        <w:rPr>
          <w:rFonts w:hint="eastAsia"/>
          <w:color w:val="000000"/>
          <w:kern w:val="2"/>
        </w:rPr>
        <w:t>缩小逻辑卷</w:t>
      </w:r>
    </w:p>
    <w:p>
      <w:pPr>
        <w:rPr>
          <w:kern w:val="2"/>
        </w:rPr>
      </w:pPr>
      <w:r>
        <w:rPr>
          <w:rFonts w:hint="eastAsia"/>
          <w:color w:val="000000"/>
          <w:kern w:val="2"/>
          <w:szCs w:val="21"/>
        </w:rPr>
        <w:t>相较于扩容逻辑卷，在对逻辑卷进行缩容操作时，其丢失数据的风险更大。所以在生产环境中执行相应操作时，一定要提前备份好数据。另外</w:t>
      </w:r>
      <w:r>
        <w:rPr>
          <w:color w:val="000000"/>
          <w:kern w:val="2"/>
          <w:szCs w:val="21"/>
        </w:rPr>
        <w:t>Linux</w:t>
      </w:r>
      <w:r>
        <w:rPr>
          <w:rFonts w:hint="eastAsia"/>
          <w:color w:val="000000"/>
          <w:kern w:val="2"/>
          <w:szCs w:val="21"/>
        </w:rPr>
        <w:t>系统规定，在对</w:t>
      </w:r>
      <w:r>
        <w:rPr>
          <w:color w:val="000000"/>
          <w:kern w:val="2"/>
          <w:szCs w:val="21"/>
        </w:rPr>
        <w:t>LVM</w:t>
      </w:r>
      <w:r>
        <w:rPr>
          <w:rFonts w:hint="eastAsia"/>
          <w:color w:val="000000"/>
          <w:kern w:val="2"/>
          <w:szCs w:val="21"/>
        </w:rPr>
        <w:t>逻辑卷进行缩容操作之前，要先检查文件系统的完整性（当然这也是为了保证我们的数据安全）。在执行缩容操作前记得先把文件系统卸载掉。</w:t>
      </w:r>
    </w:p>
    <w:p>
      <w:pPr>
        <w:pStyle w:val="58"/>
        <w:rPr>
          <w:kern w:val="2"/>
        </w:rPr>
      </w:pPr>
    </w:p>
    <w:p>
      <w:pPr>
        <w:pStyle w:val="26"/>
        <w:rPr>
          <w:kern w:val="2"/>
        </w:rPr>
      </w:pPr>
      <w:r>
        <w:rPr>
          <w:kern w:val="2"/>
        </w:rPr>
        <w:t>[root@linuxprobe ~]# umount /linuxprobe</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：检查文件系统的完整性。</w:t>
      </w:r>
    </w:p>
    <w:p>
      <w:pPr>
        <w:pStyle w:val="58"/>
        <w:rPr>
          <w:kern w:val="2"/>
        </w:rPr>
      </w:pPr>
    </w:p>
    <w:p>
      <w:pPr>
        <w:pStyle w:val="26"/>
        <w:rPr>
          <w:kern w:val="2"/>
        </w:rPr>
      </w:pPr>
      <w:r>
        <w:rPr>
          <w:kern w:val="2"/>
        </w:rPr>
        <w:t>[root@linuxprobe ~]# e2fsck -f /dev/storage/vo</w:t>
      </w:r>
    </w:p>
    <w:p>
      <w:pPr>
        <w:pStyle w:val="26"/>
        <w:rPr>
          <w:kern w:val="2"/>
        </w:rPr>
      </w:pPr>
      <w:r>
        <w:rPr>
          <w:kern w:val="2"/>
        </w:rPr>
        <w:t>e2fsck 1.42.9 (28-Dec-2013)</w:t>
      </w:r>
    </w:p>
    <w:p>
      <w:pPr>
        <w:pStyle w:val="26"/>
        <w:rPr>
          <w:kern w:val="2"/>
        </w:rPr>
      </w:pPr>
      <w:r>
        <w:rPr>
          <w:kern w:val="2"/>
        </w:rPr>
        <w:t>Pass 1: Checking inodes, blocks, and sizes</w:t>
      </w:r>
    </w:p>
    <w:p>
      <w:pPr>
        <w:pStyle w:val="26"/>
        <w:rPr>
          <w:kern w:val="2"/>
        </w:rPr>
      </w:pPr>
      <w:r>
        <w:rPr>
          <w:kern w:val="2"/>
        </w:rPr>
        <w:t>Pass 2: Checking directory structure</w:t>
      </w:r>
    </w:p>
    <w:p>
      <w:pPr>
        <w:pStyle w:val="26"/>
        <w:rPr>
          <w:kern w:val="2"/>
        </w:rPr>
      </w:pPr>
      <w:r>
        <w:rPr>
          <w:kern w:val="2"/>
        </w:rPr>
        <w:t>Pass 3: Checking directory connectivity</w:t>
      </w:r>
    </w:p>
    <w:p>
      <w:pPr>
        <w:pStyle w:val="26"/>
        <w:rPr>
          <w:kern w:val="2"/>
        </w:rPr>
      </w:pPr>
      <w:r>
        <w:rPr>
          <w:kern w:val="2"/>
        </w:rPr>
        <w:t>Pass 4: Checking reference counts</w:t>
      </w:r>
    </w:p>
    <w:p>
      <w:pPr>
        <w:pStyle w:val="26"/>
        <w:rPr>
          <w:kern w:val="2"/>
        </w:rPr>
      </w:pPr>
      <w:r>
        <w:rPr>
          <w:kern w:val="2"/>
        </w:rPr>
        <w:t>Pass 5: Checking group summary information</w:t>
      </w:r>
    </w:p>
    <w:p>
      <w:pPr>
        <w:pStyle w:val="26"/>
        <w:rPr>
          <w:kern w:val="2"/>
        </w:rPr>
      </w:pPr>
      <w:r>
        <w:rPr>
          <w:kern w:val="2"/>
        </w:rPr>
        <w:t>/dev/storage/vo: 11/74000 files (0.0% non-contiguous), 15507/299008 blocks</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：把逻辑卷</w:t>
      </w:r>
      <w:r>
        <w:rPr>
          <w:color w:val="000000"/>
          <w:kern w:val="2"/>
          <w:szCs w:val="21"/>
        </w:rPr>
        <w:t>vo</w:t>
      </w:r>
      <w:r>
        <w:rPr>
          <w:rFonts w:hint="eastAsia"/>
          <w:color w:val="000000"/>
          <w:kern w:val="2"/>
          <w:szCs w:val="21"/>
        </w:rPr>
        <w:t>的容量减小到</w:t>
      </w:r>
      <w:r>
        <w:rPr>
          <w:color w:val="000000"/>
          <w:kern w:val="2"/>
          <w:szCs w:val="21"/>
        </w:rPr>
        <w:t>120MB</w:t>
      </w:r>
      <w:r>
        <w:rPr>
          <w:rFonts w:hint="eastAsia"/>
          <w:color w:val="000000"/>
          <w:kern w:val="2"/>
          <w:szCs w:val="21"/>
        </w:rPr>
        <w:t>。</w:t>
      </w:r>
    </w:p>
    <w:p>
      <w:pPr>
        <w:pStyle w:val="58"/>
        <w:rPr>
          <w:kern w:val="2"/>
        </w:rPr>
      </w:pPr>
    </w:p>
    <w:p>
      <w:pPr>
        <w:pStyle w:val="26"/>
        <w:rPr>
          <w:kern w:val="2"/>
        </w:rPr>
      </w:pPr>
      <w:r>
        <w:rPr>
          <w:kern w:val="2"/>
        </w:rPr>
        <w:t>[root@linuxprobe ~]# resize2fs /dev/storage/vo 120M</w:t>
      </w:r>
    </w:p>
    <w:p>
      <w:pPr>
        <w:pStyle w:val="26"/>
        <w:rPr>
          <w:kern w:val="2"/>
        </w:rPr>
      </w:pPr>
      <w:r>
        <w:rPr>
          <w:kern w:val="2"/>
        </w:rPr>
        <w:t>resize2fs 1.42.9 (28-Dec-2013)</w:t>
      </w:r>
    </w:p>
    <w:p>
      <w:pPr>
        <w:pStyle w:val="26"/>
        <w:rPr>
          <w:kern w:val="2"/>
        </w:rPr>
      </w:pPr>
      <w:r>
        <w:rPr>
          <w:kern w:val="2"/>
        </w:rPr>
        <w:t>Resizing the filesystem on /dev/storage/vo to 122880 (1k) blocks.</w:t>
      </w:r>
    </w:p>
    <w:p>
      <w:pPr>
        <w:pStyle w:val="26"/>
        <w:rPr>
          <w:kern w:val="2"/>
        </w:rPr>
      </w:pPr>
      <w:r>
        <w:rPr>
          <w:kern w:val="2"/>
        </w:rPr>
        <w:t>The filesystem on /dev/storage/vo is now 122880 blocks long.</w:t>
      </w:r>
    </w:p>
    <w:p>
      <w:pPr>
        <w:pStyle w:val="26"/>
        <w:rPr>
          <w:kern w:val="2"/>
        </w:rPr>
      </w:pPr>
      <w:r>
        <w:rPr>
          <w:kern w:val="2"/>
        </w:rPr>
        <w:t>[root@linuxprobe ~]# lvreduce -L 120M /dev/storage/vo</w:t>
      </w:r>
    </w:p>
    <w:p>
      <w:pPr>
        <w:pStyle w:val="26"/>
        <w:rPr>
          <w:kern w:val="2"/>
        </w:rPr>
      </w:pPr>
      <w:r>
        <w:rPr>
          <w:kern w:val="2"/>
        </w:rPr>
        <w:t> WARNING: Reducing active logical volume to 120.00 MiB</w:t>
      </w:r>
    </w:p>
    <w:p>
      <w:pPr>
        <w:pStyle w:val="26"/>
        <w:rPr>
          <w:kern w:val="2"/>
        </w:rPr>
      </w:pPr>
      <w:r>
        <w:rPr>
          <w:kern w:val="2"/>
        </w:rPr>
        <w:t> THIS MAY DESTROY YOUR DATA (filesystem etc.)</w:t>
      </w:r>
    </w:p>
    <w:p>
      <w:pPr>
        <w:pStyle w:val="26"/>
        <w:rPr>
          <w:kern w:val="2"/>
        </w:rPr>
      </w:pPr>
      <w:r>
        <w:rPr>
          <w:kern w:val="2"/>
        </w:rPr>
        <w:t>Do you really want to reduce vo? [y/n]: y</w:t>
      </w:r>
    </w:p>
    <w:p>
      <w:pPr>
        <w:pStyle w:val="26"/>
        <w:rPr>
          <w:kern w:val="2"/>
        </w:rPr>
      </w:pPr>
      <w:r>
        <w:rPr>
          <w:kern w:val="2"/>
        </w:rPr>
        <w:t> Reducing logical volume vo to 120.00 MiB</w:t>
      </w:r>
    </w:p>
    <w:p>
      <w:pPr>
        <w:pStyle w:val="26"/>
        <w:rPr>
          <w:kern w:val="2"/>
        </w:rPr>
      </w:pPr>
      <w:r>
        <w:rPr>
          <w:kern w:val="2"/>
        </w:rPr>
        <w:t> Logical volume vo successfully resized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：重新挂载文件系统并查看系统状态。</w:t>
      </w:r>
    </w:p>
    <w:p>
      <w:pPr>
        <w:pStyle w:val="58"/>
        <w:rPr>
          <w:kern w:val="2"/>
        </w:rPr>
      </w:pPr>
    </w:p>
    <w:p>
      <w:pPr>
        <w:pStyle w:val="26"/>
        <w:rPr>
          <w:kern w:val="2"/>
        </w:rPr>
      </w:pPr>
      <w:r>
        <w:rPr>
          <w:kern w:val="2"/>
        </w:rPr>
        <w:t>[root@linuxprobe ~]# mount -a</w:t>
      </w: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985M      0   985M    0%  /dev</w:t>
      </w:r>
    </w:p>
    <w:p>
      <w:pPr>
        <w:pStyle w:val="26"/>
        <w:rPr>
          <w:kern w:val="2"/>
        </w:rPr>
      </w:pPr>
      <w:r>
        <w:rPr>
          <w:kern w:val="2"/>
        </w:rPr>
        <w:t>tmpfs                 994M    80K   994M    1%  /dev/shm</w:t>
      </w:r>
    </w:p>
    <w:p>
      <w:pPr>
        <w:pStyle w:val="26"/>
        <w:rPr>
          <w:kern w:val="2"/>
        </w:rPr>
      </w:pPr>
      <w:r>
        <w:rPr>
          <w:kern w:val="2"/>
        </w:rPr>
        <w:t>tmpfs                 994M   8.8M   986M    1%  /run</w:t>
      </w:r>
    </w:p>
    <w:p>
      <w:pPr>
        <w:pStyle w:val="26"/>
        <w:rPr>
          <w:kern w:val="2"/>
        </w:rPr>
      </w:pPr>
      <w:r>
        <w:rPr>
          <w:kern w:val="2"/>
        </w:rPr>
        <w:t>tmpfs                 994M      0   994M    0%  /sys/fs/cgroup</w:t>
      </w:r>
    </w:p>
    <w:p>
      <w:pPr>
        <w:pStyle w:val="26"/>
        <w:rPr>
          <w:kern w:val="2"/>
        </w:rPr>
      </w:pPr>
      <w:r>
        <w:rPr>
          <w:kern w:val="2"/>
        </w:rPr>
        <w:t>/dev/sr0              3.5G   3.5G      0  100%  /media/cdrom</w:t>
      </w:r>
    </w:p>
    <w:p>
      <w:pPr>
        <w:pStyle w:val="26"/>
        <w:rPr>
          <w:kern w:val="2"/>
        </w:rPr>
      </w:pPr>
      <w:r>
        <w:rPr>
          <w:kern w:val="2"/>
        </w:rPr>
        <w:t>/dev/sda1             497M   119M   379M   24%  /boot</w:t>
      </w:r>
    </w:p>
    <w:p>
      <w:pPr>
        <w:pStyle w:val="26"/>
        <w:rPr>
          <w:kern w:val="2"/>
        </w:rPr>
      </w:pPr>
      <w:r>
        <w:rPr>
          <w:kern w:val="2"/>
        </w:rPr>
        <w:t>/dev/mapper/storage-vo 113M  1.6M   103M    2%  /linuxprobe</w:t>
      </w:r>
    </w:p>
    <w:p>
      <w:pPr>
        <w:pStyle w:val="59"/>
        <w:spacing w:after="90"/>
        <w:rPr>
          <w:kern w:val="2"/>
        </w:rPr>
      </w:pPr>
    </w:p>
    <w:p>
      <w:pPr>
        <w:pStyle w:val="4"/>
        <w:spacing w:before="151" w:after="151"/>
      </w:pPr>
      <w:r>
        <w:rPr>
          <w:rFonts w:hint="eastAsia"/>
        </w:rPr>
        <w:t>7.2.4  逻辑卷快照</w:t>
      </w:r>
    </w:p>
    <w:p>
      <w:pPr>
        <w:rPr>
          <w:kern w:val="2"/>
        </w:rPr>
      </w:pPr>
      <w:r>
        <w:rPr>
          <w:color w:val="000000"/>
          <w:kern w:val="2"/>
          <w:szCs w:val="21"/>
        </w:rPr>
        <w:t>LVM</w:t>
      </w:r>
      <w:r>
        <w:rPr>
          <w:rFonts w:hint="eastAsia"/>
          <w:color w:val="000000"/>
          <w:kern w:val="2"/>
          <w:szCs w:val="21"/>
        </w:rPr>
        <w:t>还具备有“快照卷”功能，该功能类似于虚拟机软件的还原时间点功能。例如，可以对某一个逻辑卷设备做一次快照，如果日后发现数据被改错了，就可以利用之前做好的快照卷进行覆盖还原。</w:t>
      </w:r>
      <w:r>
        <w:rPr>
          <w:color w:val="000000"/>
          <w:kern w:val="2"/>
          <w:szCs w:val="21"/>
        </w:rPr>
        <w:t>LVM</w:t>
      </w:r>
      <w:r>
        <w:rPr>
          <w:rFonts w:hint="eastAsia"/>
          <w:color w:val="000000"/>
          <w:kern w:val="2"/>
          <w:szCs w:val="21"/>
        </w:rPr>
        <w:t>的快照卷功能有两个特点：</w:t>
      </w:r>
    </w:p>
    <w:p>
      <w:pPr>
        <w:pStyle w:val="34"/>
        <w:ind w:left="704" w:hanging="304"/>
        <w:rPr>
          <w:kern w:val="2"/>
        </w:rPr>
      </w:pPr>
      <w:r>
        <w:rPr>
          <w:kern w:val="2"/>
        </w:rPr>
        <w:sym w:font="Wingdings" w:char="00D8"/>
      </w:r>
      <w:r>
        <w:rPr>
          <w:kern w:val="2"/>
        </w:rPr>
        <w:tab/>
      </w:r>
      <w:r>
        <w:rPr>
          <w:rFonts w:hint="eastAsia"/>
          <w:color w:val="000000"/>
          <w:kern w:val="2"/>
          <w:szCs w:val="21"/>
        </w:rPr>
        <w:t>快照卷的容量必须等同于逻辑卷的容量；</w:t>
      </w:r>
    </w:p>
    <w:p>
      <w:pPr>
        <w:pStyle w:val="34"/>
        <w:ind w:left="704" w:hanging="304"/>
        <w:rPr>
          <w:kern w:val="2"/>
        </w:rPr>
      </w:pPr>
      <w:r>
        <w:rPr>
          <w:kern w:val="2"/>
        </w:rPr>
        <w:sym w:font="Wingdings" w:char="00D8"/>
      </w:r>
      <w:r>
        <w:rPr>
          <w:kern w:val="2"/>
        </w:rPr>
        <w:tab/>
      </w:r>
      <w:r>
        <w:rPr>
          <w:rFonts w:hint="eastAsia"/>
          <w:color w:val="000000"/>
          <w:kern w:val="2"/>
          <w:szCs w:val="21"/>
        </w:rPr>
        <w:t>快照卷仅一次有效，一旦执行还原操作后则会被立即自动删除。</w:t>
      </w:r>
    </w:p>
    <w:p>
      <w:pPr>
        <w:rPr>
          <w:kern w:val="2"/>
        </w:rPr>
      </w:pPr>
      <w:r>
        <w:rPr>
          <w:rFonts w:hint="eastAsia"/>
          <w:color w:val="000000"/>
          <w:kern w:val="2"/>
          <w:szCs w:val="21"/>
        </w:rPr>
        <w:t>首先查看卷组的信息。</w:t>
      </w:r>
    </w:p>
    <w:p>
      <w:pPr>
        <w:pStyle w:val="58"/>
        <w:rPr>
          <w:kern w:val="2"/>
        </w:rPr>
      </w:pPr>
    </w:p>
    <w:p>
      <w:pPr>
        <w:pStyle w:val="26"/>
        <w:rPr>
          <w:kern w:val="2"/>
        </w:rPr>
      </w:pPr>
      <w:r>
        <w:rPr>
          <w:kern w:val="2"/>
        </w:rPr>
        <w:t>[root@linuxprobe ~]# vgdisplay</w:t>
      </w:r>
    </w:p>
    <w:p>
      <w:pPr>
        <w:pStyle w:val="26"/>
        <w:rPr>
          <w:kern w:val="2"/>
        </w:rPr>
      </w:pPr>
      <w:r>
        <w:rPr>
          <w:kern w:val="2"/>
        </w:rPr>
        <w:t> --- Volume group ---</w:t>
      </w:r>
    </w:p>
    <w:p>
      <w:pPr>
        <w:pStyle w:val="26"/>
        <w:rPr>
          <w:kern w:val="2"/>
        </w:rPr>
      </w:pPr>
      <w:r>
        <w:rPr>
          <w:kern w:val="2"/>
        </w:rPr>
        <w:t> VG Name storage</w:t>
      </w:r>
    </w:p>
    <w:p>
      <w:pPr>
        <w:pStyle w:val="26"/>
        <w:rPr>
          <w:kern w:val="2"/>
        </w:rPr>
      </w:pPr>
      <w:r>
        <w:rPr>
          <w:kern w:val="2"/>
        </w:rPr>
        <w:t> System ID </w:t>
      </w:r>
    </w:p>
    <w:p>
      <w:pPr>
        <w:pStyle w:val="26"/>
        <w:rPr>
          <w:kern w:val="2"/>
        </w:rPr>
      </w:pPr>
      <w:r>
        <w:rPr>
          <w:kern w:val="2"/>
        </w:rPr>
        <w:t> Format lvm2</w:t>
      </w:r>
    </w:p>
    <w:p>
      <w:pPr>
        <w:pStyle w:val="26"/>
        <w:rPr>
          <w:kern w:val="2"/>
        </w:rPr>
      </w:pPr>
      <w:r>
        <w:rPr>
          <w:kern w:val="2"/>
        </w:rPr>
        <w:t> Metadata Areas 2</w:t>
      </w:r>
    </w:p>
    <w:p>
      <w:pPr>
        <w:pStyle w:val="26"/>
        <w:rPr>
          <w:kern w:val="2"/>
        </w:rPr>
      </w:pPr>
      <w:r>
        <w:rPr>
          <w:kern w:val="2"/>
        </w:rPr>
        <w:t> Metadata Sequence No 4</w:t>
      </w:r>
    </w:p>
    <w:p>
      <w:pPr>
        <w:pStyle w:val="26"/>
        <w:rPr>
          <w:kern w:val="2"/>
        </w:rPr>
      </w:pPr>
      <w:r>
        <w:rPr>
          <w:kern w:val="2"/>
        </w:rPr>
        <w:t> VG Access read/write</w:t>
      </w:r>
    </w:p>
    <w:p>
      <w:pPr>
        <w:pStyle w:val="26"/>
        <w:rPr>
          <w:kern w:val="2"/>
        </w:rPr>
      </w:pPr>
      <w:r>
        <w:rPr>
          <w:kern w:val="2"/>
        </w:rPr>
        <w:t> VG Status resizable</w:t>
      </w:r>
    </w:p>
    <w:p>
      <w:pPr>
        <w:pStyle w:val="26"/>
        <w:rPr>
          <w:kern w:val="2"/>
        </w:rPr>
      </w:pPr>
      <w:r>
        <w:rPr>
          <w:kern w:val="2"/>
        </w:rPr>
        <w:t> MAX LV 0</w:t>
      </w:r>
    </w:p>
    <w:p>
      <w:pPr>
        <w:pStyle w:val="26"/>
        <w:rPr>
          <w:kern w:val="2"/>
        </w:rPr>
      </w:pPr>
      <w:r>
        <w:rPr>
          <w:kern w:val="2"/>
        </w:rPr>
        <w:t> Cur LV 1</w:t>
      </w:r>
    </w:p>
    <w:p>
      <w:pPr>
        <w:pStyle w:val="26"/>
        <w:rPr>
          <w:kern w:val="2"/>
        </w:rPr>
      </w:pPr>
      <w:r>
        <w:rPr>
          <w:kern w:val="2"/>
        </w:rPr>
        <w:t> Open LV 1</w:t>
      </w:r>
    </w:p>
    <w:p>
      <w:pPr>
        <w:pStyle w:val="26"/>
        <w:rPr>
          <w:kern w:val="2"/>
        </w:rPr>
      </w:pPr>
      <w:r>
        <w:rPr>
          <w:kern w:val="2"/>
        </w:rPr>
        <w:t> Max PV 0</w:t>
      </w:r>
    </w:p>
    <w:p>
      <w:pPr>
        <w:pStyle w:val="26"/>
        <w:rPr>
          <w:kern w:val="2"/>
        </w:rPr>
      </w:pPr>
      <w:r>
        <w:rPr>
          <w:kern w:val="2"/>
        </w:rPr>
        <w:t> Cur PV 2</w:t>
      </w:r>
    </w:p>
    <w:p>
      <w:pPr>
        <w:pStyle w:val="26"/>
        <w:rPr>
          <w:kern w:val="2"/>
        </w:rPr>
      </w:pPr>
      <w:r>
        <w:rPr>
          <w:kern w:val="2"/>
        </w:rPr>
        <w:t> Act PV 2</w:t>
      </w:r>
    </w:p>
    <w:p>
      <w:pPr>
        <w:pStyle w:val="26"/>
        <w:rPr>
          <w:kern w:val="2"/>
        </w:rPr>
      </w:pPr>
      <w:r>
        <w:rPr>
          <w:kern w:val="2"/>
        </w:rPr>
        <w:t> VG Size 39.99 GiB</w:t>
      </w:r>
    </w:p>
    <w:p>
      <w:pPr>
        <w:pStyle w:val="26"/>
        <w:rPr>
          <w:kern w:val="2"/>
        </w:rPr>
      </w:pPr>
      <w:r>
        <w:rPr>
          <w:kern w:val="2"/>
        </w:rPr>
        <w:t> PE Size 4.00 MiB</w:t>
      </w:r>
    </w:p>
    <w:p>
      <w:pPr>
        <w:pStyle w:val="26"/>
        <w:rPr>
          <w:kern w:val="2"/>
        </w:rPr>
      </w:pPr>
      <w:r>
        <w:rPr>
          <w:kern w:val="2"/>
        </w:rPr>
        <w:t> Total PE 10238</w:t>
      </w:r>
    </w:p>
    <w:p>
      <w:pPr>
        <w:pStyle w:val="26"/>
        <w:rPr>
          <w:kern w:val="2"/>
        </w:rPr>
      </w:pPr>
      <w:r>
        <w:rPr>
          <w:b/>
          <w:bCs/>
          <w:kern w:val="2"/>
        </w:rPr>
        <w:t> Alloc PE / Size 30 / 120.00 MiB Free PE / Size 10208 / 39.88 GiB</w:t>
      </w:r>
    </w:p>
    <w:p>
      <w:pPr>
        <w:pStyle w:val="26"/>
        <w:rPr>
          <w:kern w:val="2"/>
        </w:rPr>
      </w:pPr>
      <w:r>
        <w:rPr>
          <w:kern w:val="2"/>
        </w:rPr>
        <w:t> VG UUID CTaHAK-0TQv-Abdb-R83O-RU6V-YYkx-8o2R0e</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通过卷组的输出信息可以清晰看到，卷组中已经使用了</w:t>
      </w:r>
      <w:r>
        <w:rPr>
          <w:color w:val="000000"/>
          <w:kern w:val="2"/>
          <w:szCs w:val="21"/>
        </w:rPr>
        <w:t>120MB</w:t>
      </w:r>
      <w:r>
        <w:rPr>
          <w:rFonts w:hint="eastAsia"/>
          <w:color w:val="000000"/>
          <w:kern w:val="2"/>
          <w:szCs w:val="21"/>
        </w:rPr>
        <w:t>的容量，空闲容量还有</w:t>
      </w:r>
      <w:r>
        <w:rPr>
          <w:color w:val="000000"/>
          <w:kern w:val="2"/>
          <w:szCs w:val="21"/>
        </w:rPr>
        <w:t>39.88GB</w:t>
      </w:r>
      <w:r>
        <w:rPr>
          <w:rFonts w:hint="eastAsia"/>
          <w:color w:val="000000"/>
          <w:kern w:val="2"/>
          <w:szCs w:val="21"/>
        </w:rPr>
        <w:t>。接下来用重定向往逻辑卷设备所挂载的目录中写入一个文件。</w:t>
      </w:r>
    </w:p>
    <w:p>
      <w:pPr>
        <w:pStyle w:val="58"/>
        <w:rPr>
          <w:kern w:val="2"/>
        </w:rPr>
      </w:pPr>
    </w:p>
    <w:p>
      <w:pPr>
        <w:pStyle w:val="26"/>
        <w:rPr>
          <w:kern w:val="2"/>
        </w:rPr>
      </w:pPr>
      <w:r>
        <w:rPr>
          <w:kern w:val="2"/>
        </w:rPr>
        <w:t>[root@linuxprobe ~]# echo "Welcome to Linuxprobe.com" &gt; /linuxprobe/readme.txt</w:t>
      </w:r>
    </w:p>
    <w:p>
      <w:pPr>
        <w:pStyle w:val="26"/>
        <w:rPr>
          <w:kern w:val="2"/>
        </w:rPr>
      </w:pPr>
      <w:r>
        <w:rPr>
          <w:kern w:val="2"/>
        </w:rPr>
        <w:t>[root@linuxprobe ~]# ls -l /linuxprobe</w:t>
      </w:r>
    </w:p>
    <w:p>
      <w:pPr>
        <w:pStyle w:val="26"/>
        <w:rPr>
          <w:kern w:val="2"/>
        </w:rPr>
      </w:pPr>
      <w:r>
        <w:rPr>
          <w:kern w:val="2"/>
        </w:rPr>
        <w:t>total 14</w:t>
      </w:r>
    </w:p>
    <w:p>
      <w:pPr>
        <w:pStyle w:val="26"/>
        <w:rPr>
          <w:kern w:val="2"/>
        </w:rPr>
      </w:pPr>
      <w:r>
        <w:rPr>
          <w:kern w:val="2"/>
        </w:rPr>
        <w:t>drwx------. 2 root root 12288 Feb 1 07:18 lost+found</w:t>
      </w:r>
    </w:p>
    <w:p>
      <w:pPr>
        <w:pStyle w:val="26"/>
        <w:rPr>
          <w:kern w:val="2"/>
        </w:rPr>
      </w:pPr>
      <w:r>
        <w:rPr>
          <w:kern w:val="2"/>
        </w:rPr>
        <w:t>-rw-r--r--. 1 root root    26 Feb 1 07:38 readme.txt</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：使用</w:t>
      </w:r>
      <w:r>
        <w:rPr>
          <w:color w:val="000000"/>
          <w:kern w:val="2"/>
          <w:szCs w:val="21"/>
        </w:rPr>
        <w:t>-s</w:t>
      </w:r>
      <w:r>
        <w:rPr>
          <w:rFonts w:hint="eastAsia"/>
          <w:color w:val="000000"/>
          <w:kern w:val="2"/>
          <w:szCs w:val="21"/>
        </w:rPr>
        <w:t>参数生成一个快照卷，使用</w:t>
      </w:r>
      <w:r>
        <w:rPr>
          <w:color w:val="000000"/>
          <w:kern w:val="2"/>
          <w:szCs w:val="21"/>
        </w:rPr>
        <w:t>-L</w:t>
      </w:r>
      <w:r>
        <w:rPr>
          <w:rFonts w:hint="eastAsia"/>
          <w:color w:val="000000"/>
          <w:kern w:val="2"/>
          <w:szCs w:val="21"/>
        </w:rPr>
        <w:t>参数指定切割的大小。另外，还需要在命令后面写上是针对哪个逻辑卷执行的快照操作。</w:t>
      </w:r>
    </w:p>
    <w:p>
      <w:pPr>
        <w:pStyle w:val="58"/>
        <w:rPr>
          <w:kern w:val="2"/>
        </w:rPr>
      </w:pPr>
    </w:p>
    <w:p>
      <w:pPr>
        <w:pStyle w:val="26"/>
        <w:rPr>
          <w:kern w:val="2"/>
        </w:rPr>
      </w:pPr>
      <w:r>
        <w:rPr>
          <w:kern w:val="2"/>
        </w:rPr>
        <w:t>[root@linuxprobe ~]#  lvcreate -L 120M -s -n SNAP /dev/storage/vo</w:t>
      </w:r>
    </w:p>
    <w:p>
      <w:pPr>
        <w:pStyle w:val="26"/>
        <w:rPr>
          <w:kern w:val="2"/>
        </w:rPr>
      </w:pPr>
      <w:r>
        <w:rPr>
          <w:kern w:val="2"/>
        </w:rPr>
        <w:t> Logical volume "SNAP" created</w:t>
      </w:r>
    </w:p>
    <w:p>
      <w:pPr>
        <w:pStyle w:val="26"/>
        <w:rPr>
          <w:kern w:val="2"/>
        </w:rPr>
      </w:pPr>
      <w:r>
        <w:rPr>
          <w:kern w:val="2"/>
        </w:rPr>
        <w:t>[root@linuxprobe ~]# lvdisplay</w:t>
      </w:r>
    </w:p>
    <w:p>
      <w:pPr>
        <w:pStyle w:val="26"/>
        <w:rPr>
          <w:kern w:val="2"/>
        </w:rPr>
      </w:pPr>
      <w:r>
        <w:rPr>
          <w:kern w:val="2"/>
        </w:rPr>
        <w:t>--- Logical volume ---</w:t>
      </w:r>
    </w:p>
    <w:p>
      <w:pPr>
        <w:pStyle w:val="26"/>
        <w:rPr>
          <w:kern w:val="2"/>
        </w:rPr>
      </w:pPr>
      <w:r>
        <w:rPr>
          <w:kern w:val="2"/>
        </w:rPr>
        <w:t> </w:t>
      </w:r>
      <w:r>
        <w:rPr>
          <w:b/>
          <w:bCs/>
          <w:kern w:val="2"/>
        </w:rPr>
        <w:t>LV Path /dev/storage/SNAP</w:t>
      </w:r>
    </w:p>
    <w:p>
      <w:pPr>
        <w:pStyle w:val="26"/>
        <w:rPr>
          <w:kern w:val="2"/>
        </w:rPr>
      </w:pPr>
      <w:r>
        <w:rPr>
          <w:kern w:val="2"/>
        </w:rPr>
        <w:t> LV Name SNAP</w:t>
      </w:r>
    </w:p>
    <w:p>
      <w:pPr>
        <w:pStyle w:val="26"/>
        <w:rPr>
          <w:kern w:val="2"/>
        </w:rPr>
      </w:pPr>
      <w:r>
        <w:rPr>
          <w:kern w:val="2"/>
        </w:rPr>
        <w:t> </w:t>
      </w:r>
      <w:r>
        <w:rPr>
          <w:b/>
          <w:bCs/>
          <w:kern w:val="2"/>
        </w:rPr>
        <w:t>VG Name storage</w:t>
      </w:r>
    </w:p>
    <w:p>
      <w:pPr>
        <w:pStyle w:val="26"/>
        <w:rPr>
          <w:kern w:val="2"/>
        </w:rPr>
      </w:pPr>
      <w:r>
        <w:rPr>
          <w:kern w:val="2"/>
        </w:rPr>
        <w:t> LV UUID BC7WKg-fHoK-Pc7J-yhSd-vD7d-lUnl-TihKlt</w:t>
      </w:r>
    </w:p>
    <w:p>
      <w:pPr>
        <w:pStyle w:val="26"/>
        <w:rPr>
          <w:kern w:val="2"/>
        </w:rPr>
      </w:pPr>
      <w:r>
        <w:rPr>
          <w:kern w:val="2"/>
        </w:rPr>
        <w:t> LV Write Access read/write</w:t>
      </w:r>
    </w:p>
    <w:p>
      <w:pPr>
        <w:pStyle w:val="26"/>
        <w:spacing w:line="228" w:lineRule="exact"/>
        <w:rPr>
          <w:kern w:val="2"/>
        </w:rPr>
      </w:pPr>
      <w:r>
        <w:rPr>
          <w:kern w:val="2"/>
        </w:rPr>
        <w:t> LV Creation host, time localhost.localdomain, 2017-02-01 07:42:31 -0500</w:t>
      </w:r>
    </w:p>
    <w:p>
      <w:pPr>
        <w:pStyle w:val="26"/>
        <w:spacing w:line="228" w:lineRule="exact"/>
        <w:rPr>
          <w:kern w:val="2"/>
        </w:rPr>
      </w:pPr>
      <w:r>
        <w:rPr>
          <w:kern w:val="2"/>
        </w:rPr>
        <w:t> </w:t>
      </w:r>
      <w:r>
        <w:rPr>
          <w:b/>
          <w:bCs/>
          <w:kern w:val="2"/>
        </w:rPr>
        <w:t>LV snapshot status active destination for vo</w:t>
      </w:r>
    </w:p>
    <w:p>
      <w:pPr>
        <w:pStyle w:val="26"/>
        <w:spacing w:line="228" w:lineRule="exact"/>
        <w:rPr>
          <w:kern w:val="2"/>
        </w:rPr>
      </w:pPr>
      <w:r>
        <w:rPr>
          <w:kern w:val="2"/>
        </w:rPr>
        <w:t> LV Status available</w:t>
      </w:r>
    </w:p>
    <w:p>
      <w:pPr>
        <w:pStyle w:val="26"/>
        <w:spacing w:line="228" w:lineRule="exact"/>
        <w:rPr>
          <w:kern w:val="2"/>
        </w:rPr>
      </w:pPr>
      <w:r>
        <w:rPr>
          <w:kern w:val="2"/>
        </w:rPr>
        <w:t> # open 0</w:t>
      </w:r>
    </w:p>
    <w:p>
      <w:pPr>
        <w:pStyle w:val="26"/>
        <w:spacing w:line="228" w:lineRule="exact"/>
        <w:rPr>
          <w:kern w:val="2"/>
        </w:rPr>
      </w:pPr>
      <w:r>
        <w:rPr>
          <w:kern w:val="2"/>
        </w:rPr>
        <w:t> LV Size 120.00 MiB</w:t>
      </w:r>
    </w:p>
    <w:p>
      <w:pPr>
        <w:pStyle w:val="26"/>
        <w:spacing w:line="228" w:lineRule="exact"/>
        <w:rPr>
          <w:kern w:val="2"/>
        </w:rPr>
      </w:pPr>
      <w:r>
        <w:rPr>
          <w:kern w:val="2"/>
        </w:rPr>
        <w:t> Current LE 30</w:t>
      </w:r>
    </w:p>
    <w:p>
      <w:pPr>
        <w:pStyle w:val="26"/>
        <w:spacing w:line="228" w:lineRule="exact"/>
        <w:rPr>
          <w:kern w:val="2"/>
        </w:rPr>
      </w:pPr>
      <w:r>
        <w:rPr>
          <w:kern w:val="2"/>
        </w:rPr>
        <w:t> COW-table size 120.00 MiB</w:t>
      </w:r>
    </w:p>
    <w:p>
      <w:pPr>
        <w:pStyle w:val="26"/>
        <w:spacing w:line="228" w:lineRule="exact"/>
        <w:rPr>
          <w:kern w:val="2"/>
        </w:rPr>
      </w:pPr>
      <w:r>
        <w:rPr>
          <w:kern w:val="2"/>
        </w:rPr>
        <w:t> COW-table LE 30</w:t>
      </w:r>
    </w:p>
    <w:p>
      <w:pPr>
        <w:pStyle w:val="26"/>
        <w:spacing w:line="228" w:lineRule="exact"/>
        <w:rPr>
          <w:kern w:val="2"/>
        </w:rPr>
      </w:pPr>
      <w:r>
        <w:rPr>
          <w:kern w:val="2"/>
        </w:rPr>
        <w:t> </w:t>
      </w:r>
      <w:r>
        <w:rPr>
          <w:b/>
          <w:bCs/>
          <w:kern w:val="2"/>
        </w:rPr>
        <w:t>Allocated to snapshot 0.01%</w:t>
      </w:r>
    </w:p>
    <w:p>
      <w:pPr>
        <w:pStyle w:val="26"/>
        <w:spacing w:line="228" w:lineRule="exact"/>
        <w:rPr>
          <w:kern w:val="2"/>
        </w:rPr>
      </w:pPr>
      <w:r>
        <w:rPr>
          <w:kern w:val="2"/>
        </w:rPr>
        <w:t> Snapshot chunk size 4.00 KiB</w:t>
      </w:r>
    </w:p>
    <w:p>
      <w:pPr>
        <w:pStyle w:val="26"/>
        <w:spacing w:line="228" w:lineRule="exact"/>
        <w:rPr>
          <w:kern w:val="2"/>
        </w:rPr>
      </w:pPr>
      <w:r>
        <w:rPr>
          <w:kern w:val="2"/>
        </w:rPr>
        <w:t> Segments 1</w:t>
      </w:r>
    </w:p>
    <w:p>
      <w:pPr>
        <w:pStyle w:val="26"/>
        <w:spacing w:line="228" w:lineRule="exact"/>
        <w:rPr>
          <w:kern w:val="2"/>
        </w:rPr>
      </w:pPr>
      <w:r>
        <w:rPr>
          <w:kern w:val="2"/>
        </w:rPr>
        <w:t> Allocation inherit</w:t>
      </w:r>
    </w:p>
    <w:p>
      <w:pPr>
        <w:pStyle w:val="26"/>
        <w:spacing w:line="228" w:lineRule="exact"/>
        <w:rPr>
          <w:kern w:val="2"/>
        </w:rPr>
      </w:pPr>
      <w:r>
        <w:rPr>
          <w:kern w:val="2"/>
        </w:rPr>
        <w:t> Read ahead sectors auto</w:t>
      </w:r>
    </w:p>
    <w:p>
      <w:pPr>
        <w:pStyle w:val="26"/>
        <w:spacing w:line="228" w:lineRule="exact"/>
        <w:rPr>
          <w:kern w:val="2"/>
        </w:rPr>
      </w:pPr>
      <w:r>
        <w:rPr>
          <w:kern w:val="2"/>
        </w:rPr>
        <w:t> - currently set to 8192</w:t>
      </w:r>
    </w:p>
    <w:p>
      <w:pPr>
        <w:pStyle w:val="26"/>
        <w:spacing w:line="228" w:lineRule="exact"/>
        <w:rPr>
          <w:kern w:val="2"/>
        </w:rPr>
      </w:pPr>
      <w:r>
        <w:rPr>
          <w:kern w:val="2"/>
        </w:rPr>
        <w:t> Block device 253:3</w:t>
      </w:r>
    </w:p>
    <w:p>
      <w:pPr>
        <w:pStyle w:val="26"/>
        <w:spacing w:line="228"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：在逻辑卷所挂载的目录中创建一个</w:t>
      </w:r>
      <w:r>
        <w:rPr>
          <w:color w:val="000000"/>
          <w:kern w:val="2"/>
          <w:szCs w:val="21"/>
        </w:rPr>
        <w:t>100MB</w:t>
      </w:r>
      <w:r>
        <w:rPr>
          <w:rFonts w:hint="eastAsia"/>
          <w:color w:val="000000"/>
          <w:kern w:val="2"/>
          <w:szCs w:val="21"/>
        </w:rPr>
        <w:t>的垃圾文件，然后再查看快照卷的状态。可以发现存储空间占的用量上升了。</w:t>
      </w:r>
    </w:p>
    <w:p>
      <w:pPr>
        <w:pStyle w:val="58"/>
        <w:rPr>
          <w:kern w:val="2"/>
        </w:rPr>
      </w:pPr>
    </w:p>
    <w:p>
      <w:pPr>
        <w:pStyle w:val="26"/>
        <w:spacing w:line="228" w:lineRule="exact"/>
        <w:rPr>
          <w:kern w:val="2"/>
        </w:rPr>
      </w:pPr>
      <w:r>
        <w:rPr>
          <w:kern w:val="2"/>
        </w:rPr>
        <w:t>[root@linuxprobe ~]# dd if=/dev/zero of=/linuxprobe/files count=1 bs=100M</w:t>
      </w:r>
    </w:p>
    <w:p>
      <w:pPr>
        <w:pStyle w:val="26"/>
        <w:spacing w:line="228" w:lineRule="exact"/>
        <w:rPr>
          <w:kern w:val="2"/>
        </w:rPr>
      </w:pPr>
      <w:r>
        <w:rPr>
          <w:kern w:val="2"/>
        </w:rPr>
        <w:t>1+0 records in</w:t>
      </w:r>
    </w:p>
    <w:p>
      <w:pPr>
        <w:pStyle w:val="26"/>
        <w:spacing w:line="228" w:lineRule="exact"/>
        <w:rPr>
          <w:kern w:val="2"/>
        </w:rPr>
      </w:pPr>
      <w:r>
        <w:rPr>
          <w:kern w:val="2"/>
        </w:rPr>
        <w:t>1+0 records out</w:t>
      </w:r>
    </w:p>
    <w:p>
      <w:pPr>
        <w:pStyle w:val="26"/>
        <w:spacing w:line="228" w:lineRule="exact"/>
        <w:rPr>
          <w:kern w:val="2"/>
        </w:rPr>
      </w:pPr>
      <w:r>
        <w:rPr>
          <w:kern w:val="2"/>
        </w:rPr>
        <w:t>104857600 bytes (105 MB) copied, 3.35432 s, 31.3 MB/s</w:t>
      </w:r>
    </w:p>
    <w:p>
      <w:pPr>
        <w:pStyle w:val="26"/>
        <w:spacing w:line="228" w:lineRule="exact"/>
        <w:rPr>
          <w:kern w:val="2"/>
        </w:rPr>
      </w:pPr>
      <w:r>
        <w:rPr>
          <w:kern w:val="2"/>
        </w:rPr>
        <w:t>[root@linuxprobe ~]# lvdisplay</w:t>
      </w:r>
    </w:p>
    <w:p>
      <w:pPr>
        <w:pStyle w:val="26"/>
        <w:spacing w:line="228" w:lineRule="exact"/>
        <w:rPr>
          <w:kern w:val="2"/>
        </w:rPr>
      </w:pPr>
      <w:r>
        <w:rPr>
          <w:kern w:val="2"/>
        </w:rPr>
        <w:t> --- Logical volume ---</w:t>
      </w:r>
    </w:p>
    <w:p>
      <w:pPr>
        <w:pStyle w:val="26"/>
        <w:spacing w:line="228" w:lineRule="exact"/>
        <w:rPr>
          <w:kern w:val="2"/>
        </w:rPr>
      </w:pPr>
      <w:r>
        <w:rPr>
          <w:kern w:val="2"/>
        </w:rPr>
        <w:t> LV Path /dev/storage/SNAP</w:t>
      </w:r>
    </w:p>
    <w:p>
      <w:pPr>
        <w:pStyle w:val="26"/>
        <w:spacing w:line="228" w:lineRule="exact"/>
        <w:rPr>
          <w:kern w:val="2"/>
        </w:rPr>
      </w:pPr>
      <w:r>
        <w:rPr>
          <w:kern w:val="2"/>
        </w:rPr>
        <w:t> LV Name SNAP</w:t>
      </w:r>
    </w:p>
    <w:p>
      <w:pPr>
        <w:pStyle w:val="26"/>
        <w:spacing w:line="228" w:lineRule="exact"/>
        <w:rPr>
          <w:kern w:val="2"/>
        </w:rPr>
      </w:pPr>
      <w:r>
        <w:rPr>
          <w:kern w:val="2"/>
        </w:rPr>
        <w:t> VG Name storage</w:t>
      </w:r>
    </w:p>
    <w:p>
      <w:pPr>
        <w:pStyle w:val="26"/>
        <w:spacing w:line="228" w:lineRule="exact"/>
        <w:rPr>
          <w:kern w:val="2"/>
        </w:rPr>
      </w:pPr>
      <w:r>
        <w:rPr>
          <w:kern w:val="2"/>
        </w:rPr>
        <w:t> LV UUID BC7WKg-fHoK-Pc7J-yhSd-vD7d-lUnl-TihKlt</w:t>
      </w:r>
    </w:p>
    <w:p>
      <w:pPr>
        <w:pStyle w:val="26"/>
        <w:spacing w:line="228" w:lineRule="exact"/>
        <w:rPr>
          <w:kern w:val="2"/>
        </w:rPr>
      </w:pPr>
      <w:r>
        <w:rPr>
          <w:kern w:val="2"/>
        </w:rPr>
        <w:t> LV Write Access read/write</w:t>
      </w:r>
    </w:p>
    <w:p>
      <w:pPr>
        <w:pStyle w:val="26"/>
        <w:spacing w:line="228" w:lineRule="exact"/>
        <w:rPr>
          <w:kern w:val="2"/>
        </w:rPr>
      </w:pPr>
      <w:r>
        <w:rPr>
          <w:kern w:val="2"/>
        </w:rPr>
        <w:t> LV Creation host, time localhost.localdomain, 2017-02-01 07:42:31 -0500</w:t>
      </w:r>
    </w:p>
    <w:p>
      <w:pPr>
        <w:pStyle w:val="26"/>
        <w:spacing w:line="228" w:lineRule="exact"/>
        <w:rPr>
          <w:kern w:val="2"/>
        </w:rPr>
      </w:pPr>
      <w:r>
        <w:rPr>
          <w:kern w:val="2"/>
        </w:rPr>
        <w:t> LV snapshot status active destination for vo</w:t>
      </w:r>
    </w:p>
    <w:p>
      <w:pPr>
        <w:pStyle w:val="26"/>
        <w:spacing w:line="228" w:lineRule="exact"/>
        <w:rPr>
          <w:kern w:val="2"/>
        </w:rPr>
      </w:pPr>
      <w:r>
        <w:rPr>
          <w:kern w:val="2"/>
        </w:rPr>
        <w:t> LV Status available</w:t>
      </w:r>
    </w:p>
    <w:p>
      <w:pPr>
        <w:pStyle w:val="26"/>
        <w:spacing w:line="228" w:lineRule="exact"/>
        <w:rPr>
          <w:kern w:val="2"/>
        </w:rPr>
      </w:pPr>
      <w:r>
        <w:rPr>
          <w:kern w:val="2"/>
        </w:rPr>
        <w:t> # open 0</w:t>
      </w:r>
    </w:p>
    <w:p>
      <w:pPr>
        <w:pStyle w:val="26"/>
        <w:spacing w:line="228" w:lineRule="exact"/>
        <w:rPr>
          <w:kern w:val="2"/>
        </w:rPr>
      </w:pPr>
      <w:r>
        <w:rPr>
          <w:kern w:val="2"/>
        </w:rPr>
        <w:t> LV Size 120.00 MiB</w:t>
      </w:r>
    </w:p>
    <w:p>
      <w:pPr>
        <w:pStyle w:val="26"/>
        <w:spacing w:line="228" w:lineRule="exact"/>
        <w:rPr>
          <w:kern w:val="2"/>
        </w:rPr>
      </w:pPr>
      <w:r>
        <w:rPr>
          <w:kern w:val="2"/>
        </w:rPr>
        <w:t> Current LE 30</w:t>
      </w:r>
    </w:p>
    <w:p>
      <w:pPr>
        <w:pStyle w:val="26"/>
        <w:spacing w:line="228" w:lineRule="exact"/>
        <w:rPr>
          <w:kern w:val="2"/>
        </w:rPr>
      </w:pPr>
      <w:r>
        <w:rPr>
          <w:kern w:val="2"/>
        </w:rPr>
        <w:t> COW-table size 120.00 MiB</w:t>
      </w:r>
    </w:p>
    <w:p>
      <w:pPr>
        <w:pStyle w:val="26"/>
        <w:spacing w:line="228" w:lineRule="exact"/>
        <w:rPr>
          <w:kern w:val="2"/>
        </w:rPr>
      </w:pPr>
      <w:r>
        <w:rPr>
          <w:kern w:val="2"/>
        </w:rPr>
        <w:t> COW-table LE 30</w:t>
      </w:r>
    </w:p>
    <w:p>
      <w:pPr>
        <w:pStyle w:val="26"/>
        <w:spacing w:line="228" w:lineRule="exact"/>
        <w:rPr>
          <w:kern w:val="2"/>
        </w:rPr>
      </w:pPr>
      <w:r>
        <w:rPr>
          <w:kern w:val="2"/>
        </w:rPr>
        <w:t> </w:t>
      </w:r>
      <w:r>
        <w:rPr>
          <w:b/>
          <w:bCs/>
          <w:kern w:val="2"/>
        </w:rPr>
        <w:t>Allocated to snapshot 83.71%</w:t>
      </w:r>
    </w:p>
    <w:p>
      <w:pPr>
        <w:pStyle w:val="26"/>
        <w:spacing w:line="228" w:lineRule="exact"/>
        <w:rPr>
          <w:kern w:val="2"/>
        </w:rPr>
      </w:pPr>
      <w:r>
        <w:rPr>
          <w:kern w:val="2"/>
        </w:rPr>
        <w:t> Snapshot chunk size 4.00 KiB</w:t>
      </w:r>
    </w:p>
    <w:p>
      <w:pPr>
        <w:pStyle w:val="26"/>
        <w:spacing w:line="228" w:lineRule="exact"/>
        <w:rPr>
          <w:kern w:val="2"/>
        </w:rPr>
      </w:pPr>
      <w:r>
        <w:rPr>
          <w:kern w:val="2"/>
        </w:rPr>
        <w:t> Segments 1</w:t>
      </w:r>
    </w:p>
    <w:p>
      <w:pPr>
        <w:pStyle w:val="26"/>
        <w:spacing w:line="228" w:lineRule="exact"/>
        <w:rPr>
          <w:kern w:val="2"/>
        </w:rPr>
      </w:pPr>
      <w:r>
        <w:rPr>
          <w:kern w:val="2"/>
        </w:rPr>
        <w:t> Allocation inherit</w:t>
      </w:r>
    </w:p>
    <w:p>
      <w:pPr>
        <w:pStyle w:val="26"/>
        <w:spacing w:line="228" w:lineRule="exact"/>
        <w:rPr>
          <w:kern w:val="2"/>
        </w:rPr>
      </w:pPr>
      <w:r>
        <w:rPr>
          <w:kern w:val="2"/>
        </w:rPr>
        <w:t> Read ahead sectors auto</w:t>
      </w:r>
    </w:p>
    <w:p>
      <w:pPr>
        <w:pStyle w:val="26"/>
        <w:spacing w:line="228" w:lineRule="exact"/>
        <w:rPr>
          <w:kern w:val="2"/>
        </w:rPr>
      </w:pPr>
      <w:r>
        <w:rPr>
          <w:kern w:val="2"/>
        </w:rPr>
        <w:t> - currently set to 8192</w:t>
      </w:r>
    </w:p>
    <w:p>
      <w:pPr>
        <w:pStyle w:val="26"/>
        <w:spacing w:line="228" w:lineRule="exact"/>
        <w:rPr>
          <w:kern w:val="2"/>
        </w:rPr>
      </w:pPr>
      <w:r>
        <w:rPr>
          <w:kern w:val="2"/>
        </w:rPr>
        <w:t> Block device 253:3</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：为了校验</w:t>
      </w:r>
      <w:r>
        <w:rPr>
          <w:color w:val="000000"/>
          <w:kern w:val="2"/>
          <w:szCs w:val="21"/>
        </w:rPr>
        <w:t>SNAP</w:t>
      </w:r>
      <w:r>
        <w:rPr>
          <w:rFonts w:hint="eastAsia"/>
          <w:color w:val="000000"/>
          <w:kern w:val="2"/>
          <w:szCs w:val="21"/>
        </w:rPr>
        <w:t>快照卷的效果，需要对逻辑卷进行快照还原操作。在此之前记得先卸载掉逻辑卷设备与目录的挂载。</w:t>
      </w:r>
    </w:p>
    <w:p>
      <w:pPr>
        <w:pStyle w:val="58"/>
        <w:rPr>
          <w:kern w:val="2"/>
        </w:rPr>
      </w:pPr>
    </w:p>
    <w:p>
      <w:pPr>
        <w:pStyle w:val="26"/>
        <w:spacing w:line="228" w:lineRule="exact"/>
        <w:rPr>
          <w:kern w:val="2"/>
        </w:rPr>
      </w:pPr>
      <w:r>
        <w:rPr>
          <w:kern w:val="2"/>
        </w:rPr>
        <w:t>[root@linuxprobe ~]# umount /linuxprobe</w:t>
      </w:r>
    </w:p>
    <w:p>
      <w:pPr>
        <w:pStyle w:val="26"/>
        <w:spacing w:line="228" w:lineRule="exact"/>
        <w:rPr>
          <w:kern w:val="2"/>
        </w:rPr>
      </w:pPr>
      <w:r>
        <w:rPr>
          <w:kern w:val="2"/>
        </w:rPr>
        <w:t>[root@linuxprobe ~]# lvconvert --merge /dev/storage/SNAP</w:t>
      </w:r>
    </w:p>
    <w:p>
      <w:pPr>
        <w:pStyle w:val="26"/>
        <w:spacing w:line="228" w:lineRule="exact"/>
        <w:rPr>
          <w:kern w:val="2"/>
        </w:rPr>
      </w:pPr>
      <w:r>
        <w:rPr>
          <w:kern w:val="2"/>
        </w:rPr>
        <w:t> Merging of volume SNAP started.</w:t>
      </w:r>
    </w:p>
    <w:p>
      <w:pPr>
        <w:pStyle w:val="26"/>
        <w:spacing w:line="228" w:lineRule="exact"/>
        <w:rPr>
          <w:kern w:val="2"/>
        </w:rPr>
      </w:pPr>
      <w:r>
        <w:rPr>
          <w:kern w:val="2"/>
        </w:rPr>
        <w:t> vo: Merged: 21.4%</w:t>
      </w:r>
    </w:p>
    <w:p>
      <w:pPr>
        <w:pStyle w:val="26"/>
        <w:rPr>
          <w:kern w:val="2"/>
        </w:rPr>
      </w:pPr>
      <w:r>
        <w:rPr>
          <w:kern w:val="2"/>
        </w:rPr>
        <w:t> vo: Merged: 100.0%</w:t>
      </w:r>
    </w:p>
    <w:p>
      <w:pPr>
        <w:pStyle w:val="26"/>
        <w:rPr>
          <w:kern w:val="2"/>
        </w:rPr>
      </w:pPr>
      <w:r>
        <w:rPr>
          <w:kern w:val="2"/>
        </w:rPr>
        <w:t> Merge of snapshot into logical volume vo has finished.</w:t>
      </w:r>
    </w:p>
    <w:p>
      <w:pPr>
        <w:pStyle w:val="26"/>
        <w:rPr>
          <w:kern w:val="2"/>
        </w:rPr>
      </w:pPr>
      <w:r>
        <w:rPr>
          <w:kern w:val="2"/>
        </w:rPr>
        <w:t> Logical volume "SNAP" successfully removed</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：快照卷会被自动删除掉，并且刚刚在逻辑卷设备被执行快照操作后再创建出来的</w:t>
      </w:r>
      <w:r>
        <w:rPr>
          <w:color w:val="000000"/>
          <w:kern w:val="2"/>
          <w:szCs w:val="21"/>
        </w:rPr>
        <w:t>100MB</w:t>
      </w:r>
      <w:r>
        <w:rPr>
          <w:rFonts w:hint="eastAsia"/>
          <w:color w:val="000000"/>
          <w:kern w:val="2"/>
          <w:szCs w:val="21"/>
        </w:rPr>
        <w:t>的垃圾文件也被清除了。</w:t>
      </w:r>
    </w:p>
    <w:p>
      <w:pPr>
        <w:pStyle w:val="58"/>
        <w:rPr>
          <w:kern w:val="2"/>
        </w:rPr>
      </w:pPr>
    </w:p>
    <w:p>
      <w:pPr>
        <w:pStyle w:val="26"/>
        <w:rPr>
          <w:kern w:val="2"/>
        </w:rPr>
      </w:pPr>
      <w:r>
        <w:rPr>
          <w:kern w:val="2"/>
        </w:rPr>
        <w:t>[root@linuxprobe ~]# mount -a</w:t>
      </w:r>
    </w:p>
    <w:p>
      <w:pPr>
        <w:pStyle w:val="26"/>
        <w:rPr>
          <w:kern w:val="2"/>
        </w:rPr>
      </w:pPr>
      <w:r>
        <w:rPr>
          <w:kern w:val="2"/>
        </w:rPr>
        <w:t>[root@linuxprobe ~]# ls /linuxprobe/</w:t>
      </w:r>
    </w:p>
    <w:p>
      <w:pPr>
        <w:pStyle w:val="26"/>
        <w:rPr>
          <w:kern w:val="2"/>
        </w:rPr>
      </w:pPr>
      <w:r>
        <w:rPr>
          <w:kern w:val="2"/>
        </w:rPr>
        <w:t>lost+found readme.txt</w:t>
      </w:r>
    </w:p>
    <w:p>
      <w:pPr>
        <w:pStyle w:val="59"/>
        <w:spacing w:after="90"/>
        <w:rPr>
          <w:kern w:val="2"/>
        </w:rPr>
      </w:pPr>
    </w:p>
    <w:p>
      <w:pPr>
        <w:pStyle w:val="4"/>
        <w:spacing w:before="151" w:after="151"/>
        <w:rPr>
          <w:kern w:val="2"/>
        </w:rPr>
      </w:pPr>
      <w:r>
        <w:rPr>
          <w:color w:val="000000"/>
          <w:kern w:val="2"/>
        </w:rPr>
        <w:t>7.2.5</w:t>
      </w:r>
      <w:r>
        <w:rPr>
          <w:color w:val="000000"/>
          <w:kern w:val="2"/>
          <w:szCs w:val="21"/>
        </w:rPr>
        <w:t xml:space="preserve">  </w:t>
      </w:r>
      <w:r>
        <w:rPr>
          <w:rFonts w:hint="eastAsia"/>
          <w:color w:val="000000"/>
          <w:kern w:val="2"/>
        </w:rPr>
        <w:t>删除逻辑卷</w:t>
      </w:r>
    </w:p>
    <w:p>
      <w:pPr>
        <w:rPr>
          <w:kern w:val="2"/>
        </w:rPr>
      </w:pPr>
      <w:r>
        <w:rPr>
          <w:rFonts w:hint="eastAsia"/>
          <w:color w:val="000000"/>
          <w:kern w:val="2"/>
          <w:szCs w:val="21"/>
        </w:rPr>
        <w:t>当生产环境中想要重新部署</w:t>
      </w:r>
      <w:r>
        <w:rPr>
          <w:color w:val="000000"/>
          <w:kern w:val="2"/>
          <w:szCs w:val="21"/>
        </w:rPr>
        <w:t>LVM</w:t>
      </w:r>
      <w:r>
        <w:rPr>
          <w:rFonts w:hint="eastAsia"/>
          <w:color w:val="000000"/>
          <w:kern w:val="2"/>
          <w:szCs w:val="21"/>
        </w:rPr>
        <w:t>或者不再需要使用</w:t>
      </w:r>
      <w:r>
        <w:rPr>
          <w:color w:val="000000"/>
          <w:kern w:val="2"/>
          <w:szCs w:val="21"/>
        </w:rPr>
        <w:t>LVM</w:t>
      </w:r>
      <w:r>
        <w:rPr>
          <w:rFonts w:hint="eastAsia"/>
          <w:color w:val="000000"/>
          <w:kern w:val="2"/>
          <w:szCs w:val="21"/>
        </w:rPr>
        <w:t>时，则需要执行</w:t>
      </w:r>
      <w:r>
        <w:rPr>
          <w:color w:val="000000"/>
          <w:kern w:val="2"/>
          <w:szCs w:val="21"/>
        </w:rPr>
        <w:t>LVM</w:t>
      </w:r>
      <w:r>
        <w:rPr>
          <w:rFonts w:hint="eastAsia"/>
          <w:color w:val="000000"/>
          <w:kern w:val="2"/>
          <w:szCs w:val="21"/>
        </w:rPr>
        <w:t>的删除操作。为此，需要提前备份好重要的数据信息，然后依次删除逻辑卷、卷组、物理卷设备，这个顺序不可颠倒。</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：取消逻辑卷与目录的挂载关联，删除配置文件中永久生效的设备参数。</w:t>
      </w:r>
    </w:p>
    <w:p>
      <w:pPr>
        <w:pStyle w:val="58"/>
        <w:rPr>
          <w:kern w:val="2"/>
        </w:rPr>
      </w:pPr>
    </w:p>
    <w:p>
      <w:pPr>
        <w:pStyle w:val="26"/>
        <w:spacing w:line="228" w:lineRule="exact"/>
        <w:rPr>
          <w:kern w:val="2"/>
        </w:rPr>
      </w:pPr>
      <w:r>
        <w:rPr>
          <w:kern w:val="2"/>
        </w:rPr>
        <w:t>[root@linuxprobe ~]# umount /linuxprobe</w:t>
      </w:r>
    </w:p>
    <w:p>
      <w:pPr>
        <w:pStyle w:val="26"/>
        <w:spacing w:line="228" w:lineRule="exact"/>
        <w:rPr>
          <w:kern w:val="2"/>
        </w:rPr>
      </w:pPr>
      <w:r>
        <w:rPr>
          <w:kern w:val="2"/>
        </w:rPr>
        <w:t>[root@linuxprobe ~]# vim /etc/fstab</w:t>
      </w:r>
    </w:p>
    <w:p>
      <w:pPr>
        <w:pStyle w:val="26"/>
        <w:spacing w:line="228" w:lineRule="exact"/>
        <w:rPr>
          <w:kern w:val="2"/>
        </w:rPr>
      </w:pPr>
      <w:r>
        <w:rPr>
          <w:kern w:val="2"/>
        </w:rPr>
        <w:t>#</w:t>
      </w:r>
    </w:p>
    <w:p>
      <w:pPr>
        <w:pStyle w:val="26"/>
        <w:spacing w:line="228" w:lineRule="exact"/>
        <w:rPr>
          <w:kern w:val="2"/>
        </w:rPr>
      </w:pPr>
      <w:r>
        <w:rPr>
          <w:kern w:val="2"/>
        </w:rPr>
        <w:t># /etc/fstab</w:t>
      </w:r>
    </w:p>
    <w:p>
      <w:pPr>
        <w:pStyle w:val="26"/>
        <w:spacing w:line="228" w:lineRule="exact"/>
        <w:rPr>
          <w:kern w:val="2"/>
        </w:rPr>
      </w:pPr>
      <w:r>
        <w:rPr>
          <w:kern w:val="2"/>
        </w:rPr>
        <w:t># Created by anaconda on Fri Feb 19 22:08:59 2017</w:t>
      </w:r>
    </w:p>
    <w:p>
      <w:pPr>
        <w:pStyle w:val="26"/>
        <w:spacing w:line="228" w:lineRule="exact"/>
        <w:rPr>
          <w:kern w:val="2"/>
        </w:rPr>
      </w:pPr>
      <w:r>
        <w:rPr>
          <w:kern w:val="2"/>
        </w:rPr>
        <w:t>#</w:t>
      </w:r>
    </w:p>
    <w:p>
      <w:pPr>
        <w:pStyle w:val="26"/>
        <w:spacing w:line="228" w:lineRule="exact"/>
        <w:rPr>
          <w:kern w:val="2"/>
        </w:rPr>
      </w:pPr>
      <w:r>
        <w:rPr>
          <w:kern w:val="2"/>
        </w:rPr>
        <w:t># Accessible filesystems, by reference, are maintained under '/dev/disk'</w:t>
      </w:r>
    </w:p>
    <w:p>
      <w:pPr>
        <w:pStyle w:val="26"/>
        <w:spacing w:line="228" w:lineRule="exact"/>
        <w:rPr>
          <w:kern w:val="2"/>
        </w:rPr>
      </w:pPr>
      <w:r>
        <w:rPr>
          <w:kern w:val="2"/>
        </w:rPr>
        <w:t># See man pages fstab(5), findfs(8), mount(8) and/or blkid(8) for more info</w:t>
      </w:r>
    </w:p>
    <w:p>
      <w:pPr>
        <w:pStyle w:val="26"/>
        <w:spacing w:line="228" w:lineRule="exact"/>
        <w:rPr>
          <w:kern w:val="2"/>
        </w:rPr>
      </w:pPr>
      <w:r>
        <w:rPr>
          <w:kern w:val="2"/>
        </w:rPr>
        <w:t>#</w:t>
      </w:r>
    </w:p>
    <w:p>
      <w:pPr>
        <w:pStyle w:val="26"/>
        <w:spacing w:line="228" w:lineRule="exact"/>
        <w:rPr>
          <w:kern w:val="2"/>
        </w:rPr>
      </w:pPr>
      <w:r>
        <w:rPr>
          <w:kern w:val="2"/>
        </w:rPr>
        <w:t>/dev/mapper/rhel-root                     /            xfs       defaults  1 1</w:t>
      </w:r>
    </w:p>
    <w:p>
      <w:pPr>
        <w:pStyle w:val="26"/>
        <w:spacing w:line="228" w:lineRule="exact"/>
        <w:rPr>
          <w:kern w:val="2"/>
        </w:rPr>
      </w:pPr>
      <w:r>
        <w:rPr>
          <w:kern w:val="2"/>
        </w:rPr>
        <w:t>UUID=50591e35-d47a-4aeb-a0ca-1b4e8336d9b1 /boot        xfs       defaults  1 2</w:t>
      </w:r>
    </w:p>
    <w:p>
      <w:pPr>
        <w:pStyle w:val="26"/>
        <w:spacing w:line="228" w:lineRule="exact"/>
        <w:rPr>
          <w:kern w:val="2"/>
        </w:rPr>
      </w:pPr>
      <w:r>
        <w:rPr>
          <w:kern w:val="2"/>
        </w:rPr>
        <w:t>/dev/mapper                               /rhel-swap   swap swap defaults  0 0</w:t>
      </w:r>
    </w:p>
    <w:p>
      <w:pPr>
        <w:pStyle w:val="26"/>
        <w:spacing w:line="228" w:lineRule="exact"/>
        <w:rPr>
          <w:kern w:val="2"/>
        </w:rPr>
      </w:pPr>
      <w:r>
        <w:rPr>
          <w:kern w:val="2"/>
        </w:rPr>
        <w:t>/dev/cdrom                                /media/cdrom iso9660   defaults  0 0 </w:t>
      </w:r>
      <w:del w:id="0" w:author="Unknown">
        <w:r>
          <w:rPr>
            <w:kern w:val="2"/>
          </w:rPr>
          <w:delText>dev/storage/vo /linuxprobe ext4 defaults 0 0</w:delText>
        </w:r>
      </w:del>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：删除逻辑卷设备，需要输入</w:t>
      </w:r>
      <w:r>
        <w:rPr>
          <w:color w:val="000000"/>
          <w:kern w:val="2"/>
          <w:szCs w:val="21"/>
        </w:rPr>
        <w:t>y</w:t>
      </w:r>
      <w:r>
        <w:rPr>
          <w:rFonts w:hint="eastAsia"/>
          <w:color w:val="000000"/>
          <w:kern w:val="2"/>
          <w:szCs w:val="21"/>
        </w:rPr>
        <w:t>来确认操作。</w:t>
      </w:r>
    </w:p>
    <w:p>
      <w:pPr>
        <w:pStyle w:val="58"/>
        <w:rPr>
          <w:kern w:val="2"/>
        </w:rPr>
      </w:pPr>
    </w:p>
    <w:p>
      <w:pPr>
        <w:pStyle w:val="26"/>
        <w:rPr>
          <w:kern w:val="2"/>
        </w:rPr>
      </w:pPr>
      <w:r>
        <w:rPr>
          <w:kern w:val="2"/>
        </w:rPr>
        <w:t>[root@linuxprobe ~]# lvremove /dev/storage/vo </w:t>
      </w:r>
    </w:p>
    <w:p>
      <w:pPr>
        <w:pStyle w:val="26"/>
        <w:rPr>
          <w:kern w:val="2"/>
        </w:rPr>
      </w:pPr>
      <w:r>
        <w:rPr>
          <w:kern w:val="2"/>
        </w:rPr>
        <w:t>Do you really want to remove active logical volume vo? [y/n]: </w:t>
      </w:r>
      <w:r>
        <w:rPr>
          <w:b/>
          <w:bCs/>
          <w:kern w:val="2"/>
        </w:rPr>
        <w:t>y</w:t>
      </w:r>
    </w:p>
    <w:p>
      <w:pPr>
        <w:pStyle w:val="26"/>
        <w:rPr>
          <w:kern w:val="2"/>
        </w:rPr>
      </w:pPr>
      <w:r>
        <w:rPr>
          <w:kern w:val="2"/>
        </w:rPr>
        <w:t> Logical volume "vo" successfully removed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：删除卷组，此处只写卷组名称即可，不需要设备的绝对路径。</w:t>
      </w:r>
    </w:p>
    <w:p>
      <w:pPr>
        <w:pStyle w:val="58"/>
        <w:rPr>
          <w:kern w:val="2"/>
        </w:rPr>
      </w:pPr>
    </w:p>
    <w:p>
      <w:pPr>
        <w:pStyle w:val="26"/>
        <w:rPr>
          <w:kern w:val="2"/>
        </w:rPr>
      </w:pPr>
      <w:r>
        <w:rPr>
          <w:kern w:val="2"/>
        </w:rPr>
        <w:t>[root@linuxprobe ~]# vgremove storage</w:t>
      </w:r>
    </w:p>
    <w:p>
      <w:pPr>
        <w:pStyle w:val="26"/>
        <w:rPr>
          <w:kern w:val="2"/>
        </w:rPr>
      </w:pPr>
      <w:r>
        <w:rPr>
          <w:kern w:val="2"/>
        </w:rPr>
        <w:t> Volume group "storage" successfully removed</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：删除物理卷设备。</w:t>
      </w:r>
    </w:p>
    <w:p>
      <w:pPr>
        <w:pStyle w:val="58"/>
        <w:rPr>
          <w:kern w:val="2"/>
        </w:rPr>
      </w:pPr>
    </w:p>
    <w:p>
      <w:pPr>
        <w:pStyle w:val="26"/>
        <w:rPr>
          <w:kern w:val="2"/>
        </w:rPr>
      </w:pPr>
      <w:r>
        <w:rPr>
          <w:kern w:val="2"/>
        </w:rPr>
        <w:t>[root@linuxprobe ~]# pvremove /dev/sdb /dev/sdc</w:t>
      </w:r>
    </w:p>
    <w:p>
      <w:pPr>
        <w:pStyle w:val="26"/>
        <w:rPr>
          <w:kern w:val="2"/>
        </w:rPr>
      </w:pPr>
      <w:r>
        <w:rPr>
          <w:kern w:val="2"/>
        </w:rPr>
        <w:t> Labels on physical volume "/dev/sdb" successfully wiped</w:t>
      </w:r>
    </w:p>
    <w:p>
      <w:pPr>
        <w:pStyle w:val="26"/>
        <w:rPr>
          <w:kern w:val="2"/>
        </w:rPr>
      </w:pPr>
      <w:r>
        <w:rPr>
          <w:kern w:val="2"/>
        </w:rPr>
        <w:t> Labels on physical volume "/dev/sdc" successfully wiped</w:t>
      </w:r>
    </w:p>
    <w:p>
      <w:pPr>
        <w:pStyle w:val="59"/>
        <w:spacing w:after="90"/>
        <w:rPr>
          <w:kern w:val="2"/>
        </w:rPr>
      </w:pPr>
    </w:p>
    <w:p>
      <w:pPr>
        <w:rPr>
          <w:kern w:val="2"/>
        </w:rPr>
      </w:pPr>
      <w:r>
        <w:rPr>
          <w:rFonts w:hint="eastAsia"/>
          <w:color w:val="000000"/>
          <w:kern w:val="2"/>
          <w:szCs w:val="21"/>
        </w:rPr>
        <w:t>在上述操作执行完毕之后，再执行</w:t>
      </w:r>
      <w:r>
        <w:rPr>
          <w:color w:val="000000"/>
          <w:kern w:val="2"/>
          <w:szCs w:val="21"/>
        </w:rPr>
        <w:t>lvdisplay</w:t>
      </w:r>
      <w:r>
        <w:rPr>
          <w:rFonts w:hint="eastAsia"/>
          <w:color w:val="000000"/>
          <w:kern w:val="2"/>
          <w:szCs w:val="21"/>
        </w:rPr>
        <w:t>、</w:t>
      </w:r>
      <w:r>
        <w:rPr>
          <w:color w:val="000000"/>
          <w:kern w:val="2"/>
          <w:szCs w:val="21"/>
        </w:rPr>
        <w:t>vgdisplay</w:t>
      </w:r>
      <w:r>
        <w:rPr>
          <w:rFonts w:hint="eastAsia"/>
          <w:color w:val="000000"/>
          <w:kern w:val="2"/>
          <w:szCs w:val="21"/>
        </w:rPr>
        <w:t>、</w:t>
      </w:r>
      <w:r>
        <w:rPr>
          <w:color w:val="000000"/>
          <w:kern w:val="2"/>
          <w:szCs w:val="21"/>
        </w:rPr>
        <w:t>pvdisplay</w:t>
      </w:r>
      <w:r>
        <w:rPr>
          <w:rFonts w:hint="eastAsia"/>
          <w:color w:val="000000"/>
          <w:kern w:val="2"/>
          <w:szCs w:val="21"/>
        </w:rPr>
        <w:t>命令来查看</w:t>
      </w:r>
      <w:r>
        <w:rPr>
          <w:color w:val="000000"/>
          <w:kern w:val="2"/>
          <w:szCs w:val="21"/>
        </w:rPr>
        <w:t>LVM</w:t>
      </w:r>
      <w:r>
        <w:rPr>
          <w:rFonts w:hint="eastAsia"/>
          <w:color w:val="000000"/>
          <w:kern w:val="2"/>
          <w:szCs w:val="21"/>
        </w:rPr>
        <w:t>的信息时就不会再看到信息了（前提是上述步骤的操作是正确的）。</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w:t>
      </w:r>
      <w:r>
        <w:rPr>
          <w:rFonts w:hint="cs"/>
          <w:kern w:val="2"/>
        </w:rPr>
        <w:t> </w:t>
      </w:r>
      <w:r>
        <w:rPr>
          <w:kern w:val="2"/>
        </w:rPr>
        <w:t>RAID</w:t>
      </w:r>
      <w:r>
        <w:rPr>
          <w:rFonts w:hint="eastAsia"/>
          <w:kern w:val="2"/>
        </w:rPr>
        <w:t>技术主要是为了解决什么问题呢？</w:t>
      </w:r>
    </w:p>
    <w:p>
      <w:pPr>
        <w:pStyle w:val="52"/>
      </w:pPr>
      <w:r>
        <w:rPr>
          <w:rStyle w:val="18"/>
          <w:rFonts w:hint="eastAsia"/>
        </w:rPr>
        <w:t>答：</w:t>
      </w:r>
      <w:r>
        <w:t>RAID</w:t>
      </w:r>
      <w:r>
        <w:rPr>
          <w:rFonts w:hint="eastAsia"/>
        </w:rPr>
        <w:t>技术可以解决存储设备的读写速度问题及数据的冗余备份问题。</w:t>
      </w:r>
    </w:p>
    <w:p>
      <w:pPr>
        <w:pStyle w:val="52"/>
      </w:pPr>
    </w:p>
    <w:p>
      <w:pPr>
        <w:pStyle w:val="43"/>
        <w:ind w:left="320" w:hanging="320"/>
        <w:rPr>
          <w:kern w:val="2"/>
        </w:rPr>
      </w:pPr>
      <w:r>
        <w:rPr>
          <w:kern w:val="2"/>
        </w:rPr>
        <w:t>2</w:t>
      </w:r>
      <w:r>
        <w:rPr>
          <w:rFonts w:hint="eastAsia"/>
          <w:kern w:val="2"/>
        </w:rPr>
        <w:t>．</w:t>
      </w:r>
      <w:r>
        <w:rPr>
          <w:rFonts w:hint="cs"/>
          <w:kern w:val="2"/>
        </w:rPr>
        <w:t> </w:t>
      </w:r>
      <w:r>
        <w:rPr>
          <w:kern w:val="2"/>
        </w:rPr>
        <w:t>RAID 0</w:t>
      </w:r>
      <w:r>
        <w:rPr>
          <w:rFonts w:hint="eastAsia"/>
          <w:kern w:val="2"/>
        </w:rPr>
        <w:t>和</w:t>
      </w:r>
      <w:r>
        <w:rPr>
          <w:kern w:val="2"/>
        </w:rPr>
        <w:t>RAID 5</w:t>
      </w:r>
      <w:r>
        <w:rPr>
          <w:rFonts w:hint="eastAsia"/>
          <w:kern w:val="2"/>
        </w:rPr>
        <w:t>哪个更安全？</w:t>
      </w:r>
    </w:p>
    <w:p>
      <w:pPr>
        <w:pStyle w:val="52"/>
      </w:pPr>
      <w:r>
        <w:rPr>
          <w:rStyle w:val="18"/>
          <w:rFonts w:hint="eastAsia"/>
        </w:rPr>
        <w:t>答：</w:t>
      </w:r>
      <w:r>
        <w:t>RAID 0</w:t>
      </w:r>
      <w:r>
        <w:rPr>
          <w:rFonts w:hint="eastAsia"/>
        </w:rPr>
        <w:t>没有数据冗余功能，因此</w:t>
      </w:r>
      <w:r>
        <w:t>RAID 5</w:t>
      </w:r>
      <w:r>
        <w:rPr>
          <w:rFonts w:hint="eastAsia"/>
        </w:rPr>
        <w:t>更安全。</w:t>
      </w:r>
    </w:p>
    <w:p>
      <w:pPr>
        <w:pStyle w:val="52"/>
      </w:pPr>
    </w:p>
    <w:p>
      <w:pPr>
        <w:pStyle w:val="43"/>
        <w:ind w:left="320" w:hanging="320"/>
        <w:rPr>
          <w:kern w:val="2"/>
        </w:rPr>
      </w:pPr>
      <w:r>
        <w:rPr>
          <w:kern w:val="2"/>
        </w:rPr>
        <w:t>3</w:t>
      </w:r>
      <w:r>
        <w:rPr>
          <w:rFonts w:hint="eastAsia"/>
          <w:kern w:val="2"/>
        </w:rPr>
        <w:t>．假设使用</w:t>
      </w:r>
      <w:r>
        <w:rPr>
          <w:kern w:val="2"/>
        </w:rPr>
        <w:t>4</w:t>
      </w:r>
      <w:r>
        <w:rPr>
          <w:rFonts w:hint="eastAsia"/>
          <w:kern w:val="2"/>
        </w:rPr>
        <w:t>块硬盘来部署</w:t>
      </w:r>
      <w:r>
        <w:rPr>
          <w:kern w:val="2"/>
        </w:rPr>
        <w:t>RAID 10</w:t>
      </w:r>
      <w:r>
        <w:rPr>
          <w:rFonts w:hint="eastAsia"/>
          <w:kern w:val="2"/>
        </w:rPr>
        <w:t>方案，外加一块备份盘，最多可以允许几块硬盘同时损坏呢？</w:t>
      </w:r>
    </w:p>
    <w:p>
      <w:pPr>
        <w:pStyle w:val="52"/>
      </w:pPr>
      <w:r>
        <w:rPr>
          <w:rStyle w:val="18"/>
          <w:rFonts w:hint="eastAsia"/>
        </w:rPr>
        <w:t>答：</w:t>
      </w:r>
      <w:r>
        <w:rPr>
          <w:rFonts w:hint="eastAsia"/>
        </w:rPr>
        <w:t>最多允许</w:t>
      </w:r>
      <w:r>
        <w:t>5</w:t>
      </w:r>
      <w:r>
        <w:rPr>
          <w:rFonts w:hint="eastAsia"/>
        </w:rPr>
        <w:t>块硬盘设备中的</w:t>
      </w:r>
      <w:r>
        <w:t>3</w:t>
      </w:r>
      <w:r>
        <w:rPr>
          <w:rFonts w:hint="eastAsia"/>
        </w:rPr>
        <w:t>块设备同时损坏。</w:t>
      </w:r>
    </w:p>
    <w:p>
      <w:pPr>
        <w:pStyle w:val="52"/>
      </w:pPr>
    </w:p>
    <w:p>
      <w:pPr>
        <w:pStyle w:val="43"/>
        <w:ind w:left="320" w:hanging="320"/>
        <w:rPr>
          <w:kern w:val="2"/>
        </w:rPr>
      </w:pPr>
      <w:r>
        <w:rPr>
          <w:kern w:val="2"/>
        </w:rPr>
        <w:t>4</w:t>
      </w:r>
      <w:r>
        <w:rPr>
          <w:rFonts w:hint="eastAsia"/>
          <w:kern w:val="2"/>
        </w:rPr>
        <w:t>．位于</w:t>
      </w:r>
      <w:r>
        <w:rPr>
          <w:kern w:val="2"/>
        </w:rPr>
        <w:t>LVM</w:t>
      </w:r>
      <w:r>
        <w:rPr>
          <w:rFonts w:hint="eastAsia"/>
          <w:kern w:val="2"/>
        </w:rPr>
        <w:t>最底层的是物理卷还是卷组？</w:t>
      </w:r>
    </w:p>
    <w:p>
      <w:pPr>
        <w:pStyle w:val="52"/>
      </w:pPr>
      <w:r>
        <w:rPr>
          <w:rStyle w:val="18"/>
          <w:rFonts w:hint="eastAsia"/>
        </w:rPr>
        <w:t>答：</w:t>
      </w:r>
      <w:r>
        <w:rPr>
          <w:rFonts w:hint="eastAsia"/>
        </w:rPr>
        <w:t>最底层的是物理卷，然后在通过物理卷组成卷组。</w:t>
      </w:r>
    </w:p>
    <w:p>
      <w:pPr>
        <w:pStyle w:val="52"/>
      </w:pPr>
    </w:p>
    <w:p>
      <w:pPr>
        <w:pStyle w:val="43"/>
        <w:ind w:left="320" w:hanging="320"/>
        <w:rPr>
          <w:kern w:val="2"/>
        </w:rPr>
      </w:pPr>
      <w:r>
        <w:rPr>
          <w:kern w:val="2"/>
        </w:rPr>
        <w:t>5</w:t>
      </w:r>
      <w:r>
        <w:rPr>
          <w:rFonts w:hint="eastAsia"/>
          <w:kern w:val="2"/>
        </w:rPr>
        <w:t>．</w:t>
      </w:r>
      <w:r>
        <w:rPr>
          <w:rFonts w:hint="cs"/>
          <w:kern w:val="2"/>
        </w:rPr>
        <w:t> </w:t>
      </w:r>
      <w:r>
        <w:rPr>
          <w:kern w:val="2"/>
        </w:rPr>
        <w:t>LVM</w:t>
      </w:r>
      <w:r>
        <w:rPr>
          <w:rFonts w:hint="eastAsia"/>
          <w:kern w:val="2"/>
        </w:rPr>
        <w:t>对逻辑卷的扩容和缩容操作有何异同点呢？</w:t>
      </w:r>
    </w:p>
    <w:p>
      <w:pPr>
        <w:pStyle w:val="52"/>
      </w:pPr>
      <w:r>
        <w:rPr>
          <w:rStyle w:val="18"/>
          <w:rFonts w:hint="eastAsia"/>
        </w:rPr>
        <w:t>答：</w:t>
      </w:r>
      <w:r>
        <w:rPr>
          <w:rFonts w:hint="eastAsia"/>
        </w:rPr>
        <w:t>扩容和缩容操作都需要先取消逻辑卷与目录的挂载关联；扩容操作是先扩容后检查文件系统完整性，而缩容操作为了保证数据的安全，需要先检查文件系统完整性再缩容。</w:t>
      </w:r>
    </w:p>
    <w:p>
      <w:pPr>
        <w:pStyle w:val="52"/>
      </w:pPr>
    </w:p>
    <w:p>
      <w:pPr>
        <w:pStyle w:val="43"/>
        <w:ind w:left="320" w:hanging="320"/>
        <w:rPr>
          <w:kern w:val="2"/>
        </w:rPr>
      </w:pPr>
      <w:r>
        <w:rPr>
          <w:kern w:val="2"/>
        </w:rPr>
        <w:t>6</w:t>
      </w:r>
      <w:r>
        <w:rPr>
          <w:rFonts w:hint="eastAsia"/>
          <w:kern w:val="2"/>
        </w:rPr>
        <w:t>．</w:t>
      </w:r>
      <w:r>
        <w:rPr>
          <w:rFonts w:hint="cs"/>
          <w:kern w:val="2"/>
        </w:rPr>
        <w:t> </w:t>
      </w:r>
      <w:r>
        <w:rPr>
          <w:kern w:val="2"/>
        </w:rPr>
        <w:t>LVM</w:t>
      </w:r>
      <w:r>
        <w:rPr>
          <w:rFonts w:hint="eastAsia"/>
          <w:kern w:val="2"/>
        </w:rPr>
        <w:t>的快照卷能使用几次？</w:t>
      </w:r>
    </w:p>
    <w:p>
      <w:pPr>
        <w:pStyle w:val="52"/>
      </w:pPr>
      <w:r>
        <w:rPr>
          <w:rStyle w:val="18"/>
          <w:rFonts w:hint="eastAsia"/>
        </w:rPr>
        <w:t>答：</w:t>
      </w:r>
      <w:r>
        <w:rPr>
          <w:rFonts w:hint="eastAsia"/>
        </w:rPr>
        <w:t>只可使用一次，而且使用后即自动删除。</w:t>
      </w:r>
    </w:p>
    <w:p>
      <w:pPr>
        <w:pStyle w:val="52"/>
      </w:pPr>
    </w:p>
    <w:p>
      <w:pPr>
        <w:pStyle w:val="43"/>
        <w:ind w:left="320" w:hanging="320"/>
        <w:rPr>
          <w:kern w:val="2"/>
        </w:rPr>
      </w:pPr>
      <w:r>
        <w:rPr>
          <w:kern w:val="2"/>
        </w:rPr>
        <w:t>7</w:t>
      </w:r>
      <w:r>
        <w:rPr>
          <w:rFonts w:hint="eastAsia"/>
          <w:kern w:val="2"/>
        </w:rPr>
        <w:t>．</w:t>
      </w:r>
      <w:r>
        <w:rPr>
          <w:rFonts w:hint="cs"/>
          <w:kern w:val="2"/>
        </w:rPr>
        <w:t> </w:t>
      </w:r>
      <w:r>
        <w:rPr>
          <w:kern w:val="2"/>
        </w:rPr>
        <w:t>LVM</w:t>
      </w:r>
      <w:r>
        <w:rPr>
          <w:rFonts w:hint="eastAsia"/>
          <w:kern w:val="2"/>
        </w:rPr>
        <w:t>的删除顺序是怎么样的？</w:t>
      </w:r>
    </w:p>
    <w:p>
      <w:pPr>
        <w:pStyle w:val="52"/>
      </w:pPr>
      <w:r>
        <w:rPr>
          <w:rStyle w:val="18"/>
          <w:rFonts w:hint="eastAsia"/>
        </w:rPr>
        <w:t>答：</w:t>
      </w:r>
      <w:r>
        <w:rPr>
          <w:rFonts w:hint="eastAsia"/>
        </w:rPr>
        <w:t>依次移除逻辑卷、卷组和物理卷。</w:t>
      </w:r>
    </w:p>
    <w:p>
      <w:pPr>
        <w:pStyle w:val="53"/>
        <w:pageBreakBefore/>
        <w:spacing w:after="151"/>
        <w:rPr>
          <w:kern w:val="2"/>
        </w:rPr>
      </w:pPr>
      <w:r>
        <w:rPr>
          <w:kern w:val="2"/>
          <w:sz w:val="20"/>
        </w:rPr>
        <mc:AlternateContent>
          <mc:Choice Requires="wps">
            <w:drawing>
              <wp:anchor distT="0" distB="0" distL="114300" distR="114300" simplePos="0" relativeHeight="251654144"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5" name="Line 173"/>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73" o:spid="_x0000_s1026" o:spt="20" style="position:absolute;left:0pt;margin-left:-73.5pt;margin-top:33pt;height:0pt;width:556.5pt;z-index:251654144;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PbEbGO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53120"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4" name="Rectangle 172"/>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72" o:spid="_x0000_s1026" o:spt="1" style="position:absolute;left:0pt;margin-left:159.45pt;margin-top:1.1pt;height:31.9pt;width:79.5pt;z-index:-251663360;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BS4PeC+QEAAN8DAAAOAAAAAAAAAAEAIAAAACcBAABkcnMvZTJvRG9j&#10;LnhtbFBLBQYAAAAABgAGAFkBAACSBQAAAAA=&#10;">
                <v:fill on="t" focussize="0,0"/>
                <v:stroke on="f"/>
                <v:imagedata o:title=""/>
                <o:lock v:ext="edit" aspectratio="f"/>
              </v:rect>
            </w:pict>
          </mc:Fallback>
        </mc:AlternateContent>
      </w:r>
      <w:r>
        <w:rPr>
          <w:rFonts w:hint="eastAsia"/>
          <w:kern w:val="2"/>
        </w:rPr>
        <w:t>第8章</w:t>
      </w:r>
    </w:p>
    <w:p>
      <w:pPr>
        <w:pStyle w:val="2"/>
        <w:rPr>
          <w:kern w:val="2"/>
        </w:rPr>
      </w:pPr>
      <w:r>
        <w:rPr>
          <w:rFonts w:hint="eastAsia"/>
          <w:kern w:val="2"/>
        </w:rPr>
        <w:t>iptables与firewalld防火墙</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55168" behindDoc="1" locked="0" layoutInCell="1" allowOverlap="1">
                <wp:simplePos x="0" y="0"/>
                <wp:positionH relativeFrom="column">
                  <wp:posOffset>-935990</wp:posOffset>
                </wp:positionH>
                <wp:positionV relativeFrom="paragraph">
                  <wp:posOffset>17145</wp:posOffset>
                </wp:positionV>
                <wp:extent cx="7052310" cy="1199515"/>
                <wp:effectExtent l="3175" t="0" r="2540" b="4445"/>
                <wp:wrapNone/>
                <wp:docPr id="293" name="Rectangle 174"/>
                <wp:cNvGraphicFramePr/>
                <a:graphic xmlns:a="http://schemas.openxmlformats.org/drawingml/2006/main">
                  <a:graphicData uri="http://schemas.microsoft.com/office/word/2010/wordprocessingShape">
                    <wps:wsp>
                      <wps:cNvSpPr>
                        <a:spLocks noChangeArrowheads="1"/>
                      </wps:cNvSpPr>
                      <wps:spPr bwMode="auto">
                        <a:xfrm>
                          <a:off x="0" y="0"/>
                          <a:ext cx="7052310" cy="119951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74" o:spid="_x0000_s1026" o:spt="1" style="position:absolute;left:0pt;margin-left:-73.7pt;margin-top:1.35pt;height:94.45pt;width:555.3pt;z-index:-251661312;mso-width-relative:page;mso-height-relative:page;" fillcolor="#D9D9D9" filled="t" stroked="f" coordsize="21600,21600" o:gfxdata="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zwh/33QAAAAoBAAAPAAAAAAAAAAEAIAAAACIAAABkcnMvZG93&#10;bnJldi54bWxQSwECFAAUAAAACACHTuJAhH3IafsBAADgAwAADgAAAAAAAAABACAAAAAsAQAAZHJz&#10;L2Uyb0RvYy54bWxQSwUGAAAAAAYABgBZAQAAmQU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防火墙管理工具；</w:t>
      </w:r>
    </w:p>
    <w:p>
      <w:pPr>
        <w:pStyle w:val="55"/>
        <w:rPr>
          <w:kern w:val="2"/>
        </w:rPr>
      </w:pPr>
      <w:r>
        <w:rPr>
          <w:kern w:val="2"/>
        </w:rPr>
        <w:sym w:font="Wingdings" w:char="00D8"/>
      </w:r>
      <w:r>
        <w:rPr>
          <w:kern w:val="2"/>
        </w:rPr>
        <w:tab/>
      </w:r>
      <w:r>
        <w:rPr>
          <w:kern w:val="2"/>
        </w:rPr>
        <w:t>iptables</w:t>
      </w:r>
      <w:r>
        <w:rPr>
          <w:rFonts w:hint="eastAsia"/>
          <w:kern w:val="2"/>
        </w:rPr>
        <w:t>；</w:t>
      </w:r>
    </w:p>
    <w:p>
      <w:pPr>
        <w:pStyle w:val="55"/>
        <w:rPr>
          <w:kern w:val="2"/>
        </w:rPr>
      </w:pPr>
      <w:r>
        <w:rPr>
          <w:kern w:val="2"/>
        </w:rPr>
        <w:sym w:font="Wingdings" w:char="00D8"/>
      </w:r>
      <w:r>
        <w:rPr>
          <w:kern w:val="2"/>
        </w:rPr>
        <w:tab/>
      </w:r>
      <w:r>
        <w:rPr>
          <w:kern w:val="2"/>
        </w:rPr>
        <w:t>firewalld</w:t>
      </w:r>
      <w:r>
        <w:rPr>
          <w:rFonts w:hint="eastAsia"/>
          <w:kern w:val="2"/>
        </w:rPr>
        <w:t>；</w:t>
      </w:r>
    </w:p>
    <w:p>
      <w:pPr>
        <w:pStyle w:val="55"/>
        <w:rPr>
          <w:kern w:val="2"/>
        </w:rPr>
      </w:pPr>
      <w:r>
        <w:rPr>
          <w:kern w:val="2"/>
        </w:rPr>
        <w:sym w:font="Wingdings" w:char="00D8"/>
      </w:r>
      <w:r>
        <w:rPr>
          <w:kern w:val="2"/>
        </w:rPr>
        <w:tab/>
      </w:r>
      <w:r>
        <w:rPr>
          <w:rFonts w:hint="eastAsia"/>
          <w:kern w:val="2"/>
        </w:rPr>
        <w:t>服务的访问控制列表。</w:t>
      </w:r>
    </w:p>
    <w:p>
      <w:pPr>
        <w:rPr>
          <w:kern w:val="2"/>
        </w:rPr>
      </w:pPr>
    </w:p>
    <w:p>
      <w:pPr>
        <w:rPr>
          <w:spacing w:val="4"/>
          <w:kern w:val="2"/>
        </w:rPr>
      </w:pPr>
      <w:r>
        <w:rPr>
          <w:rFonts w:hint="eastAsia"/>
          <w:spacing w:val="4"/>
          <w:kern w:val="2"/>
        </w:rPr>
        <w:t>保障数据的安全性是继保障数据的可用性之后最为重要的一项工作。防火墙作为公网与内网之间的保护屏障，在保障数据的安全性方面起着至关重要的作用。考虑到大家还不了解</w:t>
      </w:r>
      <w:r>
        <w:rPr>
          <w:spacing w:val="4"/>
          <w:kern w:val="2"/>
        </w:rPr>
        <w:t>RHEL 7</w:t>
      </w:r>
      <w:r>
        <w:rPr>
          <w:rFonts w:hint="eastAsia"/>
          <w:spacing w:val="4"/>
          <w:kern w:val="2"/>
        </w:rPr>
        <w:t>中新增的</w:t>
      </w:r>
      <w:r>
        <w:rPr>
          <w:spacing w:val="4"/>
          <w:kern w:val="2"/>
        </w:rPr>
        <w:t>firewalld</w:t>
      </w:r>
      <w:r>
        <w:rPr>
          <w:rFonts w:hint="eastAsia"/>
          <w:spacing w:val="4"/>
          <w:kern w:val="2"/>
        </w:rPr>
        <w:t>防火墙与先前版本中</w:t>
      </w:r>
      <w:r>
        <w:rPr>
          <w:spacing w:val="4"/>
          <w:kern w:val="2"/>
        </w:rPr>
        <w:t>iptables</w:t>
      </w:r>
      <w:r>
        <w:rPr>
          <w:rFonts w:hint="eastAsia"/>
          <w:spacing w:val="4"/>
          <w:kern w:val="2"/>
        </w:rPr>
        <w:t>防火墙之间的区别，</w:t>
      </w:r>
      <w:r>
        <w:fldChar w:fldCharType="begin"/>
      </w:r>
      <w:r>
        <w:instrText xml:space="preserve"> HYPERLINK "http://www.linuxprobe.com/" \t "_blank" \o "刘遄" </w:instrText>
      </w:r>
      <w:r>
        <w:fldChar w:fldCharType="separate"/>
      </w:r>
      <w:r>
        <w:rPr>
          <w:rFonts w:hint="eastAsia"/>
          <w:spacing w:val="4"/>
          <w:kern w:val="2"/>
        </w:rPr>
        <w:t>刘遄</w:t>
      </w:r>
      <w:r>
        <w:rPr>
          <w:rFonts w:hint="eastAsia"/>
          <w:spacing w:val="4"/>
          <w:kern w:val="2"/>
        </w:rPr>
        <w:fldChar w:fldCharType="end"/>
      </w:r>
      <w:r>
        <w:rPr>
          <w:rFonts w:hint="eastAsia"/>
          <w:spacing w:val="4"/>
          <w:kern w:val="2"/>
        </w:rPr>
        <w:t>老师决定先带领读者从理论层面和实际层面正确地认识在这两款防火墙之间的关系。</w:t>
      </w:r>
    </w:p>
    <w:p>
      <w:pPr>
        <w:rPr>
          <w:kern w:val="2"/>
        </w:rPr>
      </w:pPr>
      <w:r>
        <w:rPr>
          <w:rFonts w:hint="eastAsia"/>
          <w:kern w:val="2"/>
        </w:rPr>
        <w:t>本章将分别使用</w:t>
      </w:r>
      <w:r>
        <w:rPr>
          <w:kern w:val="2"/>
        </w:rPr>
        <w:t>iptables</w:t>
      </w:r>
      <w:r>
        <w:rPr>
          <w:rFonts w:hint="eastAsia"/>
          <w:kern w:val="2"/>
        </w:rPr>
        <w:t>、</w:t>
      </w:r>
      <w:r>
        <w:rPr>
          <w:kern w:val="2"/>
        </w:rPr>
        <w:t>firewall-cmd</w:t>
      </w:r>
      <w:r>
        <w:rPr>
          <w:rFonts w:hint="eastAsia"/>
          <w:kern w:val="2"/>
        </w:rPr>
        <w:t>、</w:t>
      </w:r>
      <w:r>
        <w:rPr>
          <w:kern w:val="2"/>
        </w:rPr>
        <w:t>firewall-config</w:t>
      </w:r>
      <w:r>
        <w:rPr>
          <w:rFonts w:hint="eastAsia"/>
          <w:kern w:val="2"/>
        </w:rPr>
        <w:t>和</w:t>
      </w:r>
      <w:r>
        <w:rPr>
          <w:kern w:val="2"/>
        </w:rPr>
        <w:t>TCP Wrappers</w:t>
      </w:r>
      <w:r>
        <w:rPr>
          <w:rFonts w:hint="eastAsia"/>
          <w:kern w:val="2"/>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r>
        <w:fldChar w:fldCharType="begin"/>
      </w:r>
      <w:r>
        <w:instrText xml:space="preserve"> HYPERLINK "http://www.linuxprobe.com/" \t "_blank" \o "linux系统" </w:instrText>
      </w:r>
      <w:r>
        <w:fldChar w:fldCharType="separate"/>
      </w:r>
      <w:r>
        <w:rPr>
          <w:kern w:val="2"/>
        </w:rPr>
        <w:t>Linux</w:t>
      </w:r>
      <w:r>
        <w:rPr>
          <w:rFonts w:hint="eastAsia"/>
          <w:kern w:val="2"/>
        </w:rPr>
        <w:t>系统</w:t>
      </w:r>
      <w:r>
        <w:rPr>
          <w:rFonts w:hint="eastAsia"/>
          <w:kern w:val="2"/>
        </w:rPr>
        <w:fldChar w:fldCharType="end"/>
      </w:r>
      <w:r>
        <w:rPr>
          <w:rFonts w:hint="eastAsia"/>
          <w:kern w:val="2"/>
        </w:rPr>
        <w:t>的安全性万无一失。</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8.1</w:t>
            </w:r>
            <w:r>
              <w:rPr>
                <w:color w:val="000000"/>
                <w:kern w:val="2"/>
                <w:szCs w:val="21"/>
              </w:rPr>
              <w:t xml:space="preserve">  </w:t>
            </w:r>
            <w:r>
              <w:rPr>
                <w:rFonts w:hint="eastAsia"/>
                <w:color w:val="000000"/>
                <w:kern w:val="2"/>
              </w:rPr>
              <w:t>防火墙管理工具</w:t>
            </w:r>
          </w:p>
        </w:tc>
      </w:tr>
    </w:tbl>
    <w:p>
      <w:pPr>
        <w:pStyle w:val="56"/>
        <w:rPr>
          <w:kern w:val="2"/>
        </w:rPr>
      </w:pPr>
    </w:p>
    <w:p>
      <w:pPr>
        <w:rPr>
          <w:kern w:val="2"/>
        </w:rPr>
      </w:pPr>
      <w:r>
        <w:rPr>
          <w:rFonts w:hint="eastAsia"/>
          <w:color w:val="000000"/>
          <w:kern w:val="2"/>
          <w:szCs w:val="21"/>
        </w:rPr>
        <w:t>众所周知，相较于企业内网，外部的公网环境更加恶劣，罪恶丛生。在公网与企业内网之间充当保护屏障的防火墙（见图</w:t>
      </w:r>
      <w:r>
        <w:rPr>
          <w:color w:val="000000"/>
          <w:kern w:val="2"/>
          <w:szCs w:val="21"/>
        </w:rPr>
        <w:t>8-1</w:t>
      </w:r>
      <w:r>
        <w:rPr>
          <w:rFonts w:hint="eastAsia"/>
          <w:color w:val="000000"/>
          <w:kern w:val="2"/>
          <w:szCs w:val="21"/>
        </w:rPr>
        <w:t>）虽然有软件或硬件之分，但主要功能都是依据策略对穿越防火墙自身的流量进行过滤。防火墙策略可以基于流量的源目地址、端口号、协议、应用等信息来定制，然后防火墙使用预先定制的策略规则监控出入的流量，若流量与某一条策略规则相匹配，则执行相应的处理，反之则丢弃。这样一来，就可以保证仅有合法的流量在企业内网和外部公网之间流动了。</w:t>
      </w:r>
    </w:p>
    <w:p>
      <w:pPr>
        <w:pStyle w:val="32"/>
        <w:rPr>
          <w:kern w:val="2"/>
        </w:rPr>
      </w:pPr>
      <w:r>
        <w:rPr>
          <w:color w:val="000000"/>
          <w:kern w:val="2"/>
          <w:szCs w:val="21"/>
        </w:rPr>
        <w:drawing>
          <wp:inline distT="0" distB="0" distL="0" distR="0">
            <wp:extent cx="2773680" cy="693420"/>
            <wp:effectExtent l="0" t="0" r="0" b="0"/>
            <wp:docPr id="113" name="图片 113"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080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773680" cy="6934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8-1  </w:t>
      </w:r>
      <w:r>
        <w:rPr>
          <w:rFonts w:hint="eastAsia"/>
          <w:color w:val="000000"/>
          <w:kern w:val="2"/>
          <w:szCs w:val="21"/>
        </w:rPr>
        <w:t>防火墙作为公网与内网之间的保护屏障</w:t>
      </w:r>
    </w:p>
    <w:p>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w:t>
      </w:r>
      <w:r>
        <w:rPr>
          <w:color w:val="000000"/>
          <w:kern w:val="2"/>
          <w:szCs w:val="21"/>
        </w:rPr>
        <w:t>firewalld</w:t>
      </w:r>
      <w:r>
        <w:rPr>
          <w:rFonts w:hint="eastAsia"/>
          <w:color w:val="000000"/>
          <w:kern w:val="2"/>
          <w:szCs w:val="21"/>
        </w:rPr>
        <w:t>防火墙取代了</w:t>
      </w:r>
      <w:r>
        <w:rPr>
          <w:color w:val="000000"/>
          <w:kern w:val="2"/>
          <w:szCs w:val="21"/>
        </w:rPr>
        <w:t>iptables</w:t>
      </w:r>
      <w:r>
        <w:rPr>
          <w:rFonts w:hint="eastAsia"/>
          <w:color w:val="000000"/>
          <w:kern w:val="2"/>
          <w:szCs w:val="21"/>
        </w:rPr>
        <w:t>防火墙。对于接触</w:t>
      </w:r>
      <w:r>
        <w:fldChar w:fldCharType="begin"/>
      </w:r>
      <w:r>
        <w:instrText xml:space="preserve"> HYPERLINK "http://www.linuxprobe.com/" \t "_blank" \o "linux系统" </w:instrText>
      </w:r>
      <w:r>
        <w:fldChar w:fldCharType="separate"/>
      </w:r>
      <w:r>
        <w:rPr>
          <w:color w:val="000000"/>
          <w:kern w:val="2"/>
          <w:szCs w:val="21"/>
        </w:rPr>
        <w:t>Linux</w:t>
      </w:r>
      <w:r>
        <w:rPr>
          <w:rFonts w:hint="eastAsia"/>
          <w:color w:val="000000"/>
          <w:kern w:val="2"/>
          <w:szCs w:val="21"/>
        </w:rPr>
        <w:t>系统</w:t>
      </w:r>
      <w:r>
        <w:rPr>
          <w:rFonts w:hint="eastAsia"/>
          <w:color w:val="000000"/>
          <w:kern w:val="2"/>
          <w:szCs w:val="21"/>
        </w:rPr>
        <w:fldChar w:fldCharType="end"/>
      </w:r>
      <w:r>
        <w:rPr>
          <w:rFonts w:hint="eastAsia"/>
          <w:color w:val="000000"/>
          <w:kern w:val="2"/>
          <w:szCs w:val="21"/>
        </w:rPr>
        <w:t>比较早或学习过</w:t>
      </w:r>
      <w:r>
        <w:rPr>
          <w:color w:val="000000"/>
          <w:kern w:val="2"/>
          <w:szCs w:val="21"/>
        </w:rPr>
        <w:t>RHEL 6</w:t>
      </w:r>
      <w:r>
        <w:rPr>
          <w:rFonts w:hint="eastAsia"/>
          <w:color w:val="000000"/>
          <w:kern w:val="2"/>
          <w:szCs w:val="21"/>
        </w:rPr>
        <w:t>系统的读者来说，当他们发现曾经掌握的知识在</w:t>
      </w:r>
      <w:r>
        <w:rPr>
          <w:color w:val="000000"/>
          <w:kern w:val="2"/>
          <w:szCs w:val="21"/>
        </w:rPr>
        <w:t>RHEL 7</w:t>
      </w:r>
      <w:r>
        <w:rPr>
          <w:rFonts w:hint="eastAsia"/>
          <w:color w:val="000000"/>
          <w:kern w:val="2"/>
          <w:szCs w:val="21"/>
        </w:rPr>
        <w:t>中不再适用，需要全新学习</w:t>
      </w:r>
      <w:r>
        <w:rPr>
          <w:color w:val="000000"/>
          <w:kern w:val="2"/>
          <w:szCs w:val="21"/>
        </w:rPr>
        <w:t>firewalld</w:t>
      </w:r>
      <w:r>
        <w:rPr>
          <w:rFonts w:hint="eastAsia"/>
          <w:color w:val="000000"/>
          <w:kern w:val="2"/>
          <w:szCs w:val="21"/>
        </w:rPr>
        <w:t>时，难免会有抵触心理。其实，</w:t>
      </w:r>
      <w:r>
        <w:rPr>
          <w:color w:val="000000"/>
          <w:kern w:val="2"/>
          <w:szCs w:val="21"/>
        </w:rPr>
        <w:t>iptables</w:t>
      </w:r>
      <w:r>
        <w:rPr>
          <w:rFonts w:hint="eastAsia"/>
          <w:color w:val="000000"/>
          <w:kern w:val="2"/>
          <w:szCs w:val="21"/>
        </w:rPr>
        <w:t>与</w:t>
      </w:r>
      <w:r>
        <w:rPr>
          <w:color w:val="000000"/>
          <w:kern w:val="2"/>
          <w:szCs w:val="21"/>
        </w:rPr>
        <w:t>firewalld</w:t>
      </w:r>
      <w:r>
        <w:rPr>
          <w:rFonts w:hint="eastAsia"/>
          <w:color w:val="000000"/>
          <w:kern w:val="2"/>
          <w:szCs w:val="21"/>
        </w:rPr>
        <w:t>都不是真正的防火墙，它们都只是用来定义防火墙策略的防火墙管理工具而已，或者说，它们只是一种服务。</w:t>
      </w:r>
      <w:r>
        <w:rPr>
          <w:color w:val="000000"/>
          <w:kern w:val="2"/>
          <w:szCs w:val="21"/>
        </w:rPr>
        <w:t>iptables</w:t>
      </w:r>
      <w:r>
        <w:rPr>
          <w:rFonts w:hint="eastAsia"/>
          <w:color w:val="000000"/>
          <w:kern w:val="2"/>
          <w:szCs w:val="21"/>
        </w:rPr>
        <w:t>服务会把配置好的防火墙策略交由内核层面的</w:t>
      </w:r>
      <w:r>
        <w:rPr>
          <w:color w:val="000000"/>
          <w:kern w:val="2"/>
          <w:szCs w:val="21"/>
        </w:rPr>
        <w:t>netfilter</w:t>
      </w:r>
      <w:r>
        <w:rPr>
          <w:rFonts w:hint="eastAsia"/>
          <w:color w:val="000000"/>
          <w:kern w:val="2"/>
          <w:szCs w:val="21"/>
        </w:rPr>
        <w:t>网络过滤器来处理，而</w:t>
      </w:r>
      <w:r>
        <w:rPr>
          <w:color w:val="000000"/>
          <w:kern w:val="2"/>
          <w:szCs w:val="21"/>
        </w:rPr>
        <w:t>firewalld</w:t>
      </w:r>
      <w:r>
        <w:rPr>
          <w:rFonts w:hint="eastAsia"/>
          <w:color w:val="000000"/>
          <w:kern w:val="2"/>
          <w:szCs w:val="21"/>
        </w:rPr>
        <w:t>服务则是把配置好的防火墙策略交由内核层面的</w:t>
      </w:r>
      <w:r>
        <w:rPr>
          <w:color w:val="000000"/>
          <w:kern w:val="2"/>
          <w:szCs w:val="21"/>
        </w:rPr>
        <w:t>nftables</w:t>
      </w:r>
      <w:r>
        <w:rPr>
          <w:rFonts w:hint="eastAsia"/>
          <w:color w:val="000000"/>
          <w:kern w:val="2"/>
          <w:szCs w:val="21"/>
        </w:rPr>
        <w:t>包过滤框架来处理。换句话说，当前在</w:t>
      </w:r>
      <w:r>
        <w:rPr>
          <w:color w:val="000000"/>
          <w:kern w:val="2"/>
          <w:szCs w:val="21"/>
        </w:rPr>
        <w:t>Linux</w:t>
      </w:r>
      <w:r>
        <w:rPr>
          <w:rFonts w:hint="eastAsia"/>
          <w:color w:val="000000"/>
          <w:kern w:val="2"/>
          <w:szCs w:val="21"/>
        </w:rPr>
        <w:t>系统中其实存在多个防火墙管理工具，旨在方便运维人员管理</w:t>
      </w:r>
      <w:r>
        <w:rPr>
          <w:color w:val="000000"/>
          <w:kern w:val="2"/>
          <w:szCs w:val="21"/>
        </w:rPr>
        <w:t>Linux</w:t>
      </w:r>
      <w:r>
        <w:rPr>
          <w:rFonts w:hint="eastAsia"/>
          <w:color w:val="000000"/>
          <w:kern w:val="2"/>
          <w:szCs w:val="21"/>
        </w:rPr>
        <w:t>系统中的防火墙策略，我们只需要配置妥当其中的一个就足够了。虽然这些工具各有优劣，但它们在防火墙策略的配置思路上是保持一致的。大家甚至可以不用完全掌握本章介绍的内容，只要在这多个防火墙管理工具中任选一款并将其学透，就足以满足日常的工作需求了。</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8.2</w:t>
            </w:r>
            <w:r>
              <w:rPr>
                <w:color w:val="000000"/>
                <w:kern w:val="2"/>
                <w:szCs w:val="21"/>
              </w:rPr>
              <w:t xml:space="preserve">  </w:t>
            </w:r>
            <w:r>
              <w:rPr>
                <w:color w:val="000000"/>
                <w:kern w:val="2"/>
              </w:rPr>
              <w:t>iptables</w:t>
            </w:r>
          </w:p>
        </w:tc>
      </w:tr>
    </w:tbl>
    <w:p>
      <w:pPr>
        <w:pStyle w:val="56"/>
        <w:rPr>
          <w:kern w:val="2"/>
        </w:rPr>
      </w:pPr>
    </w:p>
    <w:p>
      <w:pPr>
        <w:rPr>
          <w:kern w:val="2"/>
        </w:rPr>
      </w:pPr>
      <w:r>
        <w:rPr>
          <w:rFonts w:hint="eastAsia"/>
          <w:kern w:val="2"/>
        </w:rPr>
        <w:t>在早期的</w:t>
      </w:r>
      <w:r>
        <w:rPr>
          <w:kern w:val="2"/>
        </w:rPr>
        <w:t>Linux</w:t>
      </w:r>
      <w:r>
        <w:rPr>
          <w:rFonts w:hint="eastAsia"/>
          <w:kern w:val="2"/>
        </w:rPr>
        <w:t>系统中，默认使用的是</w:t>
      </w:r>
      <w:r>
        <w:rPr>
          <w:kern w:val="2"/>
        </w:rPr>
        <w:t>iptables</w:t>
      </w:r>
      <w:r>
        <w:rPr>
          <w:rFonts w:hint="eastAsia"/>
          <w:kern w:val="2"/>
        </w:rPr>
        <w:t>防火墙管理服务来配置防火墙。尽管新型的</w:t>
      </w:r>
      <w:r>
        <w:rPr>
          <w:kern w:val="2"/>
        </w:rPr>
        <w:t>firewalld</w:t>
      </w:r>
      <w:r>
        <w:rPr>
          <w:rFonts w:hint="eastAsia"/>
          <w:kern w:val="2"/>
        </w:rPr>
        <w:t>防火墙管理服务已经被投入使用多年，但是大量的企业在生产环境中依然出于各种原因而继续使用</w:t>
      </w:r>
      <w:r>
        <w:rPr>
          <w:kern w:val="2"/>
        </w:rPr>
        <w:t>iptables</w:t>
      </w:r>
      <w:r>
        <w:rPr>
          <w:rFonts w:hint="eastAsia"/>
          <w:kern w:val="2"/>
        </w:rPr>
        <w:t>。考虑到</w:t>
      </w:r>
      <w:r>
        <w:rPr>
          <w:kern w:val="2"/>
        </w:rPr>
        <w:t>iptables</w:t>
      </w:r>
      <w:r>
        <w:rPr>
          <w:rFonts w:hint="eastAsia"/>
          <w:kern w:val="2"/>
        </w:rPr>
        <w:t>在当前生产环境中还具有顽强的生命力，以及为了使大家在求职面试过程中被问到</w:t>
      </w:r>
      <w:r>
        <w:rPr>
          <w:kern w:val="2"/>
        </w:rPr>
        <w:t>iptables</w:t>
      </w:r>
      <w:r>
        <w:rPr>
          <w:rFonts w:hint="eastAsia"/>
          <w:kern w:val="2"/>
        </w:rPr>
        <w:t>的相关知识时能胸有成竹，刘遄老师觉得还是有必要在本书中好好地讲解一下这项技术。更何况前文也提到，各个防火墙管理工具的配置思路是一致的，在掌握了</w:t>
      </w:r>
      <w:r>
        <w:rPr>
          <w:kern w:val="2"/>
        </w:rPr>
        <w:t>iptables</w:t>
      </w:r>
      <w:r>
        <w:rPr>
          <w:rFonts w:hint="eastAsia"/>
          <w:kern w:val="2"/>
        </w:rPr>
        <w:t>后再学习其他防火墙管理工具时，也有借鉴意义。</w:t>
      </w:r>
    </w:p>
    <w:p>
      <w:pPr>
        <w:pStyle w:val="4"/>
        <w:spacing w:before="151" w:after="151"/>
        <w:rPr>
          <w:kern w:val="2"/>
        </w:rPr>
      </w:pPr>
      <w:r>
        <w:rPr>
          <w:color w:val="000000"/>
          <w:kern w:val="2"/>
        </w:rPr>
        <w:t>8.2.1</w:t>
      </w:r>
      <w:r>
        <w:rPr>
          <w:color w:val="000000"/>
          <w:kern w:val="2"/>
          <w:szCs w:val="21"/>
        </w:rPr>
        <w:t xml:space="preserve">  </w:t>
      </w:r>
      <w:r>
        <w:rPr>
          <w:rFonts w:hint="eastAsia"/>
          <w:color w:val="000000"/>
          <w:kern w:val="2"/>
        </w:rPr>
        <w:t>策略与规则链</w:t>
      </w:r>
    </w:p>
    <w:p>
      <w:pPr>
        <w:rPr>
          <w:kern w:val="2"/>
        </w:rPr>
      </w:pPr>
      <w:r>
        <w:rPr>
          <w:rFonts w:hint="eastAsia"/>
          <w:color w:val="000000"/>
          <w:kern w:val="2"/>
          <w:szCs w:val="21"/>
        </w:rPr>
        <w:t>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pPr>
        <w:rPr>
          <w:kern w:val="2"/>
        </w:rPr>
      </w:pPr>
      <w:r>
        <w:rPr>
          <w:kern w:val="2"/>
        </w:rPr>
        <w:t>iptables</w:t>
      </w:r>
      <w:r>
        <w:rPr>
          <w:rFonts w:hint="eastAsia"/>
          <w:kern w:val="2"/>
        </w:rPr>
        <w:t>服务把用于处理或过滤流量的策略条目称之为规则，多条规则可以组成一个规则链，而规则链则依据数据包处理位置的不同进行分类，具体如下：</w:t>
      </w:r>
    </w:p>
    <w:p>
      <w:pPr>
        <w:pStyle w:val="34"/>
        <w:ind w:left="704" w:hanging="304"/>
        <w:rPr>
          <w:kern w:val="2"/>
        </w:rPr>
      </w:pPr>
      <w:r>
        <w:rPr>
          <w:kern w:val="2"/>
        </w:rPr>
        <w:sym w:font="Wingdings" w:char="00D8"/>
      </w:r>
      <w:r>
        <w:rPr>
          <w:kern w:val="2"/>
        </w:rPr>
        <w:tab/>
      </w:r>
      <w:r>
        <w:rPr>
          <w:rFonts w:hint="eastAsia"/>
          <w:color w:val="000000"/>
          <w:kern w:val="2"/>
          <w:szCs w:val="21"/>
        </w:rPr>
        <w:t>在进行路由选择前处理数据包（</w:t>
      </w:r>
      <w:r>
        <w:rPr>
          <w:color w:val="000000"/>
          <w:kern w:val="2"/>
          <w:szCs w:val="21"/>
        </w:rPr>
        <w:t>PREROUTING</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处理流入的数据包（</w:t>
      </w:r>
      <w:r>
        <w:rPr>
          <w:color w:val="000000"/>
          <w:kern w:val="2"/>
          <w:szCs w:val="21"/>
        </w:rPr>
        <w:t>INPUT</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处理流出的数据包（</w:t>
      </w:r>
      <w:r>
        <w:rPr>
          <w:color w:val="000000"/>
          <w:kern w:val="2"/>
          <w:szCs w:val="21"/>
        </w:rPr>
        <w:t>OUTPUT</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处理转发的数据包（</w:t>
      </w:r>
      <w:r>
        <w:rPr>
          <w:color w:val="000000"/>
          <w:kern w:val="2"/>
          <w:szCs w:val="21"/>
        </w:rPr>
        <w:t>FORWARD</w:t>
      </w:r>
      <w:r>
        <w:rPr>
          <w:rFonts w:hint="eastAsia"/>
          <w:color w:val="000000"/>
          <w:kern w:val="2"/>
          <w:szCs w:val="21"/>
        </w:rPr>
        <w:t>）；</w:t>
      </w:r>
    </w:p>
    <w:p>
      <w:pPr>
        <w:pStyle w:val="34"/>
        <w:ind w:left="704" w:hanging="304"/>
        <w:rPr>
          <w:kern w:val="2"/>
        </w:rPr>
      </w:pPr>
      <w:r>
        <w:rPr>
          <w:kern w:val="2"/>
        </w:rPr>
        <w:sym w:font="Wingdings" w:char="00D8"/>
      </w:r>
      <w:r>
        <w:rPr>
          <w:kern w:val="2"/>
        </w:rPr>
        <w:tab/>
      </w:r>
      <w:r>
        <w:rPr>
          <w:rFonts w:hint="eastAsia"/>
          <w:color w:val="000000"/>
          <w:kern w:val="2"/>
          <w:szCs w:val="21"/>
        </w:rPr>
        <w:t>在进行路由选择后处理数据包（</w:t>
      </w:r>
      <w:r>
        <w:rPr>
          <w:color w:val="000000"/>
          <w:kern w:val="2"/>
          <w:szCs w:val="21"/>
        </w:rPr>
        <w:t>POSTROUTING</w:t>
      </w:r>
      <w:r>
        <w:rPr>
          <w:rFonts w:hint="eastAsia"/>
          <w:color w:val="000000"/>
          <w:kern w:val="2"/>
          <w:szCs w:val="21"/>
        </w:rPr>
        <w:t>）。</w:t>
      </w:r>
    </w:p>
    <w:p>
      <w:pPr>
        <w:rPr>
          <w:kern w:val="2"/>
        </w:rPr>
      </w:pPr>
      <w:r>
        <w:rPr>
          <w:rFonts w:hint="eastAsia"/>
          <w:color w:val="000000"/>
          <w:kern w:val="2"/>
          <w:szCs w:val="21"/>
        </w:rPr>
        <w:t>一般来说，从内网向外网发送的流量一般都是可控且良性的，因此我们使用最多的就是</w:t>
      </w:r>
      <w:r>
        <w:rPr>
          <w:color w:val="000000"/>
          <w:kern w:val="2"/>
          <w:szCs w:val="21"/>
        </w:rPr>
        <w:t>INPUT</w:t>
      </w:r>
      <w:r>
        <w:rPr>
          <w:rFonts w:hint="eastAsia"/>
          <w:color w:val="000000"/>
          <w:kern w:val="2"/>
          <w:szCs w:val="21"/>
        </w:rPr>
        <w:t>规则链，该规则链可以增大黑客人员从外网入侵内网的难度。</w:t>
      </w:r>
    </w:p>
    <w:p>
      <w:pPr>
        <w:pStyle w:val="41"/>
        <w:rPr>
          <w:rFonts w:ascii="Times New Roman" w:hAnsi="Times New Roman" w:eastAsia="方正书宋简体" w:cs="Times New Roman"/>
          <w:kern w:val="2"/>
        </w:rPr>
      </w:pPr>
      <w:r>
        <w:rPr>
          <w:rFonts w:hint="eastAsia" w:ascii="Times New Roman" w:hAnsi="Times New Roman" w:eastAsia="方正书宋简体" w:cs="Times New Roman"/>
          <w:kern w:val="2"/>
        </w:rPr>
        <w:t>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pPr>
        <w:rPr>
          <w:kern w:val="2"/>
        </w:rPr>
      </w:pPr>
      <w:r>
        <w:rPr>
          <w:rFonts w:hint="eastAsia"/>
          <w:kern w:val="2"/>
        </w:rPr>
        <w:t>但是，仅有策略规则还不能保证社区的安全，保安还应该知道采用什么样的动作来处理这些匹配的流量，比如“允许”、“拒绝”、“登记”、“不理它”。这些动作对应到</w:t>
      </w:r>
      <w:r>
        <w:rPr>
          <w:kern w:val="2"/>
        </w:rPr>
        <w:t>iptables</w:t>
      </w:r>
      <w:r>
        <w:rPr>
          <w:rFonts w:hint="eastAsia"/>
          <w:kern w:val="2"/>
        </w:rPr>
        <w:t>服务的术语中分别是</w:t>
      </w:r>
      <w:r>
        <w:rPr>
          <w:kern w:val="2"/>
        </w:rPr>
        <w:t>ACCEPT</w:t>
      </w:r>
      <w:r>
        <w:rPr>
          <w:rFonts w:hint="eastAsia"/>
          <w:kern w:val="2"/>
        </w:rPr>
        <w:t>（允许流量通过）、</w:t>
      </w:r>
      <w:r>
        <w:rPr>
          <w:kern w:val="2"/>
        </w:rPr>
        <w:t>REJECT</w:t>
      </w:r>
      <w:r>
        <w:rPr>
          <w:rFonts w:hint="eastAsia"/>
          <w:kern w:val="2"/>
        </w:rPr>
        <w:t>（拒绝流量通过）、</w:t>
      </w:r>
      <w:r>
        <w:rPr>
          <w:kern w:val="2"/>
        </w:rPr>
        <w:t>LOG</w:t>
      </w:r>
      <w:r>
        <w:rPr>
          <w:rFonts w:hint="eastAsia"/>
          <w:kern w:val="2"/>
        </w:rPr>
        <w:t>（记录日志信息）、</w:t>
      </w:r>
      <w:r>
        <w:rPr>
          <w:kern w:val="2"/>
        </w:rPr>
        <w:t>DROP</w:t>
      </w:r>
      <w:r>
        <w:rPr>
          <w:rFonts w:hint="eastAsia"/>
          <w:kern w:val="2"/>
        </w:rPr>
        <w:t>（拒绝流量通过）。“允许流量通过”和“记录日志信息”都比较好理解，这里需要着重讲解的是</w:t>
      </w:r>
      <w:r>
        <w:rPr>
          <w:kern w:val="2"/>
        </w:rPr>
        <w:t>REJECT</w:t>
      </w:r>
      <w:r>
        <w:rPr>
          <w:rFonts w:hint="eastAsia"/>
          <w:kern w:val="2"/>
        </w:rPr>
        <w:t>和</w:t>
      </w:r>
      <w:r>
        <w:rPr>
          <w:kern w:val="2"/>
        </w:rPr>
        <w:t>DROP</w:t>
      </w:r>
      <w:r>
        <w:rPr>
          <w:rFonts w:hint="eastAsia"/>
          <w:kern w:val="2"/>
        </w:rPr>
        <w:t>的不同点。就</w:t>
      </w:r>
      <w:r>
        <w:rPr>
          <w:kern w:val="2"/>
        </w:rPr>
        <w:t>DROP</w:t>
      </w:r>
      <w:r>
        <w:rPr>
          <w:rFonts w:hint="eastAsia"/>
          <w:kern w:val="2"/>
        </w:rPr>
        <w:t>来说，它是直接将流量丢弃而且不响应；</w:t>
      </w:r>
      <w:r>
        <w:rPr>
          <w:kern w:val="2"/>
        </w:rPr>
        <w:t>REJECT</w:t>
      </w:r>
      <w:r>
        <w:rPr>
          <w:rFonts w:hint="eastAsia"/>
          <w:kern w:val="2"/>
        </w:rPr>
        <w:t>则会在拒绝流量后再回复一条“您的信息已经收到，但是被扔掉了”信息，从而让流量发送方清晰地看到数据被拒绝的响应信息。</w:t>
      </w:r>
    </w:p>
    <w:p>
      <w:pPr>
        <w:rPr>
          <w:kern w:val="2"/>
        </w:rPr>
      </w:pPr>
      <w:r>
        <w:rPr>
          <w:rFonts w:hint="eastAsia"/>
          <w:kern w:val="2"/>
        </w:rPr>
        <w:t>我们来举一个例子，让各位读者更直观地理解这两个拒绝动作的不同之处。比如有一天您正在家里看电视，突然听到有人敲门，您透过防盗门的猫眼一看是推销商品的，便会在不需要的情况下开门并拒绝他们（</w:t>
      </w:r>
      <w:r>
        <w:rPr>
          <w:kern w:val="2"/>
        </w:rPr>
        <w:t>REJECT</w:t>
      </w:r>
      <w:r>
        <w:rPr>
          <w:rFonts w:hint="eastAsia"/>
          <w:kern w:val="2"/>
        </w:rPr>
        <w:t>）。但如果您看到的是债主带了十几个小弟来讨债，此时不仅要拒绝开门，还要默不作声，伪装成自己不在家的样子（</w:t>
      </w:r>
      <w:r>
        <w:rPr>
          <w:kern w:val="2"/>
        </w:rPr>
        <w:t>DROP</w:t>
      </w:r>
      <w:r>
        <w:rPr>
          <w:rFonts w:hint="eastAsia"/>
          <w:kern w:val="2"/>
        </w:rPr>
        <w:t>）。</w:t>
      </w:r>
    </w:p>
    <w:p>
      <w:pPr>
        <w:rPr>
          <w:kern w:val="2"/>
        </w:rPr>
      </w:pPr>
      <w:r>
        <w:rPr>
          <w:rFonts w:hint="eastAsia"/>
          <w:kern w:val="2"/>
        </w:rPr>
        <w:t>当把</w:t>
      </w:r>
      <w:r>
        <w:rPr>
          <w:kern w:val="2"/>
        </w:rPr>
        <w:t>Linux</w:t>
      </w:r>
      <w:r>
        <w:rPr>
          <w:rFonts w:hint="eastAsia"/>
          <w:kern w:val="2"/>
        </w:rPr>
        <w:t>系统中的防火墙策略设置为</w:t>
      </w:r>
      <w:r>
        <w:rPr>
          <w:kern w:val="2"/>
        </w:rPr>
        <w:t>REJECT</w:t>
      </w:r>
      <w:r>
        <w:rPr>
          <w:rFonts w:hint="eastAsia"/>
          <w:kern w:val="2"/>
        </w:rPr>
        <w:t>拒绝动作后，流量发送方会看到端口不可达的响应：</w:t>
      </w:r>
    </w:p>
    <w:p>
      <w:pPr>
        <w:pStyle w:val="58"/>
        <w:rPr>
          <w:kern w:val="2"/>
        </w:rPr>
      </w:pPr>
    </w:p>
    <w:p>
      <w:pPr>
        <w:pStyle w:val="26"/>
        <w:rPr>
          <w:kern w:val="2"/>
        </w:rPr>
      </w:pPr>
      <w:r>
        <w:rPr>
          <w:kern w:val="2"/>
        </w:rPr>
        <w:t>[root@linuxprobe ~]# ping -c 4 192.168.10.10</w:t>
      </w:r>
    </w:p>
    <w:p>
      <w:pPr>
        <w:pStyle w:val="26"/>
        <w:rPr>
          <w:kern w:val="2"/>
        </w:rPr>
      </w:pPr>
      <w:r>
        <w:rPr>
          <w:kern w:val="2"/>
        </w:rPr>
        <w:t> PING 192.168.10.10 (192.168.10.10) 56(84) bytes of data.</w:t>
      </w:r>
    </w:p>
    <w:p>
      <w:pPr>
        <w:pStyle w:val="26"/>
        <w:rPr>
          <w:kern w:val="2"/>
        </w:rPr>
      </w:pPr>
      <w:r>
        <w:rPr>
          <w:kern w:val="2"/>
        </w:rPr>
        <w:t> From 192.168.10.10 icmp</w:t>
      </w:r>
      <w:r>
        <w:rPr>
          <w:rFonts w:ascii="宋体"/>
          <w:kern w:val="2"/>
        </w:rPr>
        <w:t>_</w:t>
      </w:r>
      <w:r>
        <w:rPr>
          <w:kern w:val="2"/>
        </w:rPr>
        <w:t>seq=1 Destination Port Unreachable</w:t>
      </w:r>
    </w:p>
    <w:p>
      <w:pPr>
        <w:pStyle w:val="26"/>
        <w:rPr>
          <w:kern w:val="2"/>
        </w:rPr>
      </w:pPr>
      <w:r>
        <w:rPr>
          <w:kern w:val="2"/>
        </w:rPr>
        <w:t> From 192.168.10.10 icmp</w:t>
      </w:r>
      <w:r>
        <w:rPr>
          <w:rFonts w:ascii="宋体"/>
          <w:kern w:val="2"/>
        </w:rPr>
        <w:t>_</w:t>
      </w:r>
      <w:r>
        <w:rPr>
          <w:kern w:val="2"/>
        </w:rPr>
        <w:t>seq=2 Destination Port Unreachable</w:t>
      </w:r>
    </w:p>
    <w:p>
      <w:pPr>
        <w:pStyle w:val="26"/>
        <w:rPr>
          <w:kern w:val="2"/>
        </w:rPr>
      </w:pPr>
      <w:r>
        <w:rPr>
          <w:kern w:val="2"/>
        </w:rPr>
        <w:t> From 192.168.10.10 icmp</w:t>
      </w:r>
      <w:r>
        <w:rPr>
          <w:rFonts w:ascii="宋体"/>
          <w:kern w:val="2"/>
        </w:rPr>
        <w:t>_</w:t>
      </w:r>
      <w:r>
        <w:rPr>
          <w:kern w:val="2"/>
        </w:rPr>
        <w:t>seq=3 Destination Port Unreachable</w:t>
      </w:r>
    </w:p>
    <w:p>
      <w:pPr>
        <w:pStyle w:val="26"/>
        <w:rPr>
          <w:kern w:val="2"/>
        </w:rPr>
      </w:pPr>
      <w:r>
        <w:rPr>
          <w:kern w:val="2"/>
        </w:rPr>
        <w:t> From 192.168.10.10 icmp</w:t>
      </w:r>
      <w:r>
        <w:rPr>
          <w:rFonts w:ascii="宋体"/>
          <w:kern w:val="2"/>
        </w:rPr>
        <w:t>_</w:t>
      </w:r>
      <w:r>
        <w:rPr>
          <w:kern w:val="2"/>
        </w:rPr>
        <w:t>seq=4 Destination Port Unreachable</w:t>
      </w:r>
    </w:p>
    <w:p>
      <w:pPr>
        <w:pStyle w:val="26"/>
        <w:rPr>
          <w:kern w:val="2"/>
        </w:rPr>
      </w:pPr>
      <w:r>
        <w:rPr>
          <w:kern w:val="2"/>
        </w:rPr>
        <w:t> --- 192.168.10.10 ping statistics ---</w:t>
      </w:r>
    </w:p>
    <w:p>
      <w:pPr>
        <w:pStyle w:val="26"/>
        <w:rPr>
          <w:kern w:val="2"/>
        </w:rPr>
      </w:pPr>
      <w:r>
        <w:rPr>
          <w:kern w:val="2"/>
        </w:rPr>
        <w:t> 4 packets transmitted, 0 received, +4 errors, 100% packet loss, time 3002ms</w:t>
      </w:r>
    </w:p>
    <w:p>
      <w:pPr>
        <w:pStyle w:val="58"/>
        <w:rPr>
          <w:kern w:val="2"/>
        </w:rPr>
      </w:pPr>
    </w:p>
    <w:p>
      <w:pPr>
        <w:rPr>
          <w:kern w:val="2"/>
        </w:rPr>
      </w:pPr>
      <w:r>
        <w:rPr>
          <w:rFonts w:hint="eastAsia"/>
          <w:color w:val="000000"/>
          <w:kern w:val="2"/>
          <w:szCs w:val="21"/>
        </w:rPr>
        <w:t>而把</w:t>
      </w:r>
      <w:r>
        <w:rPr>
          <w:color w:val="000000"/>
          <w:kern w:val="2"/>
          <w:szCs w:val="21"/>
        </w:rPr>
        <w:t>Linux</w:t>
      </w:r>
      <w:r>
        <w:rPr>
          <w:rFonts w:hint="eastAsia"/>
          <w:color w:val="000000"/>
          <w:kern w:val="2"/>
          <w:szCs w:val="21"/>
        </w:rPr>
        <w:t>系统中的防火墙策略修改成</w:t>
      </w:r>
      <w:r>
        <w:rPr>
          <w:color w:val="000000"/>
          <w:kern w:val="2"/>
          <w:szCs w:val="21"/>
        </w:rPr>
        <w:t>DROP</w:t>
      </w:r>
      <w:r>
        <w:rPr>
          <w:rFonts w:hint="eastAsia"/>
          <w:color w:val="000000"/>
          <w:kern w:val="2"/>
          <w:szCs w:val="21"/>
        </w:rPr>
        <w:t>拒绝动作后，流量发送方会看到响应超时的提醒。但是流量发送方无法判断流量是被拒绝，还是接收方主机当前不在线：</w:t>
      </w:r>
    </w:p>
    <w:p>
      <w:pPr>
        <w:pStyle w:val="58"/>
        <w:spacing w:line="60" w:lineRule="exact"/>
        <w:rPr>
          <w:kern w:val="2"/>
        </w:rPr>
      </w:pPr>
    </w:p>
    <w:p>
      <w:pPr>
        <w:pStyle w:val="26"/>
        <w:rPr>
          <w:kern w:val="2"/>
        </w:rPr>
      </w:pPr>
      <w:r>
        <w:rPr>
          <w:kern w:val="2"/>
        </w:rPr>
        <w:t>[root@linuxprobe ~]# ping -c 4 192.168.10.10</w:t>
      </w:r>
    </w:p>
    <w:p>
      <w:pPr>
        <w:pStyle w:val="26"/>
        <w:rPr>
          <w:kern w:val="2"/>
        </w:rPr>
      </w:pPr>
      <w:r>
        <w:rPr>
          <w:kern w:val="2"/>
        </w:rPr>
        <w:t>PING 192.168.10.10 (192.168.10.10) 56(84) bytes of data.</w:t>
      </w:r>
    </w:p>
    <w:p>
      <w:pPr>
        <w:pStyle w:val="26"/>
        <w:rPr>
          <w:kern w:val="2"/>
        </w:rPr>
      </w:pPr>
    </w:p>
    <w:p>
      <w:pPr>
        <w:pStyle w:val="26"/>
        <w:rPr>
          <w:kern w:val="2"/>
        </w:rPr>
      </w:pPr>
      <w:r>
        <w:rPr>
          <w:kern w:val="2"/>
        </w:rPr>
        <w:t>--- 192.168.10.10 ping statistics ---</w:t>
      </w:r>
    </w:p>
    <w:p>
      <w:pPr>
        <w:pStyle w:val="26"/>
        <w:rPr>
          <w:kern w:val="2"/>
        </w:rPr>
      </w:pPr>
      <w:r>
        <w:rPr>
          <w:kern w:val="2"/>
        </w:rPr>
        <w:t>4 packets transmitted, 0 received, 100% packet loss, time 3000ms</w:t>
      </w:r>
    </w:p>
    <w:p>
      <w:pPr>
        <w:pStyle w:val="59"/>
        <w:spacing w:after="90"/>
        <w:rPr>
          <w:kern w:val="2"/>
        </w:rPr>
      </w:pPr>
    </w:p>
    <w:p>
      <w:pPr>
        <w:pStyle w:val="4"/>
        <w:spacing w:before="151" w:after="151"/>
        <w:rPr>
          <w:kern w:val="2"/>
        </w:rPr>
      </w:pPr>
      <w:r>
        <w:rPr>
          <w:color w:val="000000"/>
          <w:kern w:val="2"/>
        </w:rPr>
        <w:t>8.2.2</w:t>
      </w:r>
      <w:r>
        <w:rPr>
          <w:color w:val="000000"/>
          <w:kern w:val="2"/>
          <w:szCs w:val="21"/>
        </w:rPr>
        <w:t xml:space="preserve">  </w:t>
      </w:r>
      <w:r>
        <w:rPr>
          <w:color w:val="000000"/>
          <w:kern w:val="2"/>
        </w:rPr>
        <w:t>iptables</w:t>
      </w:r>
      <w:r>
        <w:rPr>
          <w:rFonts w:hint="eastAsia"/>
          <w:color w:val="000000"/>
          <w:kern w:val="2"/>
        </w:rPr>
        <w:t>中基本的命令参数</w:t>
      </w:r>
    </w:p>
    <w:p>
      <w:pPr>
        <w:rPr>
          <w:kern w:val="2"/>
        </w:rPr>
      </w:pPr>
      <w:r>
        <w:rPr>
          <w:color w:val="000000"/>
          <w:kern w:val="2"/>
          <w:szCs w:val="21"/>
        </w:rPr>
        <w:t>iptables</w:t>
      </w:r>
      <w:r>
        <w:rPr>
          <w:rFonts w:hint="eastAsia"/>
          <w:color w:val="000000"/>
          <w:kern w:val="2"/>
          <w:szCs w:val="21"/>
        </w:rPr>
        <w:t>是一款基于命令行的防火墙策略管理工具，具有大量参数，学习难度较大。好在对于日常的防火墙策略配置来讲，大家无需深入了解诸如“四表五链”的理论概念，只需要掌握常用的参数并做到灵活搭配即可，这就足以应对日常工作了。</w:t>
      </w:r>
    </w:p>
    <w:p>
      <w:pPr>
        <w:rPr>
          <w:kern w:val="2"/>
        </w:rPr>
      </w:pPr>
      <w:r>
        <w:rPr>
          <w:kern w:val="2"/>
        </w:rPr>
        <w:t>iptables</w:t>
      </w:r>
      <w:r>
        <w:rPr>
          <w:rFonts w:hint="eastAsia"/>
          <w:kern w:val="2"/>
        </w:rPr>
        <w:t>命令可以根据流量的源地址、目的地址、传输协议、服务类型等信息进行匹配，一旦匹配成功，</w:t>
      </w:r>
      <w:r>
        <w:rPr>
          <w:kern w:val="2"/>
        </w:rPr>
        <w:t>iptables</w:t>
      </w:r>
      <w:r>
        <w:rPr>
          <w:rFonts w:hint="eastAsia"/>
          <w:kern w:val="2"/>
        </w:rPr>
        <w:t>就会根据策略规则所预设的动作来处理这些流量。另外，再次提醒一下，防火墙策略规则的匹配顺序是从上至下的，因此要把较为严格、优先级较高的策略规则放到前面，以免发生错误。表</w:t>
      </w:r>
      <w:r>
        <w:rPr>
          <w:kern w:val="2"/>
        </w:rPr>
        <w:t>8-1</w:t>
      </w:r>
      <w:r>
        <w:rPr>
          <w:rFonts w:hint="eastAsia"/>
          <w:kern w:val="2"/>
        </w:rPr>
        <w:t>总结归纳了常用的</w:t>
      </w:r>
      <w:r>
        <w:rPr>
          <w:kern w:val="2"/>
        </w:rPr>
        <w:t>iptables</w:t>
      </w:r>
      <w:r>
        <w:rPr>
          <w:rFonts w:hint="eastAsia"/>
          <w:kern w:val="2"/>
        </w:rPr>
        <w:t>命令参数。再次强调，我们无需死记硬背这些参数，只需借助下面的实验来理解掌握即可。</w:t>
      </w:r>
    </w:p>
    <w:p>
      <w:pPr>
        <w:pStyle w:val="27"/>
        <w:rPr>
          <w:kern w:val="2"/>
        </w:rPr>
      </w:pPr>
      <w:r>
        <w:rPr>
          <w:rFonts w:hint="eastAsia"/>
          <w:kern w:val="2"/>
        </w:rPr>
        <w:t>表</w:t>
      </w:r>
      <w:r>
        <w:rPr>
          <w:kern w:val="2"/>
        </w:rPr>
        <w:t>8-1</w:t>
      </w:r>
      <w:r>
        <w:rPr>
          <w:kern w:val="2"/>
        </w:rPr>
        <w:tab/>
      </w:r>
      <w:r>
        <w:rPr>
          <w:kern w:val="2"/>
        </w:rPr>
        <w:t>iptables</w:t>
      </w:r>
      <w:r>
        <w:rPr>
          <w:rFonts w:hint="eastAsia"/>
          <w:kern w:val="2"/>
        </w:rPr>
        <w:t>中常用的参数以及作用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467"/>
        <w:gridCol w:w="559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59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tcBorders>
              <w:top w:val="single" w:color="000000" w:sz="4" w:space="0"/>
            </w:tcBorders>
            <w:vAlign w:val="center"/>
          </w:tcPr>
          <w:p>
            <w:pPr>
              <w:pStyle w:val="57"/>
              <w:rPr>
                <w:kern w:val="2"/>
              </w:rPr>
            </w:pPr>
            <w:r>
              <w:rPr>
                <w:kern w:val="2"/>
              </w:rPr>
              <w:t>-P</w:t>
            </w:r>
          </w:p>
        </w:tc>
        <w:tc>
          <w:tcPr>
            <w:tcW w:w="5594" w:type="dxa"/>
            <w:tcBorders>
              <w:top w:val="single" w:color="000000" w:sz="4" w:space="0"/>
            </w:tcBorders>
            <w:vAlign w:val="center"/>
          </w:tcPr>
          <w:p>
            <w:pPr>
              <w:pStyle w:val="28"/>
              <w:rPr>
                <w:kern w:val="2"/>
              </w:rPr>
            </w:pPr>
            <w:r>
              <w:rPr>
                <w:rFonts w:hint="eastAsia"/>
                <w:kern w:val="2"/>
              </w:rPr>
              <w:t>设置默认策略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-F</w:t>
            </w:r>
          </w:p>
        </w:tc>
        <w:tc>
          <w:tcPr>
            <w:tcW w:w="5594" w:type="dxa"/>
            <w:vAlign w:val="center"/>
          </w:tcPr>
          <w:p>
            <w:pPr>
              <w:pStyle w:val="28"/>
              <w:rPr>
                <w:kern w:val="2"/>
              </w:rPr>
            </w:pPr>
            <w:r>
              <w:rPr>
                <w:rFonts w:hint="eastAsia"/>
                <w:kern w:val="2"/>
              </w:rPr>
              <w:t>清空规则链</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-L</w:t>
            </w:r>
          </w:p>
        </w:tc>
        <w:tc>
          <w:tcPr>
            <w:tcW w:w="5594" w:type="dxa"/>
            <w:vAlign w:val="center"/>
          </w:tcPr>
          <w:p>
            <w:pPr>
              <w:pStyle w:val="28"/>
              <w:rPr>
                <w:kern w:val="2"/>
              </w:rPr>
            </w:pPr>
            <w:r>
              <w:rPr>
                <w:rFonts w:hint="eastAsia"/>
                <w:kern w:val="2"/>
              </w:rPr>
              <w:t>查看规则链</w:t>
            </w:r>
          </w:p>
        </w:tc>
      </w:tr>
      <w:tr>
        <w:tblPrEx>
          <w:tblLayout w:type="fixed"/>
          <w:tblCellMar>
            <w:top w:w="0" w:type="dxa"/>
            <w:left w:w="108" w:type="dxa"/>
            <w:bottom w:w="0" w:type="dxa"/>
            <w:right w:w="108" w:type="dxa"/>
          </w:tblCellMar>
        </w:tblPrEx>
        <w:tc>
          <w:tcPr>
            <w:tcW w:w="2467" w:type="dxa"/>
            <w:vAlign w:val="center"/>
          </w:tcPr>
          <w:p>
            <w:pPr>
              <w:pStyle w:val="57"/>
              <w:rPr>
                <w:kern w:val="2"/>
              </w:rPr>
            </w:pPr>
            <w:r>
              <w:rPr>
                <w:kern w:val="2"/>
              </w:rPr>
              <w:t>-A</w:t>
            </w:r>
          </w:p>
        </w:tc>
        <w:tc>
          <w:tcPr>
            <w:tcW w:w="5594" w:type="dxa"/>
            <w:vAlign w:val="center"/>
          </w:tcPr>
          <w:p>
            <w:pPr>
              <w:pStyle w:val="28"/>
              <w:rPr>
                <w:kern w:val="2"/>
              </w:rPr>
            </w:pPr>
            <w:r>
              <w:rPr>
                <w:rFonts w:hint="eastAsia"/>
                <w:kern w:val="2"/>
              </w:rPr>
              <w:t>在规则链的末尾加入新规则</w:t>
            </w:r>
          </w:p>
        </w:tc>
      </w:tr>
      <w:tr>
        <w:tblPrEx>
          <w:tblLayout w:type="fixed"/>
          <w:tblCellMar>
            <w:top w:w="0" w:type="dxa"/>
            <w:left w:w="108" w:type="dxa"/>
            <w:bottom w:w="0" w:type="dxa"/>
            <w:right w:w="108" w:type="dxa"/>
          </w:tblCellMar>
        </w:tblPrEx>
        <w:tc>
          <w:tcPr>
            <w:tcW w:w="2467" w:type="dxa"/>
            <w:tcBorders>
              <w:bottom w:val="single" w:color="000000" w:sz="4" w:space="0"/>
            </w:tcBorders>
            <w:vAlign w:val="center"/>
          </w:tcPr>
          <w:p>
            <w:pPr>
              <w:pStyle w:val="57"/>
              <w:rPr>
                <w:kern w:val="2"/>
              </w:rPr>
            </w:pPr>
            <w:r>
              <w:rPr>
                <w:kern w:val="2"/>
              </w:rPr>
              <w:t>-I num</w:t>
            </w:r>
          </w:p>
        </w:tc>
        <w:tc>
          <w:tcPr>
            <w:tcW w:w="5594" w:type="dxa"/>
            <w:tcBorders>
              <w:bottom w:val="single" w:color="000000" w:sz="4" w:space="0"/>
            </w:tcBorders>
            <w:vAlign w:val="center"/>
          </w:tcPr>
          <w:p>
            <w:pPr>
              <w:pStyle w:val="28"/>
              <w:rPr>
                <w:kern w:val="2"/>
              </w:rPr>
            </w:pPr>
            <w:r>
              <w:rPr>
                <w:rFonts w:hint="eastAsia"/>
                <w:kern w:val="2"/>
              </w:rPr>
              <w:t>在规则链的头部加入新规则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tcBorders>
              <w:top w:val="single" w:color="000000" w:sz="4" w:space="0"/>
              <w:bottom w:val="single" w:color="000000" w:sz="4" w:space="0"/>
            </w:tcBorders>
            <w:vAlign w:val="center"/>
          </w:tcPr>
          <w:p>
            <w:pPr>
              <w:pStyle w:val="57"/>
              <w:rPr>
                <w:kern w:val="2"/>
              </w:rPr>
            </w:pPr>
            <w:r>
              <w:rPr>
                <w:kern w:val="2"/>
              </w:rPr>
              <w:t>-D num</w:t>
            </w:r>
          </w:p>
        </w:tc>
        <w:tc>
          <w:tcPr>
            <w:tcW w:w="5594" w:type="dxa"/>
            <w:tcBorders>
              <w:top w:val="single" w:color="000000" w:sz="4" w:space="0"/>
              <w:bottom w:val="single" w:color="000000" w:sz="4" w:space="0"/>
            </w:tcBorders>
            <w:vAlign w:val="center"/>
          </w:tcPr>
          <w:p>
            <w:pPr>
              <w:pStyle w:val="28"/>
              <w:rPr>
                <w:kern w:val="2"/>
              </w:rPr>
            </w:pPr>
            <w:r>
              <w:rPr>
                <w:rFonts w:hint="eastAsia"/>
                <w:kern w:val="2"/>
              </w:rPr>
              <w:t>删除某一条规则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-s</w:t>
            </w:r>
          </w:p>
        </w:tc>
        <w:tc>
          <w:tcPr>
            <w:tcW w:w="5594" w:type="dxa"/>
            <w:vAlign w:val="center"/>
          </w:tcPr>
          <w:p>
            <w:pPr>
              <w:pStyle w:val="28"/>
              <w:rPr>
                <w:kern w:val="2"/>
              </w:rPr>
            </w:pPr>
            <w:r>
              <w:rPr>
                <w:rFonts w:hint="eastAsia"/>
                <w:kern w:val="2"/>
              </w:rPr>
              <w:t>匹配来源地址</w:t>
            </w:r>
            <w:r>
              <w:rPr>
                <w:kern w:val="2"/>
              </w:rPr>
              <w:t>IP/MASK</w:t>
            </w:r>
            <w:r>
              <w:rPr>
                <w:rFonts w:hint="eastAsia"/>
                <w:kern w:val="2"/>
              </w:rPr>
              <w:t>，加叹号“</w:t>
            </w:r>
            <w:r>
              <w:rPr>
                <w:kern w:val="2"/>
              </w:rPr>
              <w:t>!</w:t>
            </w:r>
            <w:r>
              <w:rPr>
                <w:rFonts w:hint="eastAsia"/>
                <w:kern w:val="2"/>
              </w:rPr>
              <w:t>”表示除这个</w:t>
            </w:r>
            <w:r>
              <w:rPr>
                <w:kern w:val="2"/>
              </w:rPr>
              <w:t>IP</w:t>
            </w:r>
            <w:r>
              <w:rPr>
                <w:rFonts w:hint="eastAsia"/>
                <w:kern w:val="2"/>
              </w:rPr>
              <w:t>外</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-d</w:t>
            </w:r>
          </w:p>
        </w:tc>
        <w:tc>
          <w:tcPr>
            <w:tcW w:w="5594" w:type="dxa"/>
            <w:vAlign w:val="center"/>
          </w:tcPr>
          <w:p>
            <w:pPr>
              <w:pStyle w:val="28"/>
              <w:rPr>
                <w:kern w:val="2"/>
              </w:rPr>
            </w:pPr>
            <w:r>
              <w:rPr>
                <w:rFonts w:hint="eastAsia"/>
                <w:kern w:val="2"/>
              </w:rPr>
              <w:t>匹配目标地址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-i</w:t>
            </w:r>
            <w:r>
              <w:rPr>
                <w:rFonts w:hint="eastAsia"/>
                <w:kern w:val="2"/>
              </w:rPr>
              <w:t>网卡名称</w:t>
            </w:r>
          </w:p>
        </w:tc>
        <w:tc>
          <w:tcPr>
            <w:tcW w:w="5594" w:type="dxa"/>
            <w:vAlign w:val="center"/>
          </w:tcPr>
          <w:p>
            <w:pPr>
              <w:pStyle w:val="28"/>
              <w:rPr>
                <w:kern w:val="2"/>
              </w:rPr>
            </w:pPr>
            <w:r>
              <w:rPr>
                <w:rFonts w:hint="eastAsia"/>
                <w:kern w:val="2"/>
              </w:rPr>
              <w:t>匹配从这块网卡流入的数据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-o</w:t>
            </w:r>
            <w:r>
              <w:rPr>
                <w:rFonts w:hint="eastAsia"/>
                <w:kern w:val="2"/>
              </w:rPr>
              <w:t>网卡名称</w:t>
            </w:r>
          </w:p>
        </w:tc>
        <w:tc>
          <w:tcPr>
            <w:tcW w:w="5594" w:type="dxa"/>
            <w:vAlign w:val="center"/>
          </w:tcPr>
          <w:p>
            <w:pPr>
              <w:pStyle w:val="28"/>
              <w:rPr>
                <w:kern w:val="2"/>
              </w:rPr>
            </w:pPr>
            <w:r>
              <w:rPr>
                <w:rFonts w:hint="eastAsia"/>
                <w:kern w:val="2"/>
              </w:rPr>
              <w:t>匹配从这块网卡流出的数据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-p</w:t>
            </w:r>
          </w:p>
        </w:tc>
        <w:tc>
          <w:tcPr>
            <w:tcW w:w="5594" w:type="dxa"/>
            <w:vAlign w:val="center"/>
          </w:tcPr>
          <w:p>
            <w:pPr>
              <w:pStyle w:val="28"/>
              <w:rPr>
                <w:kern w:val="2"/>
              </w:rPr>
            </w:pPr>
            <w:r>
              <w:rPr>
                <w:rFonts w:hint="eastAsia"/>
                <w:kern w:val="2"/>
              </w:rPr>
              <w:t>匹配协议，如</w:t>
            </w:r>
            <w:r>
              <w:rPr>
                <w:kern w:val="2"/>
              </w:rPr>
              <w:t>TCP</w:t>
            </w:r>
            <w:r>
              <w:rPr>
                <w:rFonts w:hint="eastAsia"/>
                <w:kern w:val="2"/>
              </w:rPr>
              <w:t>、</w:t>
            </w:r>
            <w:r>
              <w:rPr>
                <w:kern w:val="2"/>
              </w:rPr>
              <w:t>UDP</w:t>
            </w:r>
            <w:r>
              <w:rPr>
                <w:rFonts w:hint="eastAsia"/>
                <w:kern w:val="2"/>
              </w:rPr>
              <w:t>、</w:t>
            </w:r>
            <w:r>
              <w:rPr>
                <w:kern w:val="2"/>
              </w:rPr>
              <w:t>ICMP</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--dport num</w:t>
            </w:r>
          </w:p>
        </w:tc>
        <w:tc>
          <w:tcPr>
            <w:tcW w:w="5594" w:type="dxa"/>
            <w:vAlign w:val="center"/>
          </w:tcPr>
          <w:p>
            <w:pPr>
              <w:pStyle w:val="28"/>
              <w:rPr>
                <w:kern w:val="2"/>
              </w:rPr>
            </w:pPr>
            <w:r>
              <w:rPr>
                <w:rFonts w:hint="eastAsia"/>
                <w:kern w:val="2"/>
              </w:rPr>
              <w:t>匹配目标端口号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467" w:type="dxa"/>
            <w:vAlign w:val="center"/>
          </w:tcPr>
          <w:p>
            <w:pPr>
              <w:pStyle w:val="57"/>
              <w:rPr>
                <w:kern w:val="2"/>
              </w:rPr>
            </w:pPr>
            <w:r>
              <w:rPr>
                <w:kern w:val="2"/>
              </w:rPr>
              <w:t>--sport num</w:t>
            </w:r>
          </w:p>
        </w:tc>
        <w:tc>
          <w:tcPr>
            <w:tcW w:w="5594" w:type="dxa"/>
            <w:vAlign w:val="center"/>
          </w:tcPr>
          <w:p>
            <w:pPr>
              <w:pStyle w:val="28"/>
              <w:rPr>
                <w:kern w:val="2"/>
              </w:rPr>
            </w:pPr>
            <w:r>
              <w:rPr>
                <w:rFonts w:hint="eastAsia"/>
                <w:kern w:val="2"/>
              </w:rPr>
              <w:t>匹配来源端口号</w:t>
            </w:r>
          </w:p>
        </w:tc>
      </w:tr>
    </w:tbl>
    <w:p>
      <w:pPr>
        <w:pStyle w:val="29"/>
        <w:rPr>
          <w:kern w:val="2"/>
        </w:rPr>
      </w:pPr>
    </w:p>
    <w:p>
      <w:pPr>
        <w:rPr>
          <w:kern w:val="2"/>
        </w:rPr>
      </w:pPr>
      <w:r>
        <w:rPr>
          <w:rStyle w:val="18"/>
          <w:rFonts w:hint="eastAsia"/>
          <w:kern w:val="2"/>
        </w:rPr>
        <w:t>在</w:t>
      </w:r>
      <w:r>
        <w:rPr>
          <w:rStyle w:val="18"/>
          <w:kern w:val="2"/>
        </w:rPr>
        <w:t>iptables</w:t>
      </w:r>
      <w:r>
        <w:rPr>
          <w:rStyle w:val="18"/>
          <w:rFonts w:hint="eastAsia"/>
          <w:kern w:val="2"/>
        </w:rPr>
        <w:t>命令后添加</w:t>
      </w:r>
      <w:r>
        <w:rPr>
          <w:rStyle w:val="18"/>
          <w:kern w:val="2"/>
        </w:rPr>
        <w:t>-L</w:t>
      </w:r>
      <w:r>
        <w:rPr>
          <w:rStyle w:val="18"/>
          <w:rFonts w:hint="eastAsia"/>
          <w:kern w:val="2"/>
        </w:rPr>
        <w:t>参数查看已有的防火墙规则链</w:t>
      </w:r>
      <w:r>
        <w:rPr>
          <w:rFonts w:hint="eastAsia"/>
          <w:color w:val="000000"/>
          <w:kern w:val="2"/>
          <w:szCs w:val="21"/>
        </w:rPr>
        <w:t>：</w:t>
      </w:r>
    </w:p>
    <w:p>
      <w:pPr>
        <w:pStyle w:val="58"/>
        <w:rPr>
          <w:kern w:val="2"/>
        </w:rPr>
      </w:pPr>
    </w:p>
    <w:p>
      <w:pPr>
        <w:pStyle w:val="26"/>
        <w:spacing w:line="210" w:lineRule="exact"/>
        <w:rPr>
          <w:kern w:val="2"/>
        </w:rPr>
      </w:pPr>
      <w:r>
        <w:rPr>
          <w:kern w:val="2"/>
        </w:rPr>
        <w:t>[root@linuxprobe ~]# iptables -L</w:t>
      </w:r>
    </w:p>
    <w:p>
      <w:pPr>
        <w:pStyle w:val="26"/>
        <w:spacing w:line="210" w:lineRule="exact"/>
        <w:rPr>
          <w:kern w:val="2"/>
        </w:rPr>
      </w:pPr>
      <w:r>
        <w:rPr>
          <w:kern w:val="2"/>
        </w:rPr>
        <w:t>Chain INPUT (policy ACCEPT)</w:t>
      </w:r>
    </w:p>
    <w:p>
      <w:pPr>
        <w:pStyle w:val="26"/>
        <w:spacing w:line="210" w:lineRule="exact"/>
        <w:rPr>
          <w:kern w:val="2"/>
        </w:rPr>
      </w:pPr>
      <w:r>
        <w:rPr>
          <w:kern w:val="2"/>
        </w:rPr>
        <w:t>target prot opt source destination </w:t>
      </w:r>
    </w:p>
    <w:p>
      <w:pPr>
        <w:pStyle w:val="26"/>
        <w:spacing w:line="210" w:lineRule="exact"/>
        <w:rPr>
          <w:kern w:val="2"/>
        </w:rPr>
      </w:pPr>
      <w:r>
        <w:rPr>
          <w:kern w:val="2"/>
        </w:rPr>
        <w:t>ACCEPT all -- anywhere anywhere ctstate RELATED,ESTABLISHED</w:t>
      </w:r>
    </w:p>
    <w:p>
      <w:pPr>
        <w:pStyle w:val="26"/>
        <w:spacing w:line="210" w:lineRule="exact"/>
        <w:rPr>
          <w:kern w:val="2"/>
        </w:rPr>
      </w:pPr>
      <w:r>
        <w:rPr>
          <w:kern w:val="2"/>
        </w:rPr>
        <w:t>ACCEPT all -- anywhere anywhere </w:t>
      </w:r>
    </w:p>
    <w:p>
      <w:pPr>
        <w:pStyle w:val="26"/>
        <w:spacing w:line="210" w:lineRule="exact"/>
        <w:rPr>
          <w:kern w:val="2"/>
        </w:rPr>
      </w:pPr>
      <w:r>
        <w:rPr>
          <w:kern w:val="2"/>
        </w:rPr>
        <w:t>INPUT</w:t>
      </w:r>
      <w:r>
        <w:rPr>
          <w:rFonts w:ascii="宋体"/>
          <w:kern w:val="2"/>
        </w:rPr>
        <w:t>_</w:t>
      </w:r>
      <w:r>
        <w:rPr>
          <w:kern w:val="2"/>
        </w:rPr>
        <w:t>direct all -- anywhere anywhere </w:t>
      </w:r>
    </w:p>
    <w:p>
      <w:pPr>
        <w:pStyle w:val="26"/>
        <w:spacing w:line="210" w:lineRule="exact"/>
        <w:rPr>
          <w:kern w:val="2"/>
        </w:rPr>
      </w:pPr>
      <w:r>
        <w:rPr>
          <w:kern w:val="2"/>
        </w:rPr>
        <w:t>INPUT</w:t>
      </w:r>
      <w:r>
        <w:rPr>
          <w:rFonts w:ascii="宋体"/>
          <w:kern w:val="2"/>
        </w:rPr>
        <w:t>_</w:t>
      </w:r>
      <w:r>
        <w:rPr>
          <w:kern w:val="2"/>
        </w:rPr>
        <w:t>ZONES</w:t>
      </w:r>
      <w:r>
        <w:rPr>
          <w:rFonts w:ascii="宋体"/>
          <w:kern w:val="2"/>
        </w:rPr>
        <w:t>_</w:t>
      </w:r>
      <w:r>
        <w:rPr>
          <w:kern w:val="2"/>
        </w:rPr>
        <w:t>SOURCE all -- anywhere anywhere </w:t>
      </w:r>
    </w:p>
    <w:p>
      <w:pPr>
        <w:pStyle w:val="26"/>
        <w:spacing w:line="210" w:lineRule="exact"/>
        <w:rPr>
          <w:kern w:val="2"/>
        </w:rPr>
      </w:pPr>
      <w:r>
        <w:rPr>
          <w:kern w:val="2"/>
        </w:rPr>
        <w:t>INPUT</w:t>
      </w:r>
      <w:r>
        <w:rPr>
          <w:rFonts w:ascii="宋体"/>
          <w:kern w:val="2"/>
        </w:rPr>
        <w:t>_</w:t>
      </w:r>
      <w:r>
        <w:rPr>
          <w:kern w:val="2"/>
        </w:rPr>
        <w:t>ZONES all -- anywhere anywhere </w:t>
      </w:r>
    </w:p>
    <w:p>
      <w:pPr>
        <w:pStyle w:val="26"/>
        <w:spacing w:line="210" w:lineRule="exact"/>
        <w:rPr>
          <w:kern w:val="2"/>
        </w:rPr>
      </w:pPr>
      <w:r>
        <w:rPr>
          <w:kern w:val="2"/>
        </w:rPr>
        <w:t>ACCEPT icmp -- anywhere anywhere </w:t>
      </w:r>
    </w:p>
    <w:p>
      <w:pPr>
        <w:pStyle w:val="26"/>
        <w:spacing w:line="210" w:lineRule="exact"/>
        <w:rPr>
          <w:kern w:val="2"/>
        </w:rPr>
      </w:pPr>
      <w:r>
        <w:rPr>
          <w:kern w:val="2"/>
        </w:rPr>
        <w:t>REJECT all -- anywhere anywhere reject-with icmp-host-prohibited</w:t>
      </w:r>
    </w:p>
    <w:p>
      <w:pPr>
        <w:pStyle w:val="26"/>
        <w:spacing w:line="210" w:lineRule="exact"/>
        <w:rPr>
          <w:kern w:val="2"/>
        </w:rPr>
      </w:pPr>
      <w:r>
        <w:rPr>
          <w:kern w:val="2"/>
        </w:rPr>
        <w:t>………………</w:t>
      </w:r>
      <w:r>
        <w:rPr>
          <w:rFonts w:hint="eastAsia"/>
          <w:kern w:val="2"/>
        </w:rPr>
        <w:t>省略部分输出信息</w:t>
      </w:r>
      <w:r>
        <w:rPr>
          <w:kern w:val="2"/>
        </w:rPr>
        <w:t>………………</w:t>
      </w:r>
    </w:p>
    <w:p>
      <w:pPr>
        <w:pStyle w:val="59"/>
        <w:spacing w:after="90"/>
        <w:rPr>
          <w:rStyle w:val="18"/>
          <w:kern w:val="2"/>
        </w:rPr>
      </w:pPr>
    </w:p>
    <w:p>
      <w:pPr>
        <w:rPr>
          <w:kern w:val="2"/>
        </w:rPr>
      </w:pPr>
      <w:r>
        <w:rPr>
          <w:rStyle w:val="18"/>
          <w:rFonts w:hint="eastAsia"/>
          <w:kern w:val="2"/>
        </w:rPr>
        <w:t>在</w:t>
      </w:r>
      <w:r>
        <w:rPr>
          <w:rStyle w:val="18"/>
          <w:kern w:val="2"/>
        </w:rPr>
        <w:t>iptables</w:t>
      </w:r>
      <w:r>
        <w:rPr>
          <w:rStyle w:val="18"/>
          <w:rFonts w:hint="eastAsia"/>
          <w:kern w:val="2"/>
        </w:rPr>
        <w:t>命令后添加</w:t>
      </w:r>
      <w:r>
        <w:rPr>
          <w:rStyle w:val="18"/>
          <w:kern w:val="2"/>
        </w:rPr>
        <w:t>-F</w:t>
      </w:r>
      <w:r>
        <w:rPr>
          <w:rStyle w:val="18"/>
          <w:rFonts w:hint="eastAsia"/>
          <w:kern w:val="2"/>
        </w:rPr>
        <w:t>参数清空已有的防火墙规则链</w:t>
      </w:r>
      <w:r>
        <w:rPr>
          <w:rFonts w:hint="eastAsia"/>
          <w:color w:val="000000"/>
          <w:kern w:val="2"/>
          <w:szCs w:val="21"/>
        </w:rPr>
        <w:t>：</w:t>
      </w:r>
    </w:p>
    <w:p>
      <w:pPr>
        <w:pStyle w:val="58"/>
        <w:rPr>
          <w:kern w:val="2"/>
        </w:rPr>
      </w:pPr>
    </w:p>
    <w:p>
      <w:pPr>
        <w:pStyle w:val="26"/>
        <w:spacing w:line="210" w:lineRule="exact"/>
      </w:pPr>
      <w:r>
        <w:t>[root@linuxprobe ~]# iptables -F</w:t>
      </w:r>
    </w:p>
    <w:p>
      <w:pPr>
        <w:pStyle w:val="26"/>
        <w:spacing w:line="210" w:lineRule="exact"/>
      </w:pPr>
      <w:r>
        <w:t>[root@linuxprobe ~]# iptables -L</w:t>
      </w:r>
    </w:p>
    <w:p>
      <w:pPr>
        <w:pStyle w:val="26"/>
        <w:spacing w:line="210" w:lineRule="exact"/>
      </w:pPr>
      <w:r>
        <w:t>Chain INPUT (policy ACCEPT)</w:t>
      </w:r>
    </w:p>
    <w:p>
      <w:pPr>
        <w:pStyle w:val="26"/>
        <w:spacing w:line="210" w:lineRule="exact"/>
      </w:pPr>
      <w:r>
        <w:t>target     prot opt source               destination</w:t>
      </w:r>
    </w:p>
    <w:p>
      <w:pPr>
        <w:pStyle w:val="26"/>
        <w:spacing w:line="210" w:lineRule="exact"/>
      </w:pPr>
    </w:p>
    <w:p>
      <w:pPr>
        <w:pStyle w:val="26"/>
        <w:spacing w:line="210" w:lineRule="exact"/>
      </w:pPr>
      <w:r>
        <w:t>Chain FORWARD (policy ACCEPT)</w:t>
      </w:r>
    </w:p>
    <w:p>
      <w:pPr>
        <w:pStyle w:val="26"/>
        <w:spacing w:line="210" w:lineRule="exact"/>
      </w:pPr>
      <w:r>
        <w:t>target     prot opt source               destination</w:t>
      </w:r>
    </w:p>
    <w:p>
      <w:pPr>
        <w:pStyle w:val="26"/>
        <w:spacing w:line="210" w:lineRule="exact"/>
      </w:pPr>
    </w:p>
    <w:p>
      <w:pPr>
        <w:pStyle w:val="26"/>
        <w:spacing w:line="210" w:lineRule="exact"/>
      </w:pPr>
      <w:r>
        <w:t>Chain OUTPUT (policy ACCEPT)</w:t>
      </w:r>
    </w:p>
    <w:p>
      <w:pPr>
        <w:pStyle w:val="26"/>
        <w:spacing w:line="210" w:lineRule="exact"/>
      </w:pPr>
      <w:r>
        <w:t>target     prot opt source               destination</w:t>
      </w:r>
    </w:p>
    <w:p>
      <w:pPr>
        <w:pStyle w:val="26"/>
        <w:spacing w:line="210" w:lineRule="exact"/>
        <w:rPr>
          <w:kern w:val="2"/>
        </w:rPr>
      </w:pPr>
      <w:r>
        <w:rPr>
          <w:rFonts w:hint="eastAsia"/>
        </w:rPr>
        <w:t>………………省略部分输出信息………………</w:t>
      </w:r>
    </w:p>
    <w:p>
      <w:pPr>
        <w:pStyle w:val="59"/>
        <w:spacing w:after="90"/>
        <w:rPr>
          <w:rStyle w:val="18"/>
          <w:kern w:val="2"/>
        </w:rPr>
      </w:pPr>
    </w:p>
    <w:p>
      <w:pPr>
        <w:rPr>
          <w:kern w:val="2"/>
        </w:rPr>
      </w:pPr>
      <w:r>
        <w:rPr>
          <w:rStyle w:val="18"/>
          <w:rFonts w:hint="eastAsia"/>
          <w:kern w:val="2"/>
        </w:rPr>
        <w:t>把</w:t>
      </w:r>
      <w:r>
        <w:rPr>
          <w:rStyle w:val="18"/>
          <w:kern w:val="2"/>
        </w:rPr>
        <w:t>INPUT</w:t>
      </w:r>
      <w:r>
        <w:rPr>
          <w:rStyle w:val="18"/>
          <w:rFonts w:hint="eastAsia"/>
          <w:kern w:val="2"/>
        </w:rPr>
        <w:t>规则链的默认策略设置为拒绝</w:t>
      </w:r>
      <w:r>
        <w:rPr>
          <w:rFonts w:hint="eastAsia"/>
          <w:color w:val="000000"/>
          <w:kern w:val="2"/>
          <w:szCs w:val="21"/>
        </w:rPr>
        <w:t>：</w:t>
      </w:r>
    </w:p>
    <w:p>
      <w:pPr>
        <w:pStyle w:val="58"/>
        <w:rPr>
          <w:kern w:val="2"/>
        </w:rPr>
      </w:pPr>
    </w:p>
    <w:p>
      <w:pPr>
        <w:pStyle w:val="26"/>
        <w:spacing w:line="210" w:lineRule="exact"/>
        <w:rPr>
          <w:kern w:val="2"/>
        </w:rPr>
      </w:pPr>
      <w:r>
        <w:rPr>
          <w:kern w:val="2"/>
        </w:rPr>
        <w:t>[root@linuxprobe ~]# iptables -P INPUT DROP</w:t>
      </w:r>
    </w:p>
    <w:p>
      <w:pPr>
        <w:pStyle w:val="26"/>
        <w:spacing w:line="210" w:lineRule="exact"/>
        <w:rPr>
          <w:kern w:val="2"/>
        </w:rPr>
      </w:pPr>
      <w:r>
        <w:rPr>
          <w:kern w:val="2"/>
        </w:rPr>
        <w:t>[root@linuxprobe ~]# iptables -L</w:t>
      </w:r>
    </w:p>
    <w:p>
      <w:pPr>
        <w:pStyle w:val="26"/>
        <w:spacing w:line="210" w:lineRule="exact"/>
        <w:rPr>
          <w:kern w:val="2"/>
        </w:rPr>
      </w:pPr>
      <w:r>
        <w:rPr>
          <w:kern w:val="2"/>
        </w:rPr>
        <w:t>Chain INPUT (policy </w:t>
      </w:r>
      <w:r>
        <w:rPr>
          <w:b/>
          <w:bCs/>
          <w:kern w:val="2"/>
        </w:rPr>
        <w:t>DROP</w:t>
      </w:r>
      <w:r>
        <w:rPr>
          <w:kern w:val="2"/>
        </w:rPr>
        <w:t>)</w:t>
      </w:r>
    </w:p>
    <w:p>
      <w:pPr>
        <w:pStyle w:val="26"/>
        <w:spacing w:line="210" w:lineRule="exact"/>
        <w:rPr>
          <w:kern w:val="2"/>
        </w:rPr>
      </w:pPr>
      <w:r>
        <w:rPr>
          <w:kern w:val="2"/>
        </w:rPr>
        <w:t>target prot opt source destination </w:t>
      </w:r>
    </w:p>
    <w:p>
      <w:pPr>
        <w:pStyle w:val="26"/>
        <w:spacing w:line="210"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前文提到，防火墙策略规则的设置有两种：通和堵。当把</w:t>
      </w:r>
      <w:r>
        <w:rPr>
          <w:color w:val="000000"/>
          <w:kern w:val="2"/>
          <w:szCs w:val="21"/>
        </w:rPr>
        <w:t>INPUT</w:t>
      </w:r>
      <w:r>
        <w:rPr>
          <w:rFonts w:hint="eastAsia"/>
          <w:color w:val="000000"/>
          <w:kern w:val="2"/>
          <w:szCs w:val="21"/>
        </w:rPr>
        <w:t>链设置为默认拒绝后，就要在防火墙策略中写入允许策略了，否则所有到来的流量都会被拒绝掉。另外，需要注意的是，规则链的默认拒绝动作只能是</w:t>
      </w:r>
      <w:r>
        <w:rPr>
          <w:color w:val="000000"/>
          <w:kern w:val="2"/>
          <w:szCs w:val="21"/>
        </w:rPr>
        <w:t>DROP</w:t>
      </w:r>
      <w:r>
        <w:rPr>
          <w:rFonts w:hint="eastAsia"/>
          <w:color w:val="000000"/>
          <w:kern w:val="2"/>
          <w:szCs w:val="21"/>
        </w:rPr>
        <w:t>，而不能是</w:t>
      </w:r>
      <w:r>
        <w:rPr>
          <w:color w:val="000000"/>
          <w:kern w:val="2"/>
          <w:szCs w:val="21"/>
        </w:rPr>
        <w:t>REJECT</w:t>
      </w:r>
      <w:r>
        <w:rPr>
          <w:rFonts w:hint="eastAsia"/>
          <w:color w:val="000000"/>
          <w:kern w:val="2"/>
          <w:szCs w:val="21"/>
        </w:rPr>
        <w:t>。</w:t>
      </w:r>
    </w:p>
    <w:p>
      <w:pPr>
        <w:rPr>
          <w:kern w:val="2"/>
        </w:rPr>
      </w:pPr>
      <w:r>
        <w:rPr>
          <w:rStyle w:val="18"/>
          <w:rFonts w:hint="eastAsia"/>
          <w:kern w:val="2"/>
        </w:rPr>
        <w:t>向</w:t>
      </w:r>
      <w:r>
        <w:rPr>
          <w:rStyle w:val="18"/>
          <w:kern w:val="2"/>
        </w:rPr>
        <w:t>INPUT</w:t>
      </w:r>
      <w:r>
        <w:rPr>
          <w:rStyle w:val="18"/>
          <w:rFonts w:hint="eastAsia"/>
          <w:kern w:val="2"/>
        </w:rPr>
        <w:t>链中添加允许</w:t>
      </w:r>
      <w:r>
        <w:rPr>
          <w:rStyle w:val="18"/>
          <w:kern w:val="2"/>
        </w:rPr>
        <w:t>ICMP</w:t>
      </w:r>
      <w:r>
        <w:rPr>
          <w:rStyle w:val="18"/>
          <w:rFonts w:hint="eastAsia"/>
          <w:kern w:val="2"/>
        </w:rPr>
        <w:t>流量进入的策略规则</w:t>
      </w:r>
      <w:r>
        <w:rPr>
          <w:rFonts w:hint="eastAsia"/>
          <w:kern w:val="2"/>
        </w:rPr>
        <w:t>：</w:t>
      </w:r>
    </w:p>
    <w:p>
      <w:pPr>
        <w:rPr>
          <w:spacing w:val="6"/>
          <w:kern w:val="2"/>
        </w:rPr>
      </w:pPr>
      <w:r>
        <w:rPr>
          <w:rFonts w:hint="eastAsia"/>
          <w:spacing w:val="6"/>
          <w:kern w:val="2"/>
        </w:rPr>
        <w:t>在日常运维工作中，经常会使用</w:t>
      </w:r>
      <w:r>
        <w:rPr>
          <w:spacing w:val="6"/>
          <w:kern w:val="2"/>
        </w:rPr>
        <w:t>ping</w:t>
      </w:r>
      <w:r>
        <w:rPr>
          <w:rFonts w:hint="eastAsia"/>
          <w:spacing w:val="6"/>
          <w:kern w:val="2"/>
        </w:rPr>
        <w:t>命令来检查对方主机是否在线，而向防火墙的</w:t>
      </w:r>
      <w:r>
        <w:rPr>
          <w:spacing w:val="6"/>
          <w:kern w:val="2"/>
        </w:rPr>
        <w:t>INPUT</w:t>
      </w:r>
      <w:r>
        <w:rPr>
          <w:rFonts w:hint="eastAsia"/>
          <w:spacing w:val="6"/>
          <w:kern w:val="2"/>
        </w:rPr>
        <w:t>规则链中添加一条允许</w:t>
      </w:r>
      <w:r>
        <w:rPr>
          <w:spacing w:val="6"/>
          <w:kern w:val="2"/>
        </w:rPr>
        <w:t>ICMP</w:t>
      </w:r>
      <w:r>
        <w:rPr>
          <w:rFonts w:hint="eastAsia"/>
          <w:spacing w:val="6"/>
          <w:kern w:val="2"/>
        </w:rPr>
        <w:t>流量进入的策略规则就默认允许了这种</w:t>
      </w:r>
      <w:r>
        <w:rPr>
          <w:spacing w:val="6"/>
          <w:kern w:val="2"/>
        </w:rPr>
        <w:t>ping</w:t>
      </w:r>
      <w:r>
        <w:rPr>
          <w:rFonts w:hint="eastAsia"/>
          <w:spacing w:val="6"/>
          <w:kern w:val="2"/>
        </w:rPr>
        <w:t>命令检测行为。</w:t>
      </w:r>
    </w:p>
    <w:p>
      <w:pPr>
        <w:pStyle w:val="58"/>
        <w:spacing w:line="160" w:lineRule="exact"/>
        <w:rPr>
          <w:kern w:val="2"/>
        </w:rPr>
      </w:pPr>
    </w:p>
    <w:p>
      <w:pPr>
        <w:pStyle w:val="26"/>
        <w:rPr>
          <w:kern w:val="2"/>
        </w:rPr>
      </w:pPr>
      <w:r>
        <w:rPr>
          <w:kern w:val="2"/>
        </w:rPr>
        <w:t>[root@linuxprobe ~]# iptables -I INPUT -p icmp -j ACCEPT</w:t>
      </w:r>
    </w:p>
    <w:p>
      <w:pPr>
        <w:pStyle w:val="26"/>
        <w:rPr>
          <w:kern w:val="2"/>
        </w:rPr>
      </w:pPr>
      <w:r>
        <w:rPr>
          <w:kern w:val="2"/>
        </w:rPr>
        <w:t>[root@linuxprobe ~]# ping -c 4 192.168.10.10</w:t>
      </w:r>
    </w:p>
    <w:p>
      <w:pPr>
        <w:pStyle w:val="26"/>
        <w:rPr>
          <w:kern w:val="2"/>
        </w:rPr>
      </w:pPr>
      <w:r>
        <w:rPr>
          <w:kern w:val="2"/>
        </w:rPr>
        <w:t>PING 192.168.10.10 (192.168.10.10) 56(84) bytes of data.</w:t>
      </w:r>
    </w:p>
    <w:p>
      <w:pPr>
        <w:pStyle w:val="26"/>
        <w:rPr>
          <w:kern w:val="2"/>
        </w:rPr>
      </w:pPr>
      <w:r>
        <w:rPr>
          <w:kern w:val="2"/>
        </w:rPr>
        <w:t>64 bytes from 192.168.10.10: icmp</w:t>
      </w:r>
      <w:r>
        <w:rPr>
          <w:rFonts w:ascii="宋体"/>
          <w:kern w:val="2"/>
        </w:rPr>
        <w:t>_</w:t>
      </w:r>
      <w:r>
        <w:rPr>
          <w:kern w:val="2"/>
        </w:rPr>
        <w:t>seq=1 ttl=64 time=0.156 ms</w:t>
      </w:r>
    </w:p>
    <w:p>
      <w:pPr>
        <w:pStyle w:val="26"/>
        <w:rPr>
          <w:kern w:val="2"/>
        </w:rPr>
      </w:pPr>
      <w:r>
        <w:rPr>
          <w:kern w:val="2"/>
        </w:rPr>
        <w:t>64 bytes from 192.168.10.10: icmp</w:t>
      </w:r>
      <w:r>
        <w:rPr>
          <w:rFonts w:ascii="宋体"/>
          <w:kern w:val="2"/>
        </w:rPr>
        <w:t>_</w:t>
      </w:r>
      <w:r>
        <w:rPr>
          <w:kern w:val="2"/>
        </w:rPr>
        <w:t>seq=2 ttl=64 time=0.117 ms</w:t>
      </w:r>
    </w:p>
    <w:p>
      <w:pPr>
        <w:pStyle w:val="26"/>
        <w:rPr>
          <w:kern w:val="2"/>
        </w:rPr>
      </w:pPr>
      <w:r>
        <w:rPr>
          <w:kern w:val="2"/>
        </w:rPr>
        <w:t>64 bytes from 192.168.10.10: icmp</w:t>
      </w:r>
      <w:r>
        <w:rPr>
          <w:rFonts w:ascii="宋体"/>
          <w:kern w:val="2"/>
        </w:rPr>
        <w:t>_</w:t>
      </w:r>
      <w:r>
        <w:rPr>
          <w:kern w:val="2"/>
        </w:rPr>
        <w:t>seq=3 ttl=64 time=0.099 ms</w:t>
      </w:r>
    </w:p>
    <w:p>
      <w:pPr>
        <w:pStyle w:val="26"/>
        <w:rPr>
          <w:kern w:val="2"/>
        </w:rPr>
      </w:pPr>
      <w:r>
        <w:rPr>
          <w:kern w:val="2"/>
        </w:rPr>
        <w:t>64 bytes from 192.168.10.10: icmp</w:t>
      </w:r>
      <w:r>
        <w:rPr>
          <w:rFonts w:ascii="宋体"/>
          <w:kern w:val="2"/>
        </w:rPr>
        <w:t>_</w:t>
      </w:r>
      <w:r>
        <w:rPr>
          <w:kern w:val="2"/>
        </w:rPr>
        <w:t>seq=4 ttl=64 time=0.090 ms</w:t>
      </w:r>
    </w:p>
    <w:p>
      <w:pPr>
        <w:pStyle w:val="26"/>
        <w:rPr>
          <w:kern w:val="2"/>
        </w:rPr>
      </w:pPr>
      <w:r>
        <w:rPr>
          <w:kern w:val="2"/>
        </w:rPr>
        <w:t>--- 192.168.10.10 ping statistics ---</w:t>
      </w:r>
    </w:p>
    <w:p>
      <w:pPr>
        <w:pStyle w:val="26"/>
        <w:rPr>
          <w:kern w:val="2"/>
        </w:rPr>
      </w:pPr>
      <w:r>
        <w:rPr>
          <w:kern w:val="2"/>
        </w:rPr>
        <w:t>4 packets transmitted, 4 received, 0% packet loss, time 2999ms</w:t>
      </w:r>
    </w:p>
    <w:p>
      <w:pPr>
        <w:pStyle w:val="26"/>
        <w:rPr>
          <w:kern w:val="2"/>
        </w:rPr>
      </w:pPr>
      <w:r>
        <w:rPr>
          <w:kern w:val="2"/>
        </w:rPr>
        <w:t>rtt min/avg/max/mdev = 0.090/0.115/0.156/0.027 ms</w:t>
      </w:r>
    </w:p>
    <w:p>
      <w:pPr>
        <w:pStyle w:val="59"/>
        <w:spacing w:after="90"/>
        <w:rPr>
          <w:rStyle w:val="18"/>
          <w:kern w:val="2"/>
        </w:rPr>
      </w:pPr>
    </w:p>
    <w:p>
      <w:pPr>
        <w:rPr>
          <w:spacing w:val="4"/>
          <w:kern w:val="2"/>
        </w:rPr>
      </w:pPr>
      <w:r>
        <w:rPr>
          <w:rStyle w:val="18"/>
          <w:rFonts w:hint="eastAsia"/>
          <w:spacing w:val="4"/>
          <w:kern w:val="2"/>
        </w:rPr>
        <w:t>删除</w:t>
      </w:r>
      <w:r>
        <w:rPr>
          <w:rStyle w:val="18"/>
          <w:spacing w:val="4"/>
          <w:kern w:val="2"/>
        </w:rPr>
        <w:t>INPUT</w:t>
      </w:r>
      <w:r>
        <w:rPr>
          <w:rStyle w:val="18"/>
          <w:rFonts w:hint="eastAsia"/>
          <w:spacing w:val="4"/>
          <w:kern w:val="2"/>
        </w:rPr>
        <w:t>规则链中刚刚加入的那条策略（允许</w:t>
      </w:r>
      <w:r>
        <w:rPr>
          <w:rStyle w:val="18"/>
          <w:spacing w:val="4"/>
          <w:kern w:val="2"/>
        </w:rPr>
        <w:t>ICMP</w:t>
      </w:r>
      <w:r>
        <w:rPr>
          <w:rStyle w:val="18"/>
          <w:rFonts w:hint="eastAsia"/>
          <w:spacing w:val="4"/>
          <w:kern w:val="2"/>
        </w:rPr>
        <w:t>流量），并把默认策略设置为允许</w:t>
      </w:r>
      <w:r>
        <w:rPr>
          <w:rFonts w:hint="eastAsia"/>
          <w:color w:val="000000"/>
          <w:spacing w:val="4"/>
          <w:kern w:val="2"/>
          <w:szCs w:val="21"/>
        </w:rPr>
        <w:t>：</w:t>
      </w:r>
    </w:p>
    <w:p>
      <w:pPr>
        <w:pStyle w:val="58"/>
        <w:spacing w:line="160" w:lineRule="exact"/>
        <w:rPr>
          <w:kern w:val="2"/>
        </w:rPr>
      </w:pPr>
    </w:p>
    <w:p>
      <w:pPr>
        <w:pStyle w:val="26"/>
        <w:rPr>
          <w:kern w:val="2"/>
        </w:rPr>
      </w:pPr>
      <w:r>
        <w:rPr>
          <w:kern w:val="2"/>
        </w:rPr>
        <w:t>[root@linuxprobe ~]# iptables -D INPUT 1</w:t>
      </w:r>
    </w:p>
    <w:p>
      <w:pPr>
        <w:pStyle w:val="26"/>
        <w:rPr>
          <w:kern w:val="2"/>
        </w:rPr>
      </w:pPr>
      <w:r>
        <w:rPr>
          <w:kern w:val="2"/>
        </w:rPr>
        <w:t>[root@linuxprobe ~]# iptables -P INPUT ACCEPT</w:t>
      </w:r>
    </w:p>
    <w:p>
      <w:pPr>
        <w:pStyle w:val="26"/>
        <w:rPr>
          <w:kern w:val="2"/>
        </w:rPr>
      </w:pPr>
      <w:r>
        <w:rPr>
          <w:kern w:val="2"/>
        </w:rPr>
        <w:t>[root@linuxprobe ~]# iptables -L</w:t>
      </w:r>
    </w:p>
    <w:p>
      <w:pPr>
        <w:pStyle w:val="26"/>
        <w:rPr>
          <w:kern w:val="2"/>
        </w:rPr>
      </w:pPr>
      <w:r>
        <w:rPr>
          <w:kern w:val="2"/>
        </w:rPr>
        <w:t>Chain INPUT (policy </w:t>
      </w:r>
      <w:r>
        <w:rPr>
          <w:b/>
          <w:bCs/>
          <w:kern w:val="2"/>
        </w:rPr>
        <w:t>ACCEPT</w:t>
      </w:r>
      <w:r>
        <w:rPr>
          <w:kern w:val="2"/>
        </w:rPr>
        <w:t>)</w:t>
      </w:r>
    </w:p>
    <w:p>
      <w:pPr>
        <w:pStyle w:val="26"/>
        <w:rPr>
          <w:kern w:val="2"/>
        </w:rPr>
      </w:pPr>
      <w:r>
        <w:rPr>
          <w:kern w:val="2"/>
        </w:rPr>
        <w:t>target prot opt source destination</w:t>
      </w:r>
    </w:p>
    <w:p>
      <w:pPr>
        <w:pStyle w:val="26"/>
        <w:rPr>
          <w:kern w:val="2"/>
        </w:rPr>
      </w:pPr>
      <w:r>
        <w:rPr>
          <w:kern w:val="2"/>
        </w:rPr>
        <w:t>………………</w:t>
      </w:r>
      <w:r>
        <w:rPr>
          <w:rFonts w:hint="eastAsia"/>
          <w:kern w:val="2"/>
        </w:rPr>
        <w:t>省略部分输出信息</w:t>
      </w:r>
      <w:r>
        <w:rPr>
          <w:kern w:val="2"/>
        </w:rPr>
        <w:t>………………</w:t>
      </w:r>
    </w:p>
    <w:p>
      <w:pPr>
        <w:pStyle w:val="59"/>
        <w:spacing w:after="90"/>
        <w:rPr>
          <w:rStyle w:val="18"/>
          <w:kern w:val="2"/>
        </w:rPr>
      </w:pPr>
    </w:p>
    <w:p>
      <w:pPr>
        <w:rPr>
          <w:kern w:val="2"/>
        </w:rPr>
      </w:pPr>
      <w:r>
        <w:rPr>
          <w:rStyle w:val="18"/>
          <w:rFonts w:hint="eastAsia"/>
          <w:kern w:val="2"/>
        </w:rPr>
        <w:t>将</w:t>
      </w:r>
      <w:r>
        <w:rPr>
          <w:rStyle w:val="18"/>
          <w:kern w:val="2"/>
        </w:rPr>
        <w:t>INPUT</w:t>
      </w:r>
      <w:r>
        <w:rPr>
          <w:rStyle w:val="18"/>
          <w:rFonts w:hint="eastAsia"/>
          <w:kern w:val="2"/>
        </w:rPr>
        <w:t>规则链设置为只允许指定网段的主机访问本机的</w:t>
      </w:r>
      <w:r>
        <w:rPr>
          <w:rStyle w:val="18"/>
          <w:kern w:val="2"/>
        </w:rPr>
        <w:t>22</w:t>
      </w:r>
      <w:r>
        <w:rPr>
          <w:rStyle w:val="18"/>
          <w:rFonts w:hint="eastAsia"/>
          <w:kern w:val="2"/>
        </w:rPr>
        <w:t>端口，拒绝来自其他所有主机的流量</w:t>
      </w:r>
      <w:r>
        <w:rPr>
          <w:rFonts w:hint="eastAsia"/>
          <w:color w:val="000000"/>
          <w:kern w:val="2"/>
          <w:szCs w:val="21"/>
        </w:rPr>
        <w:t>：</w:t>
      </w:r>
    </w:p>
    <w:p>
      <w:pPr>
        <w:pStyle w:val="58"/>
        <w:spacing w:line="160" w:lineRule="exact"/>
        <w:rPr>
          <w:kern w:val="2"/>
        </w:rPr>
      </w:pPr>
    </w:p>
    <w:p>
      <w:pPr>
        <w:pStyle w:val="26"/>
        <w:spacing w:line="216" w:lineRule="exact"/>
        <w:rPr>
          <w:kern w:val="2"/>
        </w:rPr>
      </w:pPr>
      <w:r>
        <w:rPr>
          <w:kern w:val="2"/>
        </w:rPr>
        <w:t>[root@linuxprobe ~]# iptables -I INPUT -s 192.168.10.0/24 -p tcp --dport 22 -j </w:t>
      </w:r>
    </w:p>
    <w:p>
      <w:pPr>
        <w:pStyle w:val="26"/>
        <w:spacing w:line="216" w:lineRule="exact"/>
        <w:rPr>
          <w:kern w:val="2"/>
        </w:rPr>
      </w:pPr>
      <w:r>
        <w:rPr>
          <w:kern w:val="2"/>
        </w:rPr>
        <w:t>ACCEPT</w:t>
      </w:r>
    </w:p>
    <w:p>
      <w:pPr>
        <w:pStyle w:val="26"/>
        <w:spacing w:line="216" w:lineRule="exact"/>
        <w:rPr>
          <w:kern w:val="2"/>
        </w:rPr>
      </w:pPr>
      <w:r>
        <w:rPr>
          <w:kern w:val="2"/>
        </w:rPr>
        <w:t>[root@linuxprobe ~]# iptables -A INPUT -p tcp --dport 22 -j REJECT</w:t>
      </w:r>
    </w:p>
    <w:p>
      <w:pPr>
        <w:pStyle w:val="26"/>
        <w:spacing w:line="216" w:lineRule="exact"/>
        <w:rPr>
          <w:kern w:val="2"/>
        </w:rPr>
      </w:pPr>
      <w:r>
        <w:rPr>
          <w:kern w:val="2"/>
        </w:rPr>
        <w:t>[root@linuxprobe ~]# iptables -L</w:t>
      </w:r>
    </w:p>
    <w:p>
      <w:pPr>
        <w:pStyle w:val="26"/>
        <w:spacing w:line="216" w:lineRule="exact"/>
        <w:rPr>
          <w:kern w:val="2"/>
        </w:rPr>
      </w:pPr>
      <w:r>
        <w:rPr>
          <w:kern w:val="2"/>
        </w:rPr>
        <w:t>Chain INPUT (policy ACCEPT)</w:t>
      </w:r>
    </w:p>
    <w:p>
      <w:pPr>
        <w:pStyle w:val="26"/>
        <w:spacing w:line="216" w:lineRule="exact"/>
        <w:rPr>
          <w:kern w:val="2"/>
        </w:rPr>
      </w:pPr>
      <w:r>
        <w:rPr>
          <w:kern w:val="2"/>
        </w:rPr>
        <w:t>target prot opt source destination </w:t>
      </w:r>
    </w:p>
    <w:p>
      <w:pPr>
        <w:pStyle w:val="26"/>
        <w:spacing w:line="216" w:lineRule="exact"/>
        <w:rPr>
          <w:kern w:val="2"/>
        </w:rPr>
      </w:pPr>
      <w:r>
        <w:rPr>
          <w:kern w:val="2"/>
        </w:rPr>
        <w:t>ACCEPT tcp -- 192.168.10.0/24 anywhere tcp dpt:ssh</w:t>
      </w:r>
    </w:p>
    <w:p>
      <w:pPr>
        <w:pStyle w:val="26"/>
        <w:spacing w:line="216" w:lineRule="exact"/>
        <w:rPr>
          <w:kern w:val="2"/>
        </w:rPr>
      </w:pPr>
      <w:r>
        <w:rPr>
          <w:kern w:val="2"/>
        </w:rPr>
        <w:t>REJECT tcp -- anywhere anywhere tcp dpt:ssh reject-with icmp-port-unreachable</w:t>
      </w:r>
    </w:p>
    <w:p>
      <w:pPr>
        <w:pStyle w:val="26"/>
        <w:spacing w:line="216"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再次重申，防火墙策略规则是按照从上到下的顺序匹配的，因此一定要把允许动作放到拒绝动作前面，否则所有的流量就将被拒绝掉，从而导致任何主机都无法访问我们的服务。另外，这里提到的</w:t>
      </w:r>
      <w:r>
        <w:rPr>
          <w:color w:val="000000"/>
          <w:kern w:val="2"/>
          <w:szCs w:val="21"/>
        </w:rPr>
        <w:t>22</w:t>
      </w:r>
      <w:r>
        <w:rPr>
          <w:rFonts w:hint="eastAsia"/>
          <w:color w:val="000000"/>
          <w:kern w:val="2"/>
          <w:szCs w:val="21"/>
        </w:rPr>
        <w:t>号端口是</w:t>
      </w:r>
      <w:r>
        <w:rPr>
          <w:color w:val="000000"/>
          <w:kern w:val="2"/>
          <w:szCs w:val="21"/>
        </w:rPr>
        <w:t>ssh</w:t>
      </w:r>
      <w:r>
        <w:rPr>
          <w:rFonts w:hint="eastAsia"/>
          <w:color w:val="000000"/>
          <w:kern w:val="2"/>
          <w:szCs w:val="21"/>
        </w:rPr>
        <w:t>服务使用的（有关</w:t>
      </w:r>
      <w:r>
        <w:rPr>
          <w:color w:val="000000"/>
          <w:kern w:val="2"/>
          <w:szCs w:val="21"/>
        </w:rPr>
        <w:t>ssh</w:t>
      </w:r>
      <w:r>
        <w:rPr>
          <w:rFonts w:hint="eastAsia"/>
          <w:color w:val="000000"/>
          <w:kern w:val="2"/>
          <w:szCs w:val="21"/>
        </w:rPr>
        <w:t>服务，请见下一章），刘遄老师先在这里挖坑，等大家学完第</w:t>
      </w:r>
      <w:r>
        <w:rPr>
          <w:color w:val="000000"/>
          <w:kern w:val="2"/>
          <w:szCs w:val="21"/>
        </w:rPr>
        <w:t>9</w:t>
      </w:r>
      <w:r>
        <w:rPr>
          <w:rFonts w:hint="eastAsia"/>
          <w:color w:val="000000"/>
          <w:kern w:val="2"/>
          <w:szCs w:val="21"/>
        </w:rPr>
        <w:t>章后可再验证这个实验的效果。</w:t>
      </w:r>
    </w:p>
    <w:p>
      <w:pPr>
        <w:rPr>
          <w:kern w:val="2"/>
        </w:rPr>
      </w:pPr>
      <w:r>
        <w:rPr>
          <w:rFonts w:hint="eastAsia"/>
          <w:kern w:val="2"/>
        </w:rPr>
        <w:t>在设置完上述</w:t>
      </w:r>
      <w:r>
        <w:rPr>
          <w:kern w:val="2"/>
        </w:rPr>
        <w:t>INPUT</w:t>
      </w:r>
      <w:r>
        <w:rPr>
          <w:rFonts w:hint="eastAsia"/>
          <w:kern w:val="2"/>
        </w:rPr>
        <w:t>规则链之后，我们使用</w:t>
      </w:r>
      <w:r>
        <w:rPr>
          <w:kern w:val="2"/>
        </w:rPr>
        <w:t>IP</w:t>
      </w:r>
      <w:r>
        <w:rPr>
          <w:rFonts w:hint="eastAsia"/>
          <w:kern w:val="2"/>
        </w:rPr>
        <w:t>地址在</w:t>
      </w:r>
      <w:r>
        <w:rPr>
          <w:kern w:val="2"/>
        </w:rPr>
        <w:t>192.168.10.0/24</w:t>
      </w:r>
      <w:r>
        <w:rPr>
          <w:rFonts w:hint="eastAsia"/>
          <w:kern w:val="2"/>
        </w:rPr>
        <w:t>网段内的主机访问服务器（即前面提到的设置了</w:t>
      </w:r>
      <w:r>
        <w:rPr>
          <w:kern w:val="2"/>
        </w:rPr>
        <w:t>INPUT</w:t>
      </w:r>
      <w:r>
        <w:rPr>
          <w:rFonts w:hint="eastAsia"/>
          <w:kern w:val="2"/>
        </w:rPr>
        <w:t>规则链的主机）的</w:t>
      </w:r>
      <w:r>
        <w:rPr>
          <w:kern w:val="2"/>
        </w:rPr>
        <w:t>22</w:t>
      </w:r>
      <w:r>
        <w:rPr>
          <w:rFonts w:hint="eastAsia"/>
          <w:kern w:val="2"/>
        </w:rPr>
        <w:t>端口，效果如下：</w:t>
      </w:r>
    </w:p>
    <w:p>
      <w:pPr>
        <w:pStyle w:val="58"/>
        <w:rPr>
          <w:kern w:val="2"/>
        </w:rPr>
      </w:pPr>
    </w:p>
    <w:p>
      <w:pPr>
        <w:pStyle w:val="26"/>
        <w:spacing w:line="216" w:lineRule="exact"/>
        <w:rPr>
          <w:kern w:val="2"/>
        </w:rPr>
      </w:pPr>
      <w:r>
        <w:rPr>
          <w:kern w:val="2"/>
        </w:rPr>
        <w:t>[root@Client A ~]# ssh 192.168.10.10</w:t>
      </w:r>
    </w:p>
    <w:p>
      <w:pPr>
        <w:pStyle w:val="26"/>
        <w:spacing w:line="216" w:lineRule="exact"/>
        <w:rPr>
          <w:kern w:val="2"/>
        </w:rPr>
      </w:pPr>
      <w:r>
        <w:rPr>
          <w:kern w:val="2"/>
        </w:rPr>
        <w:t>The authenticity of host '192.168.10.10 (192.168.10.10)' can't be established.</w:t>
      </w:r>
    </w:p>
    <w:p>
      <w:pPr>
        <w:pStyle w:val="26"/>
        <w:spacing w:line="216" w:lineRule="exact"/>
        <w:rPr>
          <w:kern w:val="2"/>
        </w:rPr>
      </w:pPr>
      <w:r>
        <w:rPr>
          <w:kern w:val="2"/>
        </w:rPr>
        <w:t>ECDSA key fingerprint is 70:3b:5d:37:96:7b:2e:a5:28:0d:7e:dc:47:6a:fe:5c.</w:t>
      </w:r>
    </w:p>
    <w:p>
      <w:pPr>
        <w:pStyle w:val="26"/>
        <w:spacing w:line="216" w:lineRule="exact"/>
        <w:rPr>
          <w:kern w:val="2"/>
        </w:rPr>
      </w:pPr>
      <w:r>
        <w:rPr>
          <w:kern w:val="2"/>
        </w:rPr>
        <w:t>Are you sure you want to continue connecting (yes/no)? yes</w:t>
      </w:r>
    </w:p>
    <w:p>
      <w:pPr>
        <w:pStyle w:val="26"/>
        <w:spacing w:line="216" w:lineRule="exact"/>
        <w:rPr>
          <w:kern w:val="2"/>
        </w:rPr>
      </w:pPr>
      <w:r>
        <w:rPr>
          <w:kern w:val="2"/>
        </w:rPr>
        <w:t>Warning: Permanently added '192.168.10.10' (ECDSA) to the list of known hosts.</w:t>
      </w:r>
    </w:p>
    <w:p>
      <w:pPr>
        <w:pStyle w:val="26"/>
        <w:spacing w:line="216" w:lineRule="exact"/>
        <w:rPr>
          <w:kern w:val="2"/>
        </w:rPr>
      </w:pPr>
      <w:r>
        <w:rPr>
          <w:kern w:val="2"/>
        </w:rPr>
        <w:t>root@192.168.10.10's password: </w:t>
      </w:r>
      <w:r>
        <w:rPr>
          <w:rFonts w:hint="eastAsia"/>
          <w:kern w:val="2"/>
        </w:rPr>
        <w:t>此处输入对方主机的</w:t>
      </w:r>
      <w:r>
        <w:rPr>
          <w:kern w:val="2"/>
        </w:rPr>
        <w:t>root</w:t>
      </w:r>
      <w:r>
        <w:rPr>
          <w:rFonts w:hint="eastAsia"/>
          <w:kern w:val="2"/>
        </w:rPr>
        <w:t>管理员密码</w:t>
      </w:r>
    </w:p>
    <w:p>
      <w:pPr>
        <w:pStyle w:val="26"/>
        <w:spacing w:line="216" w:lineRule="exact"/>
        <w:rPr>
          <w:kern w:val="2"/>
        </w:rPr>
      </w:pPr>
      <w:r>
        <w:rPr>
          <w:kern w:val="2"/>
        </w:rPr>
        <w:t>Last login: Sun Feb 12 01:50:25 2017</w:t>
      </w:r>
    </w:p>
    <w:p>
      <w:pPr>
        <w:pStyle w:val="26"/>
        <w:spacing w:line="216" w:lineRule="exact"/>
        <w:rPr>
          <w:kern w:val="2"/>
        </w:rPr>
      </w:pPr>
      <w:r>
        <w:rPr>
          <w:kern w:val="2"/>
        </w:rPr>
        <w:t>[root@Client A ~]#</w:t>
      </w:r>
    </w:p>
    <w:p>
      <w:pPr>
        <w:pStyle w:val="59"/>
        <w:spacing w:after="90"/>
        <w:rPr>
          <w:kern w:val="2"/>
        </w:rPr>
      </w:pPr>
    </w:p>
    <w:p>
      <w:pPr>
        <w:rPr>
          <w:kern w:val="2"/>
        </w:rPr>
      </w:pPr>
      <w:r>
        <w:rPr>
          <w:rFonts w:hint="eastAsia"/>
          <w:color w:val="000000"/>
          <w:kern w:val="2"/>
          <w:szCs w:val="21"/>
        </w:rPr>
        <w:t>然后，我们再使用</w:t>
      </w:r>
      <w:r>
        <w:rPr>
          <w:color w:val="000000"/>
          <w:kern w:val="2"/>
          <w:szCs w:val="21"/>
        </w:rPr>
        <w:t>IP</w:t>
      </w:r>
      <w:r>
        <w:rPr>
          <w:rFonts w:hint="eastAsia"/>
          <w:color w:val="000000"/>
          <w:kern w:val="2"/>
          <w:szCs w:val="21"/>
        </w:rPr>
        <w:t>地址在</w:t>
      </w:r>
      <w:r>
        <w:rPr>
          <w:color w:val="000000"/>
          <w:kern w:val="2"/>
          <w:szCs w:val="21"/>
        </w:rPr>
        <w:t>192.168.20.0/24</w:t>
      </w:r>
      <w:r>
        <w:rPr>
          <w:rFonts w:hint="eastAsia"/>
          <w:color w:val="000000"/>
          <w:kern w:val="2"/>
          <w:szCs w:val="21"/>
        </w:rPr>
        <w:t>网段内的主机访问服务器的</w:t>
      </w:r>
      <w:r>
        <w:rPr>
          <w:color w:val="000000"/>
          <w:kern w:val="2"/>
          <w:szCs w:val="21"/>
        </w:rPr>
        <w:t>22</w:t>
      </w:r>
      <w:r>
        <w:rPr>
          <w:rFonts w:hint="eastAsia"/>
          <w:color w:val="000000"/>
          <w:kern w:val="2"/>
          <w:szCs w:val="21"/>
        </w:rPr>
        <w:t>端口（虽网段不同，但已确认可以相互通信），效果如下，就会提示连接请求被拒绝了（</w:t>
      </w:r>
      <w:r>
        <w:rPr>
          <w:kern w:val="2"/>
        </w:rPr>
        <w:t>Connection failed</w:t>
      </w:r>
      <w:r>
        <w:rPr>
          <w:rFonts w:hint="eastAsia"/>
          <w:color w:val="000000"/>
          <w:kern w:val="2"/>
          <w:szCs w:val="21"/>
        </w:rPr>
        <w:t>）：</w:t>
      </w:r>
    </w:p>
    <w:p>
      <w:pPr>
        <w:pStyle w:val="58"/>
        <w:rPr>
          <w:kern w:val="2"/>
        </w:rPr>
      </w:pPr>
    </w:p>
    <w:p>
      <w:pPr>
        <w:pStyle w:val="26"/>
        <w:rPr>
          <w:kern w:val="2"/>
        </w:rPr>
      </w:pPr>
      <w:r>
        <w:rPr>
          <w:kern w:val="2"/>
        </w:rPr>
        <w:t>[root@Client B ~]# ssh 192.168.10.10</w:t>
      </w:r>
    </w:p>
    <w:p>
      <w:pPr>
        <w:pStyle w:val="26"/>
        <w:rPr>
          <w:kern w:val="2"/>
        </w:rPr>
      </w:pPr>
      <w:r>
        <w:rPr>
          <w:kern w:val="2"/>
        </w:rPr>
        <w:t>Connecting to 192.168.10.10:22...</w:t>
      </w:r>
    </w:p>
    <w:p>
      <w:pPr>
        <w:pStyle w:val="26"/>
        <w:rPr>
          <w:kern w:val="2"/>
        </w:rPr>
      </w:pPr>
      <w:r>
        <w:rPr>
          <w:kern w:val="2"/>
        </w:rPr>
        <w:t>Could not connect to '192.168.10.10' (port 22): Connection failed.</w:t>
      </w:r>
    </w:p>
    <w:p>
      <w:pPr>
        <w:pStyle w:val="59"/>
        <w:spacing w:after="90"/>
        <w:rPr>
          <w:rStyle w:val="18"/>
          <w:kern w:val="2"/>
        </w:rPr>
      </w:pPr>
    </w:p>
    <w:p>
      <w:pPr>
        <w:rPr>
          <w:kern w:val="2"/>
        </w:rPr>
      </w:pPr>
      <w:r>
        <w:rPr>
          <w:rStyle w:val="18"/>
          <w:rFonts w:hint="eastAsia"/>
          <w:kern w:val="2"/>
        </w:rPr>
        <w:t>向</w:t>
      </w:r>
      <w:r>
        <w:rPr>
          <w:rStyle w:val="18"/>
          <w:kern w:val="2"/>
        </w:rPr>
        <w:t>INPUT</w:t>
      </w:r>
      <w:r>
        <w:rPr>
          <w:rStyle w:val="18"/>
          <w:rFonts w:hint="eastAsia"/>
          <w:kern w:val="2"/>
        </w:rPr>
        <w:t>规则链中添加拒绝所有人访问本机</w:t>
      </w:r>
      <w:r>
        <w:rPr>
          <w:rStyle w:val="18"/>
          <w:kern w:val="2"/>
        </w:rPr>
        <w:t>12345</w:t>
      </w:r>
      <w:r>
        <w:rPr>
          <w:rStyle w:val="18"/>
          <w:rFonts w:hint="eastAsia"/>
          <w:kern w:val="2"/>
        </w:rPr>
        <w:t>端口的策略规则</w:t>
      </w:r>
      <w:r>
        <w:rPr>
          <w:rFonts w:hint="eastAsia"/>
          <w:color w:val="000000"/>
          <w:kern w:val="2"/>
          <w:szCs w:val="21"/>
        </w:rPr>
        <w:t>：</w:t>
      </w:r>
    </w:p>
    <w:p>
      <w:pPr>
        <w:pStyle w:val="58"/>
        <w:rPr>
          <w:kern w:val="2"/>
        </w:rPr>
      </w:pPr>
    </w:p>
    <w:p>
      <w:pPr>
        <w:pStyle w:val="26"/>
        <w:rPr>
          <w:kern w:val="2"/>
        </w:rPr>
      </w:pPr>
      <w:r>
        <w:rPr>
          <w:kern w:val="2"/>
        </w:rPr>
        <w:t>[root@linuxprobe ~]# iptables -I INPUT -p tcp --dport 12345 -j REJECT</w:t>
      </w:r>
    </w:p>
    <w:p>
      <w:pPr>
        <w:pStyle w:val="26"/>
        <w:rPr>
          <w:kern w:val="2"/>
        </w:rPr>
      </w:pPr>
      <w:r>
        <w:rPr>
          <w:kern w:val="2"/>
        </w:rPr>
        <w:t>[root@linuxprobe ~]# iptables -I INPUT -p udp --dport 12345 -j REJECT</w:t>
      </w:r>
    </w:p>
    <w:p>
      <w:pPr>
        <w:pStyle w:val="26"/>
        <w:rPr>
          <w:kern w:val="2"/>
        </w:rPr>
      </w:pPr>
      <w:r>
        <w:rPr>
          <w:kern w:val="2"/>
        </w:rPr>
        <w:t>[root@linuxprobe ~]# iptables -L</w:t>
      </w:r>
    </w:p>
    <w:p>
      <w:pPr>
        <w:pStyle w:val="26"/>
        <w:rPr>
          <w:kern w:val="2"/>
        </w:rPr>
      </w:pPr>
      <w:r>
        <w:rPr>
          <w:kern w:val="2"/>
        </w:rPr>
        <w:t>Chain INPUT (policy ACCEPT)</w:t>
      </w:r>
    </w:p>
    <w:p>
      <w:pPr>
        <w:pStyle w:val="26"/>
        <w:rPr>
          <w:kern w:val="2"/>
        </w:rPr>
      </w:pPr>
      <w:r>
        <w:rPr>
          <w:kern w:val="2"/>
        </w:rPr>
        <w:t>target prot opt source destination </w:t>
      </w:r>
    </w:p>
    <w:p>
      <w:pPr>
        <w:pStyle w:val="26"/>
        <w:rPr>
          <w:spacing w:val="-4"/>
          <w:kern w:val="2"/>
        </w:rPr>
      </w:pPr>
      <w:r>
        <w:rPr>
          <w:spacing w:val="-4"/>
          <w:kern w:val="2"/>
        </w:rPr>
        <w:t>REJECT udp -- anywhere anywhere udp dpt:italk reject-with icmp-port-unreachable</w:t>
      </w:r>
    </w:p>
    <w:p>
      <w:pPr>
        <w:pStyle w:val="26"/>
        <w:rPr>
          <w:spacing w:val="-4"/>
          <w:kern w:val="2"/>
        </w:rPr>
      </w:pPr>
      <w:r>
        <w:rPr>
          <w:spacing w:val="-4"/>
          <w:kern w:val="2"/>
        </w:rPr>
        <w:t>REJECT tcp -- anywhere anywhere tcp dpt:italk reject-with icmp-port-unreachable</w:t>
      </w:r>
    </w:p>
    <w:p>
      <w:pPr>
        <w:pStyle w:val="26"/>
        <w:rPr>
          <w:kern w:val="2"/>
        </w:rPr>
      </w:pPr>
      <w:r>
        <w:rPr>
          <w:kern w:val="2"/>
        </w:rPr>
        <w:t>ACCEPT tcp -- 192.168.10.0/24 anywhere tcp dpt:ssh</w:t>
      </w:r>
    </w:p>
    <w:p>
      <w:pPr>
        <w:pStyle w:val="26"/>
        <w:rPr>
          <w:kern w:val="2"/>
        </w:rPr>
      </w:pPr>
      <w:r>
        <w:rPr>
          <w:kern w:val="2"/>
        </w:rPr>
        <w:t>REJECT tcp -- anywhere anywhere tcp dpt:ssh reject-with icmp-port-unreachable</w:t>
      </w:r>
    </w:p>
    <w:p>
      <w:pPr>
        <w:pStyle w:val="26"/>
        <w:rPr>
          <w:kern w:val="2"/>
        </w:rPr>
      </w:pPr>
      <w:r>
        <w:rPr>
          <w:kern w:val="2"/>
        </w:rPr>
        <w:t>………………</w:t>
      </w:r>
      <w:r>
        <w:rPr>
          <w:rFonts w:hint="eastAsia"/>
          <w:kern w:val="2"/>
        </w:rPr>
        <w:t>省略部分输出信息</w:t>
      </w:r>
      <w:r>
        <w:rPr>
          <w:kern w:val="2"/>
        </w:rPr>
        <w:t>………………</w:t>
      </w:r>
    </w:p>
    <w:p>
      <w:pPr>
        <w:pStyle w:val="59"/>
        <w:spacing w:after="90"/>
        <w:rPr>
          <w:rStyle w:val="18"/>
          <w:kern w:val="2"/>
        </w:rPr>
      </w:pPr>
    </w:p>
    <w:p>
      <w:pPr>
        <w:rPr>
          <w:kern w:val="2"/>
        </w:rPr>
      </w:pPr>
      <w:r>
        <w:rPr>
          <w:rStyle w:val="18"/>
          <w:rFonts w:hint="eastAsia"/>
          <w:kern w:val="2"/>
        </w:rPr>
        <w:t>向</w:t>
      </w:r>
      <w:r>
        <w:rPr>
          <w:rStyle w:val="18"/>
          <w:kern w:val="2"/>
        </w:rPr>
        <w:t>INPUT</w:t>
      </w:r>
      <w:r>
        <w:rPr>
          <w:rStyle w:val="18"/>
          <w:rFonts w:hint="eastAsia"/>
          <w:kern w:val="2"/>
        </w:rPr>
        <w:t>规则链中添加拒绝</w:t>
      </w:r>
      <w:r>
        <w:rPr>
          <w:rStyle w:val="18"/>
          <w:kern w:val="2"/>
        </w:rPr>
        <w:t>192.168.10.5</w:t>
      </w:r>
      <w:r>
        <w:rPr>
          <w:rStyle w:val="18"/>
          <w:rFonts w:hint="eastAsia"/>
          <w:kern w:val="2"/>
        </w:rPr>
        <w:t>主机访问本机</w:t>
      </w:r>
      <w:r>
        <w:rPr>
          <w:rStyle w:val="18"/>
          <w:kern w:val="2"/>
        </w:rPr>
        <w:t>80</w:t>
      </w:r>
      <w:r>
        <w:rPr>
          <w:rStyle w:val="18"/>
          <w:rFonts w:hint="eastAsia"/>
          <w:kern w:val="2"/>
        </w:rPr>
        <w:t>端口（</w:t>
      </w:r>
      <w:r>
        <w:rPr>
          <w:rStyle w:val="18"/>
          <w:kern w:val="2"/>
        </w:rPr>
        <w:t>Web</w:t>
      </w:r>
      <w:r>
        <w:rPr>
          <w:rStyle w:val="18"/>
          <w:rFonts w:hint="eastAsia"/>
          <w:kern w:val="2"/>
        </w:rPr>
        <w:t>服务）的策略规则</w:t>
      </w:r>
      <w:r>
        <w:rPr>
          <w:rFonts w:hint="eastAsia"/>
          <w:color w:val="000000"/>
          <w:kern w:val="2"/>
          <w:szCs w:val="21"/>
        </w:rPr>
        <w:t>：</w:t>
      </w:r>
    </w:p>
    <w:p>
      <w:pPr>
        <w:pStyle w:val="58"/>
        <w:rPr>
          <w:kern w:val="2"/>
        </w:rPr>
      </w:pPr>
    </w:p>
    <w:p>
      <w:pPr>
        <w:pStyle w:val="26"/>
        <w:rPr>
          <w:spacing w:val="-6"/>
          <w:kern w:val="2"/>
        </w:rPr>
      </w:pPr>
      <w:r>
        <w:rPr>
          <w:spacing w:val="-6"/>
          <w:kern w:val="2"/>
        </w:rPr>
        <w:t>[root@linuxprobe ~]# iptables -I INPUT -p tcp -s 192.168.10.5 --dport 80 -j REJECT</w:t>
      </w:r>
    </w:p>
    <w:p>
      <w:pPr>
        <w:pStyle w:val="26"/>
        <w:rPr>
          <w:spacing w:val="-6"/>
          <w:kern w:val="2"/>
        </w:rPr>
      </w:pPr>
      <w:r>
        <w:rPr>
          <w:spacing w:val="-6"/>
          <w:kern w:val="2"/>
        </w:rPr>
        <w:t>[root@linuxprobe ~]# iptables -L</w:t>
      </w:r>
    </w:p>
    <w:p>
      <w:pPr>
        <w:pStyle w:val="26"/>
        <w:rPr>
          <w:kern w:val="2"/>
        </w:rPr>
      </w:pPr>
      <w:r>
        <w:rPr>
          <w:kern w:val="2"/>
        </w:rPr>
        <w:t>Chain INPUT (policy ACCEPT)</w:t>
      </w:r>
    </w:p>
    <w:p>
      <w:pPr>
        <w:pStyle w:val="26"/>
        <w:rPr>
          <w:kern w:val="2"/>
        </w:rPr>
      </w:pPr>
      <w:r>
        <w:rPr>
          <w:kern w:val="2"/>
        </w:rPr>
        <w:t>target prot opt source destination </w:t>
      </w:r>
    </w:p>
    <w:p>
      <w:pPr>
        <w:pStyle w:val="26"/>
        <w:rPr>
          <w:spacing w:val="-6"/>
          <w:kern w:val="2"/>
        </w:rPr>
      </w:pPr>
      <w:r>
        <w:rPr>
          <w:spacing w:val="-6"/>
          <w:kern w:val="2"/>
        </w:rPr>
        <w:t>REJECT tcp -- 192.168.10.5 anywhere tcp dpt:http reject-with icmp-port-unreachable</w:t>
      </w:r>
    </w:p>
    <w:p>
      <w:pPr>
        <w:pStyle w:val="26"/>
        <w:rPr>
          <w:kern w:val="2"/>
        </w:rPr>
      </w:pPr>
      <w:r>
        <w:rPr>
          <w:kern w:val="2"/>
        </w:rPr>
        <w:t>REJECT udp -- anywhere anywhere udp dpt:italk reject-with icmp-port-unreachable</w:t>
      </w:r>
    </w:p>
    <w:p>
      <w:pPr>
        <w:pStyle w:val="26"/>
        <w:rPr>
          <w:kern w:val="2"/>
        </w:rPr>
      </w:pPr>
      <w:r>
        <w:rPr>
          <w:kern w:val="2"/>
        </w:rPr>
        <w:t>REJECT tcp -- anywhere anywhere tcp dpt:italk reject-with icmp-port-unreachable</w:t>
      </w:r>
    </w:p>
    <w:p>
      <w:pPr>
        <w:pStyle w:val="26"/>
        <w:rPr>
          <w:kern w:val="2"/>
        </w:rPr>
      </w:pPr>
      <w:r>
        <w:rPr>
          <w:kern w:val="2"/>
        </w:rPr>
        <w:t>ACCEPT tcp -- 192.168.10.0/24 anywhere tcp dpt:ssh</w:t>
      </w:r>
    </w:p>
    <w:p>
      <w:pPr>
        <w:pStyle w:val="26"/>
        <w:rPr>
          <w:kern w:val="2"/>
        </w:rPr>
      </w:pPr>
      <w:r>
        <w:rPr>
          <w:kern w:val="2"/>
        </w:rPr>
        <w:t>REJECT tcp -- anywhere anywhere tcp dpt:ssh reject-with icmp-port-unreachable</w:t>
      </w:r>
    </w:p>
    <w:p>
      <w:pPr>
        <w:pStyle w:val="26"/>
        <w:rPr>
          <w:kern w:val="2"/>
        </w:rPr>
      </w:pPr>
      <w:r>
        <w:rPr>
          <w:kern w:val="2"/>
        </w:rPr>
        <w:t>………………</w:t>
      </w:r>
      <w:r>
        <w:rPr>
          <w:rFonts w:hint="eastAsia"/>
          <w:kern w:val="2"/>
        </w:rPr>
        <w:t>省略部分输出信息</w:t>
      </w:r>
      <w:r>
        <w:rPr>
          <w:kern w:val="2"/>
        </w:rPr>
        <w:t>………………</w:t>
      </w:r>
    </w:p>
    <w:p>
      <w:pPr>
        <w:pStyle w:val="59"/>
        <w:spacing w:after="90"/>
        <w:rPr>
          <w:rStyle w:val="18"/>
          <w:kern w:val="2"/>
        </w:rPr>
      </w:pPr>
    </w:p>
    <w:p>
      <w:pPr>
        <w:rPr>
          <w:kern w:val="2"/>
        </w:rPr>
      </w:pPr>
      <w:r>
        <w:rPr>
          <w:rStyle w:val="18"/>
          <w:rFonts w:hint="eastAsia"/>
          <w:kern w:val="2"/>
        </w:rPr>
        <w:t>向</w:t>
      </w:r>
      <w:r>
        <w:rPr>
          <w:rStyle w:val="18"/>
          <w:kern w:val="2"/>
        </w:rPr>
        <w:t>INPUT</w:t>
      </w:r>
      <w:r>
        <w:rPr>
          <w:rStyle w:val="18"/>
          <w:rFonts w:hint="eastAsia"/>
          <w:kern w:val="2"/>
        </w:rPr>
        <w:t>规则链中添加拒绝所有主机访问本机</w:t>
      </w:r>
      <w:r>
        <w:rPr>
          <w:rStyle w:val="18"/>
          <w:kern w:val="2"/>
        </w:rPr>
        <w:t>1000</w:t>
      </w:r>
      <w:r>
        <w:rPr>
          <w:rStyle w:val="18"/>
          <w:rFonts w:hint="eastAsia" w:ascii="黑体" w:eastAsia="黑体"/>
          <w:kern w:val="2"/>
        </w:rPr>
        <w:t>～</w:t>
      </w:r>
      <w:r>
        <w:rPr>
          <w:rStyle w:val="18"/>
          <w:kern w:val="2"/>
        </w:rPr>
        <w:t>1024</w:t>
      </w:r>
      <w:r>
        <w:rPr>
          <w:rStyle w:val="18"/>
          <w:rFonts w:hint="eastAsia"/>
          <w:kern w:val="2"/>
        </w:rPr>
        <w:t>端口的策略规则</w:t>
      </w:r>
      <w:r>
        <w:rPr>
          <w:rFonts w:hint="eastAsia"/>
          <w:color w:val="000000"/>
          <w:kern w:val="2"/>
          <w:szCs w:val="21"/>
        </w:rPr>
        <w:t>：</w:t>
      </w:r>
    </w:p>
    <w:p>
      <w:pPr>
        <w:pStyle w:val="58"/>
        <w:rPr>
          <w:kern w:val="2"/>
        </w:rPr>
      </w:pPr>
    </w:p>
    <w:p>
      <w:pPr>
        <w:pStyle w:val="26"/>
        <w:rPr>
          <w:kern w:val="2"/>
        </w:rPr>
      </w:pPr>
      <w:r>
        <w:rPr>
          <w:kern w:val="2"/>
        </w:rPr>
        <w:t>[root@linuxprobe ~]# iptables -A INPUT -p tcp --dport 1000:1024 -j REJECT</w:t>
      </w:r>
    </w:p>
    <w:p>
      <w:pPr>
        <w:pStyle w:val="26"/>
        <w:rPr>
          <w:kern w:val="2"/>
        </w:rPr>
      </w:pPr>
      <w:r>
        <w:rPr>
          <w:kern w:val="2"/>
        </w:rPr>
        <w:t>[root@linuxprobe ~]# iptables -A INPUT -p udp --dport 1000:1024 -j REJECT</w:t>
      </w:r>
    </w:p>
    <w:p>
      <w:pPr>
        <w:pStyle w:val="26"/>
        <w:rPr>
          <w:kern w:val="2"/>
        </w:rPr>
      </w:pPr>
      <w:r>
        <w:rPr>
          <w:kern w:val="2"/>
        </w:rPr>
        <w:t>[root@linuxprobe ~]# iptables -L</w:t>
      </w:r>
    </w:p>
    <w:p>
      <w:pPr>
        <w:pStyle w:val="26"/>
        <w:rPr>
          <w:kern w:val="2"/>
        </w:rPr>
      </w:pPr>
      <w:r>
        <w:rPr>
          <w:kern w:val="2"/>
        </w:rPr>
        <w:t>Chain INPUT (policy ACCEPT)</w:t>
      </w:r>
    </w:p>
    <w:p>
      <w:pPr>
        <w:pStyle w:val="26"/>
        <w:rPr>
          <w:kern w:val="2"/>
        </w:rPr>
      </w:pPr>
      <w:r>
        <w:rPr>
          <w:kern w:val="2"/>
        </w:rPr>
        <w:t>target prot opt source destination </w:t>
      </w:r>
    </w:p>
    <w:p>
      <w:pPr>
        <w:pStyle w:val="26"/>
        <w:rPr>
          <w:spacing w:val="-4"/>
          <w:kern w:val="2"/>
        </w:rPr>
      </w:pPr>
      <w:r>
        <w:rPr>
          <w:spacing w:val="-4"/>
          <w:kern w:val="2"/>
        </w:rPr>
        <w:t>REJECT tcp -- 192.168.10.5 anywhere tcp dpt:http reject-with icmp-port-unreachable</w:t>
      </w:r>
    </w:p>
    <w:p>
      <w:pPr>
        <w:pStyle w:val="26"/>
        <w:rPr>
          <w:spacing w:val="-4"/>
          <w:kern w:val="2"/>
        </w:rPr>
      </w:pPr>
      <w:r>
        <w:rPr>
          <w:spacing w:val="-4"/>
          <w:kern w:val="2"/>
        </w:rPr>
        <w:t>REJECT udp -- anywhere anywhere udp dpt:italk reject-with icmp-port-unreachable</w:t>
      </w:r>
    </w:p>
    <w:p>
      <w:pPr>
        <w:pStyle w:val="26"/>
        <w:rPr>
          <w:spacing w:val="-4"/>
          <w:kern w:val="2"/>
        </w:rPr>
      </w:pPr>
      <w:r>
        <w:rPr>
          <w:spacing w:val="-4"/>
          <w:kern w:val="2"/>
        </w:rPr>
        <w:t>REJECT tcp -- anywhere anywhere tcp dpt:italk reject-with icmp-port-unreachable</w:t>
      </w:r>
    </w:p>
    <w:p>
      <w:pPr>
        <w:pStyle w:val="26"/>
        <w:rPr>
          <w:kern w:val="2"/>
        </w:rPr>
      </w:pPr>
      <w:r>
        <w:rPr>
          <w:kern w:val="2"/>
        </w:rPr>
        <w:t>ACCEPT tcp -- 192.168.10.0/24 anywhere tcp dpt:ssh</w:t>
      </w:r>
    </w:p>
    <w:p>
      <w:pPr>
        <w:pStyle w:val="26"/>
        <w:rPr>
          <w:kern w:val="2"/>
        </w:rPr>
      </w:pPr>
      <w:r>
        <w:rPr>
          <w:kern w:val="2"/>
        </w:rPr>
        <w:t>REJECT tcp -- anywhere anywhere tcp dpt:ssh reject-with icmp-port-unreachable</w:t>
      </w:r>
    </w:p>
    <w:p>
      <w:pPr>
        <w:pStyle w:val="26"/>
        <w:rPr>
          <w:spacing w:val="2"/>
          <w:kern w:val="2"/>
        </w:rPr>
      </w:pPr>
      <w:r>
        <w:rPr>
          <w:spacing w:val="2"/>
          <w:kern w:val="2"/>
        </w:rPr>
        <w:t>REJECT tcp -- anywhere anywhere tcp dpts:cadlock2:1024 reject-with icmp-port-</w:t>
      </w:r>
    </w:p>
    <w:p>
      <w:pPr>
        <w:pStyle w:val="26"/>
        <w:rPr>
          <w:kern w:val="2"/>
        </w:rPr>
      </w:pPr>
      <w:r>
        <w:rPr>
          <w:kern w:val="2"/>
        </w:rPr>
        <w:t>unreachable</w:t>
      </w:r>
    </w:p>
    <w:p>
      <w:pPr>
        <w:pStyle w:val="26"/>
        <w:rPr>
          <w:spacing w:val="2"/>
          <w:kern w:val="2"/>
        </w:rPr>
      </w:pPr>
      <w:r>
        <w:rPr>
          <w:spacing w:val="2"/>
          <w:kern w:val="2"/>
        </w:rPr>
        <w:t>REJECT udp -- anywhere anywhere udp dpts:cadlock2:1024 reject-with icmp-port-</w:t>
      </w:r>
    </w:p>
    <w:p>
      <w:pPr>
        <w:pStyle w:val="26"/>
        <w:rPr>
          <w:kern w:val="2"/>
        </w:rPr>
      </w:pPr>
      <w:r>
        <w:rPr>
          <w:kern w:val="2"/>
        </w:rPr>
        <w:t>unreachable</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有关</w:t>
      </w:r>
      <w:r>
        <w:rPr>
          <w:color w:val="000000"/>
          <w:kern w:val="2"/>
          <w:szCs w:val="21"/>
        </w:rPr>
        <w:t>iptables</w:t>
      </w:r>
      <w:r>
        <w:rPr>
          <w:rFonts w:hint="eastAsia"/>
          <w:color w:val="000000"/>
          <w:kern w:val="2"/>
          <w:szCs w:val="21"/>
        </w:rPr>
        <w:t>命令的知识讲解到此就结束了，大家是不是意犹未尽？考虑到</w:t>
      </w:r>
      <w:r>
        <w:rPr>
          <w:color w:val="000000"/>
          <w:kern w:val="2"/>
          <w:szCs w:val="21"/>
        </w:rPr>
        <w:t>Linux</w:t>
      </w:r>
      <w:r>
        <w:rPr>
          <w:rFonts w:hint="eastAsia"/>
          <w:color w:val="000000"/>
          <w:kern w:val="2"/>
          <w:szCs w:val="21"/>
        </w:rPr>
        <w:t>防火墙的发展趋势，大家只要能把上面的实例吸收消化，就可以完全搞定日常的</w:t>
      </w:r>
      <w:r>
        <w:rPr>
          <w:color w:val="000000"/>
          <w:kern w:val="2"/>
          <w:szCs w:val="21"/>
        </w:rPr>
        <w:t>iptables</w:t>
      </w:r>
      <w:r>
        <w:rPr>
          <w:rFonts w:hint="eastAsia"/>
          <w:color w:val="000000"/>
          <w:kern w:val="2"/>
          <w:szCs w:val="21"/>
        </w:rPr>
        <w:t>配置工作了。但是请特别注意，使用</w:t>
      </w:r>
      <w:r>
        <w:rPr>
          <w:color w:val="000000"/>
          <w:kern w:val="2"/>
          <w:szCs w:val="21"/>
        </w:rPr>
        <w:t>iptables</w:t>
      </w:r>
      <w:r>
        <w:rPr>
          <w:rFonts w:hint="eastAsia"/>
          <w:color w:val="000000"/>
          <w:kern w:val="2"/>
          <w:szCs w:val="21"/>
        </w:rPr>
        <w:t>命令配置的防火墙规则默认会在系统下一次重启时失效，如果想让配置的防火墙策略永久生效，还要执行保存命令：</w:t>
      </w:r>
    </w:p>
    <w:p>
      <w:pPr>
        <w:pStyle w:val="58"/>
        <w:rPr>
          <w:kern w:val="2"/>
        </w:rPr>
      </w:pPr>
    </w:p>
    <w:p>
      <w:pPr>
        <w:pStyle w:val="26"/>
        <w:rPr>
          <w:kern w:val="2"/>
        </w:rPr>
      </w:pPr>
      <w:r>
        <w:rPr>
          <w:kern w:val="2"/>
        </w:rPr>
        <w:t>[root@linuxprobe ~]# service iptables save</w:t>
      </w:r>
    </w:p>
    <w:p>
      <w:pPr>
        <w:pStyle w:val="26"/>
        <w:rPr>
          <w:kern w:val="2"/>
        </w:rPr>
      </w:pPr>
      <w:r>
        <w:rPr>
          <w:kern w:val="2"/>
        </w:rPr>
        <w:t>iptables: Saving firewall rules to /etc/sysconfig/iptables: </w:t>
      </w:r>
      <w:r>
        <w:rPr>
          <w:b/>
          <w:bCs/>
          <w:kern w:val="2"/>
        </w:rPr>
        <w:t>[ OK ]</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8.3</w:t>
            </w:r>
            <w:r>
              <w:rPr>
                <w:color w:val="000000"/>
                <w:kern w:val="2"/>
                <w:szCs w:val="21"/>
              </w:rPr>
              <w:t xml:space="preserve">  </w:t>
            </w:r>
            <w:r>
              <w:rPr>
                <w:color w:val="000000"/>
                <w:kern w:val="2"/>
              </w:rPr>
              <w:t>firewalld</w:t>
            </w:r>
          </w:p>
        </w:tc>
      </w:tr>
    </w:tbl>
    <w:p>
      <w:pPr>
        <w:pStyle w:val="56"/>
        <w:rPr>
          <w:kern w:val="2"/>
        </w:rPr>
      </w:pPr>
    </w:p>
    <w:p>
      <w:pPr>
        <w:rPr>
          <w:kern w:val="2"/>
        </w:rPr>
      </w:pPr>
      <w:r>
        <w:rPr>
          <w:color w:val="000000"/>
          <w:spacing w:val="-6"/>
          <w:kern w:val="2"/>
          <w:szCs w:val="21"/>
        </w:rPr>
        <w:t>RHEL 7</w:t>
      </w:r>
      <w:r>
        <w:rPr>
          <w:rFonts w:hint="eastAsia"/>
          <w:color w:val="000000"/>
          <w:spacing w:val="-6"/>
          <w:kern w:val="2"/>
          <w:szCs w:val="21"/>
        </w:rPr>
        <w:t>系统中集成了多款防火墙管理工具，其中</w:t>
      </w:r>
      <w:r>
        <w:rPr>
          <w:color w:val="000000"/>
          <w:spacing w:val="-6"/>
          <w:kern w:val="2"/>
          <w:szCs w:val="21"/>
        </w:rPr>
        <w:t>firewalld</w:t>
      </w:r>
      <w:r>
        <w:rPr>
          <w:rFonts w:hint="eastAsia"/>
          <w:color w:val="000000"/>
          <w:spacing w:val="-6"/>
          <w:kern w:val="2"/>
          <w:szCs w:val="21"/>
        </w:rPr>
        <w:t>（</w:t>
      </w:r>
      <w:r>
        <w:rPr>
          <w:color w:val="000000"/>
          <w:spacing w:val="-6"/>
          <w:kern w:val="2"/>
          <w:szCs w:val="21"/>
        </w:rPr>
        <w:t>Dynamic Firewall Manager of Linux systems</w:t>
      </w:r>
      <w:r>
        <w:rPr>
          <w:rFonts w:hint="eastAsia"/>
          <w:color w:val="000000"/>
          <w:spacing w:val="-6"/>
          <w:kern w:val="2"/>
          <w:szCs w:val="21"/>
        </w:rPr>
        <w:t>，</w:t>
      </w:r>
      <w:r>
        <w:rPr>
          <w:color w:val="000000"/>
          <w:spacing w:val="-6"/>
          <w:kern w:val="2"/>
          <w:szCs w:val="21"/>
        </w:rPr>
        <w:t>Linux</w:t>
      </w:r>
      <w:r>
        <w:rPr>
          <w:rFonts w:hint="eastAsia"/>
          <w:color w:val="000000"/>
          <w:spacing w:val="-6"/>
          <w:kern w:val="2"/>
          <w:szCs w:val="21"/>
        </w:rPr>
        <w:t>系统的动态防火墙管理器）服务是默认的防火墙配置管理工具，它拥有基于</w:t>
      </w:r>
      <w:r>
        <w:rPr>
          <w:color w:val="000000"/>
          <w:spacing w:val="-6"/>
          <w:kern w:val="2"/>
          <w:szCs w:val="21"/>
        </w:rPr>
        <w:t>CLI</w:t>
      </w:r>
      <w:r>
        <w:rPr>
          <w:rFonts w:hint="eastAsia"/>
          <w:color w:val="000000"/>
          <w:spacing w:val="-6"/>
          <w:kern w:val="2"/>
          <w:szCs w:val="21"/>
        </w:rPr>
        <w:t>（命令行界面）和基于</w:t>
      </w:r>
      <w:r>
        <w:rPr>
          <w:color w:val="000000"/>
          <w:spacing w:val="-6"/>
          <w:kern w:val="2"/>
          <w:szCs w:val="21"/>
        </w:rPr>
        <w:t>GUI</w:t>
      </w:r>
      <w:r>
        <w:rPr>
          <w:rFonts w:hint="eastAsia"/>
          <w:color w:val="000000"/>
          <w:spacing w:val="-6"/>
          <w:kern w:val="2"/>
          <w:szCs w:val="21"/>
        </w:rPr>
        <w:t>（图形用户界面）的两种管理方式。</w:t>
      </w:r>
    </w:p>
    <w:p>
      <w:pPr>
        <w:rPr>
          <w:kern w:val="2"/>
        </w:rPr>
      </w:pPr>
      <w:r>
        <w:rPr>
          <w:rFonts w:hint="eastAsia"/>
          <w:kern w:val="2"/>
        </w:rPr>
        <w:t>相较于传统的防火墙管理配置工具，</w:t>
      </w:r>
      <w:r>
        <w:rPr>
          <w:kern w:val="2"/>
        </w:rPr>
        <w:t>firewalld</w:t>
      </w:r>
      <w:r>
        <w:rPr>
          <w:rFonts w:hint="eastAsia"/>
          <w:kern w:val="2"/>
        </w:rPr>
        <w:t>支持动态更新技术并加入了区域（</w:t>
      </w:r>
      <w:r>
        <w:rPr>
          <w:kern w:val="2"/>
        </w:rPr>
        <w:t>zone</w:t>
      </w:r>
      <w:r>
        <w:rPr>
          <w:rFonts w:hint="eastAsia"/>
          <w:kern w:val="2"/>
        </w:rPr>
        <w:t>）的概念。简单来说，区域就是</w:t>
      </w:r>
      <w:r>
        <w:rPr>
          <w:kern w:val="2"/>
        </w:rPr>
        <w:t>firewalld</w:t>
      </w:r>
      <w:r>
        <w:rPr>
          <w:rFonts w:hint="eastAsia"/>
          <w:kern w:val="2"/>
        </w:rPr>
        <w:t>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我们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了防火墙策略的应用效率。</w:t>
      </w:r>
      <w:r>
        <w:rPr>
          <w:kern w:val="2"/>
        </w:rPr>
        <w:t>firewalld</w:t>
      </w:r>
      <w:r>
        <w:rPr>
          <w:rFonts w:hint="eastAsia"/>
          <w:kern w:val="2"/>
        </w:rPr>
        <w:t>中常见的区域名称（默认为</w:t>
      </w:r>
      <w:r>
        <w:rPr>
          <w:kern w:val="2"/>
        </w:rPr>
        <w:t>public</w:t>
      </w:r>
      <w:r>
        <w:rPr>
          <w:rFonts w:hint="eastAsia"/>
          <w:kern w:val="2"/>
        </w:rPr>
        <w:t>）以及相应的策略规则如表</w:t>
      </w:r>
      <w:r>
        <w:rPr>
          <w:kern w:val="2"/>
        </w:rPr>
        <w:t>8-2</w:t>
      </w:r>
      <w:r>
        <w:rPr>
          <w:rFonts w:hint="eastAsia"/>
          <w:kern w:val="2"/>
        </w:rPr>
        <w:t>所示。</w:t>
      </w:r>
    </w:p>
    <w:p>
      <w:pPr>
        <w:pStyle w:val="27"/>
        <w:spacing w:before="80"/>
        <w:rPr>
          <w:kern w:val="2"/>
        </w:rPr>
      </w:pPr>
      <w:r>
        <w:rPr>
          <w:rFonts w:hint="eastAsia"/>
          <w:kern w:val="2"/>
        </w:rPr>
        <w:t>表</w:t>
      </w:r>
      <w:r>
        <w:rPr>
          <w:kern w:val="2"/>
        </w:rPr>
        <w:t>8-2</w:t>
      </w:r>
      <w:r>
        <w:rPr>
          <w:kern w:val="2"/>
        </w:rPr>
        <w:tab/>
      </w:r>
      <w:r>
        <w:rPr>
          <w:kern w:val="2"/>
        </w:rPr>
        <w:t>firewalld</w:t>
      </w:r>
      <w:r>
        <w:rPr>
          <w:rFonts w:hint="eastAsia"/>
          <w:kern w:val="2"/>
        </w:rPr>
        <w:t>中常用的区域名称及策略规则</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414"/>
        <w:gridCol w:w="6647"/>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区域</w:t>
            </w:r>
          </w:p>
        </w:tc>
        <w:tc>
          <w:tcPr>
            <w:tcW w:w="664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默认策略规则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tcBorders>
              <w:top w:val="single" w:color="000000" w:sz="4" w:space="0"/>
            </w:tcBorders>
            <w:vAlign w:val="center"/>
          </w:tcPr>
          <w:p>
            <w:pPr>
              <w:pStyle w:val="57"/>
              <w:rPr>
                <w:kern w:val="2"/>
              </w:rPr>
            </w:pPr>
            <w:r>
              <w:rPr>
                <w:kern w:val="2"/>
              </w:rPr>
              <w:t>trusted</w:t>
            </w:r>
          </w:p>
        </w:tc>
        <w:tc>
          <w:tcPr>
            <w:tcW w:w="6647" w:type="dxa"/>
            <w:tcBorders>
              <w:top w:val="single" w:color="000000" w:sz="4" w:space="0"/>
            </w:tcBorders>
            <w:vAlign w:val="center"/>
          </w:tcPr>
          <w:p>
            <w:pPr>
              <w:pStyle w:val="28"/>
              <w:rPr>
                <w:kern w:val="2"/>
              </w:rPr>
            </w:pPr>
            <w:r>
              <w:rPr>
                <w:rFonts w:hint="eastAsia"/>
                <w:kern w:val="2"/>
              </w:rPr>
              <w:t>允许所有的数据包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home</w:t>
            </w:r>
          </w:p>
        </w:tc>
        <w:tc>
          <w:tcPr>
            <w:tcW w:w="6647" w:type="dxa"/>
            <w:vAlign w:val="center"/>
          </w:tcPr>
          <w:p>
            <w:pPr>
              <w:pStyle w:val="28"/>
              <w:rPr>
                <w:kern w:val="2"/>
              </w:rPr>
            </w:pPr>
            <w:r>
              <w:rPr>
                <w:rFonts w:hint="eastAsia"/>
                <w:kern w:val="2"/>
              </w:rPr>
              <w:t>拒绝流入的流量，除非与流出的流量相关；而如果流量与</w:t>
            </w:r>
            <w:r>
              <w:rPr>
                <w:kern w:val="2"/>
              </w:rPr>
              <w:t>ssh</w:t>
            </w:r>
            <w:r>
              <w:rPr>
                <w:rFonts w:hint="eastAsia"/>
                <w:kern w:val="2"/>
              </w:rPr>
              <w:t>、</w:t>
            </w:r>
            <w:r>
              <w:rPr>
                <w:kern w:val="2"/>
              </w:rPr>
              <w:t>mdns</w:t>
            </w:r>
            <w:r>
              <w:rPr>
                <w:rFonts w:hint="eastAsia"/>
                <w:kern w:val="2"/>
              </w:rPr>
              <w:t>、</w:t>
            </w:r>
            <w:r>
              <w:rPr>
                <w:kern w:val="2"/>
              </w:rPr>
              <w:t>ipp-client</w:t>
            </w:r>
            <w:r>
              <w:rPr>
                <w:rFonts w:hint="eastAsia"/>
                <w:kern w:val="2"/>
              </w:rPr>
              <w:t>、</w:t>
            </w:r>
            <w:r>
              <w:rPr>
                <w:kern w:val="2"/>
              </w:rPr>
              <w:t>amba-client</w:t>
            </w:r>
            <w:r>
              <w:rPr>
                <w:rFonts w:hint="eastAsia"/>
                <w:kern w:val="2"/>
              </w:rPr>
              <w:t>与</w:t>
            </w:r>
            <w:r>
              <w:rPr>
                <w:kern w:val="2"/>
              </w:rPr>
              <w:t>dhcpv6-client</w:t>
            </w:r>
            <w:r>
              <w:rPr>
                <w:rFonts w:hint="eastAsia"/>
                <w:kern w:val="2"/>
              </w:rPr>
              <w:t>服务相关，则允许流量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internal</w:t>
            </w:r>
          </w:p>
        </w:tc>
        <w:tc>
          <w:tcPr>
            <w:tcW w:w="6647" w:type="dxa"/>
            <w:vAlign w:val="center"/>
          </w:tcPr>
          <w:p>
            <w:pPr>
              <w:pStyle w:val="28"/>
              <w:rPr>
                <w:kern w:val="2"/>
              </w:rPr>
            </w:pPr>
            <w:r>
              <w:rPr>
                <w:rFonts w:hint="eastAsia"/>
                <w:kern w:val="2"/>
              </w:rPr>
              <w:t>等同于</w:t>
            </w:r>
            <w:r>
              <w:rPr>
                <w:kern w:val="2"/>
              </w:rPr>
              <w:t>home</w:t>
            </w:r>
            <w:r>
              <w:rPr>
                <w:rFonts w:hint="eastAsia"/>
                <w:kern w:val="2"/>
              </w:rPr>
              <w:t>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work</w:t>
            </w:r>
          </w:p>
        </w:tc>
        <w:tc>
          <w:tcPr>
            <w:tcW w:w="6647" w:type="dxa"/>
            <w:vAlign w:val="center"/>
          </w:tcPr>
          <w:p>
            <w:pPr>
              <w:pStyle w:val="28"/>
              <w:rPr>
                <w:kern w:val="2"/>
              </w:rPr>
            </w:pPr>
            <w:r>
              <w:rPr>
                <w:rFonts w:hint="eastAsia"/>
                <w:kern w:val="2"/>
              </w:rPr>
              <w:t>拒绝流入的流量，除非与流出的流量数相关；而如果流量与</w:t>
            </w:r>
            <w:r>
              <w:rPr>
                <w:kern w:val="2"/>
              </w:rPr>
              <w:t>ssh</w:t>
            </w:r>
            <w:r>
              <w:rPr>
                <w:rFonts w:hint="eastAsia"/>
                <w:kern w:val="2"/>
              </w:rPr>
              <w:t>、</w:t>
            </w:r>
            <w:r>
              <w:rPr>
                <w:kern w:val="2"/>
              </w:rPr>
              <w:t>ipp-client</w:t>
            </w:r>
            <w:r>
              <w:rPr>
                <w:rFonts w:hint="eastAsia"/>
                <w:kern w:val="2"/>
              </w:rPr>
              <w:t>与</w:t>
            </w:r>
            <w:r>
              <w:rPr>
                <w:kern w:val="2"/>
              </w:rPr>
              <w:t>dhcpv6-client</w:t>
            </w:r>
            <w:r>
              <w:rPr>
                <w:rFonts w:hint="eastAsia"/>
                <w:kern w:val="2"/>
              </w:rPr>
              <w:t>服务相关，则允许流量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public</w:t>
            </w:r>
          </w:p>
        </w:tc>
        <w:tc>
          <w:tcPr>
            <w:tcW w:w="6647" w:type="dxa"/>
            <w:vAlign w:val="center"/>
          </w:tcPr>
          <w:p>
            <w:pPr>
              <w:pStyle w:val="28"/>
              <w:rPr>
                <w:kern w:val="2"/>
              </w:rPr>
            </w:pPr>
            <w:r>
              <w:rPr>
                <w:rFonts w:hint="eastAsia"/>
                <w:kern w:val="2"/>
              </w:rPr>
              <w:t>拒绝流入的流量，除非与流出的流量相关；而如果流量与</w:t>
            </w:r>
            <w:r>
              <w:rPr>
                <w:kern w:val="2"/>
              </w:rPr>
              <w:t>ssh</w:t>
            </w:r>
            <w:r>
              <w:rPr>
                <w:rFonts w:hint="eastAsia"/>
                <w:kern w:val="2"/>
              </w:rPr>
              <w:t>、</w:t>
            </w:r>
            <w:r>
              <w:rPr>
                <w:kern w:val="2"/>
              </w:rPr>
              <w:t>dhcpv6-client</w:t>
            </w:r>
            <w:r>
              <w:rPr>
                <w:rFonts w:hint="eastAsia"/>
                <w:kern w:val="2"/>
              </w:rPr>
              <w:t>服务相关，则允许流量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external</w:t>
            </w:r>
          </w:p>
        </w:tc>
        <w:tc>
          <w:tcPr>
            <w:tcW w:w="6647" w:type="dxa"/>
            <w:vAlign w:val="center"/>
          </w:tcPr>
          <w:p>
            <w:pPr>
              <w:pStyle w:val="28"/>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dmz</w:t>
            </w:r>
          </w:p>
        </w:tc>
        <w:tc>
          <w:tcPr>
            <w:tcW w:w="6647" w:type="dxa"/>
            <w:vAlign w:val="center"/>
          </w:tcPr>
          <w:p>
            <w:pPr>
              <w:pStyle w:val="28"/>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block</w:t>
            </w:r>
          </w:p>
        </w:tc>
        <w:tc>
          <w:tcPr>
            <w:tcW w:w="6647" w:type="dxa"/>
            <w:vAlign w:val="center"/>
          </w:tcPr>
          <w:p>
            <w:pPr>
              <w:pStyle w:val="28"/>
              <w:rPr>
                <w:kern w:val="2"/>
              </w:rPr>
            </w:pPr>
            <w:r>
              <w:rPr>
                <w:rFonts w:hint="eastAsia"/>
                <w:kern w:val="2"/>
              </w:rPr>
              <w:t>拒绝流入的流量，除非与流出的流量相关</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414" w:type="dxa"/>
            <w:vAlign w:val="center"/>
          </w:tcPr>
          <w:p>
            <w:pPr>
              <w:pStyle w:val="57"/>
              <w:rPr>
                <w:kern w:val="2"/>
              </w:rPr>
            </w:pPr>
            <w:r>
              <w:rPr>
                <w:kern w:val="2"/>
              </w:rPr>
              <w:t>drop</w:t>
            </w:r>
          </w:p>
        </w:tc>
        <w:tc>
          <w:tcPr>
            <w:tcW w:w="6647" w:type="dxa"/>
            <w:vAlign w:val="center"/>
          </w:tcPr>
          <w:p>
            <w:pPr>
              <w:pStyle w:val="28"/>
              <w:rPr>
                <w:kern w:val="2"/>
              </w:rPr>
            </w:pPr>
            <w:r>
              <w:rPr>
                <w:rFonts w:hint="eastAsia"/>
                <w:kern w:val="2"/>
              </w:rPr>
              <w:t>拒绝流入的流量，除非与流出的流量相关</w:t>
            </w:r>
          </w:p>
        </w:tc>
      </w:tr>
    </w:tbl>
    <w:p>
      <w:pPr>
        <w:pStyle w:val="4"/>
        <w:spacing w:before="151" w:after="151"/>
      </w:pPr>
      <w:r>
        <w:rPr>
          <w:rFonts w:hint="eastAsia"/>
        </w:rPr>
        <w:t>8.3.1  终端管理工具</w:t>
      </w:r>
    </w:p>
    <w:p>
      <w:pPr>
        <w:rPr>
          <w:kern w:val="2"/>
        </w:rPr>
      </w:pPr>
      <w:r>
        <w:rPr>
          <w:rFonts w:hint="eastAsia"/>
          <w:color w:val="000000"/>
          <w:kern w:val="2"/>
          <w:szCs w:val="21"/>
        </w:rPr>
        <w:t>第</w:t>
      </w:r>
      <w:r>
        <w:rPr>
          <w:color w:val="000000"/>
          <w:kern w:val="2"/>
          <w:szCs w:val="21"/>
        </w:rPr>
        <w:t>2</w:t>
      </w:r>
      <w:r>
        <w:rPr>
          <w:rFonts w:hint="eastAsia"/>
          <w:color w:val="000000"/>
          <w:kern w:val="2"/>
          <w:szCs w:val="21"/>
        </w:rPr>
        <w:t>章在讲解</w:t>
      </w:r>
      <w:r>
        <w:fldChar w:fldCharType="begin"/>
      </w:r>
      <w:r>
        <w:instrText xml:space="preserve"> HYPERLINK "http://www.linuxprobe.com/" \t "_blank" \o "linux命令" </w:instrText>
      </w:r>
      <w:r>
        <w:fldChar w:fldCharType="separate"/>
      </w:r>
      <w:r>
        <w:rPr>
          <w:color w:val="000000"/>
          <w:kern w:val="2"/>
          <w:szCs w:val="21"/>
        </w:rPr>
        <w:t>Linux</w:t>
      </w:r>
      <w:r>
        <w:rPr>
          <w:rFonts w:hint="eastAsia"/>
          <w:color w:val="000000"/>
          <w:kern w:val="2"/>
          <w:szCs w:val="21"/>
        </w:rPr>
        <w:t>命令</w:t>
      </w:r>
      <w:r>
        <w:rPr>
          <w:rFonts w:hint="eastAsia"/>
          <w:color w:val="000000"/>
          <w:kern w:val="2"/>
          <w:szCs w:val="21"/>
        </w:rPr>
        <w:fldChar w:fldCharType="end"/>
      </w:r>
      <w:r>
        <w:rPr>
          <w:rFonts w:hint="eastAsia"/>
          <w:color w:val="000000"/>
          <w:kern w:val="2"/>
          <w:szCs w:val="21"/>
        </w:rPr>
        <w:t>时曾经听到，命令行终端是一种极富效率的工作方式，</w:t>
      </w:r>
      <w:r>
        <w:rPr>
          <w:color w:val="000000"/>
          <w:kern w:val="2"/>
          <w:szCs w:val="21"/>
        </w:rPr>
        <w:t>firewall-cmd</w:t>
      </w:r>
      <w:r>
        <w:rPr>
          <w:rFonts w:hint="eastAsia"/>
          <w:color w:val="000000"/>
          <w:kern w:val="2"/>
          <w:szCs w:val="21"/>
        </w:rPr>
        <w:t>是</w:t>
      </w:r>
      <w:r>
        <w:rPr>
          <w:color w:val="000000"/>
          <w:kern w:val="2"/>
          <w:szCs w:val="21"/>
        </w:rPr>
        <w:t>firewalld</w:t>
      </w:r>
      <w:r>
        <w:rPr>
          <w:rFonts w:hint="eastAsia"/>
          <w:color w:val="000000"/>
          <w:kern w:val="2"/>
          <w:szCs w:val="21"/>
        </w:rPr>
        <w:t>防火墙配置管理工具的</w:t>
      </w:r>
      <w:r>
        <w:rPr>
          <w:color w:val="000000"/>
          <w:kern w:val="2"/>
          <w:szCs w:val="21"/>
        </w:rPr>
        <w:t>CLI</w:t>
      </w:r>
      <w:r>
        <w:rPr>
          <w:rFonts w:hint="eastAsia"/>
          <w:color w:val="000000"/>
          <w:kern w:val="2"/>
          <w:szCs w:val="21"/>
        </w:rPr>
        <w:t>（命令行界面）版本。它的参数一般都是以“长格式”来提供的，大家不要一听到长格式就头大，因为</w:t>
      </w:r>
      <w:r>
        <w:rPr>
          <w:color w:val="000000"/>
          <w:kern w:val="2"/>
          <w:szCs w:val="21"/>
        </w:rPr>
        <w:t>RHEL 7</w:t>
      </w:r>
      <w:r>
        <w:rPr>
          <w:rFonts w:hint="eastAsia"/>
          <w:color w:val="000000"/>
          <w:kern w:val="2"/>
          <w:szCs w:val="21"/>
        </w:rPr>
        <w:t>系统支持部分命令的参数补齐，其中就包含这条命令（很酷吧）。也就是说，现在除了能用</w:t>
      </w:r>
      <w:r>
        <w:rPr>
          <w:color w:val="000000"/>
          <w:kern w:val="2"/>
          <w:szCs w:val="21"/>
        </w:rPr>
        <w:t>Tab</w:t>
      </w:r>
      <w:r>
        <w:rPr>
          <w:rFonts w:hint="eastAsia"/>
          <w:color w:val="000000"/>
          <w:kern w:val="2"/>
          <w:szCs w:val="21"/>
        </w:rPr>
        <w:t>键自动补齐命令或文件名等内容之外，还可以用</w:t>
      </w:r>
      <w:r>
        <w:rPr>
          <w:color w:val="000000"/>
          <w:kern w:val="2"/>
          <w:szCs w:val="21"/>
        </w:rPr>
        <w:t>Tab</w:t>
      </w:r>
      <w:r>
        <w:rPr>
          <w:rFonts w:hint="eastAsia"/>
          <w:color w:val="000000"/>
          <w:kern w:val="2"/>
          <w:szCs w:val="21"/>
        </w:rPr>
        <w:t>键来补齐表</w:t>
      </w:r>
      <w:r>
        <w:rPr>
          <w:color w:val="000000"/>
          <w:kern w:val="2"/>
          <w:szCs w:val="21"/>
        </w:rPr>
        <w:t>8-3</w:t>
      </w:r>
      <w:r>
        <w:rPr>
          <w:rFonts w:hint="eastAsia"/>
          <w:color w:val="000000"/>
          <w:kern w:val="2"/>
          <w:szCs w:val="21"/>
        </w:rPr>
        <w:t>中所示的长格式参数了（这太棒了）。</w:t>
      </w:r>
    </w:p>
    <w:p>
      <w:pPr>
        <w:pStyle w:val="27"/>
        <w:rPr>
          <w:kern w:val="2"/>
        </w:rPr>
      </w:pPr>
      <w:r>
        <w:rPr>
          <w:rFonts w:hint="eastAsia"/>
          <w:kern w:val="2"/>
        </w:rPr>
        <w:t>表</w:t>
      </w:r>
      <w:r>
        <w:rPr>
          <w:kern w:val="2"/>
        </w:rPr>
        <w:t>8-3</w:t>
      </w:r>
      <w:r>
        <w:rPr>
          <w:kern w:val="2"/>
        </w:rPr>
        <w:tab/>
      </w:r>
      <w:r>
        <w:rPr>
          <w:kern w:val="2"/>
        </w:rPr>
        <w:t>firewall-cmd</w:t>
      </w:r>
      <w:r>
        <w:rPr>
          <w:rFonts w:hint="eastAsia"/>
          <w:kern w:val="2"/>
        </w:rPr>
        <w:t>命令中使用的参数以及作用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115"/>
        <w:gridCol w:w="494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94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tcBorders>
              <w:top w:val="single" w:color="000000" w:sz="4" w:space="0"/>
            </w:tcBorders>
            <w:vAlign w:val="center"/>
          </w:tcPr>
          <w:p>
            <w:pPr>
              <w:pStyle w:val="57"/>
              <w:rPr>
                <w:kern w:val="2"/>
              </w:rPr>
            </w:pPr>
            <w:r>
              <w:rPr>
                <w:kern w:val="2"/>
              </w:rPr>
              <w:t>--get-default-zone</w:t>
            </w:r>
          </w:p>
        </w:tc>
        <w:tc>
          <w:tcPr>
            <w:tcW w:w="4946" w:type="dxa"/>
            <w:tcBorders>
              <w:top w:val="single" w:color="000000" w:sz="4" w:space="0"/>
            </w:tcBorders>
            <w:vAlign w:val="center"/>
          </w:tcPr>
          <w:p>
            <w:pPr>
              <w:pStyle w:val="28"/>
              <w:rPr>
                <w:kern w:val="2"/>
              </w:rPr>
            </w:pPr>
            <w:r>
              <w:rPr>
                <w:rFonts w:hint="eastAsia"/>
                <w:kern w:val="2"/>
              </w:rPr>
              <w:t>查询默认的区域名称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spacing w:val="-6"/>
                <w:kern w:val="2"/>
              </w:rPr>
            </w:pPr>
            <w:r>
              <w:rPr>
                <w:spacing w:val="-6"/>
                <w:kern w:val="2"/>
              </w:rPr>
              <w:t>--set-default-zone=&lt;</w:t>
            </w:r>
            <w:r>
              <w:rPr>
                <w:rFonts w:hint="eastAsia"/>
                <w:spacing w:val="-6"/>
                <w:kern w:val="2"/>
              </w:rPr>
              <w:t>区域名称</w:t>
            </w:r>
            <w:r>
              <w:rPr>
                <w:spacing w:val="-6"/>
                <w:kern w:val="2"/>
              </w:rPr>
              <w:t>&gt;</w:t>
            </w:r>
          </w:p>
        </w:tc>
        <w:tc>
          <w:tcPr>
            <w:tcW w:w="4946" w:type="dxa"/>
            <w:vAlign w:val="center"/>
          </w:tcPr>
          <w:p>
            <w:pPr>
              <w:pStyle w:val="28"/>
              <w:rPr>
                <w:kern w:val="2"/>
              </w:rPr>
            </w:pPr>
            <w:r>
              <w:rPr>
                <w:rFonts w:hint="eastAsia"/>
                <w:kern w:val="2"/>
              </w:rPr>
              <w:t>设置默认的区域，使其永久生效</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--get-zones</w:t>
            </w:r>
          </w:p>
        </w:tc>
        <w:tc>
          <w:tcPr>
            <w:tcW w:w="4946" w:type="dxa"/>
            <w:vAlign w:val="center"/>
          </w:tcPr>
          <w:p>
            <w:pPr>
              <w:pStyle w:val="28"/>
              <w:rPr>
                <w:kern w:val="2"/>
              </w:rPr>
            </w:pPr>
            <w:r>
              <w:rPr>
                <w:rFonts w:hint="eastAsia"/>
                <w:kern w:val="2"/>
              </w:rPr>
              <w:t>显示可用的区域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--get-services</w:t>
            </w:r>
          </w:p>
        </w:tc>
        <w:tc>
          <w:tcPr>
            <w:tcW w:w="4946" w:type="dxa"/>
            <w:vAlign w:val="center"/>
          </w:tcPr>
          <w:p>
            <w:pPr>
              <w:pStyle w:val="28"/>
              <w:rPr>
                <w:kern w:val="2"/>
              </w:rPr>
            </w:pPr>
            <w:r>
              <w:rPr>
                <w:rFonts w:hint="eastAsia"/>
                <w:kern w:val="2"/>
              </w:rPr>
              <w:t>显示预先定义的服务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--get-active-zones</w:t>
            </w:r>
          </w:p>
        </w:tc>
        <w:tc>
          <w:tcPr>
            <w:tcW w:w="4946" w:type="dxa"/>
            <w:vAlign w:val="center"/>
          </w:tcPr>
          <w:p>
            <w:pPr>
              <w:pStyle w:val="28"/>
              <w:rPr>
                <w:kern w:val="2"/>
              </w:rPr>
            </w:pPr>
            <w:r>
              <w:rPr>
                <w:rFonts w:hint="eastAsia"/>
                <w:kern w:val="2"/>
              </w:rPr>
              <w:t>显示当前正在使用的区域与网卡名称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--add-source=</w:t>
            </w:r>
          </w:p>
        </w:tc>
        <w:tc>
          <w:tcPr>
            <w:tcW w:w="4946" w:type="dxa"/>
            <w:vAlign w:val="center"/>
          </w:tcPr>
          <w:p>
            <w:pPr>
              <w:pStyle w:val="28"/>
              <w:rPr>
                <w:kern w:val="2"/>
              </w:rPr>
            </w:pPr>
            <w:r>
              <w:rPr>
                <w:rFonts w:hint="eastAsia"/>
                <w:kern w:val="2"/>
              </w:rPr>
              <w:t>将源自此</w:t>
            </w:r>
            <w:r>
              <w:rPr>
                <w:kern w:val="2"/>
              </w:rPr>
              <w:t>IP</w:t>
            </w:r>
            <w:r>
              <w:rPr>
                <w:rFonts w:hint="eastAsia"/>
                <w:kern w:val="2"/>
              </w:rPr>
              <w:t>或子网的流量导向指定的区域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--remove-source=</w:t>
            </w:r>
          </w:p>
        </w:tc>
        <w:tc>
          <w:tcPr>
            <w:tcW w:w="4946" w:type="dxa"/>
            <w:vAlign w:val="center"/>
          </w:tcPr>
          <w:p>
            <w:pPr>
              <w:pStyle w:val="28"/>
              <w:rPr>
                <w:kern w:val="2"/>
              </w:rPr>
            </w:pPr>
            <w:r>
              <w:rPr>
                <w:rFonts w:hint="eastAsia"/>
                <w:kern w:val="2"/>
              </w:rPr>
              <w:t>不再将源自此</w:t>
            </w:r>
            <w:r>
              <w:rPr>
                <w:kern w:val="2"/>
              </w:rPr>
              <w:t>IP</w:t>
            </w:r>
            <w:r>
              <w:rPr>
                <w:rFonts w:hint="eastAsia"/>
                <w:kern w:val="2"/>
              </w:rPr>
              <w:t>或子网的流量导向某个指定区域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--add-interface=&lt;</w:t>
            </w:r>
            <w:r>
              <w:rPr>
                <w:rFonts w:hint="eastAsia"/>
                <w:kern w:val="2"/>
              </w:rPr>
              <w:t>网卡名称</w:t>
            </w:r>
            <w:r>
              <w:rPr>
                <w:kern w:val="2"/>
              </w:rPr>
              <w:t>&gt;</w:t>
            </w:r>
          </w:p>
        </w:tc>
        <w:tc>
          <w:tcPr>
            <w:tcW w:w="4946" w:type="dxa"/>
            <w:vAlign w:val="center"/>
          </w:tcPr>
          <w:p>
            <w:pPr>
              <w:pStyle w:val="28"/>
              <w:rPr>
                <w:kern w:val="2"/>
              </w:rPr>
            </w:pPr>
            <w:r>
              <w:rPr>
                <w:rFonts w:hint="eastAsia"/>
                <w:kern w:val="2"/>
              </w:rPr>
              <w:t>将源自该网卡的所有流量都导向某个指定区域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spacing w:val="-6"/>
                <w:kern w:val="2"/>
              </w:rPr>
            </w:pPr>
            <w:r>
              <w:rPr>
                <w:spacing w:val="-6"/>
                <w:kern w:val="2"/>
              </w:rPr>
              <w:t>--change-interface=&lt;</w:t>
            </w:r>
            <w:r>
              <w:rPr>
                <w:rFonts w:hint="eastAsia"/>
                <w:spacing w:val="-6"/>
                <w:kern w:val="2"/>
              </w:rPr>
              <w:t>网卡名称</w:t>
            </w:r>
            <w:r>
              <w:rPr>
                <w:spacing w:val="-6"/>
                <w:kern w:val="2"/>
              </w:rPr>
              <w:t>&gt;</w:t>
            </w:r>
          </w:p>
        </w:tc>
        <w:tc>
          <w:tcPr>
            <w:tcW w:w="4946" w:type="dxa"/>
            <w:vAlign w:val="center"/>
          </w:tcPr>
          <w:p>
            <w:pPr>
              <w:pStyle w:val="28"/>
              <w:rPr>
                <w:kern w:val="2"/>
              </w:rPr>
            </w:pPr>
            <w:r>
              <w:rPr>
                <w:rFonts w:hint="eastAsia"/>
                <w:kern w:val="2"/>
              </w:rPr>
              <w:t>将某个网卡与区域进行关联</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--list-all</w:t>
            </w:r>
          </w:p>
        </w:tc>
        <w:tc>
          <w:tcPr>
            <w:tcW w:w="4946" w:type="dxa"/>
            <w:vAlign w:val="center"/>
          </w:tcPr>
          <w:p>
            <w:pPr>
              <w:pStyle w:val="28"/>
              <w:rPr>
                <w:kern w:val="2"/>
              </w:rPr>
            </w:pPr>
            <w:r>
              <w:rPr>
                <w:rFonts w:hint="eastAsia"/>
                <w:kern w:val="2"/>
              </w:rPr>
              <w:t>显示当前区域的网卡配置参数、资源、端口以及服务等信息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--list-all-zones</w:t>
            </w:r>
          </w:p>
        </w:tc>
        <w:tc>
          <w:tcPr>
            <w:tcW w:w="4946" w:type="dxa"/>
            <w:vAlign w:val="center"/>
          </w:tcPr>
          <w:p>
            <w:pPr>
              <w:pStyle w:val="28"/>
              <w:rPr>
                <w:kern w:val="2"/>
              </w:rPr>
            </w:pPr>
            <w:r>
              <w:rPr>
                <w:rFonts w:hint="eastAsia"/>
                <w:kern w:val="2"/>
              </w:rPr>
              <w:t>显示所有区域的网卡配置参数、资源、端口以及服务等信息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--add-service=&lt;</w:t>
            </w:r>
            <w:r>
              <w:rPr>
                <w:rFonts w:hint="eastAsia"/>
                <w:kern w:val="2"/>
              </w:rPr>
              <w:t>服务名</w:t>
            </w:r>
            <w:r>
              <w:rPr>
                <w:kern w:val="2"/>
              </w:rPr>
              <w:t>&gt;</w:t>
            </w:r>
          </w:p>
        </w:tc>
        <w:tc>
          <w:tcPr>
            <w:tcW w:w="4946" w:type="dxa"/>
            <w:vAlign w:val="center"/>
          </w:tcPr>
          <w:p>
            <w:pPr>
              <w:pStyle w:val="28"/>
              <w:rPr>
                <w:kern w:val="2"/>
              </w:rPr>
            </w:pPr>
            <w:r>
              <w:rPr>
                <w:rFonts w:hint="eastAsia"/>
                <w:kern w:val="2"/>
              </w:rPr>
              <w:t>设置默认区域允许该服务的流量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--add-port=&lt;</w:t>
            </w:r>
            <w:r>
              <w:rPr>
                <w:rFonts w:hint="eastAsia"/>
                <w:kern w:val="2"/>
              </w:rPr>
              <w:t>端口号</w:t>
            </w:r>
            <w:r>
              <w:rPr>
                <w:kern w:val="2"/>
              </w:rPr>
              <w:t>/</w:t>
            </w:r>
            <w:r>
              <w:rPr>
                <w:rFonts w:hint="eastAsia"/>
                <w:kern w:val="2"/>
              </w:rPr>
              <w:t>协议</w:t>
            </w:r>
            <w:r>
              <w:rPr>
                <w:kern w:val="2"/>
              </w:rPr>
              <w:t>&gt;</w:t>
            </w:r>
          </w:p>
        </w:tc>
        <w:tc>
          <w:tcPr>
            <w:tcW w:w="4946" w:type="dxa"/>
            <w:vAlign w:val="center"/>
          </w:tcPr>
          <w:p>
            <w:pPr>
              <w:pStyle w:val="28"/>
              <w:rPr>
                <w:kern w:val="2"/>
              </w:rPr>
            </w:pPr>
            <w:r>
              <w:rPr>
                <w:rFonts w:hint="eastAsia"/>
                <w:kern w:val="2"/>
              </w:rPr>
              <w:t>设置默认区域允许该端口的流量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--remove-service=&lt;</w:t>
            </w:r>
            <w:r>
              <w:rPr>
                <w:rFonts w:hint="eastAsia"/>
                <w:kern w:val="2"/>
              </w:rPr>
              <w:t>服务名</w:t>
            </w:r>
            <w:r>
              <w:rPr>
                <w:kern w:val="2"/>
              </w:rPr>
              <w:t>&gt;</w:t>
            </w:r>
          </w:p>
        </w:tc>
        <w:tc>
          <w:tcPr>
            <w:tcW w:w="4946" w:type="dxa"/>
            <w:vAlign w:val="center"/>
          </w:tcPr>
          <w:p>
            <w:pPr>
              <w:pStyle w:val="28"/>
              <w:rPr>
                <w:kern w:val="2"/>
              </w:rPr>
            </w:pPr>
            <w:r>
              <w:rPr>
                <w:rFonts w:hint="eastAsia"/>
                <w:kern w:val="2"/>
              </w:rPr>
              <w:t>设置默认区域不再允许该服务的流量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--remove-port=&lt;</w:t>
            </w:r>
            <w:r>
              <w:rPr>
                <w:rFonts w:hint="eastAsia"/>
                <w:kern w:val="2"/>
              </w:rPr>
              <w:t>端口号</w:t>
            </w:r>
            <w:r>
              <w:rPr>
                <w:kern w:val="2"/>
              </w:rPr>
              <w:t>/</w:t>
            </w:r>
            <w:r>
              <w:rPr>
                <w:rFonts w:hint="eastAsia"/>
                <w:kern w:val="2"/>
              </w:rPr>
              <w:t>协议</w:t>
            </w:r>
            <w:r>
              <w:rPr>
                <w:kern w:val="2"/>
              </w:rPr>
              <w:t>&gt;</w:t>
            </w:r>
          </w:p>
        </w:tc>
        <w:tc>
          <w:tcPr>
            <w:tcW w:w="4946" w:type="dxa"/>
            <w:vAlign w:val="center"/>
          </w:tcPr>
          <w:p>
            <w:pPr>
              <w:pStyle w:val="28"/>
              <w:rPr>
                <w:kern w:val="2"/>
              </w:rPr>
            </w:pPr>
            <w:r>
              <w:rPr>
                <w:rFonts w:hint="eastAsia"/>
                <w:kern w:val="2"/>
              </w:rPr>
              <w:t>设置默认区域不再允许该端口的流量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--reload</w:t>
            </w:r>
          </w:p>
        </w:tc>
        <w:tc>
          <w:tcPr>
            <w:tcW w:w="4946" w:type="dxa"/>
            <w:vAlign w:val="center"/>
          </w:tcPr>
          <w:p>
            <w:pPr>
              <w:pStyle w:val="28"/>
              <w:rPr>
                <w:kern w:val="2"/>
              </w:rPr>
            </w:pPr>
            <w:r>
              <w:rPr>
                <w:rFonts w:hint="eastAsia"/>
                <w:kern w:val="2"/>
              </w:rPr>
              <w:t>让</w:t>
            </w:r>
            <w:r>
              <w:rPr>
                <w:rFonts w:hint="eastAsia"/>
                <w:spacing w:val="-4"/>
                <w:kern w:val="2"/>
              </w:rPr>
              <w:t>“永久生效”的配置规则立即生效，并覆盖当前的配置规则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--panic-on</w:t>
            </w:r>
          </w:p>
        </w:tc>
        <w:tc>
          <w:tcPr>
            <w:tcW w:w="4946" w:type="dxa"/>
            <w:vAlign w:val="center"/>
          </w:tcPr>
          <w:p>
            <w:pPr>
              <w:pStyle w:val="28"/>
              <w:rPr>
                <w:kern w:val="2"/>
              </w:rPr>
            </w:pPr>
            <w:r>
              <w:rPr>
                <w:rFonts w:hint="eastAsia"/>
                <w:kern w:val="2"/>
              </w:rPr>
              <w:t>开启应急状况模式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115" w:type="dxa"/>
            <w:vAlign w:val="center"/>
          </w:tcPr>
          <w:p>
            <w:pPr>
              <w:pStyle w:val="57"/>
              <w:rPr>
                <w:kern w:val="2"/>
              </w:rPr>
            </w:pPr>
            <w:r>
              <w:rPr>
                <w:kern w:val="2"/>
              </w:rPr>
              <w:t>--panic-off</w:t>
            </w:r>
          </w:p>
        </w:tc>
        <w:tc>
          <w:tcPr>
            <w:tcW w:w="4946" w:type="dxa"/>
            <w:vAlign w:val="center"/>
          </w:tcPr>
          <w:p>
            <w:pPr>
              <w:pStyle w:val="28"/>
              <w:rPr>
                <w:kern w:val="2"/>
              </w:rPr>
            </w:pPr>
            <w:r>
              <w:rPr>
                <w:rFonts w:hint="eastAsia"/>
                <w:kern w:val="2"/>
              </w:rPr>
              <w:t>关闭应急状况模式</w:t>
            </w:r>
          </w:p>
        </w:tc>
      </w:tr>
    </w:tbl>
    <w:p>
      <w:pPr>
        <w:pStyle w:val="29"/>
        <w:rPr>
          <w:kern w:val="2"/>
        </w:rPr>
      </w:pPr>
    </w:p>
    <w:p>
      <w:pPr>
        <w:rPr>
          <w:spacing w:val="4"/>
          <w:kern w:val="2"/>
        </w:rPr>
      </w:pPr>
      <w:r>
        <w:rPr>
          <w:rFonts w:hint="eastAsia"/>
          <w:color w:val="000000"/>
          <w:kern w:val="2"/>
          <w:szCs w:val="21"/>
        </w:rPr>
        <w:t>与</w:t>
      </w:r>
      <w:r>
        <w:rPr>
          <w:color w:val="000000"/>
          <w:kern w:val="2"/>
          <w:szCs w:val="21"/>
        </w:rPr>
        <w:t>Linux</w:t>
      </w:r>
      <w:r>
        <w:rPr>
          <w:rFonts w:hint="eastAsia"/>
          <w:color w:val="000000"/>
          <w:kern w:val="2"/>
          <w:szCs w:val="21"/>
        </w:rPr>
        <w:t>系统中其他的防火墙策略配置工具一样，使用</w:t>
      </w:r>
      <w:r>
        <w:rPr>
          <w:color w:val="000000"/>
          <w:kern w:val="2"/>
          <w:szCs w:val="21"/>
        </w:rPr>
        <w:t>firewalld</w:t>
      </w:r>
      <w:r>
        <w:rPr>
          <w:rFonts w:hint="eastAsia"/>
          <w:color w:val="000000"/>
          <w:kern w:val="2"/>
          <w:szCs w:val="21"/>
        </w:rPr>
        <w:t>配置的防火墙策略默认为运行时（</w:t>
      </w:r>
      <w:r>
        <w:rPr>
          <w:color w:val="000000"/>
          <w:kern w:val="2"/>
          <w:szCs w:val="21"/>
        </w:rPr>
        <w:t>Runtime</w:t>
      </w:r>
      <w:r>
        <w:rPr>
          <w:rFonts w:hint="eastAsia"/>
          <w:color w:val="000000"/>
          <w:kern w:val="2"/>
          <w:szCs w:val="21"/>
        </w:rPr>
        <w:t>）模式，又称为当前生效模式，而且随着系统的重启会失效。如果想让配置策略一直存在，就需要使用永久（</w:t>
      </w:r>
      <w:r>
        <w:rPr>
          <w:color w:val="000000"/>
          <w:kern w:val="2"/>
          <w:szCs w:val="21"/>
        </w:rPr>
        <w:t>Permanent</w:t>
      </w:r>
      <w:r>
        <w:rPr>
          <w:rFonts w:hint="eastAsia"/>
          <w:color w:val="000000"/>
          <w:kern w:val="2"/>
          <w:szCs w:val="21"/>
        </w:rPr>
        <w:t>）模式了，方法就是在用</w:t>
      </w:r>
      <w:r>
        <w:rPr>
          <w:color w:val="000000"/>
          <w:kern w:val="2"/>
          <w:szCs w:val="21"/>
        </w:rPr>
        <w:t>firewall-cmd</w:t>
      </w:r>
      <w:r>
        <w:rPr>
          <w:rFonts w:hint="eastAsia"/>
          <w:color w:val="000000"/>
          <w:kern w:val="2"/>
          <w:szCs w:val="21"/>
        </w:rPr>
        <w:t>命令正常设</w:t>
      </w:r>
      <w:r>
        <w:rPr>
          <w:rFonts w:hint="eastAsia"/>
          <w:color w:val="000000"/>
          <w:spacing w:val="4"/>
          <w:kern w:val="2"/>
          <w:szCs w:val="21"/>
        </w:rPr>
        <w:t>置防火墙策略时添加</w:t>
      </w:r>
      <w:r>
        <w:rPr>
          <w:color w:val="000000"/>
          <w:spacing w:val="4"/>
          <w:kern w:val="2"/>
          <w:szCs w:val="21"/>
        </w:rPr>
        <w:t>--permanent</w:t>
      </w:r>
      <w:r>
        <w:rPr>
          <w:rFonts w:hint="eastAsia"/>
          <w:color w:val="000000"/>
          <w:spacing w:val="4"/>
          <w:kern w:val="2"/>
          <w:szCs w:val="21"/>
        </w:rPr>
        <w:t>参数，这样配置的防火墙策略就可以永久生效了。但是，永久生效模式有一个“不近人情”的特点，就是使用它设置的策略只有在系统重启之后才能自动生效。如果想让配置的策略立即生效，需要手动执行</w:t>
      </w:r>
      <w:r>
        <w:rPr>
          <w:color w:val="000000"/>
          <w:spacing w:val="4"/>
          <w:kern w:val="2"/>
          <w:szCs w:val="21"/>
        </w:rPr>
        <w:t>firewall-cmd --reload</w:t>
      </w:r>
      <w:r>
        <w:rPr>
          <w:rFonts w:hint="eastAsia"/>
          <w:color w:val="000000"/>
          <w:spacing w:val="4"/>
          <w:kern w:val="2"/>
          <w:szCs w:val="21"/>
        </w:rPr>
        <w:t>命令。</w:t>
      </w:r>
    </w:p>
    <w:p>
      <w:pPr>
        <w:rPr>
          <w:kern w:val="2"/>
        </w:rPr>
      </w:pPr>
      <w:r>
        <w:rPr>
          <w:rFonts w:hint="eastAsia"/>
          <w:kern w:val="2"/>
        </w:rPr>
        <w:t>接下来的实验都很简单，但是提醒大家一定要仔细查看刘遄老师使用的是</w:t>
      </w:r>
      <w:r>
        <w:rPr>
          <w:kern w:val="2"/>
        </w:rPr>
        <w:t>Runtime</w:t>
      </w:r>
      <w:r>
        <w:rPr>
          <w:rFonts w:hint="eastAsia"/>
          <w:kern w:val="2"/>
        </w:rPr>
        <w:t>模式还是</w:t>
      </w:r>
      <w:r>
        <w:rPr>
          <w:kern w:val="2"/>
        </w:rPr>
        <w:t>Permanent</w:t>
      </w:r>
      <w:r>
        <w:rPr>
          <w:rFonts w:hint="eastAsia"/>
          <w:kern w:val="2"/>
        </w:rPr>
        <w:t>模式。如果不关注这个细节，就算是正确配置了防火墙策略，也可能无法达到预期的效果。</w:t>
      </w:r>
    </w:p>
    <w:p>
      <w:pPr>
        <w:rPr>
          <w:kern w:val="2"/>
        </w:rPr>
      </w:pPr>
      <w:r>
        <w:rPr>
          <w:rFonts w:hint="eastAsia"/>
          <w:kern w:val="2"/>
        </w:rPr>
        <w:t>查看</w:t>
      </w:r>
      <w:r>
        <w:rPr>
          <w:kern w:val="2"/>
        </w:rPr>
        <w:t>firewalld</w:t>
      </w:r>
      <w:r>
        <w:rPr>
          <w:rFonts w:hint="eastAsia"/>
          <w:kern w:val="2"/>
        </w:rPr>
        <w:t>服务当前所使用的区域：</w:t>
      </w:r>
    </w:p>
    <w:p>
      <w:pPr>
        <w:pStyle w:val="58"/>
        <w:rPr>
          <w:kern w:val="2"/>
        </w:rPr>
      </w:pPr>
    </w:p>
    <w:p>
      <w:pPr>
        <w:pStyle w:val="26"/>
        <w:rPr>
          <w:kern w:val="2"/>
        </w:rPr>
      </w:pPr>
      <w:r>
        <w:rPr>
          <w:kern w:val="2"/>
        </w:rPr>
        <w:t>[root@linuxprobe ~]# firewall-cmd --get-default-zone</w:t>
      </w:r>
    </w:p>
    <w:p>
      <w:pPr>
        <w:pStyle w:val="26"/>
        <w:rPr>
          <w:kern w:val="2"/>
        </w:rPr>
      </w:pPr>
      <w:r>
        <w:rPr>
          <w:kern w:val="2"/>
        </w:rPr>
        <w:t>public</w:t>
      </w:r>
    </w:p>
    <w:p>
      <w:pPr>
        <w:pStyle w:val="59"/>
        <w:spacing w:after="90"/>
        <w:rPr>
          <w:kern w:val="2"/>
        </w:rPr>
      </w:pPr>
    </w:p>
    <w:p>
      <w:pPr>
        <w:rPr>
          <w:kern w:val="2"/>
        </w:rPr>
      </w:pPr>
      <w:r>
        <w:rPr>
          <w:rFonts w:hint="eastAsia"/>
          <w:color w:val="000000"/>
          <w:kern w:val="2"/>
          <w:szCs w:val="21"/>
        </w:rPr>
        <w:t>查询</w:t>
      </w:r>
      <w:r>
        <w:rPr>
          <w:color w:val="000000"/>
          <w:kern w:val="2"/>
          <w:szCs w:val="21"/>
        </w:rPr>
        <w:t>eno16777728</w:t>
      </w:r>
      <w:r>
        <w:rPr>
          <w:rFonts w:hint="eastAsia"/>
          <w:color w:val="000000"/>
          <w:kern w:val="2"/>
          <w:szCs w:val="21"/>
        </w:rPr>
        <w:t>网卡在</w:t>
      </w:r>
      <w:r>
        <w:rPr>
          <w:color w:val="000000"/>
          <w:kern w:val="2"/>
          <w:szCs w:val="21"/>
        </w:rPr>
        <w:t>firewalld</w:t>
      </w:r>
      <w:r>
        <w:rPr>
          <w:rFonts w:hint="eastAsia"/>
          <w:color w:val="000000"/>
          <w:kern w:val="2"/>
          <w:szCs w:val="21"/>
        </w:rPr>
        <w:t>服务中的区域：</w:t>
      </w:r>
    </w:p>
    <w:p>
      <w:pPr>
        <w:pStyle w:val="58"/>
        <w:rPr>
          <w:kern w:val="2"/>
        </w:rPr>
      </w:pPr>
    </w:p>
    <w:p>
      <w:pPr>
        <w:pStyle w:val="26"/>
        <w:rPr>
          <w:kern w:val="2"/>
        </w:rPr>
      </w:pPr>
      <w:r>
        <w:rPr>
          <w:kern w:val="2"/>
        </w:rPr>
        <w:t>[root@linuxprobe ~]# firewall-cmd --get-zone-of-interface=eno16777728</w:t>
      </w:r>
    </w:p>
    <w:p>
      <w:pPr>
        <w:pStyle w:val="26"/>
        <w:rPr>
          <w:kern w:val="2"/>
        </w:rPr>
      </w:pPr>
      <w:r>
        <w:rPr>
          <w:kern w:val="2"/>
        </w:rPr>
        <w:t>public</w:t>
      </w:r>
    </w:p>
    <w:p>
      <w:pPr>
        <w:pStyle w:val="59"/>
        <w:spacing w:after="90"/>
        <w:rPr>
          <w:kern w:val="2"/>
        </w:rPr>
      </w:pPr>
    </w:p>
    <w:p>
      <w:pPr>
        <w:rPr>
          <w:kern w:val="2"/>
        </w:rPr>
      </w:pPr>
      <w:r>
        <w:rPr>
          <w:rFonts w:hint="eastAsia"/>
          <w:color w:val="000000"/>
          <w:spacing w:val="-4"/>
          <w:kern w:val="2"/>
          <w:szCs w:val="21"/>
        </w:rPr>
        <w:t>把</w:t>
      </w:r>
      <w:r>
        <w:rPr>
          <w:color w:val="000000"/>
          <w:spacing w:val="-4"/>
          <w:kern w:val="2"/>
          <w:szCs w:val="21"/>
        </w:rPr>
        <w:t>firewalld</w:t>
      </w:r>
      <w:r>
        <w:rPr>
          <w:rFonts w:hint="eastAsia"/>
          <w:color w:val="000000"/>
          <w:spacing w:val="-4"/>
          <w:kern w:val="2"/>
          <w:szCs w:val="21"/>
        </w:rPr>
        <w:t>服务中</w:t>
      </w:r>
      <w:r>
        <w:rPr>
          <w:color w:val="000000"/>
          <w:spacing w:val="-4"/>
          <w:kern w:val="2"/>
          <w:szCs w:val="21"/>
        </w:rPr>
        <w:t>eno16777728</w:t>
      </w:r>
      <w:r>
        <w:rPr>
          <w:rFonts w:hint="eastAsia"/>
          <w:color w:val="000000"/>
          <w:spacing w:val="-4"/>
          <w:kern w:val="2"/>
          <w:szCs w:val="21"/>
        </w:rPr>
        <w:t>网卡的默认区域修改为</w:t>
      </w:r>
      <w:r>
        <w:rPr>
          <w:color w:val="000000"/>
          <w:spacing w:val="-4"/>
          <w:kern w:val="2"/>
          <w:szCs w:val="21"/>
        </w:rPr>
        <w:t>external</w:t>
      </w:r>
      <w:r>
        <w:rPr>
          <w:rFonts w:hint="eastAsia"/>
          <w:color w:val="000000"/>
          <w:spacing w:val="-4"/>
          <w:kern w:val="2"/>
          <w:szCs w:val="21"/>
        </w:rPr>
        <w:t>，并在系统重启后生效。分别查看当前与永久模式下的区域名称：</w:t>
      </w:r>
    </w:p>
    <w:p>
      <w:pPr>
        <w:pStyle w:val="58"/>
        <w:rPr>
          <w:kern w:val="2"/>
        </w:rPr>
      </w:pPr>
    </w:p>
    <w:p>
      <w:pPr>
        <w:pStyle w:val="26"/>
        <w:rPr>
          <w:kern w:val="2"/>
        </w:rPr>
      </w:pPr>
      <w:r>
        <w:rPr>
          <w:spacing w:val="-4"/>
          <w:kern w:val="2"/>
        </w:rPr>
        <w:t>[root@linuxprobe ~]# firewall-cmd --permanent --zone=external --change-interfa</w:t>
      </w:r>
      <w:r>
        <w:rPr>
          <w:kern w:val="2"/>
        </w:rPr>
        <w:t>ce=</w:t>
      </w:r>
    </w:p>
    <w:p>
      <w:pPr>
        <w:pStyle w:val="26"/>
        <w:rPr>
          <w:kern w:val="2"/>
        </w:rPr>
      </w:pPr>
      <w:r>
        <w:rPr>
          <w:kern w:val="2"/>
        </w:rPr>
        <w:t>eno16777728</w:t>
      </w:r>
    </w:p>
    <w:p>
      <w:pPr>
        <w:pStyle w:val="26"/>
        <w:rPr>
          <w:kern w:val="2"/>
        </w:rPr>
      </w:pPr>
      <w:r>
        <w:rPr>
          <w:kern w:val="2"/>
        </w:rPr>
        <w:t>success</w:t>
      </w:r>
    </w:p>
    <w:p>
      <w:pPr>
        <w:pStyle w:val="26"/>
        <w:rPr>
          <w:spacing w:val="-4"/>
          <w:kern w:val="2"/>
        </w:rPr>
      </w:pPr>
      <w:r>
        <w:rPr>
          <w:spacing w:val="-4"/>
          <w:kern w:val="2"/>
        </w:rPr>
        <w:t>[root@linuxprobe ~]# firewall-cmd --get-zone-of-interface=eno16777728</w:t>
      </w:r>
    </w:p>
    <w:p>
      <w:pPr>
        <w:pStyle w:val="26"/>
        <w:rPr>
          <w:kern w:val="2"/>
        </w:rPr>
      </w:pPr>
      <w:r>
        <w:rPr>
          <w:kern w:val="2"/>
        </w:rPr>
        <w:t>public</w:t>
      </w:r>
    </w:p>
    <w:p>
      <w:pPr>
        <w:pStyle w:val="26"/>
        <w:rPr>
          <w:spacing w:val="-4"/>
          <w:kern w:val="2"/>
        </w:rPr>
      </w:pPr>
      <w:r>
        <w:rPr>
          <w:spacing w:val="-4"/>
          <w:kern w:val="2"/>
        </w:rPr>
        <w:t>[root@linuxprobe ~]# firewall-cmd --permanent --get-zone-of-interface=eno16777728</w:t>
      </w:r>
    </w:p>
    <w:p>
      <w:pPr>
        <w:pStyle w:val="26"/>
        <w:rPr>
          <w:kern w:val="2"/>
        </w:rPr>
      </w:pPr>
      <w:r>
        <w:rPr>
          <w:kern w:val="2"/>
        </w:rPr>
        <w:t>external</w:t>
      </w:r>
    </w:p>
    <w:p>
      <w:pPr>
        <w:pStyle w:val="59"/>
        <w:spacing w:after="90"/>
        <w:rPr>
          <w:kern w:val="2"/>
        </w:rPr>
      </w:pPr>
    </w:p>
    <w:p>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服务的当前默认区域设置为</w:t>
      </w:r>
      <w:r>
        <w:rPr>
          <w:color w:val="000000"/>
          <w:kern w:val="2"/>
          <w:szCs w:val="21"/>
        </w:rPr>
        <w:t>public</w:t>
      </w:r>
      <w:r>
        <w:rPr>
          <w:rFonts w:hint="eastAsia"/>
          <w:color w:val="000000"/>
          <w:kern w:val="2"/>
          <w:szCs w:val="21"/>
        </w:rPr>
        <w:t>：</w:t>
      </w:r>
    </w:p>
    <w:p>
      <w:pPr>
        <w:pStyle w:val="58"/>
        <w:rPr>
          <w:kern w:val="2"/>
        </w:rPr>
      </w:pPr>
    </w:p>
    <w:p>
      <w:pPr>
        <w:pStyle w:val="26"/>
        <w:rPr>
          <w:kern w:val="2"/>
        </w:rPr>
      </w:pPr>
      <w:r>
        <w:rPr>
          <w:kern w:val="2"/>
        </w:rPr>
        <w:t>[root@linuxprobe ~]# firewall-cmd --set-default-zone=public</w:t>
      </w:r>
    </w:p>
    <w:p>
      <w:pPr>
        <w:pStyle w:val="26"/>
        <w:rPr>
          <w:kern w:val="2"/>
        </w:rPr>
      </w:pPr>
      <w:r>
        <w:rPr>
          <w:kern w:val="2"/>
        </w:rPr>
        <w:t>success</w:t>
      </w:r>
    </w:p>
    <w:p>
      <w:pPr>
        <w:pStyle w:val="26"/>
        <w:rPr>
          <w:kern w:val="2"/>
        </w:rPr>
      </w:pPr>
      <w:r>
        <w:rPr>
          <w:kern w:val="2"/>
        </w:rPr>
        <w:t>[root@linuxprobe ~]# firewall-cmd --get-default-zone </w:t>
      </w:r>
    </w:p>
    <w:p>
      <w:pPr>
        <w:pStyle w:val="26"/>
        <w:rPr>
          <w:kern w:val="2"/>
        </w:rPr>
      </w:pPr>
      <w:r>
        <w:rPr>
          <w:kern w:val="2"/>
        </w:rPr>
        <w:t>public</w:t>
      </w:r>
    </w:p>
    <w:p>
      <w:pPr>
        <w:pStyle w:val="59"/>
        <w:spacing w:after="90"/>
        <w:rPr>
          <w:kern w:val="2"/>
        </w:rPr>
      </w:pPr>
    </w:p>
    <w:p>
      <w:pPr>
        <w:rPr>
          <w:kern w:val="2"/>
        </w:rPr>
      </w:pPr>
      <w:r>
        <w:rPr>
          <w:rFonts w:hint="eastAsia"/>
          <w:color w:val="000000"/>
          <w:kern w:val="2"/>
          <w:szCs w:val="21"/>
        </w:rPr>
        <w:t>启动</w:t>
      </w:r>
      <w:r>
        <w:rPr>
          <w:color w:val="000000"/>
          <w:kern w:val="2"/>
          <w:szCs w:val="21"/>
        </w:rPr>
        <w:t>/</w:t>
      </w:r>
      <w:r>
        <w:rPr>
          <w:rFonts w:hint="eastAsia"/>
          <w:color w:val="000000"/>
          <w:kern w:val="2"/>
          <w:szCs w:val="21"/>
        </w:rPr>
        <w:t>关闭</w:t>
      </w:r>
      <w:r>
        <w:rPr>
          <w:color w:val="000000"/>
          <w:kern w:val="2"/>
          <w:szCs w:val="21"/>
        </w:rPr>
        <w:t>firewalld</w:t>
      </w:r>
      <w:r>
        <w:rPr>
          <w:rFonts w:hint="eastAsia"/>
          <w:color w:val="000000"/>
          <w:kern w:val="2"/>
          <w:szCs w:val="21"/>
        </w:rPr>
        <w:t>防火墙服务的应急状况模式，阻断一切网络连接（当远程控制服务器时请慎用）：</w:t>
      </w:r>
    </w:p>
    <w:p>
      <w:pPr>
        <w:pStyle w:val="58"/>
        <w:rPr>
          <w:kern w:val="2"/>
        </w:rPr>
      </w:pPr>
    </w:p>
    <w:p>
      <w:pPr>
        <w:pStyle w:val="26"/>
        <w:rPr>
          <w:kern w:val="2"/>
        </w:rPr>
      </w:pPr>
      <w:r>
        <w:rPr>
          <w:kern w:val="2"/>
        </w:rPr>
        <w:t>[root@linuxprobe ~]# firewall-cmd --panic-on</w:t>
      </w:r>
    </w:p>
    <w:p>
      <w:pPr>
        <w:pStyle w:val="26"/>
        <w:rPr>
          <w:kern w:val="2"/>
        </w:rPr>
      </w:pPr>
      <w:r>
        <w:rPr>
          <w:kern w:val="2"/>
        </w:rPr>
        <w:t>success</w:t>
      </w:r>
    </w:p>
    <w:p>
      <w:pPr>
        <w:pStyle w:val="26"/>
        <w:rPr>
          <w:kern w:val="2"/>
        </w:rPr>
      </w:pPr>
      <w:r>
        <w:rPr>
          <w:kern w:val="2"/>
        </w:rPr>
        <w:t>[root@linuxprobe ~]# firewall-cmd --panic-off</w:t>
      </w:r>
    </w:p>
    <w:p>
      <w:pPr>
        <w:pStyle w:val="26"/>
        <w:rPr>
          <w:kern w:val="2"/>
        </w:rPr>
      </w:pPr>
      <w:r>
        <w:rPr>
          <w:kern w:val="2"/>
        </w:rPr>
        <w:t>success</w:t>
      </w:r>
    </w:p>
    <w:p>
      <w:pPr>
        <w:pStyle w:val="59"/>
        <w:spacing w:after="90"/>
        <w:rPr>
          <w:kern w:val="2"/>
        </w:rPr>
      </w:pPr>
    </w:p>
    <w:p>
      <w:pPr>
        <w:rPr>
          <w:kern w:val="2"/>
        </w:rPr>
      </w:pPr>
      <w:r>
        <w:rPr>
          <w:rFonts w:hint="eastAsia"/>
          <w:color w:val="000000"/>
          <w:kern w:val="2"/>
          <w:szCs w:val="21"/>
        </w:rPr>
        <w:t>查询</w:t>
      </w:r>
      <w:r>
        <w:rPr>
          <w:color w:val="000000"/>
          <w:kern w:val="2"/>
          <w:szCs w:val="21"/>
        </w:rPr>
        <w:t>public</w:t>
      </w:r>
      <w:r>
        <w:rPr>
          <w:rFonts w:hint="eastAsia"/>
          <w:color w:val="000000"/>
          <w:kern w:val="2"/>
          <w:szCs w:val="21"/>
        </w:rPr>
        <w:t>区域是否允许请求</w:t>
      </w:r>
      <w:r>
        <w:rPr>
          <w:color w:val="000000"/>
          <w:kern w:val="2"/>
          <w:szCs w:val="21"/>
        </w:rPr>
        <w:t>SSH</w:t>
      </w:r>
      <w:r>
        <w:rPr>
          <w:rFonts w:hint="eastAsia"/>
          <w:color w:val="000000"/>
          <w:kern w:val="2"/>
          <w:szCs w:val="21"/>
        </w:rPr>
        <w:t>和</w:t>
      </w:r>
      <w:r>
        <w:rPr>
          <w:color w:val="000000"/>
          <w:kern w:val="2"/>
          <w:szCs w:val="21"/>
        </w:rPr>
        <w:t>HTTPS</w:t>
      </w:r>
      <w:r>
        <w:rPr>
          <w:rFonts w:hint="eastAsia"/>
          <w:color w:val="000000"/>
          <w:kern w:val="2"/>
          <w:szCs w:val="21"/>
        </w:rPr>
        <w:t>协议的流量：</w:t>
      </w:r>
    </w:p>
    <w:p>
      <w:pPr>
        <w:pStyle w:val="58"/>
        <w:rPr>
          <w:kern w:val="2"/>
        </w:rPr>
      </w:pPr>
    </w:p>
    <w:p>
      <w:pPr>
        <w:pStyle w:val="26"/>
        <w:rPr>
          <w:kern w:val="2"/>
        </w:rPr>
      </w:pPr>
      <w:r>
        <w:rPr>
          <w:kern w:val="2"/>
        </w:rPr>
        <w:t>[root@linuxprobe ~]# firewall-cmd --zone=public --query-service=ssh</w:t>
      </w:r>
    </w:p>
    <w:p>
      <w:pPr>
        <w:pStyle w:val="26"/>
        <w:rPr>
          <w:kern w:val="2"/>
        </w:rPr>
      </w:pPr>
      <w:r>
        <w:rPr>
          <w:kern w:val="2"/>
        </w:rPr>
        <w:t>yes</w:t>
      </w:r>
    </w:p>
    <w:p>
      <w:pPr>
        <w:pStyle w:val="26"/>
        <w:rPr>
          <w:kern w:val="2"/>
        </w:rPr>
      </w:pPr>
      <w:r>
        <w:rPr>
          <w:kern w:val="2"/>
        </w:rPr>
        <w:t>[root@linuxprobe ~]# firewall-cmd --zone=public --query-service=https</w:t>
      </w:r>
    </w:p>
    <w:p>
      <w:pPr>
        <w:pStyle w:val="26"/>
        <w:rPr>
          <w:kern w:val="2"/>
        </w:rPr>
      </w:pPr>
      <w:r>
        <w:rPr>
          <w:kern w:val="2"/>
        </w:rPr>
        <w:t>no</w:t>
      </w:r>
    </w:p>
    <w:p>
      <w:pPr>
        <w:pStyle w:val="59"/>
        <w:spacing w:after="90"/>
        <w:rPr>
          <w:kern w:val="2"/>
        </w:rPr>
      </w:pPr>
    </w:p>
    <w:p>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HTTPS</w:t>
      </w:r>
      <w:r>
        <w:rPr>
          <w:rFonts w:hint="eastAsia"/>
          <w:color w:val="000000"/>
          <w:kern w:val="2"/>
          <w:szCs w:val="21"/>
        </w:rPr>
        <w:t>协议的流量设置为永久允许，并立即生效：</w:t>
      </w:r>
    </w:p>
    <w:p>
      <w:pPr>
        <w:pStyle w:val="58"/>
        <w:rPr>
          <w:kern w:val="2"/>
        </w:rPr>
      </w:pPr>
    </w:p>
    <w:p>
      <w:pPr>
        <w:pStyle w:val="26"/>
        <w:rPr>
          <w:spacing w:val="-4"/>
          <w:kern w:val="2"/>
        </w:rPr>
      </w:pPr>
      <w:r>
        <w:rPr>
          <w:spacing w:val="-4"/>
          <w:kern w:val="2"/>
        </w:rPr>
        <w:t>[root@linuxprobe ~]# firewall-cmd --zone=public --add-service=https</w:t>
      </w:r>
    </w:p>
    <w:p>
      <w:pPr>
        <w:pStyle w:val="26"/>
        <w:rPr>
          <w:kern w:val="2"/>
        </w:rPr>
      </w:pPr>
      <w:r>
        <w:rPr>
          <w:kern w:val="2"/>
        </w:rPr>
        <w:t>success</w:t>
      </w:r>
    </w:p>
    <w:p>
      <w:pPr>
        <w:pStyle w:val="26"/>
        <w:rPr>
          <w:spacing w:val="-4"/>
          <w:kern w:val="2"/>
        </w:rPr>
      </w:pPr>
      <w:r>
        <w:rPr>
          <w:spacing w:val="-4"/>
          <w:kern w:val="2"/>
        </w:rPr>
        <w:t>[root@linuxprobe ~]# firewall-cmd --permanent --zone=public --add-service=https</w:t>
      </w:r>
    </w:p>
    <w:p>
      <w:pPr>
        <w:pStyle w:val="26"/>
        <w:rPr>
          <w:kern w:val="2"/>
        </w:rPr>
      </w:pPr>
      <w:r>
        <w:rPr>
          <w:kern w:val="2"/>
        </w:rPr>
        <w:t>success</w:t>
      </w:r>
    </w:p>
    <w:p>
      <w:pPr>
        <w:pStyle w:val="26"/>
        <w:rPr>
          <w:spacing w:val="-4"/>
          <w:kern w:val="2"/>
        </w:rPr>
      </w:pPr>
      <w:r>
        <w:rPr>
          <w:spacing w:val="-4"/>
          <w:kern w:val="2"/>
        </w:rPr>
        <w:t>[root@linuxprobe ~]# firewall-cmd --reload</w:t>
      </w:r>
    </w:p>
    <w:p>
      <w:pPr>
        <w:pStyle w:val="26"/>
        <w:rPr>
          <w:kern w:val="2"/>
        </w:rPr>
      </w:pPr>
      <w:r>
        <w:rPr>
          <w:kern w:val="2"/>
        </w:rPr>
        <w:t>success</w:t>
      </w:r>
    </w:p>
    <w:p>
      <w:pPr>
        <w:pStyle w:val="59"/>
        <w:spacing w:after="90"/>
        <w:rPr>
          <w:kern w:val="2"/>
        </w:rPr>
      </w:pPr>
    </w:p>
    <w:p>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w:t>
      </w:r>
      <w:r>
        <w:rPr>
          <w:rFonts w:hint="eastAsia"/>
          <w:color w:val="000000"/>
          <w:kern w:val="2"/>
          <w:szCs w:val="21"/>
        </w:rPr>
        <w:t>协议的流量设置为永久拒绝，并立即生效：</w:t>
      </w:r>
    </w:p>
    <w:p>
      <w:pPr>
        <w:pStyle w:val="58"/>
        <w:rPr>
          <w:kern w:val="2"/>
        </w:rPr>
      </w:pPr>
    </w:p>
    <w:p>
      <w:pPr>
        <w:pStyle w:val="26"/>
        <w:rPr>
          <w:kern w:val="2"/>
        </w:rPr>
      </w:pPr>
      <w:r>
        <w:rPr>
          <w:spacing w:val="-4"/>
          <w:kern w:val="2"/>
        </w:rPr>
        <w:t>[root@linuxprobe ~]# firewall-cmd --permanent --zone=public --remove-service=http </w:t>
      </w:r>
    </w:p>
    <w:p>
      <w:pPr>
        <w:pStyle w:val="26"/>
        <w:rPr>
          <w:kern w:val="2"/>
        </w:rPr>
      </w:pPr>
      <w:r>
        <w:rPr>
          <w:kern w:val="2"/>
        </w:rPr>
        <w:t>success</w:t>
      </w:r>
    </w:p>
    <w:p>
      <w:pPr>
        <w:pStyle w:val="26"/>
        <w:rPr>
          <w:spacing w:val="-4"/>
          <w:kern w:val="2"/>
        </w:rPr>
      </w:pPr>
      <w:r>
        <w:rPr>
          <w:spacing w:val="-4"/>
          <w:kern w:val="2"/>
        </w:rPr>
        <w:t>[root@linuxprobe ~]# firewall-cmd --reload </w:t>
      </w:r>
    </w:p>
    <w:p>
      <w:pPr>
        <w:pStyle w:val="26"/>
        <w:rPr>
          <w:kern w:val="2"/>
        </w:rPr>
      </w:pPr>
      <w:r>
        <w:rPr>
          <w:kern w:val="2"/>
        </w:rPr>
        <w:t>success</w:t>
      </w:r>
    </w:p>
    <w:p>
      <w:pPr>
        <w:pStyle w:val="59"/>
        <w:spacing w:after="90"/>
        <w:rPr>
          <w:kern w:val="2"/>
        </w:rPr>
      </w:pPr>
    </w:p>
    <w:p>
      <w:pPr>
        <w:rPr>
          <w:kern w:val="2"/>
        </w:rPr>
      </w:pPr>
      <w:r>
        <w:rPr>
          <w:rFonts w:hint="eastAsia"/>
          <w:color w:val="000000"/>
          <w:kern w:val="2"/>
          <w:szCs w:val="21"/>
        </w:rPr>
        <w:t>把在</w:t>
      </w:r>
      <w:r>
        <w:rPr>
          <w:color w:val="000000"/>
          <w:kern w:val="2"/>
          <w:szCs w:val="21"/>
        </w:rPr>
        <w:t>firewalld</w:t>
      </w:r>
      <w:r>
        <w:rPr>
          <w:rFonts w:hint="eastAsia"/>
          <w:color w:val="000000"/>
          <w:kern w:val="2"/>
          <w:szCs w:val="21"/>
        </w:rPr>
        <w:t>服务中访问</w:t>
      </w:r>
      <w:r>
        <w:rPr>
          <w:color w:val="000000"/>
          <w:kern w:val="2"/>
          <w:szCs w:val="21"/>
        </w:rPr>
        <w:t>8080</w:t>
      </w:r>
      <w:r>
        <w:rPr>
          <w:rFonts w:hint="eastAsia"/>
          <w:color w:val="000000"/>
          <w:kern w:val="2"/>
          <w:szCs w:val="21"/>
        </w:rPr>
        <w:t>和</w:t>
      </w:r>
      <w:r>
        <w:rPr>
          <w:color w:val="000000"/>
          <w:kern w:val="2"/>
          <w:szCs w:val="21"/>
        </w:rPr>
        <w:t>8081</w:t>
      </w:r>
      <w:r>
        <w:rPr>
          <w:rFonts w:hint="eastAsia"/>
          <w:color w:val="000000"/>
          <w:kern w:val="2"/>
          <w:szCs w:val="21"/>
        </w:rPr>
        <w:t>端口的流量策略设置为允许，但仅限当前生效：</w:t>
      </w:r>
    </w:p>
    <w:p>
      <w:pPr>
        <w:pStyle w:val="58"/>
        <w:rPr>
          <w:kern w:val="2"/>
        </w:rPr>
      </w:pPr>
    </w:p>
    <w:p>
      <w:pPr>
        <w:pStyle w:val="26"/>
        <w:spacing w:line="230" w:lineRule="exact"/>
        <w:rPr>
          <w:kern w:val="2"/>
        </w:rPr>
      </w:pPr>
      <w:r>
        <w:rPr>
          <w:kern w:val="2"/>
        </w:rPr>
        <w:t>[root@linuxprobe ~]# firewall-cmd --zone=public --add-port=8080-8081/tcp</w:t>
      </w:r>
    </w:p>
    <w:p>
      <w:pPr>
        <w:pStyle w:val="26"/>
        <w:spacing w:line="230" w:lineRule="exact"/>
        <w:rPr>
          <w:kern w:val="2"/>
        </w:rPr>
      </w:pPr>
      <w:r>
        <w:rPr>
          <w:kern w:val="2"/>
        </w:rPr>
        <w:t>success</w:t>
      </w:r>
    </w:p>
    <w:p>
      <w:pPr>
        <w:pStyle w:val="26"/>
        <w:spacing w:line="230" w:lineRule="exact"/>
        <w:rPr>
          <w:kern w:val="2"/>
        </w:rPr>
      </w:pPr>
      <w:r>
        <w:rPr>
          <w:kern w:val="2"/>
        </w:rPr>
        <w:t>[root@linuxprobe ~]# firewall-cmd --zone=public --list-ports </w:t>
      </w:r>
    </w:p>
    <w:p>
      <w:pPr>
        <w:pStyle w:val="26"/>
        <w:spacing w:line="230" w:lineRule="exact"/>
        <w:rPr>
          <w:kern w:val="2"/>
        </w:rPr>
      </w:pPr>
      <w:r>
        <w:rPr>
          <w:kern w:val="2"/>
        </w:rPr>
        <w:t>8080-8081/tcp</w:t>
      </w:r>
    </w:p>
    <w:p>
      <w:pPr>
        <w:pStyle w:val="59"/>
        <w:spacing w:after="90"/>
        <w:rPr>
          <w:kern w:val="2"/>
        </w:rPr>
      </w:pPr>
    </w:p>
    <w:p>
      <w:pPr>
        <w:rPr>
          <w:kern w:val="2"/>
        </w:rPr>
      </w:pPr>
      <w:r>
        <w:rPr>
          <w:rFonts w:hint="eastAsia"/>
          <w:color w:val="000000"/>
          <w:kern w:val="2"/>
          <w:szCs w:val="21"/>
        </w:rPr>
        <w:t>把原本访问本机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端口，要且求当前和长期均有效：</w:t>
      </w:r>
    </w:p>
    <w:p>
      <w:pPr>
        <w:pStyle w:val="29"/>
        <w:rPr>
          <w:kern w:val="2"/>
          <w:shd w:val="pct10" w:color="auto" w:fill="FFFFFF"/>
        </w:rPr>
      </w:pPr>
    </w:p>
    <w:tbl>
      <w:tblPr>
        <w:tblStyle w:val="24"/>
        <w:tblW w:w="8021" w:type="dxa"/>
        <w:tblInd w:w="122" w:type="dxa"/>
        <w:shd w:val="clear" w:color="auto" w:fill="D9D9D9"/>
        <w:tblLayout w:type="fixed"/>
        <w:tblCellMar>
          <w:top w:w="0" w:type="dxa"/>
          <w:left w:w="108" w:type="dxa"/>
          <w:bottom w:w="0" w:type="dxa"/>
          <w:right w:w="108" w:type="dxa"/>
        </w:tblCellMar>
      </w:tblPr>
      <w:tblGrid>
        <w:gridCol w:w="350"/>
        <w:gridCol w:w="392"/>
        <w:gridCol w:w="7279"/>
      </w:tblGrid>
      <w:tr>
        <w:tblPrEx>
          <w:shd w:val="clear" w:color="auto" w:fill="D9D9D9"/>
          <w:tblLayout w:type="fixed"/>
          <w:tblCellMar>
            <w:top w:w="0" w:type="dxa"/>
            <w:left w:w="108" w:type="dxa"/>
            <w:bottom w:w="0" w:type="dxa"/>
            <w:right w:w="108" w:type="dxa"/>
          </w:tblCellMar>
        </w:tblPrEx>
        <w:trPr>
          <w:cantSplit/>
          <w:trHeight w:val="271" w:hRule="atLeast"/>
        </w:trPr>
        <w:tc>
          <w:tcPr>
            <w:tcW w:w="74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279"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71" w:type="dxa"/>
            <w:gridSpan w:val="2"/>
            <w:shd w:val="clear" w:color="auto" w:fill="D9D9D9"/>
            <w:tcMar>
              <w:top w:w="57" w:type="dxa"/>
              <w:bottom w:w="57" w:type="dxa"/>
            </w:tcMar>
          </w:tcPr>
          <w:p>
            <w:pPr>
              <w:pStyle w:val="42"/>
              <w:ind w:firstLine="384"/>
              <w:rPr>
                <w:kern w:val="2"/>
                <w:shd w:val="pct10" w:color="auto" w:fill="FFFFFF"/>
              </w:rPr>
            </w:pPr>
            <w:r>
              <w:rPr>
                <w:rFonts w:hint="eastAsia"/>
                <w:spacing w:val="-4"/>
                <w:kern w:val="2"/>
              </w:rPr>
              <w:t>流量转发命令格式为firewall-cmd --permanent --zone=&lt;区域&gt; --add-</w:t>
            </w:r>
            <w:r>
              <w:rPr>
                <w:rFonts w:hint="eastAsia"/>
                <w:spacing w:val="-2"/>
                <w:kern w:val="2"/>
              </w:rPr>
              <w:t xml:space="preserve">forward-port=port= </w:t>
            </w:r>
            <w:r>
              <w:rPr>
                <w:rFonts w:hint="eastAsia"/>
                <w:kern w:val="2"/>
              </w:rPr>
              <w:t>&lt;源端口号&gt;:proto=&lt;协议&gt;:toport=&lt;目标端口号&gt;:toaddr=&lt;目标IP地址&gt;</w:t>
            </w:r>
          </w:p>
        </w:tc>
      </w:tr>
    </w:tbl>
    <w:p>
      <w:pPr>
        <w:pStyle w:val="29"/>
        <w:rPr>
          <w:kern w:val="2"/>
          <w:shd w:val="pct10" w:color="auto" w:fill="FFFFFF"/>
        </w:rPr>
      </w:pPr>
    </w:p>
    <w:p>
      <w:pPr>
        <w:pStyle w:val="58"/>
        <w:rPr>
          <w:kern w:val="2"/>
        </w:rPr>
      </w:pPr>
    </w:p>
    <w:p>
      <w:pPr>
        <w:pStyle w:val="26"/>
        <w:spacing w:line="230" w:lineRule="exact"/>
        <w:rPr>
          <w:kern w:val="2"/>
        </w:rPr>
      </w:pPr>
      <w:r>
        <w:rPr>
          <w:kern w:val="2"/>
        </w:rPr>
        <w:t>[root@linuxprobe ~]# firewa</w:t>
      </w:r>
      <w:r>
        <w:rPr>
          <w:spacing w:val="-4"/>
          <w:kern w:val="2"/>
        </w:rPr>
        <w:t>ll-cmd --permanent --zone=public --add-forward-port</w:t>
      </w:r>
      <w:r>
        <w:rPr>
          <w:kern w:val="2"/>
        </w:rPr>
        <w:t>=</w:t>
      </w:r>
    </w:p>
    <w:p>
      <w:pPr>
        <w:pStyle w:val="26"/>
        <w:spacing w:line="230" w:lineRule="exact"/>
        <w:rPr>
          <w:kern w:val="2"/>
        </w:rPr>
      </w:pPr>
      <w:r>
        <w:rPr>
          <w:kern w:val="2"/>
        </w:rPr>
        <w:t>port=888:proto=</w:t>
      </w:r>
      <w:r>
        <w:rPr>
          <w:b/>
          <w:bCs/>
          <w:kern w:val="2"/>
        </w:rPr>
        <w:t>tcp</w:t>
      </w:r>
      <w:r>
        <w:rPr>
          <w:kern w:val="2"/>
        </w:rPr>
        <w:t>:toport=</w:t>
      </w:r>
      <w:r>
        <w:rPr>
          <w:b/>
          <w:bCs/>
          <w:kern w:val="2"/>
        </w:rPr>
        <w:t>22</w:t>
      </w:r>
      <w:r>
        <w:rPr>
          <w:kern w:val="2"/>
        </w:rPr>
        <w:t>:toaddr=</w:t>
      </w:r>
      <w:r>
        <w:rPr>
          <w:b/>
          <w:bCs/>
          <w:kern w:val="2"/>
        </w:rPr>
        <w:t>192.168.10.10</w:t>
      </w:r>
    </w:p>
    <w:p>
      <w:pPr>
        <w:pStyle w:val="26"/>
        <w:spacing w:line="230" w:lineRule="exact"/>
        <w:rPr>
          <w:kern w:val="2"/>
        </w:rPr>
      </w:pPr>
      <w:r>
        <w:rPr>
          <w:kern w:val="2"/>
        </w:rPr>
        <w:t>success</w:t>
      </w:r>
    </w:p>
    <w:p>
      <w:pPr>
        <w:pStyle w:val="26"/>
        <w:spacing w:line="230" w:lineRule="exact"/>
        <w:rPr>
          <w:kern w:val="2"/>
        </w:rPr>
      </w:pPr>
      <w:r>
        <w:rPr>
          <w:kern w:val="2"/>
        </w:rPr>
        <w:t>[root@linuxprobe ~]# firewall-cmd --reload</w:t>
      </w:r>
    </w:p>
    <w:p>
      <w:pPr>
        <w:pStyle w:val="26"/>
        <w:spacing w:line="230" w:lineRule="exact"/>
        <w:rPr>
          <w:kern w:val="2"/>
        </w:rPr>
      </w:pPr>
      <w:r>
        <w:rPr>
          <w:kern w:val="2"/>
        </w:rPr>
        <w:t>success</w:t>
      </w:r>
    </w:p>
    <w:p>
      <w:pPr>
        <w:pStyle w:val="59"/>
        <w:spacing w:after="90"/>
        <w:rPr>
          <w:kern w:val="2"/>
        </w:rPr>
      </w:pPr>
    </w:p>
    <w:p>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888</w:t>
      </w:r>
      <w:r>
        <w:rPr>
          <w:rFonts w:hint="eastAsia"/>
          <w:color w:val="000000"/>
          <w:kern w:val="2"/>
          <w:szCs w:val="21"/>
        </w:rPr>
        <w:t>端口：</w:t>
      </w:r>
    </w:p>
    <w:p>
      <w:pPr>
        <w:pStyle w:val="58"/>
        <w:rPr>
          <w:kern w:val="2"/>
        </w:rPr>
      </w:pPr>
    </w:p>
    <w:p>
      <w:pPr>
        <w:pStyle w:val="26"/>
        <w:spacing w:line="230" w:lineRule="exact"/>
        <w:rPr>
          <w:kern w:val="2"/>
        </w:rPr>
      </w:pPr>
      <w:r>
        <w:rPr>
          <w:kern w:val="2"/>
        </w:rPr>
        <w:t>[root@client A ~]# ssh -p 888 192.168.10.10</w:t>
      </w:r>
    </w:p>
    <w:p>
      <w:pPr>
        <w:pStyle w:val="26"/>
        <w:spacing w:line="230" w:lineRule="exact"/>
        <w:rPr>
          <w:spacing w:val="4"/>
          <w:kern w:val="2"/>
        </w:rPr>
      </w:pPr>
      <w:r>
        <w:rPr>
          <w:spacing w:val="4"/>
          <w:kern w:val="2"/>
        </w:rPr>
        <w:t>The authenticity of host '[192.168.10.10]:888 ([192.168.10.10]:888)' can't </w:t>
      </w:r>
    </w:p>
    <w:p>
      <w:pPr>
        <w:pStyle w:val="26"/>
        <w:spacing w:line="230" w:lineRule="exact"/>
        <w:rPr>
          <w:kern w:val="2"/>
        </w:rPr>
      </w:pPr>
      <w:r>
        <w:rPr>
          <w:spacing w:val="4"/>
          <w:kern w:val="2"/>
        </w:rPr>
        <w:t>be </w:t>
      </w:r>
      <w:r>
        <w:rPr>
          <w:kern w:val="2"/>
        </w:rPr>
        <w:t>established.</w:t>
      </w:r>
    </w:p>
    <w:p>
      <w:pPr>
        <w:pStyle w:val="26"/>
        <w:spacing w:line="230" w:lineRule="exact"/>
        <w:rPr>
          <w:kern w:val="2"/>
        </w:rPr>
      </w:pPr>
      <w:r>
        <w:rPr>
          <w:kern w:val="2"/>
        </w:rPr>
        <w:t>ECDSA key fingerprint is b8:25:88:89:5c:05:b6:dd:ef:76:63:ff:1a:54:02:1a.</w:t>
      </w:r>
    </w:p>
    <w:p>
      <w:pPr>
        <w:pStyle w:val="26"/>
        <w:spacing w:line="230" w:lineRule="exact"/>
        <w:rPr>
          <w:kern w:val="2"/>
        </w:rPr>
      </w:pPr>
      <w:r>
        <w:rPr>
          <w:kern w:val="2"/>
        </w:rPr>
        <w:t>Are you sure you want to continue connecting (yes/no)? </w:t>
      </w:r>
      <w:r>
        <w:rPr>
          <w:b/>
          <w:bCs/>
          <w:kern w:val="2"/>
        </w:rPr>
        <w:t>yes</w:t>
      </w:r>
    </w:p>
    <w:p>
      <w:pPr>
        <w:pStyle w:val="26"/>
        <w:spacing w:line="230" w:lineRule="exact"/>
        <w:rPr>
          <w:spacing w:val="-6"/>
          <w:kern w:val="2"/>
        </w:rPr>
      </w:pPr>
      <w:r>
        <w:rPr>
          <w:spacing w:val="-6"/>
          <w:kern w:val="2"/>
        </w:rPr>
        <w:t>Warning: Permanently added '[192.168.10.10]:888' (ECDSA) to the list of known hosts.</w:t>
      </w:r>
    </w:p>
    <w:p>
      <w:pPr>
        <w:pStyle w:val="26"/>
        <w:spacing w:line="230" w:lineRule="exact"/>
        <w:rPr>
          <w:kern w:val="2"/>
        </w:rPr>
      </w:pPr>
      <w:r>
        <w:rPr>
          <w:kern w:val="2"/>
        </w:rPr>
        <w:t>root@192.168.10.10's password:</w:t>
      </w:r>
      <w:r>
        <w:rPr>
          <w:rStyle w:val="18"/>
          <w:rFonts w:hint="eastAsia"/>
          <w:kern w:val="2"/>
          <w:sz w:val="16"/>
        </w:rPr>
        <w:t>此处输入远程</w:t>
      </w:r>
      <w:r>
        <w:rPr>
          <w:b/>
          <w:bCs/>
          <w:kern w:val="2"/>
        </w:rPr>
        <w:t>root</w:t>
      </w:r>
      <w:r>
        <w:rPr>
          <w:rStyle w:val="18"/>
          <w:rFonts w:hint="eastAsia"/>
          <w:kern w:val="2"/>
          <w:sz w:val="16"/>
        </w:rPr>
        <w:t>管理员的密码</w:t>
      </w:r>
    </w:p>
    <w:p>
      <w:pPr>
        <w:pStyle w:val="26"/>
        <w:spacing w:line="230" w:lineRule="exact"/>
        <w:rPr>
          <w:kern w:val="2"/>
        </w:rPr>
      </w:pPr>
      <w:r>
        <w:rPr>
          <w:kern w:val="2"/>
        </w:rPr>
        <w:t>Last login: Sun Jul 19 21:43:48 2017 from 192.168.10.10</w:t>
      </w:r>
    </w:p>
    <w:p>
      <w:pPr>
        <w:pStyle w:val="59"/>
        <w:spacing w:after="90"/>
        <w:rPr>
          <w:kern w:val="2"/>
        </w:rPr>
      </w:pPr>
    </w:p>
    <w:p>
      <w:pPr>
        <w:rPr>
          <w:kern w:val="2"/>
        </w:rPr>
      </w:pPr>
      <w:r>
        <w:rPr>
          <w:color w:val="000000"/>
          <w:kern w:val="2"/>
          <w:szCs w:val="21"/>
        </w:rPr>
        <w:t>firewalld</w:t>
      </w:r>
      <w:r>
        <w:rPr>
          <w:rFonts w:hint="eastAsia"/>
          <w:color w:val="000000"/>
          <w:kern w:val="2"/>
          <w:szCs w:val="21"/>
        </w:rPr>
        <w:t>中的富规则表示更细致、更详细的防火墙策略配置，它可以针对系统服务、端口号、源地址和目标地址等诸多信息进行更有针对性的策略配置。它的优先级在所有的防火墙策略中也是最高的。比如，我们可以在</w:t>
      </w:r>
      <w:r>
        <w:rPr>
          <w:color w:val="000000"/>
          <w:kern w:val="2"/>
          <w:szCs w:val="21"/>
        </w:rPr>
        <w:t>firewalld</w:t>
      </w:r>
      <w:r>
        <w:rPr>
          <w:rFonts w:hint="eastAsia"/>
          <w:color w:val="000000"/>
          <w:kern w:val="2"/>
          <w:szCs w:val="21"/>
        </w:rPr>
        <w:t>服务中配置一条富规则，使其拒绝</w:t>
      </w:r>
      <w:r>
        <w:rPr>
          <w:color w:val="000000"/>
          <w:kern w:val="2"/>
          <w:szCs w:val="21"/>
        </w:rPr>
        <w:t>192.168.10.0/24</w:t>
      </w:r>
      <w:r>
        <w:rPr>
          <w:rFonts w:hint="eastAsia"/>
          <w:color w:val="000000"/>
          <w:kern w:val="2"/>
          <w:szCs w:val="21"/>
        </w:rPr>
        <w:t>网段的所有用户访问本机的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pPr>
        <w:pStyle w:val="58"/>
        <w:rPr>
          <w:kern w:val="2"/>
        </w:rPr>
      </w:pPr>
    </w:p>
    <w:p>
      <w:pPr>
        <w:pStyle w:val="26"/>
        <w:spacing w:line="230" w:lineRule="exact"/>
        <w:rPr>
          <w:kern w:val="2"/>
        </w:rPr>
      </w:pPr>
      <w:r>
        <w:rPr>
          <w:kern w:val="2"/>
        </w:rPr>
        <w:t>[root@linuxprobe ~]# firewall-cmd --permanent --zone=public --add-rich-rule="</w:t>
      </w:r>
    </w:p>
    <w:p>
      <w:pPr>
        <w:pStyle w:val="26"/>
        <w:spacing w:line="230" w:lineRule="exact"/>
        <w:rPr>
          <w:kern w:val="2"/>
        </w:rPr>
      </w:pPr>
      <w:r>
        <w:rPr>
          <w:kern w:val="2"/>
        </w:rPr>
        <w:t>rule family="ipv4" source address="192.168.10.0/24" service name="ssh" reject"</w:t>
      </w:r>
    </w:p>
    <w:p>
      <w:pPr>
        <w:pStyle w:val="26"/>
        <w:spacing w:line="230" w:lineRule="exact"/>
        <w:rPr>
          <w:kern w:val="2"/>
        </w:rPr>
      </w:pPr>
      <w:r>
        <w:rPr>
          <w:kern w:val="2"/>
        </w:rPr>
        <w:t>success</w:t>
      </w:r>
    </w:p>
    <w:p>
      <w:pPr>
        <w:pStyle w:val="26"/>
        <w:spacing w:line="230" w:lineRule="exact"/>
        <w:rPr>
          <w:kern w:val="2"/>
        </w:rPr>
      </w:pPr>
      <w:r>
        <w:rPr>
          <w:kern w:val="2"/>
        </w:rPr>
        <w:t>[root@linuxprobe ~]# firewall-cmd --reload</w:t>
      </w:r>
    </w:p>
    <w:p>
      <w:pPr>
        <w:pStyle w:val="26"/>
        <w:spacing w:line="230" w:lineRule="exact"/>
        <w:rPr>
          <w:kern w:val="2"/>
        </w:rPr>
      </w:pPr>
      <w:r>
        <w:rPr>
          <w:kern w:val="2"/>
        </w:rPr>
        <w:t>success</w:t>
      </w:r>
    </w:p>
    <w:p>
      <w:pPr>
        <w:pStyle w:val="59"/>
        <w:spacing w:after="90"/>
        <w:rPr>
          <w:kern w:val="2"/>
        </w:rPr>
      </w:pPr>
    </w:p>
    <w:p>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pPr>
        <w:pStyle w:val="58"/>
        <w:rPr>
          <w:kern w:val="2"/>
        </w:rPr>
      </w:pPr>
    </w:p>
    <w:p>
      <w:pPr>
        <w:pStyle w:val="26"/>
        <w:spacing w:line="230" w:lineRule="exact"/>
        <w:rPr>
          <w:kern w:val="2"/>
        </w:rPr>
      </w:pPr>
      <w:r>
        <w:rPr>
          <w:kern w:val="2"/>
        </w:rPr>
        <w:t>[root@client A ~]# ssh 192.168.10.10</w:t>
      </w:r>
    </w:p>
    <w:p>
      <w:pPr>
        <w:pStyle w:val="26"/>
        <w:spacing w:line="230" w:lineRule="exact"/>
        <w:rPr>
          <w:kern w:val="2"/>
        </w:rPr>
      </w:pPr>
      <w:r>
        <w:rPr>
          <w:kern w:val="2"/>
        </w:rPr>
        <w:t>Connecting to 192.168.10.10:22...</w:t>
      </w:r>
    </w:p>
    <w:p>
      <w:pPr>
        <w:pStyle w:val="26"/>
        <w:spacing w:line="230" w:lineRule="exact"/>
        <w:rPr>
          <w:kern w:val="2"/>
        </w:rPr>
      </w:pPr>
      <w:r>
        <w:rPr>
          <w:kern w:val="2"/>
        </w:rPr>
        <w:t>Could not connect to '192.168.10.10' (port 22): Connection failed.</w:t>
      </w:r>
    </w:p>
    <w:p>
      <w:pPr>
        <w:pStyle w:val="59"/>
        <w:spacing w:after="90"/>
        <w:rPr>
          <w:kern w:val="2"/>
        </w:rPr>
      </w:pPr>
    </w:p>
    <w:p>
      <w:pPr>
        <w:pStyle w:val="4"/>
        <w:spacing w:before="151" w:after="151"/>
        <w:rPr>
          <w:kern w:val="2"/>
        </w:rPr>
      </w:pPr>
      <w:r>
        <w:rPr>
          <w:color w:val="000000"/>
          <w:kern w:val="2"/>
        </w:rPr>
        <w:t>8.3.2</w:t>
      </w:r>
      <w:r>
        <w:rPr>
          <w:color w:val="000000"/>
          <w:kern w:val="2"/>
          <w:szCs w:val="21"/>
        </w:rPr>
        <w:t xml:space="preserve">  </w:t>
      </w:r>
      <w:r>
        <w:rPr>
          <w:rFonts w:hint="eastAsia"/>
          <w:color w:val="000000"/>
          <w:kern w:val="2"/>
        </w:rPr>
        <w:t>图形管理工具</w:t>
      </w:r>
    </w:p>
    <w:p>
      <w:pPr>
        <w:rPr>
          <w:kern w:val="2"/>
        </w:rPr>
      </w:pPr>
      <w:r>
        <w:rPr>
          <w:rFonts w:hint="eastAsia"/>
          <w:color w:val="000000"/>
          <w:kern w:val="2"/>
          <w:szCs w:val="21"/>
        </w:rPr>
        <w:t>在各种版本的</w:t>
      </w:r>
      <w:r>
        <w:rPr>
          <w:color w:val="000000"/>
          <w:kern w:val="2"/>
          <w:szCs w:val="21"/>
        </w:rPr>
        <w:t>Linux</w:t>
      </w:r>
      <w:r>
        <w:rPr>
          <w:rFonts w:hint="eastAsia"/>
          <w:color w:val="000000"/>
          <w:kern w:val="2"/>
          <w:szCs w:val="21"/>
        </w:rPr>
        <w:t>系统中，几乎没有能让刘遄老师欣慰并推荐的图形化工具，但是</w:t>
      </w:r>
      <w:r>
        <w:rPr>
          <w:color w:val="000000"/>
          <w:kern w:val="2"/>
          <w:szCs w:val="21"/>
        </w:rPr>
        <w:t>firewall-config</w:t>
      </w:r>
      <w:r>
        <w:rPr>
          <w:rFonts w:hint="eastAsia"/>
          <w:color w:val="000000"/>
          <w:kern w:val="2"/>
          <w:szCs w:val="21"/>
        </w:rPr>
        <w:t>做到了。它是</w:t>
      </w:r>
      <w:r>
        <w:rPr>
          <w:color w:val="000000"/>
          <w:kern w:val="2"/>
        </w:rPr>
        <w:t>firewalld</w:t>
      </w:r>
      <w:r>
        <w:rPr>
          <w:rFonts w:hint="eastAsia"/>
          <w:color w:val="000000"/>
          <w:kern w:val="2"/>
        </w:rPr>
        <w:t>防火墙配置管理工具的</w:t>
      </w:r>
      <w:r>
        <w:rPr>
          <w:color w:val="000000"/>
          <w:kern w:val="2"/>
        </w:rPr>
        <w:t>GUI</w:t>
      </w:r>
      <w:r>
        <w:rPr>
          <w:rFonts w:hint="eastAsia"/>
          <w:color w:val="000000"/>
          <w:kern w:val="2"/>
        </w:rPr>
        <w:t>（图形用户界面）版本，几乎可以实现所有以命令行来执行的操作。毫不夸张的说，即使读者没有扎实的</w:t>
      </w:r>
      <w:r>
        <w:rPr>
          <w:color w:val="000000"/>
          <w:kern w:val="2"/>
        </w:rPr>
        <w:t>Linux</w:t>
      </w:r>
      <w:r>
        <w:rPr>
          <w:rFonts w:hint="eastAsia"/>
          <w:color w:val="000000"/>
          <w:kern w:val="2"/>
        </w:rPr>
        <w:t>命令基础，也完全可以通过它来妥善配置</w:t>
      </w:r>
      <w:r>
        <w:rPr>
          <w:color w:val="000000"/>
          <w:kern w:val="2"/>
        </w:rPr>
        <w:t>RHEL 7</w:t>
      </w:r>
      <w:r>
        <w:rPr>
          <w:rFonts w:hint="eastAsia"/>
          <w:color w:val="000000"/>
          <w:kern w:val="2"/>
        </w:rPr>
        <w:t>中的防火墙策略。</w:t>
      </w:r>
      <w:r>
        <w:rPr>
          <w:color w:val="000000"/>
          <w:kern w:val="2"/>
        </w:rPr>
        <w:t>firewall-config</w:t>
      </w:r>
      <w:r>
        <w:rPr>
          <w:rFonts w:hint="eastAsia"/>
          <w:color w:val="000000"/>
          <w:kern w:val="2"/>
        </w:rPr>
        <w:t>的界面如图</w:t>
      </w:r>
      <w:r>
        <w:rPr>
          <w:color w:val="000000"/>
          <w:kern w:val="2"/>
        </w:rPr>
        <w:t>8-2</w:t>
      </w:r>
      <w:r>
        <w:rPr>
          <w:rFonts w:hint="eastAsia"/>
          <w:color w:val="000000"/>
          <w:kern w:val="2"/>
        </w:rPr>
        <w:t>所示，其功能具体如下。</w:t>
      </w:r>
    </w:p>
    <w:p>
      <w:pPr>
        <w:pStyle w:val="34"/>
        <w:ind w:left="704" w:hanging="304"/>
        <w:rPr>
          <w:kern w:val="2"/>
        </w:rPr>
      </w:pPr>
      <w:r>
        <w:rPr>
          <w:kern w:val="2"/>
        </w:rPr>
        <w:sym w:font="Wingdings" w:char="00D8"/>
      </w:r>
      <w:r>
        <w:rPr>
          <w:kern w:val="2"/>
        </w:rPr>
        <w:tab/>
      </w:r>
      <w:r>
        <w:rPr>
          <w:rStyle w:val="18"/>
          <w:kern w:val="2"/>
        </w:rPr>
        <w:t>1</w:t>
      </w:r>
      <w:r>
        <w:rPr>
          <w:rStyle w:val="18"/>
          <w:rFonts w:hint="eastAsia"/>
          <w:kern w:val="2"/>
        </w:rPr>
        <w:t>：</w:t>
      </w:r>
      <w:r>
        <w:rPr>
          <w:rFonts w:hint="eastAsia"/>
          <w:color w:val="000000"/>
          <w:kern w:val="2"/>
        </w:rPr>
        <w:t>选择运行时（</w:t>
      </w:r>
      <w:r>
        <w:rPr>
          <w:color w:val="000000"/>
          <w:kern w:val="2"/>
        </w:rPr>
        <w:t>Runtime</w:t>
      </w:r>
      <w:r>
        <w:rPr>
          <w:rFonts w:hint="eastAsia"/>
          <w:color w:val="000000"/>
          <w:kern w:val="2"/>
        </w:rPr>
        <w:t>）模式或永久（</w:t>
      </w:r>
      <w:r>
        <w:rPr>
          <w:color w:val="000000"/>
          <w:kern w:val="2"/>
        </w:rPr>
        <w:t>Permanent</w:t>
      </w:r>
      <w:r>
        <w:rPr>
          <w:rFonts w:hint="eastAsia"/>
          <w:color w:val="000000"/>
          <w:kern w:val="2"/>
        </w:rPr>
        <w:t>）模式的配置。</w:t>
      </w:r>
    </w:p>
    <w:p>
      <w:pPr>
        <w:pStyle w:val="34"/>
        <w:ind w:left="704" w:hanging="304"/>
        <w:rPr>
          <w:kern w:val="2"/>
        </w:rPr>
      </w:pPr>
      <w:r>
        <w:rPr>
          <w:kern w:val="2"/>
        </w:rPr>
        <w:sym w:font="Wingdings" w:char="00D8"/>
      </w:r>
      <w:r>
        <w:rPr>
          <w:kern w:val="2"/>
        </w:rPr>
        <w:tab/>
      </w:r>
      <w:r>
        <w:rPr>
          <w:rStyle w:val="18"/>
          <w:kern w:val="2"/>
        </w:rPr>
        <w:t>2</w:t>
      </w:r>
      <w:r>
        <w:rPr>
          <w:rFonts w:hint="eastAsia"/>
          <w:color w:val="000000"/>
          <w:kern w:val="2"/>
          <w:szCs w:val="21"/>
        </w:rPr>
        <w:t>：可选的策略集合区域列表。</w:t>
      </w:r>
    </w:p>
    <w:p>
      <w:pPr>
        <w:pStyle w:val="34"/>
        <w:ind w:left="704" w:hanging="304"/>
        <w:rPr>
          <w:kern w:val="2"/>
        </w:rPr>
      </w:pPr>
      <w:r>
        <w:rPr>
          <w:kern w:val="2"/>
        </w:rPr>
        <w:sym w:font="Wingdings" w:char="00D8"/>
      </w:r>
      <w:r>
        <w:rPr>
          <w:kern w:val="2"/>
        </w:rPr>
        <w:tab/>
      </w:r>
      <w:r>
        <w:rPr>
          <w:rStyle w:val="18"/>
          <w:kern w:val="2"/>
        </w:rPr>
        <w:t>3</w:t>
      </w:r>
      <w:r>
        <w:rPr>
          <w:rFonts w:hint="eastAsia"/>
          <w:color w:val="000000"/>
          <w:kern w:val="2"/>
          <w:szCs w:val="21"/>
        </w:rPr>
        <w:t>：常用的系统服务列表。</w:t>
      </w:r>
    </w:p>
    <w:p>
      <w:pPr>
        <w:pStyle w:val="34"/>
        <w:ind w:left="704" w:hanging="304"/>
        <w:rPr>
          <w:kern w:val="2"/>
        </w:rPr>
      </w:pPr>
      <w:r>
        <w:rPr>
          <w:kern w:val="2"/>
        </w:rPr>
        <w:sym w:font="Wingdings" w:char="00D8"/>
      </w:r>
      <w:r>
        <w:rPr>
          <w:kern w:val="2"/>
        </w:rPr>
        <w:tab/>
      </w:r>
      <w:r>
        <w:rPr>
          <w:rStyle w:val="18"/>
          <w:kern w:val="2"/>
        </w:rPr>
        <w:t>4</w:t>
      </w:r>
      <w:r>
        <w:rPr>
          <w:rFonts w:hint="eastAsia"/>
          <w:color w:val="000000"/>
          <w:kern w:val="2"/>
          <w:szCs w:val="21"/>
        </w:rPr>
        <w:t>：当前正在使用的区域。</w:t>
      </w:r>
    </w:p>
    <w:p>
      <w:pPr>
        <w:pStyle w:val="34"/>
        <w:ind w:left="704" w:hanging="304"/>
        <w:rPr>
          <w:kern w:val="2"/>
        </w:rPr>
      </w:pPr>
      <w:r>
        <w:rPr>
          <w:kern w:val="2"/>
        </w:rPr>
        <w:sym w:font="Wingdings" w:char="00D8"/>
      </w:r>
      <w:r>
        <w:rPr>
          <w:kern w:val="2"/>
        </w:rPr>
        <w:tab/>
      </w:r>
      <w:r>
        <w:rPr>
          <w:rStyle w:val="18"/>
          <w:kern w:val="2"/>
        </w:rPr>
        <w:t>5</w:t>
      </w:r>
      <w:r>
        <w:rPr>
          <w:rFonts w:hint="eastAsia"/>
          <w:color w:val="000000"/>
          <w:kern w:val="2"/>
          <w:szCs w:val="21"/>
        </w:rPr>
        <w:t>：管理当前被选中区域中的服务。</w:t>
      </w:r>
    </w:p>
    <w:p>
      <w:pPr>
        <w:pStyle w:val="34"/>
        <w:ind w:left="704" w:hanging="304"/>
        <w:rPr>
          <w:kern w:val="2"/>
        </w:rPr>
      </w:pPr>
      <w:r>
        <w:rPr>
          <w:kern w:val="2"/>
        </w:rPr>
        <w:sym w:font="Wingdings" w:char="00D8"/>
      </w:r>
      <w:r>
        <w:rPr>
          <w:kern w:val="2"/>
        </w:rPr>
        <w:tab/>
      </w:r>
      <w:r>
        <w:rPr>
          <w:rStyle w:val="18"/>
          <w:kern w:val="2"/>
        </w:rPr>
        <w:t>6</w:t>
      </w:r>
      <w:r>
        <w:rPr>
          <w:rFonts w:hint="eastAsia"/>
          <w:color w:val="000000"/>
          <w:kern w:val="2"/>
          <w:szCs w:val="21"/>
        </w:rPr>
        <w:t>：管理当前被选中区域中的端口。</w:t>
      </w:r>
    </w:p>
    <w:p>
      <w:pPr>
        <w:pStyle w:val="34"/>
        <w:ind w:left="704" w:hanging="304"/>
        <w:rPr>
          <w:kern w:val="2"/>
        </w:rPr>
      </w:pPr>
      <w:r>
        <w:rPr>
          <w:kern w:val="2"/>
        </w:rPr>
        <w:sym w:font="Wingdings" w:char="00D8"/>
      </w:r>
      <w:r>
        <w:rPr>
          <w:kern w:val="2"/>
        </w:rPr>
        <w:tab/>
      </w:r>
      <w:r>
        <w:rPr>
          <w:rStyle w:val="18"/>
          <w:kern w:val="2"/>
        </w:rPr>
        <w:t>7</w:t>
      </w:r>
      <w:r>
        <w:rPr>
          <w:rFonts w:hint="eastAsia"/>
          <w:color w:val="000000"/>
          <w:kern w:val="2"/>
          <w:szCs w:val="21"/>
        </w:rPr>
        <w:t>：开启或关闭</w:t>
      </w:r>
      <w:r>
        <w:rPr>
          <w:color w:val="000000"/>
          <w:kern w:val="2"/>
          <w:szCs w:val="21"/>
        </w:rPr>
        <w:t>SNAT</w:t>
      </w:r>
      <w:r>
        <w:rPr>
          <w:rFonts w:hint="eastAsia"/>
          <w:color w:val="000000"/>
          <w:kern w:val="2"/>
          <w:szCs w:val="21"/>
        </w:rPr>
        <w:t>（源地址转换协议）技术。</w:t>
      </w:r>
    </w:p>
    <w:p>
      <w:pPr>
        <w:pStyle w:val="34"/>
        <w:ind w:left="704" w:hanging="304"/>
        <w:rPr>
          <w:kern w:val="2"/>
        </w:rPr>
      </w:pPr>
      <w:r>
        <w:rPr>
          <w:kern w:val="2"/>
        </w:rPr>
        <w:sym w:font="Wingdings" w:char="00D8"/>
      </w:r>
      <w:r>
        <w:rPr>
          <w:kern w:val="2"/>
        </w:rPr>
        <w:tab/>
      </w:r>
      <w:r>
        <w:rPr>
          <w:rStyle w:val="18"/>
          <w:kern w:val="2"/>
        </w:rPr>
        <w:t>8</w:t>
      </w:r>
      <w:r>
        <w:rPr>
          <w:rFonts w:hint="eastAsia"/>
          <w:color w:val="000000"/>
          <w:kern w:val="2"/>
          <w:szCs w:val="21"/>
        </w:rPr>
        <w:t>：设置端口转发策略。</w:t>
      </w:r>
    </w:p>
    <w:p>
      <w:pPr>
        <w:pStyle w:val="34"/>
        <w:ind w:left="704" w:hanging="304"/>
        <w:rPr>
          <w:kern w:val="2"/>
        </w:rPr>
      </w:pPr>
      <w:r>
        <w:rPr>
          <w:kern w:val="2"/>
        </w:rPr>
        <w:sym w:font="Wingdings" w:char="00D8"/>
      </w:r>
      <w:r>
        <w:rPr>
          <w:kern w:val="2"/>
        </w:rPr>
        <w:tab/>
      </w:r>
      <w:r>
        <w:rPr>
          <w:rStyle w:val="18"/>
          <w:kern w:val="2"/>
        </w:rPr>
        <w:t>9</w:t>
      </w:r>
      <w:r>
        <w:rPr>
          <w:rFonts w:hint="eastAsia"/>
          <w:color w:val="000000"/>
          <w:kern w:val="2"/>
          <w:szCs w:val="21"/>
        </w:rPr>
        <w:t>：控制请求</w:t>
      </w:r>
      <w:r>
        <w:rPr>
          <w:color w:val="000000"/>
          <w:kern w:val="2"/>
          <w:szCs w:val="21"/>
        </w:rPr>
        <w:t>icmp</w:t>
      </w:r>
      <w:r>
        <w:rPr>
          <w:rFonts w:hint="eastAsia"/>
          <w:color w:val="000000"/>
          <w:kern w:val="2"/>
          <w:szCs w:val="21"/>
        </w:rPr>
        <w:t>服务的流量。</w:t>
      </w:r>
    </w:p>
    <w:p>
      <w:pPr>
        <w:pStyle w:val="34"/>
        <w:ind w:left="704" w:hanging="304"/>
        <w:rPr>
          <w:kern w:val="2"/>
        </w:rPr>
      </w:pPr>
      <w:r>
        <w:rPr>
          <w:kern w:val="2"/>
        </w:rPr>
        <w:sym w:font="Wingdings" w:char="00D8"/>
      </w:r>
      <w:r>
        <w:rPr>
          <w:kern w:val="2"/>
        </w:rPr>
        <w:tab/>
      </w:r>
      <w:r>
        <w:rPr>
          <w:rStyle w:val="18"/>
          <w:kern w:val="2"/>
        </w:rPr>
        <w:t>10</w:t>
      </w:r>
      <w:r>
        <w:rPr>
          <w:rFonts w:hint="eastAsia"/>
          <w:color w:val="000000"/>
          <w:kern w:val="2"/>
          <w:szCs w:val="21"/>
        </w:rPr>
        <w:t>：管理防火墙的富规则。</w:t>
      </w:r>
    </w:p>
    <w:p>
      <w:pPr>
        <w:pStyle w:val="34"/>
        <w:ind w:left="704" w:hanging="304"/>
        <w:rPr>
          <w:kern w:val="2"/>
        </w:rPr>
      </w:pPr>
      <w:r>
        <w:rPr>
          <w:kern w:val="2"/>
        </w:rPr>
        <w:sym w:font="Wingdings" w:char="00D8"/>
      </w:r>
      <w:r>
        <w:rPr>
          <w:kern w:val="2"/>
        </w:rPr>
        <w:tab/>
      </w:r>
      <w:r>
        <w:rPr>
          <w:rStyle w:val="18"/>
          <w:kern w:val="2"/>
        </w:rPr>
        <w:t>11</w:t>
      </w:r>
      <w:r>
        <w:rPr>
          <w:rFonts w:hint="eastAsia"/>
          <w:color w:val="000000"/>
          <w:kern w:val="2"/>
          <w:szCs w:val="21"/>
        </w:rPr>
        <w:t>：管理网卡设备。</w:t>
      </w:r>
    </w:p>
    <w:p>
      <w:pPr>
        <w:pStyle w:val="34"/>
        <w:ind w:left="704" w:hanging="304"/>
        <w:rPr>
          <w:spacing w:val="4"/>
          <w:kern w:val="2"/>
        </w:rPr>
      </w:pPr>
      <w:r>
        <w:rPr>
          <w:kern w:val="2"/>
        </w:rPr>
        <w:sym w:font="Wingdings" w:char="00D8"/>
      </w:r>
      <w:r>
        <w:rPr>
          <w:kern w:val="2"/>
        </w:rPr>
        <w:tab/>
      </w:r>
      <w:r>
        <w:rPr>
          <w:rStyle w:val="18"/>
          <w:spacing w:val="4"/>
          <w:kern w:val="2"/>
        </w:rPr>
        <w:t>12</w:t>
      </w:r>
      <w:r>
        <w:rPr>
          <w:rFonts w:hint="eastAsia"/>
          <w:color w:val="000000"/>
          <w:spacing w:val="4"/>
          <w:kern w:val="2"/>
          <w:szCs w:val="21"/>
        </w:rPr>
        <w:t>：被选中区域的服务，若勾选了相应服务前面的复选框，则表示允许与之相关的流量。</w:t>
      </w:r>
    </w:p>
    <w:p>
      <w:pPr>
        <w:pStyle w:val="34"/>
        <w:ind w:left="704" w:hanging="304"/>
        <w:rPr>
          <w:kern w:val="2"/>
        </w:rPr>
      </w:pPr>
      <w:r>
        <w:rPr>
          <w:kern w:val="2"/>
        </w:rPr>
        <w:sym w:font="Wingdings" w:char="00D8"/>
      </w:r>
      <w:r>
        <w:rPr>
          <w:kern w:val="2"/>
        </w:rPr>
        <w:tab/>
      </w:r>
      <w:r>
        <w:rPr>
          <w:rStyle w:val="18"/>
          <w:kern w:val="2"/>
        </w:rPr>
        <w:t>13</w:t>
      </w:r>
      <w:r>
        <w:rPr>
          <w:rFonts w:hint="eastAsia"/>
          <w:color w:val="000000"/>
          <w:kern w:val="2"/>
          <w:szCs w:val="21"/>
        </w:rPr>
        <w:t>：</w:t>
      </w:r>
      <w:r>
        <w:rPr>
          <w:color w:val="000000"/>
          <w:kern w:val="2"/>
          <w:szCs w:val="21"/>
        </w:rPr>
        <w:t>firewall-config</w:t>
      </w:r>
      <w:r>
        <w:rPr>
          <w:rFonts w:hint="eastAsia"/>
          <w:color w:val="000000"/>
          <w:kern w:val="2"/>
          <w:szCs w:val="21"/>
        </w:rPr>
        <w:t>工具的运行状态。</w:t>
      </w:r>
    </w:p>
    <w:p>
      <w:pPr>
        <w:pStyle w:val="32"/>
        <w:rPr>
          <w:kern w:val="2"/>
        </w:rPr>
      </w:pPr>
      <w:r>
        <w:rPr>
          <w:color w:val="000000"/>
          <w:kern w:val="2"/>
          <w:szCs w:val="21"/>
        </w:rPr>
        <w:drawing>
          <wp:inline distT="0" distB="0" distL="0" distR="0">
            <wp:extent cx="4191000" cy="3048000"/>
            <wp:effectExtent l="19050" t="19050" r="0" b="0"/>
            <wp:docPr id="114" name="图片 114"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08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191000" cy="30480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8-2  firewall-config</w:t>
      </w:r>
      <w:r>
        <w:rPr>
          <w:rFonts w:hint="eastAsia"/>
          <w:color w:val="000000"/>
          <w:kern w:val="2"/>
          <w:szCs w:val="21"/>
        </w:rPr>
        <w:t>的界面</w:t>
      </w:r>
    </w:p>
    <w:p>
      <w:pPr>
        <w:rPr>
          <w:kern w:val="2"/>
        </w:rPr>
      </w:pPr>
      <w:r>
        <w:rPr>
          <w:rFonts w:hint="eastAsia"/>
          <w:color w:val="000000"/>
          <w:spacing w:val="6"/>
          <w:kern w:val="2"/>
          <w:szCs w:val="21"/>
        </w:rPr>
        <w:t>刘遄老师再啰嗦几句。在使用</w:t>
      </w:r>
      <w:r>
        <w:rPr>
          <w:color w:val="000000"/>
          <w:spacing w:val="6"/>
          <w:kern w:val="2"/>
          <w:szCs w:val="21"/>
        </w:rPr>
        <w:t>firewall-config</w:t>
      </w:r>
      <w:r>
        <w:rPr>
          <w:rFonts w:hint="eastAsia"/>
          <w:color w:val="000000"/>
          <w:spacing w:val="6"/>
          <w:kern w:val="2"/>
          <w:szCs w:val="21"/>
        </w:rPr>
        <w:t>工具配置完防火墙策略之后，无须进行二次确认，因为只要有修改内容，它就自动进行保存。下面进行动手实践环节。</w:t>
      </w:r>
    </w:p>
    <w:p>
      <w:pPr>
        <w:rPr>
          <w:kern w:val="2"/>
        </w:rPr>
      </w:pPr>
      <w:r>
        <w:rPr>
          <w:rFonts w:hint="eastAsia"/>
          <w:kern w:val="2"/>
        </w:rPr>
        <w:t>我们先将当前区域中请求</w:t>
      </w:r>
      <w:r>
        <w:rPr>
          <w:kern w:val="2"/>
        </w:rPr>
        <w:t>http</w:t>
      </w:r>
      <w:r>
        <w:rPr>
          <w:rFonts w:hint="eastAsia"/>
          <w:kern w:val="2"/>
        </w:rPr>
        <w:t>服务的流量设置为允许，但仅限当前生效。具体配置如图</w:t>
      </w:r>
      <w:r>
        <w:rPr>
          <w:kern w:val="2"/>
        </w:rPr>
        <w:t>8-3</w:t>
      </w:r>
      <w:r>
        <w:rPr>
          <w:rFonts w:hint="eastAsia"/>
          <w:kern w:val="2"/>
        </w:rPr>
        <w:t>所示。</w:t>
      </w:r>
    </w:p>
    <w:p>
      <w:pPr>
        <w:rPr>
          <w:spacing w:val="4"/>
          <w:kern w:val="2"/>
        </w:rPr>
      </w:pPr>
      <w:r>
        <w:rPr>
          <w:rFonts w:hint="eastAsia"/>
          <w:spacing w:val="4"/>
          <w:kern w:val="2"/>
        </w:rPr>
        <w:t>尝试添加一条防火墙策略规则，使其放行访问</w:t>
      </w:r>
      <w:r>
        <w:rPr>
          <w:spacing w:val="4"/>
          <w:kern w:val="2"/>
        </w:rPr>
        <w:t>8080</w:t>
      </w:r>
      <w:r>
        <w:rPr>
          <w:rFonts w:hint="eastAsia" w:eastAsia="宋体"/>
          <w:color w:val="000000"/>
          <w:kern w:val="2"/>
          <w:szCs w:val="21"/>
        </w:rPr>
        <w:t>～</w:t>
      </w:r>
      <w:r>
        <w:rPr>
          <w:spacing w:val="4"/>
          <w:kern w:val="2"/>
        </w:rPr>
        <w:t>8088</w:t>
      </w:r>
      <w:r>
        <w:rPr>
          <w:rFonts w:hint="eastAsia"/>
          <w:spacing w:val="4"/>
          <w:kern w:val="2"/>
        </w:rPr>
        <w:t>端口（</w:t>
      </w:r>
      <w:r>
        <w:rPr>
          <w:spacing w:val="4"/>
          <w:kern w:val="2"/>
        </w:rPr>
        <w:t>TCP</w:t>
      </w:r>
      <w:r>
        <w:rPr>
          <w:rFonts w:hint="eastAsia"/>
          <w:spacing w:val="4"/>
          <w:kern w:val="2"/>
        </w:rPr>
        <w:t>协议）的流量，并将其设置为永久生效，以达到系统重启后防火墙策略依然生效的目的。在按照图</w:t>
      </w:r>
      <w:r>
        <w:rPr>
          <w:spacing w:val="4"/>
          <w:kern w:val="2"/>
        </w:rPr>
        <w:t>8-4</w:t>
      </w:r>
      <w:r>
        <w:rPr>
          <w:rFonts w:hint="eastAsia"/>
          <w:spacing w:val="4"/>
          <w:kern w:val="2"/>
        </w:rPr>
        <w:t>所示的界面配置完毕之后，还需要在</w:t>
      </w:r>
      <w:r>
        <w:rPr>
          <w:spacing w:val="4"/>
          <w:kern w:val="2"/>
        </w:rPr>
        <w:t>Options</w:t>
      </w:r>
      <w:r>
        <w:rPr>
          <w:rFonts w:hint="eastAsia"/>
          <w:spacing w:val="4"/>
          <w:kern w:val="2"/>
        </w:rPr>
        <w:t>菜单中单击</w:t>
      </w:r>
      <w:r>
        <w:rPr>
          <w:spacing w:val="4"/>
          <w:kern w:val="2"/>
        </w:rPr>
        <w:t>Reload Firewalld</w:t>
      </w:r>
      <w:r>
        <w:rPr>
          <w:rFonts w:hint="eastAsia"/>
          <w:spacing w:val="4"/>
          <w:kern w:val="2"/>
        </w:rPr>
        <w:t>命令，让配置的防火墙策略立即生效（见图</w:t>
      </w:r>
      <w:r>
        <w:rPr>
          <w:spacing w:val="4"/>
          <w:kern w:val="2"/>
        </w:rPr>
        <w:t>8-5</w:t>
      </w:r>
      <w:r>
        <w:rPr>
          <w:rFonts w:hint="eastAsia"/>
          <w:spacing w:val="4"/>
          <w:kern w:val="2"/>
        </w:rPr>
        <w:t>）。这与在命令行中执行</w:t>
      </w:r>
      <w:r>
        <w:rPr>
          <w:spacing w:val="4"/>
          <w:kern w:val="2"/>
        </w:rPr>
        <w:t>--reload</w:t>
      </w:r>
      <w:r>
        <w:rPr>
          <w:rFonts w:hint="eastAsia"/>
          <w:spacing w:val="4"/>
          <w:kern w:val="2"/>
        </w:rPr>
        <w:t>参数的效果一样。</w:t>
      </w:r>
    </w:p>
    <w:p>
      <w:pPr>
        <w:pStyle w:val="32"/>
        <w:rPr>
          <w:kern w:val="2"/>
        </w:rPr>
      </w:pPr>
      <w:r>
        <w:rPr>
          <w:color w:val="000000"/>
          <w:kern w:val="2"/>
          <w:szCs w:val="21"/>
        </w:rPr>
        <w:drawing>
          <wp:inline distT="0" distB="0" distL="0" distR="0">
            <wp:extent cx="4030980" cy="2918460"/>
            <wp:effectExtent l="19050" t="19050" r="7620" b="0"/>
            <wp:docPr id="115" name="图片 115" descr="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080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030980" cy="29184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8-3  </w:t>
      </w:r>
      <w:r>
        <w:rPr>
          <w:rFonts w:hint="eastAsia"/>
          <w:color w:val="000000"/>
          <w:kern w:val="2"/>
          <w:szCs w:val="21"/>
        </w:rPr>
        <w:t>放行请求</w:t>
      </w:r>
      <w:r>
        <w:rPr>
          <w:color w:val="000000"/>
          <w:kern w:val="2"/>
          <w:szCs w:val="21"/>
        </w:rPr>
        <w:t>http</w:t>
      </w:r>
      <w:r>
        <w:rPr>
          <w:rFonts w:hint="eastAsia"/>
          <w:color w:val="000000"/>
          <w:kern w:val="2"/>
          <w:szCs w:val="21"/>
        </w:rPr>
        <w:t>服务的流量</w:t>
      </w:r>
    </w:p>
    <w:p>
      <w:pPr>
        <w:pStyle w:val="32"/>
        <w:rPr>
          <w:kern w:val="2"/>
        </w:rPr>
      </w:pPr>
      <w:r>
        <w:rPr>
          <w:color w:val="000000"/>
          <w:kern w:val="2"/>
          <w:szCs w:val="21"/>
        </w:rPr>
        <w:drawing>
          <wp:inline distT="0" distB="0" distL="0" distR="0">
            <wp:extent cx="4030980" cy="2933700"/>
            <wp:effectExtent l="0" t="0" r="0" b="0"/>
            <wp:docPr id="116" name="图片 116" descr="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8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030980" cy="29337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8-4  </w:t>
      </w:r>
      <w:r>
        <w:rPr>
          <w:rFonts w:hint="eastAsia"/>
          <w:color w:val="000000"/>
          <w:kern w:val="2"/>
          <w:szCs w:val="21"/>
        </w:rPr>
        <w:t>放行访问</w:t>
      </w:r>
      <w:r>
        <w:rPr>
          <w:color w:val="000000"/>
          <w:kern w:val="2"/>
          <w:szCs w:val="21"/>
        </w:rPr>
        <w:t>8080</w:t>
      </w:r>
      <w:r>
        <w:rPr>
          <w:rFonts w:hint="eastAsia" w:eastAsia="宋体"/>
          <w:color w:val="000000"/>
          <w:kern w:val="2"/>
          <w:szCs w:val="21"/>
        </w:rPr>
        <w:t>～</w:t>
      </w:r>
      <w:r>
        <w:rPr>
          <w:color w:val="000000"/>
          <w:kern w:val="2"/>
          <w:szCs w:val="21"/>
        </w:rPr>
        <w:t>8088</w:t>
      </w:r>
      <w:r>
        <w:rPr>
          <w:rFonts w:hint="eastAsia"/>
          <w:color w:val="000000"/>
          <w:kern w:val="2"/>
          <w:szCs w:val="21"/>
        </w:rPr>
        <w:t>端口的流量</w:t>
      </w:r>
    </w:p>
    <w:p>
      <w:pPr>
        <w:rPr>
          <w:kern w:val="2"/>
        </w:rPr>
      </w:pPr>
      <w:r>
        <w:rPr>
          <w:rFonts w:hint="eastAsia"/>
          <w:color w:val="000000"/>
          <w:kern w:val="2"/>
          <w:szCs w:val="21"/>
        </w:rPr>
        <w:t>前</w:t>
      </w:r>
      <w:r>
        <w:rPr>
          <w:rFonts w:hint="eastAsia"/>
          <w:color w:val="000000"/>
          <w:spacing w:val="2"/>
          <w:kern w:val="2"/>
          <w:szCs w:val="21"/>
        </w:rPr>
        <w:t>面在讲解</w:t>
      </w:r>
      <w:r>
        <w:rPr>
          <w:color w:val="000000"/>
          <w:spacing w:val="2"/>
          <w:kern w:val="2"/>
          <w:szCs w:val="21"/>
        </w:rPr>
        <w:t>firewall-config</w:t>
      </w:r>
      <w:r>
        <w:rPr>
          <w:rFonts w:hint="eastAsia"/>
          <w:color w:val="000000"/>
          <w:spacing w:val="2"/>
          <w:kern w:val="2"/>
          <w:szCs w:val="21"/>
        </w:rPr>
        <w:t>工具的功能时，曾经提到了</w:t>
      </w:r>
      <w:r>
        <w:rPr>
          <w:color w:val="000000"/>
          <w:spacing w:val="2"/>
          <w:kern w:val="2"/>
          <w:szCs w:val="21"/>
        </w:rPr>
        <w:t>SNAT</w:t>
      </w:r>
      <w:r>
        <w:rPr>
          <w:rFonts w:hint="eastAsia"/>
          <w:color w:val="000000"/>
          <w:spacing w:val="2"/>
          <w:kern w:val="2"/>
          <w:szCs w:val="21"/>
        </w:rPr>
        <w:t>（</w:t>
      </w:r>
      <w:r>
        <w:rPr>
          <w:color w:val="000000"/>
          <w:spacing w:val="2"/>
          <w:kern w:val="2"/>
          <w:szCs w:val="21"/>
        </w:rPr>
        <w:t>Source Network Address Translation</w:t>
      </w:r>
      <w:r>
        <w:rPr>
          <w:rFonts w:hint="eastAsia"/>
          <w:color w:val="000000"/>
          <w:spacing w:val="2"/>
          <w:kern w:val="2"/>
          <w:szCs w:val="21"/>
        </w:rPr>
        <w:t>，源网络地址转换）技术。</w:t>
      </w:r>
      <w:r>
        <w:rPr>
          <w:color w:val="000000"/>
          <w:spacing w:val="2"/>
          <w:kern w:val="2"/>
          <w:szCs w:val="21"/>
        </w:rPr>
        <w:t>SNAT</w:t>
      </w:r>
      <w:r>
        <w:rPr>
          <w:rFonts w:hint="eastAsia"/>
          <w:color w:val="000000"/>
          <w:spacing w:val="2"/>
          <w:kern w:val="2"/>
          <w:szCs w:val="21"/>
        </w:rPr>
        <w:t>是一种为了解决</w:t>
      </w:r>
      <w:r>
        <w:rPr>
          <w:color w:val="000000"/>
          <w:spacing w:val="2"/>
          <w:kern w:val="2"/>
          <w:szCs w:val="21"/>
        </w:rPr>
        <w:t>IP</w:t>
      </w:r>
      <w:r>
        <w:rPr>
          <w:rFonts w:hint="eastAsia"/>
          <w:color w:val="000000"/>
          <w:spacing w:val="2"/>
          <w:kern w:val="2"/>
          <w:szCs w:val="21"/>
        </w:rPr>
        <w:t>地址匮乏而设计的技术，它可以使得多个内网中的用户通过同一个外网</w:t>
      </w:r>
      <w:r>
        <w:rPr>
          <w:color w:val="000000"/>
          <w:spacing w:val="2"/>
          <w:kern w:val="2"/>
          <w:szCs w:val="21"/>
        </w:rPr>
        <w:t>IP</w:t>
      </w:r>
      <w:r>
        <w:rPr>
          <w:rFonts w:hint="eastAsia"/>
          <w:color w:val="000000"/>
          <w:spacing w:val="2"/>
          <w:kern w:val="2"/>
          <w:szCs w:val="21"/>
        </w:rPr>
        <w:t>接入</w:t>
      </w:r>
      <w:r>
        <w:rPr>
          <w:color w:val="000000"/>
          <w:spacing w:val="2"/>
          <w:kern w:val="2"/>
          <w:szCs w:val="21"/>
        </w:rPr>
        <w:t>Internet</w:t>
      </w:r>
      <w:r>
        <w:rPr>
          <w:rFonts w:hint="eastAsia"/>
          <w:color w:val="000000"/>
          <w:spacing w:val="2"/>
          <w:kern w:val="2"/>
          <w:szCs w:val="21"/>
        </w:rPr>
        <w:t>。该技术的应用非常广泛，甚至可以说我们每天都在使用，只不过没有察觉到罢了。比如，当我们通过家中的网关设备（比如无线路由器）访问本书配套站点</w:t>
      </w:r>
      <w:r>
        <w:fldChar w:fldCharType="begin"/>
      </w:r>
      <w:r>
        <w:instrText xml:space="preserve"> HYPERLINK "http://www.linuxprobe.com" </w:instrText>
      </w:r>
      <w:r>
        <w:fldChar w:fldCharType="separate"/>
      </w:r>
      <w:r>
        <w:rPr>
          <w:color w:val="000000"/>
          <w:spacing w:val="2"/>
          <w:kern w:val="2"/>
        </w:rPr>
        <w:t>www.linuxprobe.com</w:t>
      </w:r>
      <w:r>
        <w:rPr>
          <w:color w:val="000000"/>
          <w:spacing w:val="2"/>
          <w:kern w:val="2"/>
        </w:rPr>
        <w:fldChar w:fldCharType="end"/>
      </w:r>
      <w:r>
        <w:rPr>
          <w:rFonts w:hint="eastAsia"/>
          <w:color w:val="000000"/>
          <w:spacing w:val="2"/>
          <w:kern w:val="2"/>
          <w:szCs w:val="21"/>
        </w:rPr>
        <w:t>时，就用到了</w:t>
      </w:r>
      <w:r>
        <w:rPr>
          <w:color w:val="000000"/>
          <w:spacing w:val="2"/>
          <w:kern w:val="2"/>
          <w:szCs w:val="21"/>
        </w:rPr>
        <w:t>SNAT</w:t>
      </w:r>
      <w:r>
        <w:rPr>
          <w:rFonts w:hint="eastAsia"/>
          <w:color w:val="000000"/>
          <w:spacing w:val="2"/>
          <w:kern w:val="2"/>
          <w:szCs w:val="21"/>
        </w:rPr>
        <w:t>技术。</w:t>
      </w:r>
    </w:p>
    <w:p>
      <w:pPr>
        <w:pStyle w:val="32"/>
        <w:rPr>
          <w:kern w:val="2"/>
        </w:rPr>
      </w:pPr>
      <w:r>
        <w:rPr>
          <w:color w:val="000000"/>
          <w:kern w:val="2"/>
          <w:szCs w:val="21"/>
        </w:rPr>
        <w:drawing>
          <wp:inline distT="0" distB="0" distL="0" distR="0">
            <wp:extent cx="4046220" cy="2933700"/>
            <wp:effectExtent l="19050" t="19050" r="0" b="0"/>
            <wp:docPr id="117" name="图片 117" descr="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08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46220" cy="29337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8-5  </w:t>
      </w:r>
      <w:r>
        <w:rPr>
          <w:rFonts w:hint="eastAsia"/>
          <w:color w:val="000000"/>
          <w:kern w:val="2"/>
          <w:szCs w:val="21"/>
        </w:rPr>
        <w:t>让配置的防火墙策略规则立即生效</w:t>
      </w:r>
    </w:p>
    <w:p>
      <w:pPr>
        <w:rPr>
          <w:kern w:val="2"/>
        </w:rPr>
      </w:pPr>
      <w:r>
        <w:rPr>
          <w:rFonts w:hint="eastAsia"/>
          <w:color w:val="000000"/>
          <w:kern w:val="2"/>
          <w:szCs w:val="21"/>
        </w:rPr>
        <w:t>大家可以看一下在网络中不使用</w:t>
      </w:r>
      <w:r>
        <w:rPr>
          <w:color w:val="000000"/>
          <w:kern w:val="2"/>
          <w:szCs w:val="21"/>
        </w:rPr>
        <w:t>SNAT</w:t>
      </w:r>
      <w:r>
        <w:rPr>
          <w:rFonts w:hint="eastAsia"/>
          <w:color w:val="000000"/>
          <w:kern w:val="2"/>
          <w:szCs w:val="21"/>
        </w:rPr>
        <w:t>技术（见图</w:t>
      </w:r>
      <w:r>
        <w:rPr>
          <w:color w:val="000000"/>
          <w:kern w:val="2"/>
          <w:szCs w:val="21"/>
        </w:rPr>
        <w:t>8-6</w:t>
      </w:r>
      <w:r>
        <w:rPr>
          <w:rFonts w:hint="eastAsia"/>
          <w:color w:val="000000"/>
          <w:kern w:val="2"/>
          <w:szCs w:val="21"/>
        </w:rPr>
        <w:t>）和使用</w:t>
      </w:r>
      <w:r>
        <w:rPr>
          <w:color w:val="000000"/>
          <w:kern w:val="2"/>
          <w:szCs w:val="21"/>
        </w:rPr>
        <w:t>SNAT</w:t>
      </w:r>
      <w:r>
        <w:rPr>
          <w:rFonts w:hint="eastAsia"/>
          <w:color w:val="000000"/>
          <w:kern w:val="2"/>
          <w:szCs w:val="21"/>
        </w:rPr>
        <w:t>技术（见图</w:t>
      </w:r>
      <w:r>
        <w:rPr>
          <w:color w:val="000000"/>
          <w:kern w:val="2"/>
          <w:szCs w:val="21"/>
        </w:rPr>
        <w:t>8-7</w:t>
      </w:r>
      <w:r>
        <w:rPr>
          <w:rFonts w:hint="eastAsia"/>
          <w:color w:val="000000"/>
          <w:kern w:val="2"/>
          <w:szCs w:val="21"/>
        </w:rPr>
        <w:t>）时的情况。在图</w:t>
      </w:r>
      <w:r>
        <w:rPr>
          <w:color w:val="000000"/>
          <w:kern w:val="2"/>
          <w:szCs w:val="21"/>
        </w:rPr>
        <w:t>8-6</w:t>
      </w:r>
      <w:r>
        <w:rPr>
          <w:rFonts w:hint="eastAsia"/>
          <w:color w:val="000000"/>
          <w:kern w:val="2"/>
          <w:szCs w:val="21"/>
        </w:rPr>
        <w:t>所示的局域网中有多台</w:t>
      </w:r>
      <w:r>
        <w:rPr>
          <w:color w:val="000000"/>
          <w:kern w:val="2"/>
          <w:szCs w:val="21"/>
        </w:rPr>
        <w:t>PC</w:t>
      </w:r>
      <w:r>
        <w:rPr>
          <w:rFonts w:hint="eastAsia"/>
          <w:color w:val="000000"/>
          <w:kern w:val="2"/>
          <w:szCs w:val="21"/>
        </w:rPr>
        <w:t>，如果网关服务器没有应用</w:t>
      </w:r>
      <w:r>
        <w:rPr>
          <w:color w:val="000000"/>
          <w:kern w:val="2"/>
          <w:szCs w:val="21"/>
        </w:rPr>
        <w:t>SNAT</w:t>
      </w:r>
      <w:r>
        <w:rPr>
          <w:rFonts w:hint="eastAsia"/>
          <w:color w:val="000000"/>
          <w:kern w:val="2"/>
          <w:szCs w:val="21"/>
        </w:rPr>
        <w:t>技术，则互联网中的网站服务器在收到</w:t>
      </w:r>
      <w:r>
        <w:rPr>
          <w:color w:val="000000"/>
          <w:kern w:val="2"/>
          <w:szCs w:val="21"/>
        </w:rPr>
        <w:t>PC</w:t>
      </w:r>
      <w:r>
        <w:rPr>
          <w:rFonts w:hint="eastAsia"/>
          <w:color w:val="000000"/>
          <w:kern w:val="2"/>
          <w:szCs w:val="21"/>
        </w:rPr>
        <w:t>的请求数据包，并回送响应数据包时，将无法在网络中找到这个私有网络的</w:t>
      </w:r>
      <w:r>
        <w:rPr>
          <w:color w:val="000000"/>
          <w:kern w:val="2"/>
          <w:szCs w:val="21"/>
        </w:rPr>
        <w:t>IP</w:t>
      </w:r>
      <w:r>
        <w:rPr>
          <w:rFonts w:hint="eastAsia"/>
          <w:color w:val="000000"/>
          <w:kern w:val="2"/>
          <w:szCs w:val="21"/>
        </w:rPr>
        <w:t>地址，所以</w:t>
      </w:r>
      <w:r>
        <w:rPr>
          <w:color w:val="000000"/>
          <w:kern w:val="2"/>
          <w:szCs w:val="21"/>
        </w:rPr>
        <w:t>PC</w:t>
      </w:r>
      <w:r>
        <w:rPr>
          <w:rFonts w:hint="eastAsia"/>
          <w:color w:val="000000"/>
          <w:kern w:val="2"/>
          <w:szCs w:val="21"/>
        </w:rPr>
        <w:t>也就收不到响应数据包了。在图</w:t>
      </w:r>
      <w:r>
        <w:rPr>
          <w:color w:val="000000"/>
          <w:kern w:val="2"/>
          <w:szCs w:val="21"/>
        </w:rPr>
        <w:t>8-7</w:t>
      </w:r>
      <w:r>
        <w:rPr>
          <w:rFonts w:hint="eastAsia"/>
          <w:color w:val="000000"/>
          <w:kern w:val="2"/>
          <w:szCs w:val="21"/>
        </w:rPr>
        <w:t>所示的局域网中，由于网关服务器应用了</w:t>
      </w:r>
      <w:r>
        <w:rPr>
          <w:color w:val="000000"/>
          <w:kern w:val="2"/>
          <w:szCs w:val="21"/>
        </w:rPr>
        <w:t>SNAT</w:t>
      </w:r>
      <w:r>
        <w:rPr>
          <w:rFonts w:hint="eastAsia"/>
          <w:color w:val="000000"/>
          <w:kern w:val="2"/>
          <w:szCs w:val="21"/>
        </w:rPr>
        <w:t>技术，所以互联网中的网站服务器会将响应数据包发给网关服务器，再由后者转发给局域网中的</w:t>
      </w:r>
      <w:r>
        <w:rPr>
          <w:color w:val="000000"/>
          <w:kern w:val="2"/>
          <w:szCs w:val="21"/>
        </w:rPr>
        <w:t>PC</w:t>
      </w:r>
      <w:r>
        <w:rPr>
          <w:rFonts w:hint="eastAsia"/>
          <w:color w:val="000000"/>
          <w:kern w:val="2"/>
          <w:szCs w:val="21"/>
        </w:rPr>
        <w:t>。</w:t>
      </w:r>
    </w:p>
    <w:p>
      <w:pPr>
        <w:pStyle w:val="32"/>
        <w:rPr>
          <w:kern w:val="2"/>
        </w:rPr>
      </w:pPr>
      <w:r>
        <w:rPr>
          <w:color w:val="000000"/>
          <w:kern w:val="2"/>
          <w:szCs w:val="21"/>
        </w:rPr>
        <w:drawing>
          <wp:inline distT="0" distB="0" distL="0" distR="0">
            <wp:extent cx="3581400" cy="1394460"/>
            <wp:effectExtent l="19050" t="19050" r="0" b="0"/>
            <wp:docPr id="118" name="图片 7"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descr="第8章 Iptables与Firewalld防火墙。第8章 Iptables与Firewalld防火墙。"/>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581400" cy="13944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8-6  </w:t>
      </w:r>
      <w:r>
        <w:rPr>
          <w:rFonts w:hint="eastAsia"/>
          <w:color w:val="000000"/>
          <w:kern w:val="2"/>
          <w:szCs w:val="21"/>
        </w:rPr>
        <w:t>没有使用</w:t>
      </w:r>
      <w:r>
        <w:rPr>
          <w:color w:val="000000"/>
          <w:kern w:val="2"/>
          <w:szCs w:val="21"/>
        </w:rPr>
        <w:t>SNAT</w:t>
      </w:r>
      <w:r>
        <w:rPr>
          <w:rFonts w:hint="eastAsia"/>
          <w:color w:val="000000"/>
          <w:kern w:val="2"/>
          <w:szCs w:val="21"/>
        </w:rPr>
        <w:t>技术的网络</w:t>
      </w:r>
    </w:p>
    <w:p>
      <w:pPr>
        <w:rPr>
          <w:spacing w:val="4"/>
          <w:kern w:val="2"/>
        </w:rPr>
      </w:pPr>
      <w:r>
        <w:rPr>
          <w:rFonts w:hint="eastAsia"/>
          <w:color w:val="000000"/>
          <w:spacing w:val="4"/>
          <w:kern w:val="2"/>
          <w:szCs w:val="21"/>
        </w:rPr>
        <w:t>使用</w:t>
      </w:r>
      <w:r>
        <w:rPr>
          <w:color w:val="000000"/>
          <w:spacing w:val="4"/>
          <w:kern w:val="2"/>
          <w:szCs w:val="21"/>
        </w:rPr>
        <w:t>iptables</w:t>
      </w:r>
      <w:r>
        <w:rPr>
          <w:rFonts w:hint="eastAsia"/>
          <w:color w:val="000000"/>
          <w:spacing w:val="4"/>
          <w:kern w:val="2"/>
          <w:szCs w:val="21"/>
        </w:rPr>
        <w:t>命令实现</w:t>
      </w:r>
      <w:r>
        <w:rPr>
          <w:color w:val="000000"/>
          <w:spacing w:val="4"/>
          <w:kern w:val="2"/>
          <w:szCs w:val="21"/>
        </w:rPr>
        <w:t>SNAT</w:t>
      </w:r>
      <w:r>
        <w:rPr>
          <w:rFonts w:hint="eastAsia"/>
          <w:color w:val="000000"/>
          <w:spacing w:val="4"/>
          <w:kern w:val="2"/>
          <w:szCs w:val="21"/>
        </w:rPr>
        <w:t>技术是一件很麻烦的事情，但是在</w:t>
      </w:r>
      <w:r>
        <w:rPr>
          <w:color w:val="000000"/>
          <w:spacing w:val="4"/>
          <w:kern w:val="2"/>
          <w:szCs w:val="21"/>
        </w:rPr>
        <w:t>firewall-config</w:t>
      </w:r>
      <w:r>
        <w:rPr>
          <w:rFonts w:hint="eastAsia"/>
          <w:color w:val="000000"/>
          <w:spacing w:val="4"/>
          <w:kern w:val="2"/>
          <w:szCs w:val="21"/>
        </w:rPr>
        <w:t>中却是小菜一碟了。用户只需按照图</w:t>
      </w:r>
      <w:r>
        <w:rPr>
          <w:color w:val="000000"/>
          <w:spacing w:val="4"/>
          <w:kern w:val="2"/>
          <w:szCs w:val="21"/>
        </w:rPr>
        <w:t>8-8</w:t>
      </w:r>
      <w:r>
        <w:rPr>
          <w:rFonts w:hint="eastAsia"/>
          <w:color w:val="000000"/>
          <w:spacing w:val="4"/>
          <w:kern w:val="2"/>
          <w:szCs w:val="21"/>
        </w:rPr>
        <w:t>进行配置，并选中</w:t>
      </w:r>
      <w:r>
        <w:rPr>
          <w:color w:val="000000"/>
          <w:spacing w:val="4"/>
          <w:kern w:val="2"/>
          <w:szCs w:val="21"/>
        </w:rPr>
        <w:t>Masquerade zone</w:t>
      </w:r>
      <w:r>
        <w:rPr>
          <w:rFonts w:hint="eastAsia"/>
          <w:color w:val="000000"/>
          <w:spacing w:val="4"/>
          <w:kern w:val="2"/>
          <w:szCs w:val="21"/>
        </w:rPr>
        <w:t>复选框，就自动开启了</w:t>
      </w:r>
      <w:r>
        <w:rPr>
          <w:color w:val="000000"/>
          <w:spacing w:val="4"/>
          <w:kern w:val="2"/>
          <w:szCs w:val="21"/>
        </w:rPr>
        <w:t>SNAT</w:t>
      </w:r>
      <w:r>
        <w:rPr>
          <w:rFonts w:hint="eastAsia"/>
          <w:color w:val="000000"/>
          <w:spacing w:val="4"/>
          <w:kern w:val="2"/>
          <w:szCs w:val="21"/>
        </w:rPr>
        <w:t>技术。</w:t>
      </w:r>
    </w:p>
    <w:p>
      <w:pPr>
        <w:rPr>
          <w:kern w:val="2"/>
        </w:rPr>
      </w:pPr>
      <w:r>
        <w:rPr>
          <w:rFonts w:hint="eastAsia"/>
          <w:color w:val="000000"/>
          <w:kern w:val="2"/>
          <w:szCs w:val="21"/>
        </w:rPr>
        <w:t>为了让大家直观查看不同工具在实现相同功能的区别，这里使用</w:t>
      </w:r>
      <w:r>
        <w:rPr>
          <w:color w:val="000000"/>
          <w:kern w:val="2"/>
          <w:szCs w:val="21"/>
        </w:rPr>
        <w:t>firewall-config</w:t>
      </w:r>
      <w:r>
        <w:rPr>
          <w:rFonts w:hint="eastAsia"/>
          <w:color w:val="000000"/>
          <w:kern w:val="2"/>
          <w:szCs w:val="21"/>
        </w:rPr>
        <w:t>工具重新演示了前面使用</w:t>
      </w:r>
      <w:r>
        <w:rPr>
          <w:color w:val="000000"/>
          <w:kern w:val="2"/>
          <w:szCs w:val="21"/>
        </w:rPr>
        <w:t>firewall-cmd</w:t>
      </w:r>
      <w:r>
        <w:rPr>
          <w:rFonts w:hint="eastAsia"/>
          <w:color w:val="000000"/>
          <w:kern w:val="2"/>
          <w:szCs w:val="21"/>
        </w:rPr>
        <w:t>来配置防火墙策略规则，将本机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端口，且要求当前和长期均有效，具体如图</w:t>
      </w:r>
      <w:r>
        <w:rPr>
          <w:color w:val="000000"/>
          <w:kern w:val="2"/>
          <w:szCs w:val="21"/>
        </w:rPr>
        <w:t>8-9</w:t>
      </w:r>
      <w:r>
        <w:rPr>
          <w:rFonts w:hint="eastAsia"/>
          <w:color w:val="000000"/>
          <w:kern w:val="2"/>
          <w:szCs w:val="21"/>
        </w:rPr>
        <w:t>和图</w:t>
      </w:r>
      <w:r>
        <w:rPr>
          <w:color w:val="000000"/>
          <w:kern w:val="2"/>
          <w:szCs w:val="21"/>
        </w:rPr>
        <w:t>8-10</w:t>
      </w:r>
      <w:r>
        <w:rPr>
          <w:rFonts w:hint="eastAsia"/>
          <w:color w:val="000000"/>
          <w:kern w:val="2"/>
          <w:szCs w:val="21"/>
        </w:rPr>
        <w:t>所示。</w:t>
      </w:r>
    </w:p>
    <w:p>
      <w:pPr>
        <w:pStyle w:val="32"/>
        <w:rPr>
          <w:kern w:val="2"/>
        </w:rPr>
      </w:pPr>
      <w:r>
        <w:rPr>
          <w:color w:val="000000"/>
          <w:kern w:val="2"/>
          <w:szCs w:val="21"/>
        </w:rPr>
        <w:drawing>
          <wp:inline distT="0" distB="0" distL="0" distR="0">
            <wp:extent cx="3787140" cy="1379220"/>
            <wp:effectExtent l="19050" t="19050" r="3810" b="0"/>
            <wp:docPr id="119" name="图片 6"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第8章 Iptables与Firewalld防火墙。第8章 Iptables与Firewalld防火墙。"/>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787140" cy="13792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8-7  </w:t>
      </w:r>
      <w:r>
        <w:rPr>
          <w:rFonts w:hint="eastAsia"/>
          <w:color w:val="000000"/>
          <w:kern w:val="2"/>
          <w:szCs w:val="21"/>
        </w:rPr>
        <w:t>使用</w:t>
      </w:r>
      <w:r>
        <w:rPr>
          <w:color w:val="000000"/>
          <w:kern w:val="2"/>
          <w:szCs w:val="21"/>
        </w:rPr>
        <w:t>SNAT</w:t>
      </w:r>
      <w:r>
        <w:rPr>
          <w:rFonts w:hint="eastAsia"/>
          <w:color w:val="000000"/>
          <w:kern w:val="2"/>
          <w:szCs w:val="21"/>
        </w:rPr>
        <w:t>技术处理过的网络</w:t>
      </w:r>
    </w:p>
    <w:p>
      <w:pPr>
        <w:pStyle w:val="32"/>
        <w:rPr>
          <w:kern w:val="2"/>
        </w:rPr>
      </w:pPr>
      <w:r>
        <w:rPr>
          <w:color w:val="000000"/>
          <w:kern w:val="2"/>
          <w:szCs w:val="21"/>
        </w:rPr>
        <w:drawing>
          <wp:inline distT="0" distB="0" distL="0" distR="0">
            <wp:extent cx="3840480" cy="2781300"/>
            <wp:effectExtent l="19050" t="19050" r="7620" b="0"/>
            <wp:docPr id="120" name="图片 120" descr="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080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840480" cy="27813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8-8  </w:t>
      </w:r>
      <w:r>
        <w:rPr>
          <w:rFonts w:hint="eastAsia"/>
          <w:color w:val="000000"/>
          <w:kern w:val="2"/>
          <w:szCs w:val="21"/>
        </w:rPr>
        <w:t>开启防火墙的</w:t>
      </w:r>
      <w:r>
        <w:rPr>
          <w:color w:val="000000"/>
          <w:kern w:val="2"/>
          <w:szCs w:val="21"/>
        </w:rPr>
        <w:t>SNAT</w:t>
      </w:r>
      <w:r>
        <w:rPr>
          <w:rFonts w:hint="eastAsia"/>
          <w:color w:val="000000"/>
          <w:kern w:val="2"/>
          <w:szCs w:val="21"/>
        </w:rPr>
        <w:t>技术</w:t>
      </w:r>
    </w:p>
    <w:p>
      <w:pPr>
        <w:pStyle w:val="32"/>
        <w:rPr>
          <w:kern w:val="2"/>
        </w:rPr>
      </w:pPr>
      <w:r>
        <w:rPr>
          <w:color w:val="000000"/>
          <w:kern w:val="2"/>
          <w:szCs w:val="21"/>
        </w:rPr>
        <w:drawing>
          <wp:inline distT="0" distB="0" distL="0" distR="0">
            <wp:extent cx="3733800" cy="2720340"/>
            <wp:effectExtent l="0" t="0" r="0" b="0"/>
            <wp:docPr id="121" name="图片 121" descr="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08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733800" cy="272034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8-9  </w:t>
      </w:r>
      <w:r>
        <w:rPr>
          <w:rFonts w:hint="eastAsia"/>
          <w:color w:val="000000"/>
          <w:kern w:val="2"/>
          <w:szCs w:val="21"/>
        </w:rPr>
        <w:t>配置本地的端口转发</w:t>
      </w:r>
    </w:p>
    <w:p>
      <w:pPr>
        <w:pStyle w:val="32"/>
        <w:pageBreakBefore/>
        <w:rPr>
          <w:kern w:val="2"/>
        </w:rPr>
      </w:pPr>
      <w:r>
        <w:rPr>
          <w:color w:val="000000"/>
          <w:kern w:val="2"/>
          <w:szCs w:val="21"/>
        </w:rPr>
        <w:drawing>
          <wp:inline distT="0" distB="0" distL="0" distR="0">
            <wp:extent cx="3741420" cy="2712720"/>
            <wp:effectExtent l="19050" t="19050" r="0" b="0"/>
            <wp:docPr id="122" name="图片 122" descr="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08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741420" cy="27127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8-10  </w:t>
      </w:r>
      <w:r>
        <w:rPr>
          <w:rFonts w:hint="eastAsia"/>
          <w:color w:val="000000"/>
          <w:kern w:val="2"/>
          <w:szCs w:val="21"/>
        </w:rPr>
        <w:t>让防火墙效策略规则立即生效</w:t>
      </w:r>
    </w:p>
    <w:p>
      <w:pPr>
        <w:rPr>
          <w:kern w:val="2"/>
        </w:rPr>
      </w:pPr>
      <w:r>
        <w:rPr>
          <w:rFonts w:hint="eastAsia"/>
          <w:color w:val="000000"/>
          <w:kern w:val="2"/>
          <w:szCs w:val="21"/>
        </w:rPr>
        <w:t>配置富规则，让</w:t>
      </w:r>
      <w:r>
        <w:rPr>
          <w:color w:val="000000"/>
          <w:kern w:val="2"/>
          <w:szCs w:val="21"/>
        </w:rPr>
        <w:t>192.168.10.20</w:t>
      </w:r>
      <w:r>
        <w:rPr>
          <w:rFonts w:hint="eastAsia"/>
          <w:color w:val="000000"/>
          <w:kern w:val="2"/>
          <w:szCs w:val="21"/>
        </w:rPr>
        <w:t>主机访问到本机的</w:t>
      </w:r>
      <w:r>
        <w:rPr>
          <w:color w:val="000000"/>
          <w:kern w:val="2"/>
          <w:szCs w:val="21"/>
        </w:rPr>
        <w:t>1234</w:t>
      </w:r>
      <w:r>
        <w:rPr>
          <w:rFonts w:hint="eastAsia"/>
          <w:color w:val="000000"/>
          <w:kern w:val="2"/>
          <w:szCs w:val="21"/>
        </w:rPr>
        <w:t>端口号，如图</w:t>
      </w:r>
      <w:r>
        <w:rPr>
          <w:color w:val="000000"/>
          <w:kern w:val="2"/>
          <w:szCs w:val="21"/>
        </w:rPr>
        <w:t>8-11</w:t>
      </w:r>
      <w:r>
        <w:rPr>
          <w:rFonts w:hint="eastAsia"/>
          <w:color w:val="000000"/>
          <w:kern w:val="2"/>
          <w:szCs w:val="21"/>
        </w:rPr>
        <w:t>所示。</w:t>
      </w:r>
    </w:p>
    <w:p>
      <w:pPr>
        <w:pStyle w:val="32"/>
        <w:rPr>
          <w:kern w:val="2"/>
        </w:rPr>
      </w:pPr>
      <w:r>
        <w:rPr>
          <w:color w:val="000000"/>
          <w:kern w:val="2"/>
          <w:szCs w:val="21"/>
        </w:rPr>
        <w:drawing>
          <wp:inline distT="0" distB="0" distL="0" distR="0">
            <wp:extent cx="3726180" cy="2712720"/>
            <wp:effectExtent l="19050" t="19050" r="7620" b="0"/>
            <wp:docPr id="123" name="图片 123" descr="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08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26180" cy="27127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8-11  </w:t>
      </w:r>
      <w:r>
        <w:rPr>
          <w:rFonts w:hint="eastAsia"/>
          <w:color w:val="000000"/>
          <w:kern w:val="2"/>
          <w:szCs w:val="21"/>
        </w:rPr>
        <w:t>配置防火墙富规则策略</w:t>
      </w:r>
    </w:p>
    <w:p>
      <w:pPr>
        <w:rPr>
          <w:kern w:val="2"/>
        </w:rPr>
      </w:pPr>
      <w:r>
        <w:rPr>
          <w:rFonts w:hint="eastAsia"/>
          <w:kern w:val="2"/>
        </w:rPr>
        <w:t>如果生产环境中的服务器有多块网卡在同时提供服务（这种情况很常见），则对内网和对外网提供服务的网卡要选择的防火墙策略区域也是不一样的。也就是说，可以把网卡与防火墙策略区域进行绑定（见图</w:t>
      </w:r>
      <w:r>
        <w:rPr>
          <w:kern w:val="2"/>
        </w:rPr>
        <w:t>8-12</w:t>
      </w:r>
      <w:r>
        <w:rPr>
          <w:rFonts w:hint="eastAsia"/>
          <w:kern w:val="2"/>
        </w:rPr>
        <w:t>），这样就可以使用不同的防火墙区域策略，对源自不同网卡的流量进行针对性的监控，效果会更好。</w:t>
      </w:r>
    </w:p>
    <w:p>
      <w:pPr>
        <w:rPr>
          <w:kern w:val="2"/>
        </w:rPr>
      </w:pPr>
      <w:r>
        <w:rPr>
          <w:rFonts w:hint="eastAsia"/>
          <w:color w:val="000000"/>
          <w:kern w:val="2"/>
          <w:szCs w:val="21"/>
        </w:rPr>
        <w:t>最后，刘遄老师想说的是，</w:t>
      </w:r>
      <w:r>
        <w:rPr>
          <w:color w:val="000000"/>
          <w:kern w:val="2"/>
          <w:szCs w:val="21"/>
        </w:rPr>
        <w:t>firewall-config</w:t>
      </w:r>
      <w:r>
        <w:rPr>
          <w:rFonts w:hint="eastAsia"/>
          <w:color w:val="000000"/>
          <w:kern w:val="2"/>
          <w:szCs w:val="21"/>
        </w:rPr>
        <w:t>工具真的非常实用，很多原本复杂的长命令被用图形化按钮替代，设置规则也简单明了，足以应对日常工作。所以再次向大家强调配置防火墙策略的原则</w:t>
      </w:r>
      <w:r>
        <w:rPr>
          <w:rFonts w:hint="eastAsia"/>
          <w:color w:val="000000"/>
          <w:w w:val="200"/>
          <w:kern w:val="2"/>
          <w:szCs w:val="21"/>
        </w:rPr>
        <w:t>—</w:t>
      </w:r>
      <w:r>
        <w:rPr>
          <w:rFonts w:hint="eastAsia"/>
          <w:color w:val="000000"/>
          <w:kern w:val="2"/>
          <w:szCs w:val="21"/>
        </w:rPr>
        <w:t>只要能实现所需的功能，用什么工具请随君便。</w:t>
      </w:r>
    </w:p>
    <w:p>
      <w:pPr>
        <w:pStyle w:val="32"/>
        <w:rPr>
          <w:kern w:val="2"/>
        </w:rPr>
      </w:pPr>
      <w:r>
        <w:rPr>
          <w:color w:val="000000"/>
          <w:kern w:val="2"/>
          <w:szCs w:val="21"/>
        </w:rPr>
        <w:drawing>
          <wp:inline distT="0" distB="0" distL="0" distR="0">
            <wp:extent cx="3741420" cy="2705100"/>
            <wp:effectExtent l="19050" t="19050" r="0" b="0"/>
            <wp:docPr id="124" name="图片 124" descr="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08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741420" cy="27051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8-12  </w:t>
      </w:r>
      <w:r>
        <w:rPr>
          <w:rFonts w:hint="eastAsia"/>
          <w:color w:val="000000"/>
          <w:kern w:val="2"/>
          <w:szCs w:val="21"/>
        </w:rPr>
        <w:t>把网卡与防火墙策略区域进行绑定</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8.4</w:t>
            </w:r>
            <w:r>
              <w:rPr>
                <w:color w:val="000000"/>
                <w:kern w:val="2"/>
                <w:szCs w:val="21"/>
              </w:rPr>
              <w:t xml:space="preserve">  </w:t>
            </w:r>
            <w:r>
              <w:rPr>
                <w:rFonts w:hint="eastAsia"/>
                <w:color w:val="000000"/>
                <w:kern w:val="2"/>
              </w:rPr>
              <w:t>服务的访问控制列表</w:t>
            </w:r>
          </w:p>
        </w:tc>
      </w:tr>
    </w:tbl>
    <w:p>
      <w:pPr>
        <w:pStyle w:val="56"/>
        <w:rPr>
          <w:kern w:val="2"/>
        </w:rPr>
      </w:pPr>
    </w:p>
    <w:p>
      <w:pPr>
        <w:rPr>
          <w:spacing w:val="-4"/>
          <w:kern w:val="2"/>
        </w:rPr>
      </w:pPr>
      <w:r>
        <w:rPr>
          <w:color w:val="000000"/>
          <w:kern w:val="2"/>
          <w:szCs w:val="21"/>
        </w:rPr>
        <w:t>TC</w:t>
      </w:r>
      <w:r>
        <w:rPr>
          <w:color w:val="000000"/>
          <w:spacing w:val="-4"/>
          <w:kern w:val="2"/>
          <w:szCs w:val="21"/>
        </w:rPr>
        <w:t>P Wrappers</w:t>
      </w:r>
      <w:r>
        <w:rPr>
          <w:rFonts w:hint="eastAsia"/>
          <w:color w:val="000000"/>
          <w:spacing w:val="-4"/>
          <w:kern w:val="2"/>
          <w:szCs w:val="21"/>
        </w:rPr>
        <w:t>是</w:t>
      </w:r>
      <w:r>
        <w:rPr>
          <w:color w:val="000000"/>
          <w:spacing w:val="-4"/>
          <w:kern w:val="2"/>
          <w:szCs w:val="21"/>
        </w:rPr>
        <w:t>RHEL 7</w:t>
      </w:r>
      <w:r>
        <w:rPr>
          <w:rFonts w:hint="eastAsia"/>
          <w:color w:val="000000"/>
          <w:spacing w:val="-4"/>
          <w:kern w:val="2"/>
          <w:szCs w:val="21"/>
        </w:rPr>
        <w:t>系统中默认启用的一款流量监控程序，它能够根据来访主机的地址与本机的目标服务程序作出允许或拒绝的操作。换句话说，</w:t>
      </w:r>
      <w:r>
        <w:rPr>
          <w:color w:val="000000"/>
          <w:spacing w:val="-4"/>
          <w:kern w:val="2"/>
          <w:szCs w:val="21"/>
        </w:rPr>
        <w:t>Linux</w:t>
      </w:r>
      <w:r>
        <w:rPr>
          <w:rFonts w:hint="eastAsia"/>
          <w:color w:val="000000"/>
          <w:spacing w:val="-4"/>
          <w:kern w:val="2"/>
          <w:szCs w:val="21"/>
        </w:rPr>
        <w:t>系统中其实有两个层面的防火墙，第一种是前面讲到的基于</w:t>
      </w:r>
      <w:r>
        <w:rPr>
          <w:color w:val="000000"/>
          <w:spacing w:val="-4"/>
          <w:kern w:val="2"/>
          <w:szCs w:val="21"/>
        </w:rPr>
        <w:t>TCP/IP</w:t>
      </w:r>
      <w:r>
        <w:rPr>
          <w:rFonts w:hint="eastAsia"/>
          <w:color w:val="000000"/>
          <w:spacing w:val="-4"/>
          <w:kern w:val="2"/>
          <w:szCs w:val="21"/>
        </w:rPr>
        <w:t>协议的流量过滤工具，而</w:t>
      </w:r>
      <w:r>
        <w:rPr>
          <w:color w:val="000000"/>
          <w:spacing w:val="-4"/>
          <w:kern w:val="2"/>
          <w:szCs w:val="21"/>
        </w:rPr>
        <w:t>TCP Wrappers</w:t>
      </w:r>
      <w:r>
        <w:rPr>
          <w:rFonts w:hint="eastAsia"/>
          <w:color w:val="000000"/>
          <w:spacing w:val="-4"/>
          <w:kern w:val="2"/>
          <w:szCs w:val="21"/>
        </w:rPr>
        <w:t>服务则是能允许或禁止</w:t>
      </w:r>
      <w:r>
        <w:rPr>
          <w:color w:val="000000"/>
          <w:spacing w:val="-4"/>
          <w:kern w:val="2"/>
          <w:szCs w:val="21"/>
        </w:rPr>
        <w:t>Linux</w:t>
      </w:r>
      <w:r>
        <w:rPr>
          <w:rFonts w:hint="eastAsia"/>
          <w:color w:val="000000"/>
          <w:spacing w:val="-4"/>
          <w:kern w:val="2"/>
          <w:szCs w:val="21"/>
        </w:rPr>
        <w:t>系统提供服务的防火墙，从而在更高层面保护了</w:t>
      </w:r>
      <w:r>
        <w:rPr>
          <w:color w:val="000000"/>
          <w:spacing w:val="-4"/>
          <w:kern w:val="2"/>
          <w:szCs w:val="21"/>
        </w:rPr>
        <w:t>Linux</w:t>
      </w:r>
      <w:r>
        <w:rPr>
          <w:rFonts w:hint="eastAsia"/>
          <w:color w:val="000000"/>
          <w:spacing w:val="-4"/>
          <w:kern w:val="2"/>
          <w:szCs w:val="21"/>
        </w:rPr>
        <w:t>系统的安全运行。</w:t>
      </w:r>
    </w:p>
    <w:p>
      <w:pPr>
        <w:rPr>
          <w:color w:val="000000"/>
          <w:spacing w:val="-4"/>
          <w:kern w:val="2"/>
          <w:szCs w:val="21"/>
        </w:rPr>
      </w:pPr>
      <w:r>
        <w:rPr>
          <w:color w:val="000000"/>
          <w:spacing w:val="-4"/>
          <w:kern w:val="2"/>
          <w:szCs w:val="21"/>
        </w:rPr>
        <w:t>TCP Wrappers</w:t>
      </w:r>
      <w:r>
        <w:rPr>
          <w:rFonts w:hint="eastAsia"/>
          <w:color w:val="000000"/>
          <w:spacing w:val="-4"/>
          <w:kern w:val="2"/>
          <w:szCs w:val="21"/>
        </w:rPr>
        <w:t>服务的防火墙策略由两个控制列表文件所控制，用户可以编辑允许控制列表文件来放行对服务的请求流量，也可以编辑拒绝控制列表文件来阻止对服务的请求流量。控制列表文件修改后会立即生效，系统将会先检查允许控制列表文件（</w:t>
      </w:r>
      <w:r>
        <w:rPr>
          <w:color w:val="000000"/>
          <w:spacing w:val="-4"/>
          <w:kern w:val="2"/>
          <w:szCs w:val="21"/>
        </w:rPr>
        <w:t>/etc/hosts.allow</w:t>
      </w:r>
      <w:r>
        <w:rPr>
          <w:rFonts w:hint="eastAsia"/>
          <w:color w:val="000000"/>
          <w:spacing w:val="-4"/>
          <w:kern w:val="2"/>
          <w:szCs w:val="21"/>
        </w:rPr>
        <w:t>），如果匹配到相应的允许策略则放行流量；如果没有匹配，则去进一步匹配拒绝控制列表文件（</w:t>
      </w:r>
      <w:r>
        <w:rPr>
          <w:color w:val="000000"/>
          <w:spacing w:val="-4"/>
          <w:kern w:val="2"/>
          <w:szCs w:val="21"/>
        </w:rPr>
        <w:t>/etc/hosts.deny</w:t>
      </w:r>
      <w:r>
        <w:rPr>
          <w:rFonts w:hint="eastAsia"/>
          <w:color w:val="000000"/>
          <w:spacing w:val="-4"/>
          <w:kern w:val="2"/>
          <w:szCs w:val="21"/>
        </w:rPr>
        <w:t>），若找到匹配项则拒绝该流量。如果这两个文件全都没有匹配到，则默认放行流量。</w:t>
      </w:r>
    </w:p>
    <w:p>
      <w:pPr>
        <w:rPr>
          <w:kern w:val="2"/>
        </w:rPr>
      </w:pPr>
      <w:r>
        <w:rPr>
          <w:kern w:val="2"/>
        </w:rPr>
        <w:t>TCP Wrappers</w:t>
      </w:r>
      <w:r>
        <w:rPr>
          <w:rFonts w:hint="eastAsia"/>
          <w:kern w:val="2"/>
        </w:rPr>
        <w:t>服务的控制列表文件配置起来并不复杂，常用的参数如表</w:t>
      </w:r>
      <w:r>
        <w:rPr>
          <w:kern w:val="2"/>
        </w:rPr>
        <w:t>8-4</w:t>
      </w:r>
      <w:r>
        <w:rPr>
          <w:rFonts w:hint="eastAsia"/>
          <w:kern w:val="2"/>
        </w:rPr>
        <w:t>所示。</w:t>
      </w:r>
    </w:p>
    <w:p>
      <w:pPr>
        <w:pStyle w:val="27"/>
        <w:rPr>
          <w:kern w:val="2"/>
        </w:rPr>
      </w:pPr>
      <w:r>
        <w:rPr>
          <w:rFonts w:hint="eastAsia"/>
          <w:kern w:val="2"/>
        </w:rPr>
        <w:t>表</w:t>
      </w:r>
      <w:r>
        <w:rPr>
          <w:kern w:val="2"/>
        </w:rPr>
        <w:t>8-4</w:t>
      </w:r>
      <w:r>
        <w:rPr>
          <w:kern w:val="2"/>
        </w:rPr>
        <w:tab/>
      </w:r>
      <w:r>
        <w:rPr>
          <w:kern w:val="2"/>
        </w:rPr>
        <w:t>TCP Wrappers</w:t>
      </w:r>
      <w:r>
        <w:rPr>
          <w:rFonts w:hint="eastAsia"/>
          <w:kern w:val="2"/>
        </w:rPr>
        <w:t>服务的控制列表文件中常用的参数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552"/>
        <w:gridCol w:w="3128"/>
        <w:gridCol w:w="338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客户端类型</w:t>
            </w:r>
          </w:p>
        </w:tc>
        <w:tc>
          <w:tcPr>
            <w:tcW w:w="312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示例</w:t>
            </w:r>
          </w:p>
        </w:tc>
        <w:tc>
          <w:tcPr>
            <w:tcW w:w="338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满足示例的客户端列表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tcBorders>
              <w:top w:val="single" w:color="000000" w:sz="4" w:space="0"/>
            </w:tcBorders>
            <w:vAlign w:val="center"/>
          </w:tcPr>
          <w:p>
            <w:pPr>
              <w:pStyle w:val="28"/>
              <w:rPr>
                <w:kern w:val="2"/>
              </w:rPr>
            </w:pPr>
            <w:r>
              <w:rPr>
                <w:rFonts w:hint="eastAsia"/>
                <w:kern w:val="2"/>
              </w:rPr>
              <w:t>单一主机</w:t>
            </w:r>
          </w:p>
        </w:tc>
        <w:tc>
          <w:tcPr>
            <w:tcW w:w="3128" w:type="dxa"/>
            <w:tcBorders>
              <w:top w:val="single" w:color="000000" w:sz="4" w:space="0"/>
            </w:tcBorders>
            <w:vAlign w:val="center"/>
          </w:tcPr>
          <w:p>
            <w:pPr>
              <w:pStyle w:val="57"/>
              <w:rPr>
                <w:kern w:val="2"/>
              </w:rPr>
            </w:pPr>
            <w:r>
              <w:rPr>
                <w:kern w:val="2"/>
              </w:rPr>
              <w:t>192.168.10.10</w:t>
            </w:r>
          </w:p>
        </w:tc>
        <w:tc>
          <w:tcPr>
            <w:tcW w:w="3381" w:type="dxa"/>
            <w:tcBorders>
              <w:top w:val="single" w:color="000000" w:sz="4" w:space="0"/>
            </w:tcBorders>
            <w:vAlign w:val="center"/>
          </w:tcPr>
          <w:p>
            <w:pPr>
              <w:pStyle w:val="28"/>
              <w:rPr>
                <w:kern w:val="2"/>
              </w:rPr>
            </w:pPr>
            <w:r>
              <w:rPr>
                <w:kern w:val="2"/>
              </w:rPr>
              <w:t>IP</w:t>
            </w:r>
            <w:r>
              <w:rPr>
                <w:rFonts w:hint="eastAsia"/>
                <w:kern w:val="2"/>
              </w:rPr>
              <w:t>地址为</w:t>
            </w:r>
            <w:r>
              <w:rPr>
                <w:kern w:val="2"/>
              </w:rPr>
              <w:t>192.168.10.10</w:t>
            </w:r>
            <w:r>
              <w:rPr>
                <w:rFonts w:hint="eastAsia"/>
                <w:kern w:val="2"/>
              </w:rPr>
              <w:t>的主机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vAlign w:val="center"/>
          </w:tcPr>
          <w:p>
            <w:pPr>
              <w:pStyle w:val="28"/>
              <w:rPr>
                <w:kern w:val="2"/>
              </w:rPr>
            </w:pPr>
            <w:r>
              <w:rPr>
                <w:rFonts w:hint="eastAsia"/>
                <w:kern w:val="2"/>
              </w:rPr>
              <w:t>指定网段</w:t>
            </w:r>
          </w:p>
        </w:tc>
        <w:tc>
          <w:tcPr>
            <w:tcW w:w="3128" w:type="dxa"/>
            <w:vAlign w:val="center"/>
          </w:tcPr>
          <w:p>
            <w:pPr>
              <w:pStyle w:val="57"/>
              <w:rPr>
                <w:kern w:val="2"/>
              </w:rPr>
            </w:pPr>
            <w:r>
              <w:rPr>
                <w:kern w:val="2"/>
              </w:rPr>
              <w:t>192.168.10.</w:t>
            </w:r>
          </w:p>
        </w:tc>
        <w:tc>
          <w:tcPr>
            <w:tcW w:w="3381" w:type="dxa"/>
            <w:vAlign w:val="center"/>
          </w:tcPr>
          <w:p>
            <w:pPr>
              <w:pStyle w:val="28"/>
              <w:rPr>
                <w:kern w:val="2"/>
              </w:rPr>
            </w:pPr>
            <w:r>
              <w:rPr>
                <w:kern w:val="2"/>
              </w:rPr>
              <w:t>IP</w:t>
            </w:r>
            <w:r>
              <w:rPr>
                <w:rFonts w:hint="eastAsia"/>
                <w:kern w:val="2"/>
              </w:rPr>
              <w:t>段为</w:t>
            </w:r>
            <w:r>
              <w:rPr>
                <w:kern w:val="2"/>
              </w:rPr>
              <w:t>192.168.10.0/24</w:t>
            </w:r>
            <w:r>
              <w:rPr>
                <w:rFonts w:hint="eastAsia"/>
                <w:kern w:val="2"/>
              </w:rPr>
              <w:t>的主机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vAlign w:val="center"/>
          </w:tcPr>
          <w:p>
            <w:pPr>
              <w:pStyle w:val="28"/>
              <w:rPr>
                <w:kern w:val="2"/>
              </w:rPr>
            </w:pPr>
            <w:r>
              <w:rPr>
                <w:rFonts w:hint="eastAsia"/>
                <w:kern w:val="2"/>
              </w:rPr>
              <w:t>指定网段</w:t>
            </w:r>
          </w:p>
        </w:tc>
        <w:tc>
          <w:tcPr>
            <w:tcW w:w="3128" w:type="dxa"/>
            <w:vAlign w:val="center"/>
          </w:tcPr>
          <w:p>
            <w:pPr>
              <w:pStyle w:val="57"/>
              <w:rPr>
                <w:kern w:val="2"/>
              </w:rPr>
            </w:pPr>
            <w:r>
              <w:rPr>
                <w:kern w:val="2"/>
              </w:rPr>
              <w:t>192.168.10.0/255.255.255.0</w:t>
            </w:r>
          </w:p>
        </w:tc>
        <w:tc>
          <w:tcPr>
            <w:tcW w:w="3381" w:type="dxa"/>
            <w:vAlign w:val="center"/>
          </w:tcPr>
          <w:p>
            <w:pPr>
              <w:pStyle w:val="28"/>
              <w:rPr>
                <w:kern w:val="2"/>
              </w:rPr>
            </w:pPr>
            <w:r>
              <w:rPr>
                <w:kern w:val="2"/>
              </w:rPr>
              <w:t>IP</w:t>
            </w:r>
            <w:r>
              <w:rPr>
                <w:rFonts w:hint="eastAsia"/>
                <w:kern w:val="2"/>
              </w:rPr>
              <w:t>段为</w:t>
            </w:r>
            <w:r>
              <w:rPr>
                <w:kern w:val="2"/>
              </w:rPr>
              <w:t>192.168.10.0/24</w:t>
            </w:r>
            <w:r>
              <w:rPr>
                <w:rFonts w:hint="eastAsia"/>
                <w:kern w:val="2"/>
              </w:rPr>
              <w:t>的主机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vAlign w:val="center"/>
          </w:tcPr>
          <w:p>
            <w:pPr>
              <w:pStyle w:val="28"/>
              <w:rPr>
                <w:kern w:val="2"/>
              </w:rPr>
            </w:pPr>
            <w:r>
              <w:rPr>
                <w:rFonts w:hint="eastAsia"/>
                <w:kern w:val="2"/>
              </w:rPr>
              <w:t>指定</w:t>
            </w:r>
            <w:r>
              <w:rPr>
                <w:kern w:val="2"/>
              </w:rPr>
              <w:t>DNS</w:t>
            </w:r>
            <w:r>
              <w:rPr>
                <w:rFonts w:hint="eastAsia"/>
                <w:kern w:val="2"/>
              </w:rPr>
              <w:t>后缀</w:t>
            </w:r>
          </w:p>
        </w:tc>
        <w:tc>
          <w:tcPr>
            <w:tcW w:w="3128" w:type="dxa"/>
            <w:vAlign w:val="center"/>
          </w:tcPr>
          <w:p>
            <w:pPr>
              <w:pStyle w:val="57"/>
              <w:rPr>
                <w:kern w:val="2"/>
              </w:rPr>
            </w:pPr>
            <w:r>
              <w:rPr>
                <w:kern w:val="2"/>
              </w:rPr>
              <w:t>.linuxprobe.com</w:t>
            </w:r>
          </w:p>
        </w:tc>
        <w:tc>
          <w:tcPr>
            <w:tcW w:w="3381" w:type="dxa"/>
            <w:vAlign w:val="center"/>
          </w:tcPr>
          <w:p>
            <w:pPr>
              <w:pStyle w:val="28"/>
              <w:rPr>
                <w:kern w:val="2"/>
              </w:rPr>
            </w:pPr>
            <w:r>
              <w:rPr>
                <w:rFonts w:hint="eastAsia"/>
                <w:kern w:val="2"/>
              </w:rPr>
              <w:t>所有</w:t>
            </w:r>
            <w:r>
              <w:rPr>
                <w:kern w:val="2"/>
              </w:rPr>
              <w:t>DNS</w:t>
            </w:r>
            <w:r>
              <w:rPr>
                <w:rFonts w:hint="eastAsia"/>
                <w:kern w:val="2"/>
              </w:rPr>
              <w:t>后缀为</w:t>
            </w:r>
            <w:r>
              <w:rPr>
                <w:kern w:val="2"/>
              </w:rPr>
              <w:t>.linuxprobe.com</w:t>
            </w:r>
            <w:r>
              <w:rPr>
                <w:rFonts w:hint="eastAsia"/>
                <w:kern w:val="2"/>
              </w:rPr>
              <w:t>的主机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vAlign w:val="center"/>
          </w:tcPr>
          <w:p>
            <w:pPr>
              <w:pStyle w:val="28"/>
              <w:rPr>
                <w:kern w:val="2"/>
              </w:rPr>
            </w:pPr>
            <w:r>
              <w:rPr>
                <w:rFonts w:hint="eastAsia"/>
                <w:kern w:val="2"/>
              </w:rPr>
              <w:t>指定主机名称</w:t>
            </w:r>
          </w:p>
        </w:tc>
        <w:tc>
          <w:tcPr>
            <w:tcW w:w="3128" w:type="dxa"/>
            <w:vAlign w:val="center"/>
          </w:tcPr>
          <w:p>
            <w:pPr>
              <w:pStyle w:val="57"/>
              <w:rPr>
                <w:kern w:val="2"/>
              </w:rPr>
            </w:pPr>
            <w:r>
              <w:rPr>
                <w:kern w:val="2"/>
              </w:rPr>
              <w:t>www.linuxprobe.com</w:t>
            </w:r>
          </w:p>
        </w:tc>
        <w:tc>
          <w:tcPr>
            <w:tcW w:w="3381" w:type="dxa"/>
            <w:vAlign w:val="center"/>
          </w:tcPr>
          <w:p>
            <w:pPr>
              <w:pStyle w:val="28"/>
              <w:rPr>
                <w:kern w:val="2"/>
              </w:rPr>
            </w:pPr>
            <w:r>
              <w:rPr>
                <w:rFonts w:hint="eastAsia"/>
                <w:kern w:val="2"/>
              </w:rPr>
              <w:t>主机名称为</w:t>
            </w:r>
            <w:r>
              <w:rPr>
                <w:kern w:val="2"/>
              </w:rPr>
              <w:t>www.linuxprobe.com</w:t>
            </w:r>
            <w:r>
              <w:rPr>
                <w:rFonts w:hint="eastAsia"/>
                <w:kern w:val="2"/>
              </w:rPr>
              <w:t>的主机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52" w:type="dxa"/>
            <w:vAlign w:val="center"/>
          </w:tcPr>
          <w:p>
            <w:pPr>
              <w:pStyle w:val="28"/>
              <w:rPr>
                <w:kern w:val="2"/>
              </w:rPr>
            </w:pPr>
            <w:r>
              <w:rPr>
                <w:rFonts w:hint="eastAsia"/>
                <w:kern w:val="2"/>
              </w:rPr>
              <w:t>指定所有客户端</w:t>
            </w:r>
          </w:p>
        </w:tc>
        <w:tc>
          <w:tcPr>
            <w:tcW w:w="3128" w:type="dxa"/>
            <w:vAlign w:val="center"/>
          </w:tcPr>
          <w:p>
            <w:pPr>
              <w:pStyle w:val="57"/>
              <w:rPr>
                <w:kern w:val="2"/>
              </w:rPr>
            </w:pPr>
            <w:r>
              <w:rPr>
                <w:kern w:val="2"/>
              </w:rPr>
              <w:t>ALL</w:t>
            </w:r>
          </w:p>
        </w:tc>
        <w:tc>
          <w:tcPr>
            <w:tcW w:w="3381" w:type="dxa"/>
            <w:vAlign w:val="center"/>
          </w:tcPr>
          <w:p>
            <w:pPr>
              <w:pStyle w:val="28"/>
              <w:rPr>
                <w:kern w:val="2"/>
              </w:rPr>
            </w:pPr>
            <w:r>
              <w:rPr>
                <w:rFonts w:hint="eastAsia"/>
                <w:kern w:val="2"/>
              </w:rPr>
              <w:t>所有主机全部包括在内</w:t>
            </w:r>
          </w:p>
        </w:tc>
      </w:tr>
    </w:tbl>
    <w:p>
      <w:pPr>
        <w:pStyle w:val="29"/>
        <w:rPr>
          <w:kern w:val="2"/>
        </w:rPr>
      </w:pPr>
    </w:p>
    <w:p>
      <w:pPr>
        <w:rPr>
          <w:kern w:val="2"/>
        </w:rPr>
      </w:pPr>
      <w:r>
        <w:rPr>
          <w:rFonts w:hint="eastAsia"/>
          <w:color w:val="000000"/>
          <w:kern w:val="2"/>
          <w:szCs w:val="21"/>
        </w:rPr>
        <w:t>在配置</w:t>
      </w:r>
      <w:r>
        <w:rPr>
          <w:color w:val="000000"/>
          <w:kern w:val="2"/>
          <w:szCs w:val="21"/>
        </w:rPr>
        <w:t>TCP Wrappers</w:t>
      </w:r>
      <w:r>
        <w:rPr>
          <w:rFonts w:hint="eastAsia"/>
          <w:color w:val="000000"/>
          <w:kern w:val="2"/>
          <w:szCs w:val="21"/>
        </w:rPr>
        <w:t>服务时需要遵循两个原则：</w:t>
      </w:r>
    </w:p>
    <w:p>
      <w:pPr>
        <w:pStyle w:val="34"/>
        <w:ind w:left="704" w:hanging="304"/>
        <w:rPr>
          <w:kern w:val="2"/>
        </w:rPr>
      </w:pPr>
      <w:r>
        <w:rPr>
          <w:kern w:val="2"/>
        </w:rPr>
        <w:sym w:font="Wingdings" w:char="00D8"/>
      </w:r>
      <w:r>
        <w:rPr>
          <w:kern w:val="2"/>
        </w:rPr>
        <w:tab/>
      </w:r>
      <w:r>
        <w:rPr>
          <w:rFonts w:hint="eastAsia"/>
          <w:color w:val="000000"/>
          <w:kern w:val="2"/>
          <w:szCs w:val="21"/>
        </w:rPr>
        <w:t>编写拒绝策略规则时，填写的是服务名称，而非协议名称；</w:t>
      </w:r>
    </w:p>
    <w:p>
      <w:pPr>
        <w:pStyle w:val="34"/>
        <w:ind w:left="704" w:hanging="304"/>
        <w:rPr>
          <w:kern w:val="2"/>
        </w:rPr>
      </w:pPr>
      <w:r>
        <w:rPr>
          <w:kern w:val="2"/>
        </w:rPr>
        <w:sym w:font="Wingdings" w:char="00D8"/>
      </w:r>
      <w:r>
        <w:rPr>
          <w:kern w:val="2"/>
        </w:rPr>
        <w:tab/>
      </w:r>
      <w:r>
        <w:rPr>
          <w:rFonts w:hint="eastAsia"/>
          <w:color w:val="000000"/>
          <w:spacing w:val="-4"/>
          <w:kern w:val="2"/>
          <w:szCs w:val="21"/>
        </w:rPr>
        <w:t>建议先编写拒绝策略规则，再编写允许策略规则，以便直观地看到相应的效果。</w:t>
      </w:r>
    </w:p>
    <w:p>
      <w:pPr>
        <w:rPr>
          <w:kern w:val="2"/>
        </w:rPr>
      </w:pPr>
      <w:r>
        <w:rPr>
          <w:rFonts w:hint="eastAsia"/>
          <w:color w:val="000000"/>
          <w:kern w:val="2"/>
          <w:szCs w:val="21"/>
        </w:rPr>
        <w:t>下面编写拒绝策略规则文件，禁止访问本机</w:t>
      </w:r>
      <w:r>
        <w:rPr>
          <w:color w:val="000000"/>
          <w:kern w:val="2"/>
          <w:szCs w:val="21"/>
        </w:rPr>
        <w:t>sshd</w:t>
      </w:r>
      <w:r>
        <w:rPr>
          <w:rFonts w:hint="eastAsia"/>
          <w:color w:val="000000"/>
          <w:kern w:val="2"/>
          <w:szCs w:val="21"/>
        </w:rPr>
        <w:t>服务的所有流量（无须</w:t>
      </w:r>
      <w:r>
        <w:rPr>
          <w:color w:val="000000"/>
          <w:kern w:val="2"/>
          <w:szCs w:val="21"/>
        </w:rPr>
        <w:t>/etc/hosts.deny</w:t>
      </w:r>
      <w:r>
        <w:rPr>
          <w:rFonts w:hint="eastAsia"/>
          <w:color w:val="000000"/>
          <w:kern w:val="2"/>
          <w:szCs w:val="21"/>
        </w:rPr>
        <w:t>文件中修改原有的注释信息）：</w:t>
      </w:r>
    </w:p>
    <w:p>
      <w:pPr>
        <w:pStyle w:val="59"/>
        <w:spacing w:after="90"/>
        <w:rPr>
          <w:kern w:val="2"/>
        </w:rPr>
      </w:pPr>
    </w:p>
    <w:p>
      <w:pPr>
        <w:pStyle w:val="26"/>
        <w:rPr>
          <w:kern w:val="2"/>
        </w:rPr>
      </w:pPr>
      <w:r>
        <w:rPr>
          <w:kern w:val="2"/>
        </w:rPr>
        <w:t>[root@linuxprobe ~]# vim /etc/hosts.deny</w:t>
      </w:r>
    </w:p>
    <w:p>
      <w:pPr>
        <w:pStyle w:val="26"/>
        <w:rPr>
          <w:kern w:val="2"/>
        </w:rPr>
      </w:pPr>
      <w:r>
        <w:rPr>
          <w:kern w:val="2"/>
        </w:rPr>
        <w:t>#</w:t>
      </w:r>
    </w:p>
    <w:p>
      <w:pPr>
        <w:pStyle w:val="26"/>
        <w:rPr>
          <w:kern w:val="2"/>
        </w:rPr>
      </w:pPr>
      <w:r>
        <w:rPr>
          <w:kern w:val="2"/>
        </w:rPr>
        <w:t># hosts.deny This file contains access rules which are used to</w:t>
      </w:r>
    </w:p>
    <w:p>
      <w:pPr>
        <w:pStyle w:val="26"/>
        <w:rPr>
          <w:kern w:val="2"/>
        </w:rPr>
      </w:pPr>
      <w:r>
        <w:rPr>
          <w:kern w:val="2"/>
        </w:rPr>
        <w:t># deny connections to network services that either use</w:t>
      </w:r>
    </w:p>
    <w:p>
      <w:pPr>
        <w:pStyle w:val="26"/>
        <w:rPr>
          <w:kern w:val="2"/>
        </w:rPr>
      </w:pPr>
      <w:r>
        <w:rPr>
          <w:kern w:val="2"/>
        </w:rPr>
        <w:t># the tcp</w:t>
      </w:r>
      <w:r>
        <w:rPr>
          <w:rFonts w:ascii="宋体"/>
          <w:kern w:val="2"/>
        </w:rPr>
        <w:t>_</w:t>
      </w:r>
      <w:r>
        <w:rPr>
          <w:kern w:val="2"/>
        </w:rPr>
        <w:t>wrappers library or that have been</w:t>
      </w:r>
    </w:p>
    <w:p>
      <w:pPr>
        <w:pStyle w:val="26"/>
        <w:rPr>
          <w:kern w:val="2"/>
        </w:rPr>
      </w:pPr>
      <w:r>
        <w:rPr>
          <w:kern w:val="2"/>
        </w:rPr>
        <w:t># started through a tcp</w:t>
      </w:r>
      <w:r>
        <w:rPr>
          <w:rFonts w:ascii="宋体"/>
          <w:kern w:val="2"/>
        </w:rPr>
        <w:t>_</w:t>
      </w:r>
      <w:r>
        <w:rPr>
          <w:kern w:val="2"/>
        </w:rPr>
        <w:t>wrappers-enabled xinetd.</w:t>
      </w:r>
    </w:p>
    <w:p>
      <w:pPr>
        <w:pStyle w:val="26"/>
        <w:rPr>
          <w:kern w:val="2"/>
        </w:rPr>
      </w:pPr>
      <w:r>
        <w:rPr>
          <w:kern w:val="2"/>
        </w:rPr>
        <w:t>#</w:t>
      </w:r>
    </w:p>
    <w:p>
      <w:pPr>
        <w:pStyle w:val="26"/>
        <w:rPr>
          <w:kern w:val="2"/>
        </w:rPr>
      </w:pPr>
      <w:r>
        <w:rPr>
          <w:kern w:val="2"/>
        </w:rPr>
        <w:t># The rules in this file can also be set up in</w:t>
      </w:r>
    </w:p>
    <w:p>
      <w:pPr>
        <w:pStyle w:val="26"/>
        <w:rPr>
          <w:kern w:val="2"/>
        </w:rPr>
      </w:pPr>
      <w:r>
        <w:rPr>
          <w:kern w:val="2"/>
        </w:rPr>
        <w:t># /etc/hosts.allow with a 'deny' option instead.</w:t>
      </w:r>
    </w:p>
    <w:p>
      <w:pPr>
        <w:pStyle w:val="26"/>
        <w:rPr>
          <w:kern w:val="2"/>
        </w:rPr>
      </w:pPr>
      <w:r>
        <w:rPr>
          <w:kern w:val="2"/>
        </w:rPr>
        <w:t>#</w:t>
      </w:r>
    </w:p>
    <w:p>
      <w:pPr>
        <w:pStyle w:val="26"/>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pPr>
        <w:pStyle w:val="26"/>
        <w:rPr>
          <w:kern w:val="2"/>
        </w:rPr>
      </w:pPr>
      <w:r>
        <w:rPr>
          <w:kern w:val="2"/>
        </w:rPr>
        <w:t># for information on rule syntax.</w:t>
      </w:r>
    </w:p>
    <w:p>
      <w:pPr>
        <w:pStyle w:val="26"/>
        <w:rPr>
          <w:kern w:val="2"/>
        </w:rPr>
      </w:pPr>
      <w:r>
        <w:rPr>
          <w:kern w:val="2"/>
        </w:rPr>
        <w:t># See 'man tcpd' for information on tcp</w:t>
      </w:r>
      <w:r>
        <w:rPr>
          <w:rFonts w:ascii="宋体"/>
          <w:kern w:val="2"/>
        </w:rPr>
        <w:t>_</w:t>
      </w:r>
      <w:r>
        <w:rPr>
          <w:kern w:val="2"/>
        </w:rPr>
        <w:t>wrappers</w:t>
      </w:r>
    </w:p>
    <w:p>
      <w:pPr>
        <w:pStyle w:val="26"/>
        <w:rPr>
          <w:b/>
          <w:bCs/>
          <w:kern w:val="2"/>
        </w:rPr>
      </w:pPr>
      <w:r>
        <w:rPr>
          <w:b/>
          <w:bCs/>
          <w:kern w:val="2"/>
        </w:rPr>
        <w:t>sshd:*</w:t>
      </w:r>
    </w:p>
    <w:p>
      <w:pPr>
        <w:pStyle w:val="26"/>
      </w:pPr>
    </w:p>
    <w:p>
      <w:pPr>
        <w:pStyle w:val="26"/>
        <w:rPr>
          <w:kern w:val="2"/>
        </w:rPr>
      </w:pPr>
      <w:r>
        <w:rPr>
          <w:kern w:val="2"/>
        </w:rPr>
        <w:t>[root@linuxprobe ~]# ssh 192.168.10.10</w:t>
      </w:r>
    </w:p>
    <w:p>
      <w:pPr>
        <w:pStyle w:val="26"/>
        <w:rPr>
          <w:kern w:val="2"/>
        </w:rPr>
      </w:pPr>
      <w:r>
        <w:rPr>
          <w:kern w:val="2"/>
        </w:rPr>
        <w:t>ssh</w:t>
      </w:r>
      <w:r>
        <w:rPr>
          <w:rFonts w:ascii="宋体"/>
          <w:kern w:val="2"/>
        </w:rPr>
        <w:t>_</w:t>
      </w:r>
      <w:r>
        <w:rPr>
          <w:kern w:val="2"/>
        </w:rPr>
        <w:t>exchange</w:t>
      </w:r>
      <w:r>
        <w:rPr>
          <w:rFonts w:ascii="宋体"/>
          <w:kern w:val="2"/>
        </w:rPr>
        <w:t>_</w:t>
      </w:r>
      <w:r>
        <w:rPr>
          <w:kern w:val="2"/>
        </w:rPr>
        <w:t>identification: read: Connection reset by peer</w:t>
      </w:r>
    </w:p>
    <w:p>
      <w:pPr>
        <w:pStyle w:val="59"/>
        <w:spacing w:after="90"/>
        <w:rPr>
          <w:kern w:val="2"/>
        </w:rPr>
      </w:pPr>
    </w:p>
    <w:p>
      <w:pPr>
        <w:rPr>
          <w:kern w:val="2"/>
        </w:rPr>
      </w:pPr>
      <w:r>
        <w:rPr>
          <w:rFonts w:hint="eastAsia"/>
          <w:color w:val="000000"/>
          <w:kern w:val="2"/>
          <w:szCs w:val="21"/>
        </w:rPr>
        <w:t>接下来，在允许策略规则文件中添加一条规则，使其放行源自</w:t>
      </w:r>
      <w:r>
        <w:rPr>
          <w:color w:val="000000"/>
          <w:kern w:val="2"/>
          <w:szCs w:val="21"/>
        </w:rPr>
        <w:t>192.168.10.0/24</w:t>
      </w:r>
      <w:r>
        <w:rPr>
          <w:rFonts w:hint="eastAsia"/>
          <w:color w:val="000000"/>
          <w:kern w:val="2"/>
          <w:szCs w:val="21"/>
        </w:rPr>
        <w:t>网段，访问本机</w:t>
      </w:r>
      <w:r>
        <w:rPr>
          <w:color w:val="000000"/>
          <w:kern w:val="2"/>
          <w:szCs w:val="21"/>
        </w:rPr>
        <w:t>sshd</w:t>
      </w:r>
      <w:r>
        <w:rPr>
          <w:rFonts w:hint="eastAsia"/>
          <w:color w:val="000000"/>
          <w:kern w:val="2"/>
          <w:szCs w:val="21"/>
        </w:rPr>
        <w:t>服务的所有流量。可以看到，服务器立刻就放行了访问</w:t>
      </w:r>
      <w:r>
        <w:rPr>
          <w:color w:val="000000"/>
          <w:kern w:val="2"/>
          <w:szCs w:val="21"/>
        </w:rPr>
        <w:t>sshd</w:t>
      </w:r>
      <w:r>
        <w:rPr>
          <w:rFonts w:hint="eastAsia"/>
          <w:color w:val="000000"/>
          <w:kern w:val="2"/>
          <w:szCs w:val="21"/>
        </w:rPr>
        <w:t>服务的流量，效果非常直观：</w:t>
      </w:r>
    </w:p>
    <w:p>
      <w:pPr>
        <w:pStyle w:val="58"/>
        <w:rPr>
          <w:kern w:val="2"/>
        </w:rPr>
      </w:pPr>
    </w:p>
    <w:p>
      <w:pPr>
        <w:pStyle w:val="26"/>
        <w:rPr>
          <w:kern w:val="2"/>
        </w:rPr>
      </w:pPr>
      <w:r>
        <w:rPr>
          <w:kern w:val="2"/>
        </w:rPr>
        <w:t>[root@linuxprobe ~]# vim /etc/hosts.allow</w:t>
      </w:r>
    </w:p>
    <w:p>
      <w:pPr>
        <w:pStyle w:val="26"/>
        <w:rPr>
          <w:kern w:val="2"/>
        </w:rPr>
      </w:pPr>
      <w:r>
        <w:rPr>
          <w:kern w:val="2"/>
        </w:rPr>
        <w:t>#</w:t>
      </w:r>
    </w:p>
    <w:p>
      <w:pPr>
        <w:pStyle w:val="26"/>
        <w:rPr>
          <w:kern w:val="2"/>
        </w:rPr>
      </w:pPr>
      <w:r>
        <w:rPr>
          <w:kern w:val="2"/>
        </w:rPr>
        <w:t># hosts.allow This file contains access rules which are used to</w:t>
      </w:r>
    </w:p>
    <w:p>
      <w:pPr>
        <w:pStyle w:val="26"/>
        <w:rPr>
          <w:kern w:val="2"/>
        </w:rPr>
      </w:pPr>
      <w:r>
        <w:rPr>
          <w:kern w:val="2"/>
        </w:rPr>
        <w:t># allow or deny connections to network services that</w:t>
      </w:r>
    </w:p>
    <w:p>
      <w:pPr>
        <w:pStyle w:val="26"/>
        <w:rPr>
          <w:kern w:val="2"/>
        </w:rPr>
      </w:pPr>
      <w:r>
        <w:rPr>
          <w:kern w:val="2"/>
        </w:rPr>
        <w:t># either use the tcp</w:t>
      </w:r>
      <w:r>
        <w:rPr>
          <w:rFonts w:ascii="宋体"/>
          <w:kern w:val="2"/>
        </w:rPr>
        <w:t>_</w:t>
      </w:r>
      <w:r>
        <w:rPr>
          <w:kern w:val="2"/>
        </w:rPr>
        <w:t>wrappers library or that have been</w:t>
      </w:r>
    </w:p>
    <w:p>
      <w:pPr>
        <w:pStyle w:val="26"/>
        <w:rPr>
          <w:kern w:val="2"/>
        </w:rPr>
      </w:pPr>
      <w:r>
        <w:rPr>
          <w:kern w:val="2"/>
        </w:rPr>
        <w:t># started through a tcp</w:t>
      </w:r>
      <w:r>
        <w:rPr>
          <w:rFonts w:ascii="宋体"/>
          <w:kern w:val="2"/>
        </w:rPr>
        <w:t>_</w:t>
      </w:r>
      <w:r>
        <w:rPr>
          <w:kern w:val="2"/>
        </w:rPr>
        <w:t>wrappers-enabled xinetd.</w:t>
      </w:r>
    </w:p>
    <w:p>
      <w:pPr>
        <w:pStyle w:val="26"/>
        <w:rPr>
          <w:kern w:val="2"/>
        </w:rPr>
      </w:pPr>
      <w:r>
        <w:rPr>
          <w:kern w:val="2"/>
        </w:rPr>
        <w:t>#</w:t>
      </w:r>
    </w:p>
    <w:p>
      <w:pPr>
        <w:pStyle w:val="26"/>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pPr>
        <w:pStyle w:val="26"/>
        <w:rPr>
          <w:kern w:val="2"/>
        </w:rPr>
      </w:pPr>
      <w:r>
        <w:rPr>
          <w:kern w:val="2"/>
        </w:rPr>
        <w:t># for information on rule syntax.</w:t>
      </w:r>
    </w:p>
    <w:p>
      <w:pPr>
        <w:pStyle w:val="26"/>
        <w:rPr>
          <w:kern w:val="2"/>
        </w:rPr>
      </w:pPr>
      <w:r>
        <w:rPr>
          <w:kern w:val="2"/>
        </w:rPr>
        <w:t># See 'man tcpd' for information on tcp</w:t>
      </w:r>
      <w:r>
        <w:rPr>
          <w:rFonts w:ascii="宋体"/>
          <w:kern w:val="2"/>
        </w:rPr>
        <w:t>_</w:t>
      </w:r>
      <w:r>
        <w:rPr>
          <w:kern w:val="2"/>
        </w:rPr>
        <w:t>wrappers</w:t>
      </w:r>
    </w:p>
    <w:p>
      <w:pPr>
        <w:pStyle w:val="26"/>
        <w:rPr>
          <w:b/>
          <w:bCs/>
          <w:kern w:val="2"/>
        </w:rPr>
      </w:pPr>
      <w:r>
        <w:rPr>
          <w:b/>
          <w:bCs/>
          <w:kern w:val="2"/>
        </w:rPr>
        <w:t>sshd:192.168.10.</w:t>
      </w:r>
    </w:p>
    <w:p>
      <w:pPr>
        <w:pStyle w:val="26"/>
        <w:rPr>
          <w:b/>
          <w:bCs/>
          <w:kern w:val="2"/>
        </w:rPr>
      </w:pPr>
    </w:p>
    <w:p>
      <w:pPr>
        <w:pStyle w:val="26"/>
        <w:rPr>
          <w:kern w:val="2"/>
        </w:rPr>
      </w:pPr>
      <w:r>
        <w:rPr>
          <w:kern w:val="2"/>
        </w:rPr>
        <w:t>[root@linuxprobe ~]# ssh 192.168.10.10</w:t>
      </w:r>
    </w:p>
    <w:p>
      <w:pPr>
        <w:pStyle w:val="26"/>
        <w:rPr>
          <w:kern w:val="2"/>
        </w:rPr>
      </w:pPr>
      <w:r>
        <w:rPr>
          <w:kern w:val="2"/>
        </w:rPr>
        <w:t>The authenticity of host '192.168.10.10 (192.168.10.10)' can't be established.</w:t>
      </w:r>
    </w:p>
    <w:p>
      <w:pPr>
        <w:pStyle w:val="26"/>
        <w:rPr>
          <w:kern w:val="2"/>
        </w:rPr>
      </w:pPr>
      <w:r>
        <w:rPr>
          <w:kern w:val="2"/>
        </w:rPr>
        <w:t>ECDSA key fingerprint is 70:3b:5d:37:96:7b:2e:a5:28:0d:7e:dc:47:6a:fe:5c.</w:t>
      </w:r>
    </w:p>
    <w:p>
      <w:pPr>
        <w:pStyle w:val="26"/>
        <w:rPr>
          <w:kern w:val="2"/>
        </w:rPr>
      </w:pPr>
      <w:r>
        <w:rPr>
          <w:kern w:val="2"/>
        </w:rPr>
        <w:t>Are you sure you want to continue connecting (yes/no)? yes</w:t>
      </w:r>
    </w:p>
    <w:p>
      <w:pPr>
        <w:pStyle w:val="26"/>
        <w:rPr>
          <w:kern w:val="2"/>
        </w:rPr>
      </w:pPr>
      <w:r>
        <w:rPr>
          <w:kern w:val="2"/>
        </w:rPr>
        <w:t>Warning: Permanently added '192.168.10.10' (ECDSA) to the list of known hosts.</w:t>
      </w:r>
    </w:p>
    <w:p>
      <w:pPr>
        <w:pStyle w:val="26"/>
        <w:rPr>
          <w:kern w:val="2"/>
        </w:rPr>
      </w:pPr>
      <w:r>
        <w:rPr>
          <w:kern w:val="2"/>
        </w:rPr>
        <w:t>root@192.168.10.10's password: </w:t>
      </w:r>
    </w:p>
    <w:p>
      <w:pPr>
        <w:pStyle w:val="26"/>
        <w:rPr>
          <w:kern w:val="2"/>
        </w:rPr>
      </w:pPr>
      <w:r>
        <w:rPr>
          <w:kern w:val="2"/>
        </w:rPr>
        <w:t>Last login: Wed May 4 07:56:29 2017</w:t>
      </w:r>
    </w:p>
    <w:p>
      <w:pPr>
        <w:pStyle w:val="26"/>
        <w:rPr>
          <w:kern w:val="2"/>
        </w:rPr>
      </w:pPr>
      <w:r>
        <w:rPr>
          <w:kern w:val="2"/>
        </w:rPr>
        <w:t>[root@linuxprobe ~]# </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在</w:t>
      </w:r>
      <w:r>
        <w:rPr>
          <w:kern w:val="2"/>
        </w:rPr>
        <w:t>RHEL 7</w:t>
      </w:r>
      <w:r>
        <w:rPr>
          <w:rFonts w:hint="eastAsia"/>
          <w:kern w:val="2"/>
        </w:rPr>
        <w:t>系统中，</w:t>
      </w:r>
      <w:r>
        <w:rPr>
          <w:kern w:val="2"/>
        </w:rPr>
        <w:t>iptables</w:t>
      </w:r>
      <w:r>
        <w:rPr>
          <w:rFonts w:hint="eastAsia"/>
          <w:kern w:val="2"/>
        </w:rPr>
        <w:t>是否已经被</w:t>
      </w:r>
      <w:r>
        <w:rPr>
          <w:kern w:val="2"/>
        </w:rPr>
        <w:t>firewalld</w:t>
      </w:r>
      <w:r>
        <w:rPr>
          <w:rFonts w:hint="eastAsia"/>
          <w:kern w:val="2"/>
        </w:rPr>
        <w:t>服务彻底取代？</w:t>
      </w:r>
    </w:p>
    <w:p>
      <w:pPr>
        <w:pStyle w:val="52"/>
      </w:pPr>
      <w:r>
        <w:rPr>
          <w:rStyle w:val="18"/>
          <w:rFonts w:hint="eastAsia"/>
        </w:rPr>
        <w:t>答：</w:t>
      </w:r>
      <w:r>
        <w:rPr>
          <w:rFonts w:hint="eastAsia"/>
        </w:rPr>
        <w:t>没有，</w:t>
      </w:r>
      <w:r>
        <w:t>iptables</w:t>
      </w:r>
      <w:r>
        <w:rPr>
          <w:rFonts w:hint="eastAsia"/>
        </w:rPr>
        <w:t>和</w:t>
      </w:r>
      <w:r>
        <w:t>firewalld</w:t>
      </w:r>
      <w:r>
        <w:rPr>
          <w:rFonts w:hint="eastAsia"/>
        </w:rPr>
        <w:t>服务均可用于</w:t>
      </w:r>
      <w:r>
        <w:t>RHEL 7</w:t>
      </w:r>
      <w:r>
        <w:rPr>
          <w:rFonts w:hint="eastAsia"/>
        </w:rPr>
        <w:t>系统。</w:t>
      </w:r>
    </w:p>
    <w:p>
      <w:pPr>
        <w:pStyle w:val="43"/>
        <w:ind w:left="320" w:hanging="320"/>
        <w:rPr>
          <w:kern w:val="2"/>
        </w:rPr>
      </w:pPr>
      <w:r>
        <w:rPr>
          <w:kern w:val="2"/>
        </w:rPr>
        <w:t>2．</w:t>
      </w:r>
      <w:r>
        <w:rPr>
          <w:rFonts w:hint="eastAsia"/>
          <w:kern w:val="2"/>
        </w:rPr>
        <w:t>请简述防火墙策略规则中</w:t>
      </w:r>
      <w:r>
        <w:rPr>
          <w:kern w:val="2"/>
        </w:rPr>
        <w:t>DROP</w:t>
      </w:r>
      <w:r>
        <w:rPr>
          <w:rFonts w:hint="eastAsia"/>
          <w:kern w:val="2"/>
        </w:rPr>
        <w:t>和</w:t>
      </w:r>
      <w:r>
        <w:rPr>
          <w:kern w:val="2"/>
        </w:rPr>
        <w:t>REJECT</w:t>
      </w:r>
      <w:r>
        <w:rPr>
          <w:rFonts w:hint="eastAsia"/>
          <w:kern w:val="2"/>
        </w:rPr>
        <w:t>的不同之处。</w:t>
      </w:r>
    </w:p>
    <w:p>
      <w:pPr>
        <w:pStyle w:val="52"/>
      </w:pPr>
      <w:r>
        <w:rPr>
          <w:rStyle w:val="18"/>
          <w:rFonts w:hint="eastAsia"/>
        </w:rPr>
        <w:t>答：</w:t>
      </w:r>
      <w:r>
        <w:t>DROP</w:t>
      </w:r>
      <w:r>
        <w:rPr>
          <w:rFonts w:hint="eastAsia"/>
        </w:rPr>
        <w:t>的动作是丢包，不响应；</w:t>
      </w:r>
      <w:r>
        <w:t>REJECT</w:t>
      </w:r>
      <w:r>
        <w:rPr>
          <w:rFonts w:hint="eastAsia"/>
        </w:rPr>
        <w:t>是拒绝请求，同时向发送方回送拒绝信息。</w:t>
      </w:r>
    </w:p>
    <w:p>
      <w:pPr>
        <w:pStyle w:val="52"/>
      </w:pPr>
    </w:p>
    <w:p>
      <w:pPr>
        <w:pStyle w:val="43"/>
        <w:ind w:left="320" w:hanging="320"/>
        <w:rPr>
          <w:kern w:val="2"/>
        </w:rPr>
      </w:pPr>
      <w:r>
        <w:rPr>
          <w:kern w:val="2"/>
        </w:rPr>
        <w:t>3．</w:t>
      </w:r>
      <w:r>
        <w:rPr>
          <w:rFonts w:hint="eastAsia"/>
          <w:kern w:val="2"/>
        </w:rPr>
        <w:t>如何把</w:t>
      </w:r>
      <w:r>
        <w:rPr>
          <w:kern w:val="2"/>
        </w:rPr>
        <w:t>iptables</w:t>
      </w:r>
      <w:r>
        <w:rPr>
          <w:rFonts w:hint="eastAsia"/>
          <w:kern w:val="2"/>
        </w:rPr>
        <w:t>服务的</w:t>
      </w:r>
      <w:r>
        <w:rPr>
          <w:kern w:val="2"/>
        </w:rPr>
        <w:t>INPUT</w:t>
      </w:r>
      <w:r>
        <w:rPr>
          <w:rFonts w:hint="eastAsia"/>
          <w:kern w:val="2"/>
        </w:rPr>
        <w:t>规则链默认策略设置为</w:t>
      </w:r>
      <w:r>
        <w:rPr>
          <w:kern w:val="2"/>
        </w:rPr>
        <w:t>DROP</w:t>
      </w:r>
      <w:r>
        <w:rPr>
          <w:rFonts w:hint="eastAsia"/>
          <w:kern w:val="2"/>
        </w:rPr>
        <w:t>？</w:t>
      </w:r>
    </w:p>
    <w:p>
      <w:pPr>
        <w:pStyle w:val="52"/>
        <w:rPr>
          <w:spacing w:val="-4"/>
        </w:rPr>
      </w:pPr>
      <w:r>
        <w:rPr>
          <w:rStyle w:val="18"/>
          <w:rFonts w:hint="eastAsia"/>
        </w:rPr>
        <w:t>答：</w:t>
      </w:r>
      <w:r>
        <w:rPr>
          <w:rFonts w:hint="eastAsia"/>
        </w:rPr>
        <w:t>执行命令</w:t>
      </w:r>
      <w:r>
        <w:t>iptables -P INPUT DROP</w:t>
      </w:r>
      <w:r>
        <w:rPr>
          <w:rFonts w:hint="eastAsia"/>
        </w:rPr>
        <w:t>即可。</w:t>
      </w:r>
    </w:p>
    <w:p>
      <w:pPr>
        <w:pStyle w:val="52"/>
      </w:pPr>
    </w:p>
    <w:p>
      <w:pPr>
        <w:pStyle w:val="43"/>
        <w:ind w:left="320" w:hanging="320"/>
        <w:rPr>
          <w:kern w:val="2"/>
        </w:rPr>
      </w:pPr>
      <w:r>
        <w:rPr>
          <w:kern w:val="2"/>
        </w:rPr>
        <w:t>4．</w:t>
      </w:r>
      <w:r>
        <w:rPr>
          <w:rFonts w:hint="eastAsia"/>
          <w:kern w:val="2"/>
        </w:rPr>
        <w:t>怎样编写一条防火墙策略规则，使得</w:t>
      </w:r>
      <w:r>
        <w:rPr>
          <w:kern w:val="2"/>
        </w:rPr>
        <w:t>iptables</w:t>
      </w:r>
      <w:r>
        <w:rPr>
          <w:rFonts w:hint="eastAsia"/>
          <w:kern w:val="2"/>
        </w:rPr>
        <w:t>服务可以禁止源自</w:t>
      </w:r>
      <w:r>
        <w:rPr>
          <w:kern w:val="2"/>
        </w:rPr>
        <w:t>192.168.10.0/24</w:t>
      </w:r>
      <w:r>
        <w:rPr>
          <w:rFonts w:hint="eastAsia"/>
          <w:kern w:val="2"/>
        </w:rPr>
        <w:t>网段的流量访问本机的</w:t>
      </w:r>
      <w:r>
        <w:rPr>
          <w:kern w:val="2"/>
        </w:rPr>
        <w:t>sshd</w:t>
      </w:r>
      <w:r>
        <w:rPr>
          <w:rFonts w:hint="eastAsia"/>
          <w:kern w:val="2"/>
        </w:rPr>
        <w:t>服务（</w:t>
      </w:r>
      <w:r>
        <w:rPr>
          <w:kern w:val="2"/>
        </w:rPr>
        <w:t>22</w:t>
      </w:r>
      <w:r>
        <w:rPr>
          <w:rFonts w:hint="eastAsia"/>
          <w:kern w:val="2"/>
        </w:rPr>
        <w:t>端口）？</w:t>
      </w:r>
    </w:p>
    <w:p>
      <w:pPr>
        <w:pStyle w:val="52"/>
        <w:rPr>
          <w:spacing w:val="-4"/>
        </w:rPr>
      </w:pPr>
      <w:r>
        <w:rPr>
          <w:rStyle w:val="18"/>
          <w:rFonts w:hint="eastAsia"/>
        </w:rPr>
        <w:t>答：</w:t>
      </w:r>
      <w:r>
        <w:rPr>
          <w:rFonts w:hint="eastAsia"/>
          <w:bCs/>
        </w:rPr>
        <w:t>执行命令</w:t>
      </w:r>
      <w:r>
        <w:t>iptables -I INPUT -s 192.168.10.0/24 -p tcp --dport 22 -j REJECT</w:t>
      </w:r>
      <w:r>
        <w:rPr>
          <w:rFonts w:hint="eastAsia"/>
        </w:rPr>
        <w:t>即可。</w:t>
      </w:r>
    </w:p>
    <w:p>
      <w:pPr>
        <w:pStyle w:val="52"/>
      </w:pPr>
    </w:p>
    <w:p>
      <w:pPr>
        <w:pStyle w:val="43"/>
        <w:ind w:left="320" w:hanging="320"/>
        <w:rPr>
          <w:kern w:val="2"/>
        </w:rPr>
      </w:pPr>
      <w:r>
        <w:rPr>
          <w:kern w:val="2"/>
        </w:rPr>
        <w:t>5．</w:t>
      </w:r>
      <w:r>
        <w:rPr>
          <w:rFonts w:hint="eastAsia"/>
          <w:kern w:val="2"/>
        </w:rPr>
        <w:t>请简述</w:t>
      </w:r>
      <w:r>
        <w:rPr>
          <w:kern w:val="2"/>
        </w:rPr>
        <w:t>firewalld</w:t>
      </w:r>
      <w:r>
        <w:rPr>
          <w:rFonts w:hint="eastAsia"/>
          <w:kern w:val="2"/>
        </w:rPr>
        <w:t>中区域的作用。</w:t>
      </w:r>
    </w:p>
    <w:p>
      <w:pPr>
        <w:pStyle w:val="52"/>
        <w:rPr>
          <w:spacing w:val="-4"/>
        </w:rPr>
      </w:pPr>
      <w:r>
        <w:rPr>
          <w:rStyle w:val="18"/>
          <w:rFonts w:hint="eastAsia"/>
        </w:rPr>
        <w:t>答：</w:t>
      </w:r>
      <w:r>
        <w:rPr>
          <w:rFonts w:hint="eastAsia"/>
        </w:rPr>
        <w:t>可以依据不同的工作场景来调用不同的</w:t>
      </w:r>
      <w:r>
        <w:t>firewalld</w:t>
      </w:r>
      <w:r>
        <w:rPr>
          <w:rFonts w:hint="eastAsia"/>
        </w:rPr>
        <w:t>区域，实现大量防火墙策略规则的快速切换。</w:t>
      </w:r>
    </w:p>
    <w:p>
      <w:pPr>
        <w:pStyle w:val="52"/>
      </w:pPr>
    </w:p>
    <w:p>
      <w:pPr>
        <w:pStyle w:val="43"/>
        <w:ind w:left="320" w:hanging="320"/>
        <w:rPr>
          <w:kern w:val="2"/>
        </w:rPr>
      </w:pPr>
      <w:r>
        <w:rPr>
          <w:kern w:val="2"/>
        </w:rPr>
        <w:t>6．</w:t>
      </w:r>
      <w:r>
        <w:rPr>
          <w:rFonts w:hint="eastAsia"/>
          <w:kern w:val="2"/>
        </w:rPr>
        <w:t>如何在</w:t>
      </w:r>
      <w:r>
        <w:rPr>
          <w:kern w:val="2"/>
        </w:rPr>
        <w:t>firewalld</w:t>
      </w:r>
      <w:r>
        <w:rPr>
          <w:rFonts w:hint="eastAsia"/>
          <w:kern w:val="2"/>
        </w:rPr>
        <w:t>中把默认的区域设置为</w:t>
      </w:r>
      <w:r>
        <w:rPr>
          <w:kern w:val="2"/>
        </w:rPr>
        <w:t>dmz</w:t>
      </w:r>
      <w:r>
        <w:rPr>
          <w:rFonts w:hint="eastAsia"/>
          <w:kern w:val="2"/>
        </w:rPr>
        <w:t>？</w:t>
      </w:r>
    </w:p>
    <w:p>
      <w:pPr>
        <w:pStyle w:val="52"/>
        <w:rPr>
          <w:spacing w:val="-4"/>
        </w:rPr>
      </w:pPr>
      <w:r>
        <w:rPr>
          <w:rStyle w:val="18"/>
          <w:rFonts w:hint="eastAsia"/>
        </w:rPr>
        <w:t>答：</w:t>
      </w:r>
      <w:r>
        <w:rPr>
          <w:rFonts w:hint="eastAsia"/>
        </w:rPr>
        <w:t>执行命令</w:t>
      </w:r>
      <w:r>
        <w:t>firewall-cmd --set-default-zone=dmz</w:t>
      </w:r>
      <w:r>
        <w:rPr>
          <w:rFonts w:hint="eastAsia"/>
        </w:rPr>
        <w:t>即可。</w:t>
      </w:r>
    </w:p>
    <w:p>
      <w:pPr>
        <w:pStyle w:val="52"/>
      </w:pPr>
    </w:p>
    <w:p>
      <w:pPr>
        <w:pStyle w:val="43"/>
        <w:ind w:left="320" w:hanging="320"/>
        <w:rPr>
          <w:kern w:val="2"/>
        </w:rPr>
      </w:pPr>
      <w:r>
        <w:rPr>
          <w:kern w:val="2"/>
        </w:rPr>
        <w:t>7．</w:t>
      </w:r>
      <w:r>
        <w:rPr>
          <w:rFonts w:hint="eastAsia"/>
          <w:kern w:val="2"/>
        </w:rPr>
        <w:t>如何让</w:t>
      </w:r>
      <w:r>
        <w:rPr>
          <w:kern w:val="2"/>
        </w:rPr>
        <w:t>firewalld</w:t>
      </w:r>
      <w:r>
        <w:rPr>
          <w:rFonts w:hint="eastAsia"/>
          <w:kern w:val="2"/>
        </w:rPr>
        <w:t>中以永久（</w:t>
      </w:r>
      <w:r>
        <w:rPr>
          <w:kern w:val="2"/>
        </w:rPr>
        <w:t>Permanent</w:t>
      </w:r>
      <w:r>
        <w:rPr>
          <w:rFonts w:hint="eastAsia"/>
          <w:kern w:val="2"/>
        </w:rPr>
        <w:t>）模式配置的防火墙策略规则立即生效？</w:t>
      </w:r>
    </w:p>
    <w:p>
      <w:pPr>
        <w:pStyle w:val="52"/>
        <w:rPr>
          <w:spacing w:val="-4"/>
        </w:rPr>
      </w:pPr>
      <w:r>
        <w:rPr>
          <w:rStyle w:val="18"/>
          <w:rFonts w:hint="eastAsia"/>
        </w:rPr>
        <w:t>答：</w:t>
      </w:r>
      <w:r>
        <w:rPr>
          <w:rFonts w:hint="eastAsia"/>
        </w:rPr>
        <w:t>执行命令</w:t>
      </w:r>
      <w:r>
        <w:t>firewall-cmd --reload</w:t>
      </w:r>
      <w:r>
        <w:rPr>
          <w:rFonts w:hint="eastAsia"/>
        </w:rPr>
        <w:t>。</w:t>
      </w:r>
    </w:p>
    <w:p>
      <w:pPr>
        <w:pStyle w:val="52"/>
      </w:pPr>
    </w:p>
    <w:p>
      <w:pPr>
        <w:pStyle w:val="43"/>
        <w:ind w:left="320" w:hanging="320"/>
        <w:rPr>
          <w:kern w:val="2"/>
        </w:rPr>
      </w:pPr>
      <w:r>
        <w:rPr>
          <w:kern w:val="2"/>
        </w:rPr>
        <w:t>8．</w:t>
      </w:r>
      <w:r>
        <w:rPr>
          <w:rFonts w:hint="eastAsia"/>
          <w:kern w:val="2"/>
        </w:rPr>
        <w:t>使用</w:t>
      </w:r>
      <w:r>
        <w:rPr>
          <w:kern w:val="2"/>
        </w:rPr>
        <w:t>SNAT</w:t>
      </w:r>
      <w:r>
        <w:rPr>
          <w:rFonts w:hint="eastAsia"/>
          <w:kern w:val="2"/>
        </w:rPr>
        <w:t>技术的目的是什么？</w:t>
      </w:r>
    </w:p>
    <w:p>
      <w:pPr>
        <w:pStyle w:val="52"/>
        <w:rPr>
          <w:spacing w:val="-4"/>
        </w:rPr>
      </w:pPr>
      <w:r>
        <w:rPr>
          <w:rStyle w:val="18"/>
          <w:rFonts w:hint="eastAsia"/>
        </w:rPr>
        <w:t>答：</w:t>
      </w:r>
      <w:r>
        <w:t>SNAT</w:t>
      </w:r>
      <w:r>
        <w:rPr>
          <w:rFonts w:hint="eastAsia"/>
        </w:rPr>
        <w:t>是一种为了解决</w:t>
      </w:r>
      <w:r>
        <w:t>IP</w:t>
      </w:r>
      <w:r>
        <w:rPr>
          <w:rFonts w:hint="eastAsia"/>
        </w:rPr>
        <w:t>地址匮乏而设计的技术，它可以使得多个内网中的用户通过同一个外网</w:t>
      </w:r>
      <w:r>
        <w:t>IP</w:t>
      </w:r>
      <w:r>
        <w:rPr>
          <w:rFonts w:hint="eastAsia"/>
        </w:rPr>
        <w:t>接入</w:t>
      </w:r>
      <w:r>
        <w:t>Internet</w:t>
      </w:r>
      <w:r>
        <w:rPr>
          <w:rFonts w:hint="eastAsia"/>
        </w:rPr>
        <w:t>（互联网）。</w:t>
      </w:r>
    </w:p>
    <w:p>
      <w:pPr>
        <w:pStyle w:val="52"/>
      </w:pPr>
    </w:p>
    <w:p>
      <w:pPr>
        <w:pStyle w:val="43"/>
        <w:ind w:left="320" w:hanging="320"/>
        <w:rPr>
          <w:spacing w:val="6"/>
          <w:kern w:val="2"/>
        </w:rPr>
      </w:pPr>
      <w:r>
        <w:rPr>
          <w:kern w:val="2"/>
        </w:rPr>
        <w:t>9． </w:t>
      </w:r>
      <w:r>
        <w:rPr>
          <w:spacing w:val="6"/>
          <w:kern w:val="2"/>
        </w:rPr>
        <w:t>TCP Wrappers</w:t>
      </w:r>
      <w:r>
        <w:rPr>
          <w:rFonts w:hint="eastAsia"/>
          <w:spacing w:val="6"/>
          <w:kern w:val="2"/>
        </w:rPr>
        <w:t>服务分别有允许策略配置文件和拒绝策略配置文件，请问匹配顺序是怎么样的？</w:t>
      </w:r>
    </w:p>
    <w:p>
      <w:pPr>
        <w:pStyle w:val="52"/>
      </w:pPr>
      <w:r>
        <w:rPr>
          <w:rStyle w:val="18"/>
          <w:rFonts w:hint="eastAsia"/>
        </w:rPr>
        <w:t>答：</w:t>
      </w:r>
      <w:r>
        <w:t>TCP Wrappers</w:t>
      </w:r>
      <w:r>
        <w:rPr>
          <w:rFonts w:hint="eastAsia"/>
        </w:rPr>
        <w:t>会先依次匹配允许策略配置文件，然后再依次匹配拒绝策略配置文件，如果都没有匹配到，则默认放行流量。</w:t>
      </w:r>
    </w:p>
    <w:p>
      <w:pPr>
        <w:pStyle w:val="53"/>
        <w:pageBreakBefore/>
        <w:spacing w:after="151"/>
        <w:rPr>
          <w:kern w:val="2"/>
        </w:rPr>
      </w:pPr>
      <w:r>
        <w:rPr>
          <w:kern w:val="2"/>
          <w:sz w:val="20"/>
        </w:rPr>
        <mc:AlternateContent>
          <mc:Choice Requires="wps">
            <w:drawing>
              <wp:anchor distT="0" distB="0" distL="114300" distR="114300" simplePos="0" relativeHeight="251657216"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2" name="Line 176"/>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76" o:spid="_x0000_s1026" o:spt="20" style="position:absolute;left:0pt;margin-left:-73.5pt;margin-top:33pt;height:0pt;width:556.5pt;z-index:251657216;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KvH8ky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56192"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1" name="Rectangle 175"/>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75" o:spid="_x0000_s1026" o:spt="1" style="position:absolute;left:0pt;margin-left:159.45pt;margin-top:1.1pt;height:31.9pt;width:79.5pt;z-index:-251660288;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DMfF0O+QEAAN8DAAAOAAAAAAAAAAEAIAAAACcBAABkcnMvZTJvRG9j&#10;LnhtbFBLBQYAAAAABgAGAFkBAACSBQAAAAA=&#10;">
                <v:fill on="t" focussize="0,0"/>
                <v:stroke on="f"/>
                <v:imagedata o:title=""/>
                <o:lock v:ext="edit" aspectratio="f"/>
              </v:rect>
            </w:pict>
          </mc:Fallback>
        </mc:AlternateContent>
      </w:r>
      <w:r>
        <w:rPr>
          <w:rFonts w:hint="eastAsia"/>
          <w:kern w:val="2"/>
        </w:rPr>
        <w:t>第9章</w:t>
      </w:r>
    </w:p>
    <w:p>
      <w:pPr>
        <w:pStyle w:val="2"/>
        <w:rPr>
          <w:kern w:val="2"/>
        </w:rPr>
      </w:pPr>
      <w:r>
        <w:rPr>
          <w:rFonts w:hint="eastAsia"/>
          <w:kern w:val="2"/>
        </w:rPr>
        <w:t>使用ssh服务管理远程主机</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58240" behindDoc="1" locked="0" layoutInCell="1" allowOverlap="1">
                <wp:simplePos x="0" y="0"/>
                <wp:positionH relativeFrom="column">
                  <wp:posOffset>-935990</wp:posOffset>
                </wp:positionH>
                <wp:positionV relativeFrom="paragraph">
                  <wp:posOffset>1270</wp:posOffset>
                </wp:positionV>
                <wp:extent cx="7052310" cy="989965"/>
                <wp:effectExtent l="3175" t="0" r="2540" b="1270"/>
                <wp:wrapNone/>
                <wp:docPr id="290" name="Rectangle 177"/>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77" o:spid="_x0000_s1026" o:spt="1" style="position:absolute;left:0pt;margin-left:-73.7pt;margin-top:0.1pt;height:77.95pt;width:555.3pt;z-index:-251658240;mso-width-relative:page;mso-height-relative:page;" fillcolor="#D9D9D9" filled="t" stroked="f" coordsize="21600,21600" o:gfxdata="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0tqZc9wAAAAJAQAADwAAAAAAAAABACAAAAAiAAAAZHJzL2Rvd25y&#10;ZXYueG1sUEsBAhQAFAAAAAgAh07iQJqiyun6AQAA3wMAAA4AAAAAAAAAAQAgAAAAKwEAAGRycy9l&#10;Mm9Eb2MueG1sUEsFBgAAAAAGAAYAWQEAAJcFA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配置网络服务；</w:t>
      </w:r>
    </w:p>
    <w:p>
      <w:pPr>
        <w:pStyle w:val="55"/>
        <w:rPr>
          <w:kern w:val="2"/>
        </w:rPr>
      </w:pPr>
      <w:r>
        <w:rPr>
          <w:kern w:val="2"/>
        </w:rPr>
        <w:sym w:font="Wingdings" w:char="00D8"/>
      </w:r>
      <w:r>
        <w:rPr>
          <w:kern w:val="2"/>
        </w:rPr>
        <w:tab/>
      </w:r>
      <w:r>
        <w:rPr>
          <w:rFonts w:hint="eastAsia"/>
          <w:kern w:val="2"/>
        </w:rPr>
        <w:t>远程控制服务；</w:t>
      </w:r>
    </w:p>
    <w:p>
      <w:pPr>
        <w:pStyle w:val="55"/>
        <w:rPr>
          <w:kern w:val="2"/>
        </w:rPr>
      </w:pPr>
      <w:r>
        <w:rPr>
          <w:kern w:val="2"/>
        </w:rPr>
        <w:sym w:font="Wingdings" w:char="00D8"/>
      </w:r>
      <w:r>
        <w:rPr>
          <w:kern w:val="2"/>
        </w:rPr>
        <w:tab/>
      </w:r>
      <w:r>
        <w:rPr>
          <w:rFonts w:hint="eastAsia"/>
          <w:kern w:val="2"/>
        </w:rPr>
        <w:t>不间断会话服务。</w:t>
      </w:r>
    </w:p>
    <w:p>
      <w:pPr>
        <w:rPr>
          <w:kern w:val="2"/>
        </w:rPr>
      </w:pPr>
    </w:p>
    <w:p>
      <w:pPr>
        <w:rPr>
          <w:kern w:val="2"/>
        </w:rPr>
      </w:pPr>
      <w:r>
        <w:rPr>
          <w:rFonts w:hint="eastAsia"/>
          <w:kern w:val="2"/>
        </w:rPr>
        <w:t>本章讲解了如何使用</w:t>
      </w:r>
      <w:r>
        <w:rPr>
          <w:kern w:val="2"/>
        </w:rPr>
        <w:t>nmtui</w:t>
      </w:r>
      <w:r>
        <w:rPr>
          <w:rFonts w:hint="eastAsia"/>
          <w:kern w:val="2"/>
        </w:rPr>
        <w:t>命令配置网络参数，以及通过</w:t>
      </w:r>
      <w:r>
        <w:rPr>
          <w:kern w:val="2"/>
        </w:rPr>
        <w:t>nmcli</w:t>
      </w:r>
      <w:r>
        <w:rPr>
          <w:rFonts w:hint="eastAsia"/>
          <w:kern w:val="2"/>
        </w:rPr>
        <w:t>命令查看网络信息并管理网络会话服务，从而让您能够在不同工作场景中快速地切换网络运行参数；还讲解了如何手工绑定</w:t>
      </w:r>
      <w:r>
        <w:rPr>
          <w:kern w:val="2"/>
        </w:rPr>
        <w:t>mode6</w:t>
      </w:r>
      <w:r>
        <w:rPr>
          <w:rFonts w:hint="eastAsia"/>
          <w:kern w:val="2"/>
        </w:rPr>
        <w:t>模式双网卡，实现网络的负载均衡。。</w:t>
      </w:r>
    </w:p>
    <w:p>
      <w:pPr>
        <w:rPr>
          <w:color w:val="000000"/>
          <w:spacing w:val="6"/>
          <w:kern w:val="2"/>
          <w:szCs w:val="21"/>
        </w:rPr>
      </w:pPr>
      <w:r>
        <w:rPr>
          <w:rFonts w:hint="eastAsia"/>
          <w:color w:val="000000"/>
          <w:spacing w:val="6"/>
          <w:kern w:val="2"/>
          <w:szCs w:val="21"/>
        </w:rPr>
        <w:t>本章还深入介绍了</w:t>
      </w:r>
      <w:r>
        <w:rPr>
          <w:color w:val="000000"/>
          <w:spacing w:val="6"/>
          <w:kern w:val="2"/>
          <w:szCs w:val="21"/>
        </w:rPr>
        <w:t>SSH</w:t>
      </w:r>
      <w:r>
        <w:rPr>
          <w:rFonts w:hint="eastAsia"/>
          <w:color w:val="000000"/>
          <w:spacing w:val="6"/>
          <w:kern w:val="2"/>
          <w:szCs w:val="21"/>
        </w:rPr>
        <w:t>协议与</w:t>
      </w:r>
      <w:r>
        <w:rPr>
          <w:color w:val="000000"/>
          <w:spacing w:val="6"/>
          <w:kern w:val="2"/>
          <w:szCs w:val="21"/>
        </w:rPr>
        <w:t>sshd</w:t>
      </w:r>
      <w:r>
        <w:rPr>
          <w:rFonts w:hint="eastAsia"/>
          <w:color w:val="000000"/>
          <w:spacing w:val="6"/>
          <w:kern w:val="2"/>
          <w:szCs w:val="21"/>
        </w:rPr>
        <w:t>服务程序的理论知识、</w:t>
      </w:r>
      <w:r>
        <w:rPr>
          <w:color w:val="000000"/>
          <w:spacing w:val="6"/>
          <w:kern w:val="2"/>
          <w:szCs w:val="21"/>
        </w:rPr>
        <w:t>Linux</w:t>
      </w:r>
      <w:r>
        <w:rPr>
          <w:rFonts w:hint="eastAsia"/>
          <w:color w:val="000000"/>
          <w:spacing w:val="6"/>
          <w:kern w:val="2"/>
          <w:szCs w:val="21"/>
        </w:rPr>
        <w:t>系统的远程管理方法以及在系统中配置服务程序的方法，并采用实验的形式演示了使用基于密码验证的</w:t>
      </w:r>
      <w:r>
        <w:rPr>
          <w:color w:val="000000"/>
          <w:spacing w:val="6"/>
          <w:kern w:val="2"/>
          <w:szCs w:val="21"/>
        </w:rPr>
        <w:t>sshd</w:t>
      </w:r>
      <w:r>
        <w:rPr>
          <w:rFonts w:hint="eastAsia"/>
          <w:color w:val="000000"/>
          <w:spacing w:val="6"/>
          <w:kern w:val="2"/>
          <w:szCs w:val="21"/>
        </w:rPr>
        <w:t>服务程序进行远程登录，以及使用</w:t>
      </w:r>
      <w:r>
        <w:rPr>
          <w:color w:val="000000"/>
          <w:spacing w:val="6"/>
          <w:kern w:val="2"/>
          <w:szCs w:val="21"/>
        </w:rPr>
        <w:t>screen</w:t>
      </w:r>
      <w:r>
        <w:rPr>
          <w:rFonts w:hint="eastAsia"/>
          <w:color w:val="000000"/>
          <w:spacing w:val="6"/>
          <w:kern w:val="2"/>
          <w:szCs w:val="21"/>
        </w:rPr>
        <w:t>服务程序远程管理</w:t>
      </w:r>
      <w:r>
        <w:rPr>
          <w:color w:val="000000"/>
          <w:spacing w:val="6"/>
          <w:kern w:val="2"/>
          <w:szCs w:val="21"/>
        </w:rPr>
        <w:t>Linux</w:t>
      </w:r>
      <w:r>
        <w:rPr>
          <w:rFonts w:hint="eastAsia"/>
          <w:color w:val="000000"/>
          <w:spacing w:val="6"/>
          <w:kern w:val="2"/>
          <w:szCs w:val="21"/>
        </w:rPr>
        <w:t>系统的不间断会话等技术。</w:t>
      </w:r>
    </w:p>
    <w:p>
      <w:pPr>
        <w:rPr>
          <w:kern w:val="2"/>
        </w:rPr>
      </w:pPr>
      <w:r>
        <w:rPr>
          <w:rFonts w:hint="eastAsia"/>
          <w:kern w:val="2"/>
        </w:rPr>
        <w:t>当读者掌握了本章的内容之后，也就完全具备了对</w:t>
      </w:r>
      <w:r>
        <w:rPr>
          <w:kern w:val="2"/>
        </w:rPr>
        <w:t>Linux</w:t>
      </w:r>
      <w:r>
        <w:rPr>
          <w:rFonts w:hint="eastAsia"/>
          <w:kern w:val="2"/>
        </w:rPr>
        <w:t>系统进行配置管理的知识。而且后续章节中将陆续引入大量实用服务的配置内容，读者将用到本章学习的知识进行配置，这样一方面可以让读者对生产环境中用到的大多数热门服务程序有一个广泛且深入的认识，另一方面也可以掌握相应的配置方法。</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9.1</w:t>
            </w:r>
            <w:r>
              <w:rPr>
                <w:color w:val="000000"/>
                <w:kern w:val="2"/>
                <w:szCs w:val="21"/>
              </w:rPr>
              <w:t xml:space="preserve">  </w:t>
            </w:r>
            <w:r>
              <w:rPr>
                <w:rFonts w:hint="eastAsia"/>
                <w:color w:val="000000"/>
                <w:kern w:val="2"/>
              </w:rPr>
              <w:t>配置网络服务</w:t>
            </w:r>
          </w:p>
        </w:tc>
      </w:tr>
    </w:tbl>
    <w:p>
      <w:pPr>
        <w:pStyle w:val="56"/>
        <w:rPr>
          <w:kern w:val="2"/>
        </w:rPr>
      </w:pPr>
    </w:p>
    <w:p>
      <w:pPr>
        <w:pStyle w:val="4"/>
        <w:spacing w:before="151" w:after="151"/>
        <w:rPr>
          <w:kern w:val="2"/>
        </w:rPr>
      </w:pPr>
      <w:r>
        <w:rPr>
          <w:color w:val="000000"/>
          <w:kern w:val="2"/>
        </w:rPr>
        <w:t>9.1.1</w:t>
      </w:r>
      <w:r>
        <w:rPr>
          <w:kern w:val="2"/>
        </w:rPr>
        <w:t xml:space="preserve">  </w:t>
      </w:r>
      <w:r>
        <w:rPr>
          <w:rFonts w:hint="eastAsia"/>
          <w:color w:val="000000"/>
          <w:kern w:val="2"/>
        </w:rPr>
        <w:t>配置网络参数</w:t>
      </w:r>
    </w:p>
    <w:p>
      <w:pPr>
        <w:rPr>
          <w:spacing w:val="4"/>
          <w:kern w:val="2"/>
        </w:rPr>
      </w:pPr>
      <w:r>
        <w:rPr>
          <w:rFonts w:hint="eastAsia"/>
          <w:color w:val="000000"/>
          <w:spacing w:val="4"/>
          <w:kern w:val="2"/>
          <w:szCs w:val="21"/>
        </w:rPr>
        <w:t>截至目前，大家已经完全可以利用当前所学的知识来管理</w:t>
      </w:r>
      <w:r>
        <w:rPr>
          <w:color w:val="000000"/>
          <w:spacing w:val="4"/>
          <w:kern w:val="2"/>
          <w:szCs w:val="21"/>
        </w:rPr>
        <w:t>Linux</w:t>
      </w:r>
      <w:r>
        <w:rPr>
          <w:rFonts w:hint="eastAsia"/>
          <w:color w:val="000000"/>
          <w:spacing w:val="4"/>
          <w:kern w:val="2"/>
          <w:szCs w:val="21"/>
        </w:rPr>
        <w:t>系统了。当然，大家的水平完全可以更进一步，当有朝一日登顶技术巅峰时，您一定会感谢现在正在努力学习的您。</w:t>
      </w:r>
    </w:p>
    <w:p>
      <w:pPr>
        <w:rPr>
          <w:kern w:val="2"/>
        </w:rPr>
      </w:pPr>
      <w:r>
        <w:rPr>
          <w:rFonts w:hint="eastAsia"/>
          <w:kern w:val="2"/>
        </w:rPr>
        <w:t>我们接下来将学习如何在</w:t>
      </w:r>
      <w:r>
        <w:rPr>
          <w:kern w:val="2"/>
        </w:rPr>
        <w:t>Linux</w:t>
      </w:r>
      <w:r>
        <w:rPr>
          <w:rFonts w:hint="eastAsia"/>
          <w:kern w:val="2"/>
        </w:rPr>
        <w:t>系统上配置服务。但是在此之前，必须先保证主机之间能够顺畅地通信。如果网络不通，即便服务部署得再正确用户也无法顺利访问，所以，配置网络并确保网络的连通性是学习部署</w:t>
      </w:r>
      <w:r>
        <w:rPr>
          <w:kern w:val="2"/>
        </w:rPr>
        <w:t>Linux</w:t>
      </w:r>
      <w:r>
        <w:rPr>
          <w:rFonts w:hint="eastAsia"/>
          <w:kern w:val="2"/>
        </w:rPr>
        <w:t>服务之前的最后一个重要知识点。</w:t>
      </w:r>
    </w:p>
    <w:p>
      <w:pPr>
        <w:rPr>
          <w:kern w:val="2"/>
        </w:rPr>
      </w:pPr>
      <w:r>
        <w:rPr>
          <w:rFonts w:hint="eastAsia"/>
          <w:kern w:val="2"/>
        </w:rPr>
        <w:t>在</w:t>
      </w:r>
      <w:r>
        <w:rPr>
          <w:kern w:val="2"/>
        </w:rPr>
        <w:t>4.1.3</w:t>
      </w:r>
      <w:r>
        <w:rPr>
          <w:rFonts w:hint="eastAsia"/>
          <w:kern w:val="2"/>
        </w:rPr>
        <w:t>小节讲解了如何使用</w:t>
      </w:r>
      <w:r>
        <w:rPr>
          <w:kern w:val="2"/>
        </w:rPr>
        <w:t>Vim</w:t>
      </w:r>
      <w:r>
        <w:rPr>
          <w:rFonts w:hint="eastAsia"/>
          <w:kern w:val="2"/>
        </w:rPr>
        <w:t>文本编辑器来配置网络参数，其实，在</w:t>
      </w:r>
      <w:r>
        <w:rPr>
          <w:kern w:val="2"/>
        </w:rPr>
        <w:t>RHEL 7</w:t>
      </w:r>
      <w:r>
        <w:rPr>
          <w:rFonts w:hint="eastAsia"/>
          <w:kern w:val="2"/>
        </w:rPr>
        <w:t>系统中有至少</w:t>
      </w:r>
      <w:r>
        <w:rPr>
          <w:kern w:val="2"/>
        </w:rPr>
        <w:t>5</w:t>
      </w:r>
      <w:r>
        <w:rPr>
          <w:rFonts w:hint="eastAsia"/>
          <w:kern w:val="2"/>
        </w:rPr>
        <w:t>种网络的配置方法，刘遄老师尽量在本书中为大家逐一演示。这里教给大家的是使用</w:t>
      </w:r>
      <w:r>
        <w:rPr>
          <w:kern w:val="2"/>
        </w:rPr>
        <w:t>nmtui</w:t>
      </w:r>
      <w:r>
        <w:rPr>
          <w:rFonts w:hint="eastAsia"/>
          <w:kern w:val="2"/>
        </w:rPr>
        <w:t>命令来配置网络，其具体的配置步骤如图</w:t>
      </w:r>
      <w:r>
        <w:rPr>
          <w:kern w:val="2"/>
        </w:rPr>
        <w:t>9-1</w:t>
      </w:r>
      <w:r>
        <w:rPr>
          <w:rFonts w:hint="eastAsia"/>
          <w:kern w:val="2"/>
        </w:rPr>
        <w:t>至图</w:t>
      </w:r>
      <w:r>
        <w:rPr>
          <w:kern w:val="2"/>
        </w:rPr>
        <w:t>9-8</w:t>
      </w:r>
      <w:r>
        <w:rPr>
          <w:rFonts w:hint="eastAsia"/>
          <w:kern w:val="2"/>
        </w:rPr>
        <w:t>所示。当遇到不容易理解的内容时，我们会额外进行解释说明。</w:t>
      </w:r>
    </w:p>
    <w:p>
      <w:pPr>
        <w:pStyle w:val="32"/>
        <w:rPr>
          <w:color w:val="000000"/>
          <w:kern w:val="2"/>
          <w:szCs w:val="21"/>
        </w:rPr>
      </w:pPr>
    </w:p>
    <w:p>
      <w:pPr>
        <w:pStyle w:val="32"/>
        <w:rPr>
          <w:kern w:val="2"/>
        </w:rPr>
      </w:pPr>
      <w:r>
        <w:rPr>
          <w:color w:val="000000"/>
          <w:kern w:val="2"/>
          <w:szCs w:val="21"/>
        </w:rPr>
        <w:drawing>
          <wp:inline distT="0" distB="0" distL="0" distR="0">
            <wp:extent cx="3810000" cy="2598420"/>
            <wp:effectExtent l="19050" t="19050" r="0" b="0"/>
            <wp:docPr id="125" name="图片 125" descr="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09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810000" cy="25984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9-1  </w:t>
      </w:r>
      <w:r>
        <w:rPr>
          <w:rFonts w:hint="eastAsia"/>
          <w:color w:val="000000"/>
          <w:kern w:val="2"/>
          <w:szCs w:val="21"/>
        </w:rPr>
        <w:t>执行</w:t>
      </w:r>
      <w:r>
        <w:rPr>
          <w:color w:val="000000"/>
          <w:kern w:val="2"/>
          <w:szCs w:val="21"/>
        </w:rPr>
        <w:t>nmtui</w:t>
      </w:r>
      <w:r>
        <w:rPr>
          <w:rFonts w:hint="eastAsia"/>
          <w:color w:val="000000"/>
          <w:kern w:val="2"/>
          <w:szCs w:val="21"/>
        </w:rPr>
        <w:t>命令运行网络配置工具</w:t>
      </w:r>
    </w:p>
    <w:p>
      <w:pPr>
        <w:pStyle w:val="32"/>
        <w:rPr>
          <w:color w:val="000000"/>
          <w:kern w:val="2"/>
          <w:szCs w:val="21"/>
        </w:rPr>
      </w:pPr>
    </w:p>
    <w:p>
      <w:pPr>
        <w:pStyle w:val="32"/>
        <w:rPr>
          <w:kern w:val="2"/>
        </w:rPr>
      </w:pPr>
      <w:r>
        <w:rPr>
          <w:color w:val="000000"/>
          <w:kern w:val="2"/>
          <w:szCs w:val="21"/>
        </w:rPr>
        <w:drawing>
          <wp:inline distT="0" distB="0" distL="0" distR="0">
            <wp:extent cx="3810000" cy="2598420"/>
            <wp:effectExtent l="19050" t="19050" r="0" b="0"/>
            <wp:docPr id="126" name="图片 126" descr="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09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810000" cy="25984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9-2  </w:t>
      </w:r>
      <w:r>
        <w:rPr>
          <w:rFonts w:hint="eastAsia"/>
          <w:color w:val="000000"/>
          <w:kern w:val="2"/>
          <w:szCs w:val="21"/>
        </w:rPr>
        <w:t>选中</w:t>
      </w:r>
      <w:r>
        <w:rPr>
          <w:color w:val="000000"/>
          <w:kern w:val="2"/>
          <w:szCs w:val="21"/>
        </w:rPr>
        <w:t>Edit a connection</w:t>
      </w:r>
      <w:r>
        <w:rPr>
          <w:rFonts w:hint="eastAsia"/>
          <w:color w:val="000000"/>
          <w:kern w:val="2"/>
          <w:szCs w:val="21"/>
        </w:rPr>
        <w:t>并按下回车键</w:t>
      </w:r>
    </w:p>
    <w:p>
      <w:pPr>
        <w:rPr>
          <w:kern w:val="2"/>
        </w:rPr>
      </w:pPr>
      <w:r>
        <w:rPr>
          <w:rFonts w:hint="eastAsia"/>
          <w:color w:val="000000"/>
          <w:kern w:val="2"/>
          <w:szCs w:val="21"/>
        </w:rPr>
        <w:t>在</w:t>
      </w:r>
      <w:r>
        <w:rPr>
          <w:color w:val="000000"/>
          <w:kern w:val="2"/>
          <w:szCs w:val="21"/>
        </w:rPr>
        <w:t>RHEL 5</w:t>
      </w:r>
      <w:r>
        <w:rPr>
          <w:rFonts w:hint="eastAsia"/>
          <w:color w:val="000000"/>
          <w:kern w:val="2"/>
          <w:szCs w:val="21"/>
        </w:rPr>
        <w:t>、</w:t>
      </w:r>
      <w:r>
        <w:rPr>
          <w:color w:val="000000"/>
          <w:kern w:val="2"/>
          <w:szCs w:val="21"/>
        </w:rPr>
        <w:t>RHEL 6</w:t>
      </w:r>
      <w:r>
        <w:rPr>
          <w:rFonts w:hint="eastAsia"/>
          <w:color w:val="000000"/>
          <w:kern w:val="2"/>
          <w:szCs w:val="21"/>
        </w:rPr>
        <w:t>系统及其他大多数早期的</w:t>
      </w:r>
      <w:r>
        <w:rPr>
          <w:color w:val="000000"/>
          <w:kern w:val="2"/>
          <w:szCs w:val="21"/>
        </w:rPr>
        <w:t>Linux</w:t>
      </w:r>
      <w:r>
        <w:rPr>
          <w:rFonts w:hint="eastAsia"/>
          <w:color w:val="000000"/>
          <w:kern w:val="2"/>
          <w:szCs w:val="21"/>
        </w:rPr>
        <w:t>系统中，网卡的名称一直都是</w:t>
      </w:r>
      <w:r>
        <w:rPr>
          <w:color w:val="000000"/>
          <w:kern w:val="2"/>
          <w:szCs w:val="21"/>
        </w:rPr>
        <w:t>eth0</w:t>
      </w:r>
      <w:r>
        <w:rPr>
          <w:rFonts w:hint="eastAsia"/>
          <w:color w:val="000000"/>
          <w:kern w:val="2"/>
          <w:szCs w:val="21"/>
        </w:rPr>
        <w:t>、</w:t>
      </w:r>
      <w:r>
        <w:rPr>
          <w:color w:val="000000"/>
          <w:kern w:val="2"/>
          <w:szCs w:val="21"/>
        </w:rPr>
        <w:t>eth1</w:t>
      </w:r>
      <w:r>
        <w:rPr>
          <w:rFonts w:hint="eastAsia"/>
          <w:color w:val="000000"/>
          <w:kern w:val="2"/>
          <w:szCs w:val="21"/>
        </w:rPr>
        <w:t>、</w:t>
      </w:r>
      <w:r>
        <w:rPr>
          <w:color w:val="000000"/>
          <w:kern w:val="2"/>
          <w:szCs w:val="21"/>
        </w:rPr>
        <w:t>eth2</w:t>
      </w:r>
      <w:r>
        <w:rPr>
          <w:rFonts w:hint="eastAsia"/>
          <w:color w:val="000000"/>
          <w:kern w:val="2"/>
          <w:szCs w:val="21"/>
        </w:rPr>
        <w:t>、……，但在</w:t>
      </w:r>
      <w:r>
        <w:rPr>
          <w:color w:val="000000"/>
          <w:kern w:val="2"/>
          <w:szCs w:val="21"/>
        </w:rPr>
        <w:t>RHEL 7</w:t>
      </w:r>
      <w:r>
        <w:rPr>
          <w:rFonts w:hint="eastAsia"/>
          <w:color w:val="000000"/>
          <w:kern w:val="2"/>
          <w:szCs w:val="21"/>
        </w:rPr>
        <w:t>中则变成了类似于</w:t>
      </w:r>
      <w:r>
        <w:rPr>
          <w:color w:val="000000"/>
          <w:kern w:val="2"/>
          <w:szCs w:val="21"/>
        </w:rPr>
        <w:t>eno16777736</w:t>
      </w:r>
      <w:r>
        <w:rPr>
          <w:rFonts w:hint="eastAsia"/>
          <w:color w:val="000000"/>
          <w:kern w:val="2"/>
          <w:szCs w:val="21"/>
        </w:rPr>
        <w:t>这样的名字。不过除了网卡的名称发生变化之外，其他几乎一切照旧，因此这里演示的网络配置实验完全可以适用于各种版本的</w:t>
      </w:r>
      <w:r>
        <w:rPr>
          <w:color w:val="000000"/>
          <w:kern w:val="2"/>
          <w:szCs w:val="21"/>
        </w:rPr>
        <w:t>Linux</w:t>
      </w:r>
      <w:r>
        <w:rPr>
          <w:rFonts w:hint="eastAsia"/>
          <w:color w:val="000000"/>
          <w:kern w:val="2"/>
          <w:szCs w:val="21"/>
        </w:rPr>
        <w:t>系统。</w:t>
      </w:r>
    </w:p>
    <w:p>
      <w:pPr>
        <w:pStyle w:val="32"/>
        <w:pageBreakBefore/>
        <w:spacing w:before="360"/>
        <w:rPr>
          <w:kern w:val="2"/>
        </w:rPr>
      </w:pPr>
      <w:r>
        <w:rPr>
          <w:color w:val="000000"/>
          <w:kern w:val="2"/>
          <w:szCs w:val="21"/>
        </w:rPr>
        <w:drawing>
          <wp:inline distT="0" distB="0" distL="0" distR="0">
            <wp:extent cx="3810000" cy="2583180"/>
            <wp:effectExtent l="19050" t="19050" r="0" b="7620"/>
            <wp:docPr id="127" name="图片 127" descr="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09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810000" cy="25831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9-3  </w:t>
      </w:r>
      <w:r>
        <w:rPr>
          <w:rFonts w:hint="eastAsia"/>
          <w:color w:val="000000"/>
          <w:kern w:val="2"/>
          <w:szCs w:val="21"/>
        </w:rPr>
        <w:t>选中要编辑的网卡名称，然后按下</w:t>
      </w:r>
      <w:r>
        <w:rPr>
          <w:color w:val="000000"/>
          <w:kern w:val="2"/>
          <w:szCs w:val="21"/>
        </w:rPr>
        <w:t>Edit</w:t>
      </w:r>
      <w:r>
        <w:rPr>
          <w:rFonts w:hint="eastAsia"/>
          <w:color w:val="000000"/>
          <w:kern w:val="2"/>
          <w:szCs w:val="21"/>
        </w:rPr>
        <w:t>（编辑）按钮</w:t>
      </w:r>
    </w:p>
    <w:p>
      <w:pPr>
        <w:pStyle w:val="32"/>
        <w:rPr>
          <w:kern w:val="2"/>
        </w:rPr>
      </w:pPr>
    </w:p>
    <w:p>
      <w:pPr>
        <w:pStyle w:val="32"/>
        <w:rPr>
          <w:kern w:val="2"/>
        </w:rPr>
      </w:pPr>
      <w:r>
        <w:rPr>
          <w:kern w:val="2"/>
        </w:rPr>
        <w:drawing>
          <wp:inline distT="0" distB="0" distL="0" distR="0">
            <wp:extent cx="3810000" cy="2590800"/>
            <wp:effectExtent l="19050" t="19050" r="0" b="0"/>
            <wp:docPr id="128" name="图片 128" descr="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09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810000" cy="25908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9-4  </w:t>
      </w:r>
      <w:r>
        <w:rPr>
          <w:rFonts w:hint="eastAsia"/>
          <w:color w:val="000000"/>
          <w:kern w:val="2"/>
          <w:szCs w:val="21"/>
        </w:rPr>
        <w:t>把网络</w:t>
      </w:r>
      <w:r>
        <w:rPr>
          <w:color w:val="000000"/>
          <w:kern w:val="2"/>
          <w:szCs w:val="21"/>
        </w:rPr>
        <w:t>IPv4</w:t>
      </w:r>
      <w:r>
        <w:rPr>
          <w:rFonts w:hint="eastAsia"/>
          <w:color w:val="000000"/>
          <w:kern w:val="2"/>
          <w:szCs w:val="21"/>
        </w:rPr>
        <w:t>的配置方式改成</w:t>
      </w:r>
      <w:r>
        <w:rPr>
          <w:color w:val="000000"/>
          <w:kern w:val="2"/>
          <w:szCs w:val="21"/>
        </w:rPr>
        <w:t>Manual</w:t>
      </w:r>
      <w:r>
        <w:rPr>
          <w:rFonts w:hint="eastAsia"/>
          <w:color w:val="000000"/>
          <w:kern w:val="2"/>
          <w:szCs w:val="21"/>
        </w:rPr>
        <w:t>（手动）</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210"/>
        <w:gridCol w:w="7489"/>
      </w:tblGrid>
      <w:tr>
        <w:tblPrEx>
          <w:shd w:val="clear" w:color="auto" w:fill="D9D9D9"/>
          <w:tblLayout w:type="fixed"/>
          <w:tblCellMar>
            <w:top w:w="0" w:type="dxa"/>
            <w:left w:w="108" w:type="dxa"/>
            <w:bottom w:w="0" w:type="dxa"/>
            <w:right w:w="108" w:type="dxa"/>
          </w:tblCellMar>
        </w:tblPrEx>
        <w:trPr>
          <w:cantSplit/>
          <w:trHeight w:val="271" w:hRule="atLeast"/>
        </w:trPr>
        <w:tc>
          <w:tcPr>
            <w:tcW w:w="560"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89"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再多提一句，我们的这本《Linux就该这么学》不仅学习门槛低、简单易懂，而且还有一个潜在的优势</w:t>
            </w:r>
            <w:r>
              <w:rPr>
                <w:rFonts w:hint="eastAsia"/>
                <w:color w:val="000000"/>
                <w:w w:val="200"/>
                <w:kern w:val="2"/>
              </w:rPr>
              <w:t>—</w:t>
            </w:r>
            <w:r>
              <w:rPr>
                <w:rFonts w:hint="eastAsia"/>
                <w:kern w:val="2"/>
              </w:rPr>
              <w:t>书中所有的服务器主机IP地址均为192.168.10.10，而客户端主机均为192.168.10.20及192.168.10.30。这样的好处就是，在后面部署Linux服务的时候，不用每次都要考虑IP地址变化的问题，从而可以心无旁骛地关注配置细节。</w:t>
            </w:r>
          </w:p>
        </w:tc>
      </w:tr>
    </w:tbl>
    <w:p>
      <w:pPr>
        <w:pStyle w:val="29"/>
        <w:rPr>
          <w:kern w:val="2"/>
          <w:shd w:val="pct10" w:color="auto" w:fill="FFFFFF"/>
        </w:rPr>
      </w:pPr>
    </w:p>
    <w:p>
      <w:pPr>
        <w:pStyle w:val="32"/>
        <w:rPr>
          <w:color w:val="000000"/>
          <w:kern w:val="2"/>
          <w:szCs w:val="21"/>
        </w:rPr>
      </w:pPr>
    </w:p>
    <w:p>
      <w:pPr>
        <w:pStyle w:val="32"/>
        <w:rPr>
          <w:color w:val="000000"/>
          <w:kern w:val="2"/>
          <w:szCs w:val="21"/>
        </w:rPr>
      </w:pPr>
    </w:p>
    <w:p>
      <w:pPr>
        <w:pStyle w:val="32"/>
        <w:rPr>
          <w:kern w:val="2"/>
        </w:rPr>
      </w:pPr>
      <w:r>
        <w:rPr>
          <w:color w:val="000000"/>
          <w:kern w:val="2"/>
          <w:szCs w:val="21"/>
        </w:rPr>
        <w:drawing>
          <wp:inline distT="0" distB="0" distL="0" distR="0">
            <wp:extent cx="3810000" cy="2583180"/>
            <wp:effectExtent l="19050" t="19050" r="0" b="7620"/>
            <wp:docPr id="129" name="图片 129" descr="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09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810000" cy="25831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9-5  </w:t>
      </w:r>
      <w:r>
        <w:rPr>
          <w:rFonts w:hint="eastAsia"/>
          <w:color w:val="000000"/>
          <w:kern w:val="2"/>
          <w:szCs w:val="21"/>
        </w:rPr>
        <w:t>按下</w:t>
      </w:r>
      <w:r>
        <w:rPr>
          <w:color w:val="000000"/>
          <w:kern w:val="2"/>
          <w:szCs w:val="21"/>
        </w:rPr>
        <w:t>Show</w:t>
      </w:r>
      <w:r>
        <w:rPr>
          <w:rFonts w:hint="eastAsia"/>
          <w:color w:val="000000"/>
          <w:kern w:val="2"/>
          <w:szCs w:val="21"/>
        </w:rPr>
        <w:t>（显示）按钮，显示信息配置框</w:t>
      </w:r>
    </w:p>
    <w:p>
      <w:pPr>
        <w:rPr>
          <w:kern w:val="2"/>
        </w:rPr>
      </w:pPr>
      <w:r>
        <w:rPr>
          <w:rFonts w:hint="eastAsia"/>
          <w:color w:val="000000"/>
          <w:kern w:val="2"/>
          <w:szCs w:val="21"/>
        </w:rPr>
        <w:t>现在，在服务器主机的网络配置信息中填写</w:t>
      </w:r>
      <w:r>
        <w:rPr>
          <w:color w:val="000000"/>
          <w:kern w:val="2"/>
          <w:szCs w:val="21"/>
        </w:rPr>
        <w:t>IP</w:t>
      </w:r>
      <w:r>
        <w:rPr>
          <w:rFonts w:hint="eastAsia"/>
          <w:color w:val="000000"/>
          <w:kern w:val="2"/>
          <w:szCs w:val="21"/>
        </w:rPr>
        <w:t>地址</w:t>
      </w:r>
      <w:r>
        <w:rPr>
          <w:color w:val="000000"/>
          <w:kern w:val="2"/>
          <w:szCs w:val="21"/>
        </w:rPr>
        <w:t>192.168.10.10/24</w:t>
      </w:r>
      <w:r>
        <w:rPr>
          <w:rFonts w:hint="eastAsia"/>
          <w:color w:val="000000"/>
          <w:kern w:val="2"/>
          <w:szCs w:val="21"/>
        </w:rPr>
        <w:t>。</w:t>
      </w:r>
    </w:p>
    <w:p>
      <w:pPr>
        <w:pStyle w:val="32"/>
        <w:rPr>
          <w:color w:val="000000"/>
          <w:kern w:val="2"/>
          <w:szCs w:val="21"/>
        </w:rPr>
      </w:pPr>
    </w:p>
    <w:p>
      <w:pPr>
        <w:pStyle w:val="32"/>
        <w:rPr>
          <w:kern w:val="2"/>
        </w:rPr>
      </w:pPr>
      <w:r>
        <w:rPr>
          <w:color w:val="000000"/>
          <w:kern w:val="2"/>
          <w:szCs w:val="21"/>
        </w:rPr>
        <w:drawing>
          <wp:inline distT="0" distB="0" distL="0" distR="0">
            <wp:extent cx="3810000" cy="2590800"/>
            <wp:effectExtent l="19050" t="19050" r="0" b="0"/>
            <wp:docPr id="130" name="图片 130" descr="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090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810000" cy="25908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9-6  </w:t>
      </w:r>
      <w:r>
        <w:rPr>
          <w:rFonts w:hint="eastAsia"/>
          <w:color w:val="000000"/>
          <w:kern w:val="2"/>
          <w:szCs w:val="21"/>
        </w:rPr>
        <w:t>填写</w:t>
      </w:r>
      <w:r>
        <w:rPr>
          <w:color w:val="000000"/>
          <w:kern w:val="2"/>
          <w:szCs w:val="21"/>
        </w:rPr>
        <w:t>IP</w:t>
      </w:r>
      <w:r>
        <w:rPr>
          <w:rFonts w:hint="eastAsia"/>
          <w:color w:val="000000"/>
          <w:kern w:val="2"/>
          <w:szCs w:val="21"/>
        </w:rPr>
        <w:t>地址</w:t>
      </w:r>
    </w:p>
    <w:p>
      <w:pPr>
        <w:rPr>
          <w:kern w:val="2"/>
        </w:rPr>
      </w:pPr>
      <w:r>
        <w:rPr>
          <w:rFonts w:hint="eastAsia"/>
          <w:color w:val="000000"/>
          <w:kern w:val="2"/>
          <w:szCs w:val="21"/>
        </w:rPr>
        <w:t>至此，在</w:t>
      </w:r>
      <w:r>
        <w:rPr>
          <w:color w:val="000000"/>
          <w:kern w:val="2"/>
          <w:szCs w:val="21"/>
        </w:rPr>
        <w:t>Linux</w:t>
      </w:r>
      <w:r>
        <w:rPr>
          <w:rFonts w:hint="eastAsia"/>
          <w:color w:val="000000"/>
          <w:kern w:val="2"/>
          <w:szCs w:val="21"/>
        </w:rPr>
        <w:t>系统中配置网络的步骤就结束了。</w:t>
      </w:r>
    </w:p>
    <w:p>
      <w:pPr>
        <w:rPr>
          <w:kern w:val="2"/>
        </w:rPr>
      </w:pPr>
      <w:r>
        <w:rPr>
          <w:rFonts w:hint="eastAsia"/>
          <w:kern w:val="2"/>
        </w:rPr>
        <w:t>刘遄老师在培训时经常会发现，很多学员在安装</w:t>
      </w:r>
      <w:r>
        <w:rPr>
          <w:kern w:val="2"/>
        </w:rPr>
        <w:t>RHEL 7</w:t>
      </w:r>
      <w:r>
        <w:rPr>
          <w:rFonts w:hint="eastAsia"/>
          <w:kern w:val="2"/>
        </w:rPr>
        <w:t>系统时默认没有激活网卡。如果各位读者有同样的情况也不用担心，只需使用</w:t>
      </w:r>
      <w:r>
        <w:rPr>
          <w:kern w:val="2"/>
        </w:rPr>
        <w:t>Vim</w:t>
      </w:r>
      <w:r>
        <w:rPr>
          <w:rFonts w:hint="eastAsia"/>
          <w:kern w:val="2"/>
        </w:rPr>
        <w:t>编辑器将网卡配置文件中的</w:t>
      </w:r>
      <w:r>
        <w:rPr>
          <w:kern w:val="2"/>
        </w:rPr>
        <w:t>ONBOOT</w:t>
      </w:r>
      <w:r>
        <w:rPr>
          <w:rFonts w:hint="eastAsia"/>
          <w:kern w:val="2"/>
        </w:rPr>
        <w:t>参数修改成</w:t>
      </w:r>
      <w:r>
        <w:rPr>
          <w:kern w:val="2"/>
        </w:rPr>
        <w:t>yes</w:t>
      </w:r>
      <w:r>
        <w:rPr>
          <w:rFonts w:hint="eastAsia"/>
          <w:kern w:val="2"/>
        </w:rPr>
        <w:t>，这样在系统重启后网卡就被激活了。</w:t>
      </w:r>
    </w:p>
    <w:p>
      <w:pPr>
        <w:pStyle w:val="32"/>
        <w:pageBreakBefore/>
        <w:rPr>
          <w:kern w:val="2"/>
        </w:rPr>
      </w:pPr>
      <w:r>
        <w:rPr>
          <w:color w:val="000000"/>
          <w:kern w:val="2"/>
          <w:szCs w:val="21"/>
        </w:rPr>
        <w:drawing>
          <wp:inline distT="0" distB="0" distL="0" distR="0">
            <wp:extent cx="3810000" cy="2598420"/>
            <wp:effectExtent l="19050" t="19050" r="0" b="0"/>
            <wp:docPr id="131" name="图片 131" descr="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90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810000" cy="25984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9-7  </w:t>
      </w:r>
      <w:r>
        <w:rPr>
          <w:rFonts w:hint="eastAsia"/>
          <w:color w:val="000000"/>
          <w:kern w:val="2"/>
          <w:szCs w:val="21"/>
        </w:rPr>
        <w:t>单击</w:t>
      </w:r>
      <w:r>
        <w:rPr>
          <w:color w:val="000000"/>
          <w:kern w:val="2"/>
          <w:szCs w:val="21"/>
        </w:rPr>
        <w:t>OK</w:t>
      </w:r>
      <w:r>
        <w:rPr>
          <w:rFonts w:hint="eastAsia"/>
          <w:color w:val="000000"/>
          <w:kern w:val="2"/>
          <w:szCs w:val="21"/>
        </w:rPr>
        <w:t>按钮保存配置</w:t>
      </w:r>
    </w:p>
    <w:p>
      <w:pPr>
        <w:pStyle w:val="32"/>
        <w:rPr>
          <w:kern w:val="2"/>
        </w:rPr>
      </w:pPr>
      <w:r>
        <w:rPr>
          <w:color w:val="000000"/>
          <w:kern w:val="2"/>
          <w:szCs w:val="21"/>
        </w:rPr>
        <w:drawing>
          <wp:inline distT="0" distB="0" distL="0" distR="0">
            <wp:extent cx="3810000" cy="2598420"/>
            <wp:effectExtent l="19050" t="19050" r="0" b="0"/>
            <wp:docPr id="132" name="图片 132" descr="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09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810000" cy="25984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9-8  </w:t>
      </w:r>
      <w:r>
        <w:rPr>
          <w:rFonts w:hint="eastAsia"/>
          <w:color w:val="000000"/>
          <w:kern w:val="2"/>
          <w:szCs w:val="21"/>
        </w:rPr>
        <w:t>单击</w:t>
      </w:r>
      <w:r>
        <w:rPr>
          <w:color w:val="000000"/>
          <w:kern w:val="2"/>
          <w:szCs w:val="21"/>
        </w:rPr>
        <w:t>Quit</w:t>
      </w:r>
      <w:r>
        <w:rPr>
          <w:rFonts w:hint="eastAsia"/>
          <w:color w:val="000000"/>
          <w:kern w:val="2"/>
          <w:szCs w:val="21"/>
        </w:rPr>
        <w:t>按钮退出</w:t>
      </w:r>
    </w:p>
    <w:p>
      <w:pPr>
        <w:pStyle w:val="58"/>
        <w:rPr>
          <w:kern w:val="2"/>
        </w:rPr>
      </w:pPr>
    </w:p>
    <w:p>
      <w:pPr>
        <w:pStyle w:val="26"/>
        <w:rPr>
          <w:kern w:val="2"/>
        </w:rPr>
      </w:pPr>
      <w:r>
        <w:rPr>
          <w:kern w:val="2"/>
        </w:rPr>
        <w:t>[root@linuxprobe ~]# vim /etc/sysconfig/network-scripts/ifcfg-eno16777736</w:t>
      </w:r>
    </w:p>
    <w:p>
      <w:pPr>
        <w:pStyle w:val="26"/>
        <w:rPr>
          <w:kern w:val="2"/>
        </w:rPr>
      </w:pPr>
      <w:r>
        <w:rPr>
          <w:kern w:val="2"/>
        </w:rPr>
        <w:t>TYPE=Ethernet</w:t>
      </w:r>
    </w:p>
    <w:p>
      <w:pPr>
        <w:pStyle w:val="26"/>
        <w:rPr>
          <w:kern w:val="2"/>
        </w:rPr>
      </w:pPr>
      <w:r>
        <w:rPr>
          <w:kern w:val="2"/>
        </w:rPr>
        <w:t>BOOTPROTO=none</w:t>
      </w:r>
    </w:p>
    <w:p>
      <w:pPr>
        <w:pStyle w:val="26"/>
        <w:rPr>
          <w:kern w:val="2"/>
        </w:rPr>
      </w:pPr>
      <w:r>
        <w:rPr>
          <w:kern w:val="2"/>
        </w:rPr>
        <w:t>DEFROUTE=yes</w:t>
      </w:r>
    </w:p>
    <w:p>
      <w:pPr>
        <w:pStyle w:val="26"/>
        <w:rPr>
          <w:kern w:val="2"/>
        </w:rPr>
      </w:pPr>
      <w:r>
        <w:rPr>
          <w:kern w:val="2"/>
        </w:rPr>
        <w:t>IPV4</w:t>
      </w:r>
      <w:r>
        <w:rPr>
          <w:rFonts w:ascii="宋体"/>
          <w:kern w:val="2"/>
        </w:rPr>
        <w:t>_</w:t>
      </w:r>
      <w:r>
        <w:rPr>
          <w:kern w:val="2"/>
        </w:rPr>
        <w:t>FAILURE</w:t>
      </w:r>
      <w:r>
        <w:rPr>
          <w:rFonts w:ascii="宋体"/>
          <w:kern w:val="2"/>
        </w:rPr>
        <w:t>_</w:t>
      </w:r>
      <w:r>
        <w:rPr>
          <w:kern w:val="2"/>
        </w:rPr>
        <w:t>FATAL=no</w:t>
      </w:r>
    </w:p>
    <w:p>
      <w:pPr>
        <w:pStyle w:val="26"/>
        <w:rPr>
          <w:kern w:val="2"/>
        </w:rPr>
      </w:pPr>
      <w:r>
        <w:rPr>
          <w:kern w:val="2"/>
        </w:rPr>
        <w:t>IPV6INIT=yes</w:t>
      </w:r>
    </w:p>
    <w:p>
      <w:pPr>
        <w:pStyle w:val="26"/>
        <w:rPr>
          <w:kern w:val="2"/>
        </w:rPr>
      </w:pPr>
      <w:r>
        <w:rPr>
          <w:kern w:val="2"/>
        </w:rPr>
        <w:t>IPV6</w:t>
      </w:r>
      <w:r>
        <w:rPr>
          <w:rFonts w:ascii="宋体"/>
          <w:kern w:val="2"/>
        </w:rPr>
        <w:t>_</w:t>
      </w:r>
      <w:r>
        <w:rPr>
          <w:kern w:val="2"/>
        </w:rPr>
        <w:t>AUTOCONF=yes</w:t>
      </w:r>
    </w:p>
    <w:p>
      <w:pPr>
        <w:pStyle w:val="26"/>
        <w:rPr>
          <w:kern w:val="2"/>
        </w:rPr>
      </w:pPr>
      <w:r>
        <w:rPr>
          <w:kern w:val="2"/>
        </w:rPr>
        <w:t>IPV6</w:t>
      </w:r>
      <w:r>
        <w:rPr>
          <w:rFonts w:ascii="宋体"/>
          <w:kern w:val="2"/>
        </w:rPr>
        <w:t>_</w:t>
      </w:r>
      <w:r>
        <w:rPr>
          <w:kern w:val="2"/>
        </w:rPr>
        <w:t>DEFROUTE=yes</w:t>
      </w:r>
    </w:p>
    <w:p>
      <w:pPr>
        <w:pStyle w:val="26"/>
        <w:rPr>
          <w:kern w:val="2"/>
        </w:rPr>
      </w:pPr>
      <w:r>
        <w:rPr>
          <w:kern w:val="2"/>
        </w:rPr>
        <w:t>IPV6</w:t>
      </w:r>
      <w:r>
        <w:rPr>
          <w:rFonts w:ascii="宋体"/>
          <w:kern w:val="2"/>
        </w:rPr>
        <w:t>_</w:t>
      </w:r>
      <w:r>
        <w:rPr>
          <w:kern w:val="2"/>
        </w:rPr>
        <w:t>FAILURE</w:t>
      </w:r>
      <w:r>
        <w:rPr>
          <w:rFonts w:ascii="宋体"/>
          <w:kern w:val="2"/>
        </w:rPr>
        <w:t>_</w:t>
      </w:r>
      <w:r>
        <w:rPr>
          <w:kern w:val="2"/>
        </w:rPr>
        <w:t>FATAL=no</w:t>
      </w:r>
    </w:p>
    <w:p>
      <w:pPr>
        <w:pStyle w:val="26"/>
        <w:rPr>
          <w:kern w:val="2"/>
        </w:rPr>
      </w:pPr>
      <w:r>
        <w:rPr>
          <w:kern w:val="2"/>
        </w:rPr>
        <w:t>NAME=eno16777736</w:t>
      </w:r>
    </w:p>
    <w:p>
      <w:pPr>
        <w:pStyle w:val="26"/>
        <w:rPr>
          <w:kern w:val="2"/>
        </w:rPr>
      </w:pPr>
      <w:r>
        <w:rPr>
          <w:kern w:val="2"/>
        </w:rPr>
        <w:t>UUID=ec77579b-2ced-481f-9c09-f562b321e268</w:t>
      </w:r>
    </w:p>
    <w:p>
      <w:pPr>
        <w:pStyle w:val="26"/>
        <w:rPr>
          <w:kern w:val="2"/>
        </w:rPr>
      </w:pPr>
      <w:r>
        <w:rPr>
          <w:b/>
          <w:bCs/>
          <w:kern w:val="2"/>
        </w:rPr>
        <w:t>ONBOOT=yes</w:t>
      </w:r>
    </w:p>
    <w:p>
      <w:pPr>
        <w:pStyle w:val="26"/>
        <w:rPr>
          <w:kern w:val="2"/>
        </w:rPr>
      </w:pPr>
      <w:r>
        <w:rPr>
          <w:kern w:val="2"/>
        </w:rPr>
        <w:t>IPADDR0=192.168.10.10</w:t>
      </w:r>
    </w:p>
    <w:p>
      <w:pPr>
        <w:pStyle w:val="26"/>
        <w:rPr>
          <w:kern w:val="2"/>
        </w:rPr>
      </w:pPr>
      <w:r>
        <w:rPr>
          <w:kern w:val="2"/>
        </w:rPr>
        <w:t>HWADDR=00:0C:29:C4:A4:09</w:t>
      </w:r>
    </w:p>
    <w:p>
      <w:pPr>
        <w:pStyle w:val="26"/>
        <w:rPr>
          <w:kern w:val="2"/>
        </w:rPr>
      </w:pPr>
      <w:r>
        <w:rPr>
          <w:kern w:val="2"/>
        </w:rPr>
        <w:t>PREFIX0=24</w:t>
      </w:r>
    </w:p>
    <w:p>
      <w:pPr>
        <w:pStyle w:val="26"/>
        <w:rPr>
          <w:kern w:val="2"/>
        </w:rPr>
      </w:pPr>
      <w:r>
        <w:rPr>
          <w:kern w:val="2"/>
        </w:rPr>
        <w:t>IPV6</w:t>
      </w:r>
      <w:r>
        <w:rPr>
          <w:rFonts w:ascii="宋体"/>
          <w:kern w:val="2"/>
        </w:rPr>
        <w:t>_</w:t>
      </w:r>
      <w:r>
        <w:rPr>
          <w:kern w:val="2"/>
        </w:rPr>
        <w:t>PEERDNS=yes</w:t>
      </w:r>
    </w:p>
    <w:p>
      <w:pPr>
        <w:pStyle w:val="26"/>
        <w:rPr>
          <w:kern w:val="2"/>
        </w:rPr>
      </w:pPr>
      <w:r>
        <w:rPr>
          <w:kern w:val="2"/>
        </w:rPr>
        <w:t>IPV6</w:t>
      </w:r>
      <w:r>
        <w:rPr>
          <w:rFonts w:ascii="宋体"/>
          <w:kern w:val="2"/>
        </w:rPr>
        <w:t>_</w:t>
      </w:r>
      <w:r>
        <w:rPr>
          <w:kern w:val="2"/>
        </w:rPr>
        <w:t>PEERROUTES=yes</w:t>
      </w:r>
    </w:p>
    <w:p>
      <w:pPr>
        <w:pStyle w:val="59"/>
        <w:spacing w:after="90"/>
        <w:rPr>
          <w:kern w:val="2"/>
        </w:rPr>
      </w:pPr>
    </w:p>
    <w:p>
      <w:pPr>
        <w:rPr>
          <w:kern w:val="2"/>
        </w:rPr>
      </w:pPr>
      <w:r>
        <w:rPr>
          <w:rFonts w:hint="eastAsia"/>
          <w:color w:val="000000"/>
          <w:kern w:val="2"/>
          <w:szCs w:val="21"/>
        </w:rPr>
        <w:t>当修改完</w:t>
      </w:r>
      <w:r>
        <w:rPr>
          <w:color w:val="000000"/>
          <w:kern w:val="2"/>
          <w:szCs w:val="21"/>
        </w:rPr>
        <w:t>Linux</w:t>
      </w:r>
      <w:r>
        <w:rPr>
          <w:rFonts w:hint="eastAsia"/>
          <w:color w:val="000000"/>
          <w:kern w:val="2"/>
          <w:szCs w:val="21"/>
        </w:rPr>
        <w:t>系统中的服务配置文件后，并不会对服务程序立即产生效果。要想让服务程序获取到最新的配置文件，需要手动重启相应的服务，之后就可以看到网络畅通了：</w:t>
      </w:r>
    </w:p>
    <w:p>
      <w:pPr>
        <w:pStyle w:val="58"/>
        <w:rPr>
          <w:kern w:val="2"/>
        </w:rPr>
      </w:pPr>
    </w:p>
    <w:p>
      <w:pPr>
        <w:pStyle w:val="26"/>
        <w:rPr>
          <w:kern w:val="2"/>
        </w:rPr>
      </w:pPr>
      <w:r>
        <w:rPr>
          <w:kern w:val="2"/>
        </w:rPr>
        <w:t>[root@linuxprobe ~]# systemctl restart network</w:t>
      </w:r>
    </w:p>
    <w:p>
      <w:pPr>
        <w:pStyle w:val="26"/>
        <w:rPr>
          <w:kern w:val="2"/>
        </w:rPr>
      </w:pPr>
      <w:r>
        <w:rPr>
          <w:kern w:val="2"/>
        </w:rPr>
        <w:t>[root@linuxprobe ~]# ping -c 4 192.168.10.10</w:t>
      </w:r>
    </w:p>
    <w:p>
      <w:pPr>
        <w:pStyle w:val="26"/>
        <w:rPr>
          <w:kern w:val="2"/>
        </w:rPr>
      </w:pPr>
      <w:r>
        <w:rPr>
          <w:kern w:val="2"/>
        </w:rPr>
        <w:t>PING 192.168.10.10 (192.168.10.10) 56(84) bytes of data.</w:t>
      </w:r>
    </w:p>
    <w:p>
      <w:pPr>
        <w:pStyle w:val="26"/>
        <w:rPr>
          <w:kern w:val="2"/>
        </w:rPr>
      </w:pPr>
      <w:r>
        <w:rPr>
          <w:kern w:val="2"/>
        </w:rPr>
        <w:t>64 bytes from 192.168.10.10: icmp</w:t>
      </w:r>
      <w:r>
        <w:rPr>
          <w:rFonts w:ascii="宋体"/>
          <w:kern w:val="2"/>
        </w:rPr>
        <w:t>_</w:t>
      </w:r>
      <w:r>
        <w:rPr>
          <w:kern w:val="2"/>
        </w:rPr>
        <w:t>seq=1 ttl=64 time=0.056 ms</w:t>
      </w:r>
    </w:p>
    <w:p>
      <w:pPr>
        <w:pStyle w:val="26"/>
        <w:rPr>
          <w:kern w:val="2"/>
        </w:rPr>
      </w:pPr>
      <w:r>
        <w:rPr>
          <w:kern w:val="2"/>
        </w:rPr>
        <w:t>64 bytes from 192.168.10.10: icmp</w:t>
      </w:r>
      <w:r>
        <w:rPr>
          <w:rFonts w:ascii="宋体"/>
          <w:kern w:val="2"/>
        </w:rPr>
        <w:t>_</w:t>
      </w:r>
      <w:r>
        <w:rPr>
          <w:kern w:val="2"/>
        </w:rPr>
        <w:t>seq=2 ttl=64 time=0.099 ms</w:t>
      </w:r>
    </w:p>
    <w:p>
      <w:pPr>
        <w:pStyle w:val="26"/>
        <w:rPr>
          <w:kern w:val="2"/>
        </w:rPr>
      </w:pPr>
      <w:r>
        <w:rPr>
          <w:kern w:val="2"/>
        </w:rPr>
        <w:t>64 bytes from 192.168.10.10: icmp</w:t>
      </w:r>
      <w:r>
        <w:rPr>
          <w:rFonts w:ascii="宋体"/>
          <w:kern w:val="2"/>
        </w:rPr>
        <w:t>_</w:t>
      </w:r>
      <w:r>
        <w:rPr>
          <w:kern w:val="2"/>
        </w:rPr>
        <w:t>seq=3 ttl=64 time=0.095 ms</w:t>
      </w:r>
    </w:p>
    <w:p>
      <w:pPr>
        <w:pStyle w:val="26"/>
        <w:rPr>
          <w:kern w:val="2"/>
        </w:rPr>
      </w:pPr>
      <w:r>
        <w:rPr>
          <w:kern w:val="2"/>
        </w:rPr>
        <w:t>64 bytes from 192.168.10.10: icmp</w:t>
      </w:r>
      <w:r>
        <w:rPr>
          <w:rFonts w:ascii="宋体"/>
          <w:kern w:val="2"/>
        </w:rPr>
        <w:t>_</w:t>
      </w:r>
      <w:r>
        <w:rPr>
          <w:kern w:val="2"/>
        </w:rPr>
        <w:t>seq=4 ttl=64 time=0.095 ms</w:t>
      </w:r>
    </w:p>
    <w:p>
      <w:pPr>
        <w:pStyle w:val="26"/>
        <w:rPr>
          <w:kern w:val="2"/>
        </w:rPr>
      </w:pPr>
    </w:p>
    <w:p>
      <w:pPr>
        <w:pStyle w:val="26"/>
        <w:rPr>
          <w:kern w:val="2"/>
        </w:rPr>
      </w:pPr>
      <w:r>
        <w:rPr>
          <w:kern w:val="2"/>
        </w:rPr>
        <w:t>--- 192.168.10.10 ping statistics ---</w:t>
      </w:r>
    </w:p>
    <w:p>
      <w:pPr>
        <w:pStyle w:val="26"/>
        <w:rPr>
          <w:kern w:val="2"/>
        </w:rPr>
      </w:pPr>
      <w:r>
        <w:rPr>
          <w:kern w:val="2"/>
        </w:rPr>
        <w:t>4 packets transmitted, 4 received, 0% packet loss, time 2999ms</w:t>
      </w:r>
    </w:p>
    <w:p>
      <w:pPr>
        <w:pStyle w:val="26"/>
        <w:rPr>
          <w:kern w:val="2"/>
        </w:rPr>
      </w:pPr>
      <w:r>
        <w:rPr>
          <w:kern w:val="2"/>
        </w:rPr>
        <w:t>rtt min/avg/max/mdev = 0.056/0.086/0.099/0.018 ms</w:t>
      </w:r>
    </w:p>
    <w:p>
      <w:pPr>
        <w:pStyle w:val="59"/>
        <w:spacing w:after="90"/>
        <w:rPr>
          <w:kern w:val="2"/>
        </w:rPr>
      </w:pPr>
    </w:p>
    <w:p>
      <w:pPr>
        <w:pStyle w:val="4"/>
        <w:spacing w:before="151" w:after="151"/>
        <w:rPr>
          <w:kern w:val="2"/>
        </w:rPr>
      </w:pPr>
      <w:r>
        <w:rPr>
          <w:color w:val="000000"/>
          <w:kern w:val="2"/>
        </w:rPr>
        <w:t>9.1.2</w:t>
      </w:r>
      <w:r>
        <w:rPr>
          <w:color w:val="000000"/>
          <w:kern w:val="2"/>
          <w:szCs w:val="21"/>
        </w:rPr>
        <w:t xml:space="preserve">  </w:t>
      </w:r>
      <w:r>
        <w:rPr>
          <w:rFonts w:hint="eastAsia"/>
          <w:color w:val="000000"/>
          <w:kern w:val="2"/>
        </w:rPr>
        <w:t>创建网络会话</w:t>
      </w:r>
    </w:p>
    <w:p>
      <w:pPr>
        <w:rPr>
          <w:kern w:val="2"/>
        </w:rPr>
      </w:pPr>
      <w:r>
        <w:rPr>
          <w:color w:val="000000"/>
          <w:kern w:val="2"/>
          <w:szCs w:val="21"/>
        </w:rPr>
        <w:t>RHEL</w:t>
      </w:r>
      <w:r>
        <w:rPr>
          <w:rFonts w:hint="eastAsia"/>
          <w:color w:val="000000"/>
          <w:kern w:val="2"/>
          <w:szCs w:val="21"/>
        </w:rPr>
        <w:t>和</w:t>
      </w:r>
      <w:r>
        <w:rPr>
          <w:color w:val="000000"/>
          <w:kern w:val="2"/>
          <w:szCs w:val="21"/>
        </w:rPr>
        <w:t>CentOS</w:t>
      </w:r>
      <w:r>
        <w:rPr>
          <w:rFonts w:hint="eastAsia"/>
          <w:color w:val="000000"/>
          <w:kern w:val="2"/>
          <w:szCs w:val="21"/>
        </w:rPr>
        <w:t>系统默认使用</w:t>
      </w:r>
      <w:r>
        <w:rPr>
          <w:color w:val="000000"/>
          <w:kern w:val="2"/>
          <w:szCs w:val="21"/>
        </w:rPr>
        <w:t>NetworkManager</w:t>
      </w:r>
      <w:r>
        <w:rPr>
          <w:rFonts w:hint="eastAsia"/>
          <w:color w:val="000000"/>
          <w:kern w:val="2"/>
          <w:szCs w:val="21"/>
        </w:rPr>
        <w:t>来提供网络服务，这是一种动态管理网络配置的守护进程，能够让网络设备保持连接状态。可以使用</w:t>
      </w:r>
      <w:r>
        <w:rPr>
          <w:color w:val="000000"/>
          <w:kern w:val="2"/>
          <w:szCs w:val="21"/>
        </w:rPr>
        <w:t>nmcli</w:t>
      </w:r>
      <w:r>
        <w:rPr>
          <w:rFonts w:hint="eastAsia"/>
          <w:color w:val="000000"/>
          <w:kern w:val="2"/>
          <w:szCs w:val="21"/>
        </w:rPr>
        <w:t>命令来管理</w:t>
      </w:r>
      <w:r>
        <w:rPr>
          <w:color w:val="000000"/>
          <w:kern w:val="2"/>
          <w:szCs w:val="21"/>
        </w:rPr>
        <w:t>Network</w:t>
      </w:r>
      <w:r>
        <w:rPr>
          <w:rFonts w:hint="eastAsia"/>
          <w:color w:val="000000"/>
          <w:kern w:val="2"/>
          <w:szCs w:val="21"/>
        </w:rPr>
        <w:t xml:space="preserve"> </w:t>
      </w:r>
      <w:r>
        <w:rPr>
          <w:color w:val="000000"/>
          <w:kern w:val="2"/>
          <w:szCs w:val="21"/>
        </w:rPr>
        <w:t>Manager</w:t>
      </w:r>
      <w:r>
        <w:rPr>
          <w:rFonts w:hint="eastAsia"/>
          <w:color w:val="000000"/>
          <w:kern w:val="2"/>
          <w:szCs w:val="21"/>
        </w:rPr>
        <w:t>服务。</w:t>
      </w:r>
      <w:r>
        <w:rPr>
          <w:color w:val="000000"/>
          <w:kern w:val="2"/>
          <w:szCs w:val="21"/>
        </w:rPr>
        <w:t>nmcli</w:t>
      </w:r>
      <w:r>
        <w:rPr>
          <w:rFonts w:hint="eastAsia"/>
          <w:color w:val="000000"/>
          <w:kern w:val="2"/>
          <w:szCs w:val="21"/>
        </w:rPr>
        <w:t>是一款基于命令行的网络配置工具，功能丰富，参数众多。它可以轻松地查看网络信息或网络状态：</w:t>
      </w:r>
    </w:p>
    <w:p>
      <w:pPr>
        <w:pStyle w:val="58"/>
        <w:rPr>
          <w:kern w:val="2"/>
        </w:rPr>
      </w:pPr>
    </w:p>
    <w:p>
      <w:pPr>
        <w:pStyle w:val="26"/>
        <w:rPr>
          <w:kern w:val="2"/>
        </w:rPr>
      </w:pPr>
      <w:r>
        <w:rPr>
          <w:kern w:val="2"/>
        </w:rPr>
        <w:t>[root@linuxprobe ~]# nmcli connection show</w:t>
      </w:r>
    </w:p>
    <w:p>
      <w:pPr>
        <w:pStyle w:val="26"/>
        <w:rPr>
          <w:kern w:val="2"/>
        </w:rPr>
      </w:pPr>
      <w:r>
        <w:rPr>
          <w:kern w:val="2"/>
        </w:rPr>
        <w:t>NAME UUID TYPE DEVICE </w:t>
      </w:r>
    </w:p>
    <w:p>
      <w:pPr>
        <w:pStyle w:val="26"/>
        <w:rPr>
          <w:kern w:val="2"/>
        </w:rPr>
      </w:pPr>
      <w:r>
        <w:rPr>
          <w:kern w:val="2"/>
        </w:rPr>
        <w:t>eno16777736 ec77579b-2ced-481f-9c09-f562b321e268 802-3-ethernet eno16777736 </w:t>
      </w:r>
    </w:p>
    <w:p>
      <w:pPr>
        <w:pStyle w:val="26"/>
        <w:rPr>
          <w:kern w:val="2"/>
        </w:rPr>
      </w:pPr>
      <w:r>
        <w:rPr>
          <w:kern w:val="2"/>
        </w:rPr>
        <w:t>[root@linuxprobe ~]# nmcli con show eno16777736</w:t>
      </w:r>
    </w:p>
    <w:p>
      <w:pPr>
        <w:pStyle w:val="26"/>
        <w:rPr>
          <w:kern w:val="2"/>
        </w:rPr>
      </w:pPr>
      <w:r>
        <w:rPr>
          <w:kern w:val="2"/>
        </w:rPr>
        <w:t>connection.id: eno16777736</w:t>
      </w:r>
    </w:p>
    <w:p>
      <w:pPr>
        <w:pStyle w:val="26"/>
        <w:rPr>
          <w:kern w:val="2"/>
        </w:rPr>
      </w:pPr>
      <w:r>
        <w:rPr>
          <w:kern w:val="2"/>
        </w:rPr>
        <w:t>connection.uuid: ec77579b-2ced-481f-9c09-f562b321e268</w:t>
      </w:r>
    </w:p>
    <w:p>
      <w:pPr>
        <w:pStyle w:val="26"/>
        <w:rPr>
          <w:kern w:val="2"/>
        </w:rPr>
      </w:pPr>
      <w:r>
        <w:rPr>
          <w:kern w:val="2"/>
        </w:rPr>
        <w:t>connection.interface-name: --</w:t>
      </w:r>
    </w:p>
    <w:p>
      <w:pPr>
        <w:pStyle w:val="26"/>
        <w:rPr>
          <w:kern w:val="2"/>
        </w:rPr>
      </w:pPr>
      <w:r>
        <w:rPr>
          <w:kern w:val="2"/>
        </w:rPr>
        <w:t>connection.type: 802-3-ethernet</w:t>
      </w:r>
    </w:p>
    <w:p>
      <w:pPr>
        <w:pStyle w:val="26"/>
        <w:rPr>
          <w:kern w:val="2"/>
        </w:rPr>
      </w:pPr>
      <w:r>
        <w:rPr>
          <w:kern w:val="2"/>
        </w:rPr>
        <w:t>connection.autoconnect: yes</w:t>
      </w:r>
    </w:p>
    <w:p>
      <w:pPr>
        <w:pStyle w:val="26"/>
        <w:rPr>
          <w:kern w:val="2"/>
        </w:rPr>
      </w:pPr>
      <w:r>
        <w:rPr>
          <w:kern w:val="2"/>
        </w:rPr>
        <w:t>connection.timestamp: 1487348994</w:t>
      </w:r>
    </w:p>
    <w:p>
      <w:pPr>
        <w:pStyle w:val="26"/>
        <w:rPr>
          <w:kern w:val="2"/>
        </w:rPr>
      </w:pPr>
      <w:r>
        <w:rPr>
          <w:kern w:val="2"/>
        </w:rPr>
        <w:t>connection.read-only: no</w:t>
      </w:r>
    </w:p>
    <w:p>
      <w:pPr>
        <w:pStyle w:val="26"/>
        <w:rPr>
          <w:kern w:val="2"/>
        </w:rPr>
      </w:pPr>
      <w:r>
        <w:rPr>
          <w:kern w:val="2"/>
        </w:rPr>
        <w:t>connection.permissions: </w:t>
      </w:r>
    </w:p>
    <w:p>
      <w:pPr>
        <w:pStyle w:val="26"/>
        <w:rPr>
          <w:kern w:val="2"/>
        </w:rPr>
      </w:pPr>
      <w:r>
        <w:rPr>
          <w:kern w:val="2"/>
        </w:rPr>
        <w:t>connection.zone: --</w:t>
      </w:r>
    </w:p>
    <w:p>
      <w:pPr>
        <w:pStyle w:val="26"/>
        <w:rPr>
          <w:kern w:val="2"/>
        </w:rPr>
      </w:pPr>
      <w:r>
        <w:rPr>
          <w:kern w:val="2"/>
        </w:rPr>
        <w:t>connection.master: --</w:t>
      </w:r>
    </w:p>
    <w:p>
      <w:pPr>
        <w:pStyle w:val="26"/>
        <w:rPr>
          <w:kern w:val="2"/>
        </w:rPr>
      </w:pPr>
      <w:r>
        <w:rPr>
          <w:kern w:val="2"/>
        </w:rPr>
        <w:t>connection.slave-type: --</w:t>
      </w:r>
    </w:p>
    <w:p>
      <w:pPr>
        <w:pStyle w:val="26"/>
        <w:rPr>
          <w:kern w:val="2"/>
        </w:rPr>
      </w:pPr>
      <w:r>
        <w:rPr>
          <w:kern w:val="2"/>
        </w:rPr>
        <w:t>connection.secondaries: </w:t>
      </w:r>
    </w:p>
    <w:p>
      <w:pPr>
        <w:pStyle w:val="26"/>
        <w:rPr>
          <w:kern w:val="2"/>
        </w:rPr>
      </w:pPr>
      <w:r>
        <w:rPr>
          <w:kern w:val="2"/>
        </w:rPr>
        <w:t>connection.gateway-ping-timeout: 0</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另外，</w:t>
      </w:r>
      <w:r>
        <w:rPr>
          <w:color w:val="000000"/>
          <w:kern w:val="2"/>
          <w:szCs w:val="21"/>
        </w:rPr>
        <w:t>RHEL7</w:t>
      </w:r>
      <w:r>
        <w:rPr>
          <w:rFonts w:hint="eastAsia"/>
          <w:color w:val="000000"/>
          <w:kern w:val="2"/>
          <w:szCs w:val="21"/>
        </w:rPr>
        <w:t>系统支持网络会话功能，允许用户在多个配置文件中快速切换（非常类似于</w:t>
      </w:r>
      <w:r>
        <w:rPr>
          <w:color w:val="000000"/>
          <w:kern w:val="2"/>
          <w:szCs w:val="21"/>
        </w:rPr>
        <w:t>firewalld</w:t>
      </w:r>
      <w:r>
        <w:rPr>
          <w:rFonts w:hint="eastAsia"/>
          <w:color w:val="000000"/>
          <w:kern w:val="2"/>
          <w:szCs w:val="21"/>
        </w:rPr>
        <w:t>防火墙服务中的区域技术）。如果我们在公司网络中使用笔记本电脑时需要手动指定网络的</w:t>
      </w:r>
      <w:r>
        <w:rPr>
          <w:color w:val="000000"/>
          <w:kern w:val="2"/>
          <w:szCs w:val="21"/>
        </w:rPr>
        <w:t>IP</w:t>
      </w:r>
      <w:r>
        <w:rPr>
          <w:rFonts w:hint="eastAsia"/>
          <w:color w:val="000000"/>
          <w:kern w:val="2"/>
          <w:szCs w:val="21"/>
        </w:rPr>
        <w:t>地址，而回到家中则是使用</w:t>
      </w:r>
      <w:r>
        <w:rPr>
          <w:color w:val="000000"/>
          <w:kern w:val="2"/>
          <w:szCs w:val="21"/>
        </w:rPr>
        <w:t>DHCP</w:t>
      </w:r>
      <w:r>
        <w:rPr>
          <w:rFonts w:hint="eastAsia"/>
          <w:color w:val="000000"/>
          <w:kern w:val="2"/>
          <w:szCs w:val="21"/>
        </w:rPr>
        <w:t>自动分配</w:t>
      </w:r>
      <w:r>
        <w:rPr>
          <w:color w:val="000000"/>
          <w:kern w:val="2"/>
          <w:szCs w:val="21"/>
        </w:rPr>
        <w:t>IP</w:t>
      </w:r>
      <w:r>
        <w:rPr>
          <w:rFonts w:hint="eastAsia"/>
          <w:color w:val="000000"/>
          <w:kern w:val="2"/>
          <w:szCs w:val="21"/>
        </w:rPr>
        <w:t>地址。这就需要麻烦地频繁修改</w:t>
      </w:r>
      <w:r>
        <w:rPr>
          <w:color w:val="000000"/>
          <w:kern w:val="2"/>
          <w:szCs w:val="21"/>
        </w:rPr>
        <w:t>IP</w:t>
      </w:r>
      <w:r>
        <w:rPr>
          <w:rFonts w:hint="eastAsia"/>
          <w:color w:val="000000"/>
          <w:kern w:val="2"/>
          <w:szCs w:val="21"/>
        </w:rPr>
        <w:t>地址，但是使用了网络会话功能后一切就简单多了</w:t>
      </w:r>
      <w:r>
        <w:rPr>
          <w:rFonts w:hint="eastAsia"/>
          <w:color w:val="000000"/>
          <w:w w:val="200"/>
          <w:kern w:val="2"/>
          <w:szCs w:val="21"/>
        </w:rPr>
        <w:t>—</w:t>
      </w:r>
      <w:r>
        <w:rPr>
          <w:rFonts w:hint="eastAsia"/>
          <w:color w:val="000000"/>
          <w:kern w:val="2"/>
          <w:szCs w:val="21"/>
        </w:rPr>
        <w:t>只需在不同的使用环境中激活相应的网络会话，就可以实现网络配置信息的自动切换了。</w:t>
      </w:r>
    </w:p>
    <w:p>
      <w:pPr>
        <w:rPr>
          <w:b/>
          <w:kern w:val="2"/>
        </w:rPr>
      </w:pPr>
      <w:r>
        <w:rPr>
          <w:rFonts w:hint="eastAsia"/>
          <w:kern w:val="2"/>
        </w:rPr>
        <w:t>可以使用</w:t>
      </w:r>
      <w:r>
        <w:rPr>
          <w:kern w:val="2"/>
        </w:rPr>
        <w:t>nmcli</w:t>
      </w:r>
      <w:r>
        <w:rPr>
          <w:rFonts w:hint="eastAsia"/>
          <w:kern w:val="2"/>
        </w:rPr>
        <w:t>命令并按照“</w:t>
      </w:r>
      <w:r>
        <w:rPr>
          <w:kern w:val="2"/>
        </w:rPr>
        <w:t>connection add con-name type ifname</w:t>
      </w:r>
      <w:r>
        <w:rPr>
          <w:rFonts w:hint="eastAsia"/>
          <w:kern w:val="2"/>
        </w:rPr>
        <w:t>”的格式来创建网络会话。假设将公司网络中的网络会话称之为</w:t>
      </w:r>
      <w:r>
        <w:rPr>
          <w:kern w:val="2"/>
        </w:rPr>
        <w:t>company</w:t>
      </w:r>
      <w:r>
        <w:rPr>
          <w:rFonts w:hint="eastAsia"/>
          <w:kern w:val="2"/>
        </w:rPr>
        <w:t>，将家庭网络中的网络会话称之为</w:t>
      </w:r>
      <w:r>
        <w:rPr>
          <w:kern w:val="2"/>
        </w:rPr>
        <w:t>house</w:t>
      </w:r>
      <w:r>
        <w:rPr>
          <w:rFonts w:hint="eastAsia"/>
          <w:kern w:val="2"/>
        </w:rPr>
        <w:t>，现在依次创建各自的网络会话。</w:t>
      </w:r>
    </w:p>
    <w:p>
      <w:pPr>
        <w:rPr>
          <w:spacing w:val="4"/>
          <w:kern w:val="2"/>
        </w:rPr>
      </w:pPr>
      <w:r>
        <w:rPr>
          <w:rFonts w:hint="eastAsia"/>
          <w:spacing w:val="4"/>
          <w:kern w:val="2"/>
        </w:rPr>
        <w:t>使用</w:t>
      </w:r>
      <w:r>
        <w:rPr>
          <w:spacing w:val="4"/>
          <w:kern w:val="2"/>
        </w:rPr>
        <w:t>con-name</w:t>
      </w:r>
      <w:r>
        <w:rPr>
          <w:rFonts w:hint="eastAsia"/>
          <w:spacing w:val="4"/>
          <w:kern w:val="2"/>
        </w:rPr>
        <w:t>参数指定公司所使用的网络会话名称</w:t>
      </w:r>
      <w:r>
        <w:rPr>
          <w:spacing w:val="4"/>
          <w:kern w:val="2"/>
        </w:rPr>
        <w:t>company</w:t>
      </w:r>
      <w:r>
        <w:rPr>
          <w:rFonts w:hint="eastAsia"/>
          <w:spacing w:val="4"/>
          <w:kern w:val="2"/>
        </w:rPr>
        <w:t>，然后依次用</w:t>
      </w:r>
      <w:r>
        <w:rPr>
          <w:spacing w:val="4"/>
          <w:kern w:val="2"/>
        </w:rPr>
        <w:t>ifname</w:t>
      </w:r>
      <w:r>
        <w:rPr>
          <w:rFonts w:hint="eastAsia"/>
          <w:spacing w:val="4"/>
          <w:kern w:val="2"/>
        </w:rPr>
        <w:t>参数指定本机的网卡名称（千万要以实际环境为准，不要照抄书上的</w:t>
      </w:r>
      <w:r>
        <w:rPr>
          <w:spacing w:val="4"/>
          <w:kern w:val="2"/>
        </w:rPr>
        <w:t>eno16777736</w:t>
      </w:r>
      <w:r>
        <w:rPr>
          <w:rFonts w:hint="eastAsia"/>
          <w:spacing w:val="4"/>
          <w:kern w:val="2"/>
        </w:rPr>
        <w:t>），用</w:t>
      </w:r>
      <w:r>
        <w:rPr>
          <w:spacing w:val="4"/>
          <w:kern w:val="2"/>
        </w:rPr>
        <w:t>autoconnect no</w:t>
      </w:r>
      <w:r>
        <w:rPr>
          <w:rFonts w:hint="eastAsia"/>
          <w:spacing w:val="4"/>
          <w:kern w:val="2"/>
        </w:rPr>
        <w:t>参数设置该网络会话默认不被自动激活，以及用</w:t>
      </w:r>
      <w:r>
        <w:rPr>
          <w:spacing w:val="4"/>
          <w:kern w:val="2"/>
        </w:rPr>
        <w:t>ip4</w:t>
      </w:r>
      <w:r>
        <w:rPr>
          <w:rFonts w:hint="eastAsia"/>
          <w:spacing w:val="4"/>
          <w:kern w:val="2"/>
        </w:rPr>
        <w:t>及</w:t>
      </w:r>
      <w:r>
        <w:rPr>
          <w:spacing w:val="4"/>
          <w:kern w:val="2"/>
        </w:rPr>
        <w:t>gw4</w:t>
      </w:r>
      <w:r>
        <w:rPr>
          <w:rFonts w:hint="eastAsia"/>
          <w:spacing w:val="4"/>
          <w:kern w:val="2"/>
        </w:rPr>
        <w:t>参数手动指定网络的</w:t>
      </w:r>
      <w:r>
        <w:rPr>
          <w:spacing w:val="4"/>
          <w:kern w:val="2"/>
        </w:rPr>
        <w:t>IP</w:t>
      </w:r>
      <w:r>
        <w:rPr>
          <w:rFonts w:hint="eastAsia"/>
          <w:spacing w:val="4"/>
          <w:kern w:val="2"/>
        </w:rPr>
        <w:t>地址：</w:t>
      </w:r>
    </w:p>
    <w:p>
      <w:pPr>
        <w:pStyle w:val="58"/>
        <w:rPr>
          <w:kern w:val="2"/>
        </w:rPr>
      </w:pPr>
    </w:p>
    <w:p>
      <w:pPr>
        <w:pStyle w:val="26"/>
        <w:rPr>
          <w:kern w:val="2"/>
        </w:rPr>
      </w:pPr>
      <w:r>
        <w:rPr>
          <w:kern w:val="2"/>
        </w:rPr>
        <w:t>[root@linuxprobe ~]# nmcli connection add con-name company ifname eno16777736 </w:t>
      </w:r>
    </w:p>
    <w:p>
      <w:pPr>
        <w:pStyle w:val="26"/>
        <w:rPr>
          <w:kern w:val="2"/>
        </w:rPr>
      </w:pPr>
      <w:r>
        <w:rPr>
          <w:kern w:val="2"/>
        </w:rPr>
        <w:t>autoconnect no type ethernet ip4 192.168.10.10/24 gw4 192.168.10.1</w:t>
      </w:r>
    </w:p>
    <w:p>
      <w:pPr>
        <w:pStyle w:val="26"/>
        <w:rPr>
          <w:spacing w:val="-4"/>
          <w:kern w:val="2"/>
        </w:rPr>
      </w:pPr>
      <w:r>
        <w:rPr>
          <w:spacing w:val="-4"/>
          <w:kern w:val="2"/>
        </w:rPr>
        <w:t>Connection 'company' (86c71220-0057-419e-b615-38f4014cfdee) successfully added.</w:t>
      </w:r>
    </w:p>
    <w:p>
      <w:pPr>
        <w:pStyle w:val="59"/>
        <w:spacing w:after="90"/>
        <w:rPr>
          <w:kern w:val="2"/>
        </w:rPr>
      </w:pPr>
    </w:p>
    <w:p>
      <w:pPr>
        <w:rPr>
          <w:kern w:val="2"/>
        </w:rPr>
      </w:pPr>
      <w:r>
        <w:rPr>
          <w:rFonts w:hint="eastAsia"/>
          <w:color w:val="000000"/>
          <w:kern w:val="2"/>
          <w:szCs w:val="21"/>
        </w:rPr>
        <w:t>使用</w:t>
      </w:r>
      <w:r>
        <w:rPr>
          <w:color w:val="000000"/>
          <w:kern w:val="2"/>
          <w:szCs w:val="21"/>
        </w:rPr>
        <w:t>con-name</w:t>
      </w:r>
      <w:r>
        <w:rPr>
          <w:rFonts w:hint="eastAsia"/>
          <w:color w:val="000000"/>
          <w:kern w:val="2"/>
          <w:szCs w:val="21"/>
        </w:rPr>
        <w:t>参数指定家庭所使用的网络会话名称</w:t>
      </w:r>
      <w:r>
        <w:rPr>
          <w:color w:val="000000"/>
          <w:kern w:val="2"/>
          <w:szCs w:val="21"/>
        </w:rPr>
        <w:t>house</w:t>
      </w:r>
      <w:r>
        <w:rPr>
          <w:rFonts w:hint="eastAsia"/>
          <w:color w:val="000000"/>
          <w:kern w:val="2"/>
          <w:szCs w:val="21"/>
        </w:rPr>
        <w:t>。因为我们想从外部</w:t>
      </w:r>
      <w:r>
        <w:rPr>
          <w:color w:val="000000"/>
          <w:kern w:val="2"/>
          <w:szCs w:val="21"/>
        </w:rPr>
        <w:t>DHCP</w:t>
      </w:r>
      <w:r>
        <w:rPr>
          <w:rFonts w:hint="eastAsia"/>
          <w:color w:val="000000"/>
          <w:kern w:val="2"/>
          <w:szCs w:val="21"/>
        </w:rPr>
        <w:t>服务器自动获得</w:t>
      </w:r>
      <w:r>
        <w:rPr>
          <w:color w:val="000000"/>
          <w:kern w:val="2"/>
          <w:szCs w:val="21"/>
        </w:rPr>
        <w:t>IP</w:t>
      </w:r>
      <w:r>
        <w:rPr>
          <w:rFonts w:hint="eastAsia"/>
          <w:color w:val="000000"/>
          <w:kern w:val="2"/>
          <w:szCs w:val="21"/>
        </w:rPr>
        <w:t>地址，因此这里不需要进行手动指定。</w:t>
      </w:r>
    </w:p>
    <w:p>
      <w:pPr>
        <w:pStyle w:val="58"/>
        <w:rPr>
          <w:kern w:val="2"/>
        </w:rPr>
      </w:pPr>
    </w:p>
    <w:p>
      <w:pPr>
        <w:pStyle w:val="26"/>
        <w:rPr>
          <w:kern w:val="2"/>
        </w:rPr>
      </w:pPr>
      <w:r>
        <w:rPr>
          <w:kern w:val="2"/>
        </w:rPr>
        <w:t>[root@linuxprobe ~]# nmcli connection add con-name house type ethernet ifname </w:t>
      </w:r>
    </w:p>
    <w:p>
      <w:pPr>
        <w:pStyle w:val="26"/>
        <w:rPr>
          <w:kern w:val="2"/>
        </w:rPr>
      </w:pPr>
      <w:r>
        <w:rPr>
          <w:kern w:val="2"/>
        </w:rPr>
        <w:t>eno16777736</w:t>
      </w:r>
    </w:p>
    <w:p>
      <w:pPr>
        <w:pStyle w:val="26"/>
        <w:rPr>
          <w:kern w:val="2"/>
        </w:rPr>
      </w:pPr>
      <w:r>
        <w:rPr>
          <w:kern w:val="2"/>
        </w:rPr>
        <w:t>Connection 'house' (44acf0a7-07e2-40b4-94ba-69ea973090fb) successfully added.</w:t>
      </w:r>
    </w:p>
    <w:p>
      <w:pPr>
        <w:pStyle w:val="59"/>
        <w:spacing w:after="90"/>
        <w:rPr>
          <w:kern w:val="2"/>
        </w:rPr>
      </w:pPr>
    </w:p>
    <w:p>
      <w:pPr>
        <w:rPr>
          <w:kern w:val="2"/>
        </w:rPr>
      </w:pPr>
      <w:r>
        <w:rPr>
          <w:rFonts w:hint="eastAsia"/>
          <w:color w:val="000000"/>
          <w:kern w:val="2"/>
          <w:szCs w:val="21"/>
        </w:rPr>
        <w:t>在成功创建网络会话后，可以使用</w:t>
      </w:r>
      <w:r>
        <w:rPr>
          <w:color w:val="000000"/>
          <w:kern w:val="2"/>
          <w:szCs w:val="21"/>
        </w:rPr>
        <w:t>nmcli</w:t>
      </w:r>
      <w:r>
        <w:rPr>
          <w:rFonts w:hint="eastAsia"/>
          <w:color w:val="000000"/>
          <w:kern w:val="2"/>
          <w:szCs w:val="21"/>
        </w:rPr>
        <w:t>命令查看创建的所有网络会话：</w:t>
      </w:r>
    </w:p>
    <w:p>
      <w:pPr>
        <w:pStyle w:val="58"/>
        <w:rPr>
          <w:kern w:val="2"/>
        </w:rPr>
      </w:pPr>
    </w:p>
    <w:p>
      <w:pPr>
        <w:pStyle w:val="26"/>
        <w:rPr>
          <w:kern w:val="2"/>
        </w:rPr>
      </w:pPr>
      <w:r>
        <w:rPr>
          <w:kern w:val="2"/>
        </w:rPr>
        <w:t>[root@linuxprobe ~]# nmcli connection show</w:t>
      </w:r>
    </w:p>
    <w:p>
      <w:pPr>
        <w:pStyle w:val="26"/>
        <w:rPr>
          <w:kern w:val="2"/>
        </w:rPr>
      </w:pPr>
      <w:r>
        <w:rPr>
          <w:kern w:val="2"/>
        </w:rPr>
        <w:t>NAME UUID TYPE DEVICE </w:t>
      </w:r>
    </w:p>
    <w:p>
      <w:pPr>
        <w:pStyle w:val="26"/>
        <w:rPr>
          <w:b/>
          <w:bCs/>
          <w:kern w:val="2"/>
        </w:rPr>
      </w:pPr>
      <w:r>
        <w:rPr>
          <w:b/>
          <w:bCs/>
          <w:kern w:val="2"/>
        </w:rPr>
        <w:t>house        44acf0a7-07e2-40b4-94ba-69ea973090fb 802-3-ethernet -- </w:t>
      </w:r>
    </w:p>
    <w:p>
      <w:pPr>
        <w:pStyle w:val="26"/>
        <w:rPr>
          <w:kern w:val="2"/>
        </w:rPr>
      </w:pPr>
      <w:r>
        <w:rPr>
          <w:b/>
          <w:bCs/>
          <w:kern w:val="2"/>
        </w:rPr>
        <w:t>company      86c71220-0057-419e-b615-38f4014cfdee 802-3-ethernet --</w:t>
      </w:r>
      <w:r>
        <w:rPr>
          <w:kern w:val="2"/>
        </w:rPr>
        <w:t> </w:t>
      </w:r>
    </w:p>
    <w:p>
      <w:pPr>
        <w:pStyle w:val="26"/>
        <w:rPr>
          <w:kern w:val="2"/>
        </w:rPr>
      </w:pPr>
      <w:r>
        <w:rPr>
          <w:kern w:val="2"/>
        </w:rPr>
        <w:t>eno16777736  ec77579b-2ced-481f-9c09-f562b321e268 802-3-ethernet eno16777736 </w:t>
      </w:r>
    </w:p>
    <w:p>
      <w:pPr>
        <w:pStyle w:val="59"/>
        <w:spacing w:after="90"/>
        <w:rPr>
          <w:kern w:val="2"/>
        </w:rPr>
      </w:pPr>
    </w:p>
    <w:p>
      <w:pPr>
        <w:rPr>
          <w:kern w:val="2"/>
        </w:rPr>
      </w:pPr>
      <w:r>
        <w:rPr>
          <w:rFonts w:hint="eastAsia"/>
          <w:color w:val="000000"/>
          <w:kern w:val="2"/>
          <w:szCs w:val="21"/>
        </w:rPr>
        <w:t>使用</w:t>
      </w:r>
      <w:r>
        <w:rPr>
          <w:color w:val="000000"/>
          <w:kern w:val="2"/>
          <w:szCs w:val="21"/>
        </w:rPr>
        <w:t>nmcli</w:t>
      </w:r>
      <w:r>
        <w:rPr>
          <w:rFonts w:hint="eastAsia"/>
          <w:color w:val="000000"/>
          <w:kern w:val="2"/>
          <w:szCs w:val="21"/>
        </w:rPr>
        <w:t>命令配置过的网络会话是永久生效的，这样当我们下班回家后，顺手启用</w:t>
      </w:r>
      <w:r>
        <w:rPr>
          <w:color w:val="000000"/>
          <w:kern w:val="2"/>
          <w:szCs w:val="21"/>
        </w:rPr>
        <w:t>house</w:t>
      </w:r>
      <w:r>
        <w:rPr>
          <w:rFonts w:hint="eastAsia"/>
          <w:color w:val="000000"/>
          <w:kern w:val="2"/>
          <w:szCs w:val="21"/>
        </w:rPr>
        <w:t>网络会话，网卡就能自动通过</w:t>
      </w:r>
      <w:r>
        <w:rPr>
          <w:color w:val="000000"/>
          <w:kern w:val="2"/>
          <w:szCs w:val="21"/>
        </w:rPr>
        <w:t>DHCP</w:t>
      </w:r>
      <w:r>
        <w:rPr>
          <w:rFonts w:hint="eastAsia"/>
          <w:color w:val="000000"/>
          <w:kern w:val="2"/>
          <w:szCs w:val="21"/>
        </w:rPr>
        <w:t>获取到</w:t>
      </w:r>
      <w:r>
        <w:rPr>
          <w:color w:val="000000"/>
          <w:kern w:val="2"/>
          <w:szCs w:val="21"/>
        </w:rPr>
        <w:t>IP</w:t>
      </w:r>
      <w:r>
        <w:rPr>
          <w:rFonts w:hint="eastAsia"/>
          <w:color w:val="000000"/>
          <w:kern w:val="2"/>
          <w:szCs w:val="21"/>
        </w:rPr>
        <w:t>地址了。</w:t>
      </w:r>
    </w:p>
    <w:p>
      <w:pPr>
        <w:pStyle w:val="58"/>
        <w:rPr>
          <w:kern w:val="2"/>
        </w:rPr>
      </w:pPr>
    </w:p>
    <w:p>
      <w:pPr>
        <w:pStyle w:val="26"/>
        <w:spacing w:line="230" w:lineRule="exact"/>
        <w:rPr>
          <w:kern w:val="2"/>
        </w:rPr>
      </w:pPr>
      <w:r>
        <w:rPr>
          <w:kern w:val="2"/>
        </w:rPr>
        <w:t>[root@linuxprobe ~]# nmcli connection up house </w:t>
      </w:r>
    </w:p>
    <w:p>
      <w:pPr>
        <w:pStyle w:val="26"/>
        <w:spacing w:line="230" w:lineRule="exact"/>
        <w:rPr>
          <w:spacing w:val="-8"/>
          <w:kern w:val="2"/>
        </w:rPr>
      </w:pPr>
      <w:r>
        <w:rPr>
          <w:spacing w:val="-8"/>
          <w:kern w:val="2"/>
        </w:rPr>
        <w:t>Connection successfully activated (D-Bus active path: /org/freedesktop/NetworkManager/</w:t>
      </w:r>
    </w:p>
    <w:p>
      <w:pPr>
        <w:pStyle w:val="26"/>
        <w:spacing w:line="230" w:lineRule="exact"/>
        <w:rPr>
          <w:kern w:val="2"/>
        </w:rPr>
      </w:pPr>
      <w:r>
        <w:rPr>
          <w:kern w:val="2"/>
        </w:rPr>
        <w:t>ActiveConnection/2)</w:t>
      </w:r>
    </w:p>
    <w:p>
      <w:pPr>
        <w:pStyle w:val="26"/>
        <w:spacing w:line="230" w:lineRule="exact"/>
        <w:rPr>
          <w:kern w:val="2"/>
        </w:rPr>
      </w:pPr>
      <w:r>
        <w:rPr>
          <w:kern w:val="2"/>
        </w:rPr>
        <w:t>[root@linuxprobe ~]# ifconfig</w:t>
      </w:r>
    </w:p>
    <w:p>
      <w:pPr>
        <w:pStyle w:val="26"/>
        <w:spacing w:line="230" w:lineRule="exact"/>
        <w:rPr>
          <w:kern w:val="2"/>
        </w:rPr>
      </w:pPr>
      <w:r>
        <w:rPr>
          <w:kern w:val="2"/>
        </w:rPr>
        <w:t>eno1677773628: flags=4163&lt;UP,BROADCAST,RUNNING,MULTICAST&gt; mtu 1500</w:t>
      </w:r>
    </w:p>
    <w:p>
      <w:pPr>
        <w:pStyle w:val="26"/>
        <w:spacing w:line="230" w:lineRule="exact"/>
        <w:rPr>
          <w:kern w:val="2"/>
        </w:rPr>
      </w:pPr>
      <w:r>
        <w:rPr>
          <w:kern w:val="2"/>
        </w:rPr>
        <w:t> inet </w:t>
      </w:r>
      <w:r>
        <w:rPr>
          <w:b/>
          <w:bCs/>
          <w:kern w:val="2"/>
        </w:rPr>
        <w:t>192.168.100.128</w:t>
      </w:r>
      <w:r>
        <w:rPr>
          <w:kern w:val="2"/>
        </w:rPr>
        <w:t> netmask 255.255.255.0 broadcast 192.168.100.255</w:t>
      </w:r>
    </w:p>
    <w:p>
      <w:pPr>
        <w:pStyle w:val="26"/>
        <w:spacing w:line="230" w:lineRule="exact"/>
        <w:rPr>
          <w:kern w:val="2"/>
        </w:rPr>
      </w:pPr>
      <w:r>
        <w:rPr>
          <w:kern w:val="2"/>
        </w:rPr>
        <w:t> inet6 fe80::20c:29ff:fec4:a409 prefixlen 64 scopeid 0x20&lt;link&gt;</w:t>
      </w:r>
    </w:p>
    <w:p>
      <w:pPr>
        <w:pStyle w:val="26"/>
        <w:spacing w:line="230" w:lineRule="exact"/>
        <w:rPr>
          <w:kern w:val="2"/>
        </w:rPr>
      </w:pPr>
      <w:r>
        <w:rPr>
          <w:kern w:val="2"/>
        </w:rPr>
        <w:t> ether 00:0c:29:c4:a4:09 txqueuelen 1000 (Ethernet)</w:t>
      </w:r>
    </w:p>
    <w:p>
      <w:pPr>
        <w:pStyle w:val="26"/>
        <w:spacing w:line="230" w:lineRule="exact"/>
        <w:rPr>
          <w:kern w:val="2"/>
        </w:rPr>
      </w:pPr>
      <w:r>
        <w:rPr>
          <w:kern w:val="2"/>
        </w:rPr>
        <w:t> RX packets 42 bytes 4198 (4.0 KiB)</w:t>
      </w:r>
    </w:p>
    <w:p>
      <w:pPr>
        <w:pStyle w:val="26"/>
        <w:spacing w:line="230" w:lineRule="exact"/>
        <w:rPr>
          <w:kern w:val="2"/>
        </w:rPr>
      </w:pPr>
      <w:r>
        <w:rPr>
          <w:kern w:val="2"/>
        </w:rPr>
        <w:t> RX errors 0 dropped 0 overruns 0 frame 0</w:t>
      </w:r>
    </w:p>
    <w:p>
      <w:pPr>
        <w:pStyle w:val="26"/>
        <w:spacing w:line="230" w:lineRule="exact"/>
        <w:rPr>
          <w:kern w:val="2"/>
        </w:rPr>
      </w:pPr>
      <w:r>
        <w:rPr>
          <w:kern w:val="2"/>
        </w:rPr>
        <w:t> TX packets 75 bytes 10441 (10.1 KiB)</w:t>
      </w:r>
    </w:p>
    <w:p>
      <w:pPr>
        <w:pStyle w:val="26"/>
        <w:spacing w:line="230" w:lineRule="exact"/>
        <w:rPr>
          <w:kern w:val="2"/>
        </w:rPr>
      </w:pPr>
      <w:r>
        <w:rPr>
          <w:kern w:val="2"/>
        </w:rPr>
        <w:t> TX errors 0 dropped 0 overruns 0 carrier 0 collisions 0</w:t>
      </w:r>
    </w:p>
    <w:p>
      <w:pPr>
        <w:pStyle w:val="26"/>
        <w:spacing w:line="130" w:lineRule="exact"/>
        <w:rPr>
          <w:kern w:val="2"/>
        </w:rPr>
      </w:pPr>
    </w:p>
    <w:p>
      <w:pPr>
        <w:pStyle w:val="26"/>
        <w:spacing w:line="230" w:lineRule="exact"/>
        <w:rPr>
          <w:kern w:val="2"/>
        </w:rPr>
      </w:pPr>
      <w:r>
        <w:rPr>
          <w:kern w:val="2"/>
        </w:rPr>
        <w:t>lo: flags=73&lt;UP,LOOPBACK,RUNNING&gt; mtu 65536</w:t>
      </w:r>
    </w:p>
    <w:p>
      <w:pPr>
        <w:pStyle w:val="26"/>
        <w:spacing w:line="230" w:lineRule="exact"/>
        <w:rPr>
          <w:kern w:val="2"/>
        </w:rPr>
      </w:pPr>
      <w:r>
        <w:rPr>
          <w:kern w:val="2"/>
        </w:rPr>
        <w:t> inet 127.0.0.1 netmask 255.0.0.0</w:t>
      </w:r>
    </w:p>
    <w:p>
      <w:pPr>
        <w:pStyle w:val="26"/>
        <w:spacing w:line="230" w:lineRule="exact"/>
        <w:rPr>
          <w:kern w:val="2"/>
        </w:rPr>
      </w:pPr>
      <w:r>
        <w:rPr>
          <w:kern w:val="2"/>
        </w:rPr>
        <w:t> inet6 ::1 prefixlen 128 scopeid 0x10&lt;host&gt;</w:t>
      </w:r>
    </w:p>
    <w:p>
      <w:pPr>
        <w:pStyle w:val="26"/>
        <w:spacing w:line="230" w:lineRule="exact"/>
        <w:rPr>
          <w:kern w:val="2"/>
        </w:rPr>
      </w:pPr>
      <w:r>
        <w:rPr>
          <w:kern w:val="2"/>
        </w:rPr>
        <w:t> loop txqueuelen 0 (Local Loopback)</w:t>
      </w:r>
    </w:p>
    <w:p>
      <w:pPr>
        <w:pStyle w:val="26"/>
        <w:spacing w:line="230" w:lineRule="exact"/>
        <w:rPr>
          <w:kern w:val="2"/>
        </w:rPr>
      </w:pPr>
      <w:r>
        <w:rPr>
          <w:kern w:val="2"/>
        </w:rPr>
        <w:t> RX packets 518 bytes 44080 (43.0 KiB)</w:t>
      </w:r>
    </w:p>
    <w:p>
      <w:pPr>
        <w:pStyle w:val="26"/>
        <w:spacing w:line="230" w:lineRule="exact"/>
        <w:rPr>
          <w:kern w:val="2"/>
        </w:rPr>
      </w:pPr>
      <w:r>
        <w:rPr>
          <w:kern w:val="2"/>
        </w:rPr>
        <w:t> RX errors 0 dropped 0 overruns 0 frame 0</w:t>
      </w:r>
    </w:p>
    <w:p>
      <w:pPr>
        <w:pStyle w:val="26"/>
        <w:spacing w:line="230" w:lineRule="exact"/>
        <w:rPr>
          <w:kern w:val="2"/>
        </w:rPr>
      </w:pPr>
      <w:r>
        <w:rPr>
          <w:kern w:val="2"/>
        </w:rPr>
        <w:t> TX packets 518 bytes 44080 (43.0 KiB)</w:t>
      </w:r>
    </w:p>
    <w:p>
      <w:pPr>
        <w:pStyle w:val="26"/>
        <w:spacing w:line="230" w:lineRule="exact"/>
        <w:rPr>
          <w:kern w:val="2"/>
        </w:rPr>
      </w:pPr>
      <w:r>
        <w:rPr>
          <w:kern w:val="2"/>
        </w:rPr>
        <w:t> TX errors 0 dropped 0 overruns 0 carrier 0 collisions 0</w:t>
      </w:r>
    </w:p>
    <w:p>
      <w:pPr>
        <w:pStyle w:val="59"/>
        <w:spacing w:after="90"/>
        <w:rPr>
          <w:kern w:val="2"/>
        </w:rPr>
      </w:pPr>
    </w:p>
    <w:p>
      <w:pPr>
        <w:rPr>
          <w:kern w:val="2"/>
        </w:rPr>
      </w:pPr>
      <w:r>
        <w:rPr>
          <w:rFonts w:hint="eastAsia"/>
          <w:color w:val="000000"/>
          <w:kern w:val="2"/>
          <w:szCs w:val="21"/>
        </w:rPr>
        <w:t>如果大家使用的是虚拟机，请把虚拟机系统的网卡（网络适配器）切换成桥接模式，如图</w:t>
      </w:r>
      <w:r>
        <w:rPr>
          <w:color w:val="000000"/>
          <w:kern w:val="2"/>
          <w:szCs w:val="21"/>
        </w:rPr>
        <w:t>9-9</w:t>
      </w:r>
      <w:r>
        <w:rPr>
          <w:rFonts w:hint="eastAsia"/>
          <w:color w:val="000000"/>
          <w:kern w:val="2"/>
          <w:szCs w:val="21"/>
        </w:rPr>
        <w:t>所示。然后重启虚拟机系统即可。</w:t>
      </w:r>
    </w:p>
    <w:p>
      <w:pPr>
        <w:pStyle w:val="32"/>
        <w:spacing w:before="300"/>
        <w:rPr>
          <w:kern w:val="2"/>
        </w:rPr>
      </w:pPr>
      <w:r>
        <w:rPr>
          <w:color w:val="000000"/>
          <w:kern w:val="2"/>
          <w:szCs w:val="21"/>
        </w:rPr>
        <w:drawing>
          <wp:inline distT="0" distB="0" distL="0" distR="0">
            <wp:extent cx="3855720" cy="3482340"/>
            <wp:effectExtent l="0" t="0" r="0" b="0"/>
            <wp:docPr id="133" name="图片 133" descr="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090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855720" cy="3482340"/>
                    </a:xfrm>
                    <a:prstGeom prst="rect">
                      <a:avLst/>
                    </a:prstGeom>
                    <a:noFill/>
                    <a:ln>
                      <a:noFill/>
                    </a:ln>
                  </pic:spPr>
                </pic:pic>
              </a:graphicData>
            </a:graphic>
          </wp:inline>
        </w:drawing>
      </w:r>
    </w:p>
    <w:p>
      <w:pPr>
        <w:pStyle w:val="33"/>
        <w:spacing w:after="260"/>
        <w:rPr>
          <w:kern w:val="2"/>
        </w:rPr>
      </w:pPr>
      <w:r>
        <w:rPr>
          <w:rFonts w:hint="eastAsia"/>
          <w:color w:val="000000"/>
          <w:kern w:val="2"/>
          <w:szCs w:val="21"/>
        </w:rPr>
        <w:t>图</w:t>
      </w:r>
      <w:r>
        <w:rPr>
          <w:color w:val="000000"/>
          <w:kern w:val="2"/>
          <w:szCs w:val="21"/>
        </w:rPr>
        <w:t xml:space="preserve">9-9  </w:t>
      </w:r>
      <w:r>
        <w:rPr>
          <w:rFonts w:hint="eastAsia"/>
          <w:color w:val="000000"/>
          <w:kern w:val="2"/>
          <w:szCs w:val="21"/>
        </w:rPr>
        <w:t>设置虚拟机网卡的模式</w:t>
      </w:r>
    </w:p>
    <w:p>
      <w:pPr>
        <w:pStyle w:val="4"/>
        <w:spacing w:before="151" w:after="151"/>
        <w:rPr>
          <w:kern w:val="2"/>
        </w:rPr>
      </w:pPr>
      <w:r>
        <w:rPr>
          <w:color w:val="000000"/>
          <w:kern w:val="2"/>
        </w:rPr>
        <w:t>9.1.3</w:t>
      </w:r>
      <w:r>
        <w:rPr>
          <w:color w:val="000000"/>
          <w:kern w:val="2"/>
          <w:szCs w:val="21"/>
        </w:rPr>
        <w:t xml:space="preserve">  </w:t>
      </w:r>
      <w:r>
        <w:rPr>
          <w:rFonts w:hint="eastAsia"/>
          <w:color w:val="000000"/>
          <w:kern w:val="2"/>
        </w:rPr>
        <w:t>绑定两块网卡</w:t>
      </w:r>
    </w:p>
    <w:p>
      <w:pPr>
        <w:rPr>
          <w:kern w:val="2"/>
        </w:rPr>
      </w:pPr>
      <w:r>
        <w:rPr>
          <w:rFonts w:hint="eastAsia"/>
          <w:color w:val="000000"/>
          <w:kern w:val="2"/>
          <w:szCs w:val="21"/>
        </w:rPr>
        <w:t>一般来讲，生产环境必须提供</w:t>
      </w:r>
      <w:r>
        <w:rPr>
          <w:color w:val="000000"/>
          <w:kern w:val="2"/>
          <w:szCs w:val="21"/>
        </w:rPr>
        <w:t>7</w:t>
      </w:r>
      <w:r>
        <w:rPr>
          <w:rFonts w:hint="eastAsia"/>
          <w:color w:val="000000"/>
          <w:kern w:val="2"/>
          <w:szCs w:val="21"/>
        </w:rPr>
        <w:t>×</w:t>
      </w:r>
      <w:r>
        <w:rPr>
          <w:color w:val="000000"/>
          <w:kern w:val="2"/>
          <w:szCs w:val="21"/>
        </w:rPr>
        <w:t>24</w:t>
      </w:r>
      <w:r>
        <w:rPr>
          <w:rFonts w:hint="eastAsia"/>
          <w:color w:val="000000"/>
          <w:kern w:val="2"/>
          <w:szCs w:val="21"/>
        </w:rPr>
        <w:t>小时的网络传输服务。借助于网卡绑定技术，不仅可以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pPr>
        <w:rPr>
          <w:kern w:val="2"/>
        </w:rPr>
      </w:pPr>
      <w:r>
        <w:rPr>
          <w:rFonts w:hint="eastAsia"/>
          <w:kern w:val="2"/>
        </w:rPr>
        <w:t>下面我们来看一下如何绑定网卡。</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：在虚拟机系统中再添加一块网卡设备，请确保两块网卡都处在同一个网络连接中（即网卡模式相同），如图</w:t>
      </w:r>
      <w:r>
        <w:rPr>
          <w:kern w:val="2"/>
        </w:rPr>
        <w:t>9-10</w:t>
      </w:r>
      <w:r>
        <w:rPr>
          <w:rFonts w:hint="eastAsia"/>
          <w:kern w:val="2"/>
        </w:rPr>
        <w:t>和图</w:t>
      </w:r>
      <w:r>
        <w:rPr>
          <w:kern w:val="2"/>
        </w:rPr>
        <w:t>9-11</w:t>
      </w:r>
      <w:r>
        <w:rPr>
          <w:rFonts w:hint="eastAsia"/>
          <w:kern w:val="2"/>
        </w:rPr>
        <w:t>所示。处于相同模式的网卡设备才可以进行网卡绑定，否则这两块网卡无法互相传送数据。</w:t>
      </w:r>
    </w:p>
    <w:p>
      <w:pPr>
        <w:pStyle w:val="32"/>
        <w:rPr>
          <w:kern w:val="2"/>
        </w:rPr>
      </w:pPr>
      <w:r>
        <w:rPr>
          <w:color w:val="000000"/>
          <w:kern w:val="2"/>
          <w:szCs w:val="21"/>
        </w:rPr>
        <w:drawing>
          <wp:inline distT="0" distB="0" distL="0" distR="0">
            <wp:extent cx="4030980" cy="1996440"/>
            <wp:effectExtent l="19050" t="19050" r="7620" b="3810"/>
            <wp:docPr id="134" name="图片 134" descr="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09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030980" cy="1996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9-10  </w:t>
      </w:r>
      <w:r>
        <w:rPr>
          <w:rFonts w:hint="eastAsia"/>
          <w:color w:val="000000"/>
          <w:kern w:val="2"/>
          <w:szCs w:val="21"/>
        </w:rPr>
        <w:t>在虚拟机中再添加一块网卡设备</w:t>
      </w:r>
    </w:p>
    <w:p>
      <w:pPr>
        <w:pStyle w:val="32"/>
        <w:rPr>
          <w:kern w:val="2"/>
        </w:rPr>
      </w:pPr>
      <w:r>
        <w:rPr>
          <w:color w:val="000000"/>
          <w:kern w:val="2"/>
          <w:szCs w:val="21"/>
        </w:rPr>
        <w:drawing>
          <wp:inline distT="0" distB="0" distL="0" distR="0">
            <wp:extent cx="2270760" cy="2087880"/>
            <wp:effectExtent l="0" t="0" r="0" b="0"/>
            <wp:docPr id="135" name="图片 135" descr="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09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270760" cy="2087880"/>
                    </a:xfrm>
                    <a:prstGeom prst="rect">
                      <a:avLst/>
                    </a:prstGeom>
                    <a:noFill/>
                    <a:ln>
                      <a:noFill/>
                    </a:ln>
                  </pic:spPr>
                </pic:pic>
              </a:graphicData>
            </a:graphic>
          </wp:inline>
        </w:drawing>
      </w:r>
    </w:p>
    <w:p>
      <w:pPr>
        <w:pStyle w:val="33"/>
        <w:spacing w:after="80"/>
        <w:rPr>
          <w:color w:val="000000"/>
          <w:kern w:val="2"/>
          <w:szCs w:val="21"/>
        </w:rPr>
      </w:pPr>
      <w:r>
        <w:rPr>
          <w:rFonts w:hint="eastAsia"/>
          <w:color w:val="000000"/>
          <w:kern w:val="2"/>
          <w:szCs w:val="21"/>
        </w:rPr>
        <w:t>图</w:t>
      </w:r>
      <w:r>
        <w:rPr>
          <w:color w:val="000000"/>
          <w:kern w:val="2"/>
          <w:szCs w:val="21"/>
        </w:rPr>
        <w:t xml:space="preserve">9-11  </w:t>
      </w:r>
      <w:r>
        <w:rPr>
          <w:rFonts w:hint="eastAsia"/>
          <w:color w:val="000000"/>
          <w:kern w:val="2"/>
          <w:szCs w:val="21"/>
        </w:rPr>
        <w:t>确保两块网卡处在同一个网络连接中（即网卡模式相同）</w:t>
      </w: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文本编辑器来配置网卡设备的绑定参数。网卡绑定的理论知识类似于前面学习的</w:t>
      </w:r>
      <w:r>
        <w:rPr>
          <w:color w:val="000000"/>
          <w:kern w:val="2"/>
          <w:szCs w:val="21"/>
        </w:rPr>
        <w:t>RAID</w:t>
      </w:r>
      <w:r>
        <w:rPr>
          <w:rFonts w:hint="eastAsia"/>
          <w:color w:val="000000"/>
          <w:kern w:val="2"/>
          <w:szCs w:val="21"/>
        </w:rPr>
        <w:t>硬盘组，我们需要对参与绑定的网卡设备逐个进行“初始设置”。需要注意的是，这些原本独立的网卡设备此时需要被配置成为一块“从属”网卡，服务于“主”网卡，不应该再有自己的</w:t>
      </w:r>
      <w:r>
        <w:rPr>
          <w:color w:val="000000"/>
          <w:kern w:val="2"/>
          <w:szCs w:val="21"/>
        </w:rPr>
        <w:t>IP</w:t>
      </w:r>
      <w:r>
        <w:rPr>
          <w:rFonts w:hint="eastAsia"/>
          <w:color w:val="000000"/>
          <w:kern w:val="2"/>
          <w:szCs w:val="21"/>
        </w:rPr>
        <w:t>地址等信息。在进行了初始设置之后，它们就可以支持网卡绑定。</w:t>
      </w:r>
    </w:p>
    <w:p>
      <w:pPr>
        <w:pStyle w:val="58"/>
        <w:rPr>
          <w:kern w:val="2"/>
        </w:rPr>
      </w:pPr>
    </w:p>
    <w:p>
      <w:pPr>
        <w:pStyle w:val="26"/>
        <w:rPr>
          <w:kern w:val="2"/>
        </w:rPr>
      </w:pPr>
      <w:r>
        <w:rPr>
          <w:kern w:val="2"/>
        </w:rPr>
        <w:t>[root@linuxprobe ~]# vim /etc/sysconfig/network-scripts/ifcfg-eno16777736</w:t>
      </w:r>
    </w:p>
    <w:p>
      <w:pPr>
        <w:pStyle w:val="26"/>
        <w:rPr>
          <w:kern w:val="2"/>
        </w:rPr>
      </w:pPr>
      <w:r>
        <w:rPr>
          <w:kern w:val="2"/>
        </w:rPr>
        <w:t>TYPE=Ethernet</w:t>
      </w:r>
    </w:p>
    <w:p>
      <w:pPr>
        <w:pStyle w:val="26"/>
        <w:rPr>
          <w:kern w:val="2"/>
        </w:rPr>
      </w:pPr>
      <w:r>
        <w:rPr>
          <w:kern w:val="2"/>
        </w:rPr>
        <w:t>BOOTPROTO=none</w:t>
      </w:r>
    </w:p>
    <w:p>
      <w:pPr>
        <w:pStyle w:val="26"/>
        <w:rPr>
          <w:kern w:val="2"/>
        </w:rPr>
      </w:pPr>
      <w:r>
        <w:rPr>
          <w:kern w:val="2"/>
        </w:rPr>
        <w:t>ONBOOT=yes</w:t>
      </w:r>
    </w:p>
    <w:p>
      <w:pPr>
        <w:pStyle w:val="26"/>
        <w:rPr>
          <w:kern w:val="2"/>
        </w:rPr>
      </w:pPr>
      <w:r>
        <w:rPr>
          <w:kern w:val="2"/>
        </w:rPr>
        <w:t>USERCTL=no</w:t>
      </w:r>
    </w:p>
    <w:p>
      <w:pPr>
        <w:pStyle w:val="26"/>
        <w:rPr>
          <w:kern w:val="2"/>
        </w:rPr>
      </w:pPr>
      <w:r>
        <w:rPr>
          <w:kern w:val="2"/>
        </w:rPr>
        <w:t>DEVICE=eno16777736</w:t>
      </w:r>
    </w:p>
    <w:p>
      <w:pPr>
        <w:pStyle w:val="26"/>
        <w:rPr>
          <w:kern w:val="2"/>
        </w:rPr>
      </w:pPr>
      <w:r>
        <w:rPr>
          <w:kern w:val="2"/>
        </w:rPr>
        <w:t>MASTER=bond0</w:t>
      </w:r>
    </w:p>
    <w:p>
      <w:pPr>
        <w:pStyle w:val="26"/>
        <w:rPr>
          <w:kern w:val="2"/>
        </w:rPr>
      </w:pPr>
      <w:r>
        <w:rPr>
          <w:kern w:val="2"/>
        </w:rPr>
        <w:t>SLAVE=yes</w:t>
      </w:r>
    </w:p>
    <w:p>
      <w:pPr>
        <w:pStyle w:val="26"/>
        <w:rPr>
          <w:kern w:val="2"/>
        </w:rPr>
      </w:pPr>
      <w:r>
        <w:rPr>
          <w:kern w:val="2"/>
        </w:rPr>
        <w:t>[root@linuxprobe ~]# vim /etc/sysconfig/network-scripts/ifcfg-eno33554968</w:t>
      </w:r>
    </w:p>
    <w:p>
      <w:pPr>
        <w:pStyle w:val="26"/>
        <w:rPr>
          <w:kern w:val="2"/>
        </w:rPr>
      </w:pPr>
      <w:r>
        <w:rPr>
          <w:kern w:val="2"/>
        </w:rPr>
        <w:t>TYPE=Ethernet</w:t>
      </w:r>
    </w:p>
    <w:p>
      <w:pPr>
        <w:pStyle w:val="26"/>
        <w:rPr>
          <w:kern w:val="2"/>
        </w:rPr>
      </w:pPr>
      <w:r>
        <w:rPr>
          <w:kern w:val="2"/>
        </w:rPr>
        <w:t>BOOTPROTO=none</w:t>
      </w:r>
    </w:p>
    <w:p>
      <w:pPr>
        <w:pStyle w:val="26"/>
        <w:rPr>
          <w:kern w:val="2"/>
        </w:rPr>
      </w:pPr>
      <w:r>
        <w:rPr>
          <w:kern w:val="2"/>
        </w:rPr>
        <w:t>ONBOOT=yes</w:t>
      </w:r>
    </w:p>
    <w:p>
      <w:pPr>
        <w:pStyle w:val="26"/>
        <w:rPr>
          <w:kern w:val="2"/>
        </w:rPr>
      </w:pPr>
      <w:r>
        <w:rPr>
          <w:kern w:val="2"/>
        </w:rPr>
        <w:t>USERCTL=no</w:t>
      </w:r>
    </w:p>
    <w:p>
      <w:pPr>
        <w:pStyle w:val="26"/>
        <w:rPr>
          <w:kern w:val="2"/>
        </w:rPr>
      </w:pPr>
      <w:r>
        <w:rPr>
          <w:kern w:val="2"/>
        </w:rPr>
        <w:t>DEVICE=eno33554968</w:t>
      </w:r>
    </w:p>
    <w:p>
      <w:pPr>
        <w:pStyle w:val="26"/>
        <w:rPr>
          <w:kern w:val="2"/>
        </w:rPr>
      </w:pPr>
      <w:r>
        <w:rPr>
          <w:kern w:val="2"/>
        </w:rPr>
        <w:t>MASTER=bond0</w:t>
      </w:r>
    </w:p>
    <w:p>
      <w:pPr>
        <w:pStyle w:val="26"/>
        <w:rPr>
          <w:kern w:val="2"/>
        </w:rPr>
      </w:pPr>
      <w:r>
        <w:rPr>
          <w:kern w:val="2"/>
        </w:rPr>
        <w:t>SLAVE=yes</w:t>
      </w:r>
    </w:p>
    <w:p>
      <w:pPr>
        <w:pStyle w:val="59"/>
        <w:spacing w:after="90"/>
        <w:rPr>
          <w:kern w:val="2"/>
        </w:rPr>
      </w:pPr>
    </w:p>
    <w:p>
      <w:pPr>
        <w:rPr>
          <w:kern w:val="2"/>
        </w:rPr>
      </w:pPr>
      <w:r>
        <w:rPr>
          <w:rFonts w:hint="eastAsia"/>
          <w:color w:val="000000"/>
          <w:kern w:val="2"/>
          <w:szCs w:val="21"/>
        </w:rPr>
        <w:t>还需要将绑定后的设备命名为</w:t>
      </w:r>
      <w:r>
        <w:rPr>
          <w:color w:val="000000"/>
          <w:kern w:val="2"/>
          <w:szCs w:val="21"/>
        </w:rPr>
        <w:t>bond0</w:t>
      </w:r>
      <w:r>
        <w:rPr>
          <w:rFonts w:hint="eastAsia"/>
          <w:color w:val="000000"/>
          <w:kern w:val="2"/>
          <w:szCs w:val="21"/>
        </w:rPr>
        <w:t>并把</w:t>
      </w:r>
      <w:r>
        <w:rPr>
          <w:color w:val="000000"/>
          <w:kern w:val="2"/>
          <w:szCs w:val="21"/>
        </w:rPr>
        <w:t>IP</w:t>
      </w:r>
      <w:r>
        <w:rPr>
          <w:rFonts w:hint="eastAsia"/>
          <w:color w:val="000000"/>
          <w:kern w:val="2"/>
          <w:szCs w:val="21"/>
        </w:rPr>
        <w:t>地址等信息填写进去，这样当用户访问相应服务的时候，实际上就是由这两块网卡设备在共同提供服务。</w:t>
      </w:r>
    </w:p>
    <w:p>
      <w:pPr>
        <w:pStyle w:val="58"/>
        <w:rPr>
          <w:kern w:val="2"/>
        </w:rPr>
      </w:pPr>
    </w:p>
    <w:p>
      <w:pPr>
        <w:pStyle w:val="26"/>
        <w:rPr>
          <w:kern w:val="2"/>
        </w:rPr>
      </w:pPr>
      <w:r>
        <w:rPr>
          <w:kern w:val="2"/>
        </w:rPr>
        <w:t>[root@linuxprobe ~]# vim /etc/sysconfig/network-scripts/ifcfg-bond0</w:t>
      </w:r>
    </w:p>
    <w:p>
      <w:pPr>
        <w:pStyle w:val="26"/>
        <w:rPr>
          <w:kern w:val="2"/>
        </w:rPr>
      </w:pPr>
      <w:r>
        <w:rPr>
          <w:kern w:val="2"/>
        </w:rPr>
        <w:t>TYPE=Ethernet</w:t>
      </w:r>
    </w:p>
    <w:p>
      <w:pPr>
        <w:pStyle w:val="26"/>
        <w:rPr>
          <w:kern w:val="2"/>
        </w:rPr>
      </w:pPr>
      <w:r>
        <w:rPr>
          <w:kern w:val="2"/>
        </w:rPr>
        <w:t>BOOTPROTO=none</w:t>
      </w:r>
    </w:p>
    <w:p>
      <w:pPr>
        <w:pStyle w:val="26"/>
        <w:rPr>
          <w:kern w:val="2"/>
        </w:rPr>
      </w:pPr>
      <w:r>
        <w:rPr>
          <w:kern w:val="2"/>
        </w:rPr>
        <w:t>ONBOOT=yes</w:t>
      </w:r>
    </w:p>
    <w:p>
      <w:pPr>
        <w:pStyle w:val="26"/>
        <w:rPr>
          <w:kern w:val="2"/>
        </w:rPr>
      </w:pPr>
      <w:r>
        <w:rPr>
          <w:kern w:val="2"/>
        </w:rPr>
        <w:t>USERCTL=no</w:t>
      </w:r>
    </w:p>
    <w:p>
      <w:pPr>
        <w:pStyle w:val="26"/>
        <w:rPr>
          <w:kern w:val="2"/>
        </w:rPr>
      </w:pPr>
      <w:r>
        <w:rPr>
          <w:kern w:val="2"/>
        </w:rPr>
        <w:t>DEVICE=bond0</w:t>
      </w:r>
    </w:p>
    <w:p>
      <w:pPr>
        <w:pStyle w:val="26"/>
        <w:rPr>
          <w:kern w:val="2"/>
        </w:rPr>
      </w:pPr>
      <w:r>
        <w:rPr>
          <w:kern w:val="2"/>
        </w:rPr>
        <w:t>IPADDR=192.168.10.10</w:t>
      </w:r>
    </w:p>
    <w:p>
      <w:pPr>
        <w:pStyle w:val="26"/>
        <w:rPr>
          <w:kern w:val="2"/>
        </w:rPr>
      </w:pPr>
      <w:r>
        <w:rPr>
          <w:kern w:val="2"/>
        </w:rPr>
        <w:t>PREFIX=24</w:t>
      </w:r>
    </w:p>
    <w:p>
      <w:pPr>
        <w:pStyle w:val="26"/>
        <w:rPr>
          <w:kern w:val="2"/>
        </w:rPr>
      </w:pPr>
      <w:r>
        <w:rPr>
          <w:kern w:val="2"/>
        </w:rPr>
        <w:t>DNS=192.168.10.1</w:t>
      </w:r>
    </w:p>
    <w:p>
      <w:pPr>
        <w:pStyle w:val="26"/>
        <w:rPr>
          <w:kern w:val="2"/>
        </w:rPr>
      </w:pPr>
      <w:r>
        <w:rPr>
          <w:kern w:val="2"/>
        </w:rPr>
        <w:t>NM</w:t>
      </w:r>
      <w:r>
        <w:rPr>
          <w:rFonts w:ascii="宋体"/>
          <w:kern w:val="2"/>
        </w:rPr>
        <w:t>_</w:t>
      </w:r>
      <w:r>
        <w:rPr>
          <w:kern w:val="2"/>
        </w:rPr>
        <w:t>CONTROLLED=no</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spacing w:val="-6"/>
          <w:kern w:val="2"/>
          <w:szCs w:val="21"/>
        </w:rPr>
        <w:t>：让</w:t>
      </w:r>
      <w:r>
        <w:rPr>
          <w:color w:val="000000"/>
          <w:spacing w:val="-6"/>
          <w:kern w:val="2"/>
          <w:szCs w:val="21"/>
        </w:rPr>
        <w:t>Linux</w:t>
      </w:r>
      <w:r>
        <w:rPr>
          <w:rFonts w:hint="eastAsia"/>
          <w:color w:val="000000"/>
          <w:spacing w:val="-6"/>
          <w:kern w:val="2"/>
          <w:szCs w:val="21"/>
        </w:rPr>
        <w:t>内核支持网卡绑定驱动。常见的网卡绑定驱动有三种模式</w:t>
      </w:r>
      <w:r>
        <w:rPr>
          <w:rFonts w:hint="eastAsia"/>
          <w:color w:val="000000"/>
          <w:w w:val="200"/>
          <w:kern w:val="2"/>
          <w:szCs w:val="21"/>
        </w:rPr>
        <w:t>—</w:t>
      </w:r>
      <w:r>
        <w:rPr>
          <w:color w:val="000000"/>
          <w:kern w:val="2"/>
          <w:szCs w:val="21"/>
        </w:rPr>
        <w:t>mode0</w:t>
      </w:r>
      <w:r>
        <w:rPr>
          <w:rFonts w:hint="eastAsia"/>
          <w:color w:val="000000"/>
          <w:kern w:val="2"/>
          <w:szCs w:val="21"/>
        </w:rPr>
        <w:t>、</w:t>
      </w:r>
      <w:r>
        <w:rPr>
          <w:color w:val="000000"/>
          <w:kern w:val="2"/>
          <w:szCs w:val="21"/>
        </w:rPr>
        <w:t>mode1</w:t>
      </w:r>
      <w:r>
        <w:rPr>
          <w:rFonts w:hint="eastAsia"/>
          <w:color w:val="000000"/>
          <w:kern w:val="2"/>
          <w:szCs w:val="21"/>
        </w:rPr>
        <w:t>和</w:t>
      </w:r>
      <w:r>
        <w:rPr>
          <w:color w:val="000000"/>
          <w:kern w:val="2"/>
          <w:szCs w:val="21"/>
        </w:rPr>
        <w:t>mode6</w:t>
      </w:r>
      <w:r>
        <w:rPr>
          <w:rFonts w:hint="eastAsia"/>
          <w:color w:val="000000"/>
          <w:kern w:val="2"/>
          <w:szCs w:val="21"/>
        </w:rPr>
        <w:t>。下面以绑定两块网卡为例，讲解使用的情景。</w:t>
      </w:r>
    </w:p>
    <w:p>
      <w:pPr>
        <w:pStyle w:val="34"/>
        <w:ind w:left="704" w:hanging="304"/>
        <w:rPr>
          <w:kern w:val="2"/>
        </w:rPr>
      </w:pPr>
      <w:r>
        <w:rPr>
          <w:kern w:val="2"/>
        </w:rPr>
        <w:sym w:font="Wingdings" w:char="00D8"/>
      </w:r>
      <w:r>
        <w:rPr>
          <w:kern w:val="2"/>
        </w:rPr>
        <w:tab/>
      </w:r>
      <w:r>
        <w:rPr>
          <w:color w:val="000000"/>
          <w:kern w:val="2"/>
          <w:szCs w:val="21"/>
        </w:rPr>
        <w:t>mode0</w:t>
      </w:r>
      <w:r>
        <w:rPr>
          <w:rFonts w:hint="eastAsia"/>
          <w:color w:val="000000"/>
          <w:kern w:val="2"/>
          <w:szCs w:val="21"/>
        </w:rPr>
        <w:t>（平衡负载模式）：平时两块网卡均工作，且自动备援，但需要在与服务器本地网卡相连的交换机设备上进行端口聚合来支持绑定技术。</w:t>
      </w:r>
    </w:p>
    <w:p>
      <w:pPr>
        <w:pStyle w:val="34"/>
        <w:ind w:left="704" w:hanging="304"/>
        <w:rPr>
          <w:kern w:val="2"/>
        </w:rPr>
      </w:pPr>
      <w:r>
        <w:rPr>
          <w:kern w:val="2"/>
        </w:rPr>
        <w:sym w:font="Wingdings" w:char="00D8"/>
      </w:r>
      <w:r>
        <w:rPr>
          <w:kern w:val="2"/>
        </w:rPr>
        <w:tab/>
      </w:r>
      <w:r>
        <w:rPr>
          <w:color w:val="000000"/>
          <w:kern w:val="2"/>
          <w:szCs w:val="21"/>
        </w:rPr>
        <w:t>mode1</w:t>
      </w:r>
      <w:r>
        <w:rPr>
          <w:rFonts w:hint="eastAsia"/>
          <w:color w:val="000000"/>
          <w:kern w:val="2"/>
          <w:szCs w:val="21"/>
        </w:rPr>
        <w:t>（自动备援模式）：平时只有一块网卡工作，在它故障后自动替换为另外的网卡。</w:t>
      </w:r>
    </w:p>
    <w:p>
      <w:pPr>
        <w:pStyle w:val="34"/>
        <w:ind w:left="704" w:hanging="304"/>
        <w:rPr>
          <w:kern w:val="2"/>
        </w:rPr>
      </w:pPr>
      <w:r>
        <w:rPr>
          <w:kern w:val="2"/>
        </w:rPr>
        <w:sym w:font="Wingdings" w:char="00D8"/>
      </w:r>
      <w:r>
        <w:rPr>
          <w:kern w:val="2"/>
        </w:rPr>
        <w:tab/>
      </w:r>
      <w:r>
        <w:rPr>
          <w:color w:val="000000"/>
          <w:kern w:val="2"/>
          <w:szCs w:val="21"/>
        </w:rPr>
        <w:t>mode6</w:t>
      </w:r>
      <w:r>
        <w:rPr>
          <w:rFonts w:hint="eastAsia"/>
          <w:color w:val="000000"/>
          <w:kern w:val="2"/>
          <w:szCs w:val="21"/>
        </w:rPr>
        <w:t>（平衡负载模式）：平时两块网卡均工作，且自动备援，无须交换机设备提供辅助支持。</w:t>
      </w:r>
    </w:p>
    <w:p>
      <w:pPr>
        <w:rPr>
          <w:spacing w:val="-2"/>
          <w:kern w:val="2"/>
        </w:rPr>
      </w:pPr>
      <w:r>
        <w:rPr>
          <w:rFonts w:hint="eastAsia"/>
          <w:color w:val="000000"/>
          <w:spacing w:val="-2"/>
          <w:kern w:val="2"/>
          <w:szCs w:val="21"/>
        </w:rPr>
        <w:t>比如有一台用于提供</w:t>
      </w:r>
      <w:r>
        <w:rPr>
          <w:color w:val="000000"/>
          <w:spacing w:val="-2"/>
          <w:kern w:val="2"/>
          <w:szCs w:val="21"/>
        </w:rPr>
        <w:t>NFS</w:t>
      </w:r>
      <w:r>
        <w:rPr>
          <w:rFonts w:hint="eastAsia"/>
          <w:color w:val="000000"/>
          <w:spacing w:val="-2"/>
          <w:kern w:val="2"/>
          <w:szCs w:val="21"/>
        </w:rPr>
        <w:t>或者</w:t>
      </w:r>
      <w:r>
        <w:rPr>
          <w:color w:val="000000"/>
          <w:spacing w:val="-2"/>
          <w:kern w:val="2"/>
          <w:szCs w:val="21"/>
        </w:rPr>
        <w:t>samba</w:t>
      </w:r>
      <w:r>
        <w:rPr>
          <w:rFonts w:hint="eastAsia"/>
          <w:color w:val="000000"/>
          <w:spacing w:val="-2"/>
          <w:kern w:val="2"/>
          <w:szCs w:val="21"/>
        </w:rPr>
        <w:t>服务的文件服务器，它所能提供的最大网络传输速度为</w:t>
      </w:r>
      <w:r>
        <w:rPr>
          <w:color w:val="000000"/>
          <w:spacing w:val="-2"/>
          <w:kern w:val="2"/>
          <w:szCs w:val="21"/>
        </w:rPr>
        <w:t>100Mbit/s</w:t>
      </w:r>
      <w:r>
        <w:rPr>
          <w:rFonts w:hint="eastAsia"/>
          <w:color w:val="000000"/>
          <w:spacing w:val="-2"/>
          <w:kern w:val="2"/>
          <w:szCs w:val="21"/>
        </w:rPr>
        <w:t>，但是访问该服务器的用户数量特别多，那么它的访问压力一定很大。在生产环境中，网络的可靠性是极为重要的，而且网络的传输速度也必须得以保证。针对这样的情况，比较好的选择就是</w:t>
      </w:r>
      <w:r>
        <w:rPr>
          <w:color w:val="000000"/>
          <w:spacing w:val="-2"/>
          <w:kern w:val="2"/>
          <w:szCs w:val="21"/>
        </w:rPr>
        <w:t>mode6</w:t>
      </w:r>
      <w:r>
        <w:rPr>
          <w:rFonts w:hint="eastAsia"/>
          <w:color w:val="000000"/>
          <w:spacing w:val="-2"/>
          <w:kern w:val="2"/>
          <w:szCs w:val="21"/>
        </w:rPr>
        <w:t>网卡绑定驱动模式了。因为</w:t>
      </w:r>
      <w:r>
        <w:rPr>
          <w:color w:val="000000"/>
          <w:spacing w:val="-2"/>
          <w:kern w:val="2"/>
          <w:szCs w:val="21"/>
        </w:rPr>
        <w:t>mode6</w:t>
      </w:r>
      <w:r>
        <w:rPr>
          <w:rFonts w:hint="eastAsia"/>
          <w:color w:val="000000"/>
          <w:spacing w:val="-2"/>
          <w:kern w:val="2"/>
          <w:szCs w:val="21"/>
        </w:rPr>
        <w:t>能够让两块网卡同时一起工作，当其中一块网卡出现故障后能自动备援，且无需交换机设备支援，从而提供了可靠的网络传输保障。</w:t>
      </w:r>
    </w:p>
    <w:p>
      <w:pPr>
        <w:rPr>
          <w:kern w:val="2"/>
        </w:rPr>
      </w:pPr>
      <w:r>
        <w:rPr>
          <w:rFonts w:hint="eastAsia"/>
          <w:kern w:val="2"/>
        </w:rPr>
        <w:t>下面使用</w:t>
      </w:r>
      <w:r>
        <w:rPr>
          <w:kern w:val="2"/>
        </w:rPr>
        <w:t>Vim</w:t>
      </w:r>
      <w:r>
        <w:rPr>
          <w:rFonts w:hint="eastAsia"/>
          <w:kern w:val="2"/>
        </w:rPr>
        <w:t>文本编辑器创建一个用于网卡绑定的驱动文件，使得绑定后的</w:t>
      </w:r>
      <w:r>
        <w:rPr>
          <w:kern w:val="2"/>
        </w:rPr>
        <w:t>bond0</w:t>
      </w:r>
      <w:r>
        <w:rPr>
          <w:rFonts w:hint="eastAsia"/>
          <w:kern w:val="2"/>
        </w:rPr>
        <w:t>网卡设备能够支持绑定技术（</w:t>
      </w:r>
      <w:r>
        <w:rPr>
          <w:kern w:val="2"/>
        </w:rPr>
        <w:t>bonding</w:t>
      </w:r>
      <w:r>
        <w:rPr>
          <w:rFonts w:hint="eastAsia"/>
          <w:kern w:val="2"/>
        </w:rPr>
        <w:t>）；同时定义网卡以</w:t>
      </w:r>
      <w:r>
        <w:rPr>
          <w:kern w:val="2"/>
        </w:rPr>
        <w:t>mode6</w:t>
      </w:r>
      <w:r>
        <w:rPr>
          <w:rFonts w:hint="eastAsia"/>
          <w:kern w:val="2"/>
        </w:rPr>
        <w:t>模式进行绑定，且出现故障时自动切换的时间为</w:t>
      </w:r>
      <w:r>
        <w:rPr>
          <w:kern w:val="2"/>
        </w:rPr>
        <w:t>100</w:t>
      </w:r>
      <w:r>
        <w:rPr>
          <w:rFonts w:hint="eastAsia"/>
          <w:kern w:val="2"/>
        </w:rPr>
        <w:t>毫秒。</w:t>
      </w:r>
    </w:p>
    <w:p>
      <w:pPr>
        <w:pStyle w:val="58"/>
        <w:rPr>
          <w:kern w:val="2"/>
        </w:rPr>
      </w:pPr>
    </w:p>
    <w:p>
      <w:pPr>
        <w:pStyle w:val="26"/>
        <w:rPr>
          <w:kern w:val="2"/>
        </w:rPr>
      </w:pPr>
      <w:r>
        <w:rPr>
          <w:kern w:val="2"/>
        </w:rPr>
        <w:t>[root@linuxprobe ~]# vim /etc/modprobe.d/bond.conf</w:t>
      </w:r>
    </w:p>
    <w:p>
      <w:pPr>
        <w:pStyle w:val="26"/>
        <w:rPr>
          <w:kern w:val="2"/>
        </w:rPr>
      </w:pPr>
      <w:r>
        <w:rPr>
          <w:kern w:val="2"/>
        </w:rPr>
        <w:t>alias bond0 bonding</w:t>
      </w:r>
    </w:p>
    <w:p>
      <w:pPr>
        <w:pStyle w:val="26"/>
        <w:rPr>
          <w:kern w:val="2"/>
        </w:rPr>
      </w:pPr>
      <w:r>
        <w:rPr>
          <w:kern w:val="2"/>
        </w:rPr>
        <w:t>options bond0 miimon=100 mode=6</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：重启网络服务后网卡绑定操作即可成功。正常情况下只有</w:t>
      </w:r>
      <w:r>
        <w:rPr>
          <w:color w:val="000000"/>
          <w:kern w:val="2"/>
          <w:szCs w:val="21"/>
        </w:rPr>
        <w:t>bond0</w:t>
      </w:r>
      <w:r>
        <w:rPr>
          <w:rFonts w:hint="eastAsia"/>
          <w:color w:val="000000"/>
          <w:kern w:val="2"/>
          <w:szCs w:val="21"/>
        </w:rPr>
        <w:t>网卡设备才会有</w:t>
      </w:r>
      <w:r>
        <w:rPr>
          <w:color w:val="000000"/>
          <w:kern w:val="2"/>
          <w:szCs w:val="21"/>
        </w:rPr>
        <w:t>IP</w:t>
      </w:r>
      <w:r>
        <w:rPr>
          <w:rFonts w:hint="eastAsia"/>
          <w:color w:val="000000"/>
          <w:kern w:val="2"/>
          <w:szCs w:val="21"/>
        </w:rPr>
        <w:t>地址等信息：</w:t>
      </w:r>
    </w:p>
    <w:p>
      <w:pPr>
        <w:pStyle w:val="58"/>
        <w:rPr>
          <w:kern w:val="2"/>
        </w:rPr>
      </w:pPr>
    </w:p>
    <w:p>
      <w:pPr>
        <w:pStyle w:val="26"/>
        <w:rPr>
          <w:kern w:val="2"/>
        </w:rPr>
      </w:pPr>
      <w:r>
        <w:rPr>
          <w:kern w:val="2"/>
        </w:rPr>
        <w:t>[root@linuxprobe ~]# systemctl restart network</w:t>
      </w:r>
    </w:p>
    <w:p>
      <w:pPr>
        <w:pStyle w:val="26"/>
        <w:rPr>
          <w:kern w:val="2"/>
        </w:rPr>
      </w:pPr>
      <w:r>
        <w:rPr>
          <w:kern w:val="2"/>
        </w:rPr>
        <w:t>[root@linuxprobe ~]# ifconfig</w:t>
      </w:r>
    </w:p>
    <w:p>
      <w:pPr>
        <w:pStyle w:val="26"/>
        <w:rPr>
          <w:kern w:val="2"/>
        </w:rPr>
      </w:pPr>
      <w:r>
        <w:rPr>
          <w:kern w:val="2"/>
        </w:rPr>
        <w:t>bond0: flags=5187&lt;UP,BROADCAST,RUNNING,MASTER,MULTICAST&gt; mtu 1500</w:t>
      </w:r>
    </w:p>
    <w:p>
      <w:pPr>
        <w:pStyle w:val="26"/>
        <w:rPr>
          <w:kern w:val="2"/>
        </w:rPr>
      </w:pPr>
      <w:r>
        <w:rPr>
          <w:kern w:val="2"/>
        </w:rPr>
        <w:t>inet 192.168.10.10 netmask 255.255.255.0 broadcast 192.168.10.255</w:t>
      </w:r>
    </w:p>
    <w:p>
      <w:pPr>
        <w:pStyle w:val="26"/>
        <w:rPr>
          <w:kern w:val="2"/>
        </w:rPr>
      </w:pPr>
      <w:r>
        <w:rPr>
          <w:kern w:val="2"/>
        </w:rPr>
        <w:t>inet6 fe80::20c:29ff:fe9c:637d prefixlen 64 scopeid 0x20&lt;link&gt;</w:t>
      </w:r>
    </w:p>
    <w:p>
      <w:pPr>
        <w:pStyle w:val="26"/>
        <w:rPr>
          <w:kern w:val="2"/>
        </w:rPr>
      </w:pPr>
      <w:r>
        <w:rPr>
          <w:kern w:val="2"/>
        </w:rPr>
        <w:t>ether 00:0c:29:9c:63:7d txqueuelen 0 (Ethernet)</w:t>
      </w:r>
    </w:p>
    <w:p>
      <w:pPr>
        <w:pStyle w:val="26"/>
        <w:rPr>
          <w:kern w:val="2"/>
        </w:rPr>
      </w:pPr>
      <w:r>
        <w:rPr>
          <w:kern w:val="2"/>
        </w:rPr>
        <w:t>RX packets 700 bytes 82899 (80.9 KiB)</w:t>
      </w:r>
    </w:p>
    <w:p>
      <w:pPr>
        <w:pStyle w:val="26"/>
        <w:rPr>
          <w:kern w:val="2"/>
        </w:rPr>
      </w:pPr>
      <w:r>
        <w:rPr>
          <w:kern w:val="2"/>
        </w:rPr>
        <w:t>RX errors 0 dropped 6 overruns 0 frame 0</w:t>
      </w:r>
    </w:p>
    <w:p>
      <w:pPr>
        <w:pStyle w:val="26"/>
        <w:rPr>
          <w:kern w:val="2"/>
        </w:rPr>
      </w:pPr>
      <w:r>
        <w:rPr>
          <w:kern w:val="2"/>
        </w:rPr>
        <w:t>TX packets 588 bytes 40260 (39.3 KiB)</w:t>
      </w:r>
    </w:p>
    <w:p>
      <w:pPr>
        <w:pStyle w:val="26"/>
        <w:rPr>
          <w:kern w:val="2"/>
        </w:rPr>
      </w:pPr>
      <w:r>
        <w:rPr>
          <w:kern w:val="2"/>
        </w:rPr>
        <w:t>TX errors 0 dropped 0 overruns 0 carrier 0 collisions 0</w:t>
      </w:r>
    </w:p>
    <w:p>
      <w:pPr>
        <w:pStyle w:val="26"/>
        <w:rPr>
          <w:kern w:val="2"/>
        </w:rPr>
      </w:pPr>
    </w:p>
    <w:p>
      <w:pPr>
        <w:pStyle w:val="26"/>
        <w:rPr>
          <w:kern w:val="2"/>
        </w:rPr>
      </w:pPr>
      <w:r>
        <w:rPr>
          <w:kern w:val="2"/>
        </w:rPr>
        <w:t>eno16777736: flags=6211&lt;UP,BROADCAST,RUNNING,SLAVE,MULTICAST&gt; mtu 1500</w:t>
      </w:r>
    </w:p>
    <w:p>
      <w:pPr>
        <w:pStyle w:val="26"/>
        <w:rPr>
          <w:kern w:val="2"/>
        </w:rPr>
      </w:pPr>
      <w:r>
        <w:rPr>
          <w:kern w:val="2"/>
        </w:rPr>
        <w:t>ether 00:0c:29:9c:63:73 txqueuelen 1000 (Ethernet)</w:t>
      </w:r>
    </w:p>
    <w:p>
      <w:pPr>
        <w:pStyle w:val="26"/>
        <w:spacing w:line="214" w:lineRule="exact"/>
        <w:rPr>
          <w:kern w:val="2"/>
        </w:rPr>
      </w:pPr>
      <w:r>
        <w:rPr>
          <w:kern w:val="2"/>
        </w:rPr>
        <w:t>RX packets 347 bytes 40112 (39.1 KiB)</w:t>
      </w:r>
    </w:p>
    <w:p>
      <w:pPr>
        <w:pStyle w:val="26"/>
        <w:spacing w:line="214" w:lineRule="exact"/>
        <w:rPr>
          <w:kern w:val="2"/>
        </w:rPr>
      </w:pPr>
      <w:r>
        <w:rPr>
          <w:kern w:val="2"/>
        </w:rPr>
        <w:t>RX errors 0 dropped 6 overruns 0 frame 0</w:t>
      </w:r>
    </w:p>
    <w:p>
      <w:pPr>
        <w:pStyle w:val="26"/>
        <w:spacing w:line="214" w:lineRule="exact"/>
        <w:rPr>
          <w:kern w:val="2"/>
        </w:rPr>
      </w:pPr>
      <w:r>
        <w:rPr>
          <w:kern w:val="2"/>
        </w:rPr>
        <w:t>TX packets 263 bytes 20682 (20.1 KiB)</w:t>
      </w:r>
    </w:p>
    <w:p>
      <w:pPr>
        <w:pStyle w:val="26"/>
        <w:spacing w:line="214" w:lineRule="exact"/>
        <w:rPr>
          <w:kern w:val="2"/>
        </w:rPr>
      </w:pPr>
      <w:r>
        <w:rPr>
          <w:kern w:val="2"/>
        </w:rPr>
        <w:t>TX errors 0 dropped 0 overruns 0 carrier 0 collisions 0</w:t>
      </w:r>
    </w:p>
    <w:p>
      <w:pPr>
        <w:pStyle w:val="26"/>
        <w:spacing w:line="214" w:lineRule="exact"/>
        <w:rPr>
          <w:kern w:val="2"/>
        </w:rPr>
      </w:pPr>
    </w:p>
    <w:p>
      <w:pPr>
        <w:pStyle w:val="26"/>
        <w:spacing w:line="214" w:lineRule="exact"/>
        <w:rPr>
          <w:kern w:val="2"/>
        </w:rPr>
      </w:pPr>
      <w:r>
        <w:rPr>
          <w:kern w:val="2"/>
        </w:rPr>
        <w:t>eno33554968: flags=6211&lt;UP,BROADCAST,RUNNING,SLAVE,MULTICAST&gt; mtu 1500</w:t>
      </w:r>
    </w:p>
    <w:p>
      <w:pPr>
        <w:pStyle w:val="26"/>
        <w:spacing w:line="214" w:lineRule="exact"/>
        <w:rPr>
          <w:kern w:val="2"/>
        </w:rPr>
      </w:pPr>
      <w:r>
        <w:rPr>
          <w:kern w:val="2"/>
        </w:rPr>
        <w:t>ether 00:0c:29:9c:63:7d txqueuelen 1000 (Ethernet)</w:t>
      </w:r>
    </w:p>
    <w:p>
      <w:pPr>
        <w:pStyle w:val="26"/>
        <w:spacing w:line="214" w:lineRule="exact"/>
        <w:rPr>
          <w:kern w:val="2"/>
        </w:rPr>
      </w:pPr>
      <w:r>
        <w:rPr>
          <w:kern w:val="2"/>
        </w:rPr>
        <w:t>RX packets 353 bytes 42787 (41.7 KiB)</w:t>
      </w:r>
    </w:p>
    <w:p>
      <w:pPr>
        <w:pStyle w:val="26"/>
        <w:spacing w:line="214" w:lineRule="exact"/>
        <w:rPr>
          <w:kern w:val="2"/>
        </w:rPr>
      </w:pPr>
      <w:r>
        <w:rPr>
          <w:kern w:val="2"/>
        </w:rPr>
        <w:t>RX errors 0 dropped 0 overruns 0 frame 0</w:t>
      </w:r>
    </w:p>
    <w:p>
      <w:pPr>
        <w:pStyle w:val="26"/>
        <w:spacing w:line="214" w:lineRule="exact"/>
        <w:rPr>
          <w:kern w:val="2"/>
        </w:rPr>
      </w:pPr>
      <w:r>
        <w:rPr>
          <w:kern w:val="2"/>
        </w:rPr>
        <w:t>TX packets 325 bytes 19578 (19.1 KiB)</w:t>
      </w:r>
    </w:p>
    <w:p>
      <w:pPr>
        <w:pStyle w:val="26"/>
        <w:spacing w:line="214" w:lineRule="exact"/>
        <w:rPr>
          <w:kern w:val="2"/>
        </w:rPr>
      </w:pPr>
      <w:r>
        <w:rPr>
          <w:kern w:val="2"/>
        </w:rPr>
        <w:t>TX errors 0 dropped 0 overruns 0 carrier 0 collisions 0</w:t>
      </w:r>
    </w:p>
    <w:p>
      <w:pPr>
        <w:pStyle w:val="59"/>
        <w:spacing w:after="90"/>
        <w:rPr>
          <w:kern w:val="2"/>
        </w:rPr>
      </w:pPr>
    </w:p>
    <w:p>
      <w:pPr>
        <w:rPr>
          <w:kern w:val="2"/>
        </w:rPr>
      </w:pPr>
      <w:r>
        <w:rPr>
          <w:rFonts w:hint="eastAsia"/>
          <w:color w:val="000000"/>
          <w:kern w:val="2"/>
          <w:szCs w:val="21"/>
        </w:rPr>
        <w:t>可以在本地主机执行</w:t>
      </w:r>
      <w:r>
        <w:rPr>
          <w:color w:val="000000"/>
          <w:kern w:val="2"/>
          <w:szCs w:val="21"/>
        </w:rPr>
        <w:t>ping 192.168.10.10</w:t>
      </w:r>
      <w:r>
        <w:rPr>
          <w:rFonts w:hint="eastAsia"/>
          <w:color w:val="000000"/>
          <w:kern w:val="2"/>
          <w:szCs w:val="21"/>
        </w:rPr>
        <w:t>命令检查网络的连通性。为了检验网卡绑定技术的自动备援功能，我们突然在虚拟机硬件配置中随机移除一块网卡设备，可以非常清晰地看到网卡切换的过程（一般只有</w:t>
      </w:r>
      <w:r>
        <w:rPr>
          <w:color w:val="000000"/>
          <w:kern w:val="2"/>
          <w:szCs w:val="21"/>
        </w:rPr>
        <w:t>1</w:t>
      </w:r>
      <w:r>
        <w:rPr>
          <w:rFonts w:hint="eastAsia"/>
          <w:color w:val="000000"/>
          <w:kern w:val="2"/>
          <w:szCs w:val="21"/>
        </w:rPr>
        <w:t>个数据丢包）。然后另外一块网卡会继续为用户提供服务。</w:t>
      </w:r>
    </w:p>
    <w:p>
      <w:pPr>
        <w:pStyle w:val="58"/>
        <w:rPr>
          <w:kern w:val="2"/>
        </w:rPr>
      </w:pPr>
    </w:p>
    <w:p>
      <w:pPr>
        <w:pStyle w:val="26"/>
        <w:spacing w:line="214" w:lineRule="exact"/>
        <w:rPr>
          <w:kern w:val="2"/>
        </w:rPr>
      </w:pPr>
      <w:r>
        <w:rPr>
          <w:kern w:val="2"/>
        </w:rPr>
        <w:t>[root@linuxprobe ~]# ping 192.168.10.10</w:t>
      </w:r>
    </w:p>
    <w:p>
      <w:pPr>
        <w:pStyle w:val="26"/>
        <w:spacing w:line="214" w:lineRule="exact"/>
        <w:rPr>
          <w:kern w:val="2"/>
        </w:rPr>
      </w:pPr>
      <w:r>
        <w:rPr>
          <w:kern w:val="2"/>
        </w:rPr>
        <w:t>PING 192.168.10.10 (192.168.10.10) 56(84) bytes of data.</w:t>
      </w:r>
    </w:p>
    <w:p>
      <w:pPr>
        <w:pStyle w:val="26"/>
        <w:spacing w:line="214" w:lineRule="exact"/>
        <w:rPr>
          <w:kern w:val="2"/>
        </w:rPr>
      </w:pPr>
      <w:r>
        <w:rPr>
          <w:kern w:val="2"/>
        </w:rPr>
        <w:t>64 bytes from 192.168.10.10: icmp</w:t>
      </w:r>
      <w:r>
        <w:rPr>
          <w:rFonts w:ascii="宋体"/>
          <w:kern w:val="2"/>
        </w:rPr>
        <w:t>_</w:t>
      </w:r>
      <w:r>
        <w:rPr>
          <w:kern w:val="2"/>
        </w:rPr>
        <w:t>seq=1 ttl=64 time=0.109 ms</w:t>
      </w:r>
    </w:p>
    <w:p>
      <w:pPr>
        <w:pStyle w:val="26"/>
        <w:spacing w:line="214" w:lineRule="exact"/>
        <w:rPr>
          <w:kern w:val="2"/>
        </w:rPr>
      </w:pPr>
      <w:r>
        <w:rPr>
          <w:kern w:val="2"/>
        </w:rPr>
        <w:t>64 bytes from 192.168.10.10: icmp</w:t>
      </w:r>
      <w:r>
        <w:rPr>
          <w:rFonts w:ascii="宋体"/>
          <w:kern w:val="2"/>
        </w:rPr>
        <w:t>_</w:t>
      </w:r>
      <w:r>
        <w:rPr>
          <w:kern w:val="2"/>
        </w:rPr>
        <w:t>seq=2 ttl=64 time=0.102 ms</w:t>
      </w:r>
    </w:p>
    <w:p>
      <w:pPr>
        <w:pStyle w:val="26"/>
        <w:spacing w:line="214" w:lineRule="exact"/>
        <w:rPr>
          <w:kern w:val="2"/>
        </w:rPr>
      </w:pPr>
      <w:r>
        <w:rPr>
          <w:kern w:val="2"/>
        </w:rPr>
        <w:t>64 bytes from 192.168.10.10: icmp</w:t>
      </w:r>
      <w:r>
        <w:rPr>
          <w:rFonts w:ascii="宋体"/>
          <w:kern w:val="2"/>
        </w:rPr>
        <w:t>_</w:t>
      </w:r>
      <w:r>
        <w:rPr>
          <w:kern w:val="2"/>
        </w:rPr>
        <w:t>seq=3 ttl=64 time=0.066 ms</w:t>
      </w:r>
    </w:p>
    <w:p>
      <w:pPr>
        <w:pStyle w:val="26"/>
        <w:spacing w:line="214" w:lineRule="exact"/>
        <w:rPr>
          <w:kern w:val="2"/>
        </w:rPr>
      </w:pPr>
      <w:r>
        <w:rPr>
          <w:b/>
          <w:bCs/>
          <w:kern w:val="2"/>
        </w:rPr>
        <w:t>ping: sendmsg: Network is unreachable</w:t>
      </w:r>
    </w:p>
    <w:p>
      <w:pPr>
        <w:pStyle w:val="26"/>
        <w:spacing w:line="214" w:lineRule="exact"/>
        <w:rPr>
          <w:kern w:val="2"/>
        </w:rPr>
      </w:pPr>
      <w:r>
        <w:rPr>
          <w:kern w:val="2"/>
        </w:rPr>
        <w:t>64 bytes from 192.168.10.10: icmp</w:t>
      </w:r>
      <w:r>
        <w:rPr>
          <w:rFonts w:ascii="宋体"/>
          <w:kern w:val="2"/>
        </w:rPr>
        <w:t>_</w:t>
      </w:r>
      <w:r>
        <w:rPr>
          <w:kern w:val="2"/>
        </w:rPr>
        <w:t>seq=5 ttl=64 time=0.065 ms</w:t>
      </w:r>
    </w:p>
    <w:p>
      <w:pPr>
        <w:pStyle w:val="26"/>
        <w:spacing w:line="214" w:lineRule="exact"/>
        <w:rPr>
          <w:kern w:val="2"/>
        </w:rPr>
      </w:pPr>
      <w:r>
        <w:rPr>
          <w:kern w:val="2"/>
        </w:rPr>
        <w:t>64 bytes from 192.168.10.10: icmp</w:t>
      </w:r>
      <w:r>
        <w:rPr>
          <w:rFonts w:ascii="宋体"/>
          <w:kern w:val="2"/>
        </w:rPr>
        <w:t>_</w:t>
      </w:r>
      <w:r>
        <w:rPr>
          <w:kern w:val="2"/>
        </w:rPr>
        <w:t>seq=6 ttl=64 time=0.048 ms</w:t>
      </w:r>
    </w:p>
    <w:p>
      <w:pPr>
        <w:pStyle w:val="26"/>
        <w:spacing w:line="214" w:lineRule="exact"/>
        <w:rPr>
          <w:kern w:val="2"/>
        </w:rPr>
      </w:pPr>
      <w:r>
        <w:rPr>
          <w:kern w:val="2"/>
        </w:rPr>
        <w:t>64 bytes from 192.168.10.10: icmp</w:t>
      </w:r>
      <w:r>
        <w:rPr>
          <w:rFonts w:ascii="宋体"/>
          <w:kern w:val="2"/>
        </w:rPr>
        <w:t>_</w:t>
      </w:r>
      <w:r>
        <w:rPr>
          <w:kern w:val="2"/>
        </w:rPr>
        <w:t>seq=7 ttl=64 time=0.042 ms</w:t>
      </w:r>
    </w:p>
    <w:p>
      <w:pPr>
        <w:pStyle w:val="26"/>
        <w:spacing w:line="214" w:lineRule="exact"/>
        <w:rPr>
          <w:kern w:val="2"/>
        </w:rPr>
      </w:pPr>
      <w:r>
        <w:rPr>
          <w:kern w:val="2"/>
        </w:rPr>
        <w:t>64 bytes from 192.168.10.10: icmp</w:t>
      </w:r>
      <w:r>
        <w:rPr>
          <w:rFonts w:ascii="宋体"/>
          <w:kern w:val="2"/>
        </w:rPr>
        <w:t>_</w:t>
      </w:r>
      <w:r>
        <w:rPr>
          <w:kern w:val="2"/>
        </w:rPr>
        <w:t>seq=8 ttl=64 time=0.079 ms</w:t>
      </w:r>
    </w:p>
    <w:p>
      <w:pPr>
        <w:pStyle w:val="26"/>
        <w:spacing w:line="214" w:lineRule="exact"/>
        <w:rPr>
          <w:kern w:val="2"/>
        </w:rPr>
      </w:pPr>
      <w:r>
        <w:rPr>
          <w:kern w:val="2"/>
        </w:rPr>
        <w:t>^C</w:t>
      </w:r>
    </w:p>
    <w:p>
      <w:pPr>
        <w:pStyle w:val="26"/>
        <w:spacing w:line="214" w:lineRule="exact"/>
        <w:rPr>
          <w:kern w:val="2"/>
        </w:rPr>
      </w:pPr>
      <w:r>
        <w:rPr>
          <w:kern w:val="2"/>
        </w:rPr>
        <w:t>--- 192.168.10.10 ping statistics ---</w:t>
      </w:r>
    </w:p>
    <w:p>
      <w:pPr>
        <w:pStyle w:val="26"/>
        <w:spacing w:line="214" w:lineRule="exact"/>
        <w:rPr>
          <w:kern w:val="2"/>
        </w:rPr>
      </w:pPr>
      <w:r>
        <w:rPr>
          <w:kern w:val="2"/>
        </w:rPr>
        <w:t>8 packets transmitted, 7 received, 12% packet loss, time 7006ms</w:t>
      </w:r>
    </w:p>
    <w:p>
      <w:pPr>
        <w:pStyle w:val="26"/>
        <w:spacing w:line="214" w:lineRule="exact"/>
        <w:rPr>
          <w:kern w:val="2"/>
        </w:rPr>
      </w:pPr>
      <w:r>
        <w:rPr>
          <w:kern w:val="2"/>
        </w:rPr>
        <w:t>rtt min/avg/max/mdev = 0.042/0.073/0.109/0.023 ms</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9.2</w:t>
            </w:r>
            <w:r>
              <w:rPr>
                <w:color w:val="000000"/>
                <w:kern w:val="2"/>
                <w:szCs w:val="21"/>
              </w:rPr>
              <w:t xml:space="preserve">  </w:t>
            </w:r>
            <w:r>
              <w:rPr>
                <w:rFonts w:hint="eastAsia"/>
                <w:color w:val="000000"/>
                <w:kern w:val="2"/>
              </w:rPr>
              <w:t>远程控制服务</w:t>
            </w:r>
          </w:p>
        </w:tc>
      </w:tr>
    </w:tbl>
    <w:p>
      <w:pPr>
        <w:pStyle w:val="56"/>
        <w:rPr>
          <w:kern w:val="2"/>
        </w:rPr>
      </w:pPr>
    </w:p>
    <w:p>
      <w:pPr>
        <w:pStyle w:val="4"/>
        <w:spacing w:before="151" w:after="151"/>
        <w:rPr>
          <w:kern w:val="2"/>
        </w:rPr>
      </w:pPr>
      <w:r>
        <w:rPr>
          <w:color w:val="000000"/>
          <w:kern w:val="2"/>
        </w:rPr>
        <w:t>9.2.1</w:t>
      </w:r>
      <w:r>
        <w:rPr>
          <w:kern w:val="2"/>
        </w:rPr>
        <w:t xml:space="preserve">  </w:t>
      </w:r>
      <w:r>
        <w:rPr>
          <w:rFonts w:hint="eastAsia"/>
          <w:color w:val="000000"/>
          <w:kern w:val="2"/>
        </w:rPr>
        <w:t>配置</w:t>
      </w:r>
      <w:r>
        <w:rPr>
          <w:color w:val="000000"/>
          <w:kern w:val="2"/>
        </w:rPr>
        <w:t>sshd</w:t>
      </w:r>
      <w:r>
        <w:rPr>
          <w:rFonts w:hint="eastAsia"/>
          <w:color w:val="000000"/>
          <w:kern w:val="2"/>
        </w:rPr>
        <w:t>服务</w:t>
      </w:r>
    </w:p>
    <w:p>
      <w:pPr>
        <w:rPr>
          <w:kern w:val="2"/>
        </w:rPr>
      </w:pPr>
      <w:r>
        <w:rPr>
          <w:color w:val="000000"/>
          <w:kern w:val="2"/>
          <w:szCs w:val="21"/>
        </w:rPr>
        <w:t>SSH</w:t>
      </w:r>
      <w:r>
        <w:rPr>
          <w:rFonts w:hint="eastAsia"/>
          <w:color w:val="000000"/>
          <w:kern w:val="2"/>
          <w:szCs w:val="21"/>
        </w:rPr>
        <w:t>（</w:t>
      </w:r>
      <w:r>
        <w:rPr>
          <w:color w:val="000000"/>
          <w:kern w:val="2"/>
          <w:szCs w:val="21"/>
        </w:rPr>
        <w:t>Secure Shell</w:t>
      </w:r>
      <w:r>
        <w:rPr>
          <w:rFonts w:hint="eastAsia"/>
          <w:color w:val="000000"/>
          <w:kern w:val="2"/>
          <w:szCs w:val="21"/>
        </w:rPr>
        <w:t>）是一种能够以安全的方式提供远程登录的协议，也是目前远程管理</w:t>
      </w:r>
      <w:r>
        <w:rPr>
          <w:color w:val="000000"/>
          <w:kern w:val="2"/>
          <w:szCs w:val="21"/>
        </w:rPr>
        <w:t>Linux</w:t>
      </w:r>
      <w:r>
        <w:rPr>
          <w:rFonts w:hint="eastAsia"/>
          <w:color w:val="000000"/>
          <w:kern w:val="2"/>
          <w:szCs w:val="21"/>
        </w:rPr>
        <w:t>系统的首选方式。在此之前，一般使用</w:t>
      </w:r>
      <w:r>
        <w:rPr>
          <w:color w:val="000000"/>
          <w:kern w:val="2"/>
          <w:szCs w:val="21"/>
        </w:rPr>
        <w:t>FTP</w:t>
      </w:r>
      <w:r>
        <w:rPr>
          <w:rFonts w:hint="eastAsia"/>
          <w:color w:val="000000"/>
          <w:kern w:val="2"/>
          <w:szCs w:val="21"/>
        </w:rPr>
        <w:t>或</w:t>
      </w:r>
      <w:r>
        <w:rPr>
          <w:color w:val="000000"/>
          <w:kern w:val="2"/>
          <w:szCs w:val="21"/>
        </w:rPr>
        <w:t>Telnet</w:t>
      </w:r>
      <w:r>
        <w:rPr>
          <w:rFonts w:hint="eastAsia"/>
          <w:color w:val="000000"/>
          <w:kern w:val="2"/>
          <w:szCs w:val="21"/>
        </w:rPr>
        <w:t>来进行远程登录。但是因为它们以明文的形式在网络中传输账户密码和数据信息，因此很不安全，很容易受到黑客发起的中间人攻击，这轻则篡改传输的数据信息，重则直接抓取服务器的账户密码。</w:t>
      </w:r>
    </w:p>
    <w:p>
      <w:pPr>
        <w:rPr>
          <w:spacing w:val="-4"/>
          <w:kern w:val="2"/>
        </w:rPr>
      </w:pPr>
      <w:r>
        <w:rPr>
          <w:rFonts w:hint="eastAsia"/>
          <w:spacing w:val="-4"/>
          <w:kern w:val="2"/>
        </w:rPr>
        <w:t>想要使用</w:t>
      </w:r>
      <w:r>
        <w:rPr>
          <w:spacing w:val="-4"/>
          <w:kern w:val="2"/>
        </w:rPr>
        <w:t>SSH</w:t>
      </w:r>
      <w:r>
        <w:rPr>
          <w:rFonts w:hint="eastAsia"/>
          <w:spacing w:val="-4"/>
          <w:kern w:val="2"/>
        </w:rPr>
        <w:t>协议来远程管理</w:t>
      </w:r>
      <w:r>
        <w:rPr>
          <w:spacing w:val="-4"/>
          <w:kern w:val="2"/>
        </w:rPr>
        <w:t>Linux</w:t>
      </w:r>
      <w:r>
        <w:rPr>
          <w:rFonts w:hint="eastAsia"/>
          <w:spacing w:val="-4"/>
          <w:kern w:val="2"/>
        </w:rPr>
        <w:t>系统，则需要部署配置</w:t>
      </w:r>
      <w:r>
        <w:rPr>
          <w:spacing w:val="-4"/>
          <w:kern w:val="2"/>
        </w:rPr>
        <w:t>sshd</w:t>
      </w:r>
      <w:r>
        <w:rPr>
          <w:rFonts w:hint="eastAsia"/>
          <w:spacing w:val="-4"/>
          <w:kern w:val="2"/>
        </w:rPr>
        <w:t>服务程序。</w:t>
      </w:r>
      <w:r>
        <w:rPr>
          <w:spacing w:val="-4"/>
          <w:kern w:val="2"/>
        </w:rPr>
        <w:t>sshd</w:t>
      </w:r>
      <w:r>
        <w:rPr>
          <w:rFonts w:hint="eastAsia"/>
          <w:spacing w:val="-4"/>
          <w:kern w:val="2"/>
        </w:rPr>
        <w:t>是基于</w:t>
      </w:r>
      <w:r>
        <w:rPr>
          <w:spacing w:val="-4"/>
          <w:kern w:val="2"/>
        </w:rPr>
        <w:t>SSH</w:t>
      </w:r>
      <w:r>
        <w:rPr>
          <w:rFonts w:hint="eastAsia"/>
          <w:spacing w:val="-4"/>
          <w:kern w:val="2"/>
        </w:rPr>
        <w:t>协议开发的一款远程管理服务程序，不仅使用起来方便快捷，而且能够提供两种安全验证的方法：</w:t>
      </w:r>
    </w:p>
    <w:p>
      <w:pPr>
        <w:pStyle w:val="34"/>
        <w:ind w:left="704" w:hanging="304"/>
        <w:rPr>
          <w:kern w:val="2"/>
        </w:rPr>
      </w:pPr>
      <w:r>
        <w:rPr>
          <w:kern w:val="2"/>
        </w:rPr>
        <w:sym w:font="Wingdings" w:char="00D8"/>
      </w:r>
      <w:r>
        <w:rPr>
          <w:kern w:val="2"/>
        </w:rPr>
        <w:tab/>
      </w:r>
      <w:r>
        <w:rPr>
          <w:rFonts w:hint="eastAsia"/>
          <w:color w:val="000000"/>
          <w:kern w:val="2"/>
          <w:szCs w:val="21"/>
        </w:rPr>
        <w:t>基于口令的验证</w:t>
      </w:r>
      <w:r>
        <w:rPr>
          <w:rFonts w:hint="eastAsia"/>
          <w:color w:val="000000"/>
          <w:w w:val="200"/>
          <w:kern w:val="2"/>
          <w:szCs w:val="21"/>
        </w:rPr>
        <w:t>—</w:t>
      </w:r>
      <w:r>
        <w:rPr>
          <w:rFonts w:hint="eastAsia"/>
          <w:color w:val="000000"/>
          <w:kern w:val="2"/>
          <w:szCs w:val="21"/>
        </w:rPr>
        <w:t>用账户和密码来验证登录；</w:t>
      </w:r>
    </w:p>
    <w:p>
      <w:pPr>
        <w:pStyle w:val="34"/>
        <w:ind w:left="704" w:hanging="304"/>
        <w:rPr>
          <w:spacing w:val="-4"/>
          <w:kern w:val="2"/>
        </w:rPr>
      </w:pPr>
      <w:r>
        <w:rPr>
          <w:kern w:val="2"/>
        </w:rPr>
        <w:sym w:font="Wingdings" w:char="00D8"/>
      </w:r>
      <w:r>
        <w:rPr>
          <w:kern w:val="2"/>
        </w:rPr>
        <w:tab/>
      </w:r>
      <w:r>
        <w:rPr>
          <w:rFonts w:hint="eastAsia"/>
          <w:color w:val="000000"/>
          <w:kern w:val="2"/>
          <w:szCs w:val="21"/>
        </w:rPr>
        <w:t>基于密钥的验证</w:t>
      </w:r>
      <w:r>
        <w:rPr>
          <w:rFonts w:hint="eastAsia"/>
          <w:color w:val="000000"/>
          <w:w w:val="200"/>
          <w:kern w:val="2"/>
          <w:szCs w:val="21"/>
        </w:rPr>
        <w:t>—</w:t>
      </w:r>
      <w:r>
        <w:rPr>
          <w:rFonts w:hint="eastAsia"/>
          <w:color w:val="000000"/>
          <w:kern w:val="2"/>
          <w:szCs w:val="21"/>
        </w:rPr>
        <w:t>需要在本地生成密钥对，然后把密钥对中的公钥上传至服务器，</w:t>
      </w:r>
      <w:r>
        <w:rPr>
          <w:rFonts w:hint="eastAsia"/>
          <w:color w:val="000000"/>
          <w:spacing w:val="-4"/>
          <w:kern w:val="2"/>
          <w:szCs w:val="21"/>
        </w:rPr>
        <w:t>并与服务器中的公钥进行比较；该方式相较来说更安全。</w:t>
      </w:r>
    </w:p>
    <w:p>
      <w:pPr>
        <w:rPr>
          <w:kern w:val="2"/>
        </w:rPr>
      </w:pPr>
      <w:r>
        <w:rPr>
          <w:rFonts w:hint="eastAsia"/>
          <w:color w:val="000000"/>
          <w:spacing w:val="-4"/>
          <w:kern w:val="2"/>
          <w:szCs w:val="21"/>
        </w:rPr>
        <w:t>前文曾多次强调“</w:t>
      </w:r>
      <w:r>
        <w:rPr>
          <w:color w:val="000000"/>
          <w:spacing w:val="-4"/>
          <w:kern w:val="2"/>
          <w:szCs w:val="21"/>
        </w:rPr>
        <w:t>Linux</w:t>
      </w:r>
      <w:r>
        <w:rPr>
          <w:rFonts w:hint="eastAsia"/>
          <w:color w:val="000000"/>
          <w:spacing w:val="-4"/>
          <w:kern w:val="2"/>
          <w:szCs w:val="21"/>
        </w:rPr>
        <w:t>系统中的一切都是文件”，因此在</w:t>
      </w:r>
      <w:r>
        <w:rPr>
          <w:color w:val="000000"/>
          <w:spacing w:val="-4"/>
          <w:kern w:val="2"/>
          <w:szCs w:val="21"/>
        </w:rPr>
        <w:t>Linux</w:t>
      </w:r>
      <w:r>
        <w:rPr>
          <w:rFonts w:hint="eastAsia"/>
          <w:color w:val="000000"/>
          <w:spacing w:val="-4"/>
          <w:kern w:val="2"/>
          <w:szCs w:val="21"/>
        </w:rPr>
        <w:t>系统中修改服务程序的运行参数，实际上就是在修改程序配置文件的过程。</w:t>
      </w:r>
      <w:r>
        <w:rPr>
          <w:color w:val="000000"/>
          <w:spacing w:val="-4"/>
          <w:kern w:val="2"/>
          <w:szCs w:val="21"/>
        </w:rPr>
        <w:t>sshd</w:t>
      </w:r>
      <w:r>
        <w:rPr>
          <w:rFonts w:hint="eastAsia"/>
          <w:color w:val="000000"/>
          <w:spacing w:val="-4"/>
          <w:kern w:val="2"/>
          <w:szCs w:val="21"/>
        </w:rPr>
        <w:t>服务的配置信息保存在</w:t>
      </w:r>
      <w:r>
        <w:rPr>
          <w:color w:val="000000"/>
          <w:spacing w:val="-4"/>
          <w:kern w:val="2"/>
          <w:szCs w:val="21"/>
        </w:rPr>
        <w:t>/etc/ssh/sshd</w:t>
      </w:r>
      <w:r>
        <w:rPr>
          <w:rFonts w:ascii="宋体" w:eastAsia="宋体"/>
          <w:color w:val="000000"/>
          <w:spacing w:val="-4"/>
          <w:kern w:val="2"/>
          <w:szCs w:val="21"/>
        </w:rPr>
        <w:t>_</w:t>
      </w:r>
      <w:r>
        <w:rPr>
          <w:color w:val="000000"/>
          <w:spacing w:val="-4"/>
          <w:kern w:val="2"/>
          <w:szCs w:val="21"/>
        </w:rPr>
        <w:t>config</w:t>
      </w:r>
      <w:r>
        <w:rPr>
          <w:rFonts w:hint="eastAsia"/>
          <w:color w:val="000000"/>
          <w:spacing w:val="-4"/>
          <w:kern w:val="2"/>
          <w:szCs w:val="21"/>
        </w:rPr>
        <w:t>文件中。运维人员一般会把保存着最主要配置信息的文件称为主配置文件，而配置文件中有许多以井号开头的注释行，要想让这些配置参数生效，需要在修改参数后再去掉前面的井号。</w:t>
      </w:r>
      <w:r>
        <w:rPr>
          <w:color w:val="000000"/>
          <w:spacing w:val="-4"/>
          <w:kern w:val="2"/>
          <w:szCs w:val="21"/>
        </w:rPr>
        <w:t>sshd</w:t>
      </w:r>
      <w:r>
        <w:rPr>
          <w:rFonts w:hint="eastAsia"/>
          <w:color w:val="000000"/>
          <w:spacing w:val="-4"/>
          <w:kern w:val="2"/>
          <w:szCs w:val="21"/>
        </w:rPr>
        <w:t>服务配置文件中包含的重要参数如表</w:t>
      </w:r>
      <w:r>
        <w:rPr>
          <w:color w:val="000000"/>
          <w:spacing w:val="-4"/>
          <w:kern w:val="2"/>
          <w:szCs w:val="21"/>
        </w:rPr>
        <w:t>9-1</w:t>
      </w:r>
      <w:r>
        <w:rPr>
          <w:rFonts w:hint="eastAsia"/>
          <w:color w:val="000000"/>
          <w:spacing w:val="-4"/>
          <w:kern w:val="2"/>
          <w:szCs w:val="21"/>
        </w:rPr>
        <w:t>所示。</w:t>
      </w:r>
    </w:p>
    <w:p>
      <w:pPr>
        <w:pStyle w:val="27"/>
        <w:rPr>
          <w:kern w:val="2"/>
        </w:rPr>
      </w:pPr>
      <w:r>
        <w:rPr>
          <w:rFonts w:hint="eastAsia"/>
          <w:kern w:val="2"/>
        </w:rPr>
        <w:t>表</w:t>
      </w:r>
      <w:r>
        <w:rPr>
          <w:kern w:val="2"/>
        </w:rPr>
        <w:t>9-1</w:t>
      </w:r>
      <w:r>
        <w:rPr>
          <w:kern w:val="2"/>
        </w:rPr>
        <w:tab/>
      </w:r>
      <w:r>
        <w:rPr>
          <w:kern w:val="2"/>
        </w:rPr>
        <w:t>sshd</w:t>
      </w:r>
      <w:r>
        <w:rPr>
          <w:rFonts w:hint="eastAsia"/>
          <w:kern w:val="2"/>
        </w:rPr>
        <w:t>服务配置文件中包含的参数以及作用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214"/>
        <w:gridCol w:w="3847"/>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384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tcBorders>
              <w:top w:val="single" w:color="000000" w:sz="4" w:space="0"/>
            </w:tcBorders>
            <w:vAlign w:val="center"/>
          </w:tcPr>
          <w:p>
            <w:pPr>
              <w:pStyle w:val="57"/>
              <w:rPr>
                <w:kern w:val="2"/>
              </w:rPr>
            </w:pPr>
            <w:r>
              <w:rPr>
                <w:kern w:val="2"/>
              </w:rPr>
              <w:t>Port 22</w:t>
            </w:r>
          </w:p>
        </w:tc>
        <w:tc>
          <w:tcPr>
            <w:tcW w:w="3847" w:type="dxa"/>
            <w:tcBorders>
              <w:top w:val="single" w:color="000000" w:sz="4" w:space="0"/>
            </w:tcBorders>
            <w:vAlign w:val="center"/>
          </w:tcPr>
          <w:p>
            <w:pPr>
              <w:pStyle w:val="28"/>
              <w:rPr>
                <w:kern w:val="2"/>
              </w:rPr>
            </w:pPr>
            <w:r>
              <w:rPr>
                <w:rFonts w:hint="eastAsia"/>
                <w:kern w:val="2"/>
              </w:rPr>
              <w:t>默认的</w:t>
            </w:r>
            <w:r>
              <w:rPr>
                <w:kern w:val="2"/>
              </w:rPr>
              <w:t>sshd</w:t>
            </w:r>
            <w:r>
              <w:rPr>
                <w:rFonts w:hint="eastAsia"/>
                <w:kern w:val="2"/>
              </w:rPr>
              <w:t>服务端口</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ListenAddress 0.0.0.0</w:t>
            </w:r>
          </w:p>
        </w:tc>
        <w:tc>
          <w:tcPr>
            <w:tcW w:w="3847" w:type="dxa"/>
            <w:vAlign w:val="center"/>
          </w:tcPr>
          <w:p>
            <w:pPr>
              <w:pStyle w:val="28"/>
              <w:rPr>
                <w:kern w:val="2"/>
              </w:rPr>
            </w:pPr>
            <w:r>
              <w:rPr>
                <w:rFonts w:hint="eastAsia"/>
                <w:kern w:val="2"/>
              </w:rPr>
              <w:t>设定</w:t>
            </w:r>
            <w:r>
              <w:rPr>
                <w:kern w:val="2"/>
              </w:rPr>
              <w:t>sshd</w:t>
            </w:r>
            <w:r>
              <w:rPr>
                <w:rFonts w:hint="eastAsia"/>
                <w:kern w:val="2"/>
              </w:rPr>
              <w:t>服务器监听的</w:t>
            </w:r>
            <w:r>
              <w:rPr>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Protocol 2</w:t>
            </w:r>
          </w:p>
        </w:tc>
        <w:tc>
          <w:tcPr>
            <w:tcW w:w="3847" w:type="dxa"/>
            <w:vAlign w:val="center"/>
          </w:tcPr>
          <w:p>
            <w:pPr>
              <w:pStyle w:val="28"/>
              <w:rPr>
                <w:kern w:val="2"/>
              </w:rPr>
            </w:pPr>
            <w:r>
              <w:rPr>
                <w:kern w:val="2"/>
              </w:rPr>
              <w:t>SSH</w:t>
            </w:r>
            <w:r>
              <w:rPr>
                <w:rFonts w:hint="eastAsia"/>
                <w:kern w:val="2"/>
              </w:rPr>
              <w:t>协议的版本号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key</w:t>
            </w:r>
          </w:p>
        </w:tc>
        <w:tc>
          <w:tcPr>
            <w:tcW w:w="3847" w:type="dxa"/>
            <w:vAlign w:val="center"/>
          </w:tcPr>
          <w:p>
            <w:pPr>
              <w:pStyle w:val="28"/>
              <w:rPr>
                <w:kern w:val="2"/>
              </w:rPr>
            </w:pPr>
            <w:r>
              <w:rPr>
                <w:kern w:val="2"/>
              </w:rPr>
              <w:t>SSH</w:t>
            </w:r>
            <w:r>
              <w:rPr>
                <w:rFonts w:hint="eastAsia"/>
                <w:kern w:val="2"/>
              </w:rPr>
              <w:t>协议版本为</w:t>
            </w:r>
            <w:r>
              <w:rPr>
                <w:kern w:val="2"/>
              </w:rPr>
              <w:t>1</w:t>
            </w:r>
            <w:r>
              <w:rPr>
                <w:rFonts w:hint="eastAsia"/>
                <w:kern w:val="2"/>
              </w:rPr>
              <w:t>时，</w:t>
            </w:r>
            <w:r>
              <w:rPr>
                <w:kern w:val="2"/>
              </w:rPr>
              <w:t>DES</w:t>
            </w:r>
            <w:r>
              <w:rPr>
                <w:rFonts w:hint="eastAsia"/>
                <w:kern w:val="2"/>
              </w:rPr>
              <w:t>私钥存放的位置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rsa</w:t>
            </w:r>
            <w:r>
              <w:rPr>
                <w:rFonts w:ascii="宋体" w:eastAsia="宋体"/>
                <w:kern w:val="2"/>
              </w:rPr>
              <w:t>_</w:t>
            </w:r>
            <w:r>
              <w:rPr>
                <w:kern w:val="2"/>
              </w:rPr>
              <w:t>key</w:t>
            </w:r>
          </w:p>
        </w:tc>
        <w:tc>
          <w:tcPr>
            <w:tcW w:w="3847" w:type="dxa"/>
            <w:vAlign w:val="center"/>
          </w:tcPr>
          <w:p>
            <w:pPr>
              <w:pStyle w:val="28"/>
              <w:rPr>
                <w:kern w:val="2"/>
              </w:rPr>
            </w:pPr>
            <w:r>
              <w:rPr>
                <w:kern w:val="2"/>
              </w:rPr>
              <w:t>SSH</w:t>
            </w:r>
            <w:r>
              <w:rPr>
                <w:rFonts w:hint="eastAsia"/>
                <w:kern w:val="2"/>
              </w:rPr>
              <w:t>协议版本为</w:t>
            </w:r>
            <w:r>
              <w:rPr>
                <w:kern w:val="2"/>
              </w:rPr>
              <w:t>2</w:t>
            </w:r>
            <w:r>
              <w:rPr>
                <w:rFonts w:hint="eastAsia"/>
                <w:kern w:val="2"/>
              </w:rPr>
              <w:t>时，</w:t>
            </w:r>
            <w:r>
              <w:rPr>
                <w:kern w:val="2"/>
              </w:rPr>
              <w:t>RSA</w:t>
            </w:r>
            <w:r>
              <w:rPr>
                <w:rFonts w:hint="eastAsia"/>
                <w:kern w:val="2"/>
              </w:rPr>
              <w:t>私钥存放的位置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dsa</w:t>
            </w:r>
            <w:r>
              <w:rPr>
                <w:rFonts w:ascii="宋体" w:eastAsia="宋体"/>
                <w:kern w:val="2"/>
              </w:rPr>
              <w:t>_</w:t>
            </w:r>
            <w:r>
              <w:rPr>
                <w:kern w:val="2"/>
              </w:rPr>
              <w:t>key</w:t>
            </w:r>
          </w:p>
        </w:tc>
        <w:tc>
          <w:tcPr>
            <w:tcW w:w="3847" w:type="dxa"/>
            <w:vAlign w:val="center"/>
          </w:tcPr>
          <w:p>
            <w:pPr>
              <w:pStyle w:val="28"/>
              <w:rPr>
                <w:kern w:val="2"/>
              </w:rPr>
            </w:pPr>
            <w:r>
              <w:rPr>
                <w:kern w:val="2"/>
              </w:rPr>
              <w:t>SSH</w:t>
            </w:r>
            <w:r>
              <w:rPr>
                <w:rFonts w:hint="eastAsia"/>
                <w:kern w:val="2"/>
              </w:rPr>
              <w:t>协议版本为</w:t>
            </w:r>
            <w:r>
              <w:rPr>
                <w:kern w:val="2"/>
              </w:rPr>
              <w:t>2</w:t>
            </w:r>
            <w:r>
              <w:rPr>
                <w:rFonts w:hint="eastAsia"/>
                <w:kern w:val="2"/>
              </w:rPr>
              <w:t>时，</w:t>
            </w:r>
            <w:r>
              <w:rPr>
                <w:kern w:val="2"/>
              </w:rPr>
              <w:t>DSA</w:t>
            </w:r>
            <w:r>
              <w:rPr>
                <w:rFonts w:hint="eastAsia"/>
                <w:kern w:val="2"/>
              </w:rPr>
              <w:t>私钥存放的位置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PermitRootLogin yes</w:t>
            </w:r>
          </w:p>
        </w:tc>
        <w:tc>
          <w:tcPr>
            <w:tcW w:w="3847" w:type="dxa"/>
            <w:vAlign w:val="center"/>
          </w:tcPr>
          <w:p>
            <w:pPr>
              <w:pStyle w:val="28"/>
              <w:rPr>
                <w:kern w:val="2"/>
              </w:rPr>
            </w:pPr>
            <w:r>
              <w:rPr>
                <w:rFonts w:hint="eastAsia"/>
                <w:kern w:val="2"/>
              </w:rPr>
              <w:t>设定是否允许</w:t>
            </w:r>
            <w:r>
              <w:rPr>
                <w:kern w:val="2"/>
              </w:rPr>
              <w:t>root</w:t>
            </w:r>
            <w:r>
              <w:rPr>
                <w:rFonts w:hint="eastAsia"/>
                <w:kern w:val="2"/>
              </w:rPr>
              <w:t>管理员直接登录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StrictModes yes</w:t>
            </w:r>
          </w:p>
        </w:tc>
        <w:tc>
          <w:tcPr>
            <w:tcW w:w="3847" w:type="dxa"/>
            <w:vAlign w:val="center"/>
          </w:tcPr>
          <w:p>
            <w:pPr>
              <w:pStyle w:val="28"/>
              <w:rPr>
                <w:kern w:val="2"/>
              </w:rPr>
            </w:pPr>
            <w:r>
              <w:rPr>
                <w:rFonts w:hint="eastAsia"/>
                <w:kern w:val="2"/>
              </w:rPr>
              <w:t>当远程用户的私钥改变时直接拒绝连接</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MaxAuthTries 6</w:t>
            </w:r>
          </w:p>
        </w:tc>
        <w:tc>
          <w:tcPr>
            <w:tcW w:w="3847" w:type="dxa"/>
            <w:vAlign w:val="center"/>
          </w:tcPr>
          <w:p>
            <w:pPr>
              <w:pStyle w:val="28"/>
              <w:rPr>
                <w:kern w:val="2"/>
              </w:rPr>
            </w:pPr>
            <w:r>
              <w:rPr>
                <w:rFonts w:hint="eastAsia"/>
                <w:kern w:val="2"/>
              </w:rPr>
              <w:t>最大密码尝试次数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MaxSessions 10</w:t>
            </w:r>
          </w:p>
        </w:tc>
        <w:tc>
          <w:tcPr>
            <w:tcW w:w="3847" w:type="dxa"/>
            <w:vAlign w:val="center"/>
          </w:tcPr>
          <w:p>
            <w:pPr>
              <w:pStyle w:val="28"/>
              <w:rPr>
                <w:kern w:val="2"/>
              </w:rPr>
            </w:pPr>
            <w:r>
              <w:rPr>
                <w:rFonts w:hint="eastAsia"/>
                <w:kern w:val="2"/>
              </w:rPr>
              <w:t>最大终端数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PasswordAuthentication yes</w:t>
            </w:r>
          </w:p>
        </w:tc>
        <w:tc>
          <w:tcPr>
            <w:tcW w:w="3847" w:type="dxa"/>
            <w:vAlign w:val="center"/>
          </w:tcPr>
          <w:p>
            <w:pPr>
              <w:pStyle w:val="28"/>
              <w:rPr>
                <w:kern w:val="2"/>
              </w:rPr>
            </w:pPr>
            <w:r>
              <w:rPr>
                <w:rFonts w:hint="eastAsia"/>
                <w:kern w:val="2"/>
              </w:rPr>
              <w:t>是否允许密码验证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214" w:type="dxa"/>
            <w:vAlign w:val="center"/>
          </w:tcPr>
          <w:p>
            <w:pPr>
              <w:pStyle w:val="57"/>
              <w:rPr>
                <w:kern w:val="2"/>
              </w:rPr>
            </w:pPr>
            <w:r>
              <w:rPr>
                <w:kern w:val="2"/>
              </w:rPr>
              <w:t>PermitEmptyPasswords no</w:t>
            </w:r>
          </w:p>
        </w:tc>
        <w:tc>
          <w:tcPr>
            <w:tcW w:w="3847" w:type="dxa"/>
            <w:vAlign w:val="center"/>
          </w:tcPr>
          <w:p>
            <w:pPr>
              <w:pStyle w:val="28"/>
              <w:rPr>
                <w:kern w:val="2"/>
              </w:rPr>
            </w:pPr>
            <w:r>
              <w:rPr>
                <w:rFonts w:hint="eastAsia"/>
                <w:kern w:val="2"/>
              </w:rPr>
              <w:t>是否允许空密码登录（很不安全）</w:t>
            </w:r>
          </w:p>
        </w:tc>
      </w:tr>
    </w:tbl>
    <w:p>
      <w:pPr>
        <w:pStyle w:val="29"/>
        <w:rPr>
          <w:kern w:val="2"/>
        </w:rPr>
      </w:pPr>
    </w:p>
    <w:p>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系统中，已经默认安装并启用了</w:t>
      </w:r>
      <w:r>
        <w:rPr>
          <w:color w:val="000000"/>
          <w:kern w:val="2"/>
          <w:szCs w:val="21"/>
        </w:rPr>
        <w:t>sshd</w:t>
      </w:r>
      <w:r>
        <w:rPr>
          <w:rFonts w:hint="eastAsia"/>
          <w:color w:val="000000"/>
          <w:kern w:val="2"/>
          <w:szCs w:val="21"/>
        </w:rPr>
        <w:t>服务程序。接下来使用</w:t>
      </w:r>
      <w:r>
        <w:rPr>
          <w:color w:val="000000"/>
          <w:kern w:val="2"/>
          <w:szCs w:val="21"/>
        </w:rPr>
        <w:t>ssh</w:t>
      </w:r>
      <w:r>
        <w:rPr>
          <w:rFonts w:hint="eastAsia"/>
          <w:color w:val="000000"/>
          <w:kern w:val="2"/>
          <w:szCs w:val="21"/>
        </w:rPr>
        <w:t>命令进行远程连接，其格式为“</w:t>
      </w:r>
      <w:r>
        <w:rPr>
          <w:color w:val="000000"/>
          <w:kern w:val="2"/>
          <w:szCs w:val="21"/>
        </w:rPr>
        <w:t>ssh [</w:t>
      </w:r>
      <w:r>
        <w:rPr>
          <w:rFonts w:hint="eastAsia"/>
          <w:color w:val="000000"/>
          <w:kern w:val="2"/>
          <w:szCs w:val="21"/>
        </w:rPr>
        <w:t>参数</w:t>
      </w:r>
      <w:r>
        <w:rPr>
          <w:color w:val="000000"/>
          <w:kern w:val="2"/>
          <w:szCs w:val="21"/>
        </w:rPr>
        <w:t xml:space="preserve">] </w:t>
      </w:r>
      <w:r>
        <w:rPr>
          <w:rFonts w:hint="eastAsia"/>
          <w:color w:val="000000"/>
          <w:kern w:val="2"/>
          <w:szCs w:val="21"/>
        </w:rPr>
        <w:t>主机</w:t>
      </w:r>
      <w:r>
        <w:rPr>
          <w:color w:val="000000"/>
          <w:kern w:val="2"/>
          <w:szCs w:val="21"/>
        </w:rPr>
        <w:t>IP</w:t>
      </w:r>
      <w:r>
        <w:rPr>
          <w:rFonts w:hint="eastAsia"/>
          <w:color w:val="000000"/>
          <w:kern w:val="2"/>
          <w:szCs w:val="21"/>
        </w:rPr>
        <w:t>地址”。要退出登录则执行</w:t>
      </w:r>
      <w:r>
        <w:rPr>
          <w:color w:val="000000"/>
          <w:kern w:val="2"/>
          <w:szCs w:val="21"/>
        </w:rPr>
        <w:t>exit</w:t>
      </w:r>
      <w:r>
        <w:rPr>
          <w:rFonts w:hint="eastAsia"/>
          <w:color w:val="000000"/>
          <w:kern w:val="2"/>
          <w:szCs w:val="21"/>
        </w:rPr>
        <w:t>命令。</w:t>
      </w:r>
    </w:p>
    <w:p>
      <w:pPr>
        <w:pStyle w:val="58"/>
        <w:rPr>
          <w:kern w:val="2"/>
        </w:rPr>
      </w:pPr>
    </w:p>
    <w:p>
      <w:pPr>
        <w:pStyle w:val="26"/>
        <w:rPr>
          <w:kern w:val="2"/>
        </w:rPr>
      </w:pPr>
      <w:r>
        <w:rPr>
          <w:kern w:val="2"/>
        </w:rPr>
        <w:t>[root@linuxprobe ~]# ssh 192.168.10.10</w:t>
      </w:r>
    </w:p>
    <w:p>
      <w:pPr>
        <w:pStyle w:val="26"/>
        <w:rPr>
          <w:kern w:val="2"/>
        </w:rPr>
      </w:pPr>
      <w:r>
        <w:rPr>
          <w:kern w:val="2"/>
        </w:rPr>
        <w:t>The authenticity of host '192.168.10.20 (192.168.10.10)' can't be established.</w:t>
      </w:r>
    </w:p>
    <w:p>
      <w:pPr>
        <w:pStyle w:val="26"/>
        <w:rPr>
          <w:kern w:val="2"/>
        </w:rPr>
      </w:pPr>
      <w:r>
        <w:rPr>
          <w:kern w:val="2"/>
        </w:rPr>
        <w:t>ECDSA key fingerprint is 4f:a7:91:9e:8d:6f:b9:48:02:32:61:95:48:ed:1e:3f.</w:t>
      </w:r>
    </w:p>
    <w:p>
      <w:pPr>
        <w:pStyle w:val="26"/>
        <w:rPr>
          <w:kern w:val="2"/>
        </w:rPr>
      </w:pPr>
      <w:r>
        <w:rPr>
          <w:kern w:val="2"/>
        </w:rPr>
        <w:t>Are you sure you want to continue connecting (yes/no)? yes</w:t>
      </w:r>
    </w:p>
    <w:p>
      <w:pPr>
        <w:pStyle w:val="26"/>
        <w:rPr>
          <w:kern w:val="2"/>
        </w:rPr>
      </w:pPr>
      <w:r>
        <w:rPr>
          <w:kern w:val="2"/>
        </w:rPr>
        <w:t>Warning: Permanently added '192.168.10.10' (ECDSA) to the list of known hosts.</w:t>
      </w:r>
    </w:p>
    <w:p>
      <w:pPr>
        <w:pStyle w:val="26"/>
        <w:rPr>
          <w:kern w:val="2"/>
        </w:rPr>
      </w:pPr>
      <w:r>
        <w:rPr>
          <w:kern w:val="2"/>
        </w:rPr>
        <w:t>root@192.168.10.20's password:</w:t>
      </w:r>
      <w:r>
        <w:rPr>
          <w:rStyle w:val="18"/>
          <w:rFonts w:hint="eastAsia"/>
          <w:kern w:val="2"/>
          <w:sz w:val="16"/>
        </w:rPr>
        <w:t>此处输入远程主机</w:t>
      </w:r>
      <w:r>
        <w:rPr>
          <w:rStyle w:val="18"/>
          <w:kern w:val="2"/>
          <w:sz w:val="16"/>
        </w:rPr>
        <w:t>root</w:t>
      </w:r>
      <w:r>
        <w:rPr>
          <w:rStyle w:val="18"/>
          <w:rFonts w:hint="eastAsia"/>
          <w:kern w:val="2"/>
          <w:sz w:val="16"/>
        </w:rPr>
        <w:t>管理员的密码</w:t>
      </w:r>
    </w:p>
    <w:p>
      <w:pPr>
        <w:pStyle w:val="26"/>
        <w:rPr>
          <w:kern w:val="2"/>
        </w:rPr>
      </w:pPr>
      <w:r>
        <w:rPr>
          <w:kern w:val="2"/>
        </w:rPr>
        <w:t>Last login: Wed Apr 15 15:54:21 2017 from 192.168.10.10</w:t>
      </w:r>
    </w:p>
    <w:p>
      <w:pPr>
        <w:pStyle w:val="26"/>
        <w:rPr>
          <w:kern w:val="2"/>
        </w:rPr>
      </w:pPr>
      <w:r>
        <w:rPr>
          <w:kern w:val="2"/>
        </w:rPr>
        <w:t>[root@linuxprobe ~]# </w:t>
      </w:r>
    </w:p>
    <w:p>
      <w:pPr>
        <w:pStyle w:val="26"/>
        <w:rPr>
          <w:kern w:val="2"/>
        </w:rPr>
      </w:pPr>
      <w:r>
        <w:rPr>
          <w:kern w:val="2"/>
        </w:rPr>
        <w:t>[root@linuxprobe ~]# exit</w:t>
      </w:r>
    </w:p>
    <w:p>
      <w:pPr>
        <w:pStyle w:val="26"/>
        <w:rPr>
          <w:kern w:val="2"/>
        </w:rPr>
      </w:pPr>
      <w:r>
        <w:rPr>
          <w:kern w:val="2"/>
        </w:rPr>
        <w:t>logout</w:t>
      </w:r>
    </w:p>
    <w:p>
      <w:pPr>
        <w:pStyle w:val="26"/>
        <w:rPr>
          <w:kern w:val="2"/>
        </w:rPr>
      </w:pPr>
      <w:r>
        <w:rPr>
          <w:kern w:val="2"/>
        </w:rPr>
        <w:t>Connection to 192.168.10.10 closed.</w:t>
      </w:r>
    </w:p>
    <w:p>
      <w:pPr>
        <w:pStyle w:val="59"/>
        <w:spacing w:after="90"/>
        <w:rPr>
          <w:kern w:val="2"/>
        </w:rPr>
      </w:pPr>
    </w:p>
    <w:p>
      <w:pPr>
        <w:rPr>
          <w:kern w:val="2"/>
        </w:rPr>
      </w:pPr>
      <w:r>
        <w:rPr>
          <w:rFonts w:hint="eastAsia"/>
          <w:color w:val="000000"/>
          <w:kern w:val="2"/>
          <w:szCs w:val="21"/>
        </w:rPr>
        <w:t>如果禁止以</w:t>
      </w:r>
      <w:r>
        <w:rPr>
          <w:color w:val="000000"/>
          <w:kern w:val="2"/>
          <w:szCs w:val="21"/>
        </w:rPr>
        <w:t>root</w:t>
      </w:r>
      <w:r>
        <w:rPr>
          <w:rFonts w:hint="eastAsia"/>
          <w:color w:val="000000"/>
          <w:kern w:val="2"/>
          <w:szCs w:val="21"/>
        </w:rPr>
        <w:t>管理员的身份远程登录到服务器，则可以大大降低被黑客暴力破解密码的几率。下面进行相应配置。首先使用</w:t>
      </w:r>
      <w:r>
        <w:rPr>
          <w:color w:val="000000"/>
          <w:kern w:val="2"/>
          <w:szCs w:val="21"/>
        </w:rPr>
        <w:t>Vim</w:t>
      </w:r>
      <w:r>
        <w:rPr>
          <w:rFonts w:hint="eastAsia"/>
          <w:color w:val="000000"/>
          <w:kern w:val="2"/>
          <w:szCs w:val="21"/>
        </w:rPr>
        <w:t>文本编辑器打开</w:t>
      </w:r>
      <w:r>
        <w:rPr>
          <w:color w:val="000000"/>
          <w:kern w:val="2"/>
          <w:szCs w:val="21"/>
        </w:rPr>
        <w:t>sshd</w:t>
      </w:r>
      <w:r>
        <w:rPr>
          <w:rFonts w:hint="eastAsia"/>
          <w:color w:val="000000"/>
          <w:kern w:val="2"/>
          <w:szCs w:val="21"/>
        </w:rPr>
        <w:t>服务的主配置文件，然后把第</w:t>
      </w:r>
      <w:r>
        <w:rPr>
          <w:color w:val="000000"/>
          <w:kern w:val="2"/>
          <w:szCs w:val="21"/>
        </w:rPr>
        <w:t>48</w:t>
      </w:r>
      <w:r>
        <w:rPr>
          <w:rFonts w:hint="eastAsia"/>
          <w:color w:val="000000"/>
          <w:kern w:val="2"/>
          <w:szCs w:val="21"/>
        </w:rPr>
        <w:t>行</w:t>
      </w:r>
      <w:r>
        <w:rPr>
          <w:color w:val="000000"/>
          <w:kern w:val="2"/>
          <w:szCs w:val="21"/>
        </w:rPr>
        <w:t xml:space="preserve">#PermitRootLogin </w:t>
      </w:r>
      <w:r>
        <w:rPr>
          <w:rFonts w:hint="eastAsia"/>
          <w:color w:val="000000"/>
          <w:kern w:val="2"/>
          <w:szCs w:val="21"/>
        </w:rPr>
        <w:t>yes参数前的井号（</w:t>
      </w:r>
      <w:r>
        <w:rPr>
          <w:color w:val="000000"/>
          <w:kern w:val="2"/>
          <w:szCs w:val="21"/>
        </w:rPr>
        <w:t>#</w:t>
      </w:r>
      <w:r>
        <w:rPr>
          <w:rFonts w:hint="eastAsia"/>
          <w:color w:val="000000"/>
          <w:kern w:val="2"/>
          <w:szCs w:val="21"/>
        </w:rPr>
        <w:t>）去掉，并把参数值</w:t>
      </w:r>
      <w:r>
        <w:rPr>
          <w:color w:val="000000"/>
          <w:kern w:val="2"/>
          <w:szCs w:val="21"/>
        </w:rPr>
        <w:t>yes</w:t>
      </w:r>
      <w:r>
        <w:rPr>
          <w:rFonts w:hint="eastAsia"/>
          <w:color w:val="000000"/>
          <w:kern w:val="2"/>
          <w:szCs w:val="21"/>
        </w:rPr>
        <w:t>改成</w:t>
      </w:r>
      <w:r>
        <w:rPr>
          <w:color w:val="000000"/>
          <w:kern w:val="2"/>
          <w:szCs w:val="21"/>
        </w:rPr>
        <w:t>no</w:t>
      </w:r>
      <w:r>
        <w:rPr>
          <w:rFonts w:hint="eastAsia"/>
          <w:color w:val="000000"/>
          <w:kern w:val="2"/>
          <w:szCs w:val="21"/>
        </w:rPr>
        <w:t>，这样就不再允许</w:t>
      </w:r>
      <w:r>
        <w:rPr>
          <w:color w:val="000000"/>
          <w:kern w:val="2"/>
          <w:szCs w:val="21"/>
        </w:rPr>
        <w:t>root</w:t>
      </w:r>
      <w:r>
        <w:rPr>
          <w:rFonts w:hint="eastAsia"/>
          <w:color w:val="000000"/>
          <w:kern w:val="2"/>
          <w:szCs w:val="21"/>
        </w:rPr>
        <w:t>管理员远程登录了。记得最后保存文件并退出。</w:t>
      </w:r>
    </w:p>
    <w:p>
      <w:pPr>
        <w:pStyle w:val="58"/>
        <w:rPr>
          <w:kern w:val="2"/>
        </w:rPr>
      </w:pPr>
    </w:p>
    <w:p>
      <w:pPr>
        <w:pStyle w:val="26"/>
        <w:rPr>
          <w:kern w:val="2"/>
        </w:rPr>
      </w:pPr>
      <w:r>
        <w:rPr>
          <w:kern w:val="2"/>
        </w:rPr>
        <w:t>[root@linuxprobe ~]# vim /etc/ssh/sshd</w:t>
      </w:r>
      <w:r>
        <w:rPr>
          <w:rFonts w:ascii="宋体"/>
          <w:kern w:val="2"/>
        </w:rPr>
        <w:t>_</w:t>
      </w:r>
      <w:r>
        <w:rPr>
          <w:kern w:val="2"/>
        </w:rPr>
        <w:t>config </w:t>
      </w:r>
    </w:p>
    <w:p>
      <w:pPr>
        <w:pStyle w:val="26"/>
        <w:rPr>
          <w:kern w:val="2"/>
        </w:rPr>
      </w:pPr>
      <w:r>
        <w:rPr>
          <w:kern w:val="2"/>
        </w:rPr>
        <w:t> ………………</w:t>
      </w:r>
      <w:r>
        <w:rPr>
          <w:rFonts w:hint="eastAsia"/>
          <w:kern w:val="2"/>
        </w:rPr>
        <w:t>省略部分输出信息</w:t>
      </w:r>
      <w:r>
        <w:rPr>
          <w:kern w:val="2"/>
        </w:rPr>
        <w:t>………………</w:t>
      </w:r>
    </w:p>
    <w:p>
      <w:pPr>
        <w:pStyle w:val="26"/>
        <w:rPr>
          <w:kern w:val="2"/>
        </w:rPr>
      </w:pPr>
      <w:r>
        <w:rPr>
          <w:kern w:val="2"/>
        </w:rPr>
        <w:t> 46 </w:t>
      </w:r>
    </w:p>
    <w:p>
      <w:pPr>
        <w:pStyle w:val="26"/>
        <w:rPr>
          <w:kern w:val="2"/>
        </w:rPr>
      </w:pPr>
      <w:r>
        <w:rPr>
          <w:kern w:val="2"/>
        </w:rPr>
        <w:t> 47 #LoginGraceTime 2m</w:t>
      </w:r>
    </w:p>
    <w:p>
      <w:pPr>
        <w:pStyle w:val="26"/>
        <w:rPr>
          <w:kern w:val="2"/>
        </w:rPr>
      </w:pPr>
      <w:r>
        <w:rPr>
          <w:b/>
          <w:bCs/>
          <w:kern w:val="2"/>
        </w:rPr>
        <w:t> 48 PermitRootLogin no</w:t>
      </w:r>
    </w:p>
    <w:p>
      <w:pPr>
        <w:pStyle w:val="26"/>
        <w:rPr>
          <w:kern w:val="2"/>
        </w:rPr>
      </w:pPr>
      <w:r>
        <w:rPr>
          <w:kern w:val="2"/>
        </w:rPr>
        <w:t> 49 #StrictModes yes</w:t>
      </w:r>
    </w:p>
    <w:p>
      <w:pPr>
        <w:pStyle w:val="26"/>
        <w:rPr>
          <w:kern w:val="2"/>
        </w:rPr>
      </w:pPr>
      <w:r>
        <w:rPr>
          <w:kern w:val="2"/>
        </w:rPr>
        <w:t> 50 #MaxAuthTries 6</w:t>
      </w:r>
    </w:p>
    <w:p>
      <w:pPr>
        <w:pStyle w:val="26"/>
        <w:rPr>
          <w:kern w:val="2"/>
        </w:rPr>
      </w:pPr>
      <w:r>
        <w:rPr>
          <w:kern w:val="2"/>
        </w:rPr>
        <w:t> 51 #MaxSessions 10</w:t>
      </w:r>
    </w:p>
    <w:p>
      <w:pPr>
        <w:pStyle w:val="26"/>
        <w:rPr>
          <w:kern w:val="2"/>
        </w:rPr>
      </w:pPr>
      <w:r>
        <w:rPr>
          <w:kern w:val="2"/>
        </w:rPr>
        <w:t> 52</w:t>
      </w:r>
    </w:p>
    <w:p>
      <w:pPr>
        <w:pStyle w:val="26"/>
        <w:rPr>
          <w:kern w:val="2"/>
        </w:rPr>
      </w:pPr>
      <w:r>
        <w:rPr>
          <w:kern w:val="2"/>
        </w:rPr>
        <w:t> ………………</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pPr>
        <w:pStyle w:val="58"/>
        <w:rPr>
          <w:kern w:val="2"/>
        </w:rPr>
      </w:pPr>
    </w:p>
    <w:p>
      <w:pPr>
        <w:pStyle w:val="26"/>
        <w:rPr>
          <w:kern w:val="2"/>
        </w:rPr>
      </w:pPr>
      <w:r>
        <w:rPr>
          <w:kern w:val="2"/>
        </w:rPr>
        <w:t>[root@linuxprobe ~]# systemctl restart sshd</w:t>
      </w:r>
    </w:p>
    <w:p>
      <w:pPr>
        <w:pStyle w:val="26"/>
        <w:rPr>
          <w:kern w:val="2"/>
        </w:rPr>
      </w:pPr>
      <w:r>
        <w:rPr>
          <w:kern w:val="2"/>
        </w:rPr>
        <w:t>[root@linuxprobe ~]# systemctl enable sshd</w:t>
      </w:r>
    </w:p>
    <w:p>
      <w:pPr>
        <w:pStyle w:val="59"/>
        <w:spacing w:after="90"/>
        <w:rPr>
          <w:kern w:val="2"/>
        </w:rPr>
      </w:pPr>
    </w:p>
    <w:p>
      <w:pPr>
        <w:rPr>
          <w:spacing w:val="-2"/>
          <w:kern w:val="2"/>
        </w:rPr>
      </w:pPr>
      <w:r>
        <w:rPr>
          <w:rFonts w:hint="eastAsia"/>
          <w:color w:val="000000"/>
          <w:spacing w:val="-2"/>
          <w:kern w:val="2"/>
          <w:szCs w:val="21"/>
        </w:rPr>
        <w:t>这样一来，当</w:t>
      </w:r>
      <w:r>
        <w:rPr>
          <w:color w:val="000000"/>
          <w:spacing w:val="-2"/>
          <w:kern w:val="2"/>
          <w:szCs w:val="21"/>
        </w:rPr>
        <w:t>root</w:t>
      </w:r>
      <w:r>
        <w:rPr>
          <w:rFonts w:hint="eastAsia"/>
          <w:color w:val="000000"/>
          <w:spacing w:val="-2"/>
          <w:kern w:val="2"/>
          <w:szCs w:val="21"/>
        </w:rPr>
        <w:t>管理员再来尝试访问</w:t>
      </w:r>
      <w:r>
        <w:rPr>
          <w:color w:val="000000"/>
          <w:spacing w:val="-2"/>
          <w:kern w:val="2"/>
          <w:szCs w:val="21"/>
        </w:rPr>
        <w:t>sshd</w:t>
      </w:r>
      <w:r>
        <w:rPr>
          <w:rFonts w:hint="eastAsia"/>
          <w:color w:val="000000"/>
          <w:spacing w:val="-2"/>
          <w:kern w:val="2"/>
          <w:szCs w:val="21"/>
        </w:rPr>
        <w:t>服务程序时，系统会提示不可访问的错误信息。虽然</w:t>
      </w:r>
      <w:r>
        <w:rPr>
          <w:color w:val="000000"/>
          <w:spacing w:val="-2"/>
          <w:kern w:val="2"/>
          <w:szCs w:val="21"/>
        </w:rPr>
        <w:t>sshd</w:t>
      </w:r>
      <w:r>
        <w:rPr>
          <w:rFonts w:hint="eastAsia"/>
          <w:color w:val="000000"/>
          <w:spacing w:val="-2"/>
          <w:kern w:val="2"/>
          <w:szCs w:val="21"/>
        </w:rPr>
        <w:t>服务程序的参数相对比较简单，但这就是在</w:t>
      </w:r>
      <w:r>
        <w:rPr>
          <w:color w:val="000000"/>
          <w:spacing w:val="-2"/>
          <w:kern w:val="2"/>
          <w:szCs w:val="21"/>
        </w:rPr>
        <w:t>Linux</w:t>
      </w:r>
      <w:r>
        <w:rPr>
          <w:rFonts w:hint="eastAsia"/>
          <w:color w:val="000000"/>
          <w:spacing w:val="-2"/>
          <w:kern w:val="2"/>
          <w:szCs w:val="21"/>
        </w:rPr>
        <w:t>系统中配置服务程序的正确方法。大家要做的是举一反三、活学活用，这样即便以后遇到了陌生的服务，也一样可以搞定了。</w:t>
      </w:r>
    </w:p>
    <w:p>
      <w:pPr>
        <w:pStyle w:val="58"/>
        <w:spacing w:line="60" w:lineRule="exact"/>
        <w:rPr>
          <w:kern w:val="2"/>
        </w:rPr>
      </w:pPr>
    </w:p>
    <w:p>
      <w:pPr>
        <w:pStyle w:val="26"/>
        <w:rPr>
          <w:kern w:val="2"/>
        </w:rPr>
      </w:pPr>
      <w:r>
        <w:rPr>
          <w:kern w:val="2"/>
        </w:rPr>
        <w:t>[root@linuxprobe ~]# ssh 192.168.10.10</w:t>
      </w:r>
    </w:p>
    <w:p>
      <w:pPr>
        <w:pStyle w:val="26"/>
        <w:rPr>
          <w:b/>
          <w:bCs/>
          <w:kern w:val="2"/>
        </w:rPr>
      </w:pPr>
      <w:r>
        <w:rPr>
          <w:kern w:val="2"/>
        </w:rPr>
        <w:t>root@192.168.10.10's password:</w:t>
      </w:r>
      <w:r>
        <w:rPr>
          <w:rStyle w:val="18"/>
          <w:rFonts w:hint="eastAsia"/>
          <w:kern w:val="2"/>
          <w:sz w:val="16"/>
        </w:rPr>
        <w:t>此处输入远程主机</w:t>
      </w:r>
      <w:r>
        <w:rPr>
          <w:b/>
          <w:bCs/>
          <w:kern w:val="2"/>
        </w:rPr>
        <w:t>root</w:t>
      </w:r>
      <w:r>
        <w:rPr>
          <w:rStyle w:val="18"/>
          <w:rFonts w:hint="eastAsia"/>
          <w:kern w:val="2"/>
          <w:sz w:val="16"/>
        </w:rPr>
        <w:t>管理员的密码</w:t>
      </w:r>
    </w:p>
    <w:p>
      <w:pPr>
        <w:pStyle w:val="26"/>
        <w:rPr>
          <w:kern w:val="2"/>
        </w:rPr>
      </w:pPr>
      <w:r>
        <w:rPr>
          <w:kern w:val="2"/>
        </w:rPr>
        <w:t>Permission denied, please try again.</w:t>
      </w:r>
    </w:p>
    <w:p>
      <w:pPr>
        <w:pStyle w:val="59"/>
        <w:spacing w:after="90"/>
        <w:rPr>
          <w:kern w:val="2"/>
        </w:rPr>
      </w:pPr>
    </w:p>
    <w:p>
      <w:pPr>
        <w:pStyle w:val="4"/>
        <w:spacing w:before="151" w:after="151"/>
        <w:rPr>
          <w:kern w:val="2"/>
        </w:rPr>
      </w:pPr>
      <w:r>
        <w:rPr>
          <w:color w:val="000000"/>
          <w:kern w:val="2"/>
        </w:rPr>
        <w:t>9.2.2</w:t>
      </w:r>
      <w:r>
        <w:rPr>
          <w:color w:val="000000"/>
          <w:kern w:val="2"/>
          <w:szCs w:val="21"/>
        </w:rPr>
        <w:t xml:space="preserve">  </w:t>
      </w:r>
      <w:r>
        <w:rPr>
          <w:rFonts w:hint="eastAsia"/>
          <w:color w:val="000000"/>
          <w:kern w:val="2"/>
        </w:rPr>
        <w:t>安全密钥验证</w:t>
      </w:r>
    </w:p>
    <w:p>
      <w:pPr>
        <w:rPr>
          <w:kern w:val="2"/>
        </w:rPr>
      </w:pPr>
      <w:r>
        <w:rPr>
          <w:rFonts w:hint="eastAsia"/>
          <w:color w:val="000000"/>
          <w:kern w:val="2"/>
          <w:szCs w:val="21"/>
        </w:rPr>
        <w:t>加密是对信息进行编码和解码的技术，它通过一定的算法（密钥）将原本可以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pPr>
        <w:rPr>
          <w:kern w:val="2"/>
        </w:rPr>
      </w:pPr>
      <w:r>
        <w:rPr>
          <w:rFonts w:hint="eastAsia"/>
          <w:kern w:val="2"/>
        </w:rPr>
        <w:t>一言以蔽之，在生产环境中使用密码进行口令验证终归存在着被暴力破解或嗅探截获的风险。如果正确配置了密钥验证方式，那么</w:t>
      </w:r>
      <w:r>
        <w:rPr>
          <w:kern w:val="2"/>
        </w:rPr>
        <w:t>sshd</w:t>
      </w:r>
      <w:r>
        <w:rPr>
          <w:rFonts w:hint="eastAsia"/>
          <w:kern w:val="2"/>
        </w:rPr>
        <w:t>服务程序将更加安全。我们下面进行具体的配置，其步骤如下。</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：在客户端主机中生成“密钥对”。</w:t>
      </w:r>
    </w:p>
    <w:p>
      <w:pPr>
        <w:pStyle w:val="58"/>
        <w:spacing w:line="60" w:lineRule="exact"/>
        <w:rPr>
          <w:kern w:val="2"/>
        </w:rPr>
      </w:pPr>
    </w:p>
    <w:p>
      <w:pPr>
        <w:pStyle w:val="26"/>
        <w:rPr>
          <w:kern w:val="2"/>
        </w:rPr>
      </w:pPr>
      <w:r>
        <w:rPr>
          <w:kern w:val="2"/>
        </w:rPr>
        <w:t>[root@linuxprobe ~]# ssh-keygen</w:t>
      </w:r>
    </w:p>
    <w:p>
      <w:pPr>
        <w:pStyle w:val="26"/>
        <w:rPr>
          <w:kern w:val="2"/>
        </w:rPr>
      </w:pPr>
      <w:r>
        <w:rPr>
          <w:kern w:val="2"/>
        </w:rPr>
        <w:t>Generating public/private rsa key pair.</w:t>
      </w:r>
    </w:p>
    <w:p>
      <w:pPr>
        <w:pStyle w:val="26"/>
        <w:rPr>
          <w:kern w:val="2"/>
        </w:rPr>
      </w:pPr>
      <w:r>
        <w:rPr>
          <w:kern w:val="2"/>
        </w:rPr>
        <w:t>Enter file in which to save the key (/root/.ssh/id</w:t>
      </w:r>
      <w:r>
        <w:rPr>
          <w:rFonts w:ascii="宋体"/>
          <w:kern w:val="2"/>
        </w:rPr>
        <w:t>_</w:t>
      </w:r>
      <w:r>
        <w:rPr>
          <w:kern w:val="2"/>
        </w:rPr>
        <w:t>rsa):</w:t>
      </w:r>
      <w:r>
        <w:rPr>
          <w:rStyle w:val="18"/>
          <w:rFonts w:hint="eastAsia"/>
          <w:kern w:val="2"/>
          <w:sz w:val="16"/>
        </w:rPr>
        <w:t>按回车键或设置密钥的存储路径</w:t>
      </w:r>
    </w:p>
    <w:p>
      <w:pPr>
        <w:pStyle w:val="26"/>
        <w:rPr>
          <w:kern w:val="2"/>
        </w:rPr>
      </w:pPr>
      <w:r>
        <w:rPr>
          <w:kern w:val="2"/>
        </w:rPr>
        <w:t>Created directory '/root/.ssh'.</w:t>
      </w:r>
    </w:p>
    <w:p>
      <w:pPr>
        <w:pStyle w:val="26"/>
        <w:rPr>
          <w:kern w:val="2"/>
        </w:rPr>
      </w:pPr>
      <w:r>
        <w:rPr>
          <w:kern w:val="2"/>
        </w:rPr>
        <w:t>Enter passphrase (empty for no passphrase): </w:t>
      </w:r>
      <w:r>
        <w:rPr>
          <w:rStyle w:val="18"/>
          <w:rFonts w:hint="eastAsia"/>
          <w:kern w:val="2"/>
          <w:sz w:val="16"/>
        </w:rPr>
        <w:t>直接按回车键或设置密钥的密码</w:t>
      </w:r>
    </w:p>
    <w:p>
      <w:pPr>
        <w:pStyle w:val="26"/>
        <w:rPr>
          <w:kern w:val="2"/>
        </w:rPr>
      </w:pPr>
      <w:r>
        <w:rPr>
          <w:kern w:val="2"/>
        </w:rPr>
        <w:t>Enter same passphrase again: </w:t>
      </w:r>
      <w:r>
        <w:rPr>
          <w:rStyle w:val="18"/>
          <w:rFonts w:hint="eastAsia"/>
          <w:kern w:val="2"/>
          <w:sz w:val="16"/>
        </w:rPr>
        <w:t>再次按回车键或设置密钥的密码</w:t>
      </w:r>
    </w:p>
    <w:p>
      <w:pPr>
        <w:pStyle w:val="26"/>
        <w:rPr>
          <w:kern w:val="2"/>
        </w:rPr>
      </w:pPr>
      <w:r>
        <w:rPr>
          <w:kern w:val="2"/>
        </w:rPr>
        <w:t>Your identification has been saved in /root/.ssh/id</w:t>
      </w:r>
      <w:r>
        <w:rPr>
          <w:rFonts w:ascii="宋体"/>
          <w:kern w:val="2"/>
        </w:rPr>
        <w:t>_</w:t>
      </w:r>
      <w:r>
        <w:rPr>
          <w:kern w:val="2"/>
        </w:rPr>
        <w:t>rsa.</w:t>
      </w:r>
    </w:p>
    <w:p>
      <w:pPr>
        <w:pStyle w:val="26"/>
        <w:rPr>
          <w:kern w:val="2"/>
        </w:rPr>
      </w:pPr>
      <w:r>
        <w:rPr>
          <w:kern w:val="2"/>
        </w:rPr>
        <w:t>Your public key has been saved in /root/.ssh/id</w:t>
      </w:r>
      <w:r>
        <w:rPr>
          <w:rFonts w:ascii="宋体"/>
          <w:kern w:val="2"/>
        </w:rPr>
        <w:t>_</w:t>
      </w:r>
      <w:r>
        <w:rPr>
          <w:kern w:val="2"/>
        </w:rPr>
        <w:t>rsa.pub.</w:t>
      </w:r>
    </w:p>
    <w:p>
      <w:pPr>
        <w:pStyle w:val="26"/>
        <w:rPr>
          <w:kern w:val="2"/>
        </w:rPr>
      </w:pPr>
      <w:r>
        <w:rPr>
          <w:kern w:val="2"/>
        </w:rPr>
        <w:t>The key fingerprint is:</w:t>
      </w:r>
    </w:p>
    <w:p>
      <w:pPr>
        <w:pStyle w:val="26"/>
        <w:rPr>
          <w:kern w:val="2"/>
        </w:rPr>
      </w:pPr>
      <w:r>
        <w:rPr>
          <w:kern w:val="2"/>
        </w:rPr>
        <w:t>40:32:48:18:e4:ac:c0:c3:c1:ba:7c:6c:3a:a8:b5:22 root@linuxprobe.com</w:t>
      </w:r>
    </w:p>
    <w:p>
      <w:pPr>
        <w:pStyle w:val="26"/>
        <w:rPr>
          <w:kern w:val="2"/>
        </w:rPr>
      </w:pPr>
      <w:r>
        <w:rPr>
          <w:kern w:val="2"/>
        </w:rPr>
        <w:t>The key's randomart image is:</w:t>
      </w:r>
    </w:p>
    <w:p>
      <w:pPr>
        <w:pStyle w:val="26"/>
        <w:rPr>
          <w:kern w:val="2"/>
        </w:rPr>
      </w:pPr>
      <w:r>
        <w:rPr>
          <w:kern w:val="2"/>
        </w:rPr>
        <w:t>+--[ RSA 2048]----+</w:t>
      </w:r>
    </w:p>
    <w:p>
      <w:pPr>
        <w:pStyle w:val="26"/>
        <w:rPr>
          <w:kern w:val="2"/>
        </w:rPr>
      </w:pPr>
      <w:r>
        <w:rPr>
          <w:kern w:val="2"/>
        </w:rPr>
        <w:t>|+*..o .          |</w:t>
      </w:r>
    </w:p>
    <w:p>
      <w:pPr>
        <w:pStyle w:val="26"/>
        <w:rPr>
          <w:kern w:val="2"/>
        </w:rPr>
      </w:pPr>
      <w:r>
        <w:rPr>
          <w:kern w:val="2"/>
        </w:rPr>
        <w:t>|*.o  +           |</w:t>
      </w:r>
    </w:p>
    <w:p>
      <w:pPr>
        <w:pStyle w:val="26"/>
        <w:rPr>
          <w:kern w:val="2"/>
        </w:rPr>
      </w:pPr>
      <w:r>
        <w:rPr>
          <w:kern w:val="2"/>
        </w:rPr>
        <w:t>|o*    .          |</w:t>
      </w:r>
    </w:p>
    <w:p>
      <w:pPr>
        <w:pStyle w:val="26"/>
        <w:rPr>
          <w:kern w:val="2"/>
        </w:rPr>
      </w:pPr>
      <w:r>
        <w:rPr>
          <w:kern w:val="2"/>
        </w:rPr>
        <w:t>|+ .    .         |</w:t>
      </w:r>
    </w:p>
    <w:p>
      <w:pPr>
        <w:pStyle w:val="26"/>
        <w:rPr>
          <w:kern w:val="2"/>
        </w:rPr>
      </w:pPr>
      <w:r>
        <w:rPr>
          <w:kern w:val="2"/>
        </w:rPr>
        <w:t>|o..     S        |</w:t>
      </w:r>
    </w:p>
    <w:p>
      <w:pPr>
        <w:pStyle w:val="26"/>
        <w:rPr>
          <w:kern w:val="2"/>
        </w:rPr>
      </w:pPr>
      <w:r>
        <w:rPr>
          <w:kern w:val="2"/>
        </w:rPr>
        <w:t>|.. +             |</w:t>
      </w:r>
    </w:p>
    <w:p>
      <w:pPr>
        <w:pStyle w:val="26"/>
        <w:rPr>
          <w:kern w:val="2"/>
        </w:rPr>
      </w:pPr>
      <w:r>
        <w:rPr>
          <w:kern w:val="2"/>
        </w:rPr>
        <w:t>|. =              |</w:t>
      </w:r>
    </w:p>
    <w:p>
      <w:pPr>
        <w:pStyle w:val="26"/>
        <w:rPr>
          <w:kern w:val="2"/>
        </w:rPr>
      </w:pPr>
      <w:r>
        <w:rPr>
          <w:kern w:val="2"/>
        </w:rPr>
        <w:t>|E+ .             |</w:t>
      </w:r>
    </w:p>
    <w:p>
      <w:pPr>
        <w:pStyle w:val="26"/>
        <w:rPr>
          <w:kern w:val="2"/>
        </w:rPr>
      </w:pPr>
      <w:r>
        <w:rPr>
          <w:kern w:val="2"/>
        </w:rPr>
        <w:t>|+.o              |</w:t>
      </w:r>
    </w:p>
    <w:p>
      <w:pPr>
        <w:pStyle w:val="26"/>
        <w:rPr>
          <w:kern w:val="2"/>
        </w:rPr>
      </w:pPr>
      <w:r>
        <w:rPr>
          <w:kern w:val="2"/>
        </w:rPr>
        <w:t>+-----------------+</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：把客户端主机中生成的公钥文件传送至远程主机：</w:t>
      </w:r>
    </w:p>
    <w:p>
      <w:pPr>
        <w:pStyle w:val="58"/>
        <w:rPr>
          <w:kern w:val="2"/>
        </w:rPr>
      </w:pPr>
    </w:p>
    <w:p>
      <w:pPr>
        <w:pStyle w:val="26"/>
        <w:rPr>
          <w:kern w:val="2"/>
        </w:rPr>
      </w:pPr>
      <w:r>
        <w:rPr>
          <w:kern w:val="2"/>
        </w:rPr>
        <w:t>[root@linuxprobe ~]# ssh-copy-id 192.168.10.10</w:t>
      </w:r>
    </w:p>
    <w:p>
      <w:pPr>
        <w:pStyle w:val="26"/>
        <w:rPr>
          <w:kern w:val="2"/>
        </w:rPr>
      </w:pPr>
      <w:r>
        <w:rPr>
          <w:kern w:val="2"/>
        </w:rPr>
        <w:t>The authenticity of host '192.168.10.20 (192.168.10.10)' can't be established.</w:t>
      </w:r>
    </w:p>
    <w:p>
      <w:pPr>
        <w:pStyle w:val="26"/>
        <w:rPr>
          <w:kern w:val="2"/>
        </w:rPr>
      </w:pPr>
      <w:r>
        <w:rPr>
          <w:kern w:val="2"/>
        </w:rPr>
        <w:t>ECDSA key fingerprint is 4f:a7:91:9e:8d:6f:b9:48:02:32:61:95:48:ed:1e:3f.</w:t>
      </w:r>
    </w:p>
    <w:p>
      <w:pPr>
        <w:pStyle w:val="26"/>
        <w:rPr>
          <w:kern w:val="2"/>
        </w:rPr>
      </w:pPr>
      <w:r>
        <w:rPr>
          <w:kern w:val="2"/>
        </w:rPr>
        <w:t>Are you sure you want to continue connecting (yes/no)? </w:t>
      </w:r>
      <w:r>
        <w:rPr>
          <w:b/>
          <w:bCs/>
          <w:kern w:val="2"/>
        </w:rPr>
        <w:t>yes</w:t>
      </w:r>
    </w:p>
    <w:p>
      <w:pPr>
        <w:pStyle w:val="26"/>
        <w:rPr>
          <w:kern w:val="2"/>
        </w:rPr>
      </w:pPr>
      <w:r>
        <w:rPr>
          <w:kern w:val="2"/>
        </w:rPr>
        <w:t>/usr/b</w:t>
      </w:r>
      <w:r>
        <w:rPr>
          <w:spacing w:val="-2"/>
          <w:kern w:val="2"/>
        </w:rPr>
        <w:t>in/ssh-copy-id: INFO: attempting to log in with the new key(s), to filter</w:t>
      </w:r>
      <w:r>
        <w:rPr>
          <w:kern w:val="2"/>
        </w:rPr>
        <w:t> </w:t>
      </w:r>
    </w:p>
    <w:p>
      <w:pPr>
        <w:pStyle w:val="26"/>
        <w:rPr>
          <w:kern w:val="2"/>
        </w:rPr>
      </w:pPr>
      <w:r>
        <w:rPr>
          <w:kern w:val="2"/>
        </w:rPr>
        <w:t>out any that are already installed</w:t>
      </w:r>
    </w:p>
    <w:p>
      <w:pPr>
        <w:pStyle w:val="26"/>
        <w:rPr>
          <w:spacing w:val="6"/>
          <w:kern w:val="2"/>
        </w:rPr>
      </w:pPr>
      <w:r>
        <w:rPr>
          <w:spacing w:val="6"/>
          <w:kern w:val="2"/>
        </w:rPr>
        <w:t>/usr/bin/ssh-copy-id: INFO: 1 key(s) remain to be installed -- if you are </w:t>
      </w:r>
    </w:p>
    <w:p>
      <w:pPr>
        <w:pStyle w:val="26"/>
        <w:rPr>
          <w:kern w:val="2"/>
        </w:rPr>
      </w:pPr>
      <w:r>
        <w:rPr>
          <w:spacing w:val="6"/>
          <w:kern w:val="2"/>
        </w:rPr>
        <w:t>prom</w:t>
      </w:r>
      <w:r>
        <w:rPr>
          <w:kern w:val="2"/>
        </w:rPr>
        <w:t>pted now it is to install the new keys</w:t>
      </w:r>
    </w:p>
    <w:p>
      <w:pPr>
        <w:pStyle w:val="26"/>
        <w:rPr>
          <w:kern w:val="2"/>
        </w:rPr>
      </w:pPr>
      <w:r>
        <w:rPr>
          <w:kern w:val="2"/>
        </w:rPr>
        <w:t>root@192.168.10.10's password:</w:t>
      </w:r>
      <w:r>
        <w:rPr>
          <w:rStyle w:val="18"/>
          <w:rFonts w:hint="eastAsia"/>
          <w:kern w:val="2"/>
          <w:sz w:val="16"/>
        </w:rPr>
        <w:t>此处输入远程服务器密码</w:t>
      </w:r>
    </w:p>
    <w:p>
      <w:pPr>
        <w:pStyle w:val="26"/>
        <w:rPr>
          <w:kern w:val="2"/>
        </w:rPr>
      </w:pPr>
      <w:r>
        <w:rPr>
          <w:kern w:val="2"/>
        </w:rPr>
        <w:t>Number of key(s) added: 1</w:t>
      </w:r>
    </w:p>
    <w:p>
      <w:pPr>
        <w:pStyle w:val="26"/>
        <w:rPr>
          <w:kern w:val="2"/>
        </w:rPr>
      </w:pPr>
      <w:r>
        <w:rPr>
          <w:kern w:val="2"/>
        </w:rPr>
        <w:t>Now try logging into the machine, with: "ssh '192.168.10.10'"</w:t>
      </w:r>
    </w:p>
    <w:p>
      <w:pPr>
        <w:pStyle w:val="26"/>
        <w:rPr>
          <w:kern w:val="2"/>
        </w:rPr>
      </w:pPr>
      <w:r>
        <w:rPr>
          <w:kern w:val="2"/>
        </w:rPr>
        <w:t>and check to make sure that only the key(s) you wanted were added.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：对服务器进行设置，使其只允许密钥验证，拒绝传统的口令验证方式。记得在修改配置文件后保存并重启</w:t>
      </w:r>
      <w:r>
        <w:rPr>
          <w:color w:val="000000"/>
          <w:kern w:val="2"/>
          <w:szCs w:val="21"/>
        </w:rPr>
        <w:t>sshd</w:t>
      </w:r>
      <w:r>
        <w:rPr>
          <w:rFonts w:hint="eastAsia"/>
          <w:color w:val="000000"/>
          <w:kern w:val="2"/>
          <w:szCs w:val="21"/>
        </w:rPr>
        <w:t>服务程序。</w:t>
      </w:r>
    </w:p>
    <w:p>
      <w:pPr>
        <w:pStyle w:val="58"/>
        <w:rPr>
          <w:kern w:val="2"/>
        </w:rPr>
      </w:pPr>
    </w:p>
    <w:p>
      <w:pPr>
        <w:pStyle w:val="26"/>
        <w:rPr>
          <w:kern w:val="2"/>
        </w:rPr>
      </w:pPr>
      <w:r>
        <w:rPr>
          <w:kern w:val="2"/>
        </w:rPr>
        <w:t>[root@linuxprobe ~]# vim /etc/ssh/sshd</w:t>
      </w:r>
      <w:r>
        <w:rPr>
          <w:rFonts w:ascii="宋体"/>
          <w:kern w:val="2"/>
        </w:rPr>
        <w:t>_</w:t>
      </w:r>
      <w:r>
        <w:rPr>
          <w:kern w:val="2"/>
        </w:rPr>
        <w:t>config </w:t>
      </w:r>
    </w:p>
    <w:p>
      <w:pPr>
        <w:pStyle w:val="26"/>
        <w:rPr>
          <w:kern w:val="2"/>
        </w:rPr>
      </w:pPr>
      <w:r>
        <w:rPr>
          <w:kern w:val="2"/>
        </w:rPr>
        <w:t> ………………</w:t>
      </w:r>
      <w:r>
        <w:rPr>
          <w:rFonts w:hint="eastAsia"/>
          <w:kern w:val="2"/>
        </w:rPr>
        <w:t>省略部分输出信息</w:t>
      </w:r>
      <w:r>
        <w:rPr>
          <w:kern w:val="2"/>
        </w:rPr>
        <w:t>………………</w:t>
      </w:r>
    </w:p>
    <w:p>
      <w:pPr>
        <w:pStyle w:val="26"/>
        <w:rPr>
          <w:kern w:val="2"/>
        </w:rPr>
      </w:pPr>
      <w:r>
        <w:rPr>
          <w:kern w:val="2"/>
        </w:rPr>
        <w:t> 74 </w:t>
      </w:r>
    </w:p>
    <w:p>
      <w:pPr>
        <w:pStyle w:val="26"/>
        <w:rPr>
          <w:kern w:val="2"/>
        </w:rPr>
      </w:pPr>
      <w:r>
        <w:rPr>
          <w:kern w:val="2"/>
        </w:rPr>
        <w:t> 75 # To disable tunneled clear text passwords, change to no here!</w:t>
      </w:r>
    </w:p>
    <w:p>
      <w:pPr>
        <w:pStyle w:val="26"/>
        <w:rPr>
          <w:kern w:val="2"/>
        </w:rPr>
      </w:pPr>
      <w:r>
        <w:rPr>
          <w:kern w:val="2"/>
        </w:rPr>
        <w:t> 76 #PasswordAuthentication yes</w:t>
      </w:r>
    </w:p>
    <w:p>
      <w:pPr>
        <w:pStyle w:val="26"/>
        <w:rPr>
          <w:kern w:val="2"/>
        </w:rPr>
      </w:pPr>
      <w:r>
        <w:rPr>
          <w:kern w:val="2"/>
        </w:rPr>
        <w:t> 77 #PermitEmptyPasswords no</w:t>
      </w:r>
    </w:p>
    <w:p>
      <w:pPr>
        <w:pStyle w:val="26"/>
        <w:rPr>
          <w:kern w:val="2"/>
        </w:rPr>
      </w:pPr>
      <w:r>
        <w:rPr>
          <w:b/>
          <w:bCs/>
          <w:kern w:val="2"/>
        </w:rPr>
        <w:t> 78 PasswordAuthentication no</w:t>
      </w:r>
    </w:p>
    <w:p>
      <w:pPr>
        <w:pStyle w:val="26"/>
        <w:rPr>
          <w:kern w:val="2"/>
        </w:rPr>
      </w:pPr>
      <w:r>
        <w:rPr>
          <w:kern w:val="2"/>
        </w:rPr>
        <w:t> 79 </w:t>
      </w:r>
    </w:p>
    <w:p>
      <w:pPr>
        <w:pStyle w:val="26"/>
        <w:rPr>
          <w:kern w:val="2"/>
        </w:rPr>
      </w:pPr>
      <w:r>
        <w:rPr>
          <w:kern w:val="2"/>
        </w:rPr>
        <w:t> ………………</w:t>
      </w:r>
      <w:r>
        <w:rPr>
          <w:rFonts w:hint="eastAsia"/>
          <w:kern w:val="2"/>
        </w:rPr>
        <w:t>省略部分输出信息</w:t>
      </w:r>
      <w:r>
        <w:rPr>
          <w:kern w:val="2"/>
        </w:rPr>
        <w:t>………………</w:t>
      </w:r>
    </w:p>
    <w:p>
      <w:pPr>
        <w:pStyle w:val="26"/>
        <w:rPr>
          <w:kern w:val="2"/>
        </w:rPr>
      </w:pPr>
      <w:r>
        <w:rPr>
          <w:kern w:val="2"/>
        </w:rPr>
        <w:t>[root@linuxprobe ~]# systemctl restart sshd</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：在客户端尝试登录到服务器，此时无须输入密码也可成功登录。</w:t>
      </w:r>
    </w:p>
    <w:p>
      <w:pPr>
        <w:pStyle w:val="58"/>
        <w:rPr>
          <w:kern w:val="2"/>
        </w:rPr>
      </w:pPr>
    </w:p>
    <w:p>
      <w:pPr>
        <w:pStyle w:val="26"/>
        <w:rPr>
          <w:kern w:val="2"/>
        </w:rPr>
      </w:pPr>
      <w:r>
        <w:rPr>
          <w:kern w:val="2"/>
        </w:rPr>
        <w:t>[root@linuxprobe ~]# ssh 192.168.10.10</w:t>
      </w:r>
    </w:p>
    <w:p>
      <w:pPr>
        <w:pStyle w:val="26"/>
        <w:rPr>
          <w:kern w:val="2"/>
        </w:rPr>
      </w:pPr>
      <w:r>
        <w:rPr>
          <w:kern w:val="2"/>
        </w:rPr>
        <w:t>Last login: Mon Apr 13 19:34:13 2017</w:t>
      </w:r>
    </w:p>
    <w:p>
      <w:pPr>
        <w:pStyle w:val="59"/>
        <w:spacing w:after="90"/>
        <w:rPr>
          <w:kern w:val="2"/>
        </w:rPr>
      </w:pPr>
    </w:p>
    <w:p>
      <w:pPr>
        <w:pStyle w:val="4"/>
        <w:spacing w:before="151" w:after="151"/>
        <w:rPr>
          <w:kern w:val="2"/>
        </w:rPr>
      </w:pPr>
      <w:r>
        <w:rPr>
          <w:color w:val="000000"/>
          <w:kern w:val="2"/>
        </w:rPr>
        <w:t>9.2.3</w:t>
      </w:r>
      <w:r>
        <w:rPr>
          <w:color w:val="000000"/>
          <w:kern w:val="2"/>
          <w:szCs w:val="21"/>
        </w:rPr>
        <w:t xml:space="preserve">  </w:t>
      </w:r>
      <w:r>
        <w:rPr>
          <w:rFonts w:hint="eastAsia"/>
          <w:color w:val="000000"/>
          <w:kern w:val="2"/>
        </w:rPr>
        <w:t>远程传输命令</w:t>
      </w:r>
    </w:p>
    <w:p>
      <w:pPr>
        <w:rPr>
          <w:kern w:val="2"/>
        </w:rPr>
      </w:pPr>
      <w:r>
        <w:rPr>
          <w:color w:val="000000"/>
          <w:kern w:val="2"/>
          <w:szCs w:val="21"/>
        </w:rPr>
        <w:t>scp</w:t>
      </w:r>
      <w:r>
        <w:rPr>
          <w:rFonts w:hint="eastAsia"/>
          <w:color w:val="000000"/>
          <w:kern w:val="2"/>
          <w:szCs w:val="21"/>
        </w:rPr>
        <w:t>（</w:t>
      </w:r>
      <w:r>
        <w:rPr>
          <w:color w:val="000000"/>
          <w:kern w:val="2"/>
          <w:szCs w:val="21"/>
        </w:rPr>
        <w:t>secure copy</w:t>
      </w:r>
      <w:r>
        <w:rPr>
          <w:rFonts w:hint="eastAsia"/>
          <w:color w:val="000000"/>
          <w:kern w:val="2"/>
          <w:szCs w:val="21"/>
        </w:rPr>
        <w:t>）是一个基于</w:t>
      </w:r>
      <w:r>
        <w:rPr>
          <w:color w:val="000000"/>
          <w:kern w:val="2"/>
          <w:szCs w:val="21"/>
        </w:rPr>
        <w:t>SSH</w:t>
      </w:r>
      <w:r>
        <w:rPr>
          <w:rFonts w:hint="eastAsia"/>
          <w:color w:val="000000"/>
          <w:kern w:val="2"/>
          <w:szCs w:val="21"/>
        </w:rPr>
        <w:t>协议在网络之间进行安全传输的命令，其格式为“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本地文件</w:t>
      </w:r>
      <w:r>
        <w:rPr>
          <w:color w:val="000000"/>
          <w:kern w:val="2"/>
          <w:szCs w:val="21"/>
        </w:rPr>
        <w:t xml:space="preserve"> </w:t>
      </w:r>
      <w:r>
        <w:rPr>
          <w:rFonts w:hint="eastAsia"/>
          <w:color w:val="000000"/>
          <w:kern w:val="2"/>
          <w:szCs w:val="21"/>
        </w:rPr>
        <w:t>远程帐户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远程目录”。</w:t>
      </w:r>
    </w:p>
    <w:p>
      <w:pPr>
        <w:rPr>
          <w:spacing w:val="6"/>
          <w:kern w:val="2"/>
        </w:rPr>
      </w:pPr>
      <w:r>
        <w:rPr>
          <w:rFonts w:hint="eastAsia"/>
          <w:spacing w:val="6"/>
          <w:kern w:val="2"/>
        </w:rPr>
        <w:t>与第</w:t>
      </w:r>
      <w:r>
        <w:rPr>
          <w:spacing w:val="6"/>
          <w:kern w:val="2"/>
        </w:rPr>
        <w:t>2</w:t>
      </w:r>
      <w:r>
        <w:rPr>
          <w:rFonts w:hint="eastAsia"/>
          <w:spacing w:val="6"/>
          <w:kern w:val="2"/>
        </w:rPr>
        <w:t>章讲解的</w:t>
      </w:r>
      <w:r>
        <w:rPr>
          <w:spacing w:val="6"/>
          <w:kern w:val="2"/>
        </w:rPr>
        <w:t>cp</w:t>
      </w:r>
      <w:r>
        <w:rPr>
          <w:rFonts w:hint="eastAsia"/>
          <w:spacing w:val="6"/>
          <w:kern w:val="2"/>
        </w:rPr>
        <w:t>命令不同，</w:t>
      </w:r>
      <w:r>
        <w:rPr>
          <w:spacing w:val="6"/>
          <w:kern w:val="2"/>
        </w:rPr>
        <w:t>cp</w:t>
      </w:r>
      <w:r>
        <w:rPr>
          <w:rFonts w:hint="eastAsia"/>
          <w:spacing w:val="6"/>
          <w:kern w:val="2"/>
        </w:rPr>
        <w:t>命令只能在本地硬盘中进行文件复制，而</w:t>
      </w:r>
      <w:r>
        <w:rPr>
          <w:spacing w:val="6"/>
          <w:kern w:val="2"/>
        </w:rPr>
        <w:t>scp</w:t>
      </w:r>
      <w:r>
        <w:rPr>
          <w:rFonts w:hint="eastAsia"/>
          <w:spacing w:val="6"/>
          <w:kern w:val="2"/>
        </w:rPr>
        <w:t>不仅能够通过网络传送数据，而且所有的数据都将进行加密处理。例如，如果想把一些文件通过网络从一台主机传递到其他主机，这两台主机又恰巧是</w:t>
      </w:r>
      <w:r>
        <w:rPr>
          <w:spacing w:val="6"/>
          <w:kern w:val="2"/>
        </w:rPr>
        <w:t>Linux</w:t>
      </w:r>
      <w:r>
        <w:rPr>
          <w:rFonts w:hint="eastAsia"/>
          <w:spacing w:val="6"/>
          <w:kern w:val="2"/>
        </w:rPr>
        <w:t>系统，这时使用</w:t>
      </w:r>
      <w:r>
        <w:rPr>
          <w:spacing w:val="6"/>
          <w:kern w:val="2"/>
        </w:rPr>
        <w:t>scp</w:t>
      </w:r>
      <w:r>
        <w:rPr>
          <w:rFonts w:hint="eastAsia"/>
          <w:spacing w:val="6"/>
          <w:kern w:val="2"/>
        </w:rPr>
        <w:t>命令就可以轻松完成文件的传递了。</w:t>
      </w:r>
      <w:r>
        <w:rPr>
          <w:spacing w:val="6"/>
          <w:kern w:val="2"/>
        </w:rPr>
        <w:t>scp</w:t>
      </w:r>
      <w:r>
        <w:rPr>
          <w:rFonts w:hint="eastAsia"/>
          <w:spacing w:val="6"/>
          <w:kern w:val="2"/>
        </w:rPr>
        <w:t>命令中可用的参数以及作用如表</w:t>
      </w:r>
      <w:r>
        <w:rPr>
          <w:spacing w:val="6"/>
          <w:kern w:val="2"/>
        </w:rPr>
        <w:t>9-2</w:t>
      </w:r>
      <w:r>
        <w:rPr>
          <w:rFonts w:hint="eastAsia"/>
          <w:spacing w:val="6"/>
          <w:kern w:val="2"/>
        </w:rPr>
        <w:t>所示。</w:t>
      </w:r>
    </w:p>
    <w:p>
      <w:pPr>
        <w:pStyle w:val="27"/>
        <w:rPr>
          <w:kern w:val="2"/>
        </w:rPr>
      </w:pPr>
      <w:r>
        <w:rPr>
          <w:rFonts w:hint="eastAsia"/>
          <w:kern w:val="2"/>
        </w:rPr>
        <w:t>表</w:t>
      </w:r>
      <w:r>
        <w:rPr>
          <w:kern w:val="2"/>
        </w:rPr>
        <w:t>9-2</w:t>
      </w:r>
      <w:r>
        <w:rPr>
          <w:kern w:val="2"/>
        </w:rPr>
        <w:tab/>
      </w:r>
      <w:r>
        <w:rPr>
          <w:kern w:val="2"/>
        </w:rPr>
        <w:t>scp</w:t>
      </w:r>
      <w:r>
        <w:rPr>
          <w:rFonts w:hint="eastAsia"/>
          <w:kern w:val="2"/>
        </w:rPr>
        <w:t>命令中可用的参数及作用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933"/>
        <w:gridCol w:w="512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3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12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33" w:type="dxa"/>
            <w:tcBorders>
              <w:top w:val="single" w:color="000000" w:sz="4" w:space="0"/>
            </w:tcBorders>
            <w:vAlign w:val="center"/>
          </w:tcPr>
          <w:p>
            <w:pPr>
              <w:pStyle w:val="57"/>
              <w:rPr>
                <w:kern w:val="2"/>
              </w:rPr>
            </w:pPr>
            <w:r>
              <w:rPr>
                <w:kern w:val="2"/>
              </w:rPr>
              <w:t>-v</w:t>
            </w:r>
          </w:p>
        </w:tc>
        <w:tc>
          <w:tcPr>
            <w:tcW w:w="5128" w:type="dxa"/>
            <w:tcBorders>
              <w:top w:val="single" w:color="000000" w:sz="4" w:space="0"/>
            </w:tcBorders>
            <w:vAlign w:val="center"/>
          </w:tcPr>
          <w:p>
            <w:pPr>
              <w:pStyle w:val="28"/>
              <w:rPr>
                <w:kern w:val="2"/>
              </w:rPr>
            </w:pPr>
            <w:r>
              <w:rPr>
                <w:rFonts w:hint="eastAsia"/>
                <w:kern w:val="2"/>
              </w:rPr>
              <w:t>显示详细的连接进度</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33" w:type="dxa"/>
            <w:vAlign w:val="center"/>
          </w:tcPr>
          <w:p>
            <w:pPr>
              <w:pStyle w:val="57"/>
              <w:rPr>
                <w:kern w:val="2"/>
              </w:rPr>
            </w:pPr>
            <w:r>
              <w:rPr>
                <w:kern w:val="2"/>
              </w:rPr>
              <w:t>-P</w:t>
            </w:r>
          </w:p>
        </w:tc>
        <w:tc>
          <w:tcPr>
            <w:tcW w:w="5128" w:type="dxa"/>
            <w:vAlign w:val="center"/>
          </w:tcPr>
          <w:p>
            <w:pPr>
              <w:pStyle w:val="28"/>
              <w:rPr>
                <w:kern w:val="2"/>
              </w:rPr>
            </w:pPr>
            <w:r>
              <w:rPr>
                <w:rFonts w:hint="eastAsia"/>
                <w:kern w:val="2"/>
              </w:rPr>
              <w:t>指定远程主机的</w:t>
            </w:r>
            <w:r>
              <w:rPr>
                <w:kern w:val="2"/>
              </w:rPr>
              <w:t>sshd</w:t>
            </w:r>
            <w:r>
              <w:rPr>
                <w:rFonts w:hint="eastAsia"/>
                <w:kern w:val="2"/>
              </w:rPr>
              <w:t>端口号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33" w:type="dxa"/>
            <w:vAlign w:val="center"/>
          </w:tcPr>
          <w:p>
            <w:pPr>
              <w:pStyle w:val="57"/>
              <w:rPr>
                <w:kern w:val="2"/>
              </w:rPr>
            </w:pPr>
            <w:r>
              <w:rPr>
                <w:kern w:val="2"/>
              </w:rPr>
              <w:t>-r</w:t>
            </w:r>
          </w:p>
        </w:tc>
        <w:tc>
          <w:tcPr>
            <w:tcW w:w="5128" w:type="dxa"/>
            <w:vAlign w:val="center"/>
          </w:tcPr>
          <w:p>
            <w:pPr>
              <w:pStyle w:val="28"/>
              <w:rPr>
                <w:kern w:val="2"/>
              </w:rPr>
            </w:pPr>
            <w:r>
              <w:rPr>
                <w:rFonts w:hint="eastAsia"/>
                <w:kern w:val="2"/>
              </w:rPr>
              <w:t>用于传送文件夹</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933" w:type="dxa"/>
            <w:vAlign w:val="center"/>
          </w:tcPr>
          <w:p>
            <w:pPr>
              <w:pStyle w:val="57"/>
              <w:rPr>
                <w:kern w:val="2"/>
              </w:rPr>
            </w:pPr>
            <w:r>
              <w:rPr>
                <w:kern w:val="2"/>
              </w:rPr>
              <w:t>-6</w:t>
            </w:r>
          </w:p>
        </w:tc>
        <w:tc>
          <w:tcPr>
            <w:tcW w:w="5128" w:type="dxa"/>
            <w:vAlign w:val="center"/>
          </w:tcPr>
          <w:p>
            <w:pPr>
              <w:pStyle w:val="28"/>
              <w:rPr>
                <w:kern w:val="2"/>
              </w:rPr>
            </w:pPr>
            <w:r>
              <w:rPr>
                <w:rFonts w:hint="eastAsia"/>
                <w:kern w:val="2"/>
              </w:rPr>
              <w:t>使用</w:t>
            </w:r>
            <w:r>
              <w:rPr>
                <w:kern w:val="2"/>
              </w:rPr>
              <w:t>IPv6</w:t>
            </w:r>
            <w:r>
              <w:rPr>
                <w:rFonts w:hint="eastAsia"/>
                <w:kern w:val="2"/>
              </w:rPr>
              <w:t>协议</w:t>
            </w:r>
          </w:p>
        </w:tc>
      </w:tr>
    </w:tbl>
    <w:p>
      <w:pPr>
        <w:pStyle w:val="29"/>
        <w:rPr>
          <w:kern w:val="2"/>
        </w:rPr>
      </w:pPr>
    </w:p>
    <w:p>
      <w:pPr>
        <w:rPr>
          <w:kern w:val="2"/>
        </w:rPr>
      </w:pPr>
      <w:r>
        <w:rPr>
          <w:rFonts w:hint="eastAsia"/>
          <w:color w:val="000000"/>
          <w:kern w:val="2"/>
          <w:szCs w:val="21"/>
        </w:rPr>
        <w:t>在使用</w:t>
      </w:r>
      <w:r>
        <w:rPr>
          <w:color w:val="000000"/>
          <w:kern w:val="2"/>
          <w:szCs w:val="21"/>
        </w:rPr>
        <w:t>scp</w:t>
      </w:r>
      <w:r>
        <w:rPr>
          <w:rFonts w:hint="eastAsia"/>
          <w:color w:val="000000"/>
          <w:kern w:val="2"/>
          <w:szCs w:val="21"/>
        </w:rPr>
        <w:t>命令把文件从本地复制到远程主机时，首先需要以绝对路径的形式写清本地文件的存放位置。如果要传送整个文件夹内的所有数据，还需要额外添加参数</w:t>
      </w:r>
      <w:r>
        <w:rPr>
          <w:color w:val="000000"/>
          <w:kern w:val="2"/>
          <w:szCs w:val="21"/>
        </w:rPr>
        <w:t>-r</w:t>
      </w:r>
      <w:r>
        <w:rPr>
          <w:rFonts w:hint="eastAsia"/>
          <w:color w:val="000000"/>
          <w:kern w:val="2"/>
          <w:szCs w:val="21"/>
        </w:rPr>
        <w:t>进行递归操作。然后写上要传送到的远程主机的</w:t>
      </w:r>
      <w:r>
        <w:rPr>
          <w:color w:val="000000"/>
          <w:kern w:val="2"/>
          <w:szCs w:val="21"/>
        </w:rPr>
        <w:t>IP</w:t>
      </w:r>
      <w:r>
        <w:rPr>
          <w:rFonts w:hint="eastAsia"/>
          <w:color w:val="000000"/>
          <w:kern w:val="2"/>
          <w:szCs w:val="21"/>
        </w:rPr>
        <w:t>地址，远程服务器便会要求进行身份验证了。当前用户名称为</w:t>
      </w:r>
      <w:r>
        <w:rPr>
          <w:color w:val="000000"/>
          <w:kern w:val="2"/>
          <w:szCs w:val="21"/>
        </w:rPr>
        <w:t>root</w:t>
      </w:r>
      <w:r>
        <w:rPr>
          <w:rFonts w:hint="eastAsia"/>
          <w:color w:val="000000"/>
          <w:kern w:val="2"/>
          <w:szCs w:val="21"/>
        </w:rPr>
        <w:t>，而密码则为远程服务器的密码。如果想使用指定用户的身份进行验证，可使用用户名</w:t>
      </w:r>
      <w:r>
        <w:rPr>
          <w:color w:val="000000"/>
          <w:kern w:val="2"/>
          <w:szCs w:val="21"/>
        </w:rPr>
        <w:t>@</w:t>
      </w:r>
      <w:r>
        <w:rPr>
          <w:rFonts w:hint="eastAsia"/>
          <w:color w:val="000000"/>
          <w:kern w:val="2"/>
          <w:szCs w:val="21"/>
        </w:rPr>
        <w:t>主机地址的参数格式。最后需要在远程主机的</w:t>
      </w:r>
      <w:r>
        <w:rPr>
          <w:color w:val="000000"/>
          <w:kern w:val="2"/>
          <w:szCs w:val="21"/>
        </w:rPr>
        <w:t>IP</w:t>
      </w:r>
      <w:r>
        <w:rPr>
          <w:rFonts w:hint="eastAsia"/>
          <w:color w:val="000000"/>
          <w:kern w:val="2"/>
          <w:szCs w:val="21"/>
        </w:rPr>
        <w:t>地址后面添加冒号，并在后面写上要传送到远程主机的哪个文件夹中。只要参数正确并且成功验证了用户身份，即可开始传送工作。由于</w:t>
      </w:r>
      <w:r>
        <w:rPr>
          <w:color w:val="000000"/>
          <w:kern w:val="2"/>
          <w:szCs w:val="21"/>
        </w:rPr>
        <w:t>scp</w:t>
      </w:r>
      <w:r>
        <w:rPr>
          <w:rFonts w:hint="eastAsia"/>
          <w:color w:val="000000"/>
          <w:kern w:val="2"/>
          <w:szCs w:val="21"/>
        </w:rPr>
        <w:t>命令是基于</w:t>
      </w:r>
      <w:r>
        <w:rPr>
          <w:color w:val="000000"/>
          <w:kern w:val="2"/>
          <w:szCs w:val="21"/>
        </w:rPr>
        <w:t>SSH</w:t>
      </w:r>
      <w:r>
        <w:rPr>
          <w:rFonts w:hint="eastAsia"/>
          <w:color w:val="000000"/>
          <w:kern w:val="2"/>
          <w:szCs w:val="21"/>
        </w:rPr>
        <w:t>协议进行文件传送的，而</w:t>
      </w:r>
      <w:r>
        <w:rPr>
          <w:color w:val="000000"/>
          <w:kern w:val="2"/>
          <w:szCs w:val="21"/>
        </w:rPr>
        <w:t>9.2.2</w:t>
      </w:r>
      <w:r>
        <w:rPr>
          <w:rFonts w:hint="eastAsia"/>
          <w:color w:val="000000"/>
          <w:kern w:val="2"/>
          <w:szCs w:val="21"/>
        </w:rPr>
        <w:t>小节又设置好了密钥验证，因此当前在传输文件时，并不需要账户和密码。</w:t>
      </w:r>
    </w:p>
    <w:p>
      <w:pPr>
        <w:pStyle w:val="58"/>
        <w:spacing w:line="60" w:lineRule="exact"/>
        <w:rPr>
          <w:kern w:val="2"/>
        </w:rPr>
      </w:pPr>
    </w:p>
    <w:p>
      <w:pPr>
        <w:pStyle w:val="26"/>
        <w:rPr>
          <w:kern w:val="2"/>
        </w:rPr>
      </w:pPr>
      <w:r>
        <w:rPr>
          <w:kern w:val="2"/>
        </w:rPr>
        <w:t>[root@linuxprobe ~]# echo "Welcome to LinuxProbe.Com" &gt; readme.txt</w:t>
      </w:r>
    </w:p>
    <w:p>
      <w:pPr>
        <w:pStyle w:val="26"/>
        <w:rPr>
          <w:kern w:val="2"/>
        </w:rPr>
      </w:pPr>
      <w:r>
        <w:rPr>
          <w:kern w:val="2"/>
        </w:rPr>
        <w:t>[root@linuxprobe ~]# scp /root/readme.txt 192.168.10.20:/home</w:t>
      </w:r>
    </w:p>
    <w:p>
      <w:pPr>
        <w:pStyle w:val="26"/>
        <w:rPr>
          <w:kern w:val="2"/>
        </w:rPr>
      </w:pPr>
      <w:r>
        <w:rPr>
          <w:kern w:val="2"/>
        </w:rPr>
        <w:t>root@192.168.10.20's password:</w:t>
      </w:r>
      <w:r>
        <w:rPr>
          <w:rStyle w:val="18"/>
          <w:rFonts w:hint="eastAsia"/>
          <w:kern w:val="2"/>
          <w:sz w:val="16"/>
        </w:rPr>
        <w:t>此处输入远程服务器中</w:t>
      </w:r>
      <w:r>
        <w:rPr>
          <w:b/>
          <w:bCs/>
          <w:kern w:val="2"/>
        </w:rPr>
        <w:t>root</w:t>
      </w:r>
      <w:r>
        <w:rPr>
          <w:rStyle w:val="18"/>
          <w:rFonts w:hint="eastAsia"/>
          <w:kern w:val="2"/>
          <w:sz w:val="16"/>
        </w:rPr>
        <w:t>管理员的密码</w:t>
      </w:r>
    </w:p>
    <w:p>
      <w:pPr>
        <w:pStyle w:val="26"/>
        <w:rPr>
          <w:kern w:val="2"/>
        </w:rPr>
      </w:pPr>
      <w:r>
        <w:rPr>
          <w:kern w:val="2"/>
        </w:rPr>
        <w:t>readme.txt 100% 26 0.0KB/s 00:00</w:t>
      </w:r>
    </w:p>
    <w:p>
      <w:pPr>
        <w:pStyle w:val="59"/>
        <w:spacing w:after="90"/>
        <w:rPr>
          <w:kern w:val="2"/>
        </w:rPr>
      </w:pPr>
    </w:p>
    <w:p>
      <w:pPr>
        <w:rPr>
          <w:kern w:val="2"/>
        </w:rPr>
      </w:pPr>
      <w:r>
        <w:rPr>
          <w:rFonts w:hint="eastAsia"/>
          <w:color w:val="000000"/>
          <w:kern w:val="2"/>
          <w:szCs w:val="21"/>
        </w:rPr>
        <w:t>此外，还可以使用</w:t>
      </w:r>
      <w:r>
        <w:rPr>
          <w:color w:val="000000"/>
          <w:kern w:val="2"/>
          <w:szCs w:val="21"/>
        </w:rPr>
        <w:t>scp</w:t>
      </w:r>
      <w:r>
        <w:rPr>
          <w:rFonts w:hint="eastAsia"/>
          <w:color w:val="000000"/>
          <w:kern w:val="2"/>
          <w:szCs w:val="21"/>
        </w:rPr>
        <w:t>命令把远程主机上的文件下载到本地主机，其命令格式为“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远程用户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远程文件</w:t>
      </w:r>
      <w:r>
        <w:rPr>
          <w:color w:val="000000"/>
          <w:kern w:val="2"/>
          <w:szCs w:val="21"/>
        </w:rPr>
        <w:t xml:space="preserve"> </w:t>
      </w:r>
      <w:r>
        <w:rPr>
          <w:rFonts w:hint="eastAsia"/>
          <w:color w:val="000000"/>
          <w:kern w:val="2"/>
          <w:szCs w:val="21"/>
        </w:rPr>
        <w:t>本地目录”。例如，可以把远程主机的系统版本信息文件下载过来，这样就无须先登录远程主机，再进行文件传送了，也就省去了很多周折。</w:t>
      </w:r>
    </w:p>
    <w:p>
      <w:pPr>
        <w:pStyle w:val="58"/>
        <w:spacing w:line="60" w:lineRule="exact"/>
        <w:rPr>
          <w:kern w:val="2"/>
        </w:rPr>
      </w:pPr>
    </w:p>
    <w:p>
      <w:pPr>
        <w:pStyle w:val="26"/>
        <w:rPr>
          <w:kern w:val="2"/>
        </w:rPr>
      </w:pPr>
      <w:r>
        <w:rPr>
          <w:kern w:val="2"/>
        </w:rPr>
        <w:t>[root@linuxprobe ~]# scp 192.168.10.20:/etc/redhat-release /root</w:t>
      </w:r>
    </w:p>
    <w:p>
      <w:pPr>
        <w:pStyle w:val="26"/>
        <w:rPr>
          <w:b/>
          <w:bCs/>
          <w:kern w:val="2"/>
        </w:rPr>
      </w:pPr>
      <w:r>
        <w:rPr>
          <w:kern w:val="2"/>
        </w:rPr>
        <w:t>root@192.168.10.20's password:</w:t>
      </w:r>
      <w:r>
        <w:rPr>
          <w:rStyle w:val="18"/>
          <w:rFonts w:hint="eastAsia"/>
          <w:kern w:val="2"/>
          <w:sz w:val="16"/>
        </w:rPr>
        <w:t>此处输入远程服务器中</w:t>
      </w:r>
      <w:r>
        <w:rPr>
          <w:b/>
          <w:bCs/>
          <w:kern w:val="2"/>
        </w:rPr>
        <w:t>root</w:t>
      </w:r>
      <w:r>
        <w:rPr>
          <w:rStyle w:val="18"/>
          <w:rFonts w:hint="eastAsia"/>
          <w:kern w:val="2"/>
          <w:sz w:val="16"/>
        </w:rPr>
        <w:t>管理员的密码</w:t>
      </w:r>
    </w:p>
    <w:p>
      <w:pPr>
        <w:pStyle w:val="26"/>
        <w:rPr>
          <w:kern w:val="2"/>
        </w:rPr>
      </w:pPr>
      <w:r>
        <w:rPr>
          <w:kern w:val="2"/>
        </w:rPr>
        <w:t>redhat-release 100% 52 0.1KB/s 00:00 </w:t>
      </w:r>
    </w:p>
    <w:p>
      <w:pPr>
        <w:pStyle w:val="26"/>
        <w:rPr>
          <w:kern w:val="2"/>
        </w:rPr>
      </w:pPr>
      <w:r>
        <w:rPr>
          <w:kern w:val="2"/>
        </w:rPr>
        <w:t>[root@linuxprobe ~]# cat redhat-release </w:t>
      </w:r>
    </w:p>
    <w:p>
      <w:pPr>
        <w:pStyle w:val="26"/>
        <w:rPr>
          <w:kern w:val="2"/>
        </w:rPr>
      </w:pPr>
      <w:r>
        <w:rPr>
          <w:kern w:val="2"/>
        </w:rPr>
        <w:t>Red Hat Enterprise Linux Server release 7.0 (Maipo)</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9.3</w:t>
            </w:r>
            <w:r>
              <w:rPr>
                <w:color w:val="000000"/>
                <w:kern w:val="2"/>
                <w:szCs w:val="21"/>
              </w:rPr>
              <w:t xml:space="preserve">  </w:t>
            </w:r>
            <w:r>
              <w:rPr>
                <w:rFonts w:hint="eastAsia"/>
                <w:color w:val="000000"/>
                <w:kern w:val="2"/>
              </w:rPr>
              <w:t>不间断会话服务</w:t>
            </w:r>
          </w:p>
        </w:tc>
      </w:tr>
    </w:tbl>
    <w:p>
      <w:pPr>
        <w:pStyle w:val="56"/>
        <w:rPr>
          <w:kern w:val="2"/>
        </w:rPr>
      </w:pPr>
    </w:p>
    <w:p>
      <w:pPr>
        <w:rPr>
          <w:kern w:val="2"/>
        </w:rPr>
      </w:pPr>
      <w:r>
        <w:rPr>
          <w:rFonts w:hint="eastAsia"/>
          <w:color w:val="000000"/>
          <w:kern w:val="2"/>
          <w:szCs w:val="21"/>
        </w:rPr>
        <w:t>大家在学习</w:t>
      </w:r>
      <w:r>
        <w:rPr>
          <w:color w:val="000000"/>
          <w:kern w:val="2"/>
          <w:szCs w:val="21"/>
        </w:rPr>
        <w:t>ssh</w:t>
      </w:r>
      <w:r>
        <w:rPr>
          <w:rFonts w:hint="eastAsia"/>
          <w:color w:val="000000"/>
          <w:kern w:val="2"/>
          <w:szCs w:val="21"/>
        </w:rPr>
        <w:t>d服务时，不知有没有注意到这样一个事情：当与远程主机的会话被关闭时，在远程主机上运行的命令也随之被中断。</w:t>
      </w:r>
    </w:p>
    <w:p>
      <w:pPr>
        <w:rPr>
          <w:kern w:val="2"/>
          <w:szCs w:val="21"/>
        </w:rPr>
      </w:pPr>
      <w:r>
        <w:rPr>
          <w:rFonts w:hint="eastAsia"/>
          <w:kern w:val="2"/>
          <w:szCs w:val="21"/>
        </w:rPr>
        <w:t>如果我们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pPr>
        <w:rPr>
          <w:kern w:val="2"/>
          <w:szCs w:val="21"/>
        </w:rPr>
      </w:pPr>
      <w:r>
        <w:rPr>
          <w:kern w:val="2"/>
          <w:szCs w:val="21"/>
        </w:rPr>
        <w:t>screen</w:t>
      </w:r>
      <w:r>
        <w:rPr>
          <w:rFonts w:hint="eastAsia"/>
          <w:kern w:val="2"/>
          <w:szCs w:val="21"/>
        </w:rPr>
        <w:t>是一款能够实现多窗口远程控制的开源服务程序，简单来说就是为了解决网络异常中断或为了同时控制多个远程终端窗口而设计的程序。用户还可以使用</w:t>
      </w:r>
      <w:r>
        <w:rPr>
          <w:kern w:val="2"/>
          <w:szCs w:val="21"/>
        </w:rPr>
        <w:t>screen</w:t>
      </w:r>
      <w:r>
        <w:rPr>
          <w:rFonts w:hint="eastAsia"/>
          <w:kern w:val="2"/>
          <w:szCs w:val="21"/>
        </w:rPr>
        <w:t>服务程序同时在多个远程会话中自由切换，能够做到实现如下功能。</w:t>
      </w:r>
    </w:p>
    <w:p>
      <w:pPr>
        <w:pStyle w:val="34"/>
        <w:ind w:left="704" w:hanging="304"/>
        <w:rPr>
          <w:spacing w:val="4"/>
          <w:kern w:val="2"/>
        </w:rPr>
      </w:pPr>
      <w:r>
        <w:rPr>
          <w:kern w:val="2"/>
        </w:rPr>
        <w:sym w:font="Wingdings" w:char="00D8"/>
      </w:r>
      <w:r>
        <w:rPr>
          <w:kern w:val="2"/>
        </w:rPr>
        <w:tab/>
      </w:r>
      <w:r>
        <w:rPr>
          <w:rStyle w:val="18"/>
          <w:rFonts w:hint="eastAsia"/>
          <w:spacing w:val="4"/>
        </w:rPr>
        <w:t>会话恢复</w:t>
      </w:r>
      <w:r>
        <w:rPr>
          <w:rFonts w:hint="eastAsia"/>
          <w:color w:val="000000"/>
          <w:spacing w:val="4"/>
          <w:kern w:val="2"/>
          <w:szCs w:val="21"/>
        </w:rPr>
        <w:t>：即便网络中断，也可让会话随时恢复，确保用户不会失去对远程会话的控制。</w:t>
      </w:r>
    </w:p>
    <w:p>
      <w:pPr>
        <w:pStyle w:val="34"/>
        <w:ind w:left="704" w:hanging="304"/>
        <w:rPr>
          <w:spacing w:val="-6"/>
          <w:kern w:val="2"/>
        </w:rPr>
      </w:pPr>
      <w:r>
        <w:rPr>
          <w:kern w:val="2"/>
        </w:rPr>
        <w:sym w:font="Wingdings" w:char="00D8"/>
      </w:r>
      <w:r>
        <w:rPr>
          <w:kern w:val="2"/>
        </w:rPr>
        <w:tab/>
      </w:r>
      <w:r>
        <w:rPr>
          <w:rStyle w:val="18"/>
          <w:rFonts w:hint="eastAsia"/>
        </w:rPr>
        <w:t>多窗口</w:t>
      </w:r>
      <w:r>
        <w:rPr>
          <w:rFonts w:hint="eastAsia"/>
          <w:color w:val="000000"/>
          <w:spacing w:val="-6"/>
          <w:kern w:val="2"/>
          <w:szCs w:val="21"/>
        </w:rPr>
        <w:t>：每个会话都是独立运行的，拥有各自独立的输入输出终端窗口，终端窗口内显示过的信息也将被分开隔离保存，以便下次使用时依然能看到之前的操作记录。</w:t>
      </w:r>
    </w:p>
    <w:p>
      <w:pPr>
        <w:pStyle w:val="34"/>
        <w:ind w:left="704" w:hanging="304"/>
        <w:rPr>
          <w:kern w:val="2"/>
        </w:rPr>
      </w:pPr>
      <w:r>
        <w:rPr>
          <w:kern w:val="2"/>
        </w:rPr>
        <w:sym w:font="Wingdings" w:char="00D8"/>
      </w:r>
      <w:r>
        <w:rPr>
          <w:kern w:val="2"/>
        </w:rPr>
        <w:tab/>
      </w:r>
      <w:r>
        <w:rPr>
          <w:rStyle w:val="18"/>
          <w:rFonts w:hint="eastAsia"/>
        </w:rPr>
        <w:t>会话共享</w:t>
      </w:r>
      <w:r>
        <w:rPr>
          <w:rFonts w:hint="eastAsia"/>
          <w:color w:val="000000"/>
          <w:kern w:val="2"/>
          <w:szCs w:val="21"/>
        </w:rPr>
        <w:t>：当多个用户同时登录到远程服务器时，便可以使用会话共享功能让用户之间的输入输出信息共享。</w:t>
      </w:r>
    </w:p>
    <w:p>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系统中，没有默认安装</w:t>
      </w:r>
      <w:r>
        <w:rPr>
          <w:color w:val="000000"/>
          <w:kern w:val="2"/>
          <w:szCs w:val="21"/>
        </w:rPr>
        <w:t>screen</w:t>
      </w:r>
      <w:r>
        <w:rPr>
          <w:rFonts w:hint="eastAsia"/>
          <w:color w:val="000000"/>
          <w:kern w:val="2"/>
          <w:szCs w:val="21"/>
        </w:rPr>
        <w:t>服务程序，因此需要配置</w:t>
      </w:r>
      <w:r>
        <w:rPr>
          <w:color w:val="000000"/>
          <w:kern w:val="2"/>
          <w:szCs w:val="21"/>
        </w:rPr>
        <w:t>Yum</w:t>
      </w:r>
      <w:r>
        <w:rPr>
          <w:rFonts w:hint="eastAsia"/>
          <w:color w:val="000000"/>
          <w:kern w:val="2"/>
          <w:szCs w:val="21"/>
        </w:rPr>
        <w:t>仓库来安装它。首先将虚拟机的</w:t>
      </w:r>
      <w:r>
        <w:rPr>
          <w:color w:val="000000"/>
          <w:kern w:val="2"/>
          <w:szCs w:val="21"/>
        </w:rPr>
        <w:t>CD/DVD</w:t>
      </w:r>
      <w:r>
        <w:rPr>
          <w:rFonts w:hint="eastAsia"/>
          <w:color w:val="000000"/>
          <w:kern w:val="2"/>
          <w:szCs w:val="21"/>
        </w:rPr>
        <w:t>光盘选项设置为“使用</w:t>
      </w:r>
      <w:r>
        <w:rPr>
          <w:color w:val="000000"/>
          <w:kern w:val="2"/>
          <w:szCs w:val="21"/>
        </w:rPr>
        <w:t>ISO</w:t>
      </w:r>
      <w:r>
        <w:rPr>
          <w:rFonts w:hint="eastAsia"/>
          <w:color w:val="000000"/>
          <w:kern w:val="2"/>
          <w:szCs w:val="21"/>
        </w:rPr>
        <w:t>镜像文件”，并选择已经下载好的系统镜像，如图</w:t>
      </w:r>
      <w:r>
        <w:rPr>
          <w:color w:val="000000"/>
          <w:kern w:val="2"/>
          <w:szCs w:val="21"/>
        </w:rPr>
        <w:t>9-12</w:t>
      </w:r>
      <w:r>
        <w:rPr>
          <w:rFonts w:hint="eastAsia"/>
          <w:color w:val="000000"/>
          <w:kern w:val="2"/>
          <w:szCs w:val="21"/>
        </w:rPr>
        <w:t>所示。</w:t>
      </w:r>
    </w:p>
    <w:p>
      <w:pPr>
        <w:pStyle w:val="32"/>
        <w:rPr>
          <w:kern w:val="2"/>
        </w:rPr>
      </w:pPr>
      <w:r>
        <w:rPr>
          <w:color w:val="000000"/>
          <w:kern w:val="2"/>
          <w:szCs w:val="21"/>
        </w:rPr>
        <w:drawing>
          <wp:inline distT="0" distB="0" distL="0" distR="0">
            <wp:extent cx="3832860" cy="3413760"/>
            <wp:effectExtent l="19050" t="19050" r="0" b="0"/>
            <wp:docPr id="136" name="图片 136" descr="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09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832860" cy="34137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9-12  </w:t>
      </w:r>
      <w:r>
        <w:rPr>
          <w:rFonts w:hint="eastAsia"/>
          <w:color w:val="000000"/>
          <w:kern w:val="2"/>
          <w:szCs w:val="21"/>
        </w:rPr>
        <w:t>将虚拟机的光盘设备指向</w:t>
      </w:r>
      <w:r>
        <w:rPr>
          <w:color w:val="000000"/>
          <w:kern w:val="2"/>
          <w:szCs w:val="21"/>
        </w:rPr>
        <w:t>ISO</w:t>
      </w:r>
      <w:r>
        <w:rPr>
          <w:rFonts w:hint="eastAsia"/>
          <w:color w:val="000000"/>
          <w:kern w:val="2"/>
          <w:szCs w:val="21"/>
        </w:rPr>
        <w:t>镜像</w:t>
      </w:r>
    </w:p>
    <w:p>
      <w:pPr>
        <w:rPr>
          <w:kern w:val="2"/>
        </w:rPr>
      </w:pPr>
      <w:r>
        <w:rPr>
          <w:rFonts w:hint="eastAsia"/>
          <w:color w:val="000000"/>
          <w:kern w:val="2"/>
          <w:szCs w:val="21"/>
        </w:rPr>
        <w:t>然后，把光盘设备中的系统镜像挂载到</w:t>
      </w:r>
      <w:r>
        <w:rPr>
          <w:color w:val="000000"/>
          <w:kern w:val="2"/>
          <w:szCs w:val="21"/>
        </w:rPr>
        <w:t>/media/cdrom</w:t>
      </w:r>
      <w:r>
        <w:rPr>
          <w:rFonts w:hint="eastAsia"/>
          <w:color w:val="000000"/>
          <w:kern w:val="2"/>
          <w:szCs w:val="21"/>
        </w:rPr>
        <w:t>目录。</w:t>
      </w:r>
    </w:p>
    <w:p>
      <w:pPr>
        <w:pStyle w:val="58"/>
        <w:rPr>
          <w:kern w:val="2"/>
        </w:rPr>
      </w:pPr>
    </w:p>
    <w:p>
      <w:pPr>
        <w:pStyle w:val="26"/>
        <w:rPr>
          <w:kern w:val="2"/>
        </w:rPr>
      </w:pPr>
      <w:r>
        <w:rPr>
          <w:kern w:val="2"/>
        </w:rPr>
        <w:t>[root@linuxprobe ~]# mkdir -p /media/cdrom</w:t>
      </w:r>
    </w:p>
    <w:p>
      <w:pPr>
        <w:pStyle w:val="26"/>
        <w:rPr>
          <w:kern w:val="2"/>
        </w:rPr>
      </w:pPr>
      <w:r>
        <w:rPr>
          <w:kern w:val="2"/>
        </w:rPr>
        <w:t>[root@linuxprobe ~]# mount /dev/cdrom /media/cdrom</w:t>
      </w:r>
    </w:p>
    <w:p>
      <w:pPr>
        <w:pStyle w:val="26"/>
        <w:rPr>
          <w:kern w:val="2"/>
        </w:rPr>
      </w:pPr>
      <w:r>
        <w:rPr>
          <w:kern w:val="2"/>
        </w:rPr>
        <w:t>mount: /dev/sr0 is write-protected, mounting read-only</w:t>
      </w:r>
    </w:p>
    <w:p>
      <w:pPr>
        <w:pStyle w:val="59"/>
        <w:spacing w:after="90"/>
        <w:rPr>
          <w:kern w:val="2"/>
        </w:rPr>
      </w:pPr>
    </w:p>
    <w:p>
      <w:pPr>
        <w:rPr>
          <w:kern w:val="2"/>
        </w:rPr>
      </w:pPr>
      <w:r>
        <w:rPr>
          <w:rFonts w:hint="eastAsia"/>
          <w:color w:val="000000"/>
          <w:kern w:val="2"/>
          <w:szCs w:val="21"/>
        </w:rPr>
        <w:t>最后，使用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仓库的配置文件。下述命令中用到的具体参数的含义，可参考</w:t>
      </w:r>
      <w:r>
        <w:rPr>
          <w:color w:val="000000"/>
          <w:kern w:val="2"/>
          <w:szCs w:val="21"/>
        </w:rPr>
        <w:t>4.1.4</w:t>
      </w:r>
      <w:r>
        <w:rPr>
          <w:rFonts w:hint="eastAsia"/>
          <w:color w:val="000000"/>
          <w:kern w:val="2"/>
          <w:szCs w:val="21"/>
        </w:rPr>
        <w:t>小节。</w:t>
      </w:r>
    </w:p>
    <w:p>
      <w:pPr>
        <w:pStyle w:val="58"/>
        <w:rPr>
          <w:kern w:val="2"/>
        </w:rPr>
      </w:pPr>
    </w:p>
    <w:p>
      <w:pPr>
        <w:pStyle w:val="26"/>
        <w:rPr>
          <w:kern w:val="2"/>
        </w:rPr>
      </w:pPr>
      <w:r>
        <w:rPr>
          <w:kern w:val="2"/>
        </w:rPr>
        <w:t>[root@linuxprobe ~]# vim /etc/yum.repos.d/rhel7.repo</w:t>
      </w:r>
    </w:p>
    <w:p>
      <w:pPr>
        <w:pStyle w:val="26"/>
        <w:rPr>
          <w:kern w:val="2"/>
        </w:rPr>
      </w:pPr>
      <w:r>
        <w:rPr>
          <w:kern w:val="2"/>
        </w:rPr>
        <w:t>[rhel7]</w:t>
      </w:r>
    </w:p>
    <w:p>
      <w:pPr>
        <w:pStyle w:val="26"/>
        <w:rPr>
          <w:kern w:val="2"/>
        </w:rPr>
      </w:pPr>
      <w:r>
        <w:rPr>
          <w:kern w:val="2"/>
        </w:rPr>
        <w:t>name=rhel7</w:t>
      </w:r>
    </w:p>
    <w:p>
      <w:pPr>
        <w:pStyle w:val="26"/>
        <w:rPr>
          <w:kern w:val="2"/>
        </w:rPr>
      </w:pPr>
      <w:r>
        <w:rPr>
          <w:kern w:val="2"/>
        </w:rPr>
        <w:t>baseurl=file:///media/cdrom</w:t>
      </w:r>
    </w:p>
    <w:p>
      <w:pPr>
        <w:pStyle w:val="26"/>
        <w:rPr>
          <w:kern w:val="2"/>
        </w:rPr>
      </w:pPr>
      <w:r>
        <w:rPr>
          <w:kern w:val="2"/>
        </w:rPr>
        <w:t>enabled=1</w:t>
      </w:r>
    </w:p>
    <w:p>
      <w:pPr>
        <w:pStyle w:val="26"/>
        <w:rPr>
          <w:kern w:val="2"/>
        </w:rPr>
      </w:pPr>
      <w:r>
        <w:rPr>
          <w:kern w:val="2"/>
        </w:rPr>
        <w:t>gpgcheck=0</w:t>
      </w:r>
    </w:p>
    <w:p>
      <w:pPr>
        <w:pStyle w:val="59"/>
        <w:spacing w:after="90"/>
        <w:rPr>
          <w:kern w:val="2"/>
        </w:rPr>
      </w:pPr>
    </w:p>
    <w:p>
      <w:pPr>
        <w:rPr>
          <w:kern w:val="2"/>
        </w:rPr>
      </w:pPr>
      <w:r>
        <w:rPr>
          <w:rFonts w:hint="eastAsia"/>
          <w:color w:val="000000"/>
          <w:kern w:val="2"/>
          <w:szCs w:val="21"/>
        </w:rPr>
        <w:t>现在，就可以使用</w:t>
      </w:r>
      <w:r>
        <w:rPr>
          <w:color w:val="000000"/>
          <w:kern w:val="2"/>
          <w:szCs w:val="21"/>
        </w:rPr>
        <w:t>Yum</w:t>
      </w:r>
      <w:r>
        <w:rPr>
          <w:rFonts w:hint="eastAsia"/>
          <w:color w:val="000000"/>
          <w:kern w:val="2"/>
          <w:szCs w:val="21"/>
        </w:rPr>
        <w:t>仓库来安装</w:t>
      </w:r>
      <w:r>
        <w:rPr>
          <w:color w:val="000000"/>
          <w:kern w:val="2"/>
          <w:szCs w:val="21"/>
        </w:rPr>
        <w:t>screen</w:t>
      </w:r>
      <w:r>
        <w:rPr>
          <w:rFonts w:hint="eastAsia"/>
          <w:color w:val="000000"/>
          <w:kern w:val="2"/>
          <w:szCs w:val="21"/>
        </w:rPr>
        <w:t>服务程序了。简捷起见，刘遄老师将对后面章节中出现的</w:t>
      </w:r>
      <w:r>
        <w:rPr>
          <w:color w:val="000000"/>
          <w:kern w:val="2"/>
          <w:szCs w:val="21"/>
        </w:rPr>
        <w:t>Yum</w:t>
      </w:r>
      <w:r>
        <w:rPr>
          <w:rFonts w:hint="eastAsia"/>
          <w:color w:val="000000"/>
          <w:kern w:val="2"/>
          <w:szCs w:val="21"/>
        </w:rPr>
        <w:t>软件安装信息进行过滤</w:t>
      </w:r>
      <w:r>
        <w:rPr>
          <w:rFonts w:hint="eastAsia"/>
          <w:color w:val="000000"/>
          <w:w w:val="200"/>
          <w:kern w:val="2"/>
          <w:szCs w:val="21"/>
        </w:rPr>
        <w:t>—</w:t>
      </w:r>
      <w:r>
        <w:rPr>
          <w:rFonts w:hint="eastAsia"/>
          <w:color w:val="000000"/>
          <w:kern w:val="2"/>
          <w:szCs w:val="21"/>
        </w:rPr>
        <w:t>把重复性高及无意义的非必要信息省略。</w:t>
      </w:r>
    </w:p>
    <w:p>
      <w:pPr>
        <w:pStyle w:val="58"/>
        <w:rPr>
          <w:kern w:val="2"/>
        </w:rPr>
      </w:pPr>
    </w:p>
    <w:p>
      <w:pPr>
        <w:pStyle w:val="26"/>
        <w:rPr>
          <w:kern w:val="2"/>
        </w:rPr>
      </w:pPr>
      <w:r>
        <w:rPr>
          <w:kern w:val="2"/>
        </w:rPr>
        <w:t>[root@linuxprobe ~]# yum install screen </w:t>
      </w:r>
    </w:p>
    <w:p>
      <w:pPr>
        <w:pStyle w:val="26"/>
        <w:rPr>
          <w:kern w:val="2"/>
        </w:rPr>
      </w:pPr>
      <w:r>
        <w:rPr>
          <w:kern w:val="2"/>
        </w:rPr>
        <w:t>Loaded plugins: langpacks, product-id, subscription-manager</w:t>
      </w:r>
    </w:p>
    <w:p>
      <w:pPr>
        <w:pStyle w:val="26"/>
        <w:rPr>
          <w:spacing w:val="2"/>
          <w:kern w:val="2"/>
        </w:rPr>
      </w:pPr>
      <w:r>
        <w:rPr>
          <w:spacing w:val="2"/>
          <w:kern w:val="2"/>
        </w:rPr>
        <w:t>This system is not registered to Red Hat Subscription Management. You can use</w:t>
      </w:r>
    </w:p>
    <w:p>
      <w:pPr>
        <w:pStyle w:val="26"/>
        <w:rPr>
          <w:kern w:val="2"/>
        </w:rPr>
      </w:pPr>
      <w:r>
        <w:rPr>
          <w:kern w:val="2"/>
        </w:rPr>
        <w:t>subscription-manager to register.</w:t>
      </w:r>
    </w:p>
    <w:p>
      <w:pPr>
        <w:pStyle w:val="26"/>
        <w:rPr>
          <w:kern w:val="2"/>
        </w:rPr>
      </w:pPr>
      <w:r>
        <w:rPr>
          <w:kern w:val="2"/>
        </w:rPr>
        <w:t>rhel | 4.1 kB 00:00 </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screen.x86</w:t>
      </w:r>
      <w:r>
        <w:rPr>
          <w:rFonts w:ascii="宋体"/>
          <w:kern w:val="2"/>
        </w:rPr>
        <w:t>_</w:t>
      </w:r>
      <w:r>
        <w:rPr>
          <w:kern w:val="2"/>
        </w:rPr>
        <w:t>64 0:4.1.0-0.19.20120314git3c2946.el7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w:t>
      </w:r>
    </w:p>
    <w:p>
      <w:pPr>
        <w:pStyle w:val="26"/>
        <w:rPr>
          <w:kern w:val="2"/>
        </w:rPr>
      </w:pPr>
      <w:r>
        <w:rPr>
          <w:kern w:val="2"/>
        </w:rPr>
        <w:t> Size</w:t>
      </w:r>
    </w:p>
    <w:p>
      <w:pPr>
        <w:pStyle w:val="26"/>
        <w:rPr>
          <w:kern w:val="2"/>
        </w:rPr>
      </w:pPr>
      <w:r>
        <w:rPr>
          <w:kern w:val="2"/>
        </w:rPr>
        <w:t>===============================================================================</w:t>
      </w:r>
    </w:p>
    <w:p>
      <w:pPr>
        <w:pStyle w:val="26"/>
        <w:rPr>
          <w:kern w:val="2"/>
        </w:rPr>
      </w:pPr>
      <w:r>
        <w:rPr>
          <w:kern w:val="2"/>
        </w:rPr>
        <w:t>Installing:</w:t>
      </w:r>
    </w:p>
    <w:p>
      <w:pPr>
        <w:pStyle w:val="26"/>
        <w:rPr>
          <w:kern w:val="2"/>
        </w:rPr>
      </w:pPr>
      <w:r>
        <w:rPr>
          <w:kern w:val="2"/>
        </w:rPr>
        <w:t> screen x86</w:t>
      </w:r>
      <w:r>
        <w:rPr>
          <w:rFonts w:ascii="宋体"/>
          <w:kern w:val="2"/>
        </w:rPr>
        <w:t>_</w:t>
      </w:r>
      <w:r>
        <w:rPr>
          <w:kern w:val="2"/>
        </w:rPr>
        <w:t>64 4.1.0-0.19.20120314git3c2946.el7 rhel 551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551 k</w:t>
      </w:r>
    </w:p>
    <w:p>
      <w:pPr>
        <w:pStyle w:val="26"/>
        <w:rPr>
          <w:kern w:val="2"/>
        </w:rPr>
      </w:pPr>
      <w:r>
        <w:rPr>
          <w:kern w:val="2"/>
        </w:rPr>
        <w:t>Installed size: 914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screen-4.1.0-0.19.20120314git3c2946.el7.x86</w:t>
      </w:r>
      <w:r>
        <w:rPr>
          <w:rFonts w:ascii="宋体"/>
          <w:kern w:val="2"/>
        </w:rPr>
        <w:t>_</w:t>
      </w:r>
      <w:r>
        <w:rPr>
          <w:kern w:val="2"/>
        </w:rPr>
        <w:t>64 1/1 </w:t>
      </w:r>
    </w:p>
    <w:p>
      <w:pPr>
        <w:pStyle w:val="26"/>
        <w:rPr>
          <w:kern w:val="2"/>
        </w:rPr>
      </w:pPr>
      <w:r>
        <w:rPr>
          <w:kern w:val="2"/>
        </w:rPr>
        <w:t> Verifying : screen-4.1.0-0.19.20120314git3c2946.el7.x86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screen.x86</w:t>
      </w:r>
      <w:r>
        <w:rPr>
          <w:rFonts w:ascii="宋体"/>
          <w:kern w:val="2"/>
        </w:rPr>
        <w:t>_</w:t>
      </w:r>
      <w:r>
        <w:rPr>
          <w:kern w:val="2"/>
        </w:rPr>
        <w:t>64 0:4.1.0-0.19.20120314git3c2946.el7 </w:t>
      </w:r>
    </w:p>
    <w:p>
      <w:pPr>
        <w:pStyle w:val="26"/>
        <w:rPr>
          <w:kern w:val="2"/>
        </w:rPr>
      </w:pPr>
      <w:r>
        <w:rPr>
          <w:kern w:val="2"/>
        </w:rPr>
        <w:t>Complete!</w:t>
      </w:r>
    </w:p>
    <w:p>
      <w:pPr>
        <w:pStyle w:val="59"/>
        <w:spacing w:after="90"/>
        <w:rPr>
          <w:kern w:val="2"/>
        </w:rPr>
      </w:pPr>
    </w:p>
    <w:p>
      <w:pPr>
        <w:pStyle w:val="4"/>
        <w:spacing w:before="151" w:after="151"/>
        <w:rPr>
          <w:kern w:val="2"/>
        </w:rPr>
      </w:pPr>
      <w:r>
        <w:rPr>
          <w:color w:val="000000"/>
          <w:kern w:val="2"/>
        </w:rPr>
        <w:t>9.3.1</w:t>
      </w:r>
      <w:r>
        <w:rPr>
          <w:color w:val="000000"/>
          <w:kern w:val="2"/>
          <w:szCs w:val="21"/>
        </w:rPr>
        <w:t xml:space="preserve">  </w:t>
      </w:r>
      <w:r>
        <w:rPr>
          <w:color w:val="000000"/>
          <w:kern w:val="2"/>
        </w:rPr>
        <w:t> </w:t>
      </w:r>
      <w:r>
        <w:rPr>
          <w:rFonts w:hint="eastAsia"/>
          <w:color w:val="000000"/>
          <w:kern w:val="2"/>
        </w:rPr>
        <w:t>管理远程会话</w:t>
      </w:r>
    </w:p>
    <w:p>
      <w:pPr>
        <w:rPr>
          <w:kern w:val="2"/>
        </w:rPr>
      </w:pPr>
      <w:r>
        <w:rPr>
          <w:color w:val="000000"/>
          <w:kern w:val="2"/>
          <w:szCs w:val="21"/>
        </w:rPr>
        <w:t>screen</w:t>
      </w:r>
      <w:r>
        <w:rPr>
          <w:rFonts w:hint="eastAsia"/>
          <w:color w:val="000000"/>
          <w:kern w:val="2"/>
          <w:szCs w:val="21"/>
        </w:rPr>
        <w:t>命令能做的事情非常多：可以用</w:t>
      </w:r>
      <w:r>
        <w:rPr>
          <w:color w:val="000000"/>
          <w:kern w:val="2"/>
          <w:szCs w:val="21"/>
        </w:rPr>
        <w:t>-S</w:t>
      </w:r>
      <w:r>
        <w:rPr>
          <w:rFonts w:hint="eastAsia"/>
          <w:color w:val="000000"/>
          <w:kern w:val="2"/>
          <w:szCs w:val="21"/>
        </w:rPr>
        <w:t>参数创建会话窗口；用</w:t>
      </w:r>
      <w:r>
        <w:rPr>
          <w:color w:val="000000"/>
          <w:kern w:val="2"/>
          <w:szCs w:val="21"/>
        </w:rPr>
        <w:t>-d</w:t>
      </w:r>
      <w:r>
        <w:rPr>
          <w:rFonts w:hint="eastAsia"/>
          <w:color w:val="000000"/>
          <w:kern w:val="2"/>
          <w:szCs w:val="21"/>
        </w:rPr>
        <w:t>参数将指定会话进行离线处理；用</w:t>
      </w:r>
      <w:r>
        <w:rPr>
          <w:color w:val="000000"/>
          <w:kern w:val="2"/>
          <w:szCs w:val="21"/>
        </w:rPr>
        <w:t>-r</w:t>
      </w:r>
      <w:r>
        <w:rPr>
          <w:rFonts w:hint="eastAsia"/>
          <w:color w:val="000000"/>
          <w:kern w:val="2"/>
          <w:szCs w:val="21"/>
        </w:rPr>
        <w:t>参数恢复指定会话；用</w:t>
      </w:r>
      <w:r>
        <w:rPr>
          <w:color w:val="000000"/>
          <w:kern w:val="2"/>
          <w:szCs w:val="21"/>
        </w:rPr>
        <w:t>-x</w:t>
      </w:r>
      <w:r>
        <w:rPr>
          <w:rFonts w:hint="eastAsia"/>
          <w:color w:val="000000"/>
          <w:kern w:val="2"/>
          <w:szCs w:val="21"/>
        </w:rPr>
        <w:t>参数一次性恢复所有的会话；用</w:t>
      </w:r>
      <w:r>
        <w:rPr>
          <w:color w:val="000000"/>
          <w:kern w:val="2"/>
          <w:szCs w:val="21"/>
        </w:rPr>
        <w:t>-ls</w:t>
      </w:r>
      <w:r>
        <w:rPr>
          <w:rFonts w:hint="eastAsia"/>
          <w:color w:val="000000"/>
          <w:kern w:val="2"/>
          <w:szCs w:val="21"/>
        </w:rPr>
        <w:t>参数显示当前已有的会话；以及用</w:t>
      </w:r>
      <w:r>
        <w:rPr>
          <w:color w:val="000000"/>
          <w:kern w:val="2"/>
          <w:szCs w:val="21"/>
        </w:rPr>
        <w:t>-wipe</w:t>
      </w:r>
      <w:r>
        <w:rPr>
          <w:rFonts w:hint="eastAsia"/>
          <w:color w:val="000000"/>
          <w:kern w:val="2"/>
          <w:szCs w:val="21"/>
        </w:rPr>
        <w:t>参数把目前无法使用的会话删除，等等。</w:t>
      </w:r>
    </w:p>
    <w:p>
      <w:pPr>
        <w:rPr>
          <w:kern w:val="2"/>
        </w:rPr>
      </w:pPr>
      <w:r>
        <w:rPr>
          <w:rFonts w:hint="eastAsia"/>
          <w:kern w:val="2"/>
        </w:rPr>
        <w:t>下面创建一个名称为</w:t>
      </w:r>
      <w:r>
        <w:rPr>
          <w:kern w:val="2"/>
        </w:rPr>
        <w:t>backup</w:t>
      </w:r>
      <w:r>
        <w:rPr>
          <w:rFonts w:hint="eastAsia"/>
          <w:kern w:val="2"/>
        </w:rPr>
        <w:t>的会话窗口。请各位读者留心观察，当在命令行中敲下这条命令的一瞬间，屏幕会快速闪动一下，这时就已经进入</w:t>
      </w:r>
      <w:r>
        <w:rPr>
          <w:kern w:val="2"/>
        </w:rPr>
        <w:t>screen</w:t>
      </w:r>
      <w:r>
        <w:rPr>
          <w:rFonts w:hint="eastAsia"/>
          <w:kern w:val="2"/>
        </w:rPr>
        <w:t>服务会话中了，在里面运行的任何操作都会被后台记录下来。</w:t>
      </w:r>
    </w:p>
    <w:p>
      <w:pPr>
        <w:pStyle w:val="58"/>
        <w:rPr>
          <w:kern w:val="2"/>
        </w:rPr>
      </w:pPr>
    </w:p>
    <w:p>
      <w:pPr>
        <w:pStyle w:val="26"/>
        <w:rPr>
          <w:kern w:val="2"/>
        </w:rPr>
      </w:pPr>
      <w:r>
        <w:rPr>
          <w:kern w:val="2"/>
        </w:rPr>
        <w:t>[root@linuxprobe ~]# screen -S backup</w:t>
      </w:r>
    </w:p>
    <w:p>
      <w:pPr>
        <w:pStyle w:val="26"/>
        <w:rPr>
          <w:kern w:val="2"/>
        </w:rPr>
      </w:pPr>
      <w:r>
        <w:rPr>
          <w:kern w:val="2"/>
        </w:rPr>
        <w:t>[root@linuxprobe ~]# </w:t>
      </w:r>
    </w:p>
    <w:p>
      <w:pPr>
        <w:pStyle w:val="59"/>
        <w:spacing w:after="90"/>
        <w:rPr>
          <w:kern w:val="2"/>
        </w:rPr>
      </w:pPr>
    </w:p>
    <w:p>
      <w:pPr>
        <w:rPr>
          <w:kern w:val="2"/>
        </w:rPr>
      </w:pPr>
      <w:r>
        <w:rPr>
          <w:rFonts w:hint="eastAsia"/>
          <w:color w:val="000000"/>
          <w:kern w:val="2"/>
          <w:szCs w:val="21"/>
        </w:rPr>
        <w:t>执行命令后会立即返回一个提示符。虽然看起来与刚才没有不同，但实际上可以查看到当前的会话正在工作中。</w:t>
      </w:r>
    </w:p>
    <w:p>
      <w:pPr>
        <w:pStyle w:val="58"/>
        <w:rPr>
          <w:kern w:val="2"/>
        </w:rPr>
      </w:pPr>
    </w:p>
    <w:p>
      <w:pPr>
        <w:pStyle w:val="26"/>
        <w:rPr>
          <w:kern w:val="2"/>
        </w:rPr>
      </w:pPr>
      <w:r>
        <w:rPr>
          <w:kern w:val="2"/>
        </w:rPr>
        <w:t>[root@linuxprobe ~]# screen -ls</w:t>
      </w:r>
    </w:p>
    <w:p>
      <w:pPr>
        <w:pStyle w:val="26"/>
        <w:rPr>
          <w:kern w:val="2"/>
        </w:rPr>
      </w:pPr>
      <w:r>
        <w:rPr>
          <w:kern w:val="2"/>
        </w:rPr>
        <w:t>There is a screen on:</w:t>
      </w:r>
    </w:p>
    <w:p>
      <w:pPr>
        <w:pStyle w:val="26"/>
        <w:rPr>
          <w:kern w:val="2"/>
        </w:rPr>
      </w:pPr>
      <w:r>
        <w:rPr>
          <w:kern w:val="2"/>
        </w:rPr>
        <w:t>32230.backup (</w:t>
      </w:r>
      <w:r>
        <w:rPr>
          <w:b/>
          <w:bCs/>
          <w:kern w:val="2"/>
        </w:rPr>
        <w:t>Attached</w:t>
      </w:r>
      <w:r>
        <w:rPr>
          <w:kern w:val="2"/>
        </w:rPr>
        <w:t>)</w:t>
      </w:r>
    </w:p>
    <w:p>
      <w:pPr>
        <w:pStyle w:val="26"/>
        <w:rPr>
          <w:kern w:val="2"/>
        </w:rPr>
      </w:pPr>
      <w:r>
        <w:rPr>
          <w:kern w:val="2"/>
        </w:rPr>
        <w:t>1 Socket in /var/run/screen/S-root.</w:t>
      </w:r>
    </w:p>
    <w:p>
      <w:pPr>
        <w:pStyle w:val="59"/>
        <w:spacing w:after="90"/>
        <w:rPr>
          <w:kern w:val="2"/>
        </w:rPr>
      </w:pPr>
    </w:p>
    <w:p>
      <w:pPr>
        <w:rPr>
          <w:kern w:val="2"/>
        </w:rPr>
      </w:pPr>
      <w:r>
        <w:rPr>
          <w:rFonts w:hint="eastAsia"/>
          <w:color w:val="000000"/>
          <w:kern w:val="2"/>
          <w:szCs w:val="21"/>
        </w:rPr>
        <w:t>要想退出一个会话也十分简单，只需在命令行中执行</w:t>
      </w:r>
      <w:r>
        <w:rPr>
          <w:color w:val="000000"/>
          <w:kern w:val="2"/>
          <w:szCs w:val="21"/>
        </w:rPr>
        <w:t>exit</w:t>
      </w:r>
      <w:r>
        <w:rPr>
          <w:rFonts w:hint="eastAsia"/>
          <w:color w:val="000000"/>
          <w:kern w:val="2"/>
          <w:szCs w:val="21"/>
        </w:rPr>
        <w:t>命令即可。</w:t>
      </w:r>
    </w:p>
    <w:p>
      <w:pPr>
        <w:pStyle w:val="58"/>
        <w:rPr>
          <w:kern w:val="2"/>
        </w:rPr>
      </w:pPr>
    </w:p>
    <w:p>
      <w:pPr>
        <w:pStyle w:val="26"/>
        <w:rPr>
          <w:kern w:val="2"/>
        </w:rPr>
      </w:pPr>
      <w:r>
        <w:rPr>
          <w:kern w:val="2"/>
        </w:rPr>
        <w:t>[root@linuxprobe ~]# exit</w:t>
      </w:r>
    </w:p>
    <w:p>
      <w:pPr>
        <w:pStyle w:val="26"/>
        <w:rPr>
          <w:kern w:val="2"/>
        </w:rPr>
      </w:pPr>
      <w:r>
        <w:rPr>
          <w:kern w:val="2"/>
        </w:rPr>
        <w:t>[screen is terminating]</w:t>
      </w:r>
    </w:p>
    <w:p>
      <w:pPr>
        <w:pStyle w:val="59"/>
        <w:spacing w:after="90"/>
        <w:rPr>
          <w:kern w:val="2"/>
        </w:rPr>
      </w:pPr>
    </w:p>
    <w:p>
      <w:pPr>
        <w:rPr>
          <w:kern w:val="2"/>
        </w:rPr>
      </w:pPr>
      <w:r>
        <w:rPr>
          <w:rFonts w:hint="eastAsia"/>
          <w:color w:val="000000"/>
          <w:kern w:val="2"/>
          <w:szCs w:val="21"/>
        </w:rPr>
        <w:t>在日常的生产环境中，其实并不是必须先创建会话，然后再开始工作。可以直接使用</w:t>
      </w:r>
      <w:r>
        <w:rPr>
          <w:color w:val="000000"/>
          <w:kern w:val="2"/>
          <w:szCs w:val="21"/>
        </w:rPr>
        <w:t>screen</w:t>
      </w:r>
      <w:r>
        <w:rPr>
          <w:rFonts w:hint="eastAsia"/>
          <w:color w:val="000000"/>
          <w:kern w:val="2"/>
          <w:szCs w:val="21"/>
        </w:rPr>
        <w:t>命令执行要运行的命令，这样在命令中的一切操作也都会被记录下来，当命令执行结束后</w:t>
      </w:r>
      <w:r>
        <w:rPr>
          <w:color w:val="000000"/>
          <w:kern w:val="2"/>
          <w:szCs w:val="21"/>
        </w:rPr>
        <w:t>screen</w:t>
      </w:r>
      <w:r>
        <w:rPr>
          <w:rFonts w:hint="eastAsia"/>
          <w:color w:val="000000"/>
          <w:kern w:val="2"/>
          <w:szCs w:val="21"/>
        </w:rPr>
        <w:t>会话也会自动结束。</w:t>
      </w:r>
    </w:p>
    <w:p>
      <w:pPr>
        <w:pStyle w:val="58"/>
        <w:rPr>
          <w:kern w:val="2"/>
        </w:rPr>
      </w:pPr>
    </w:p>
    <w:p>
      <w:pPr>
        <w:pStyle w:val="26"/>
        <w:rPr>
          <w:kern w:val="2"/>
        </w:rPr>
      </w:pPr>
      <w:r>
        <w:rPr>
          <w:kern w:val="2"/>
        </w:rPr>
        <w:t>[root@linuxprobe ~]# screen vim memo.txt</w:t>
      </w:r>
    </w:p>
    <w:p>
      <w:pPr>
        <w:pStyle w:val="26"/>
        <w:rPr>
          <w:kern w:val="2"/>
        </w:rPr>
      </w:pPr>
      <w:r>
        <w:rPr>
          <w:kern w:val="2"/>
        </w:rPr>
        <w:t>welcome to linuxprobe.com</w:t>
      </w:r>
    </w:p>
    <w:p>
      <w:pPr>
        <w:pStyle w:val="59"/>
        <w:spacing w:after="90"/>
        <w:rPr>
          <w:kern w:val="2"/>
        </w:rPr>
      </w:pPr>
    </w:p>
    <w:p>
      <w:pPr>
        <w:rPr>
          <w:kern w:val="2"/>
        </w:rPr>
      </w:pPr>
      <w:r>
        <w:rPr>
          <w:rFonts w:hint="eastAsia"/>
          <w:color w:val="000000"/>
          <w:kern w:val="2"/>
          <w:szCs w:val="21"/>
        </w:rPr>
        <w:t>为了演示</w:t>
      </w:r>
      <w:r>
        <w:rPr>
          <w:color w:val="000000"/>
          <w:kern w:val="2"/>
          <w:szCs w:val="21"/>
        </w:rPr>
        <w:t>screen</w:t>
      </w:r>
      <w:r>
        <w:rPr>
          <w:rFonts w:hint="eastAsia"/>
          <w:color w:val="000000"/>
          <w:kern w:val="2"/>
          <w:szCs w:val="21"/>
        </w:rPr>
        <w:t>不间断会话服务的强大之处，我们先来创建一个名为</w:t>
      </w:r>
      <w:r>
        <w:rPr>
          <w:color w:val="000000"/>
          <w:kern w:val="2"/>
          <w:szCs w:val="21"/>
        </w:rPr>
        <w:t>linux</w:t>
      </w:r>
      <w:r>
        <w:rPr>
          <w:rFonts w:hint="eastAsia"/>
          <w:color w:val="000000"/>
          <w:kern w:val="2"/>
          <w:szCs w:val="21"/>
        </w:rPr>
        <w:t>的会话，然后强行把窗口关闭掉（这与进行远程连接时突然断网具有相同的效果）：</w:t>
      </w:r>
    </w:p>
    <w:p>
      <w:pPr>
        <w:pStyle w:val="58"/>
        <w:rPr>
          <w:kern w:val="2"/>
        </w:rPr>
      </w:pPr>
    </w:p>
    <w:p>
      <w:pPr>
        <w:pStyle w:val="26"/>
        <w:spacing w:line="214" w:lineRule="exact"/>
        <w:rPr>
          <w:kern w:val="2"/>
        </w:rPr>
      </w:pPr>
      <w:r>
        <w:rPr>
          <w:kern w:val="2"/>
        </w:rPr>
        <w:t>[root@linuxprobe ~]# screen -S linux</w:t>
      </w:r>
    </w:p>
    <w:p>
      <w:pPr>
        <w:pStyle w:val="26"/>
        <w:spacing w:line="214" w:lineRule="exact"/>
        <w:rPr>
          <w:kern w:val="2"/>
        </w:rPr>
      </w:pPr>
      <w:r>
        <w:rPr>
          <w:kern w:val="2"/>
        </w:rPr>
        <w:t>[root@linuxprobe ~]# </w:t>
      </w:r>
    </w:p>
    <w:p>
      <w:pPr>
        <w:pStyle w:val="26"/>
        <w:spacing w:line="214" w:lineRule="exact"/>
        <w:rPr>
          <w:kern w:val="2"/>
        </w:rPr>
      </w:pPr>
      <w:r>
        <w:rPr>
          <w:kern w:val="2"/>
        </w:rPr>
        <w:t>[root@linuxprobe ~]# tail -f /var/log/messages </w:t>
      </w:r>
    </w:p>
    <w:p>
      <w:pPr>
        <w:pStyle w:val="26"/>
        <w:spacing w:line="214" w:lineRule="exact"/>
        <w:rPr>
          <w:kern w:val="2"/>
        </w:rPr>
      </w:pPr>
      <w:r>
        <w:rPr>
          <w:kern w:val="2"/>
        </w:rPr>
        <w:t>Feb 20 11:20:01 localhost systemd: Starting Session 2 of user root.</w:t>
      </w:r>
    </w:p>
    <w:p>
      <w:pPr>
        <w:pStyle w:val="26"/>
        <w:spacing w:line="214" w:lineRule="exact"/>
        <w:rPr>
          <w:kern w:val="2"/>
        </w:rPr>
      </w:pPr>
      <w:r>
        <w:rPr>
          <w:kern w:val="2"/>
        </w:rPr>
        <w:t>Feb 20 11:20:01 localhost systemd: Started Session 2 of user root.</w:t>
      </w:r>
    </w:p>
    <w:p>
      <w:pPr>
        <w:pStyle w:val="26"/>
        <w:spacing w:line="214" w:lineRule="exact"/>
        <w:rPr>
          <w:kern w:val="2"/>
        </w:rPr>
      </w:pPr>
      <w:r>
        <w:rPr>
          <w:kern w:val="2"/>
        </w:rPr>
        <w:t>Feb 20 11:21:19 localhost dbus-daemon: dbus[1124]: [system] Activating service </w:t>
      </w:r>
    </w:p>
    <w:p>
      <w:pPr>
        <w:pStyle w:val="26"/>
        <w:spacing w:line="214" w:lineRule="exact"/>
        <w:rPr>
          <w:kern w:val="2"/>
        </w:rPr>
      </w:pPr>
      <w:r>
        <w:rPr>
          <w:kern w:val="2"/>
        </w:rPr>
        <w:t>name='com.redhat.SubscriptionManager' (using servicehelper)</w:t>
      </w:r>
    </w:p>
    <w:p>
      <w:pPr>
        <w:pStyle w:val="26"/>
        <w:spacing w:line="214" w:lineRule="exact"/>
        <w:rPr>
          <w:spacing w:val="4"/>
          <w:kern w:val="2"/>
        </w:rPr>
      </w:pPr>
      <w:r>
        <w:rPr>
          <w:spacing w:val="4"/>
          <w:kern w:val="2"/>
        </w:rPr>
        <w:t>Feb 20 11:21:19 localhost dbus[1124]: [system] Activating service name='com.</w:t>
      </w:r>
    </w:p>
    <w:p>
      <w:pPr>
        <w:pStyle w:val="26"/>
        <w:spacing w:line="214" w:lineRule="exact"/>
        <w:rPr>
          <w:kern w:val="2"/>
        </w:rPr>
      </w:pPr>
      <w:r>
        <w:rPr>
          <w:kern w:val="2"/>
        </w:rPr>
        <w:t>redhat.SubscriptionManager' (using servicehelper)</w:t>
      </w:r>
    </w:p>
    <w:p>
      <w:pPr>
        <w:pStyle w:val="26"/>
        <w:spacing w:line="214" w:lineRule="exact"/>
        <w:rPr>
          <w:spacing w:val="-4"/>
          <w:kern w:val="2"/>
        </w:rPr>
      </w:pPr>
      <w:r>
        <w:rPr>
          <w:spacing w:val="-4"/>
          <w:kern w:val="2"/>
        </w:rPr>
        <w:t>Feb 20 11:21:19 localhost dbus-daemon: dbus[1124]: [system] Successfully activated</w:t>
      </w:r>
    </w:p>
    <w:p>
      <w:pPr>
        <w:pStyle w:val="26"/>
        <w:spacing w:line="214" w:lineRule="exact"/>
        <w:rPr>
          <w:kern w:val="2"/>
        </w:rPr>
      </w:pPr>
      <w:r>
        <w:rPr>
          <w:kern w:val="2"/>
        </w:rPr>
        <w:t>service 'com.redhat.SubscriptionManager'</w:t>
      </w:r>
    </w:p>
    <w:p>
      <w:pPr>
        <w:pStyle w:val="26"/>
        <w:spacing w:line="214" w:lineRule="exact"/>
        <w:rPr>
          <w:spacing w:val="-6"/>
          <w:kern w:val="2"/>
        </w:rPr>
      </w:pPr>
      <w:r>
        <w:rPr>
          <w:spacing w:val="-6"/>
          <w:kern w:val="2"/>
        </w:rPr>
        <w:t>Feb 20 11:21:19 localhost dbus[1124]: [system] Successfully activated service 'com.</w:t>
      </w:r>
    </w:p>
    <w:p>
      <w:pPr>
        <w:pStyle w:val="26"/>
        <w:spacing w:line="214" w:lineRule="exact"/>
        <w:rPr>
          <w:kern w:val="2"/>
        </w:rPr>
      </w:pPr>
      <w:r>
        <w:rPr>
          <w:kern w:val="2"/>
        </w:rPr>
        <w:t>redhat.SubscriptionManager'</w:t>
      </w:r>
    </w:p>
    <w:p>
      <w:pPr>
        <w:pStyle w:val="26"/>
        <w:spacing w:line="214" w:lineRule="exact"/>
        <w:rPr>
          <w:kern w:val="2"/>
        </w:rPr>
      </w:pPr>
      <w:r>
        <w:rPr>
          <w:kern w:val="2"/>
        </w:rPr>
        <w:t>Feb 20 11:30:01 localhost systemd: Starting Session 3 of user root.</w:t>
      </w:r>
    </w:p>
    <w:p>
      <w:pPr>
        <w:pStyle w:val="26"/>
        <w:spacing w:line="214" w:lineRule="exact"/>
        <w:rPr>
          <w:kern w:val="2"/>
        </w:rPr>
      </w:pPr>
      <w:r>
        <w:rPr>
          <w:kern w:val="2"/>
        </w:rPr>
        <w:t>Feb 20 11:30:01 localhost systemd: Started Session 3 of user root.</w:t>
      </w:r>
    </w:p>
    <w:p>
      <w:pPr>
        <w:pStyle w:val="26"/>
        <w:spacing w:line="214" w:lineRule="exact"/>
        <w:rPr>
          <w:kern w:val="2"/>
        </w:rPr>
      </w:pPr>
      <w:r>
        <w:rPr>
          <w:kern w:val="2"/>
        </w:rPr>
        <w:t>Feb 20 11:30:43 localhost systemd: Starting Cleanup of Temporary Directories...</w:t>
      </w:r>
    </w:p>
    <w:p>
      <w:pPr>
        <w:pStyle w:val="26"/>
        <w:spacing w:line="214" w:lineRule="exact"/>
        <w:rPr>
          <w:kern w:val="2"/>
        </w:rPr>
      </w:pPr>
      <w:r>
        <w:rPr>
          <w:kern w:val="2"/>
        </w:rPr>
        <w:t>Feb 20 11:30:43 localhost systemd: Started Cleanup of Temporary Directories.</w:t>
      </w:r>
    </w:p>
    <w:p>
      <w:pPr>
        <w:pStyle w:val="59"/>
        <w:spacing w:after="90"/>
        <w:rPr>
          <w:kern w:val="2"/>
        </w:rPr>
      </w:pPr>
    </w:p>
    <w:p>
      <w:pPr>
        <w:rPr>
          <w:kern w:val="2"/>
        </w:rPr>
      </w:pPr>
      <w:r>
        <w:rPr>
          <w:rFonts w:hint="eastAsia"/>
          <w:color w:val="000000"/>
          <w:kern w:val="2"/>
          <w:szCs w:val="21"/>
        </w:rPr>
        <w:t>由于刚才关闭了会话窗口，这样的操作在传统的远程控制中一定会导致正在运行的命令也突然终止，但在</w:t>
      </w:r>
      <w:r>
        <w:rPr>
          <w:color w:val="000000"/>
          <w:kern w:val="2"/>
          <w:szCs w:val="21"/>
        </w:rPr>
        <w:t>screen</w:t>
      </w:r>
      <w:r>
        <w:rPr>
          <w:rFonts w:hint="eastAsia"/>
          <w:color w:val="000000"/>
          <w:kern w:val="2"/>
          <w:szCs w:val="21"/>
        </w:rPr>
        <w:t>不间断会话服务中则不会这样。我们只需查看一下刚刚离线的会话名称，然后尝试恢复回来就可以继续工作了：</w:t>
      </w:r>
    </w:p>
    <w:p>
      <w:pPr>
        <w:pStyle w:val="58"/>
        <w:rPr>
          <w:kern w:val="2"/>
        </w:rPr>
      </w:pPr>
    </w:p>
    <w:p>
      <w:pPr>
        <w:pStyle w:val="26"/>
        <w:spacing w:line="214" w:lineRule="exact"/>
        <w:rPr>
          <w:kern w:val="2"/>
        </w:rPr>
      </w:pPr>
      <w:r>
        <w:rPr>
          <w:kern w:val="2"/>
        </w:rPr>
        <w:t>[root@linuxprobe ~]# screen -ls</w:t>
      </w:r>
    </w:p>
    <w:p>
      <w:pPr>
        <w:pStyle w:val="26"/>
        <w:spacing w:line="214" w:lineRule="exact"/>
        <w:rPr>
          <w:kern w:val="2"/>
        </w:rPr>
      </w:pPr>
      <w:r>
        <w:rPr>
          <w:kern w:val="2"/>
        </w:rPr>
        <w:t>There is a screen on:</w:t>
      </w:r>
    </w:p>
    <w:p>
      <w:pPr>
        <w:pStyle w:val="26"/>
        <w:spacing w:line="214" w:lineRule="exact"/>
        <w:rPr>
          <w:kern w:val="2"/>
        </w:rPr>
      </w:pPr>
      <w:r>
        <w:rPr>
          <w:kern w:val="2"/>
        </w:rPr>
        <w:t> 13469.linux (</w:t>
      </w:r>
      <w:r>
        <w:rPr>
          <w:b/>
          <w:bCs/>
          <w:kern w:val="2"/>
        </w:rPr>
        <w:t>Detached</w:t>
      </w:r>
      <w:r>
        <w:rPr>
          <w:kern w:val="2"/>
        </w:rPr>
        <w:t>)</w:t>
      </w:r>
    </w:p>
    <w:p>
      <w:pPr>
        <w:pStyle w:val="26"/>
        <w:spacing w:line="214" w:lineRule="exact"/>
        <w:rPr>
          <w:kern w:val="2"/>
        </w:rPr>
      </w:pPr>
      <w:r>
        <w:rPr>
          <w:kern w:val="2"/>
        </w:rPr>
        <w:t>1 Socket in /var/run/screen/S-root.</w:t>
      </w:r>
    </w:p>
    <w:p>
      <w:pPr>
        <w:pStyle w:val="26"/>
        <w:spacing w:line="214" w:lineRule="exact"/>
        <w:rPr>
          <w:kern w:val="2"/>
        </w:rPr>
      </w:pPr>
      <w:r>
        <w:rPr>
          <w:kern w:val="2"/>
        </w:rPr>
        <w:t>[root@linuxprobe ~]# screen -r linux</w:t>
      </w:r>
    </w:p>
    <w:p>
      <w:pPr>
        <w:pStyle w:val="26"/>
        <w:spacing w:line="214" w:lineRule="exact"/>
        <w:rPr>
          <w:kern w:val="2"/>
        </w:rPr>
      </w:pPr>
      <w:r>
        <w:rPr>
          <w:kern w:val="2"/>
        </w:rPr>
        <w:t>[root@linuxprobe ~]#</w:t>
      </w:r>
    </w:p>
    <w:p>
      <w:pPr>
        <w:pStyle w:val="26"/>
        <w:spacing w:line="214" w:lineRule="exact"/>
        <w:rPr>
          <w:kern w:val="2"/>
        </w:rPr>
      </w:pPr>
      <w:r>
        <w:rPr>
          <w:kern w:val="2"/>
        </w:rPr>
        <w:t>[root@linuxprobe ~]# tail -f /var/log/messages</w:t>
      </w:r>
    </w:p>
    <w:p>
      <w:pPr>
        <w:pStyle w:val="26"/>
        <w:spacing w:line="214" w:lineRule="exact"/>
        <w:rPr>
          <w:kern w:val="2"/>
        </w:rPr>
      </w:pPr>
      <w:r>
        <w:rPr>
          <w:kern w:val="2"/>
        </w:rPr>
        <w:t>Feb 20 11:20:01 localhost systemd: Starting Session 2 of user root.</w:t>
      </w:r>
    </w:p>
    <w:p>
      <w:pPr>
        <w:pStyle w:val="26"/>
        <w:spacing w:line="214" w:lineRule="exact"/>
        <w:rPr>
          <w:kern w:val="2"/>
        </w:rPr>
      </w:pPr>
      <w:r>
        <w:rPr>
          <w:kern w:val="2"/>
        </w:rPr>
        <w:t>Feb 20 11:20:01 localhost systemd: Started Session 2 of user root.</w:t>
      </w:r>
    </w:p>
    <w:p>
      <w:pPr>
        <w:pStyle w:val="26"/>
        <w:spacing w:line="214" w:lineRule="exact"/>
        <w:rPr>
          <w:kern w:val="2"/>
        </w:rPr>
      </w:pPr>
      <w:r>
        <w:rPr>
          <w:kern w:val="2"/>
        </w:rPr>
        <w:t>Feb 20 11:21:19 localhost dbus-daemon: dbus[1124]: [system] Activating service</w:t>
      </w:r>
    </w:p>
    <w:p>
      <w:pPr>
        <w:pStyle w:val="26"/>
        <w:spacing w:line="214" w:lineRule="exact"/>
        <w:rPr>
          <w:kern w:val="2"/>
        </w:rPr>
      </w:pPr>
      <w:r>
        <w:rPr>
          <w:kern w:val="2"/>
        </w:rPr>
        <w:t>name='com.redhat.SubscriptionManager' (using servicehelper)</w:t>
      </w:r>
    </w:p>
    <w:p>
      <w:pPr>
        <w:pStyle w:val="26"/>
        <w:spacing w:line="214" w:lineRule="exact"/>
        <w:rPr>
          <w:spacing w:val="4"/>
          <w:kern w:val="2"/>
        </w:rPr>
      </w:pPr>
      <w:r>
        <w:rPr>
          <w:spacing w:val="4"/>
          <w:kern w:val="2"/>
        </w:rPr>
        <w:t>Feb 20 11:21:19 localhost dbus[1124]: [system] Activating service name='com.</w:t>
      </w:r>
    </w:p>
    <w:p>
      <w:pPr>
        <w:pStyle w:val="26"/>
        <w:spacing w:line="214" w:lineRule="exact"/>
        <w:rPr>
          <w:kern w:val="2"/>
        </w:rPr>
      </w:pPr>
      <w:r>
        <w:rPr>
          <w:kern w:val="2"/>
        </w:rPr>
        <w:t>redhat.SubscriptionManager' (using servicehelper)</w:t>
      </w:r>
    </w:p>
    <w:p>
      <w:pPr>
        <w:pStyle w:val="26"/>
        <w:spacing w:line="214" w:lineRule="exact"/>
        <w:rPr>
          <w:spacing w:val="6"/>
          <w:kern w:val="2"/>
        </w:rPr>
      </w:pPr>
      <w:r>
        <w:rPr>
          <w:spacing w:val="6"/>
          <w:kern w:val="2"/>
        </w:rPr>
        <w:t>Feb 20 11:21:19 localhost dbus-daemon: dbus[1124]: [system] Successfully </w:t>
      </w:r>
    </w:p>
    <w:p>
      <w:pPr>
        <w:pStyle w:val="26"/>
        <w:spacing w:line="214" w:lineRule="exact"/>
        <w:rPr>
          <w:kern w:val="2"/>
        </w:rPr>
      </w:pPr>
      <w:r>
        <w:rPr>
          <w:kern w:val="2"/>
        </w:rPr>
        <w:t>activated service 'com.redhat.SubscriptionManager'</w:t>
      </w:r>
    </w:p>
    <w:p>
      <w:pPr>
        <w:pStyle w:val="26"/>
        <w:spacing w:line="214" w:lineRule="exact"/>
        <w:rPr>
          <w:kern w:val="2"/>
        </w:rPr>
      </w:pPr>
      <w:r>
        <w:rPr>
          <w:kern w:val="2"/>
        </w:rPr>
        <w:t>Feb 20 11:21:19 localhost dbus[1124]: [system] Successfully activated service </w:t>
      </w:r>
    </w:p>
    <w:p>
      <w:pPr>
        <w:pStyle w:val="26"/>
        <w:spacing w:line="214" w:lineRule="exact"/>
        <w:rPr>
          <w:kern w:val="2"/>
        </w:rPr>
      </w:pPr>
      <w:r>
        <w:rPr>
          <w:kern w:val="2"/>
        </w:rPr>
        <w:t>'com.redhat.SubscriptionManager'</w:t>
      </w:r>
    </w:p>
    <w:p>
      <w:pPr>
        <w:pStyle w:val="26"/>
        <w:spacing w:line="214" w:lineRule="exact"/>
        <w:rPr>
          <w:kern w:val="2"/>
        </w:rPr>
      </w:pPr>
      <w:r>
        <w:rPr>
          <w:kern w:val="2"/>
        </w:rPr>
        <w:t>Feb 20 11:30:01 localhost systemd: Starting Session 3 of user root.</w:t>
      </w:r>
    </w:p>
    <w:p>
      <w:pPr>
        <w:pStyle w:val="26"/>
        <w:spacing w:line="214" w:lineRule="exact"/>
        <w:rPr>
          <w:kern w:val="2"/>
        </w:rPr>
      </w:pPr>
      <w:r>
        <w:rPr>
          <w:kern w:val="2"/>
        </w:rPr>
        <w:t>Feb 20 11:30:01 localhost systemd: Started Session 3 of user root.</w:t>
      </w:r>
    </w:p>
    <w:p>
      <w:pPr>
        <w:pStyle w:val="26"/>
        <w:spacing w:line="214" w:lineRule="exact"/>
        <w:rPr>
          <w:spacing w:val="-4"/>
          <w:kern w:val="2"/>
        </w:rPr>
      </w:pPr>
      <w:r>
        <w:rPr>
          <w:kern w:val="2"/>
        </w:rPr>
        <w:t>Feb</w:t>
      </w:r>
      <w:r>
        <w:rPr>
          <w:spacing w:val="-4"/>
          <w:kern w:val="2"/>
        </w:rPr>
        <w:t> 20 11:30:43 </w:t>
      </w:r>
      <w:r>
        <w:rPr>
          <w:spacing w:val="-4"/>
          <w:w w:val="70"/>
          <w:kern w:val="2"/>
        </w:rPr>
        <w:t> </w:t>
      </w:r>
      <w:r>
        <w:rPr>
          <w:spacing w:val="-4"/>
          <w:kern w:val="2"/>
        </w:rPr>
        <w:t>localhost systemd: Starting Cleanup of Temporary Directories...</w:t>
      </w:r>
    </w:p>
    <w:p>
      <w:pPr>
        <w:pStyle w:val="26"/>
        <w:spacing w:line="214" w:lineRule="exact"/>
        <w:rPr>
          <w:kern w:val="2"/>
        </w:rPr>
      </w:pPr>
      <w:r>
        <w:rPr>
          <w:kern w:val="2"/>
        </w:rPr>
        <w:t>Feb 20 11:30:43 localhost systemd: Started Cleanup of Temporary Directories.</w:t>
      </w:r>
    </w:p>
    <w:p>
      <w:pPr>
        <w:pStyle w:val="26"/>
        <w:spacing w:line="214" w:lineRule="exact"/>
        <w:rPr>
          <w:kern w:val="2"/>
        </w:rPr>
      </w:pPr>
      <w:r>
        <w:rPr>
          <w:kern w:val="2"/>
        </w:rPr>
        <w:t>Feb 20 11:40:01 localhost systemd: Starting Session 4 of user root.</w:t>
      </w:r>
    </w:p>
    <w:p>
      <w:pPr>
        <w:pStyle w:val="26"/>
        <w:rPr>
          <w:kern w:val="2"/>
        </w:rPr>
      </w:pPr>
      <w:r>
        <w:rPr>
          <w:kern w:val="2"/>
        </w:rPr>
        <w:t>Feb 20 11:40:01 localhost systemd: Started Session 4 of user root.</w:t>
      </w:r>
    </w:p>
    <w:p>
      <w:pPr>
        <w:pStyle w:val="59"/>
        <w:spacing w:after="90"/>
        <w:rPr>
          <w:kern w:val="2"/>
        </w:rPr>
      </w:pPr>
    </w:p>
    <w:p>
      <w:pPr>
        <w:rPr>
          <w:kern w:val="2"/>
        </w:rPr>
      </w:pPr>
      <w:r>
        <w:rPr>
          <w:rFonts w:hint="eastAsia"/>
          <w:color w:val="000000"/>
          <w:kern w:val="2"/>
          <w:szCs w:val="21"/>
        </w:rPr>
        <w:t>如果我们突然又想到了还有其他事情需要处理，也可以多创建几个会话窗口放在一起使用。如果这段时间内不再使用某个会话窗口，可以把它设置为临时断开（</w:t>
      </w:r>
      <w:r>
        <w:rPr>
          <w:color w:val="000000"/>
          <w:kern w:val="2"/>
          <w:szCs w:val="21"/>
        </w:rPr>
        <w:t>detach</w:t>
      </w:r>
      <w:r>
        <w:rPr>
          <w:rFonts w:hint="eastAsia"/>
          <w:color w:val="000000"/>
          <w:kern w:val="2"/>
          <w:szCs w:val="21"/>
        </w:rPr>
        <w:t>）模式，随后在需要时再重新连接（</w:t>
      </w:r>
      <w:r>
        <w:rPr>
          <w:color w:val="000000"/>
          <w:kern w:val="2"/>
          <w:szCs w:val="21"/>
        </w:rPr>
        <w:t>attach</w:t>
      </w:r>
      <w:r>
        <w:rPr>
          <w:rFonts w:hint="eastAsia"/>
          <w:color w:val="000000"/>
          <w:kern w:val="2"/>
          <w:szCs w:val="21"/>
        </w:rPr>
        <w:t>）回来即可。这段时间内，在会话窗口内运行的程序会继续执行。</w:t>
      </w:r>
    </w:p>
    <w:p>
      <w:pPr>
        <w:pStyle w:val="4"/>
        <w:spacing w:before="151" w:after="151"/>
        <w:rPr>
          <w:kern w:val="2"/>
        </w:rPr>
      </w:pPr>
      <w:r>
        <w:rPr>
          <w:color w:val="000000"/>
          <w:kern w:val="2"/>
        </w:rPr>
        <w:t>9.3.2</w:t>
      </w:r>
      <w:r>
        <w:rPr>
          <w:color w:val="000000"/>
          <w:kern w:val="2"/>
          <w:szCs w:val="21"/>
        </w:rPr>
        <w:t xml:space="preserve">  </w:t>
      </w:r>
      <w:r>
        <w:rPr>
          <w:rFonts w:hint="eastAsia"/>
          <w:color w:val="000000"/>
          <w:kern w:val="2"/>
        </w:rPr>
        <w:t>会话共享功能</w:t>
      </w:r>
    </w:p>
    <w:p>
      <w:pPr>
        <w:rPr>
          <w:kern w:val="2"/>
        </w:rPr>
      </w:pPr>
      <w:r>
        <w:rPr>
          <w:color w:val="000000"/>
          <w:kern w:val="2"/>
          <w:szCs w:val="21"/>
        </w:rPr>
        <w:t>screen</w:t>
      </w:r>
      <w:r>
        <w:rPr>
          <w:rFonts w:hint="eastAsia"/>
          <w:color w:val="000000"/>
          <w:kern w:val="2"/>
          <w:szCs w:val="21"/>
        </w:rPr>
        <w:t>命令不仅可以确保用户在极端情况下也不丢失对系统的远程控制，保证了生产环境中远程工作的不间断性，而且它还具有会话共享、分屏切割、会话锁定等实用的功能。其中，会话共享功能是一件很酷的事情，当多个用户同时控制主机的时候，它可以把屏幕内容共享出来，也就是说每个用户都可以看到相同的内容。</w:t>
      </w:r>
    </w:p>
    <w:p>
      <w:pPr>
        <w:rPr>
          <w:kern w:val="2"/>
        </w:rPr>
      </w:pPr>
      <w:r>
        <w:rPr>
          <w:kern w:val="2"/>
        </w:rPr>
        <w:t>screen</w:t>
      </w:r>
      <w:r>
        <w:rPr>
          <w:rFonts w:hint="eastAsia"/>
          <w:kern w:val="2"/>
        </w:rPr>
        <w:t>的会话共享功能的流程拓扑如图</w:t>
      </w:r>
      <w:r>
        <w:rPr>
          <w:kern w:val="2"/>
        </w:rPr>
        <w:t>9-13</w:t>
      </w:r>
      <w:r>
        <w:rPr>
          <w:rFonts w:hint="eastAsia"/>
          <w:kern w:val="2"/>
        </w:rPr>
        <w:t>所示。</w:t>
      </w:r>
    </w:p>
    <w:p>
      <w:pPr>
        <w:pStyle w:val="32"/>
        <w:spacing w:before="80"/>
        <w:rPr>
          <w:kern w:val="2"/>
        </w:rPr>
      </w:pPr>
      <w:r>
        <w:rPr>
          <w:color w:val="000000"/>
          <w:kern w:val="2"/>
          <w:szCs w:val="21"/>
        </w:rPr>
        <w:drawing>
          <wp:inline distT="0" distB="0" distL="0" distR="0">
            <wp:extent cx="2522220" cy="1851660"/>
            <wp:effectExtent l="0" t="0" r="0" b="0"/>
            <wp:docPr id="137" name="图片 137" descr="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09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22220" cy="1851660"/>
                    </a:xfrm>
                    <a:prstGeom prst="rect">
                      <a:avLst/>
                    </a:prstGeom>
                    <a:noFill/>
                    <a:ln>
                      <a:noFill/>
                    </a:ln>
                  </pic:spPr>
                </pic:pic>
              </a:graphicData>
            </a:graphic>
          </wp:inline>
        </w:drawing>
      </w:r>
    </w:p>
    <w:p>
      <w:pPr>
        <w:pStyle w:val="33"/>
        <w:spacing w:after="40"/>
        <w:rPr>
          <w:kern w:val="2"/>
        </w:rPr>
      </w:pPr>
      <w:r>
        <w:rPr>
          <w:rFonts w:hint="eastAsia"/>
          <w:color w:val="000000"/>
          <w:kern w:val="2"/>
          <w:szCs w:val="21"/>
        </w:rPr>
        <w:t>图</w:t>
      </w:r>
      <w:r>
        <w:rPr>
          <w:color w:val="000000"/>
          <w:kern w:val="2"/>
          <w:szCs w:val="21"/>
        </w:rPr>
        <w:t xml:space="preserve">9-13  </w:t>
      </w:r>
      <w:r>
        <w:rPr>
          <w:rFonts w:hint="eastAsia"/>
          <w:color w:val="000000"/>
          <w:kern w:val="2"/>
          <w:szCs w:val="21"/>
        </w:rPr>
        <w:t>会话共享功能的流程拓扑</w:t>
      </w:r>
    </w:p>
    <w:p>
      <w:pPr>
        <w:rPr>
          <w:kern w:val="2"/>
        </w:rPr>
      </w:pPr>
      <w:r>
        <w:rPr>
          <w:rFonts w:hint="eastAsia"/>
          <w:color w:val="000000"/>
          <w:kern w:val="2"/>
          <w:szCs w:val="21"/>
        </w:rPr>
        <w:t>要实现会话共享功能，首先使用</w:t>
      </w:r>
      <w:r>
        <w:rPr>
          <w:color w:val="000000"/>
          <w:kern w:val="2"/>
          <w:szCs w:val="21"/>
        </w:rPr>
        <w:t>ssh</w:t>
      </w:r>
      <w:r>
        <w:rPr>
          <w:rFonts w:hint="eastAsia"/>
          <w:color w:val="000000"/>
          <w:kern w:val="2"/>
          <w:szCs w:val="21"/>
        </w:rPr>
        <w:t>服务程序将终端</w:t>
      </w:r>
      <w:r>
        <w:rPr>
          <w:color w:val="000000"/>
          <w:kern w:val="2"/>
          <w:szCs w:val="21"/>
        </w:rPr>
        <w:t>A</w:t>
      </w:r>
      <w:r>
        <w:rPr>
          <w:rFonts w:hint="eastAsia"/>
          <w:color w:val="000000"/>
          <w:kern w:val="2"/>
          <w:szCs w:val="21"/>
        </w:rPr>
        <w:t>远程连接到服务器，并创建一个会话窗口。</w:t>
      </w:r>
    </w:p>
    <w:p>
      <w:pPr>
        <w:pStyle w:val="58"/>
        <w:rPr>
          <w:kern w:val="2"/>
        </w:rPr>
      </w:pPr>
    </w:p>
    <w:p>
      <w:pPr>
        <w:pStyle w:val="26"/>
        <w:spacing w:line="214" w:lineRule="exact"/>
        <w:rPr>
          <w:kern w:val="2"/>
        </w:rPr>
      </w:pPr>
      <w:r>
        <w:rPr>
          <w:kern w:val="2"/>
        </w:rPr>
        <w:t>[root@client A ~]# ssh 192.168.10.10</w:t>
      </w:r>
    </w:p>
    <w:p>
      <w:pPr>
        <w:pStyle w:val="26"/>
        <w:spacing w:line="214" w:lineRule="exact"/>
        <w:rPr>
          <w:kern w:val="2"/>
        </w:rPr>
      </w:pPr>
      <w:r>
        <w:rPr>
          <w:kern w:val="2"/>
        </w:rPr>
        <w:t>The authenticity of host '192.168.10.10 (192.168.10.10)' can't be established.</w:t>
      </w:r>
    </w:p>
    <w:p>
      <w:pPr>
        <w:pStyle w:val="26"/>
        <w:spacing w:line="214" w:lineRule="exact"/>
        <w:rPr>
          <w:kern w:val="2"/>
        </w:rPr>
      </w:pPr>
      <w:r>
        <w:rPr>
          <w:kern w:val="2"/>
        </w:rPr>
        <w:t>ECDSA key fingerprint is 70:3b:5d:37:96:7b:2e:a5:28:0d:7e:dc:47:6a:fe:5c.</w:t>
      </w:r>
    </w:p>
    <w:p>
      <w:pPr>
        <w:pStyle w:val="26"/>
        <w:spacing w:line="214" w:lineRule="exact"/>
        <w:rPr>
          <w:kern w:val="2"/>
        </w:rPr>
      </w:pPr>
      <w:r>
        <w:rPr>
          <w:kern w:val="2"/>
        </w:rPr>
        <w:t>Are you sure you want to continue connecting (yes/no)? yes</w:t>
      </w:r>
    </w:p>
    <w:p>
      <w:pPr>
        <w:pStyle w:val="26"/>
        <w:spacing w:line="214" w:lineRule="exact"/>
        <w:rPr>
          <w:kern w:val="2"/>
        </w:rPr>
      </w:pPr>
      <w:r>
        <w:rPr>
          <w:kern w:val="2"/>
        </w:rPr>
        <w:t>Warning: Permanently added '192.168.10.10' (ECDSA) to the list of known hosts.</w:t>
      </w:r>
    </w:p>
    <w:p>
      <w:pPr>
        <w:pStyle w:val="26"/>
        <w:spacing w:line="214" w:lineRule="exact"/>
        <w:rPr>
          <w:kern w:val="2"/>
        </w:rPr>
      </w:pPr>
      <w:r>
        <w:rPr>
          <w:kern w:val="2"/>
        </w:rPr>
        <w:t>root@192.168.10.10's password: </w:t>
      </w:r>
      <w:r>
        <w:rPr>
          <w:rStyle w:val="18"/>
          <w:rFonts w:hint="eastAsia"/>
          <w:kern w:val="2"/>
          <w:sz w:val="16"/>
        </w:rPr>
        <w:t>此处输入</w:t>
      </w:r>
      <w:r>
        <w:rPr>
          <w:rFonts w:hint="eastAsia"/>
          <w:b/>
        </w:rPr>
        <w:t>root</w:t>
      </w:r>
      <w:r>
        <w:rPr>
          <w:rStyle w:val="18"/>
          <w:rFonts w:hint="eastAsia"/>
          <w:kern w:val="2"/>
          <w:sz w:val="16"/>
        </w:rPr>
        <w:t>管理员密码</w:t>
      </w:r>
    </w:p>
    <w:p>
      <w:pPr>
        <w:pStyle w:val="26"/>
        <w:spacing w:line="214" w:lineRule="exact"/>
        <w:rPr>
          <w:kern w:val="2"/>
        </w:rPr>
      </w:pPr>
      <w:r>
        <w:rPr>
          <w:kern w:val="2"/>
        </w:rPr>
        <w:t>Last login: Wed May 4 07:56:29 2017</w:t>
      </w:r>
    </w:p>
    <w:p>
      <w:pPr>
        <w:pStyle w:val="26"/>
        <w:spacing w:line="214" w:lineRule="exact"/>
        <w:rPr>
          <w:kern w:val="2"/>
        </w:rPr>
      </w:pPr>
      <w:r>
        <w:rPr>
          <w:kern w:val="2"/>
        </w:rPr>
        <w:t>[root@client A ~]# screen -S linuxprobe</w:t>
      </w:r>
    </w:p>
    <w:p>
      <w:pPr>
        <w:pStyle w:val="26"/>
        <w:spacing w:line="214" w:lineRule="exact"/>
        <w:rPr>
          <w:kern w:val="2"/>
        </w:rPr>
      </w:pPr>
      <w:r>
        <w:rPr>
          <w:kern w:val="2"/>
        </w:rPr>
        <w:t>[root@client A ~]#</w:t>
      </w:r>
    </w:p>
    <w:p>
      <w:pPr>
        <w:pStyle w:val="59"/>
        <w:spacing w:after="90"/>
        <w:rPr>
          <w:kern w:val="2"/>
        </w:rPr>
      </w:pPr>
    </w:p>
    <w:p>
      <w:pPr>
        <w:rPr>
          <w:kern w:val="2"/>
        </w:rPr>
      </w:pPr>
      <w:r>
        <w:rPr>
          <w:rFonts w:hint="eastAsia"/>
          <w:color w:val="000000"/>
          <w:kern w:val="2"/>
          <w:szCs w:val="21"/>
        </w:rPr>
        <w:t>然后，使用</w:t>
      </w:r>
      <w:r>
        <w:rPr>
          <w:color w:val="000000"/>
          <w:kern w:val="2"/>
          <w:szCs w:val="21"/>
        </w:rPr>
        <w:t>ssh</w:t>
      </w:r>
      <w:r>
        <w:rPr>
          <w:rFonts w:hint="eastAsia"/>
          <w:color w:val="000000"/>
          <w:kern w:val="2"/>
          <w:szCs w:val="21"/>
        </w:rPr>
        <w:t>服务程序将终端</w:t>
      </w:r>
      <w:r>
        <w:rPr>
          <w:color w:val="000000"/>
          <w:kern w:val="2"/>
          <w:szCs w:val="21"/>
        </w:rPr>
        <w:t>B</w:t>
      </w:r>
      <w:r>
        <w:rPr>
          <w:rFonts w:hint="eastAsia"/>
          <w:color w:val="000000"/>
          <w:kern w:val="2"/>
          <w:szCs w:val="21"/>
        </w:rPr>
        <w:t>远程连接到服务器，并执行获取远程会话的命令。接下来，两台主机就能看到相同的内容了。</w:t>
      </w:r>
    </w:p>
    <w:p>
      <w:pPr>
        <w:pStyle w:val="58"/>
        <w:rPr>
          <w:kern w:val="2"/>
        </w:rPr>
      </w:pPr>
    </w:p>
    <w:p>
      <w:pPr>
        <w:pStyle w:val="26"/>
        <w:spacing w:line="214" w:lineRule="exact"/>
        <w:rPr>
          <w:kern w:val="2"/>
        </w:rPr>
      </w:pPr>
      <w:r>
        <w:rPr>
          <w:kern w:val="2"/>
        </w:rPr>
        <w:t>[root@client B ~]# ssh 192.168.10.10</w:t>
      </w:r>
    </w:p>
    <w:p>
      <w:pPr>
        <w:pStyle w:val="26"/>
        <w:spacing w:line="214" w:lineRule="exact"/>
        <w:rPr>
          <w:kern w:val="2"/>
        </w:rPr>
      </w:pPr>
      <w:r>
        <w:rPr>
          <w:kern w:val="2"/>
        </w:rPr>
        <w:t>The authenticity of host '192.168.10.10 (192.168.10.10)' can't be established.</w:t>
      </w:r>
    </w:p>
    <w:p>
      <w:pPr>
        <w:pStyle w:val="26"/>
        <w:spacing w:line="214" w:lineRule="exact"/>
        <w:rPr>
          <w:kern w:val="2"/>
        </w:rPr>
      </w:pPr>
      <w:r>
        <w:rPr>
          <w:kern w:val="2"/>
        </w:rPr>
        <w:t>ECDSA key fingerprint is 70:3b:5d:37:96:7b:2e:a5:28:0d:7e:dc:47:6a:fe:5c.</w:t>
      </w:r>
    </w:p>
    <w:p>
      <w:pPr>
        <w:pStyle w:val="26"/>
        <w:spacing w:line="214" w:lineRule="exact"/>
        <w:rPr>
          <w:kern w:val="2"/>
        </w:rPr>
      </w:pPr>
      <w:r>
        <w:rPr>
          <w:kern w:val="2"/>
        </w:rPr>
        <w:t>Are you sure you want to continue connecting (yes/no)? </w:t>
      </w:r>
      <w:r>
        <w:rPr>
          <w:b/>
          <w:bCs/>
          <w:kern w:val="2"/>
        </w:rPr>
        <w:t>yes</w:t>
      </w:r>
    </w:p>
    <w:p>
      <w:pPr>
        <w:pStyle w:val="26"/>
        <w:spacing w:line="214" w:lineRule="exact"/>
        <w:rPr>
          <w:kern w:val="2"/>
        </w:rPr>
      </w:pPr>
      <w:r>
        <w:rPr>
          <w:kern w:val="2"/>
        </w:rPr>
        <w:t>Warning: Permanently added '192.168.10.10' (ECDSA) to the list of known hosts.</w:t>
      </w:r>
    </w:p>
    <w:p>
      <w:pPr>
        <w:pStyle w:val="26"/>
        <w:spacing w:line="214" w:lineRule="exact"/>
        <w:rPr>
          <w:kern w:val="2"/>
        </w:rPr>
      </w:pPr>
      <w:r>
        <w:rPr>
          <w:kern w:val="2"/>
        </w:rPr>
        <w:t>root@192.168.10.10's password: </w:t>
      </w:r>
      <w:r>
        <w:rPr>
          <w:rStyle w:val="18"/>
          <w:rFonts w:hint="eastAsia"/>
          <w:kern w:val="2"/>
          <w:sz w:val="16"/>
        </w:rPr>
        <w:t>此处输入</w:t>
      </w:r>
      <w:r>
        <w:rPr>
          <w:rFonts w:hint="eastAsia"/>
          <w:b/>
        </w:rPr>
        <w:t>root</w:t>
      </w:r>
      <w:r>
        <w:rPr>
          <w:rStyle w:val="18"/>
          <w:rFonts w:hint="eastAsia"/>
          <w:kern w:val="2"/>
          <w:sz w:val="16"/>
        </w:rPr>
        <w:t>管理员密码</w:t>
      </w:r>
    </w:p>
    <w:p>
      <w:pPr>
        <w:pStyle w:val="26"/>
        <w:spacing w:line="214" w:lineRule="exact"/>
        <w:rPr>
          <w:kern w:val="2"/>
        </w:rPr>
      </w:pPr>
      <w:r>
        <w:rPr>
          <w:kern w:val="2"/>
        </w:rPr>
        <w:t>Last login: Wed Feb 22 04:55:38 2017 from 192.168.10.10</w:t>
      </w:r>
    </w:p>
    <w:p>
      <w:pPr>
        <w:pStyle w:val="26"/>
        <w:spacing w:line="214" w:lineRule="exact"/>
        <w:rPr>
          <w:kern w:val="2"/>
        </w:rPr>
      </w:pPr>
      <w:r>
        <w:rPr>
          <w:kern w:val="2"/>
        </w:rPr>
        <w:t>[root@client B ~]# screen -x </w:t>
      </w:r>
    </w:p>
    <w:p>
      <w:pPr>
        <w:pStyle w:val="26"/>
        <w:spacing w:line="214" w:lineRule="exact"/>
        <w:rPr>
          <w:kern w:val="2"/>
        </w:rPr>
      </w:pPr>
      <w:r>
        <w:rPr>
          <w:kern w:val="2"/>
        </w:rPr>
        <w:t>[root@client B ~]</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在</w:t>
      </w:r>
      <w:r>
        <w:rPr>
          <w:kern w:val="2"/>
        </w:rPr>
        <w:t>Linux</w:t>
      </w:r>
      <w:r>
        <w:rPr>
          <w:rFonts w:hint="eastAsia"/>
          <w:kern w:val="2"/>
        </w:rPr>
        <w:t>系统中有多种方法可以配置网络参数，请列举几种。</w:t>
      </w:r>
    </w:p>
    <w:p>
      <w:pPr>
        <w:pStyle w:val="52"/>
      </w:pPr>
      <w:r>
        <w:rPr>
          <w:rStyle w:val="18"/>
          <w:rFonts w:hint="eastAsia"/>
        </w:rPr>
        <w:t>答：</w:t>
      </w:r>
      <w:r>
        <w:rPr>
          <w:rFonts w:hint="eastAsia"/>
        </w:rPr>
        <w:t>配置网卡参数可以使用</w:t>
      </w:r>
      <w:r>
        <w:t>nmtui</w:t>
      </w:r>
      <w:r>
        <w:rPr>
          <w:rFonts w:hint="eastAsia"/>
        </w:rPr>
        <w:t>命令、</w:t>
      </w:r>
      <w:r>
        <w:t>nmcli</w:t>
      </w:r>
      <w:r>
        <w:rPr>
          <w:rFonts w:hint="eastAsia"/>
        </w:rPr>
        <w:t>命令或者直接编辑网卡配置文件来实现对网卡参数的修改。</w:t>
      </w:r>
    </w:p>
    <w:p>
      <w:pPr>
        <w:pStyle w:val="52"/>
      </w:pPr>
    </w:p>
    <w:p>
      <w:pPr>
        <w:pStyle w:val="43"/>
        <w:ind w:left="320" w:hanging="320"/>
        <w:rPr>
          <w:kern w:val="2"/>
        </w:rPr>
      </w:pPr>
      <w:r>
        <w:rPr>
          <w:kern w:val="2"/>
        </w:rPr>
        <w:t>2．</w:t>
      </w:r>
      <w:r>
        <w:rPr>
          <w:rFonts w:hint="eastAsia"/>
          <w:kern w:val="2"/>
        </w:rPr>
        <w:t>在</w:t>
      </w:r>
      <w:r>
        <w:rPr>
          <w:kern w:val="2"/>
        </w:rPr>
        <w:t>RHEL 7</w:t>
      </w:r>
      <w:r>
        <w:rPr>
          <w:rFonts w:hint="eastAsia"/>
          <w:kern w:val="2"/>
        </w:rPr>
        <w:t>系统中使用网卡会话技术的目的是什么？</w:t>
      </w:r>
    </w:p>
    <w:p>
      <w:pPr>
        <w:pStyle w:val="52"/>
      </w:pPr>
      <w:r>
        <w:rPr>
          <w:rStyle w:val="18"/>
          <w:rFonts w:hint="eastAsia"/>
        </w:rPr>
        <w:t>答：</w:t>
      </w:r>
      <w:r>
        <w:rPr>
          <w:rFonts w:hint="eastAsia"/>
        </w:rPr>
        <w:t>使用</w:t>
      </w:r>
      <w:r>
        <w:t>nmcli</w:t>
      </w:r>
      <w:r>
        <w:rPr>
          <w:rFonts w:hint="eastAsia"/>
        </w:rPr>
        <w:t>命令来管理网卡会话的目的是为了快速切换网卡参数，以便适应不同的工作场景。</w:t>
      </w:r>
    </w:p>
    <w:p>
      <w:pPr>
        <w:pStyle w:val="52"/>
      </w:pPr>
    </w:p>
    <w:p>
      <w:pPr>
        <w:pStyle w:val="43"/>
        <w:ind w:left="320" w:hanging="320"/>
        <w:rPr>
          <w:kern w:val="2"/>
        </w:rPr>
      </w:pPr>
      <w:r>
        <w:rPr>
          <w:kern w:val="2"/>
        </w:rPr>
        <w:t>3．</w:t>
      </w:r>
      <w:r>
        <w:rPr>
          <w:rFonts w:hint="eastAsia"/>
          <w:kern w:val="2"/>
        </w:rPr>
        <w:t>请简述网卡绑定技术</w:t>
      </w:r>
      <w:r>
        <w:rPr>
          <w:kern w:val="2"/>
        </w:rPr>
        <w:t>mode6</w:t>
      </w:r>
      <w:r>
        <w:rPr>
          <w:rFonts w:hint="eastAsia"/>
          <w:kern w:val="2"/>
        </w:rPr>
        <w:t>模式的特点。</w:t>
      </w:r>
    </w:p>
    <w:p>
      <w:pPr>
        <w:pStyle w:val="52"/>
      </w:pPr>
      <w:r>
        <w:rPr>
          <w:rStyle w:val="18"/>
          <w:rFonts w:hint="eastAsia"/>
        </w:rPr>
        <w:t>答：</w:t>
      </w:r>
      <w:r>
        <w:rPr>
          <w:rFonts w:hint="eastAsia"/>
        </w:rPr>
        <w:t>平时两块网卡均工作，且自动备援，无须交换机设备提供辅助支持。</w:t>
      </w:r>
    </w:p>
    <w:p>
      <w:pPr>
        <w:pStyle w:val="52"/>
      </w:pPr>
    </w:p>
    <w:p>
      <w:pPr>
        <w:pStyle w:val="43"/>
        <w:ind w:left="320" w:hanging="320"/>
        <w:rPr>
          <w:kern w:val="2"/>
        </w:rPr>
      </w:pPr>
      <w:r>
        <w:rPr>
          <w:kern w:val="2"/>
        </w:rPr>
        <w:t>4． </w:t>
      </w:r>
      <w:r>
        <w:rPr>
          <w:rFonts w:hint="eastAsia"/>
          <w:kern w:val="2"/>
        </w:rPr>
        <w:t>在</w:t>
      </w:r>
      <w:r>
        <w:rPr>
          <w:kern w:val="2"/>
        </w:rPr>
        <w:t>Linux</w:t>
      </w:r>
      <w:r>
        <w:rPr>
          <w:rFonts w:hint="eastAsia"/>
          <w:kern w:val="2"/>
        </w:rPr>
        <w:t>系统中，当通过修改其配置文件中的参数来配置服务程序时，若想要让新配置的参数生效，还需要执行什么操作？</w:t>
      </w:r>
    </w:p>
    <w:p>
      <w:pPr>
        <w:pStyle w:val="52"/>
      </w:pPr>
      <w:r>
        <w:rPr>
          <w:rStyle w:val="18"/>
          <w:rFonts w:hint="eastAsia"/>
        </w:rPr>
        <w:t>答：</w:t>
      </w:r>
      <w:r>
        <w:rPr>
          <w:rFonts w:hint="eastAsia"/>
        </w:rPr>
        <w:t>需要重新启动相关的服务程序，或让服务程序重新加载配置文件，或重启系统。</w:t>
      </w:r>
    </w:p>
    <w:p>
      <w:pPr>
        <w:pStyle w:val="52"/>
      </w:pPr>
    </w:p>
    <w:p>
      <w:pPr>
        <w:pStyle w:val="43"/>
        <w:ind w:left="320" w:hanging="320"/>
        <w:rPr>
          <w:kern w:val="2"/>
        </w:rPr>
      </w:pPr>
      <w:r>
        <w:rPr>
          <w:kern w:val="2"/>
        </w:rPr>
        <w:t>5．sshd</w:t>
      </w:r>
      <w:r>
        <w:rPr>
          <w:rFonts w:hint="eastAsia"/>
          <w:kern w:val="2"/>
        </w:rPr>
        <w:t>服务的口令验证与密钥验证方式，哪个更安全？</w:t>
      </w:r>
    </w:p>
    <w:p>
      <w:pPr>
        <w:pStyle w:val="52"/>
      </w:pPr>
      <w:r>
        <w:rPr>
          <w:rStyle w:val="18"/>
          <w:rFonts w:hint="eastAsia"/>
        </w:rPr>
        <w:t>答：</w:t>
      </w:r>
      <w:r>
        <w:rPr>
          <w:rFonts w:hint="eastAsia"/>
        </w:rPr>
        <w:t>一般情况下，密钥验证方式更加安全。若用户若认证有更高的安全需求，还可以再对密钥文件进行口令加密，从而实现双重加密。</w:t>
      </w:r>
    </w:p>
    <w:p>
      <w:pPr>
        <w:pStyle w:val="52"/>
      </w:pPr>
    </w:p>
    <w:p>
      <w:pPr>
        <w:pStyle w:val="43"/>
        <w:ind w:left="320" w:hanging="320"/>
        <w:rPr>
          <w:kern w:val="2"/>
        </w:rPr>
      </w:pPr>
      <w:r>
        <w:rPr>
          <w:kern w:val="2"/>
        </w:rPr>
        <w:t>6． </w:t>
      </w:r>
      <w:r>
        <w:rPr>
          <w:rFonts w:hint="eastAsia"/>
          <w:kern w:val="2"/>
        </w:rPr>
        <w:t>想要把本地文件</w:t>
      </w:r>
      <w:r>
        <w:rPr>
          <w:kern w:val="2"/>
        </w:rPr>
        <w:t>/root/out.txt</w:t>
      </w:r>
      <w:r>
        <w:rPr>
          <w:rFonts w:hint="eastAsia"/>
          <w:kern w:val="2"/>
        </w:rPr>
        <w:t>传送到地址为</w:t>
      </w:r>
      <w:r>
        <w:rPr>
          <w:kern w:val="2"/>
        </w:rPr>
        <w:t>192.168.10.20</w:t>
      </w:r>
      <w:r>
        <w:rPr>
          <w:rFonts w:hint="eastAsia"/>
          <w:kern w:val="2"/>
        </w:rPr>
        <w:t>的远程主机的</w:t>
      </w:r>
      <w:r>
        <w:rPr>
          <w:kern w:val="2"/>
        </w:rPr>
        <w:t>/home</w:t>
      </w:r>
      <w:r>
        <w:rPr>
          <w:rFonts w:hint="eastAsia"/>
          <w:kern w:val="2"/>
        </w:rPr>
        <w:t>目录下，且本地主机与远程主机均为</w:t>
      </w:r>
      <w:r>
        <w:rPr>
          <w:kern w:val="2"/>
        </w:rPr>
        <w:t>Linux</w:t>
      </w:r>
      <w:r>
        <w:rPr>
          <w:rFonts w:hint="eastAsia"/>
          <w:kern w:val="2"/>
        </w:rPr>
        <w:t>系统，最为简便的传送方式是什么？</w:t>
      </w:r>
    </w:p>
    <w:p>
      <w:pPr>
        <w:pStyle w:val="52"/>
        <w:rPr>
          <w:spacing w:val="4"/>
        </w:rPr>
      </w:pPr>
      <w:r>
        <w:rPr>
          <w:rStyle w:val="18"/>
          <w:rFonts w:hint="eastAsia"/>
        </w:rPr>
        <w:t>答：</w:t>
      </w:r>
      <w:r>
        <w:rPr>
          <w:rFonts w:hint="eastAsia"/>
          <w:spacing w:val="4"/>
        </w:rPr>
        <w:t>执行命令</w:t>
      </w:r>
      <w:r>
        <w:rPr>
          <w:spacing w:val="4"/>
        </w:rPr>
        <w:t>scp /root/out.txt root@192.168.10.20:/home</w:t>
      </w:r>
      <w:r>
        <w:rPr>
          <w:rFonts w:hint="eastAsia"/>
          <w:spacing w:val="4"/>
        </w:rPr>
        <w:t>，并在进行口令验证后即可开始传送。</w:t>
      </w:r>
    </w:p>
    <w:p>
      <w:pPr>
        <w:pStyle w:val="52"/>
      </w:pPr>
    </w:p>
    <w:p>
      <w:pPr>
        <w:pStyle w:val="43"/>
        <w:ind w:left="320" w:hanging="320"/>
        <w:rPr>
          <w:kern w:val="2"/>
        </w:rPr>
      </w:pPr>
      <w:r>
        <w:rPr>
          <w:kern w:val="2"/>
        </w:rPr>
        <w:t>7．</w:t>
      </w:r>
      <w:r>
        <w:rPr>
          <w:rFonts w:hint="eastAsia"/>
          <w:kern w:val="2"/>
        </w:rPr>
        <w:t>请简述配置</w:t>
      </w:r>
      <w:r>
        <w:rPr>
          <w:kern w:val="2"/>
        </w:rPr>
        <w:t>Yum</w:t>
      </w:r>
      <w:r>
        <w:rPr>
          <w:rFonts w:hint="eastAsia"/>
          <w:kern w:val="2"/>
        </w:rPr>
        <w:t>仓库的步骤。</w:t>
      </w:r>
    </w:p>
    <w:p>
      <w:pPr>
        <w:pStyle w:val="52"/>
      </w:pPr>
      <w:r>
        <w:rPr>
          <w:rStyle w:val="18"/>
          <w:rFonts w:hint="eastAsia"/>
        </w:rPr>
        <w:t>答：</w:t>
      </w:r>
      <w:r>
        <w:rPr>
          <w:rFonts w:hint="eastAsia"/>
        </w:rPr>
        <w:t>首先应该创建挂载目录并把光盘镜像文件与其关联，然后修改</w:t>
      </w:r>
      <w:r>
        <w:t>Yum</w:t>
      </w:r>
      <w:r>
        <w:rPr>
          <w:rFonts w:hint="eastAsia"/>
        </w:rPr>
        <w:t>的配置文件，填写入相关参数，尤其需要注意挂载目录的存放路径要正确无误，最后便可使用</w:t>
      </w:r>
      <w:r>
        <w:t>Yum</w:t>
      </w:r>
      <w:r>
        <w:rPr>
          <w:rFonts w:hint="eastAsia"/>
        </w:rPr>
        <w:t>命令来安装相关的服务程序了。</w:t>
      </w:r>
    </w:p>
    <w:p>
      <w:pPr>
        <w:pStyle w:val="52"/>
      </w:pPr>
    </w:p>
    <w:p>
      <w:pPr>
        <w:pStyle w:val="43"/>
        <w:ind w:left="320" w:hanging="320"/>
        <w:rPr>
          <w:spacing w:val="4"/>
          <w:kern w:val="2"/>
        </w:rPr>
      </w:pPr>
      <w:r>
        <w:rPr>
          <w:kern w:val="2"/>
        </w:rPr>
        <w:t>8． </w:t>
      </w:r>
      <w:r>
        <w:rPr>
          <w:spacing w:val="4"/>
          <w:kern w:val="2"/>
        </w:rPr>
        <w:t>screen</w:t>
      </w:r>
      <w:r>
        <w:rPr>
          <w:rFonts w:hint="eastAsia"/>
          <w:spacing w:val="4"/>
          <w:kern w:val="2"/>
        </w:rPr>
        <w:t>服务程序能够让用户实现远程控制的不间断会话服务，即便网络发生中断也不丢失对远程主机的会话控制。那么，当想要恢复到一个名为</w:t>
      </w:r>
      <w:r>
        <w:rPr>
          <w:spacing w:val="4"/>
          <w:kern w:val="2"/>
        </w:rPr>
        <w:t>linux</w:t>
      </w:r>
      <w:r>
        <w:rPr>
          <w:rFonts w:hint="eastAsia"/>
          <w:spacing w:val="4"/>
          <w:kern w:val="2"/>
        </w:rPr>
        <w:t>的会话窗口时，应该怎么做呢？</w:t>
      </w:r>
    </w:p>
    <w:p>
      <w:pPr>
        <w:pStyle w:val="52"/>
      </w:pPr>
      <w:r>
        <w:rPr>
          <w:rStyle w:val="18"/>
          <w:rFonts w:hint="eastAsia"/>
        </w:rPr>
        <w:t>答：</w:t>
      </w:r>
      <w:r>
        <w:rPr>
          <w:rFonts w:hint="eastAsia"/>
        </w:rPr>
        <w:t>执行命令</w:t>
      </w:r>
      <w:r>
        <w:t>screen -r linux</w:t>
      </w:r>
      <w:r>
        <w:rPr>
          <w:rFonts w:hint="eastAsia"/>
        </w:rPr>
        <w:t>即可恢复到这个会话窗口中。</w:t>
      </w:r>
    </w:p>
    <w:p>
      <w:pPr>
        <w:pStyle w:val="53"/>
        <w:pageBreakBefore/>
        <w:spacing w:after="151"/>
        <w:rPr>
          <w:kern w:val="2"/>
        </w:rPr>
      </w:pPr>
      <w:r>
        <w:rPr>
          <w:kern w:val="2"/>
          <w:sz w:val="20"/>
        </w:rPr>
        <mc:AlternateContent>
          <mc:Choice Requires="wps">
            <w:drawing>
              <wp:anchor distT="0" distB="0" distL="114300" distR="114300" simplePos="0" relativeHeight="251660288"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89" name="Line 179"/>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79" o:spid="_x0000_s1026" o:spt="20" style="position:absolute;left:0pt;margin-left:-73.5pt;margin-top:33pt;height:0pt;width:556.5pt;z-index:251660288;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OFvRMW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59264"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88" name="Rectangle 178"/>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78" o:spid="_x0000_s1026" o:spt="1" style="position:absolute;left:0pt;margin-left:159.45pt;margin-top:1.1pt;height:31.9pt;width:79.5pt;z-index:-251657216;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AEksx++QEAAN8DAAAOAAAAAAAAAAEAIAAAACcBAABkcnMvZTJvRG9j&#10;LnhtbFBLBQYAAAAABgAGAFkBAACSBQAAAAA=&#10;">
                <v:fill on="t" focussize="0,0"/>
                <v:stroke on="f"/>
                <v:imagedata o:title=""/>
                <o:lock v:ext="edit" aspectratio="f"/>
              </v:rect>
            </w:pict>
          </mc:Fallback>
        </mc:AlternateContent>
      </w:r>
      <w:r>
        <w:rPr>
          <w:rFonts w:hint="eastAsia"/>
          <w:kern w:val="2"/>
        </w:rPr>
        <w:t>第10章</w:t>
      </w:r>
    </w:p>
    <w:p>
      <w:pPr>
        <w:pStyle w:val="2"/>
        <w:rPr>
          <w:rFonts w:ascii="宋体" w:hAnsi="宋体" w:eastAsia="宋体"/>
          <w:kern w:val="2"/>
        </w:rPr>
      </w:pPr>
      <w:r>
        <w:rPr>
          <w:rFonts w:hint="eastAsia" w:ascii="宋体" w:hAnsi="宋体" w:eastAsia="宋体"/>
          <w:kern w:val="2"/>
        </w:rPr>
        <w:t>使用Apache服务部署静态网站</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61312" behindDoc="1" locked="0" layoutInCell="1" allowOverlap="1">
                <wp:simplePos x="0" y="0"/>
                <wp:positionH relativeFrom="column">
                  <wp:posOffset>-935990</wp:posOffset>
                </wp:positionH>
                <wp:positionV relativeFrom="paragraph">
                  <wp:posOffset>5715</wp:posOffset>
                </wp:positionV>
                <wp:extent cx="7052310" cy="1618615"/>
                <wp:effectExtent l="3175" t="1905" r="2540" b="0"/>
                <wp:wrapNone/>
                <wp:docPr id="287" name="Rectangle 180"/>
                <wp:cNvGraphicFramePr/>
                <a:graphic xmlns:a="http://schemas.openxmlformats.org/drawingml/2006/main">
                  <a:graphicData uri="http://schemas.microsoft.com/office/word/2010/wordprocessingShape">
                    <wps:wsp>
                      <wps:cNvSpPr>
                        <a:spLocks noChangeArrowheads="1"/>
                      </wps:cNvSpPr>
                      <wps:spPr bwMode="auto">
                        <a:xfrm>
                          <a:off x="0" y="0"/>
                          <a:ext cx="7052310" cy="161861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80" o:spid="_x0000_s1026" o:spt="1" style="position:absolute;left:0pt;margin-left:-73.7pt;margin-top:0.45pt;height:127.45pt;width:555.3pt;z-index:-251655168;mso-width-relative:page;mso-height-relative:page;" fillcolor="#D9D9D9" filled="t" stroked="f" coordsize="21600,21600" o:gfxdata="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s1zL3cAAAACQEAAA8AAAAAAAAAAQAgAAAAIgAAAGRycy9kb3du&#10;cmV2LnhtbFBLAQIUABQAAAAIAIdO4kAEK+B2+wEAAOADAAAOAAAAAAAAAAEAIAAAACsBAABkcnMv&#10;ZTJvRG9jLnhtbFBLBQYAAAAABgAGAFkBAACYBQ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网站服务程序；</w:t>
      </w:r>
    </w:p>
    <w:p>
      <w:pPr>
        <w:pStyle w:val="55"/>
        <w:rPr>
          <w:kern w:val="2"/>
        </w:rPr>
      </w:pPr>
      <w:r>
        <w:rPr>
          <w:kern w:val="2"/>
        </w:rPr>
        <w:sym w:font="Wingdings" w:char="00D8"/>
      </w:r>
      <w:r>
        <w:rPr>
          <w:kern w:val="2"/>
        </w:rPr>
        <w:tab/>
      </w:r>
      <w:r>
        <w:rPr>
          <w:rFonts w:hint="eastAsia"/>
          <w:kern w:val="2"/>
        </w:rPr>
        <w:t>配置服务文件参数；</w:t>
      </w:r>
    </w:p>
    <w:p>
      <w:pPr>
        <w:pStyle w:val="55"/>
        <w:rPr>
          <w:kern w:val="2"/>
        </w:rPr>
      </w:pPr>
      <w:r>
        <w:rPr>
          <w:kern w:val="2"/>
        </w:rPr>
        <w:sym w:font="Wingdings" w:char="00D8"/>
      </w:r>
      <w:r>
        <w:rPr>
          <w:kern w:val="2"/>
        </w:rPr>
        <w:tab/>
      </w:r>
      <w:r>
        <w:rPr>
          <w:kern w:val="2"/>
        </w:rPr>
        <w:t>SELinux</w:t>
      </w:r>
      <w:r>
        <w:rPr>
          <w:rFonts w:hint="eastAsia"/>
          <w:kern w:val="2"/>
        </w:rPr>
        <w:t>安全子系统；</w:t>
      </w:r>
    </w:p>
    <w:p>
      <w:pPr>
        <w:pStyle w:val="55"/>
        <w:rPr>
          <w:kern w:val="2"/>
        </w:rPr>
      </w:pPr>
      <w:r>
        <w:rPr>
          <w:kern w:val="2"/>
        </w:rPr>
        <w:sym w:font="Wingdings" w:char="00D8"/>
      </w:r>
      <w:r>
        <w:rPr>
          <w:kern w:val="2"/>
        </w:rPr>
        <w:tab/>
      </w:r>
      <w:r>
        <w:rPr>
          <w:rFonts w:hint="eastAsia"/>
          <w:kern w:val="2"/>
        </w:rPr>
        <w:t>个人用户主页功能；</w:t>
      </w:r>
    </w:p>
    <w:p>
      <w:pPr>
        <w:pStyle w:val="55"/>
        <w:rPr>
          <w:kern w:val="2"/>
        </w:rPr>
      </w:pPr>
      <w:r>
        <w:rPr>
          <w:kern w:val="2"/>
        </w:rPr>
        <w:sym w:font="Wingdings" w:char="00D8"/>
      </w:r>
      <w:r>
        <w:rPr>
          <w:kern w:val="2"/>
        </w:rPr>
        <w:tab/>
      </w:r>
      <w:r>
        <w:rPr>
          <w:rFonts w:hint="eastAsia"/>
          <w:kern w:val="2"/>
        </w:rPr>
        <w:t>虚拟主机功能；</w:t>
      </w:r>
    </w:p>
    <w:p>
      <w:pPr>
        <w:pStyle w:val="55"/>
        <w:rPr>
          <w:kern w:val="2"/>
        </w:rPr>
      </w:pPr>
      <w:r>
        <w:rPr>
          <w:kern w:val="2"/>
        </w:rPr>
        <w:sym w:font="Wingdings" w:char="00D8"/>
      </w:r>
      <w:r>
        <w:rPr>
          <w:kern w:val="2"/>
        </w:rPr>
        <w:tab/>
      </w:r>
      <w:r>
        <w:rPr>
          <w:kern w:val="2"/>
        </w:rPr>
        <w:t>Apache</w:t>
      </w:r>
      <w:r>
        <w:rPr>
          <w:rFonts w:hint="eastAsia"/>
          <w:kern w:val="2"/>
        </w:rPr>
        <w:t>的访问控制。</w:t>
      </w:r>
    </w:p>
    <w:p>
      <w:pPr>
        <w:rPr>
          <w:kern w:val="2"/>
        </w:rPr>
      </w:pPr>
    </w:p>
    <w:p>
      <w:pPr>
        <w:rPr>
          <w:kern w:val="2"/>
        </w:rPr>
      </w:pPr>
      <w:r>
        <w:rPr>
          <w:rFonts w:hint="eastAsia"/>
          <w:kern w:val="2"/>
        </w:rPr>
        <w:t>本章先向读者科普什么是</w:t>
      </w:r>
      <w:r>
        <w:rPr>
          <w:kern w:val="2"/>
        </w:rPr>
        <w:t>Web</w:t>
      </w:r>
      <w:r>
        <w:rPr>
          <w:rFonts w:hint="eastAsia"/>
          <w:kern w:val="2"/>
        </w:rPr>
        <w:t>服务程序，以及</w:t>
      </w:r>
      <w:r>
        <w:rPr>
          <w:kern w:val="2"/>
        </w:rPr>
        <w:t>Web</w:t>
      </w:r>
      <w:r>
        <w:rPr>
          <w:rFonts w:hint="eastAsia"/>
          <w:kern w:val="2"/>
        </w:rPr>
        <w:t>服务程序的用处，然后通过对比当前主流的</w:t>
      </w:r>
      <w:r>
        <w:rPr>
          <w:kern w:val="2"/>
        </w:rPr>
        <w:t>Web</w:t>
      </w:r>
      <w:r>
        <w:rPr>
          <w:rFonts w:hint="eastAsia"/>
          <w:kern w:val="2"/>
        </w:rPr>
        <w:t>服务程序来使读者更好地理解其各自的优势及特点，最后通过对</w:t>
      </w:r>
      <w:r>
        <w:rPr>
          <w:kern w:val="2"/>
        </w:rPr>
        <w:t>httpd</w:t>
      </w:r>
      <w:r>
        <w:rPr>
          <w:rFonts w:hint="eastAsia"/>
          <w:kern w:val="2"/>
        </w:rPr>
        <w:t>服务程序中“全局配置参数”、“区域配置参数”及“注释信息”的理论讲解和实战部署，确保读者学会</w:t>
      </w:r>
      <w:r>
        <w:rPr>
          <w:kern w:val="2"/>
        </w:rPr>
        <w:t>Web</w:t>
      </w:r>
      <w:r>
        <w:rPr>
          <w:rFonts w:hint="eastAsia"/>
          <w:kern w:val="2"/>
        </w:rPr>
        <w:t>服务程序的配置方法，并真正掌握在</w:t>
      </w:r>
      <w:r>
        <w:fldChar w:fldCharType="begin"/>
      </w:r>
      <w:r>
        <w:instrText xml:space="preserve"> HYPERLINK "http://www.linuxprobe.com/" \t "_blank" \o "linux系统" </w:instrText>
      </w:r>
      <w:r>
        <w:fldChar w:fldCharType="separate"/>
      </w:r>
      <w:r>
        <w:rPr>
          <w:kern w:val="2"/>
        </w:rPr>
        <w:t>Linux</w:t>
      </w:r>
      <w:r>
        <w:rPr>
          <w:rFonts w:hint="eastAsia"/>
          <w:kern w:val="2"/>
        </w:rPr>
        <w:t>系统</w:t>
      </w:r>
      <w:r>
        <w:rPr>
          <w:rFonts w:hint="eastAsia"/>
          <w:kern w:val="2"/>
        </w:rPr>
        <w:fldChar w:fldCharType="end"/>
      </w:r>
      <w:r>
        <w:rPr>
          <w:rFonts w:hint="eastAsia"/>
          <w:kern w:val="2"/>
        </w:rPr>
        <w:t>中配置服务的技巧。</w:t>
      </w:r>
    </w:p>
    <w:p>
      <w:pPr>
        <w:rPr>
          <w:spacing w:val="4"/>
          <w:kern w:val="2"/>
        </w:rPr>
      </w:pPr>
      <w:r>
        <w:fldChar w:fldCharType="begin"/>
      </w:r>
      <w:r>
        <w:instrText xml:space="preserve"> HYPERLINK "http://www.linuxprobe.com/" \t "_blank" \o "刘遄" </w:instrText>
      </w:r>
      <w:r>
        <w:fldChar w:fldCharType="separate"/>
      </w:r>
      <w:r>
        <w:rPr>
          <w:rFonts w:hint="eastAsia"/>
          <w:spacing w:val="2"/>
          <w:kern w:val="2"/>
        </w:rPr>
        <w:t>刘遄</w:t>
      </w:r>
      <w:r>
        <w:rPr>
          <w:rFonts w:hint="eastAsia"/>
          <w:spacing w:val="2"/>
          <w:kern w:val="2"/>
        </w:rPr>
        <w:fldChar w:fldCharType="end"/>
      </w:r>
      <w:r>
        <w:rPr>
          <w:rFonts w:hint="eastAsia"/>
          <w:spacing w:val="2"/>
          <w:kern w:val="2"/>
        </w:rPr>
        <w:t>老师还会在本章讲解</w:t>
      </w:r>
      <w:r>
        <w:rPr>
          <w:spacing w:val="2"/>
          <w:kern w:val="2"/>
        </w:rPr>
        <w:t>SELinux</w:t>
      </w:r>
      <w:r>
        <w:rPr>
          <w:rFonts w:hint="eastAsia"/>
          <w:spacing w:val="2"/>
          <w:kern w:val="2"/>
        </w:rPr>
        <w:t>服务的作用、三种工作模式以及策略管理方法，确保读者掌握</w:t>
      </w:r>
      <w:r>
        <w:rPr>
          <w:spacing w:val="2"/>
          <w:kern w:val="2"/>
        </w:rPr>
        <w:t>SEL</w:t>
      </w:r>
      <w:r>
        <w:rPr>
          <w:spacing w:val="4"/>
          <w:kern w:val="2"/>
        </w:rPr>
        <w:t>inux</w:t>
      </w:r>
      <w:r>
        <w:rPr>
          <w:rFonts w:hint="eastAsia"/>
          <w:spacing w:val="4"/>
          <w:kern w:val="2"/>
        </w:rPr>
        <w:t>域和</w:t>
      </w:r>
      <w:r>
        <w:rPr>
          <w:spacing w:val="4"/>
          <w:kern w:val="2"/>
        </w:rPr>
        <w:t>SELinux</w:t>
      </w:r>
      <w:r>
        <w:rPr>
          <w:rFonts w:hint="eastAsia"/>
          <w:spacing w:val="4"/>
          <w:kern w:val="2"/>
        </w:rPr>
        <w:t>安全上下文的配置方法，并依次完成多个基于</w:t>
      </w:r>
      <w:r>
        <w:rPr>
          <w:spacing w:val="4"/>
          <w:kern w:val="2"/>
        </w:rPr>
        <w:t>httpd</w:t>
      </w:r>
      <w:r>
        <w:rPr>
          <w:rFonts w:hint="eastAsia"/>
          <w:spacing w:val="4"/>
          <w:kern w:val="2"/>
        </w:rPr>
        <w:t>服务程序实用功能的部署实验，其中包括</w:t>
      </w:r>
      <w:r>
        <w:rPr>
          <w:spacing w:val="4"/>
          <w:kern w:val="2"/>
        </w:rPr>
        <w:t>httpd</w:t>
      </w:r>
      <w:r>
        <w:rPr>
          <w:rFonts w:hint="eastAsia"/>
          <w:spacing w:val="4"/>
          <w:kern w:val="2"/>
        </w:rPr>
        <w:t>服务程序的基本部署、个人用户主页功能和口令加密认证方式的实现，以及分别基于</w:t>
      </w:r>
      <w:r>
        <w:rPr>
          <w:spacing w:val="4"/>
          <w:kern w:val="2"/>
        </w:rPr>
        <w:t>IP</w:t>
      </w:r>
      <w:r>
        <w:rPr>
          <w:rFonts w:hint="eastAsia"/>
          <w:spacing w:val="4"/>
          <w:kern w:val="2"/>
        </w:rPr>
        <w:t>地址、主机名（域名）、端口号部署虚拟主机网站功能。</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10.1</w:t>
            </w:r>
            <w:r>
              <w:rPr>
                <w:color w:val="000000"/>
                <w:kern w:val="2"/>
                <w:szCs w:val="21"/>
              </w:rPr>
              <w:t xml:space="preserve">  </w:t>
            </w:r>
            <w:r>
              <w:rPr>
                <w:rFonts w:hint="eastAsia"/>
                <w:color w:val="000000"/>
                <w:kern w:val="2"/>
              </w:rPr>
              <w:t>网站服务程序</w:t>
            </w:r>
          </w:p>
        </w:tc>
      </w:tr>
    </w:tbl>
    <w:p>
      <w:pPr>
        <w:pStyle w:val="56"/>
        <w:rPr>
          <w:kern w:val="2"/>
        </w:rPr>
      </w:pPr>
    </w:p>
    <w:p>
      <w:pPr>
        <w:rPr>
          <w:kern w:val="2"/>
        </w:rPr>
      </w:pPr>
      <w:r>
        <w:rPr>
          <w:color w:val="000000"/>
          <w:kern w:val="2"/>
          <w:szCs w:val="21"/>
        </w:rPr>
        <w:t>1970</w:t>
      </w:r>
      <w:r>
        <w:rPr>
          <w:rFonts w:hint="eastAsia"/>
          <w:color w:val="000000"/>
          <w:kern w:val="2"/>
          <w:szCs w:val="21"/>
        </w:rPr>
        <w:t>年，作为互联网前身的</w:t>
      </w:r>
      <w:r>
        <w:rPr>
          <w:color w:val="000000"/>
          <w:kern w:val="2"/>
          <w:szCs w:val="21"/>
        </w:rPr>
        <w:t>ARPANET</w:t>
      </w:r>
      <w:r>
        <w:rPr>
          <w:rFonts w:hint="eastAsia"/>
          <w:color w:val="000000"/>
          <w:kern w:val="2"/>
          <w:szCs w:val="21"/>
        </w:rPr>
        <w:t>（阿帕网）已初具雏形，并开始向非军用部门开放，许多大学和商业部门开始接入。虽然彼时阿帕网的规模（只有</w:t>
      </w:r>
      <w:r>
        <w:rPr>
          <w:color w:val="000000"/>
          <w:kern w:val="2"/>
          <w:szCs w:val="21"/>
        </w:rPr>
        <w:t>4</w:t>
      </w:r>
      <w:r>
        <w:rPr>
          <w:rFonts w:hint="eastAsia"/>
          <w:color w:val="000000"/>
          <w:kern w:val="2"/>
          <w:szCs w:val="21"/>
        </w:rPr>
        <w:t>台主机联网运行）还不如现在的局域网成熟，但是它依然为网络技术的进步打下了扎实的基础。</w:t>
      </w:r>
    </w:p>
    <w:p>
      <w:pPr>
        <w:rPr>
          <w:kern w:val="2"/>
        </w:rPr>
      </w:pPr>
      <w:r>
        <w:rPr>
          <w:rFonts w:hint="eastAsia"/>
          <w:kern w:val="2"/>
        </w:rPr>
        <w:t>想必我们大多数人都是通过访问网站而开始接触互联网的吧。我们平时访问的网站服务就是</w:t>
      </w:r>
      <w:r>
        <w:rPr>
          <w:kern w:val="2"/>
        </w:rPr>
        <w:t>Web</w:t>
      </w:r>
      <w:r>
        <w:rPr>
          <w:rFonts w:hint="eastAsia"/>
          <w:kern w:val="2"/>
        </w:rPr>
        <w:t>网络服务，一般是指允许用户通过浏览器访问到互联网中各种资源的服务。如图</w:t>
      </w:r>
      <w:r>
        <w:rPr>
          <w:kern w:val="2"/>
        </w:rPr>
        <w:t>10-1</w:t>
      </w:r>
      <w:r>
        <w:rPr>
          <w:rFonts w:hint="eastAsia"/>
          <w:kern w:val="2"/>
        </w:rPr>
        <w:t>所示，</w:t>
      </w:r>
      <w:r>
        <w:rPr>
          <w:kern w:val="2"/>
        </w:rPr>
        <w:t>Web</w:t>
      </w:r>
      <w:r>
        <w:rPr>
          <w:rFonts w:hint="eastAsia"/>
          <w:kern w:val="2"/>
        </w:rPr>
        <w:t>网络服务是一种被动访问的服务程序，即只有接收到互联网中其他主机发出的请求后才会响应，最终用于提供服务程序的</w:t>
      </w:r>
      <w:r>
        <w:rPr>
          <w:kern w:val="2"/>
        </w:rPr>
        <w:t>Web</w:t>
      </w:r>
      <w:r>
        <w:rPr>
          <w:rFonts w:hint="eastAsia"/>
          <w:kern w:val="2"/>
        </w:rPr>
        <w:t>服务器会通过</w:t>
      </w:r>
      <w:r>
        <w:rPr>
          <w:kern w:val="2"/>
        </w:rPr>
        <w:t>HTTP</w:t>
      </w:r>
      <w:r>
        <w:rPr>
          <w:rFonts w:hint="eastAsia"/>
          <w:kern w:val="2"/>
        </w:rPr>
        <w:t>（超文本传输协议）或</w:t>
      </w:r>
      <w:r>
        <w:rPr>
          <w:kern w:val="2"/>
        </w:rPr>
        <w:t>HTTPS</w:t>
      </w:r>
      <w:r>
        <w:rPr>
          <w:rFonts w:hint="eastAsia"/>
          <w:kern w:val="2"/>
        </w:rPr>
        <w:t>（安全超文本传输协议）把请求的内容传送给用户。</w:t>
      </w:r>
    </w:p>
    <w:p>
      <w:pPr>
        <w:rPr>
          <w:kern w:val="2"/>
        </w:rPr>
      </w:pPr>
      <w:r>
        <w:rPr>
          <w:rFonts w:hint="eastAsia"/>
          <w:color w:val="000000"/>
          <w:kern w:val="2"/>
          <w:szCs w:val="21"/>
        </w:rPr>
        <w:t>目前能够提供</w:t>
      </w:r>
      <w:r>
        <w:rPr>
          <w:color w:val="000000"/>
          <w:kern w:val="2"/>
          <w:szCs w:val="21"/>
        </w:rPr>
        <w:t>Web</w:t>
      </w:r>
      <w:r>
        <w:rPr>
          <w:rFonts w:hint="eastAsia"/>
          <w:color w:val="000000"/>
          <w:kern w:val="2"/>
          <w:szCs w:val="21"/>
        </w:rPr>
        <w:t>网络服务的程序有</w:t>
      </w:r>
      <w:r>
        <w:rPr>
          <w:color w:val="000000"/>
          <w:kern w:val="2"/>
          <w:szCs w:val="21"/>
        </w:rPr>
        <w:t>IIS</w:t>
      </w:r>
      <w:r>
        <w:rPr>
          <w:rFonts w:hint="eastAsia"/>
          <w:color w:val="000000"/>
          <w:kern w:val="2"/>
          <w:szCs w:val="21"/>
        </w:rPr>
        <w:t>、</w:t>
      </w:r>
      <w:r>
        <w:rPr>
          <w:color w:val="000000"/>
          <w:kern w:val="2"/>
          <w:szCs w:val="21"/>
        </w:rPr>
        <w:t>Nginx</w:t>
      </w:r>
      <w:r>
        <w:rPr>
          <w:rFonts w:hint="eastAsia"/>
          <w:color w:val="000000"/>
          <w:kern w:val="2"/>
          <w:szCs w:val="21"/>
        </w:rPr>
        <w:t>和</w:t>
      </w:r>
      <w:r>
        <w:rPr>
          <w:color w:val="000000"/>
          <w:kern w:val="2"/>
          <w:szCs w:val="21"/>
        </w:rPr>
        <w:t>Apache</w:t>
      </w:r>
      <w:r>
        <w:rPr>
          <w:rFonts w:hint="eastAsia"/>
          <w:color w:val="000000"/>
          <w:kern w:val="2"/>
          <w:szCs w:val="21"/>
        </w:rPr>
        <w:t>等。其中，</w:t>
      </w:r>
      <w:r>
        <w:rPr>
          <w:color w:val="000000"/>
          <w:kern w:val="2"/>
          <w:szCs w:val="21"/>
        </w:rPr>
        <w:t>IIS</w:t>
      </w:r>
      <w:r>
        <w:rPr>
          <w:rFonts w:hint="eastAsia"/>
          <w:color w:val="000000"/>
          <w:kern w:val="2"/>
          <w:szCs w:val="21"/>
        </w:rPr>
        <w:t>（</w:t>
      </w:r>
      <w:r>
        <w:rPr>
          <w:color w:val="000000"/>
          <w:kern w:val="2"/>
          <w:szCs w:val="21"/>
        </w:rPr>
        <w:t>Internet Information Services</w:t>
      </w:r>
      <w:r>
        <w:rPr>
          <w:rFonts w:hint="eastAsia"/>
          <w:color w:val="000000"/>
          <w:kern w:val="2"/>
          <w:szCs w:val="21"/>
        </w:rPr>
        <w:t>，互联网信息服务）是</w:t>
      </w:r>
      <w:r>
        <w:rPr>
          <w:color w:val="000000"/>
          <w:kern w:val="2"/>
          <w:szCs w:val="21"/>
        </w:rPr>
        <w:t>Windows</w:t>
      </w:r>
      <w:r>
        <w:rPr>
          <w:rFonts w:hint="eastAsia"/>
          <w:color w:val="000000"/>
          <w:kern w:val="2"/>
          <w:szCs w:val="21"/>
        </w:rPr>
        <w:t>系统中默认的</w:t>
      </w:r>
      <w:r>
        <w:rPr>
          <w:color w:val="000000"/>
          <w:kern w:val="2"/>
          <w:szCs w:val="21"/>
        </w:rPr>
        <w:t>Web</w:t>
      </w:r>
      <w:r>
        <w:rPr>
          <w:rFonts w:hint="eastAsia"/>
          <w:color w:val="000000"/>
          <w:kern w:val="2"/>
          <w:szCs w:val="21"/>
        </w:rPr>
        <w:t>服务程序，这是一款图形化的网站管理工具，不仅可以提供</w:t>
      </w:r>
      <w:r>
        <w:rPr>
          <w:color w:val="000000"/>
          <w:kern w:val="2"/>
          <w:szCs w:val="21"/>
        </w:rPr>
        <w:t>Web</w:t>
      </w:r>
      <w:r>
        <w:rPr>
          <w:rFonts w:hint="eastAsia"/>
          <w:color w:val="000000"/>
          <w:kern w:val="2"/>
          <w:szCs w:val="21"/>
        </w:rPr>
        <w:t>网站服务，还可以提供</w:t>
      </w:r>
      <w:r>
        <w:rPr>
          <w:color w:val="000000"/>
          <w:kern w:val="2"/>
          <w:szCs w:val="21"/>
        </w:rPr>
        <w:t>FTP</w:t>
      </w:r>
      <w:r>
        <w:rPr>
          <w:rFonts w:hint="eastAsia"/>
          <w:color w:val="000000"/>
          <w:kern w:val="2"/>
          <w:szCs w:val="21"/>
        </w:rPr>
        <w:t>、</w:t>
      </w:r>
      <w:r>
        <w:rPr>
          <w:color w:val="000000"/>
          <w:kern w:val="2"/>
          <w:szCs w:val="21"/>
        </w:rPr>
        <w:t>NMTP</w:t>
      </w:r>
      <w:r>
        <w:rPr>
          <w:rFonts w:hint="eastAsia"/>
          <w:color w:val="000000"/>
          <w:kern w:val="2"/>
          <w:szCs w:val="21"/>
        </w:rPr>
        <w:t>、</w:t>
      </w:r>
      <w:r>
        <w:rPr>
          <w:color w:val="000000"/>
          <w:kern w:val="2"/>
          <w:szCs w:val="21"/>
        </w:rPr>
        <w:t>SMTP</w:t>
      </w:r>
      <w:r>
        <w:rPr>
          <w:rFonts w:hint="eastAsia"/>
          <w:color w:val="000000"/>
          <w:kern w:val="2"/>
          <w:szCs w:val="21"/>
        </w:rPr>
        <w:t>等服务。但是，</w:t>
      </w:r>
      <w:r>
        <w:rPr>
          <w:color w:val="000000"/>
          <w:kern w:val="2"/>
          <w:szCs w:val="21"/>
        </w:rPr>
        <w:t>IIS</w:t>
      </w:r>
      <w:r>
        <w:rPr>
          <w:rFonts w:hint="eastAsia"/>
          <w:color w:val="000000"/>
          <w:kern w:val="2"/>
          <w:szCs w:val="21"/>
        </w:rPr>
        <w:t>只能在</w:t>
      </w:r>
      <w:r>
        <w:rPr>
          <w:color w:val="000000"/>
          <w:kern w:val="2"/>
          <w:szCs w:val="21"/>
        </w:rPr>
        <w:t>Windows</w:t>
      </w:r>
      <w:r>
        <w:rPr>
          <w:rFonts w:hint="eastAsia"/>
          <w:color w:val="000000"/>
          <w:kern w:val="2"/>
          <w:szCs w:val="21"/>
        </w:rPr>
        <w:t>系统中使用，而我们这本书的名字是《</w:t>
      </w:r>
      <w:r>
        <w:rPr>
          <w:color w:val="000000"/>
          <w:kern w:val="2"/>
          <w:szCs w:val="21"/>
        </w:rPr>
        <w:t>Linux</w:t>
      </w:r>
      <w:r>
        <w:rPr>
          <w:rFonts w:hint="eastAsia"/>
          <w:color w:val="000000"/>
          <w:kern w:val="2"/>
          <w:szCs w:val="21"/>
        </w:rPr>
        <w:t>就该这么学》，所以它也就不在我们的学习范围之内了。</w:t>
      </w:r>
    </w:p>
    <w:p>
      <w:pPr>
        <w:pStyle w:val="32"/>
        <w:spacing w:before="280"/>
        <w:rPr>
          <w:kern w:val="2"/>
        </w:rPr>
      </w:pPr>
      <w:r>
        <w:rPr>
          <w:kern w:val="2"/>
        </w:rPr>
        <w:drawing>
          <wp:inline distT="0" distB="0" distL="0" distR="0">
            <wp:extent cx="3329940" cy="800100"/>
            <wp:effectExtent l="0" t="0" r="0" b="0"/>
            <wp:docPr id="138" name="图片 138"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00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329940" cy="800100"/>
                    </a:xfrm>
                    <a:prstGeom prst="rect">
                      <a:avLst/>
                    </a:prstGeom>
                    <a:noFill/>
                    <a:ln>
                      <a:noFill/>
                    </a:ln>
                  </pic:spPr>
                </pic:pic>
              </a:graphicData>
            </a:graphic>
          </wp:inline>
        </w:drawing>
      </w:r>
      <w:r>
        <w:rPr>
          <w:kern w:val="2"/>
        </w:rPr>
        <w:t> </w:t>
      </w:r>
    </w:p>
    <w:p>
      <w:pPr>
        <w:pStyle w:val="33"/>
        <w:spacing w:after="280"/>
        <w:rPr>
          <w:kern w:val="2"/>
        </w:rPr>
      </w:pPr>
      <w:r>
        <w:rPr>
          <w:rFonts w:hint="eastAsia"/>
          <w:kern w:val="2"/>
        </w:rPr>
        <w:t>图</w:t>
      </w:r>
      <w:r>
        <w:rPr>
          <w:kern w:val="2"/>
        </w:rPr>
        <w:t xml:space="preserve">10-1  </w:t>
      </w:r>
      <w:r>
        <w:rPr>
          <w:rFonts w:hint="eastAsia"/>
          <w:kern w:val="2"/>
        </w:rPr>
        <w:t>主机与</w:t>
      </w:r>
      <w:r>
        <w:rPr>
          <w:kern w:val="2"/>
        </w:rPr>
        <w:t>Web</w:t>
      </w:r>
      <w:r>
        <w:rPr>
          <w:rFonts w:hint="eastAsia"/>
          <w:kern w:val="2"/>
        </w:rPr>
        <w:t>服务器之间的通信</w:t>
      </w:r>
    </w:p>
    <w:p>
      <w:pPr>
        <w:rPr>
          <w:kern w:val="2"/>
        </w:rPr>
      </w:pPr>
      <w:r>
        <w:rPr>
          <w:kern w:val="2"/>
        </w:rPr>
        <w:t>2004</w:t>
      </w:r>
      <w:r>
        <w:rPr>
          <w:rFonts w:hint="eastAsia"/>
          <w:kern w:val="2"/>
        </w:rPr>
        <w:t>年</w:t>
      </w:r>
      <w:r>
        <w:rPr>
          <w:kern w:val="2"/>
        </w:rPr>
        <w:t>10</w:t>
      </w:r>
      <w:r>
        <w:rPr>
          <w:rFonts w:hint="eastAsia"/>
          <w:kern w:val="2"/>
        </w:rPr>
        <w:t>月</w:t>
      </w:r>
      <w:r>
        <w:rPr>
          <w:kern w:val="2"/>
        </w:rPr>
        <w:t>4</w:t>
      </w:r>
      <w:r>
        <w:rPr>
          <w:rFonts w:hint="eastAsia"/>
          <w:kern w:val="2"/>
        </w:rPr>
        <w:t>日，为俄罗斯知名门户站点而开发的</w:t>
      </w:r>
      <w:r>
        <w:rPr>
          <w:kern w:val="2"/>
        </w:rPr>
        <w:t>Web</w:t>
      </w:r>
      <w:r>
        <w:rPr>
          <w:rFonts w:hint="eastAsia"/>
          <w:kern w:val="2"/>
        </w:rPr>
        <w:t>服务程序</w:t>
      </w:r>
      <w:r>
        <w:rPr>
          <w:kern w:val="2"/>
        </w:rPr>
        <w:t>Nginx</w:t>
      </w:r>
      <w:r>
        <w:rPr>
          <w:rFonts w:hint="eastAsia"/>
          <w:kern w:val="2"/>
        </w:rPr>
        <w:t>横空出世。</w:t>
      </w:r>
      <w:r>
        <w:rPr>
          <w:kern w:val="2"/>
        </w:rPr>
        <w:t>Nginx</w:t>
      </w:r>
      <w:r>
        <w:rPr>
          <w:rFonts w:hint="eastAsia"/>
          <w:kern w:val="2"/>
        </w:rPr>
        <w:t>程序作为一款轻量级的网站服务软件，因其稳定性和丰富的功能而快速占领服务器市场，但</w:t>
      </w:r>
      <w:r>
        <w:rPr>
          <w:kern w:val="2"/>
        </w:rPr>
        <w:t>Nginx</w:t>
      </w:r>
      <w:r>
        <w:rPr>
          <w:rFonts w:hint="eastAsia"/>
          <w:kern w:val="2"/>
        </w:rPr>
        <w:t>最被认可的还当是系统资源消耗低且并发能力强，因此得到了国内诸如新浪、网易、腾讯等门户站的青睐。本书将在第</w:t>
      </w:r>
      <w:r>
        <w:rPr>
          <w:kern w:val="2"/>
        </w:rPr>
        <w:t>20</w:t>
      </w:r>
      <w:r>
        <w:rPr>
          <w:rFonts w:hint="eastAsia"/>
          <w:kern w:val="2"/>
        </w:rPr>
        <w:t>章讲解</w:t>
      </w:r>
      <w:r>
        <w:rPr>
          <w:kern w:val="2"/>
        </w:rPr>
        <w:t>Nginx</w:t>
      </w:r>
      <w:r>
        <w:rPr>
          <w:rFonts w:hint="eastAsia"/>
          <w:kern w:val="2"/>
        </w:rPr>
        <w:t>服务程序。</w:t>
      </w:r>
    </w:p>
    <w:p>
      <w:pPr>
        <w:rPr>
          <w:spacing w:val="4"/>
          <w:kern w:val="2"/>
        </w:rPr>
      </w:pPr>
      <w:r>
        <w:rPr>
          <w:spacing w:val="4"/>
          <w:kern w:val="2"/>
        </w:rPr>
        <w:t>Apache</w:t>
      </w:r>
      <w:r>
        <w:rPr>
          <w:rFonts w:hint="eastAsia"/>
          <w:spacing w:val="4"/>
          <w:kern w:val="2"/>
        </w:rPr>
        <w:t>程序是目前拥有很高市场占有率的</w:t>
      </w:r>
      <w:r>
        <w:rPr>
          <w:spacing w:val="4"/>
          <w:kern w:val="2"/>
        </w:rPr>
        <w:t>Web</w:t>
      </w:r>
      <w:r>
        <w:rPr>
          <w:rFonts w:hint="eastAsia"/>
          <w:spacing w:val="4"/>
          <w:kern w:val="2"/>
        </w:rPr>
        <w:t>服务程序之一，其跨平台和安全性广泛被认可且拥有快速、可靠、简单的</w:t>
      </w:r>
      <w:r>
        <w:rPr>
          <w:spacing w:val="4"/>
          <w:kern w:val="2"/>
        </w:rPr>
        <w:t>API</w:t>
      </w:r>
      <w:r>
        <w:rPr>
          <w:rFonts w:hint="eastAsia"/>
          <w:spacing w:val="4"/>
          <w:kern w:val="2"/>
        </w:rPr>
        <w:t>扩展。图</w:t>
      </w:r>
      <w:r>
        <w:rPr>
          <w:spacing w:val="4"/>
          <w:kern w:val="2"/>
        </w:rPr>
        <w:t>10-2</w:t>
      </w:r>
      <w:r>
        <w:rPr>
          <w:rFonts w:hint="eastAsia"/>
          <w:spacing w:val="4"/>
          <w:kern w:val="2"/>
        </w:rPr>
        <w:t>所示为</w:t>
      </w:r>
      <w:r>
        <w:rPr>
          <w:spacing w:val="4"/>
          <w:kern w:val="2"/>
        </w:rPr>
        <w:t>Apache</w:t>
      </w:r>
      <w:r>
        <w:rPr>
          <w:rFonts w:hint="eastAsia"/>
          <w:spacing w:val="4"/>
          <w:kern w:val="2"/>
        </w:rPr>
        <w:t>服务基金会的著名</w:t>
      </w:r>
      <w:r>
        <w:rPr>
          <w:spacing w:val="4"/>
          <w:kern w:val="2"/>
        </w:rPr>
        <w:t>Logo</w:t>
      </w:r>
      <w:r>
        <w:rPr>
          <w:rFonts w:hint="eastAsia"/>
          <w:spacing w:val="4"/>
          <w:kern w:val="2"/>
        </w:rPr>
        <w:t>，它的名字取自美国印第安人的土著语，寓意着拥有高超的作战策略和无穷的耐性。</w:t>
      </w:r>
      <w:r>
        <w:rPr>
          <w:spacing w:val="4"/>
          <w:kern w:val="2"/>
        </w:rPr>
        <w:t>Apache</w:t>
      </w:r>
      <w:r>
        <w:rPr>
          <w:rFonts w:hint="eastAsia"/>
          <w:spacing w:val="4"/>
          <w:kern w:val="2"/>
        </w:rPr>
        <w:t>服务程序可以运行在</w:t>
      </w:r>
      <w:r>
        <w:fldChar w:fldCharType="begin"/>
      </w:r>
      <w:r>
        <w:instrText xml:space="preserve"> HYPERLINK "http://www.linuxprobe.com/" \t "_blank" \o "linux系统" </w:instrText>
      </w:r>
      <w:r>
        <w:fldChar w:fldCharType="separate"/>
      </w:r>
      <w:r>
        <w:rPr>
          <w:spacing w:val="4"/>
          <w:kern w:val="2"/>
        </w:rPr>
        <w:t>Linux</w:t>
      </w:r>
      <w:r>
        <w:rPr>
          <w:rFonts w:hint="eastAsia"/>
          <w:spacing w:val="4"/>
          <w:kern w:val="2"/>
        </w:rPr>
        <w:t>系统</w:t>
      </w:r>
      <w:r>
        <w:rPr>
          <w:rFonts w:hint="eastAsia"/>
          <w:spacing w:val="4"/>
          <w:kern w:val="2"/>
        </w:rPr>
        <w:fldChar w:fldCharType="end"/>
      </w:r>
      <w:r>
        <w:rPr>
          <w:rFonts w:hint="eastAsia"/>
          <w:spacing w:val="4"/>
          <w:kern w:val="2"/>
        </w:rPr>
        <w:t>、</w:t>
      </w:r>
      <w:r>
        <w:rPr>
          <w:spacing w:val="4"/>
          <w:kern w:val="2"/>
        </w:rPr>
        <w:t>UNIX</w:t>
      </w:r>
      <w:r>
        <w:rPr>
          <w:rFonts w:hint="eastAsia"/>
          <w:spacing w:val="4"/>
          <w:kern w:val="2"/>
        </w:rPr>
        <w:t>系统甚至是</w:t>
      </w:r>
      <w:r>
        <w:rPr>
          <w:spacing w:val="4"/>
          <w:kern w:val="2"/>
        </w:rPr>
        <w:t>Windows</w:t>
      </w:r>
      <w:r>
        <w:rPr>
          <w:rFonts w:hint="eastAsia"/>
          <w:spacing w:val="4"/>
          <w:kern w:val="2"/>
        </w:rPr>
        <w:t>系统中，支持基于</w:t>
      </w:r>
      <w:r>
        <w:rPr>
          <w:spacing w:val="4"/>
          <w:kern w:val="2"/>
        </w:rPr>
        <w:t>IP</w:t>
      </w:r>
      <w:r>
        <w:rPr>
          <w:rFonts w:hint="eastAsia"/>
          <w:spacing w:val="4"/>
          <w:kern w:val="2"/>
        </w:rPr>
        <w:t>、域名及端口号的虚拟主机功能，支持多种认证方式，集成有代理服务器模块、安全</w:t>
      </w:r>
      <w:r>
        <w:rPr>
          <w:spacing w:val="4"/>
          <w:kern w:val="2"/>
        </w:rPr>
        <w:t>Socket</w:t>
      </w:r>
      <w:r>
        <w:rPr>
          <w:rFonts w:hint="eastAsia"/>
          <w:spacing w:val="4"/>
          <w:kern w:val="2"/>
        </w:rPr>
        <w:t>层（</w:t>
      </w:r>
      <w:r>
        <w:rPr>
          <w:spacing w:val="4"/>
          <w:kern w:val="2"/>
        </w:rPr>
        <w:t>SSL</w:t>
      </w:r>
      <w:r>
        <w:rPr>
          <w:rFonts w:hint="eastAsia"/>
          <w:spacing w:val="4"/>
          <w:kern w:val="2"/>
        </w:rPr>
        <w:t>），能够实时监视服务状态与定制日志消息，并有着各类丰富的模块支持。</w:t>
      </w:r>
    </w:p>
    <w:p>
      <w:pPr>
        <w:pStyle w:val="29"/>
        <w:rPr>
          <w:kern w:val="2"/>
          <w:shd w:val="pct10" w:color="auto" w:fill="FFFFFF"/>
        </w:rPr>
      </w:pPr>
    </w:p>
    <w:p>
      <w:pPr>
        <w:pStyle w:val="29"/>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392"/>
        <w:gridCol w:w="7307"/>
      </w:tblGrid>
      <w:tr>
        <w:tblPrEx>
          <w:tblLayout w:type="fixed"/>
          <w:tblCellMar>
            <w:top w:w="0" w:type="dxa"/>
            <w:left w:w="108" w:type="dxa"/>
            <w:bottom w:w="0" w:type="dxa"/>
            <w:right w:w="108" w:type="dxa"/>
          </w:tblCellMar>
        </w:tblPrEx>
        <w:trPr>
          <w:cantSplit/>
          <w:trHeight w:val="271" w:hRule="atLeast"/>
        </w:trPr>
        <w:tc>
          <w:tcPr>
            <w:tcW w:w="74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307"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Apache程序是在RHEL 5、6、7系统的默认Web服务程序，其相关知识点一直也是RHCSA和RHCE认证考试的重点内容。</w:t>
            </w:r>
          </w:p>
        </w:tc>
      </w:tr>
    </w:tbl>
    <w:p>
      <w:pPr>
        <w:pStyle w:val="29"/>
        <w:rPr>
          <w:kern w:val="2"/>
          <w:shd w:val="pct10" w:color="auto" w:fill="FFFFFF"/>
        </w:rPr>
      </w:pPr>
    </w:p>
    <w:p>
      <w:pPr>
        <w:pStyle w:val="32"/>
        <w:spacing w:before="280"/>
        <w:rPr>
          <w:kern w:val="2"/>
        </w:rPr>
      </w:pPr>
      <w:r>
        <w:rPr>
          <w:color w:val="000000"/>
          <w:kern w:val="2"/>
          <w:szCs w:val="21"/>
        </w:rPr>
        <w:drawing>
          <wp:inline distT="0" distB="0" distL="0" distR="0">
            <wp:extent cx="3200400" cy="845820"/>
            <wp:effectExtent l="0" t="0" r="0" b="0"/>
            <wp:docPr id="139" name="图片 139" descr="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0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200400" cy="845820"/>
                    </a:xfrm>
                    <a:prstGeom prst="rect">
                      <a:avLst/>
                    </a:prstGeom>
                    <a:noFill/>
                    <a:ln>
                      <a:noFill/>
                    </a:ln>
                  </pic:spPr>
                </pic:pic>
              </a:graphicData>
            </a:graphic>
          </wp:inline>
        </w:drawing>
      </w:r>
    </w:p>
    <w:p>
      <w:pPr>
        <w:pStyle w:val="33"/>
        <w:spacing w:after="280"/>
        <w:rPr>
          <w:kern w:val="2"/>
        </w:rPr>
      </w:pPr>
      <w:r>
        <w:rPr>
          <w:rFonts w:hint="eastAsia"/>
          <w:color w:val="000000"/>
          <w:kern w:val="2"/>
          <w:szCs w:val="21"/>
        </w:rPr>
        <w:t>图</w:t>
      </w:r>
      <w:r>
        <w:rPr>
          <w:color w:val="000000"/>
          <w:kern w:val="2"/>
          <w:szCs w:val="21"/>
        </w:rPr>
        <w:t>10-2  Apache</w:t>
      </w:r>
      <w:r>
        <w:rPr>
          <w:rFonts w:hint="eastAsia"/>
          <w:color w:val="000000"/>
          <w:kern w:val="2"/>
          <w:szCs w:val="21"/>
        </w:rPr>
        <w:t>软件基金会著名的</w:t>
      </w:r>
      <w:r>
        <w:rPr>
          <w:color w:val="000000"/>
          <w:kern w:val="2"/>
          <w:szCs w:val="21"/>
        </w:rPr>
        <w:t>Logo</w:t>
      </w:r>
    </w:p>
    <w:p>
      <w:pPr>
        <w:rPr>
          <w:kern w:val="2"/>
        </w:rPr>
      </w:pPr>
      <w:r>
        <w:rPr>
          <w:rFonts w:hint="eastAsia"/>
          <w:color w:val="000000"/>
          <w:kern w:val="2"/>
          <w:szCs w:val="21"/>
        </w:rPr>
        <w:t>总结来说，</w:t>
      </w:r>
      <w:r>
        <w:rPr>
          <w:color w:val="000000"/>
          <w:kern w:val="2"/>
          <w:szCs w:val="21"/>
        </w:rPr>
        <w:t>Nginx</w:t>
      </w:r>
      <w:r>
        <w:rPr>
          <w:rFonts w:hint="eastAsia"/>
          <w:color w:val="000000"/>
          <w:kern w:val="2"/>
          <w:szCs w:val="21"/>
        </w:rPr>
        <w:t>服务程序作为后起之秀，已经通过自身的优势与努力赢得了大批站长的信赖。本书配套的在线学习站点</w:t>
      </w:r>
      <w:r>
        <w:fldChar w:fldCharType="begin"/>
      </w:r>
      <w:r>
        <w:instrText xml:space="preserve"> HYPERLINK "http://www.linuxprobe.com" </w:instrText>
      </w:r>
      <w:r>
        <w:fldChar w:fldCharType="separate"/>
      </w:r>
      <w:r>
        <w:rPr>
          <w:color w:val="000000"/>
          <w:kern w:val="2"/>
          <w:szCs w:val="21"/>
        </w:rPr>
        <w:t>http://www.linuxprobe.com</w:t>
      </w:r>
      <w:r>
        <w:rPr>
          <w:color w:val="000000"/>
          <w:kern w:val="2"/>
          <w:szCs w:val="21"/>
        </w:rPr>
        <w:fldChar w:fldCharType="end"/>
      </w:r>
      <w:r>
        <w:rPr>
          <w:rFonts w:hint="eastAsia"/>
          <w:color w:val="000000"/>
          <w:kern w:val="2"/>
          <w:szCs w:val="21"/>
        </w:rPr>
        <w:t>就是基于</w:t>
      </w:r>
      <w:r>
        <w:rPr>
          <w:color w:val="000000"/>
          <w:kern w:val="2"/>
          <w:szCs w:val="21"/>
        </w:rPr>
        <w:t>Nginx</w:t>
      </w:r>
      <w:r>
        <w:rPr>
          <w:rFonts w:hint="eastAsia"/>
          <w:color w:val="000000"/>
          <w:kern w:val="2"/>
          <w:szCs w:val="21"/>
        </w:rPr>
        <w:t>服务程序部署的，不得不说</w:t>
      </w:r>
      <w:r>
        <w:rPr>
          <w:color w:val="000000"/>
          <w:kern w:val="2"/>
          <w:szCs w:val="21"/>
        </w:rPr>
        <w:t>Nginx</w:t>
      </w:r>
      <w:r>
        <w:rPr>
          <w:rFonts w:hint="eastAsia"/>
          <w:color w:val="000000"/>
          <w:kern w:val="2"/>
          <w:szCs w:val="21"/>
        </w:rPr>
        <w:t>也真的很棒！</w:t>
      </w:r>
    </w:p>
    <w:p>
      <w:pPr>
        <w:rPr>
          <w:spacing w:val="-4"/>
          <w:kern w:val="2"/>
        </w:rPr>
      </w:pPr>
      <w:r>
        <w:rPr>
          <w:rFonts w:hint="eastAsia"/>
          <w:spacing w:val="-4"/>
          <w:kern w:val="2"/>
        </w:rPr>
        <w:t>但是，</w:t>
      </w:r>
      <w:r>
        <w:rPr>
          <w:spacing w:val="-4"/>
          <w:kern w:val="2"/>
        </w:rPr>
        <w:t>Apache</w:t>
      </w:r>
      <w:r>
        <w:rPr>
          <w:rFonts w:hint="eastAsia"/>
          <w:spacing w:val="-4"/>
          <w:kern w:val="2"/>
        </w:rPr>
        <w:t>程序作为老牌的</w:t>
      </w:r>
      <w:r>
        <w:rPr>
          <w:spacing w:val="-4"/>
          <w:kern w:val="2"/>
        </w:rPr>
        <w:t>Web</w:t>
      </w:r>
      <w:r>
        <w:rPr>
          <w:rFonts w:hint="eastAsia"/>
          <w:spacing w:val="-4"/>
          <w:kern w:val="2"/>
        </w:rPr>
        <w:t>服务程序，一方面在</w:t>
      </w:r>
      <w:r>
        <w:rPr>
          <w:spacing w:val="-4"/>
          <w:kern w:val="2"/>
        </w:rPr>
        <w:t>Web</w:t>
      </w:r>
      <w:r>
        <w:rPr>
          <w:rFonts w:hint="eastAsia"/>
          <w:spacing w:val="-4"/>
          <w:kern w:val="2"/>
        </w:rPr>
        <w:t>服务器软件市场具有相当高的占有率，另一方面</w:t>
      </w:r>
      <w:r>
        <w:rPr>
          <w:spacing w:val="-4"/>
          <w:kern w:val="2"/>
        </w:rPr>
        <w:t>Apache</w:t>
      </w:r>
      <w:r>
        <w:rPr>
          <w:rFonts w:hint="eastAsia"/>
          <w:spacing w:val="-4"/>
          <w:kern w:val="2"/>
        </w:rPr>
        <w:t>也是</w:t>
      </w:r>
      <w:r>
        <w:rPr>
          <w:spacing w:val="-4"/>
          <w:kern w:val="2"/>
        </w:rPr>
        <w:t>RHEL 7</w:t>
      </w:r>
      <w:r>
        <w:rPr>
          <w:rFonts w:hint="eastAsia"/>
          <w:spacing w:val="-4"/>
          <w:kern w:val="2"/>
        </w:rPr>
        <w:t>系统中默认的</w:t>
      </w:r>
      <w:r>
        <w:rPr>
          <w:spacing w:val="-4"/>
          <w:kern w:val="2"/>
        </w:rPr>
        <w:t>Web</w:t>
      </w:r>
      <w:r>
        <w:rPr>
          <w:rFonts w:hint="eastAsia"/>
          <w:spacing w:val="-4"/>
          <w:kern w:val="2"/>
        </w:rPr>
        <w:t>服务程序，而且还是</w:t>
      </w:r>
      <w:r>
        <w:rPr>
          <w:spacing w:val="-4"/>
          <w:kern w:val="2"/>
        </w:rPr>
        <w:t>RHCSA</w:t>
      </w:r>
      <w:r>
        <w:rPr>
          <w:rFonts w:hint="eastAsia"/>
          <w:spacing w:val="-4"/>
          <w:kern w:val="2"/>
        </w:rPr>
        <w:t>和</w:t>
      </w:r>
      <w:r>
        <w:rPr>
          <w:spacing w:val="-4"/>
          <w:kern w:val="2"/>
        </w:rPr>
        <w:t>RHCE</w:t>
      </w:r>
      <w:r>
        <w:rPr>
          <w:rFonts w:hint="eastAsia"/>
          <w:spacing w:val="-4"/>
          <w:kern w:val="2"/>
        </w:rPr>
        <w:t>认证考试的必考内容，因此无论从实际应用角度还是从应对红帽认证考试的角度，我们都有必要好好学习</w:t>
      </w:r>
      <w:r>
        <w:rPr>
          <w:spacing w:val="-4"/>
          <w:kern w:val="2"/>
        </w:rPr>
        <w:t>Apache</w:t>
      </w:r>
      <w:r>
        <w:rPr>
          <w:rFonts w:hint="eastAsia"/>
          <w:spacing w:val="-4"/>
          <w:kern w:val="2"/>
        </w:rPr>
        <w:t>服务程序的部署，并深入挖掘其可用的丰富功能。</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：把光盘设备中的系统镜像挂载到</w:t>
      </w:r>
      <w:r>
        <w:rPr>
          <w:kern w:val="2"/>
        </w:rPr>
        <w:t>/media/cdrom</w:t>
      </w:r>
      <w:r>
        <w:rPr>
          <w:rFonts w:hint="eastAsia"/>
          <w:kern w:val="2"/>
        </w:rPr>
        <w:t>目录。</w:t>
      </w:r>
    </w:p>
    <w:p>
      <w:pPr>
        <w:pStyle w:val="29"/>
        <w:rPr>
          <w:kern w:val="2"/>
        </w:rPr>
      </w:pPr>
    </w:p>
    <w:p>
      <w:pPr>
        <w:pStyle w:val="58"/>
        <w:rPr>
          <w:kern w:val="2"/>
        </w:rPr>
      </w:pPr>
    </w:p>
    <w:p>
      <w:pPr>
        <w:pStyle w:val="26"/>
        <w:rPr>
          <w:kern w:val="2"/>
        </w:rPr>
      </w:pPr>
      <w:r>
        <w:rPr>
          <w:kern w:val="2"/>
        </w:rPr>
        <w:t>[root@linuxprobe ~]# mkdir -p /media/cdrom</w:t>
      </w:r>
    </w:p>
    <w:p>
      <w:pPr>
        <w:pStyle w:val="26"/>
        <w:rPr>
          <w:kern w:val="2"/>
        </w:rPr>
      </w:pPr>
      <w:r>
        <w:rPr>
          <w:kern w:val="2"/>
        </w:rPr>
        <w:t>[root@linuxprobe ~]# mount /dev/cdrom /media/cdrom</w:t>
      </w:r>
    </w:p>
    <w:p>
      <w:pPr>
        <w:pStyle w:val="26"/>
        <w:rPr>
          <w:kern w:val="2"/>
        </w:rPr>
      </w:pPr>
      <w:r>
        <w:rPr>
          <w:kern w:val="2"/>
        </w:rPr>
        <w:t>mount: /dev/sr0 is write-protected, mounting read-only</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仓库的配置文件，下述命令中具体参数的含义可参考</w:t>
      </w:r>
      <w:r>
        <w:fldChar w:fldCharType="begin"/>
      </w:r>
      <w:r>
        <w:instrText xml:space="preserve"> HYPERLINK "http://www.linuxprobe.com/chapter-04.html" \l "414_Yum" </w:instrText>
      </w:r>
      <w:r>
        <w:fldChar w:fldCharType="separate"/>
      </w:r>
      <w:r>
        <w:rPr>
          <w:color w:val="000000"/>
          <w:kern w:val="2"/>
          <w:szCs w:val="21"/>
        </w:rPr>
        <w:t>4.1.4</w:t>
      </w:r>
      <w:r>
        <w:rPr>
          <w:rFonts w:hint="eastAsia"/>
          <w:color w:val="000000"/>
          <w:kern w:val="2"/>
          <w:szCs w:val="21"/>
        </w:rPr>
        <w:t>小节</w:t>
      </w:r>
      <w:r>
        <w:rPr>
          <w:rFonts w:hint="eastAsia"/>
          <w:color w:val="000000"/>
          <w:kern w:val="2"/>
          <w:szCs w:val="21"/>
        </w:rPr>
        <w:fldChar w:fldCharType="end"/>
      </w:r>
      <w:r>
        <w:rPr>
          <w:rFonts w:hint="eastAsia"/>
          <w:color w:val="000000"/>
          <w:kern w:val="2"/>
          <w:szCs w:val="21"/>
        </w:rPr>
        <w:t>。</w:t>
      </w:r>
    </w:p>
    <w:p>
      <w:pPr>
        <w:pStyle w:val="58"/>
        <w:rPr>
          <w:kern w:val="2"/>
        </w:rPr>
      </w:pPr>
    </w:p>
    <w:p>
      <w:pPr>
        <w:pStyle w:val="26"/>
        <w:rPr>
          <w:kern w:val="2"/>
        </w:rPr>
      </w:pPr>
      <w:r>
        <w:rPr>
          <w:kern w:val="2"/>
        </w:rPr>
        <w:t>[root@linuxprobe ~]# vim /etc/yum.repos.d/rhel7.repo</w:t>
      </w:r>
    </w:p>
    <w:p>
      <w:pPr>
        <w:pStyle w:val="26"/>
        <w:rPr>
          <w:kern w:val="2"/>
        </w:rPr>
      </w:pPr>
      <w:r>
        <w:rPr>
          <w:kern w:val="2"/>
        </w:rPr>
        <w:t>[rhel7]</w:t>
      </w:r>
    </w:p>
    <w:p>
      <w:pPr>
        <w:pStyle w:val="26"/>
        <w:rPr>
          <w:kern w:val="2"/>
        </w:rPr>
      </w:pPr>
      <w:r>
        <w:rPr>
          <w:kern w:val="2"/>
        </w:rPr>
        <w:t>name=rhel7</w:t>
      </w:r>
    </w:p>
    <w:p>
      <w:pPr>
        <w:pStyle w:val="26"/>
        <w:rPr>
          <w:kern w:val="2"/>
        </w:rPr>
      </w:pPr>
      <w:r>
        <w:rPr>
          <w:kern w:val="2"/>
        </w:rPr>
        <w:t>baseurl=file:///media/cdrom</w:t>
      </w:r>
    </w:p>
    <w:p>
      <w:pPr>
        <w:pStyle w:val="26"/>
        <w:rPr>
          <w:kern w:val="2"/>
        </w:rPr>
      </w:pPr>
      <w:r>
        <w:rPr>
          <w:kern w:val="2"/>
        </w:rPr>
        <w:t>enabled=1</w:t>
      </w:r>
    </w:p>
    <w:p>
      <w:pPr>
        <w:pStyle w:val="26"/>
        <w:rPr>
          <w:kern w:val="2"/>
        </w:rPr>
      </w:pPr>
      <w:r>
        <w:rPr>
          <w:kern w:val="2"/>
        </w:rPr>
        <w:t>gpgcheck=0</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spacing w:val="-4"/>
          <w:kern w:val="2"/>
          <w:szCs w:val="21"/>
        </w:rPr>
        <w:t>：动手安装</w:t>
      </w:r>
      <w:r>
        <w:rPr>
          <w:color w:val="000000"/>
          <w:spacing w:val="-4"/>
          <w:kern w:val="2"/>
          <w:szCs w:val="21"/>
        </w:rPr>
        <w:t>Apache</w:t>
      </w:r>
      <w:r>
        <w:rPr>
          <w:rFonts w:hint="eastAsia"/>
          <w:color w:val="000000"/>
          <w:spacing w:val="-4"/>
          <w:kern w:val="2"/>
          <w:szCs w:val="21"/>
        </w:rPr>
        <w:t>服务程序。注意，使用</w:t>
      </w:r>
      <w:r>
        <w:rPr>
          <w:color w:val="000000"/>
          <w:spacing w:val="-4"/>
          <w:kern w:val="2"/>
          <w:szCs w:val="21"/>
        </w:rPr>
        <w:t>yum</w:t>
      </w:r>
      <w:r>
        <w:rPr>
          <w:rFonts w:hint="eastAsia"/>
          <w:color w:val="000000"/>
          <w:spacing w:val="-4"/>
          <w:kern w:val="2"/>
          <w:szCs w:val="21"/>
        </w:rPr>
        <w:t>命令进行安装时，跟在命令后面的</w:t>
      </w:r>
      <w:r>
        <w:rPr>
          <w:color w:val="000000"/>
          <w:spacing w:val="-4"/>
          <w:kern w:val="2"/>
          <w:szCs w:val="21"/>
        </w:rPr>
        <w:t>Apache</w:t>
      </w:r>
      <w:r>
        <w:rPr>
          <w:rFonts w:hint="eastAsia"/>
          <w:color w:val="000000"/>
          <w:spacing w:val="-4"/>
          <w:kern w:val="2"/>
          <w:szCs w:val="21"/>
        </w:rPr>
        <w:t>服务的软件包名称为</w:t>
      </w:r>
      <w:r>
        <w:rPr>
          <w:color w:val="000000"/>
          <w:spacing w:val="-4"/>
          <w:kern w:val="2"/>
          <w:szCs w:val="21"/>
        </w:rPr>
        <w:t>httpd</w:t>
      </w:r>
      <w:r>
        <w:rPr>
          <w:rFonts w:hint="eastAsia"/>
          <w:color w:val="000000"/>
          <w:spacing w:val="-4"/>
          <w:kern w:val="2"/>
          <w:szCs w:val="21"/>
        </w:rPr>
        <w:t>。如果直接执行</w:t>
      </w:r>
      <w:r>
        <w:rPr>
          <w:color w:val="000000"/>
          <w:spacing w:val="-4"/>
          <w:kern w:val="2"/>
          <w:szCs w:val="21"/>
        </w:rPr>
        <w:t>yum install apache</w:t>
      </w:r>
      <w:r>
        <w:rPr>
          <w:rFonts w:hint="eastAsia"/>
          <w:color w:val="000000"/>
          <w:spacing w:val="-4"/>
          <w:kern w:val="2"/>
          <w:szCs w:val="21"/>
        </w:rPr>
        <w:t>命令，则系统会报错。</w:t>
      </w:r>
    </w:p>
    <w:p>
      <w:pPr>
        <w:pStyle w:val="58"/>
        <w:rPr>
          <w:kern w:val="2"/>
        </w:rPr>
      </w:pPr>
    </w:p>
    <w:p>
      <w:pPr>
        <w:pStyle w:val="26"/>
        <w:rPr>
          <w:kern w:val="2"/>
        </w:rPr>
      </w:pPr>
      <w:r>
        <w:rPr>
          <w:kern w:val="2"/>
        </w:rPr>
        <w:t>[root@linuxprobe ~]# yum install httpd</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httpd x86</w:t>
      </w:r>
      <w:r>
        <w:rPr>
          <w:rFonts w:ascii="宋体"/>
          <w:kern w:val="2"/>
        </w:rPr>
        <w:t>_</w:t>
      </w:r>
      <w:r>
        <w:rPr>
          <w:kern w:val="2"/>
        </w:rPr>
        <w:t>64 2.4.6-17.el7 rhel 1.2 M</w:t>
      </w:r>
    </w:p>
    <w:p>
      <w:pPr>
        <w:pStyle w:val="26"/>
        <w:rPr>
          <w:kern w:val="2"/>
        </w:rPr>
      </w:pPr>
      <w:r>
        <w:rPr>
          <w:kern w:val="2"/>
        </w:rPr>
        <w:t>Installing for dependencies:</w:t>
      </w:r>
    </w:p>
    <w:p>
      <w:pPr>
        <w:pStyle w:val="26"/>
        <w:rPr>
          <w:kern w:val="2"/>
        </w:rPr>
      </w:pPr>
      <w:r>
        <w:rPr>
          <w:kern w:val="2"/>
        </w:rPr>
        <w:t> apr x86</w:t>
      </w:r>
      <w:r>
        <w:rPr>
          <w:rFonts w:ascii="宋体"/>
          <w:kern w:val="2"/>
        </w:rPr>
        <w:t>_</w:t>
      </w:r>
      <w:r>
        <w:rPr>
          <w:kern w:val="2"/>
        </w:rPr>
        <w:t>64 1.4.8-3.el7 rhel 103 k</w:t>
      </w:r>
    </w:p>
    <w:p>
      <w:pPr>
        <w:pStyle w:val="26"/>
        <w:rPr>
          <w:kern w:val="2"/>
        </w:rPr>
      </w:pPr>
      <w:r>
        <w:rPr>
          <w:kern w:val="2"/>
        </w:rPr>
        <w:t> apr-util x86</w:t>
      </w:r>
      <w:r>
        <w:rPr>
          <w:rFonts w:ascii="宋体"/>
          <w:kern w:val="2"/>
        </w:rPr>
        <w:t>_</w:t>
      </w:r>
      <w:r>
        <w:rPr>
          <w:kern w:val="2"/>
        </w:rPr>
        <w:t>64 1.5.2-6.el7 rhel 92 k</w:t>
      </w:r>
    </w:p>
    <w:p>
      <w:pPr>
        <w:pStyle w:val="26"/>
        <w:rPr>
          <w:kern w:val="2"/>
        </w:rPr>
      </w:pPr>
      <w:r>
        <w:rPr>
          <w:kern w:val="2"/>
        </w:rPr>
        <w:t> httpd-tools x86</w:t>
      </w:r>
      <w:r>
        <w:rPr>
          <w:rFonts w:ascii="宋体"/>
          <w:kern w:val="2"/>
        </w:rPr>
        <w:t>_</w:t>
      </w:r>
      <w:r>
        <w:rPr>
          <w:kern w:val="2"/>
        </w:rPr>
        <w:t>64 2.4.6-17.el7 rhel 77 k</w:t>
      </w:r>
    </w:p>
    <w:p>
      <w:pPr>
        <w:pStyle w:val="26"/>
        <w:rPr>
          <w:kern w:val="2"/>
        </w:rPr>
      </w:pPr>
      <w:r>
        <w:rPr>
          <w:kern w:val="2"/>
        </w:rPr>
        <w:t> mailcap noarch 2.1.41-2.el7 rhel 31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 (+4 Dependent packages)</w:t>
      </w:r>
    </w:p>
    <w:p>
      <w:pPr>
        <w:pStyle w:val="26"/>
        <w:rPr>
          <w:kern w:val="2"/>
        </w:rPr>
      </w:pPr>
      <w:r>
        <w:rPr>
          <w:kern w:val="2"/>
        </w:rPr>
        <w:t>Total download size: 1.5 M</w:t>
      </w:r>
    </w:p>
    <w:p>
      <w:pPr>
        <w:pStyle w:val="26"/>
        <w:rPr>
          <w:kern w:val="2"/>
        </w:rPr>
      </w:pPr>
      <w:r>
        <w:rPr>
          <w:kern w:val="2"/>
        </w:rPr>
        <w:t>Installed size: 4.3 M</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Complete!</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：启用</w:t>
      </w:r>
      <w:r>
        <w:rPr>
          <w:color w:val="000000"/>
          <w:kern w:val="2"/>
          <w:szCs w:val="21"/>
        </w:rPr>
        <w:t>httpd</w:t>
      </w:r>
      <w:r>
        <w:rPr>
          <w:rFonts w:hint="eastAsia"/>
          <w:color w:val="000000"/>
          <w:kern w:val="2"/>
          <w:szCs w:val="21"/>
        </w:rPr>
        <w:t>服务程序并将其加入到开机启动项中，使其能够随系统开机而运行，从而持续为用户提供</w:t>
      </w:r>
      <w:r>
        <w:rPr>
          <w:color w:val="000000"/>
          <w:kern w:val="2"/>
          <w:szCs w:val="21"/>
        </w:rPr>
        <w:t>Web</w:t>
      </w:r>
      <w:r>
        <w:rPr>
          <w:rFonts w:hint="eastAsia"/>
          <w:color w:val="000000"/>
          <w:kern w:val="2"/>
          <w:szCs w:val="21"/>
        </w:rPr>
        <w:t>服务：</w:t>
      </w:r>
    </w:p>
    <w:p>
      <w:pPr>
        <w:pStyle w:val="58"/>
        <w:rPr>
          <w:kern w:val="2"/>
        </w:rPr>
      </w:pPr>
    </w:p>
    <w:p>
      <w:pPr>
        <w:pStyle w:val="26"/>
        <w:rPr>
          <w:kern w:val="2"/>
        </w:rPr>
      </w:pPr>
      <w:r>
        <w:rPr>
          <w:kern w:val="2"/>
        </w:rPr>
        <w:t>[root@linuxprobe ~]# systemctl start httpd</w:t>
      </w:r>
    </w:p>
    <w:p>
      <w:pPr>
        <w:pStyle w:val="26"/>
        <w:rPr>
          <w:kern w:val="2"/>
        </w:rPr>
      </w:pPr>
      <w:r>
        <w:rPr>
          <w:kern w:val="2"/>
        </w:rPr>
        <w:t>[root@linuxprobe ~]# systemctl enable httpd</w:t>
      </w:r>
    </w:p>
    <w:p>
      <w:pPr>
        <w:pStyle w:val="26"/>
        <w:rPr>
          <w:kern w:val="2"/>
        </w:rPr>
      </w:pPr>
      <w:r>
        <w:rPr>
          <w:kern w:val="2"/>
        </w:rPr>
        <w:t>ln -s '/usr/lib/systemd/system/httpd.service' '/etc/systemd/system/multi-user.</w:t>
      </w:r>
    </w:p>
    <w:p>
      <w:pPr>
        <w:pStyle w:val="26"/>
        <w:rPr>
          <w:kern w:val="2"/>
        </w:rPr>
      </w:pPr>
      <w:r>
        <w:rPr>
          <w:kern w:val="2"/>
        </w:rPr>
        <w:t>target.wants/httpd.service'</w:t>
      </w:r>
    </w:p>
    <w:p>
      <w:pPr>
        <w:pStyle w:val="59"/>
        <w:spacing w:after="90"/>
        <w:rPr>
          <w:kern w:val="2"/>
        </w:rPr>
      </w:pPr>
    </w:p>
    <w:p>
      <w:pPr>
        <w:rPr>
          <w:kern w:val="2"/>
        </w:rPr>
      </w:pPr>
      <w:r>
        <w:rPr>
          <w:rFonts w:hint="eastAsia"/>
          <w:color w:val="000000"/>
          <w:kern w:val="2"/>
          <w:szCs w:val="21"/>
        </w:rPr>
        <w:t>大家在浏览器（这里以</w:t>
      </w:r>
      <w:r>
        <w:rPr>
          <w:color w:val="000000"/>
          <w:kern w:val="2"/>
          <w:szCs w:val="21"/>
        </w:rPr>
        <w:t>Firefox</w:t>
      </w:r>
      <w:r>
        <w:rPr>
          <w:rFonts w:hint="eastAsia"/>
          <w:color w:val="000000"/>
          <w:kern w:val="2"/>
          <w:szCs w:val="21"/>
        </w:rPr>
        <w:t>浏览器为例）的地址栏中输入</w:t>
      </w:r>
      <w:r>
        <w:rPr>
          <w:color w:val="000000"/>
          <w:kern w:val="2"/>
          <w:szCs w:val="21"/>
        </w:rPr>
        <w:t>http://127.0.0.1</w:t>
      </w:r>
      <w:r>
        <w:rPr>
          <w:rFonts w:hint="eastAsia"/>
          <w:color w:val="000000"/>
          <w:kern w:val="2"/>
          <w:szCs w:val="21"/>
        </w:rPr>
        <w:t>并按回车键，就可以看到用于提供</w:t>
      </w:r>
      <w:r>
        <w:rPr>
          <w:color w:val="000000"/>
          <w:kern w:val="2"/>
          <w:szCs w:val="21"/>
        </w:rPr>
        <w:t>Web</w:t>
      </w:r>
      <w:r>
        <w:rPr>
          <w:rFonts w:hint="eastAsia"/>
          <w:color w:val="000000"/>
          <w:kern w:val="2"/>
          <w:szCs w:val="21"/>
        </w:rPr>
        <w:t>服务的</w:t>
      </w:r>
      <w:r>
        <w:rPr>
          <w:color w:val="000000"/>
          <w:kern w:val="2"/>
          <w:szCs w:val="21"/>
        </w:rPr>
        <w:t>httpd</w:t>
      </w:r>
      <w:r>
        <w:rPr>
          <w:rFonts w:hint="eastAsia"/>
          <w:color w:val="000000"/>
          <w:kern w:val="2"/>
          <w:szCs w:val="21"/>
        </w:rPr>
        <w:t>服务程序的默认页面了，如图</w:t>
      </w:r>
      <w:r>
        <w:rPr>
          <w:color w:val="000000"/>
          <w:kern w:val="2"/>
          <w:szCs w:val="21"/>
        </w:rPr>
        <w:t>10-3</w:t>
      </w:r>
      <w:r>
        <w:rPr>
          <w:rFonts w:hint="eastAsia"/>
          <w:color w:val="000000"/>
          <w:kern w:val="2"/>
          <w:szCs w:val="21"/>
        </w:rPr>
        <w:t>所示。</w:t>
      </w:r>
    </w:p>
    <w:p>
      <w:pPr>
        <w:pStyle w:val="58"/>
        <w:rPr>
          <w:kern w:val="2"/>
        </w:rPr>
      </w:pPr>
    </w:p>
    <w:p>
      <w:pPr>
        <w:pStyle w:val="26"/>
        <w:rPr>
          <w:kern w:val="2"/>
        </w:rPr>
      </w:pPr>
      <w:r>
        <w:rPr>
          <w:kern w:val="2"/>
        </w:rPr>
        <w:t>[root@linuxprobe ~]# firefox</w:t>
      </w:r>
    </w:p>
    <w:p>
      <w:pPr>
        <w:pStyle w:val="59"/>
        <w:spacing w:after="90"/>
        <w:rPr>
          <w:kern w:val="2"/>
        </w:rPr>
      </w:pPr>
    </w:p>
    <w:p>
      <w:pPr>
        <w:pStyle w:val="56"/>
        <w:rPr>
          <w:kern w:val="2"/>
        </w:rPr>
      </w:pPr>
      <w:r>
        <w:rPr>
          <w:kern w:val="2"/>
        </w:rPr>
        <w:drawing>
          <wp:inline distT="0" distB="0" distL="0" distR="0">
            <wp:extent cx="5105400" cy="3063240"/>
            <wp:effectExtent l="0" t="0" r="0" b="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105400" cy="3063240"/>
                    </a:xfrm>
                    <a:prstGeom prst="rect">
                      <a:avLst/>
                    </a:prstGeom>
                    <a:noFill/>
                    <a:ln>
                      <a:noFill/>
                    </a:ln>
                  </pic:spPr>
                </pic:pic>
              </a:graphicData>
            </a:graphic>
          </wp:inline>
        </w:drawing>
      </w:r>
    </w:p>
    <w:p>
      <w:pPr>
        <w:pStyle w:val="33"/>
        <w:rPr>
          <w:color w:val="000000"/>
          <w:kern w:val="2"/>
          <w:szCs w:val="21"/>
        </w:rPr>
      </w:pPr>
      <w:r>
        <w:rPr>
          <w:rFonts w:hint="eastAsia"/>
          <w:color w:val="000000"/>
          <w:kern w:val="2"/>
          <w:szCs w:val="21"/>
        </w:rPr>
        <w:t>图</w:t>
      </w:r>
      <w:r>
        <w:rPr>
          <w:color w:val="000000"/>
          <w:kern w:val="2"/>
          <w:szCs w:val="21"/>
        </w:rPr>
        <w:t>10-3  httpd</w:t>
      </w:r>
      <w:r>
        <w:rPr>
          <w:rFonts w:hint="eastAsia"/>
          <w:color w:val="000000"/>
          <w:kern w:val="2"/>
          <w:szCs w:val="21"/>
        </w:rPr>
        <w:t>服务程序的默认页面</w:t>
      </w: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10.2</w:t>
            </w:r>
            <w:r>
              <w:rPr>
                <w:color w:val="000000"/>
                <w:kern w:val="2"/>
                <w:szCs w:val="21"/>
              </w:rPr>
              <w:t xml:space="preserve">  </w:t>
            </w:r>
            <w:r>
              <w:rPr>
                <w:rFonts w:hint="eastAsia"/>
                <w:color w:val="000000"/>
                <w:kern w:val="2"/>
              </w:rPr>
              <w:t>配置服务文件参数</w:t>
            </w:r>
          </w:p>
        </w:tc>
      </w:tr>
    </w:tbl>
    <w:p>
      <w:pPr>
        <w:pStyle w:val="56"/>
        <w:rPr>
          <w:kern w:val="2"/>
        </w:rPr>
      </w:pPr>
    </w:p>
    <w:p>
      <w:pPr>
        <w:rPr>
          <w:kern w:val="2"/>
        </w:rPr>
      </w:pPr>
      <w:r>
        <w:rPr>
          <w:rFonts w:hint="eastAsia"/>
          <w:color w:val="000000"/>
          <w:kern w:val="2"/>
          <w:szCs w:val="21"/>
        </w:rPr>
        <w:t>需要提醒大家的是，前文介绍的</w:t>
      </w:r>
      <w:r>
        <w:rPr>
          <w:color w:val="000000"/>
          <w:kern w:val="2"/>
          <w:szCs w:val="21"/>
        </w:rPr>
        <w:t>httpd</w:t>
      </w:r>
      <w:r>
        <w:rPr>
          <w:rFonts w:hint="eastAsia"/>
          <w:color w:val="000000"/>
          <w:kern w:val="2"/>
          <w:szCs w:val="21"/>
        </w:rPr>
        <w:t>服务程序的安装和运行，仅仅是</w:t>
      </w:r>
      <w:r>
        <w:rPr>
          <w:color w:val="000000"/>
          <w:kern w:val="2"/>
          <w:szCs w:val="21"/>
        </w:rPr>
        <w:t>httpd</w:t>
      </w:r>
      <w:r>
        <w:rPr>
          <w:rFonts w:hint="eastAsia"/>
          <w:color w:val="000000"/>
          <w:kern w:val="2"/>
          <w:szCs w:val="21"/>
        </w:rPr>
        <w:t>服务程序的一些皮毛，我们依然有很长的道路要走。在</w:t>
      </w:r>
      <w:r>
        <w:rPr>
          <w:color w:val="000000"/>
          <w:kern w:val="2"/>
          <w:szCs w:val="21"/>
        </w:rPr>
        <w:t>Linux</w:t>
      </w:r>
      <w:r>
        <w:rPr>
          <w:rFonts w:hint="eastAsia"/>
          <w:color w:val="000000"/>
          <w:kern w:val="2"/>
          <w:szCs w:val="21"/>
        </w:rPr>
        <w:t>系统中配置服务，其实就是修改服务的配置文件，因此，还需要知道这些配置文件的所在位置以及用途，</w:t>
      </w:r>
      <w:r>
        <w:rPr>
          <w:color w:val="000000"/>
          <w:kern w:val="2"/>
          <w:szCs w:val="21"/>
        </w:rPr>
        <w:t>httpd</w:t>
      </w:r>
      <w:r>
        <w:rPr>
          <w:rFonts w:hint="eastAsia"/>
          <w:color w:val="000000"/>
          <w:kern w:val="2"/>
          <w:szCs w:val="21"/>
        </w:rPr>
        <w:t>服务程序的主要配置文件及存放位置如表</w:t>
      </w:r>
      <w:r>
        <w:rPr>
          <w:color w:val="000000"/>
          <w:kern w:val="2"/>
          <w:szCs w:val="21"/>
        </w:rPr>
        <w:t>10-1</w:t>
      </w:r>
      <w:r>
        <w:rPr>
          <w:rFonts w:hint="eastAsia"/>
          <w:color w:val="000000"/>
          <w:kern w:val="2"/>
          <w:szCs w:val="21"/>
        </w:rPr>
        <w:t>所示。</w:t>
      </w:r>
    </w:p>
    <w:p>
      <w:pPr>
        <w:pStyle w:val="27"/>
        <w:rPr>
          <w:kern w:val="2"/>
        </w:rPr>
      </w:pPr>
      <w:r>
        <w:rPr>
          <w:rFonts w:hint="eastAsia"/>
          <w:kern w:val="2"/>
        </w:rPr>
        <w:t>表</w:t>
      </w:r>
      <w:r>
        <w:rPr>
          <w:kern w:val="2"/>
        </w:rPr>
        <w:t>10-1</w:t>
      </w:r>
      <w:r>
        <w:rPr>
          <w:kern w:val="2"/>
        </w:rPr>
        <w:tab/>
      </w:r>
      <w:r>
        <w:rPr>
          <w:kern w:val="2"/>
        </w:rPr>
        <w:t>Linux</w:t>
      </w:r>
      <w:r>
        <w:rPr>
          <w:rFonts w:hint="eastAsia"/>
          <w:kern w:val="2"/>
        </w:rPr>
        <w:t>系统中的配置文件</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468"/>
        <w:gridCol w:w="459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配置文件的名称</w:t>
            </w:r>
          </w:p>
        </w:tc>
        <w:tc>
          <w:tcPr>
            <w:tcW w:w="459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存放位置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tcBorders>
              <w:top w:val="single" w:color="000000" w:sz="4" w:space="0"/>
            </w:tcBorders>
            <w:vAlign w:val="center"/>
          </w:tcPr>
          <w:p>
            <w:pPr>
              <w:pStyle w:val="28"/>
              <w:rPr>
                <w:kern w:val="2"/>
              </w:rPr>
            </w:pPr>
            <w:r>
              <w:rPr>
                <w:rFonts w:hint="eastAsia"/>
                <w:kern w:val="2"/>
              </w:rPr>
              <w:t>服务目录</w:t>
            </w:r>
          </w:p>
        </w:tc>
        <w:tc>
          <w:tcPr>
            <w:tcW w:w="4593" w:type="dxa"/>
            <w:tcBorders>
              <w:top w:val="single" w:color="000000" w:sz="4" w:space="0"/>
            </w:tcBorders>
            <w:vAlign w:val="center"/>
          </w:tcPr>
          <w:p>
            <w:pPr>
              <w:pStyle w:val="57"/>
              <w:rPr>
                <w:kern w:val="2"/>
              </w:rPr>
            </w:pPr>
            <w:r>
              <w:rPr>
                <w:kern w:val="2"/>
              </w:rPr>
              <w:t>/etc/httpd</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vAlign w:val="center"/>
          </w:tcPr>
          <w:p>
            <w:pPr>
              <w:pStyle w:val="28"/>
              <w:rPr>
                <w:kern w:val="2"/>
              </w:rPr>
            </w:pPr>
            <w:r>
              <w:rPr>
                <w:rFonts w:hint="eastAsia"/>
                <w:kern w:val="2"/>
              </w:rPr>
              <w:t>主配置文件</w:t>
            </w:r>
          </w:p>
        </w:tc>
        <w:tc>
          <w:tcPr>
            <w:tcW w:w="4593" w:type="dxa"/>
            <w:vAlign w:val="center"/>
          </w:tcPr>
          <w:p>
            <w:pPr>
              <w:pStyle w:val="57"/>
              <w:rPr>
                <w:kern w:val="2"/>
              </w:rPr>
            </w:pPr>
            <w:r>
              <w:rPr>
                <w:kern w:val="2"/>
              </w:rPr>
              <w:t>/etc/httpd/conf/httpd.conf</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vAlign w:val="center"/>
          </w:tcPr>
          <w:p>
            <w:pPr>
              <w:pStyle w:val="28"/>
              <w:rPr>
                <w:kern w:val="2"/>
              </w:rPr>
            </w:pPr>
            <w:r>
              <w:rPr>
                <w:rFonts w:hint="eastAsia"/>
                <w:kern w:val="2"/>
              </w:rPr>
              <w:t>网站数据目录</w:t>
            </w:r>
          </w:p>
        </w:tc>
        <w:tc>
          <w:tcPr>
            <w:tcW w:w="4593" w:type="dxa"/>
            <w:vAlign w:val="center"/>
          </w:tcPr>
          <w:p>
            <w:pPr>
              <w:pStyle w:val="57"/>
              <w:rPr>
                <w:kern w:val="2"/>
              </w:rPr>
            </w:pPr>
            <w:r>
              <w:rPr>
                <w:kern w:val="2"/>
              </w:rPr>
              <w:t>/var/www/html</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vAlign w:val="center"/>
          </w:tcPr>
          <w:p>
            <w:pPr>
              <w:pStyle w:val="28"/>
              <w:rPr>
                <w:kern w:val="2"/>
              </w:rPr>
            </w:pPr>
            <w:r>
              <w:rPr>
                <w:rFonts w:hint="eastAsia"/>
                <w:kern w:val="2"/>
              </w:rPr>
              <w:t>访问日志</w:t>
            </w:r>
          </w:p>
        </w:tc>
        <w:tc>
          <w:tcPr>
            <w:tcW w:w="4593" w:type="dxa"/>
            <w:vAlign w:val="center"/>
          </w:tcPr>
          <w:p>
            <w:pPr>
              <w:pStyle w:val="57"/>
              <w:rPr>
                <w:kern w:val="2"/>
              </w:rPr>
            </w:pPr>
            <w:r>
              <w:rPr>
                <w:kern w:val="2"/>
              </w:rPr>
              <w:t>/var/log/httpd/access</w:t>
            </w:r>
            <w:r>
              <w:rPr>
                <w:rFonts w:ascii="宋体" w:eastAsia="宋体"/>
                <w:kern w:val="2"/>
              </w:rPr>
              <w:t>_</w:t>
            </w:r>
            <w:r>
              <w:rPr>
                <w:kern w:val="2"/>
              </w:rPr>
              <w:t>log</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68" w:type="dxa"/>
            <w:vAlign w:val="center"/>
          </w:tcPr>
          <w:p>
            <w:pPr>
              <w:pStyle w:val="28"/>
              <w:rPr>
                <w:kern w:val="2"/>
              </w:rPr>
            </w:pPr>
            <w:r>
              <w:rPr>
                <w:rFonts w:hint="eastAsia"/>
                <w:kern w:val="2"/>
              </w:rPr>
              <w:t>错误日志</w:t>
            </w:r>
          </w:p>
        </w:tc>
        <w:tc>
          <w:tcPr>
            <w:tcW w:w="4593" w:type="dxa"/>
            <w:vAlign w:val="center"/>
          </w:tcPr>
          <w:p>
            <w:pPr>
              <w:pStyle w:val="57"/>
              <w:rPr>
                <w:kern w:val="2"/>
              </w:rPr>
            </w:pPr>
            <w:r>
              <w:rPr>
                <w:kern w:val="2"/>
              </w:rPr>
              <w:t>/var/log/httpd/error</w:t>
            </w:r>
            <w:r>
              <w:rPr>
                <w:rFonts w:ascii="宋体" w:eastAsia="宋体"/>
                <w:kern w:val="2"/>
              </w:rPr>
              <w:t>_</w:t>
            </w:r>
            <w:r>
              <w:rPr>
                <w:kern w:val="2"/>
              </w:rPr>
              <w:t>log</w:t>
            </w:r>
          </w:p>
        </w:tc>
      </w:tr>
    </w:tbl>
    <w:p>
      <w:pPr>
        <w:pStyle w:val="29"/>
        <w:rPr>
          <w:kern w:val="2"/>
        </w:rPr>
      </w:pPr>
    </w:p>
    <w:p>
      <w:pPr>
        <w:rPr>
          <w:kern w:val="2"/>
        </w:rPr>
      </w:pPr>
      <w:r>
        <w:rPr>
          <w:rFonts w:hint="eastAsia"/>
          <w:color w:val="000000"/>
          <w:kern w:val="2"/>
          <w:szCs w:val="21"/>
        </w:rPr>
        <w:t>大家在首次打开</w:t>
      </w:r>
      <w:r>
        <w:rPr>
          <w:color w:val="000000"/>
          <w:kern w:val="2"/>
          <w:szCs w:val="21"/>
        </w:rPr>
        <w:t>httpd</w:t>
      </w:r>
      <w:r>
        <w:rPr>
          <w:rFonts w:hint="eastAsia"/>
          <w:color w:val="000000"/>
          <w:kern w:val="2"/>
          <w:szCs w:val="21"/>
        </w:rPr>
        <w:t>服务程序的主配置文件，可能会吓一跳</w:t>
      </w:r>
      <w:r>
        <w:rPr>
          <w:rFonts w:hint="eastAsia"/>
          <w:color w:val="000000"/>
          <w:w w:val="200"/>
          <w:kern w:val="2"/>
          <w:szCs w:val="21"/>
        </w:rPr>
        <w:t>—</w:t>
      </w:r>
      <w:r>
        <w:rPr>
          <w:rFonts w:hint="eastAsia"/>
          <w:color w:val="000000"/>
          <w:kern w:val="2"/>
          <w:szCs w:val="21"/>
        </w:rPr>
        <w:t>竟然有</w:t>
      </w:r>
      <w:r>
        <w:rPr>
          <w:color w:val="000000"/>
          <w:kern w:val="2"/>
          <w:szCs w:val="21"/>
        </w:rPr>
        <w:t>353</w:t>
      </w:r>
      <w:r>
        <w:rPr>
          <w:rFonts w:hint="eastAsia"/>
          <w:color w:val="000000"/>
          <w:kern w:val="2"/>
          <w:szCs w:val="21"/>
        </w:rPr>
        <w:t>行！这得至少需要一周的时间才能看完吧？！但是，大家只要仔细观看就会发现刘遄老师在这里调皮了。因为在这个配置文件中，所有以井号（</w:t>
      </w:r>
      <w:r>
        <w:rPr>
          <w:color w:val="000000"/>
          <w:kern w:val="2"/>
          <w:szCs w:val="21"/>
        </w:rPr>
        <w:t>#</w:t>
      </w:r>
      <w:r>
        <w:rPr>
          <w:rFonts w:hint="eastAsia"/>
          <w:color w:val="000000"/>
          <w:kern w:val="2"/>
          <w:szCs w:val="21"/>
        </w:rPr>
        <w:t>）开始的行都是注释行，其目的是对</w:t>
      </w:r>
      <w:r>
        <w:rPr>
          <w:color w:val="000000"/>
          <w:kern w:val="2"/>
          <w:szCs w:val="21"/>
        </w:rPr>
        <w:t>httpd</w:t>
      </w:r>
      <w:r>
        <w:rPr>
          <w:rFonts w:hint="eastAsia"/>
          <w:color w:val="000000"/>
          <w:kern w:val="2"/>
          <w:szCs w:val="21"/>
        </w:rPr>
        <w:t>服务程序的功能或某一行参数进行介绍，我们不需要逐行研究这些内容。</w:t>
      </w:r>
    </w:p>
    <w:p>
      <w:pPr>
        <w:rPr>
          <w:kern w:val="2"/>
        </w:rPr>
      </w:pPr>
      <w:r>
        <w:rPr>
          <w:rFonts w:hint="eastAsia"/>
          <w:kern w:val="2"/>
        </w:rPr>
        <w:t>在</w:t>
      </w:r>
      <w:r>
        <w:rPr>
          <w:kern w:val="2"/>
        </w:rPr>
        <w:t>httpd</w:t>
      </w:r>
      <w:r>
        <w:rPr>
          <w:rFonts w:hint="eastAsia"/>
          <w:kern w:val="2"/>
        </w:rPr>
        <w:t>服务程序的主配置文件中，存在三种类型的信息：注释行信息、全局配置、区域配置，如图</w:t>
      </w:r>
      <w:r>
        <w:rPr>
          <w:kern w:val="2"/>
        </w:rPr>
        <w:t>10-4</w:t>
      </w:r>
      <w:r>
        <w:rPr>
          <w:rFonts w:hint="eastAsia"/>
          <w:kern w:val="2"/>
        </w:rPr>
        <w:t>所示。</w:t>
      </w:r>
    </w:p>
    <w:p>
      <w:pPr>
        <w:pStyle w:val="32"/>
        <w:rPr>
          <w:kern w:val="2"/>
        </w:rPr>
      </w:pPr>
      <w:r>
        <w:rPr>
          <w:color w:val="000000"/>
          <w:kern w:val="2"/>
          <w:szCs w:val="21"/>
        </w:rPr>
        <w:drawing>
          <wp:inline distT="0" distB="0" distL="0" distR="0">
            <wp:extent cx="2880360" cy="1897380"/>
            <wp:effectExtent l="0" t="0" r="0" b="0"/>
            <wp:docPr id="141" name="图片 17" descr="第10章 使用Apache服务部署静态网站。第10章 使用Apache服务部署静态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descr="第10章 使用Apache服务部署静态网站。第10章 使用Apache服务部署静态网站。"/>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880360" cy="18973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10-4  httpd</w:t>
      </w:r>
      <w:r>
        <w:rPr>
          <w:rFonts w:hint="eastAsia"/>
          <w:color w:val="000000"/>
          <w:kern w:val="2"/>
          <w:szCs w:val="21"/>
        </w:rPr>
        <w:t>服务程序的主配置文件的构成</w:t>
      </w:r>
    </w:p>
    <w:p>
      <w:pPr>
        <w:rPr>
          <w:kern w:val="2"/>
        </w:rPr>
      </w:pPr>
      <w:r>
        <w:rPr>
          <w:rFonts w:hint="eastAsia"/>
          <w:color w:val="000000"/>
          <w:kern w:val="2"/>
          <w:szCs w:val="21"/>
        </w:rPr>
        <w:t>各位读者在学习第</w:t>
      </w:r>
      <w:r>
        <w:rPr>
          <w:color w:val="000000"/>
          <w:kern w:val="2"/>
          <w:szCs w:val="21"/>
        </w:rPr>
        <w:t>4</w:t>
      </w:r>
      <w:r>
        <w:rPr>
          <w:rFonts w:hint="eastAsia"/>
          <w:color w:val="000000"/>
          <w:kern w:val="2"/>
          <w:szCs w:val="21"/>
        </w:rPr>
        <w:t>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w:t>
      </w:r>
      <w:r>
        <w:rPr>
          <w:color w:val="000000"/>
          <w:kern w:val="2"/>
          <w:szCs w:val="21"/>
        </w:rPr>
        <w:t>httpd</w:t>
      </w:r>
      <w:r>
        <w:rPr>
          <w:rFonts w:hint="eastAsia"/>
          <w:color w:val="000000"/>
          <w:kern w:val="2"/>
          <w:szCs w:val="21"/>
        </w:rPr>
        <w:t>服务程序主配置文件中，最为常用的参数如表</w:t>
      </w:r>
      <w:r>
        <w:rPr>
          <w:color w:val="000000"/>
          <w:kern w:val="2"/>
          <w:szCs w:val="21"/>
        </w:rPr>
        <w:t>10-2</w:t>
      </w:r>
      <w:r>
        <w:rPr>
          <w:rFonts w:hint="eastAsia"/>
          <w:color w:val="000000"/>
          <w:kern w:val="2"/>
          <w:szCs w:val="21"/>
        </w:rPr>
        <w:t>所示。</w:t>
      </w:r>
    </w:p>
    <w:p>
      <w:pPr>
        <w:pStyle w:val="27"/>
        <w:rPr>
          <w:kern w:val="2"/>
        </w:rPr>
      </w:pPr>
      <w:r>
        <w:rPr>
          <w:rFonts w:hint="eastAsia"/>
          <w:kern w:val="2"/>
        </w:rPr>
        <w:t>表</w:t>
      </w:r>
      <w:r>
        <w:rPr>
          <w:kern w:val="2"/>
        </w:rPr>
        <w:t>10-2</w:t>
      </w:r>
      <w:r>
        <w:rPr>
          <w:kern w:val="2"/>
        </w:rPr>
        <w:tab/>
      </w:r>
      <w:r>
        <w:rPr>
          <w:rFonts w:hint="eastAsia"/>
          <w:kern w:val="2"/>
        </w:rPr>
        <w:t>配置</w:t>
      </w:r>
      <w:r>
        <w:rPr>
          <w:kern w:val="2"/>
        </w:rPr>
        <w:t>httpd</w:t>
      </w:r>
      <w:r>
        <w:rPr>
          <w:rFonts w:hint="eastAsia"/>
          <w:kern w:val="2"/>
        </w:rPr>
        <w:t>服务程序时最常用的参数以及用途描述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876"/>
        <w:gridCol w:w="518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18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用途</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tcBorders>
              <w:top w:val="single" w:color="000000" w:sz="4" w:space="0"/>
            </w:tcBorders>
            <w:vAlign w:val="center"/>
          </w:tcPr>
          <w:p>
            <w:pPr>
              <w:pStyle w:val="57"/>
              <w:rPr>
                <w:kern w:val="2"/>
              </w:rPr>
            </w:pPr>
            <w:r>
              <w:rPr>
                <w:kern w:val="2"/>
              </w:rPr>
              <w:t>ServerRoot</w:t>
            </w:r>
          </w:p>
        </w:tc>
        <w:tc>
          <w:tcPr>
            <w:tcW w:w="5185" w:type="dxa"/>
            <w:tcBorders>
              <w:top w:val="single" w:color="000000" w:sz="4" w:space="0"/>
            </w:tcBorders>
            <w:vAlign w:val="center"/>
          </w:tcPr>
          <w:p>
            <w:pPr>
              <w:pStyle w:val="28"/>
              <w:spacing w:before="30" w:beforeLines="10" w:after="30" w:afterLines="10"/>
              <w:rPr>
                <w:kern w:val="2"/>
              </w:rPr>
            </w:pPr>
            <w:r>
              <w:rPr>
                <w:rFonts w:hint="eastAsia"/>
                <w:kern w:val="2"/>
              </w:rPr>
              <w:t>服务目录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ServerAdmin</w:t>
            </w:r>
          </w:p>
        </w:tc>
        <w:tc>
          <w:tcPr>
            <w:tcW w:w="5185" w:type="dxa"/>
            <w:vAlign w:val="center"/>
          </w:tcPr>
          <w:p>
            <w:pPr>
              <w:pStyle w:val="28"/>
              <w:spacing w:before="30" w:beforeLines="10" w:after="30" w:afterLines="10"/>
              <w:rPr>
                <w:kern w:val="2"/>
              </w:rPr>
            </w:pPr>
            <w:r>
              <w:rPr>
                <w:rFonts w:hint="eastAsia"/>
                <w:kern w:val="2"/>
              </w:rPr>
              <w:t>管理员邮箱</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User</w:t>
            </w:r>
          </w:p>
        </w:tc>
        <w:tc>
          <w:tcPr>
            <w:tcW w:w="5185" w:type="dxa"/>
            <w:vAlign w:val="center"/>
          </w:tcPr>
          <w:p>
            <w:pPr>
              <w:pStyle w:val="28"/>
              <w:spacing w:before="30" w:beforeLines="10" w:after="30" w:afterLines="10"/>
              <w:rPr>
                <w:kern w:val="2"/>
              </w:rPr>
            </w:pPr>
            <w:r>
              <w:rPr>
                <w:rFonts w:hint="eastAsia"/>
                <w:kern w:val="2"/>
              </w:rPr>
              <w:t>运行服务的用户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Group</w:t>
            </w:r>
          </w:p>
        </w:tc>
        <w:tc>
          <w:tcPr>
            <w:tcW w:w="5185" w:type="dxa"/>
            <w:vAlign w:val="center"/>
          </w:tcPr>
          <w:p>
            <w:pPr>
              <w:pStyle w:val="28"/>
              <w:spacing w:before="30" w:beforeLines="10" w:after="30" w:afterLines="10"/>
              <w:rPr>
                <w:kern w:val="2"/>
              </w:rPr>
            </w:pPr>
            <w:r>
              <w:rPr>
                <w:rFonts w:hint="eastAsia"/>
                <w:kern w:val="2"/>
              </w:rPr>
              <w:t>运行服务的用户组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ServerName</w:t>
            </w:r>
          </w:p>
        </w:tc>
        <w:tc>
          <w:tcPr>
            <w:tcW w:w="5185" w:type="dxa"/>
            <w:vAlign w:val="center"/>
          </w:tcPr>
          <w:p>
            <w:pPr>
              <w:pStyle w:val="28"/>
              <w:spacing w:before="30" w:beforeLines="10" w:after="30" w:afterLines="10"/>
              <w:rPr>
                <w:kern w:val="2"/>
              </w:rPr>
            </w:pPr>
            <w:r>
              <w:rPr>
                <w:rFonts w:hint="eastAsia"/>
                <w:kern w:val="2"/>
              </w:rPr>
              <w:t>网站服务器的域名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DocumentRoot</w:t>
            </w:r>
          </w:p>
        </w:tc>
        <w:tc>
          <w:tcPr>
            <w:tcW w:w="5185" w:type="dxa"/>
            <w:vAlign w:val="center"/>
          </w:tcPr>
          <w:p>
            <w:pPr>
              <w:pStyle w:val="28"/>
              <w:spacing w:before="30" w:beforeLines="10" w:after="30" w:afterLines="10"/>
              <w:rPr>
                <w:kern w:val="2"/>
              </w:rPr>
            </w:pPr>
            <w:r>
              <w:rPr>
                <w:rFonts w:hint="eastAsia"/>
                <w:kern w:val="2"/>
              </w:rPr>
              <w:t>网站数据目录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tcPr>
          <w:p>
            <w:pPr>
              <w:pStyle w:val="57"/>
              <w:rPr>
                <w:kern w:val="2"/>
              </w:rPr>
            </w:pPr>
            <w:r>
              <w:rPr>
                <w:kern w:val="2"/>
              </w:rPr>
              <w:t>Directory</w:t>
            </w:r>
          </w:p>
        </w:tc>
        <w:tc>
          <w:tcPr>
            <w:tcW w:w="5185" w:type="dxa"/>
          </w:tcPr>
          <w:p>
            <w:pPr>
              <w:pStyle w:val="28"/>
              <w:spacing w:before="30" w:beforeLines="10" w:after="30" w:afterLines="10"/>
              <w:rPr>
                <w:kern w:val="2"/>
              </w:rPr>
            </w:pPr>
            <w:r>
              <w:rPr>
                <w:rFonts w:hint="eastAsia"/>
                <w:kern w:val="2"/>
              </w:rPr>
              <w:t>网站数据目录的权限</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Listen</w:t>
            </w:r>
          </w:p>
        </w:tc>
        <w:tc>
          <w:tcPr>
            <w:tcW w:w="5185" w:type="dxa"/>
            <w:vAlign w:val="center"/>
          </w:tcPr>
          <w:p>
            <w:pPr>
              <w:pStyle w:val="28"/>
              <w:spacing w:before="30" w:beforeLines="10" w:after="30" w:afterLines="10"/>
              <w:rPr>
                <w:kern w:val="2"/>
              </w:rPr>
            </w:pPr>
            <w:r>
              <w:rPr>
                <w:rFonts w:hint="eastAsia"/>
                <w:kern w:val="2"/>
              </w:rPr>
              <w:t>监听的</w:t>
            </w:r>
            <w:r>
              <w:rPr>
                <w:kern w:val="2"/>
              </w:rPr>
              <w:t>IP</w:t>
            </w:r>
            <w:r>
              <w:rPr>
                <w:rFonts w:hint="eastAsia"/>
                <w:kern w:val="2"/>
              </w:rPr>
              <w:t>地址与端口号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DirectoryIndex</w:t>
            </w:r>
          </w:p>
        </w:tc>
        <w:tc>
          <w:tcPr>
            <w:tcW w:w="5185" w:type="dxa"/>
            <w:vAlign w:val="center"/>
          </w:tcPr>
          <w:p>
            <w:pPr>
              <w:pStyle w:val="28"/>
              <w:spacing w:before="30" w:beforeLines="10" w:after="30" w:afterLines="10"/>
              <w:rPr>
                <w:kern w:val="2"/>
              </w:rPr>
            </w:pPr>
            <w:r>
              <w:rPr>
                <w:rFonts w:hint="eastAsia"/>
                <w:kern w:val="2"/>
              </w:rPr>
              <w:t>默认的索引页页面</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ErrorLog</w:t>
            </w:r>
          </w:p>
        </w:tc>
        <w:tc>
          <w:tcPr>
            <w:tcW w:w="5185" w:type="dxa"/>
            <w:vAlign w:val="center"/>
          </w:tcPr>
          <w:p>
            <w:pPr>
              <w:pStyle w:val="28"/>
              <w:spacing w:before="30" w:beforeLines="10" w:after="30" w:afterLines="10"/>
              <w:rPr>
                <w:kern w:val="2"/>
              </w:rPr>
            </w:pPr>
            <w:r>
              <w:rPr>
                <w:rFonts w:hint="eastAsia"/>
                <w:kern w:val="2"/>
              </w:rPr>
              <w:t>错误日志文件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CustomLog</w:t>
            </w:r>
          </w:p>
        </w:tc>
        <w:tc>
          <w:tcPr>
            <w:tcW w:w="5185" w:type="dxa"/>
            <w:vAlign w:val="center"/>
          </w:tcPr>
          <w:p>
            <w:pPr>
              <w:pStyle w:val="28"/>
              <w:spacing w:before="30" w:beforeLines="10" w:after="30" w:afterLines="10"/>
              <w:rPr>
                <w:kern w:val="2"/>
              </w:rPr>
            </w:pPr>
            <w:r>
              <w:rPr>
                <w:rFonts w:hint="eastAsia"/>
                <w:kern w:val="2"/>
              </w:rPr>
              <w:t>访问日志文件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76" w:type="dxa"/>
            <w:vAlign w:val="center"/>
          </w:tcPr>
          <w:p>
            <w:pPr>
              <w:pStyle w:val="57"/>
              <w:rPr>
                <w:kern w:val="2"/>
              </w:rPr>
            </w:pPr>
            <w:r>
              <w:rPr>
                <w:kern w:val="2"/>
              </w:rPr>
              <w:t>Timeout</w:t>
            </w:r>
          </w:p>
        </w:tc>
        <w:tc>
          <w:tcPr>
            <w:tcW w:w="5185" w:type="dxa"/>
            <w:vAlign w:val="center"/>
          </w:tcPr>
          <w:p>
            <w:pPr>
              <w:pStyle w:val="28"/>
              <w:spacing w:before="30" w:beforeLines="10" w:after="30" w:afterLines="10"/>
              <w:rPr>
                <w:kern w:val="2"/>
              </w:rPr>
            </w:pPr>
            <w:r>
              <w:rPr>
                <w:rFonts w:hint="eastAsia"/>
                <w:kern w:val="2"/>
              </w:rPr>
              <w:t>网页超时时间，默认为</w:t>
            </w:r>
            <w:r>
              <w:rPr>
                <w:kern w:val="2"/>
              </w:rPr>
              <w:t>300</w:t>
            </w:r>
            <w:r>
              <w:rPr>
                <w:rFonts w:hint="eastAsia"/>
                <w:kern w:val="2"/>
              </w:rPr>
              <w:t>秒</w:t>
            </w:r>
          </w:p>
        </w:tc>
      </w:tr>
    </w:tbl>
    <w:p>
      <w:pPr>
        <w:pStyle w:val="29"/>
        <w:rPr>
          <w:kern w:val="2"/>
        </w:rPr>
      </w:pPr>
    </w:p>
    <w:p>
      <w:pPr>
        <w:rPr>
          <w:kern w:val="2"/>
        </w:rPr>
      </w:pPr>
      <w:r>
        <w:rPr>
          <w:rFonts w:hint="eastAsia"/>
          <w:color w:val="000000"/>
          <w:kern w:val="2"/>
          <w:szCs w:val="21"/>
        </w:rPr>
        <w:t>从表</w:t>
      </w:r>
      <w:r>
        <w:rPr>
          <w:color w:val="000000"/>
          <w:kern w:val="2"/>
          <w:szCs w:val="21"/>
        </w:rPr>
        <w:t>10-2</w:t>
      </w:r>
      <w:r>
        <w:rPr>
          <w:rFonts w:hint="eastAsia"/>
          <w:color w:val="000000"/>
          <w:kern w:val="2"/>
          <w:szCs w:val="21"/>
        </w:rPr>
        <w:t>中可知，</w:t>
      </w:r>
      <w:r>
        <w:rPr>
          <w:color w:val="000000"/>
          <w:kern w:val="2"/>
          <w:szCs w:val="21"/>
        </w:rPr>
        <w:t>DocumentRoot</w:t>
      </w:r>
      <w:r>
        <w:rPr>
          <w:rFonts w:hint="eastAsia"/>
          <w:color w:val="000000"/>
          <w:kern w:val="2"/>
          <w:szCs w:val="21"/>
        </w:rPr>
        <w:t>参数用于定义网站数据的保存路径，其参数的默认值是把网站数据存放到</w:t>
      </w:r>
      <w:r>
        <w:rPr>
          <w:color w:val="000000"/>
          <w:kern w:val="2"/>
          <w:szCs w:val="21"/>
        </w:rPr>
        <w:t>/var/www/html</w:t>
      </w:r>
      <w:r>
        <w:rPr>
          <w:rFonts w:hint="eastAsia"/>
          <w:color w:val="000000"/>
          <w:kern w:val="2"/>
          <w:szCs w:val="21"/>
        </w:rPr>
        <w:t>目录中；而当前网站普遍的首页面名称是</w:t>
      </w:r>
      <w:r>
        <w:rPr>
          <w:color w:val="000000"/>
          <w:kern w:val="2"/>
          <w:szCs w:val="21"/>
        </w:rPr>
        <w:t>index.html</w:t>
      </w:r>
      <w:r>
        <w:rPr>
          <w:rFonts w:hint="eastAsia"/>
          <w:color w:val="000000"/>
          <w:kern w:val="2"/>
          <w:szCs w:val="21"/>
        </w:rPr>
        <w:t>，因此可以向</w:t>
      </w:r>
      <w:r>
        <w:rPr>
          <w:color w:val="000000"/>
          <w:kern w:val="2"/>
          <w:szCs w:val="21"/>
        </w:rPr>
        <w:t>/var/www/html</w:t>
      </w:r>
      <w:r>
        <w:rPr>
          <w:rFonts w:hint="eastAsia"/>
          <w:color w:val="000000"/>
          <w:kern w:val="2"/>
          <w:szCs w:val="21"/>
        </w:rPr>
        <w:t>目录中写入一个文件，替换掉</w:t>
      </w:r>
      <w:r>
        <w:rPr>
          <w:color w:val="000000"/>
          <w:kern w:val="2"/>
          <w:szCs w:val="21"/>
        </w:rPr>
        <w:t>httpd</w:t>
      </w:r>
      <w:r>
        <w:rPr>
          <w:rFonts w:hint="eastAsia"/>
          <w:color w:val="000000"/>
          <w:kern w:val="2"/>
          <w:szCs w:val="21"/>
        </w:rPr>
        <w:t>服务程序的默认首页面，该操作会立即生效。</w:t>
      </w:r>
    </w:p>
    <w:p>
      <w:pPr>
        <w:rPr>
          <w:kern w:val="2"/>
        </w:rPr>
      </w:pPr>
      <w:r>
        <w:rPr>
          <w:rFonts w:hint="eastAsia"/>
          <w:kern w:val="2"/>
        </w:rPr>
        <w:t>在执行上述操作之后，再在</w:t>
      </w:r>
      <w:r>
        <w:rPr>
          <w:kern w:val="2"/>
        </w:rPr>
        <w:t>Firefox</w:t>
      </w:r>
      <w:r>
        <w:rPr>
          <w:rFonts w:hint="eastAsia"/>
          <w:kern w:val="2"/>
        </w:rPr>
        <w:t>浏览器中刷新</w:t>
      </w:r>
      <w:r>
        <w:rPr>
          <w:kern w:val="2"/>
        </w:rPr>
        <w:t>httpd</w:t>
      </w:r>
      <w:r>
        <w:rPr>
          <w:rFonts w:hint="eastAsia"/>
          <w:kern w:val="2"/>
        </w:rPr>
        <w:t>服务程序，可以看到该程序的首页面内容已经发生了改变，如图</w:t>
      </w:r>
      <w:r>
        <w:rPr>
          <w:kern w:val="2"/>
        </w:rPr>
        <w:t>10-5</w:t>
      </w:r>
      <w:r>
        <w:rPr>
          <w:rFonts w:hint="eastAsia"/>
          <w:kern w:val="2"/>
        </w:rPr>
        <w:t>所示。</w:t>
      </w:r>
    </w:p>
    <w:p>
      <w:pPr>
        <w:pStyle w:val="58"/>
        <w:rPr>
          <w:kern w:val="2"/>
        </w:rPr>
      </w:pPr>
    </w:p>
    <w:p>
      <w:pPr>
        <w:pStyle w:val="26"/>
        <w:rPr>
          <w:kern w:val="2"/>
        </w:rPr>
      </w:pPr>
      <w:r>
        <w:rPr>
          <w:spacing w:val="-4"/>
          <w:kern w:val="2"/>
        </w:rPr>
        <w:t>[</w:t>
      </w:r>
      <w:r>
        <w:rPr>
          <w:kern w:val="2"/>
        </w:rPr>
        <w:t>root@linuxprobe </w:t>
      </w:r>
      <w:r>
        <w:rPr>
          <w:spacing w:val="-4"/>
          <w:kern w:val="2"/>
        </w:rPr>
        <w:t>~]# echo "Welcome To LinuxProbe.Com" &gt; /var/www/html/index.html</w:t>
      </w: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602480" cy="861060"/>
            <wp:effectExtent l="19050" t="19050" r="7620" b="0"/>
            <wp:docPr id="142" name="图片 142"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00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602480" cy="8610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10-5  httpd</w:t>
      </w:r>
      <w:r>
        <w:rPr>
          <w:rFonts w:hint="eastAsia"/>
          <w:color w:val="000000"/>
          <w:kern w:val="2"/>
          <w:szCs w:val="21"/>
        </w:rPr>
        <w:t>服务程序的首页面内容已经被修改</w:t>
      </w:r>
    </w:p>
    <w:p>
      <w:pPr>
        <w:rPr>
          <w:kern w:val="2"/>
        </w:rPr>
      </w:pPr>
      <w:r>
        <w:rPr>
          <w:rFonts w:hint="eastAsia"/>
          <w:color w:val="000000"/>
          <w:kern w:val="2"/>
          <w:szCs w:val="21"/>
        </w:rPr>
        <w:t>大家在完成这个实验之后，是不是信心爆棚了呢？！在默认情况下，网站数据是保存在</w:t>
      </w:r>
      <w:r>
        <w:rPr>
          <w:color w:val="000000"/>
          <w:kern w:val="2"/>
          <w:szCs w:val="21"/>
        </w:rPr>
        <w:t>/var/www/html</w:t>
      </w:r>
      <w:r>
        <w:rPr>
          <w:rFonts w:hint="eastAsia"/>
          <w:color w:val="000000"/>
          <w:kern w:val="2"/>
          <w:szCs w:val="21"/>
        </w:rPr>
        <w:t>目录中，而如果想把保存网站数据的目录修改为</w:t>
      </w:r>
      <w:r>
        <w:rPr>
          <w:color w:val="000000"/>
          <w:kern w:val="2"/>
          <w:szCs w:val="21"/>
        </w:rPr>
        <w:t>/home/wwwroot</w:t>
      </w:r>
      <w:r>
        <w:rPr>
          <w:rFonts w:hint="eastAsia"/>
          <w:color w:val="000000"/>
          <w:kern w:val="2"/>
          <w:szCs w:val="21"/>
        </w:rPr>
        <w:t>目录，该怎么操作呢？且看下文。</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：建立网站数据的保存目录，并创建首页文件。</w:t>
      </w:r>
    </w:p>
    <w:p>
      <w:pPr>
        <w:pStyle w:val="58"/>
        <w:rPr>
          <w:kern w:val="2"/>
        </w:rPr>
      </w:pPr>
    </w:p>
    <w:p>
      <w:pPr>
        <w:pStyle w:val="26"/>
        <w:rPr>
          <w:kern w:val="2"/>
        </w:rPr>
      </w:pPr>
      <w:r>
        <w:rPr>
          <w:kern w:val="2"/>
        </w:rPr>
        <w:t>[root@linuxprobe ~]# mkdir /home/wwwroot</w:t>
      </w:r>
    </w:p>
    <w:p>
      <w:pPr>
        <w:pStyle w:val="26"/>
        <w:rPr>
          <w:kern w:val="2"/>
        </w:rPr>
      </w:pPr>
      <w:r>
        <w:rPr>
          <w:kern w:val="2"/>
        </w:rPr>
        <w:t>[root@linuxprobe ~]# echo "The New Web Directory" &gt; /home/wwwroot/index.html</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服务程序的主配置文件，将约第</w:t>
      </w:r>
      <w:r>
        <w:rPr>
          <w:color w:val="000000"/>
          <w:kern w:val="2"/>
          <w:szCs w:val="21"/>
        </w:rPr>
        <w:t>119</w:t>
      </w:r>
      <w:r>
        <w:rPr>
          <w:rFonts w:hint="eastAsia"/>
          <w:color w:val="000000"/>
          <w:kern w:val="2"/>
          <w:szCs w:val="21"/>
        </w:rPr>
        <w:t>行用于定义网站数据保存路径的参数</w:t>
      </w:r>
      <w:r>
        <w:rPr>
          <w:color w:val="000000"/>
          <w:kern w:val="2"/>
          <w:szCs w:val="21"/>
        </w:rPr>
        <w:t>DocumentRoot</w:t>
      </w:r>
      <w:r>
        <w:rPr>
          <w:rFonts w:hint="eastAsia"/>
          <w:color w:val="000000"/>
          <w:kern w:val="2"/>
          <w:szCs w:val="21"/>
        </w:rPr>
        <w:t>修改为</w:t>
      </w:r>
      <w:r>
        <w:rPr>
          <w:color w:val="000000"/>
          <w:kern w:val="2"/>
          <w:szCs w:val="21"/>
        </w:rPr>
        <w:t>/home/wwwroot</w:t>
      </w:r>
      <w:r>
        <w:rPr>
          <w:rFonts w:hint="eastAsia"/>
          <w:color w:val="000000"/>
          <w:kern w:val="2"/>
          <w:szCs w:val="21"/>
        </w:rPr>
        <w:t>，同时还需要将约第</w:t>
      </w:r>
      <w:r>
        <w:rPr>
          <w:color w:val="000000"/>
          <w:kern w:val="2"/>
          <w:szCs w:val="21"/>
        </w:rPr>
        <w:t>124</w:t>
      </w:r>
      <w:r>
        <w:rPr>
          <w:rFonts w:hint="eastAsia"/>
          <w:color w:val="000000"/>
          <w:kern w:val="2"/>
          <w:szCs w:val="21"/>
        </w:rPr>
        <w:t>行用于定义目录权限的参数</w:t>
      </w:r>
      <w:r>
        <w:rPr>
          <w:color w:val="000000"/>
          <w:kern w:val="2"/>
          <w:szCs w:val="21"/>
        </w:rPr>
        <w:t>Directory</w:t>
      </w:r>
      <w:r>
        <w:rPr>
          <w:rFonts w:hint="eastAsia"/>
          <w:color w:val="000000"/>
          <w:kern w:val="2"/>
          <w:szCs w:val="21"/>
        </w:rPr>
        <w:t>后面的路径也修改为</w:t>
      </w:r>
      <w:r>
        <w:rPr>
          <w:color w:val="000000"/>
          <w:kern w:val="2"/>
          <w:szCs w:val="21"/>
        </w:rPr>
        <w:t>/home/wwwroot</w:t>
      </w:r>
      <w:r>
        <w:rPr>
          <w:rFonts w:hint="eastAsia"/>
          <w:color w:val="000000"/>
          <w:kern w:val="2"/>
          <w:szCs w:val="21"/>
        </w:rPr>
        <w:t>。配置文件修改完毕后即可保存并退出。</w:t>
      </w:r>
    </w:p>
    <w:p>
      <w:pPr>
        <w:pStyle w:val="58"/>
        <w:rPr>
          <w:kern w:val="2"/>
        </w:rPr>
      </w:pPr>
    </w:p>
    <w:p>
      <w:pPr>
        <w:pStyle w:val="26"/>
        <w:rPr>
          <w:kern w:val="2"/>
        </w:rPr>
      </w:pPr>
      <w:r>
        <w:rPr>
          <w:kern w:val="2"/>
        </w:rPr>
        <w:t>[root@linuxprobe ~]# vim /etc/httpd/conf/httpd.conf </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113 </w:t>
      </w:r>
    </w:p>
    <w:p>
      <w:pPr>
        <w:pStyle w:val="26"/>
        <w:rPr>
          <w:kern w:val="2"/>
        </w:rPr>
      </w:pPr>
      <w:r>
        <w:rPr>
          <w:kern w:val="2"/>
        </w:rPr>
        <w:t>114 #</w:t>
      </w:r>
    </w:p>
    <w:p>
      <w:pPr>
        <w:pStyle w:val="26"/>
        <w:rPr>
          <w:kern w:val="2"/>
        </w:rPr>
      </w:pPr>
      <w:r>
        <w:rPr>
          <w:kern w:val="2"/>
        </w:rPr>
        <w:t>115 # DocumentRoot: The directory out of which you will serve your</w:t>
      </w:r>
    </w:p>
    <w:p>
      <w:pPr>
        <w:pStyle w:val="26"/>
        <w:rPr>
          <w:kern w:val="2"/>
        </w:rPr>
      </w:pPr>
      <w:r>
        <w:rPr>
          <w:kern w:val="2"/>
        </w:rPr>
        <w:t>116 # documents. By default, all requests are taken from this directory, but</w:t>
      </w:r>
    </w:p>
    <w:p>
      <w:pPr>
        <w:pStyle w:val="26"/>
        <w:rPr>
          <w:kern w:val="2"/>
        </w:rPr>
      </w:pPr>
      <w:r>
        <w:rPr>
          <w:kern w:val="2"/>
        </w:rPr>
        <w:t>117 # symbolic links and aliases may be used to point to other locations.</w:t>
      </w:r>
    </w:p>
    <w:p>
      <w:pPr>
        <w:pStyle w:val="26"/>
        <w:rPr>
          <w:kern w:val="2"/>
        </w:rPr>
      </w:pPr>
      <w:r>
        <w:rPr>
          <w:kern w:val="2"/>
        </w:rPr>
        <w:t>118 #</w:t>
      </w:r>
    </w:p>
    <w:p>
      <w:pPr>
        <w:pStyle w:val="26"/>
        <w:rPr>
          <w:kern w:val="2"/>
        </w:rPr>
      </w:pPr>
      <w:r>
        <w:rPr>
          <w:kern w:val="2"/>
        </w:rPr>
        <w:t>119 DocumentRoot "</w:t>
      </w:r>
      <w:r>
        <w:rPr>
          <w:b/>
          <w:bCs/>
          <w:kern w:val="2"/>
        </w:rPr>
        <w:t>/home/wwwroot</w:t>
      </w:r>
      <w:r>
        <w:rPr>
          <w:kern w:val="2"/>
        </w:rPr>
        <w:t>"</w:t>
      </w:r>
    </w:p>
    <w:p>
      <w:pPr>
        <w:pStyle w:val="26"/>
        <w:rPr>
          <w:kern w:val="2"/>
        </w:rPr>
      </w:pPr>
      <w:r>
        <w:rPr>
          <w:kern w:val="2"/>
        </w:rPr>
        <w:t>120 </w:t>
      </w:r>
    </w:p>
    <w:p>
      <w:pPr>
        <w:pStyle w:val="26"/>
        <w:rPr>
          <w:kern w:val="2"/>
        </w:rPr>
      </w:pPr>
      <w:r>
        <w:rPr>
          <w:kern w:val="2"/>
        </w:rPr>
        <w:t>121 #</w:t>
      </w:r>
    </w:p>
    <w:p>
      <w:pPr>
        <w:pStyle w:val="26"/>
        <w:rPr>
          <w:kern w:val="2"/>
        </w:rPr>
      </w:pPr>
      <w:r>
        <w:rPr>
          <w:kern w:val="2"/>
        </w:rPr>
        <w:t>122 # Relax access to content within /var/www.</w:t>
      </w:r>
    </w:p>
    <w:p>
      <w:pPr>
        <w:pStyle w:val="26"/>
        <w:rPr>
          <w:kern w:val="2"/>
        </w:rPr>
      </w:pPr>
      <w:r>
        <w:rPr>
          <w:kern w:val="2"/>
        </w:rPr>
        <w:t>123 #</w:t>
      </w:r>
    </w:p>
    <w:p>
      <w:pPr>
        <w:pStyle w:val="26"/>
        <w:rPr>
          <w:kern w:val="2"/>
        </w:rPr>
      </w:pPr>
      <w:r>
        <w:rPr>
          <w:kern w:val="2"/>
        </w:rPr>
        <w:t>124 &lt;Directory "</w:t>
      </w:r>
      <w:r>
        <w:rPr>
          <w:b/>
          <w:bCs/>
          <w:kern w:val="2"/>
        </w:rPr>
        <w:t>/home/wwwroot</w:t>
      </w:r>
      <w:r>
        <w:rPr>
          <w:kern w:val="2"/>
        </w:rPr>
        <w:t>"&gt;</w:t>
      </w:r>
    </w:p>
    <w:p>
      <w:pPr>
        <w:pStyle w:val="26"/>
        <w:rPr>
          <w:kern w:val="2"/>
        </w:rPr>
      </w:pPr>
      <w:r>
        <w:rPr>
          <w:kern w:val="2"/>
        </w:rPr>
        <w:t>125 AllowOverride None</w:t>
      </w:r>
    </w:p>
    <w:p>
      <w:pPr>
        <w:pStyle w:val="26"/>
        <w:rPr>
          <w:kern w:val="2"/>
        </w:rPr>
      </w:pPr>
      <w:r>
        <w:rPr>
          <w:kern w:val="2"/>
        </w:rPr>
        <w:t>126 # Allow open access:</w:t>
      </w:r>
    </w:p>
    <w:p>
      <w:pPr>
        <w:pStyle w:val="26"/>
        <w:rPr>
          <w:kern w:val="2"/>
        </w:rPr>
      </w:pPr>
      <w:r>
        <w:rPr>
          <w:kern w:val="2"/>
        </w:rPr>
        <w:t>127 Require all granted</w:t>
      </w:r>
    </w:p>
    <w:p>
      <w:pPr>
        <w:pStyle w:val="26"/>
        <w:rPr>
          <w:kern w:val="2"/>
        </w:rPr>
      </w:pPr>
      <w:r>
        <w:rPr>
          <w:kern w:val="2"/>
        </w:rPr>
        <w:t>128 &lt;/Directory&gt;</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[root@linuxprobe ~]#</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服务程序并验证效果，浏览器刷新页面后的内容如图</w:t>
      </w:r>
      <w:r>
        <w:rPr>
          <w:color w:val="000000"/>
          <w:kern w:val="2"/>
          <w:szCs w:val="21"/>
        </w:rPr>
        <w:t>10-6</w:t>
      </w:r>
      <w:r>
        <w:rPr>
          <w:rFonts w:hint="eastAsia"/>
          <w:color w:val="000000"/>
          <w:kern w:val="2"/>
          <w:szCs w:val="21"/>
        </w:rPr>
        <w:t>所示。奇怪！为什么看到了</w:t>
      </w:r>
      <w:r>
        <w:rPr>
          <w:color w:val="000000"/>
          <w:kern w:val="2"/>
          <w:szCs w:val="21"/>
        </w:rPr>
        <w:t>httpd</w:t>
      </w:r>
      <w:r>
        <w:rPr>
          <w:rFonts w:hint="eastAsia"/>
          <w:color w:val="000000"/>
          <w:kern w:val="2"/>
          <w:szCs w:val="21"/>
        </w:rPr>
        <w:t>服务程序的默认首页面？按理来说，只有在网站的首页面文件不存在或者用户权限不足时，才显示</w:t>
      </w:r>
      <w:r>
        <w:rPr>
          <w:color w:val="000000"/>
          <w:kern w:val="2"/>
          <w:szCs w:val="21"/>
        </w:rPr>
        <w:t>httpd</w:t>
      </w:r>
      <w:r>
        <w:rPr>
          <w:rFonts w:hint="eastAsia"/>
          <w:color w:val="000000"/>
          <w:kern w:val="2"/>
          <w:szCs w:val="21"/>
        </w:rPr>
        <w:t>服务程序的默认首页面。我们在尝试访问</w:t>
      </w:r>
      <w:r>
        <w:rPr>
          <w:color w:val="000000"/>
          <w:kern w:val="2"/>
          <w:szCs w:val="21"/>
        </w:rPr>
        <w:t>http://127.0.0.1/index.html</w:t>
      </w:r>
      <w:r>
        <w:rPr>
          <w:rFonts w:hint="eastAsia"/>
          <w:color w:val="000000"/>
          <w:kern w:val="2"/>
          <w:szCs w:val="21"/>
        </w:rPr>
        <w:t>页面时，竟然发现页面中显示“</w:t>
      </w:r>
      <w:r>
        <w:rPr>
          <w:color w:val="000000"/>
          <w:kern w:val="2"/>
          <w:szCs w:val="21"/>
        </w:rPr>
        <w:t>Forbidden,You don't have permission to access /index.html on this server.</w:t>
      </w:r>
      <w:r>
        <w:rPr>
          <w:rFonts w:hint="eastAsia"/>
          <w:color w:val="000000"/>
          <w:kern w:val="2"/>
          <w:szCs w:val="21"/>
        </w:rPr>
        <w:t>”。而这一切正是</w:t>
      </w:r>
      <w:r>
        <w:rPr>
          <w:color w:val="000000"/>
          <w:kern w:val="2"/>
          <w:szCs w:val="21"/>
        </w:rPr>
        <w:t>SELinux</w:t>
      </w:r>
      <w:r>
        <w:rPr>
          <w:rFonts w:hint="eastAsia"/>
          <w:color w:val="000000"/>
          <w:kern w:val="2"/>
          <w:szCs w:val="21"/>
        </w:rPr>
        <w:t>在捣鬼。</w:t>
      </w:r>
    </w:p>
    <w:p>
      <w:pPr>
        <w:pStyle w:val="58"/>
        <w:rPr>
          <w:kern w:val="2"/>
        </w:rPr>
      </w:pPr>
    </w:p>
    <w:p>
      <w:pPr>
        <w:pStyle w:val="26"/>
        <w:rPr>
          <w:kern w:val="2"/>
        </w:rPr>
      </w:pPr>
      <w:r>
        <w:rPr>
          <w:kern w:val="2"/>
        </w:rPr>
        <w:t>[root@linuxprobe ~]# systemctl restart httpd</w:t>
      </w: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229100" cy="2545080"/>
            <wp:effectExtent l="19050" t="19050" r="0" b="7620"/>
            <wp:docPr id="143" name="图片 143"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0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229100" cy="25450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10-6  httpd</w:t>
      </w:r>
      <w:r>
        <w:rPr>
          <w:rFonts w:hint="eastAsia"/>
          <w:color w:val="000000"/>
          <w:kern w:val="2"/>
          <w:szCs w:val="21"/>
        </w:rPr>
        <w:t>服务程序的默认首页面</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10.3</w:t>
            </w:r>
            <w:r>
              <w:rPr>
                <w:color w:val="000000"/>
                <w:kern w:val="2"/>
                <w:szCs w:val="21"/>
              </w:rPr>
              <w:t xml:space="preserve">  </w:t>
            </w:r>
            <w:r>
              <w:rPr>
                <w:color w:val="000000"/>
                <w:kern w:val="2"/>
              </w:rPr>
              <w:t>SELinux</w:t>
            </w:r>
            <w:r>
              <w:rPr>
                <w:rFonts w:hint="eastAsia"/>
                <w:color w:val="000000"/>
                <w:kern w:val="2"/>
              </w:rPr>
              <w:t>安全子系统</w:t>
            </w:r>
          </w:p>
        </w:tc>
      </w:tr>
    </w:tbl>
    <w:p>
      <w:pPr>
        <w:pStyle w:val="56"/>
        <w:rPr>
          <w:kern w:val="2"/>
        </w:rPr>
      </w:pPr>
    </w:p>
    <w:p>
      <w:pPr>
        <w:rPr>
          <w:kern w:val="2"/>
        </w:rPr>
      </w:pPr>
      <w:r>
        <w:rPr>
          <w:color w:val="000000"/>
          <w:kern w:val="2"/>
          <w:szCs w:val="21"/>
        </w:rPr>
        <w:t>SELinux</w:t>
      </w:r>
      <w:r>
        <w:rPr>
          <w:rFonts w:hint="eastAsia"/>
          <w:color w:val="000000"/>
          <w:kern w:val="2"/>
          <w:szCs w:val="21"/>
        </w:rPr>
        <w:t>（</w:t>
      </w:r>
      <w:r>
        <w:rPr>
          <w:color w:val="000000"/>
          <w:kern w:val="2"/>
          <w:szCs w:val="21"/>
        </w:rPr>
        <w:t>Security-Enhanced Linux</w:t>
      </w:r>
      <w:r>
        <w:rPr>
          <w:rFonts w:hint="eastAsia"/>
          <w:color w:val="000000"/>
          <w:kern w:val="2"/>
          <w:szCs w:val="21"/>
        </w:rPr>
        <w:t>）是美国国家安全局在</w:t>
      </w:r>
      <w:r>
        <w:rPr>
          <w:color w:val="000000"/>
          <w:kern w:val="2"/>
          <w:szCs w:val="21"/>
        </w:rPr>
        <w:t>Linux</w:t>
      </w:r>
      <w:r>
        <w:rPr>
          <w:rFonts w:hint="eastAsia"/>
          <w:color w:val="000000"/>
          <w:kern w:val="2"/>
          <w:szCs w:val="21"/>
        </w:rPr>
        <w:t>开源社区的帮助下开发的一个强制访问控制（</w:t>
      </w:r>
      <w:r>
        <w:rPr>
          <w:color w:val="000000"/>
          <w:kern w:val="2"/>
          <w:szCs w:val="21"/>
        </w:rPr>
        <w:t>MAC</w:t>
      </w:r>
      <w:r>
        <w:rPr>
          <w:rFonts w:hint="eastAsia"/>
          <w:color w:val="000000"/>
          <w:kern w:val="2"/>
          <w:szCs w:val="21"/>
        </w:rPr>
        <w:t>，</w:t>
      </w:r>
      <w:r>
        <w:rPr>
          <w:color w:val="000000"/>
          <w:kern w:val="2"/>
          <w:szCs w:val="21"/>
        </w:rPr>
        <w:t>Mandatory Access Control</w:t>
      </w:r>
      <w:r>
        <w:rPr>
          <w:rFonts w:hint="eastAsia"/>
          <w:color w:val="000000"/>
          <w:kern w:val="2"/>
          <w:szCs w:val="21"/>
        </w:rPr>
        <w:t>）的安全子系统。</w:t>
      </w:r>
      <w:r>
        <w:rPr>
          <w:color w:val="000000"/>
          <w:kern w:val="2"/>
          <w:szCs w:val="21"/>
        </w:rPr>
        <w:t>RHEL 7</w:t>
      </w:r>
      <w:r>
        <w:rPr>
          <w:rFonts w:hint="eastAsia"/>
          <w:color w:val="000000"/>
          <w:kern w:val="2"/>
          <w:szCs w:val="21"/>
        </w:rPr>
        <w:t>系统使用</w:t>
      </w:r>
      <w:r>
        <w:rPr>
          <w:color w:val="000000"/>
          <w:kern w:val="2"/>
          <w:szCs w:val="21"/>
        </w:rPr>
        <w:t>SELinux</w:t>
      </w:r>
      <w:r>
        <w:rPr>
          <w:rFonts w:hint="eastAsia"/>
          <w:color w:val="000000"/>
          <w:kern w:val="2"/>
          <w:szCs w:val="21"/>
        </w:rPr>
        <w:t>技术的目的是为了让各个服务进程都受到约束，使其仅获取到本应获取的资源。</w:t>
      </w:r>
    </w:p>
    <w:p>
      <w:pPr>
        <w:rPr>
          <w:kern w:val="2"/>
        </w:rPr>
      </w:pPr>
      <w:r>
        <w:rPr>
          <w:rFonts w:hint="eastAsia"/>
          <w:kern w:val="2"/>
        </w:rPr>
        <w:t>例如，您在自己的电脑上下载了一个美图软件，当您全神贯注地使用它给照片进行美颜的时候，它却在后台默默监听着浏览器中输入的密码信息，而这显然不应该是它应做的事情（哪怕是访问电脑中的图片资源，都情有可原）。</w:t>
      </w:r>
      <w:r>
        <w:rPr>
          <w:kern w:val="2"/>
        </w:rPr>
        <w:t>SELinux</w:t>
      </w:r>
      <w:r>
        <w:rPr>
          <w:rFonts w:hint="eastAsia"/>
          <w:kern w:val="2"/>
        </w:rPr>
        <w:t>安全子系统就是为了杜绝此类情况而设计的，它能够从多方面监控违法行为：对服务程序的功能进行限制（</w:t>
      </w:r>
      <w:r>
        <w:rPr>
          <w:kern w:val="2"/>
        </w:rPr>
        <w:t>SELinux</w:t>
      </w:r>
      <w:r>
        <w:rPr>
          <w:rFonts w:hint="eastAsia"/>
          <w:kern w:val="2"/>
        </w:rPr>
        <w:t>域限制可以确保服务程序做不了出格的事情）；对文件资源的访问限制（</w:t>
      </w:r>
      <w:r>
        <w:rPr>
          <w:kern w:val="2"/>
        </w:rPr>
        <w:t>SELinux</w:t>
      </w:r>
      <w:r>
        <w:rPr>
          <w:rFonts w:hint="eastAsia"/>
          <w:kern w:val="2"/>
        </w:rPr>
        <w:t>安全上下文确保文件资源只能被其所属的服务程序进行访问）。</w:t>
      </w:r>
    </w:p>
    <w:p>
      <w:pPr>
        <w:rPr>
          <w:kern w:val="2"/>
        </w:rPr>
      </w:pPr>
      <w:r>
        <w:rPr>
          <w:rFonts w:hint="eastAsia"/>
          <w:kern w:val="2"/>
        </w:rPr>
        <w:t>刘遄老师经常会把“</w:t>
      </w:r>
      <w:r>
        <w:rPr>
          <w:kern w:val="2"/>
        </w:rPr>
        <w:t>SELinux</w:t>
      </w:r>
      <w:r>
        <w:rPr>
          <w:rFonts w:hint="eastAsia"/>
          <w:kern w:val="2"/>
        </w:rPr>
        <w:t>域”和“</w:t>
      </w:r>
      <w:r>
        <w:rPr>
          <w:kern w:val="2"/>
        </w:rPr>
        <w:t>SELinux</w:t>
      </w:r>
      <w:r>
        <w:rPr>
          <w:rFonts w:hint="eastAsia"/>
          <w:kern w:val="2"/>
        </w:rPr>
        <w:t>安全上下文”称为是</w:t>
      </w:r>
      <w:r>
        <w:rPr>
          <w:kern w:val="2"/>
        </w:rPr>
        <w:t>Linux</w:t>
      </w:r>
      <w:r>
        <w:rPr>
          <w:rFonts w:hint="eastAsia"/>
          <w:kern w:val="2"/>
        </w:rPr>
        <w:t>系统中的双保险，系统内的服务程序只能规规矩矩地拿到自己所应该获取的资源，这样即便黑客入侵了系统，也无法利用系统内的服务程序进行越权操作。但是，非常可惜的是，</w:t>
      </w:r>
      <w:r>
        <w:rPr>
          <w:kern w:val="2"/>
        </w:rPr>
        <w:t>SELinux</w:t>
      </w:r>
      <w:r>
        <w:rPr>
          <w:rFonts w:hint="eastAsia"/>
          <w:kern w:val="2"/>
        </w:rPr>
        <w:t>服务比较复杂，配置难度也很大，加之很多运维人员对这项技术理解不深，从而导致很多服务器在部署好</w:t>
      </w:r>
      <w:r>
        <w:rPr>
          <w:kern w:val="2"/>
        </w:rPr>
        <w:t>Linux</w:t>
      </w:r>
      <w:r>
        <w:rPr>
          <w:rFonts w:hint="eastAsia"/>
          <w:kern w:val="2"/>
        </w:rPr>
        <w:t>系统后直接将</w:t>
      </w:r>
      <w:r>
        <w:rPr>
          <w:kern w:val="2"/>
        </w:rPr>
        <w:t>SELinux</w:t>
      </w:r>
      <w:r>
        <w:rPr>
          <w:rFonts w:hint="eastAsia"/>
          <w:kern w:val="2"/>
        </w:rPr>
        <w:t>禁用了；这绝对不是明智的选择。</w:t>
      </w:r>
    </w:p>
    <w:p>
      <w:pPr>
        <w:rPr>
          <w:kern w:val="2"/>
        </w:rPr>
      </w:pPr>
      <w:r>
        <w:rPr>
          <w:kern w:val="2"/>
        </w:rPr>
        <w:t>SELinux</w:t>
      </w:r>
      <w:r>
        <w:rPr>
          <w:rFonts w:hint="eastAsia"/>
          <w:kern w:val="2"/>
        </w:rPr>
        <w:t>服务有三种配置模式，具体如下。</w:t>
      </w:r>
    </w:p>
    <w:p>
      <w:pPr>
        <w:pStyle w:val="34"/>
        <w:ind w:left="704" w:hanging="304"/>
        <w:rPr>
          <w:kern w:val="2"/>
        </w:rPr>
      </w:pPr>
      <w:r>
        <w:rPr>
          <w:kern w:val="2"/>
        </w:rPr>
        <w:sym w:font="Wingdings" w:char="00D8"/>
      </w:r>
      <w:r>
        <w:rPr>
          <w:kern w:val="2"/>
        </w:rPr>
        <w:tab/>
      </w:r>
      <w:r>
        <w:rPr>
          <w:color w:val="000000"/>
          <w:kern w:val="2"/>
          <w:szCs w:val="21"/>
        </w:rPr>
        <w:t>enforcing</w:t>
      </w:r>
      <w:r>
        <w:rPr>
          <w:rFonts w:hint="eastAsia"/>
          <w:color w:val="000000"/>
          <w:kern w:val="2"/>
          <w:szCs w:val="21"/>
        </w:rPr>
        <w:t>：强制启用安全策略模式，将拦截服务的不合法请求。</w:t>
      </w:r>
    </w:p>
    <w:p>
      <w:pPr>
        <w:pStyle w:val="34"/>
        <w:ind w:left="704" w:hanging="304"/>
        <w:rPr>
          <w:kern w:val="2"/>
        </w:rPr>
      </w:pPr>
      <w:r>
        <w:rPr>
          <w:kern w:val="2"/>
        </w:rPr>
        <w:sym w:font="Wingdings" w:char="00D8"/>
      </w:r>
      <w:r>
        <w:rPr>
          <w:kern w:val="2"/>
        </w:rPr>
        <w:tab/>
      </w:r>
      <w:r>
        <w:rPr>
          <w:color w:val="000000"/>
          <w:kern w:val="2"/>
          <w:szCs w:val="21"/>
        </w:rPr>
        <w:t>permissive</w:t>
      </w:r>
      <w:r>
        <w:rPr>
          <w:rFonts w:hint="eastAsia"/>
          <w:color w:val="000000"/>
          <w:kern w:val="2"/>
          <w:szCs w:val="21"/>
        </w:rPr>
        <w:t>：遇到服务越权访问时，只发出警告而不强制拦截。</w:t>
      </w:r>
    </w:p>
    <w:p>
      <w:pPr>
        <w:pStyle w:val="34"/>
        <w:ind w:left="704" w:hanging="304"/>
        <w:rPr>
          <w:kern w:val="2"/>
        </w:rPr>
      </w:pPr>
      <w:r>
        <w:rPr>
          <w:kern w:val="2"/>
        </w:rPr>
        <w:sym w:font="Wingdings" w:char="00D8"/>
      </w:r>
      <w:r>
        <w:rPr>
          <w:kern w:val="2"/>
        </w:rPr>
        <w:tab/>
      </w:r>
      <w:r>
        <w:rPr>
          <w:color w:val="000000"/>
          <w:kern w:val="2"/>
          <w:szCs w:val="21"/>
        </w:rPr>
        <w:t>disabled</w:t>
      </w:r>
      <w:r>
        <w:rPr>
          <w:rFonts w:hint="eastAsia"/>
          <w:color w:val="000000"/>
          <w:kern w:val="2"/>
          <w:szCs w:val="21"/>
        </w:rPr>
        <w:t>：对于越权的行为不警告也不拦截。</w:t>
      </w:r>
    </w:p>
    <w:p>
      <w:pPr>
        <w:rPr>
          <w:kern w:val="2"/>
        </w:rPr>
      </w:pPr>
      <w:r>
        <w:rPr>
          <w:rFonts w:hint="eastAsia"/>
          <w:color w:val="000000"/>
          <w:kern w:val="2"/>
          <w:szCs w:val="21"/>
        </w:rPr>
        <w:t>本书中的所有实验都是在强制启用安全策略模式下进行的，虽然在禁用</w:t>
      </w:r>
      <w:r>
        <w:rPr>
          <w:color w:val="000000"/>
          <w:kern w:val="2"/>
          <w:szCs w:val="21"/>
        </w:rPr>
        <w:t>SELinux</w:t>
      </w:r>
      <w:r>
        <w:rPr>
          <w:rFonts w:hint="eastAsia"/>
          <w:color w:val="000000"/>
          <w:kern w:val="2"/>
          <w:szCs w:val="21"/>
        </w:rPr>
        <w:t>服务后确实能够减少报错几率，但这在生产环境中相当不推荐。建议大家检查一下自己的系统，查看</w:t>
      </w:r>
      <w:r>
        <w:rPr>
          <w:color w:val="000000"/>
          <w:kern w:val="2"/>
          <w:szCs w:val="21"/>
        </w:rPr>
        <w:t>SELinux</w:t>
      </w:r>
      <w:r>
        <w:rPr>
          <w:rFonts w:hint="eastAsia"/>
          <w:color w:val="000000"/>
          <w:kern w:val="2"/>
          <w:szCs w:val="21"/>
        </w:rPr>
        <w:t>服务主配置文件中定义的默认状态。如果是</w:t>
      </w:r>
      <w:r>
        <w:rPr>
          <w:color w:val="000000"/>
          <w:kern w:val="2"/>
          <w:szCs w:val="21"/>
        </w:rPr>
        <w:t>permissive</w:t>
      </w:r>
      <w:r>
        <w:rPr>
          <w:rFonts w:hint="eastAsia"/>
          <w:color w:val="000000"/>
          <w:kern w:val="2"/>
          <w:szCs w:val="21"/>
        </w:rPr>
        <w:t>或</w:t>
      </w:r>
      <w:r>
        <w:rPr>
          <w:color w:val="000000"/>
          <w:kern w:val="2"/>
          <w:szCs w:val="21"/>
        </w:rPr>
        <w:t>disabled</w:t>
      </w:r>
      <w:r>
        <w:rPr>
          <w:rFonts w:hint="eastAsia"/>
          <w:color w:val="000000"/>
          <w:kern w:val="2"/>
          <w:szCs w:val="21"/>
        </w:rPr>
        <w:t>，建议赶紧修改为</w:t>
      </w:r>
      <w:r>
        <w:rPr>
          <w:color w:val="000000"/>
          <w:kern w:val="2"/>
          <w:szCs w:val="21"/>
        </w:rPr>
        <w:t>enforcing</w:t>
      </w:r>
      <w:r>
        <w:rPr>
          <w:rFonts w:hint="eastAsia"/>
          <w:color w:val="000000"/>
          <w:kern w:val="2"/>
          <w:szCs w:val="21"/>
        </w:rPr>
        <w:t>。</w:t>
      </w:r>
    </w:p>
    <w:p>
      <w:pPr>
        <w:pStyle w:val="58"/>
        <w:rPr>
          <w:kern w:val="2"/>
        </w:rPr>
      </w:pPr>
    </w:p>
    <w:p>
      <w:pPr>
        <w:pStyle w:val="26"/>
        <w:rPr>
          <w:kern w:val="2"/>
        </w:rPr>
      </w:pPr>
      <w:r>
        <w:rPr>
          <w:kern w:val="2"/>
        </w:rPr>
        <w:t>[root@linuxprobe ~]# vim /etc/selinux/config</w:t>
      </w:r>
    </w:p>
    <w:p>
      <w:pPr>
        <w:pStyle w:val="26"/>
        <w:rPr>
          <w:kern w:val="2"/>
        </w:rPr>
      </w:pPr>
      <w:r>
        <w:rPr>
          <w:kern w:val="2"/>
        </w:rPr>
        <w:t># This file controls the state of SELinux on the system.</w:t>
      </w:r>
    </w:p>
    <w:p>
      <w:pPr>
        <w:pStyle w:val="26"/>
        <w:rPr>
          <w:kern w:val="2"/>
        </w:rPr>
      </w:pPr>
      <w:r>
        <w:rPr>
          <w:kern w:val="2"/>
        </w:rPr>
        <w:t># SELINUX= can take one of these three values:</w:t>
      </w:r>
    </w:p>
    <w:p>
      <w:pPr>
        <w:pStyle w:val="26"/>
        <w:rPr>
          <w:kern w:val="2"/>
        </w:rPr>
      </w:pPr>
      <w:r>
        <w:rPr>
          <w:kern w:val="2"/>
        </w:rPr>
        <w:t># enforcing - SELinux security policy is enforced.</w:t>
      </w:r>
    </w:p>
    <w:p>
      <w:pPr>
        <w:pStyle w:val="26"/>
        <w:rPr>
          <w:kern w:val="2"/>
        </w:rPr>
      </w:pPr>
      <w:r>
        <w:rPr>
          <w:kern w:val="2"/>
        </w:rPr>
        <w:t># permissive - SELinux prints warnings instead of enforcing.</w:t>
      </w:r>
    </w:p>
    <w:p>
      <w:pPr>
        <w:pStyle w:val="26"/>
        <w:rPr>
          <w:kern w:val="2"/>
        </w:rPr>
      </w:pPr>
      <w:r>
        <w:rPr>
          <w:kern w:val="2"/>
        </w:rPr>
        <w:t># disabled - No SELinux policy is loaded.</w:t>
      </w:r>
    </w:p>
    <w:p>
      <w:pPr>
        <w:pStyle w:val="26"/>
        <w:rPr>
          <w:kern w:val="2"/>
        </w:rPr>
      </w:pPr>
      <w:r>
        <w:rPr>
          <w:kern w:val="2"/>
        </w:rPr>
        <w:t>SELINUX=</w:t>
      </w:r>
      <w:r>
        <w:rPr>
          <w:b/>
          <w:bCs/>
          <w:kern w:val="2"/>
        </w:rPr>
        <w:t>enforcing</w:t>
      </w:r>
    </w:p>
    <w:p>
      <w:pPr>
        <w:pStyle w:val="26"/>
        <w:rPr>
          <w:kern w:val="2"/>
        </w:rPr>
      </w:pPr>
      <w:r>
        <w:rPr>
          <w:kern w:val="2"/>
        </w:rPr>
        <w:t># SELINUXTYPE= can take one of these two values:</w:t>
      </w:r>
    </w:p>
    <w:p>
      <w:pPr>
        <w:pStyle w:val="26"/>
        <w:rPr>
          <w:kern w:val="2"/>
        </w:rPr>
      </w:pPr>
      <w:r>
        <w:rPr>
          <w:kern w:val="2"/>
        </w:rPr>
        <w:t># targeted - Targeted processes are protected,</w:t>
      </w:r>
    </w:p>
    <w:p>
      <w:pPr>
        <w:pStyle w:val="26"/>
        <w:rPr>
          <w:spacing w:val="-6"/>
          <w:kern w:val="2"/>
        </w:rPr>
      </w:pPr>
      <w:r>
        <w:rPr>
          <w:spacing w:val="-6"/>
          <w:kern w:val="2"/>
        </w:rPr>
        <w:t># minimum - Modification of targeted policy. Only selected processes are protected. </w:t>
      </w:r>
    </w:p>
    <w:p>
      <w:pPr>
        <w:pStyle w:val="26"/>
        <w:rPr>
          <w:kern w:val="2"/>
        </w:rPr>
      </w:pPr>
      <w:r>
        <w:rPr>
          <w:kern w:val="2"/>
        </w:rPr>
        <w:t># mls - Multi Level Security protection.</w:t>
      </w:r>
    </w:p>
    <w:p>
      <w:pPr>
        <w:pStyle w:val="26"/>
        <w:rPr>
          <w:kern w:val="2"/>
        </w:rPr>
      </w:pPr>
      <w:r>
        <w:rPr>
          <w:kern w:val="2"/>
        </w:rPr>
        <w:t>SELINUXTYPE=targeted</w:t>
      </w:r>
    </w:p>
    <w:p>
      <w:pPr>
        <w:pStyle w:val="59"/>
        <w:spacing w:after="90"/>
        <w:rPr>
          <w:kern w:val="2"/>
        </w:rPr>
      </w:pPr>
    </w:p>
    <w:p>
      <w:pPr>
        <w:rPr>
          <w:kern w:val="2"/>
        </w:rPr>
      </w:pPr>
      <w:r>
        <w:rPr>
          <w:color w:val="000000"/>
          <w:kern w:val="2"/>
          <w:szCs w:val="21"/>
        </w:rPr>
        <w:t>SELinux</w:t>
      </w:r>
      <w:r>
        <w:rPr>
          <w:rFonts w:hint="eastAsia"/>
          <w:color w:val="000000"/>
          <w:kern w:val="2"/>
          <w:szCs w:val="21"/>
        </w:rPr>
        <w:t>服务的主配置文件中，定义的是</w:t>
      </w:r>
      <w:r>
        <w:rPr>
          <w:color w:val="000000"/>
          <w:kern w:val="2"/>
          <w:szCs w:val="21"/>
        </w:rPr>
        <w:t>SELinux</w:t>
      </w:r>
      <w:r>
        <w:rPr>
          <w:rFonts w:hint="eastAsia"/>
          <w:color w:val="000000"/>
          <w:kern w:val="2"/>
          <w:szCs w:val="21"/>
        </w:rPr>
        <w:t>的默认运行状态，可以将其理解为系统重启后的状态，因此它不会在更改后立即生效。可以使用</w:t>
      </w:r>
      <w:r>
        <w:rPr>
          <w:color w:val="000000"/>
          <w:kern w:val="2"/>
          <w:szCs w:val="21"/>
        </w:rPr>
        <w:t>getenforce</w:t>
      </w:r>
      <w:r>
        <w:rPr>
          <w:rFonts w:hint="eastAsia"/>
          <w:color w:val="000000"/>
          <w:kern w:val="2"/>
          <w:szCs w:val="21"/>
        </w:rPr>
        <w:t>命令获得当前</w:t>
      </w:r>
      <w:r>
        <w:rPr>
          <w:color w:val="000000"/>
          <w:kern w:val="2"/>
          <w:szCs w:val="21"/>
        </w:rPr>
        <w:t>SELinux</w:t>
      </w:r>
      <w:r>
        <w:rPr>
          <w:rFonts w:hint="eastAsia"/>
          <w:color w:val="000000"/>
          <w:kern w:val="2"/>
          <w:szCs w:val="21"/>
        </w:rPr>
        <w:t>服务的运行模式：</w:t>
      </w:r>
    </w:p>
    <w:p>
      <w:pPr>
        <w:pStyle w:val="58"/>
        <w:rPr>
          <w:kern w:val="2"/>
        </w:rPr>
      </w:pPr>
    </w:p>
    <w:p>
      <w:pPr>
        <w:pStyle w:val="26"/>
        <w:rPr>
          <w:kern w:val="2"/>
        </w:rPr>
      </w:pPr>
      <w:r>
        <w:rPr>
          <w:kern w:val="2"/>
        </w:rPr>
        <w:t>[root@linuxprobe ~]# getenforce </w:t>
      </w:r>
    </w:p>
    <w:p>
      <w:pPr>
        <w:pStyle w:val="26"/>
        <w:rPr>
          <w:kern w:val="2"/>
        </w:rPr>
      </w:pPr>
      <w:r>
        <w:rPr>
          <w:kern w:val="2"/>
        </w:rPr>
        <w:t>Enforcing</w:t>
      </w:r>
    </w:p>
    <w:p>
      <w:pPr>
        <w:pStyle w:val="59"/>
        <w:spacing w:after="90"/>
        <w:rPr>
          <w:kern w:val="2"/>
        </w:rPr>
      </w:pPr>
    </w:p>
    <w:p>
      <w:pPr>
        <w:rPr>
          <w:kern w:val="2"/>
        </w:rPr>
      </w:pPr>
      <w:r>
        <w:rPr>
          <w:rFonts w:hint="eastAsia"/>
          <w:color w:val="000000"/>
          <w:kern w:val="2"/>
          <w:szCs w:val="21"/>
        </w:rPr>
        <w:t>为了确认图</w:t>
      </w:r>
      <w:r>
        <w:rPr>
          <w:color w:val="000000"/>
          <w:kern w:val="2"/>
          <w:szCs w:val="21"/>
        </w:rPr>
        <w:t>10-6</w:t>
      </w:r>
      <w:r>
        <w:rPr>
          <w:rFonts w:hint="eastAsia"/>
          <w:color w:val="000000"/>
          <w:kern w:val="2"/>
          <w:szCs w:val="21"/>
        </w:rPr>
        <w:t>所示的结果确实是因为</w:t>
      </w:r>
      <w:r>
        <w:rPr>
          <w:color w:val="000000"/>
          <w:kern w:val="2"/>
          <w:szCs w:val="21"/>
        </w:rPr>
        <w:t>SELinux</w:t>
      </w:r>
      <w:r>
        <w:rPr>
          <w:rFonts w:hint="eastAsia"/>
          <w:color w:val="000000"/>
          <w:kern w:val="2"/>
          <w:szCs w:val="21"/>
        </w:rPr>
        <w:t>而导致的，可以用</w:t>
      </w:r>
      <w:r>
        <w:rPr>
          <w:color w:val="000000"/>
          <w:kern w:val="2"/>
          <w:szCs w:val="21"/>
        </w:rPr>
        <w:t>setenforce [0|1]</w:t>
      </w:r>
      <w:r>
        <w:rPr>
          <w:rFonts w:hint="eastAsia"/>
          <w:color w:val="000000"/>
          <w:kern w:val="2"/>
          <w:szCs w:val="21"/>
        </w:rPr>
        <w:t>命令修改</w:t>
      </w:r>
      <w:r>
        <w:rPr>
          <w:color w:val="000000"/>
          <w:kern w:val="2"/>
          <w:szCs w:val="21"/>
        </w:rPr>
        <w:t>SELinux</w:t>
      </w:r>
      <w:r>
        <w:rPr>
          <w:rFonts w:hint="eastAsia"/>
          <w:color w:val="000000"/>
          <w:kern w:val="2"/>
          <w:szCs w:val="21"/>
        </w:rPr>
        <w:t>当前的运行模式（</w:t>
      </w:r>
      <w:r>
        <w:rPr>
          <w:color w:val="000000"/>
          <w:kern w:val="2"/>
          <w:szCs w:val="21"/>
        </w:rPr>
        <w:t>0</w:t>
      </w:r>
      <w:r>
        <w:rPr>
          <w:rFonts w:hint="eastAsia"/>
          <w:color w:val="000000"/>
          <w:kern w:val="2"/>
          <w:szCs w:val="21"/>
        </w:rPr>
        <w:t>为禁用，</w:t>
      </w:r>
      <w:r>
        <w:rPr>
          <w:color w:val="000000"/>
          <w:kern w:val="2"/>
          <w:szCs w:val="21"/>
        </w:rPr>
        <w:t>1</w:t>
      </w:r>
      <w:r>
        <w:rPr>
          <w:rFonts w:hint="eastAsia"/>
          <w:color w:val="000000"/>
          <w:kern w:val="2"/>
          <w:szCs w:val="21"/>
        </w:rPr>
        <w:t>为启用）。注意，这种修改只是临时的，在系统重启后就会失效：</w:t>
      </w:r>
    </w:p>
    <w:p>
      <w:pPr>
        <w:pStyle w:val="58"/>
        <w:rPr>
          <w:kern w:val="2"/>
        </w:rPr>
      </w:pPr>
    </w:p>
    <w:p>
      <w:pPr>
        <w:pStyle w:val="26"/>
        <w:rPr>
          <w:kern w:val="2"/>
        </w:rPr>
      </w:pPr>
      <w:r>
        <w:rPr>
          <w:kern w:val="2"/>
        </w:rPr>
        <w:t>[root@linuxprobe ~]# setenforce 0</w:t>
      </w:r>
    </w:p>
    <w:p>
      <w:pPr>
        <w:pStyle w:val="26"/>
        <w:rPr>
          <w:kern w:val="2"/>
        </w:rPr>
      </w:pPr>
      <w:r>
        <w:rPr>
          <w:kern w:val="2"/>
        </w:rPr>
        <w:t>[root@linuxprobe ~]# getenforce</w:t>
      </w:r>
    </w:p>
    <w:p>
      <w:pPr>
        <w:pStyle w:val="26"/>
        <w:rPr>
          <w:kern w:val="2"/>
        </w:rPr>
      </w:pPr>
      <w:r>
        <w:rPr>
          <w:kern w:val="2"/>
        </w:rPr>
        <w:t>Permissive</w:t>
      </w:r>
    </w:p>
    <w:p>
      <w:pPr>
        <w:pStyle w:val="59"/>
        <w:spacing w:after="90"/>
        <w:rPr>
          <w:kern w:val="2"/>
        </w:rPr>
      </w:pPr>
    </w:p>
    <w:p>
      <w:pPr>
        <w:rPr>
          <w:kern w:val="2"/>
        </w:rPr>
      </w:pPr>
      <w:r>
        <w:rPr>
          <w:rFonts w:hint="eastAsia"/>
          <w:color w:val="000000"/>
          <w:kern w:val="2"/>
          <w:szCs w:val="21"/>
        </w:rPr>
        <w:t>再次刷新网页，就会看到正常的网页内容了，如图</w:t>
      </w:r>
      <w:r>
        <w:rPr>
          <w:color w:val="000000"/>
          <w:kern w:val="2"/>
          <w:szCs w:val="21"/>
        </w:rPr>
        <w:t>10-7</w:t>
      </w:r>
      <w:r>
        <w:rPr>
          <w:rFonts w:hint="eastAsia"/>
          <w:color w:val="000000"/>
          <w:kern w:val="2"/>
          <w:szCs w:val="21"/>
        </w:rPr>
        <w:t>所示。可见，问题确实是出在了</w:t>
      </w:r>
      <w:r>
        <w:rPr>
          <w:color w:val="000000"/>
          <w:kern w:val="2"/>
          <w:szCs w:val="21"/>
        </w:rPr>
        <w:t>SELinux</w:t>
      </w:r>
      <w:r>
        <w:rPr>
          <w:rFonts w:hint="eastAsia"/>
          <w:color w:val="000000"/>
          <w:kern w:val="2"/>
          <w:szCs w:val="21"/>
        </w:rPr>
        <w:t>服务上面。</w:t>
      </w:r>
    </w:p>
    <w:p>
      <w:pPr>
        <w:pStyle w:val="58"/>
        <w:rPr>
          <w:kern w:val="2"/>
        </w:rPr>
      </w:pP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404360" cy="777240"/>
            <wp:effectExtent l="19050" t="19050" r="0" b="3810"/>
            <wp:docPr id="144" name="图片 144" descr="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00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404360" cy="7772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10-7  </w:t>
      </w:r>
      <w:r>
        <w:rPr>
          <w:rFonts w:hint="eastAsia"/>
          <w:color w:val="000000"/>
          <w:kern w:val="2"/>
          <w:szCs w:val="21"/>
        </w:rPr>
        <w:t>页面内容按照预期显示</w:t>
      </w:r>
    </w:p>
    <w:p>
      <w:pPr>
        <w:rPr>
          <w:kern w:val="2"/>
        </w:rPr>
      </w:pPr>
      <w:r>
        <w:rPr>
          <w:rFonts w:hint="eastAsia"/>
          <w:color w:val="000000"/>
          <w:kern w:val="2"/>
          <w:szCs w:val="21"/>
        </w:rPr>
        <w:t>现在，我们来回忆一下前面的操作中到底是哪里出问题了呢？</w:t>
      </w:r>
    </w:p>
    <w:p>
      <w:pPr>
        <w:rPr>
          <w:kern w:val="2"/>
        </w:rPr>
      </w:pPr>
      <w:r>
        <w:rPr>
          <w:kern w:val="2"/>
        </w:rPr>
        <w:t>httpd</w:t>
      </w:r>
      <w:r>
        <w:rPr>
          <w:rFonts w:hint="eastAsia"/>
          <w:kern w:val="2"/>
        </w:rPr>
        <w:t>服务程序的功能是允许用户访问网站内容，因此</w:t>
      </w:r>
      <w:r>
        <w:rPr>
          <w:kern w:val="2"/>
        </w:rPr>
        <w:t>SELinux</w:t>
      </w:r>
      <w:r>
        <w:rPr>
          <w:rFonts w:hint="eastAsia"/>
          <w:kern w:val="2"/>
        </w:rPr>
        <w:t>肯定会默认放行用户对网站的请求操作。但是，我们将网站数据的默认保存目录修改为了</w:t>
      </w:r>
      <w:r>
        <w:rPr>
          <w:kern w:val="2"/>
        </w:rPr>
        <w:t>/home/wwwroot</w:t>
      </w:r>
      <w:r>
        <w:rPr>
          <w:rFonts w:hint="eastAsia"/>
          <w:kern w:val="2"/>
        </w:rPr>
        <w:t>，而这就产生问题了。在</w:t>
      </w:r>
      <w:r>
        <w:rPr>
          <w:kern w:val="2"/>
        </w:rPr>
        <w:t>6.1</w:t>
      </w:r>
      <w:r>
        <w:rPr>
          <w:rFonts w:hint="eastAsia"/>
          <w:kern w:val="2"/>
        </w:rPr>
        <w:t>小节中讲到，</w:t>
      </w:r>
      <w:r>
        <w:rPr>
          <w:kern w:val="2"/>
        </w:rPr>
        <w:t>/home</w:t>
      </w:r>
      <w:r>
        <w:rPr>
          <w:rFonts w:hint="eastAsia"/>
          <w:kern w:val="2"/>
        </w:rPr>
        <w:t>目录是用来存放普通用户的家目录数据的，而现在，</w:t>
      </w:r>
      <w:r>
        <w:rPr>
          <w:kern w:val="2"/>
        </w:rPr>
        <w:t>httpd</w:t>
      </w:r>
      <w:r>
        <w:rPr>
          <w:rFonts w:hint="eastAsia"/>
          <w:kern w:val="2"/>
        </w:rPr>
        <w:t>提供的网站服务却要去获取普通用户家目录中的数据了，这显然违反了</w:t>
      </w:r>
      <w:r>
        <w:rPr>
          <w:kern w:val="2"/>
        </w:rPr>
        <w:t>SELinux</w:t>
      </w:r>
      <w:r>
        <w:rPr>
          <w:rFonts w:hint="eastAsia"/>
          <w:kern w:val="2"/>
        </w:rPr>
        <w:t>的监管原则。</w:t>
      </w:r>
    </w:p>
    <w:p>
      <w:pPr>
        <w:rPr>
          <w:kern w:val="2"/>
        </w:rPr>
      </w:pPr>
      <w:r>
        <w:rPr>
          <w:rFonts w:hint="eastAsia"/>
          <w:kern w:val="2"/>
        </w:rPr>
        <w:t>现在，我们把</w:t>
      </w:r>
      <w:r>
        <w:rPr>
          <w:kern w:val="2"/>
        </w:rPr>
        <w:t>SELinux</w:t>
      </w:r>
      <w:r>
        <w:rPr>
          <w:rFonts w:hint="eastAsia"/>
          <w:kern w:val="2"/>
        </w:rPr>
        <w:t>服务恢复到强制启用安全策略模式，然后分别查看原始网站数据的保存目录与当前网站数据的保存目录是否拥有不同的</w:t>
      </w:r>
      <w:r>
        <w:rPr>
          <w:kern w:val="2"/>
        </w:rPr>
        <w:t>SELinux</w:t>
      </w:r>
      <w:r>
        <w:rPr>
          <w:rFonts w:hint="eastAsia"/>
          <w:kern w:val="2"/>
        </w:rPr>
        <w:t>安全上下文值：</w:t>
      </w:r>
    </w:p>
    <w:p>
      <w:pPr>
        <w:pStyle w:val="58"/>
        <w:rPr>
          <w:kern w:val="2"/>
        </w:rPr>
      </w:pPr>
    </w:p>
    <w:p>
      <w:pPr>
        <w:pStyle w:val="26"/>
        <w:rPr>
          <w:kern w:val="2"/>
        </w:rPr>
      </w:pPr>
      <w:r>
        <w:rPr>
          <w:kern w:val="2"/>
        </w:rPr>
        <w:t>[root@linuxprobe ~]# setenforce 1</w:t>
      </w:r>
    </w:p>
    <w:p>
      <w:pPr>
        <w:pStyle w:val="26"/>
        <w:rPr>
          <w:kern w:val="2"/>
        </w:rPr>
      </w:pPr>
      <w:r>
        <w:rPr>
          <w:kern w:val="2"/>
        </w:rPr>
        <w:t>[root@linuxprobe ~]# ls -Zd /var/www/html</w:t>
      </w:r>
    </w:p>
    <w:p>
      <w:pPr>
        <w:pStyle w:val="26"/>
        <w:rPr>
          <w:kern w:val="2"/>
        </w:rPr>
      </w:pPr>
      <w:r>
        <w:rPr>
          <w:kern w:val="2"/>
        </w:rPr>
        <w:t>drwxr-xr-x. root root system</w:t>
      </w:r>
      <w:r>
        <w:rPr>
          <w:rFonts w:ascii="宋体"/>
          <w:kern w:val="2"/>
        </w:rPr>
        <w:t>_</w:t>
      </w:r>
      <w:r>
        <w:rPr>
          <w:kern w:val="2"/>
        </w:rPr>
        <w:t>u:object</w:t>
      </w:r>
      <w:r>
        <w:rPr>
          <w:rFonts w:ascii="宋体"/>
          <w:kern w:val="2"/>
        </w:rPr>
        <w:t>_</w:t>
      </w:r>
      <w:r>
        <w:rPr>
          <w:kern w:val="2"/>
        </w:rPr>
        <w:t>r:</w:t>
      </w:r>
      <w:r>
        <w:rPr>
          <w:b/>
          <w:bCs/>
          <w:kern w:val="2"/>
        </w:rPr>
        <w:t>httpd</w:t>
      </w:r>
      <w:r>
        <w:rPr>
          <w:rFonts w:ascii="宋体"/>
          <w:b/>
          <w:bCs/>
          <w:kern w:val="2"/>
        </w:rPr>
        <w:t>_</w:t>
      </w:r>
      <w:r>
        <w:rPr>
          <w:b/>
          <w:bCs/>
          <w:kern w:val="2"/>
        </w:rPr>
        <w:t>sys</w:t>
      </w:r>
      <w:r>
        <w:rPr>
          <w:rFonts w:ascii="宋体"/>
          <w:b/>
          <w:bCs/>
          <w:kern w:val="2"/>
        </w:rPr>
        <w:t>_</w:t>
      </w:r>
      <w:r>
        <w:rPr>
          <w:b/>
          <w:bCs/>
          <w:kern w:val="2"/>
        </w:rPr>
        <w:t>content</w:t>
      </w:r>
      <w:r>
        <w:rPr>
          <w:rFonts w:ascii="宋体"/>
          <w:b/>
          <w:bCs/>
          <w:kern w:val="2"/>
        </w:rPr>
        <w:t>_</w:t>
      </w:r>
      <w:r>
        <w:rPr>
          <w:b/>
          <w:bCs/>
          <w:kern w:val="2"/>
        </w:rPr>
        <w:t>t</w:t>
      </w:r>
      <w:r>
        <w:rPr>
          <w:kern w:val="2"/>
        </w:rPr>
        <w:t>:s0 /var/www/html</w:t>
      </w:r>
    </w:p>
    <w:p>
      <w:pPr>
        <w:pStyle w:val="26"/>
        <w:rPr>
          <w:kern w:val="2"/>
        </w:rPr>
      </w:pPr>
      <w:r>
        <w:rPr>
          <w:kern w:val="2"/>
        </w:rPr>
        <w:t>[root@linuxprobe ~]# ls -Zd /home/wwwroot</w:t>
      </w:r>
    </w:p>
    <w:p>
      <w:pPr>
        <w:pStyle w:val="26"/>
        <w:rPr>
          <w:kern w:val="2"/>
        </w:rPr>
      </w:pPr>
      <w:r>
        <w:rPr>
          <w:kern w:val="2"/>
        </w:rPr>
        <w:t>drwxrwxrwx. root root unconfined</w:t>
      </w:r>
      <w:r>
        <w:rPr>
          <w:rFonts w:ascii="宋体"/>
          <w:kern w:val="2"/>
        </w:rPr>
        <w:t>_</w:t>
      </w:r>
      <w:r>
        <w:rPr>
          <w:kern w:val="2"/>
        </w:rPr>
        <w:t>u:object</w:t>
      </w:r>
      <w:r>
        <w:rPr>
          <w:rFonts w:ascii="宋体"/>
          <w:kern w:val="2"/>
        </w:rPr>
        <w:t>_</w:t>
      </w:r>
      <w:r>
        <w:rPr>
          <w:kern w:val="2"/>
        </w:rPr>
        <w:t>r:</w:t>
      </w:r>
      <w:r>
        <w:rPr>
          <w:b/>
          <w:bCs/>
          <w:kern w:val="2"/>
        </w:rPr>
        <w:t>home</w:t>
      </w:r>
      <w:r>
        <w:rPr>
          <w:rFonts w:ascii="宋体"/>
          <w:b/>
          <w:bCs/>
          <w:kern w:val="2"/>
        </w:rPr>
        <w:t>_</w:t>
      </w:r>
      <w:r>
        <w:rPr>
          <w:b/>
          <w:bCs/>
          <w:kern w:val="2"/>
        </w:rPr>
        <w:t>root</w:t>
      </w:r>
      <w:r>
        <w:rPr>
          <w:rFonts w:ascii="宋体"/>
          <w:b/>
          <w:bCs/>
          <w:kern w:val="2"/>
        </w:rPr>
        <w:t>_</w:t>
      </w:r>
      <w:r>
        <w:rPr>
          <w:b/>
          <w:bCs/>
          <w:kern w:val="2"/>
        </w:rPr>
        <w:t>t</w:t>
      </w:r>
      <w:r>
        <w:rPr>
          <w:kern w:val="2"/>
        </w:rPr>
        <w:t>:s0 /home/wwwroot</w:t>
      </w:r>
    </w:p>
    <w:p>
      <w:pPr>
        <w:pStyle w:val="59"/>
        <w:spacing w:after="90"/>
        <w:rPr>
          <w:kern w:val="2"/>
        </w:rPr>
      </w:pPr>
    </w:p>
    <w:p>
      <w:pPr>
        <w:rPr>
          <w:kern w:val="2"/>
        </w:rPr>
      </w:pPr>
      <w:r>
        <w:rPr>
          <w:rFonts w:hint="eastAsia"/>
          <w:color w:val="000000"/>
          <w:kern w:val="2"/>
          <w:szCs w:val="21"/>
        </w:rPr>
        <w:t>在文件上设置的</w:t>
      </w:r>
      <w:r>
        <w:rPr>
          <w:color w:val="000000"/>
          <w:kern w:val="2"/>
          <w:szCs w:val="21"/>
        </w:rPr>
        <w:t>SELinux</w:t>
      </w:r>
      <w:r>
        <w:rPr>
          <w:rFonts w:hint="eastAsia"/>
          <w:color w:val="000000"/>
          <w:kern w:val="2"/>
          <w:szCs w:val="21"/>
        </w:rPr>
        <w:t>安全上下文是由用户段、角色段以及类型段等多个信息项共同组成的。其中，用户段</w:t>
      </w:r>
      <w:r>
        <w:rPr>
          <w:color w:val="000000"/>
          <w:kern w:val="2"/>
          <w:szCs w:val="21"/>
        </w:rPr>
        <w:t>system</w:t>
      </w:r>
      <w:r>
        <w:rPr>
          <w:rFonts w:ascii="宋体" w:eastAsia="宋体"/>
          <w:color w:val="000000"/>
          <w:kern w:val="2"/>
          <w:szCs w:val="21"/>
        </w:rPr>
        <w:t>_</w:t>
      </w:r>
      <w:r>
        <w:rPr>
          <w:color w:val="000000"/>
          <w:kern w:val="2"/>
          <w:szCs w:val="21"/>
        </w:rPr>
        <w:t>u</w:t>
      </w:r>
      <w:r>
        <w:rPr>
          <w:rFonts w:hint="eastAsia"/>
          <w:color w:val="000000"/>
          <w:kern w:val="2"/>
          <w:szCs w:val="21"/>
        </w:rPr>
        <w:t>代表系统进程的身份，角色段</w:t>
      </w:r>
      <w:r>
        <w:rPr>
          <w:color w:val="000000"/>
          <w:kern w:val="2"/>
          <w:szCs w:val="21"/>
        </w:rPr>
        <w:t>object</w:t>
      </w:r>
      <w:r>
        <w:rPr>
          <w:rFonts w:ascii="宋体" w:eastAsia="宋体"/>
          <w:color w:val="000000"/>
          <w:kern w:val="2"/>
          <w:szCs w:val="21"/>
        </w:rPr>
        <w:t>_</w:t>
      </w:r>
      <w:r>
        <w:rPr>
          <w:color w:val="000000"/>
          <w:kern w:val="2"/>
          <w:szCs w:val="21"/>
        </w:rPr>
        <w:t>r</w:t>
      </w:r>
      <w:r>
        <w:rPr>
          <w:rFonts w:hint="eastAsia"/>
          <w:color w:val="000000"/>
          <w:kern w:val="2"/>
          <w:szCs w:val="21"/>
        </w:rPr>
        <w:t>代表文件目录的角色，类型段</w:t>
      </w:r>
      <w:r>
        <w:rPr>
          <w:color w:val="000000"/>
          <w:kern w:val="2"/>
          <w:szCs w:val="21"/>
        </w:rPr>
        <w:t>httpd</w:t>
      </w:r>
      <w:r>
        <w:rPr>
          <w:rFonts w:ascii="宋体" w:eastAsia="宋体"/>
          <w:color w:val="000000"/>
          <w:kern w:val="2"/>
          <w:szCs w:val="21"/>
        </w:rPr>
        <w:t>_</w:t>
      </w:r>
      <w:r>
        <w:rPr>
          <w:color w:val="000000"/>
          <w:kern w:val="2"/>
          <w:szCs w:val="21"/>
        </w:rPr>
        <w:t>sys</w:t>
      </w:r>
      <w:r>
        <w:rPr>
          <w:rFonts w:ascii="宋体" w:eastAsia="宋体"/>
          <w:color w:val="000000"/>
          <w:kern w:val="2"/>
          <w:szCs w:val="21"/>
        </w:rPr>
        <w:t>_</w:t>
      </w:r>
      <w:r>
        <w:rPr>
          <w:color w:val="000000"/>
          <w:kern w:val="2"/>
          <w:szCs w:val="21"/>
        </w:rPr>
        <w:t>content</w:t>
      </w:r>
      <w:r>
        <w:rPr>
          <w:rFonts w:ascii="宋体" w:eastAsia="宋体"/>
          <w:color w:val="000000"/>
          <w:kern w:val="2"/>
          <w:szCs w:val="21"/>
        </w:rPr>
        <w:t>_</w:t>
      </w:r>
      <w:r>
        <w:rPr>
          <w:color w:val="000000"/>
          <w:kern w:val="2"/>
          <w:szCs w:val="21"/>
        </w:rPr>
        <w:t>t</w:t>
      </w:r>
      <w:r>
        <w:rPr>
          <w:rFonts w:hint="eastAsia"/>
          <w:color w:val="000000"/>
          <w:kern w:val="2"/>
          <w:szCs w:val="21"/>
        </w:rPr>
        <w:t>代表网站服务的系统文件。由于</w:t>
      </w:r>
      <w:r>
        <w:rPr>
          <w:color w:val="000000"/>
          <w:kern w:val="2"/>
          <w:szCs w:val="21"/>
        </w:rPr>
        <w:t>SELinux</w:t>
      </w:r>
      <w:r>
        <w:rPr>
          <w:rFonts w:hint="eastAsia"/>
          <w:color w:val="000000"/>
          <w:kern w:val="2"/>
          <w:szCs w:val="21"/>
        </w:rPr>
        <w:t>服务实在太过复杂，现在大家只需要简单熟悉</w:t>
      </w:r>
      <w:r>
        <w:rPr>
          <w:color w:val="000000"/>
          <w:kern w:val="2"/>
          <w:szCs w:val="21"/>
        </w:rPr>
        <w:t>SELinux</w:t>
      </w:r>
      <w:r>
        <w:rPr>
          <w:rFonts w:hint="eastAsia"/>
          <w:color w:val="000000"/>
          <w:kern w:val="2"/>
          <w:szCs w:val="21"/>
        </w:rPr>
        <w:t>服务的作用就可以，刘遄老师未来会在本书的进阶篇中单独拿出一个章节仔细讲解</w:t>
      </w:r>
      <w:r>
        <w:rPr>
          <w:color w:val="000000"/>
          <w:kern w:val="2"/>
          <w:szCs w:val="21"/>
        </w:rPr>
        <w:t>SELinux</w:t>
      </w:r>
      <w:r>
        <w:rPr>
          <w:rFonts w:hint="eastAsia"/>
          <w:color w:val="000000"/>
          <w:kern w:val="2"/>
          <w:szCs w:val="21"/>
        </w:rPr>
        <w:t>服务。</w:t>
      </w:r>
    </w:p>
    <w:p>
      <w:pPr>
        <w:rPr>
          <w:kern w:val="2"/>
        </w:rPr>
      </w:pPr>
      <w:r>
        <w:rPr>
          <w:rFonts w:hint="eastAsia"/>
          <w:kern w:val="2"/>
        </w:rPr>
        <w:t>针对当前这种情况，我们只需要使用</w:t>
      </w:r>
      <w:r>
        <w:rPr>
          <w:kern w:val="2"/>
        </w:rPr>
        <w:t>semanage</w:t>
      </w:r>
      <w:r>
        <w:rPr>
          <w:rFonts w:hint="eastAsia"/>
          <w:kern w:val="2"/>
        </w:rPr>
        <w:t>命令，将当前网站目录</w:t>
      </w:r>
      <w:r>
        <w:rPr>
          <w:kern w:val="2"/>
        </w:rPr>
        <w:t>/home/wwwroot</w:t>
      </w:r>
      <w:r>
        <w:rPr>
          <w:rFonts w:hint="eastAsia"/>
          <w:kern w:val="2"/>
        </w:rPr>
        <w:t>的</w:t>
      </w:r>
      <w:r>
        <w:rPr>
          <w:kern w:val="2"/>
        </w:rPr>
        <w:t>SELinux</w:t>
      </w:r>
      <w:r>
        <w:rPr>
          <w:rFonts w:hint="eastAsia"/>
          <w:kern w:val="2"/>
        </w:rPr>
        <w:t>安全上下文修改为跟原始网站目录的一样就可以了。</w:t>
      </w:r>
    </w:p>
    <w:p>
      <w:pPr>
        <w:pStyle w:val="4"/>
        <w:spacing w:before="151" w:after="151"/>
        <w:rPr>
          <w:kern w:val="2"/>
        </w:rPr>
      </w:pPr>
      <w:r>
        <w:rPr>
          <w:color w:val="000000"/>
          <w:kern w:val="2"/>
        </w:rPr>
        <w:t>10.3.1</w:t>
      </w:r>
      <w:r>
        <w:rPr>
          <w:color w:val="000000"/>
          <w:kern w:val="2"/>
          <w:szCs w:val="21"/>
        </w:rPr>
        <w:t xml:space="preserve">  </w:t>
      </w:r>
      <w:r>
        <w:rPr>
          <w:color w:val="000000"/>
          <w:kern w:val="2"/>
        </w:rPr>
        <w:t>semanage</w:t>
      </w:r>
      <w:r>
        <w:rPr>
          <w:rFonts w:hint="eastAsia"/>
          <w:color w:val="000000"/>
          <w:kern w:val="2"/>
        </w:rPr>
        <w:t>命令</w:t>
      </w:r>
    </w:p>
    <w:p>
      <w:pPr>
        <w:rPr>
          <w:spacing w:val="8"/>
          <w:kern w:val="2"/>
        </w:rPr>
      </w:pPr>
      <w:r>
        <w:rPr>
          <w:spacing w:val="8"/>
          <w:kern w:val="2"/>
        </w:rPr>
        <w:t>semanage</w:t>
      </w:r>
      <w:r>
        <w:rPr>
          <w:rFonts w:hint="eastAsia"/>
          <w:spacing w:val="8"/>
          <w:kern w:val="2"/>
        </w:rPr>
        <w:t>命令用于管理</w:t>
      </w:r>
      <w:r>
        <w:rPr>
          <w:spacing w:val="8"/>
          <w:kern w:val="2"/>
        </w:rPr>
        <w:t>SELinux</w:t>
      </w:r>
      <w:r>
        <w:rPr>
          <w:rFonts w:hint="eastAsia"/>
          <w:spacing w:val="8"/>
          <w:kern w:val="2"/>
        </w:rPr>
        <w:t>的策略，格式为“</w:t>
      </w:r>
      <w:r>
        <w:rPr>
          <w:spacing w:val="8"/>
          <w:kern w:val="2"/>
        </w:rPr>
        <w:t>semanage [</w:t>
      </w:r>
      <w:r>
        <w:rPr>
          <w:rFonts w:hint="eastAsia"/>
          <w:spacing w:val="8"/>
          <w:kern w:val="2"/>
        </w:rPr>
        <w:t>选项</w:t>
      </w:r>
      <w:r>
        <w:rPr>
          <w:spacing w:val="8"/>
          <w:kern w:val="2"/>
        </w:rPr>
        <w:t>] [</w:t>
      </w:r>
      <w:r>
        <w:rPr>
          <w:rFonts w:hint="eastAsia"/>
          <w:spacing w:val="8"/>
          <w:kern w:val="2"/>
        </w:rPr>
        <w:t>文件</w:t>
      </w:r>
      <w:r>
        <w:rPr>
          <w:spacing w:val="8"/>
          <w:kern w:val="2"/>
        </w:rPr>
        <w:t>]</w:t>
      </w:r>
      <w:r>
        <w:rPr>
          <w:rFonts w:hint="eastAsia"/>
          <w:spacing w:val="8"/>
          <w:kern w:val="2"/>
        </w:rPr>
        <w:t>”。</w:t>
      </w:r>
    </w:p>
    <w:p>
      <w:pPr>
        <w:rPr>
          <w:kern w:val="2"/>
        </w:rPr>
      </w:pPr>
      <w:r>
        <w:rPr>
          <w:kern w:val="2"/>
        </w:rPr>
        <w:t>SELinux</w:t>
      </w:r>
      <w:r>
        <w:rPr>
          <w:rFonts w:hint="eastAsia"/>
          <w:kern w:val="2"/>
        </w:rPr>
        <w:t>服务极大地提升了</w:t>
      </w:r>
      <w:r>
        <w:rPr>
          <w:kern w:val="2"/>
        </w:rPr>
        <w:t>Linux</w:t>
      </w:r>
      <w:r>
        <w:rPr>
          <w:rFonts w:hint="eastAsia"/>
          <w:kern w:val="2"/>
        </w:rPr>
        <w:t>系统的安全性，将用户权限牢牢地锁在笼子里。</w:t>
      </w:r>
      <w:r>
        <w:rPr>
          <w:kern w:val="2"/>
        </w:rPr>
        <w:t>semanage</w:t>
      </w:r>
      <w:r>
        <w:rPr>
          <w:rFonts w:hint="eastAsia"/>
          <w:kern w:val="2"/>
        </w:rPr>
        <w:t>命令不仅能够像传统</w:t>
      </w:r>
      <w:r>
        <w:rPr>
          <w:kern w:val="2"/>
        </w:rPr>
        <w:t>chcon</w:t>
      </w:r>
      <w:r>
        <w:rPr>
          <w:rFonts w:hint="eastAsia"/>
          <w:kern w:val="2"/>
        </w:rPr>
        <w:t>命令那样</w:t>
      </w:r>
      <w:r>
        <w:rPr>
          <w:rFonts w:hint="eastAsia"/>
          <w:w w:val="200"/>
          <w:kern w:val="2"/>
        </w:rPr>
        <w:t>—</w:t>
      </w:r>
      <w:r>
        <w:rPr>
          <w:rFonts w:hint="eastAsia"/>
          <w:kern w:val="2"/>
        </w:rPr>
        <w:t>设置文件、目录的策略，还可以管理网络端口、消息接口（这些新特性将在本章后文中涵盖）。使用</w:t>
      </w:r>
      <w:r>
        <w:rPr>
          <w:kern w:val="2"/>
        </w:rPr>
        <w:t>semanage</w:t>
      </w:r>
      <w:r>
        <w:rPr>
          <w:rFonts w:hint="eastAsia"/>
          <w:kern w:val="2"/>
        </w:rPr>
        <w:t>命令时，经常用到的几个参数及其功能如下所示：</w:t>
      </w:r>
    </w:p>
    <w:p>
      <w:pPr>
        <w:pStyle w:val="34"/>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参数用于查询；</w:t>
      </w:r>
    </w:p>
    <w:p>
      <w:pPr>
        <w:pStyle w:val="34"/>
        <w:ind w:left="704" w:hanging="304"/>
        <w:rPr>
          <w:kern w:val="2"/>
        </w:rPr>
      </w:pPr>
      <w:r>
        <w:rPr>
          <w:kern w:val="2"/>
        </w:rPr>
        <w:sym w:font="Wingdings" w:char="00D8"/>
      </w:r>
      <w:r>
        <w:rPr>
          <w:kern w:val="2"/>
        </w:rPr>
        <w:tab/>
      </w:r>
      <w:r>
        <w:rPr>
          <w:color w:val="000000"/>
          <w:kern w:val="2"/>
          <w:szCs w:val="21"/>
        </w:rPr>
        <w:t>-a</w:t>
      </w:r>
      <w:r>
        <w:rPr>
          <w:rFonts w:hint="eastAsia"/>
          <w:color w:val="000000"/>
          <w:kern w:val="2"/>
          <w:szCs w:val="21"/>
        </w:rPr>
        <w:t>参数用于添加；</w:t>
      </w:r>
    </w:p>
    <w:p>
      <w:pPr>
        <w:pStyle w:val="34"/>
        <w:ind w:left="704" w:hanging="304"/>
        <w:rPr>
          <w:kern w:val="2"/>
        </w:rPr>
      </w:pPr>
      <w:r>
        <w:rPr>
          <w:kern w:val="2"/>
        </w:rPr>
        <w:sym w:font="Wingdings" w:char="00D8"/>
      </w:r>
      <w:r>
        <w:rPr>
          <w:kern w:val="2"/>
        </w:rPr>
        <w:tab/>
      </w:r>
      <w:r>
        <w:rPr>
          <w:color w:val="000000"/>
          <w:kern w:val="2"/>
          <w:szCs w:val="21"/>
        </w:rPr>
        <w:t>-m</w:t>
      </w:r>
      <w:r>
        <w:rPr>
          <w:rFonts w:hint="eastAsia"/>
          <w:color w:val="000000"/>
          <w:kern w:val="2"/>
          <w:szCs w:val="21"/>
        </w:rPr>
        <w:t>参数用于修改；</w:t>
      </w:r>
    </w:p>
    <w:p>
      <w:pPr>
        <w:pStyle w:val="34"/>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参数用于删除。</w:t>
      </w:r>
    </w:p>
    <w:p>
      <w:pPr>
        <w:rPr>
          <w:kern w:val="2"/>
        </w:rPr>
      </w:pPr>
      <w:r>
        <w:rPr>
          <w:rFonts w:hint="eastAsia"/>
          <w:color w:val="000000"/>
          <w:kern w:val="2"/>
          <w:szCs w:val="21"/>
        </w:rPr>
        <w:t>例如，可以向新的网站数据目录中新添加一条</w:t>
      </w:r>
      <w:r>
        <w:rPr>
          <w:color w:val="000000"/>
          <w:kern w:val="2"/>
          <w:szCs w:val="21"/>
        </w:rPr>
        <w:t>SELinux</w:t>
      </w:r>
      <w:r>
        <w:rPr>
          <w:rFonts w:hint="eastAsia"/>
          <w:color w:val="000000"/>
          <w:kern w:val="2"/>
          <w:szCs w:val="21"/>
        </w:rPr>
        <w:t>安全上下文，让这个目录以及里面的所有文件能够被</w:t>
      </w:r>
      <w:r>
        <w:rPr>
          <w:color w:val="000000"/>
          <w:kern w:val="2"/>
          <w:szCs w:val="21"/>
        </w:rPr>
        <w:t>httpd</w:t>
      </w:r>
      <w:r>
        <w:rPr>
          <w:rFonts w:hint="eastAsia"/>
          <w:color w:val="000000"/>
          <w:kern w:val="2"/>
          <w:szCs w:val="21"/>
        </w:rPr>
        <w:t>服务程序所访问到：</w:t>
      </w:r>
    </w:p>
    <w:p>
      <w:pPr>
        <w:pStyle w:val="58"/>
        <w:rPr>
          <w:kern w:val="2"/>
        </w:rPr>
      </w:pPr>
    </w:p>
    <w:p>
      <w:pPr>
        <w:pStyle w:val="26"/>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pPr>
        <w:pStyle w:val="26"/>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pPr>
        <w:pStyle w:val="59"/>
        <w:spacing w:after="90"/>
        <w:rPr>
          <w:kern w:val="2"/>
        </w:rPr>
      </w:pPr>
    </w:p>
    <w:p>
      <w:pPr>
        <w:rPr>
          <w:kern w:val="2"/>
        </w:rPr>
      </w:pPr>
      <w:r>
        <w:rPr>
          <w:rFonts w:hint="eastAsia"/>
          <w:color w:val="000000"/>
          <w:kern w:val="2"/>
          <w:szCs w:val="21"/>
        </w:rPr>
        <w:t>注意，执行上述设置之后，还无法立即访问网站，还需要使用</w:t>
      </w:r>
      <w:r>
        <w:rPr>
          <w:color w:val="000000"/>
          <w:kern w:val="2"/>
          <w:szCs w:val="21"/>
        </w:rPr>
        <w:t>restorecon</w:t>
      </w:r>
      <w:r>
        <w:rPr>
          <w:rFonts w:hint="eastAsia"/>
          <w:color w:val="000000"/>
          <w:kern w:val="2"/>
          <w:szCs w:val="21"/>
        </w:rPr>
        <w:t>命令将设置好的</w:t>
      </w:r>
      <w:r>
        <w:rPr>
          <w:color w:val="000000"/>
          <w:kern w:val="2"/>
          <w:szCs w:val="21"/>
        </w:rPr>
        <w:t>SELinux</w:t>
      </w:r>
      <w:r>
        <w:rPr>
          <w:rFonts w:hint="eastAsia"/>
          <w:color w:val="000000"/>
          <w:kern w:val="2"/>
          <w:szCs w:val="21"/>
        </w:rPr>
        <w:t>安全上下文立即生效。在使用</w:t>
      </w:r>
      <w:r>
        <w:rPr>
          <w:color w:val="000000"/>
          <w:kern w:val="2"/>
          <w:szCs w:val="21"/>
        </w:rPr>
        <w:t>restorecon</w:t>
      </w:r>
      <w:r>
        <w:rPr>
          <w:rFonts w:hint="eastAsia"/>
          <w:color w:val="000000"/>
          <w:kern w:val="2"/>
          <w:szCs w:val="21"/>
        </w:rPr>
        <w:t>命令时，可以加上</w:t>
      </w:r>
      <w:r>
        <w:rPr>
          <w:color w:val="000000"/>
          <w:kern w:val="2"/>
          <w:szCs w:val="21"/>
        </w:rPr>
        <w:t>-Rv</w:t>
      </w:r>
      <w:r>
        <w:rPr>
          <w:rFonts w:hint="eastAsia"/>
          <w:color w:val="000000"/>
          <w:kern w:val="2"/>
          <w:szCs w:val="21"/>
        </w:rPr>
        <w:t>参数对指定的目录进行递归操作，以及显示</w:t>
      </w:r>
      <w:r>
        <w:rPr>
          <w:color w:val="000000"/>
          <w:kern w:val="2"/>
          <w:szCs w:val="21"/>
        </w:rPr>
        <w:t>SELinux</w:t>
      </w:r>
      <w:r>
        <w:rPr>
          <w:rFonts w:hint="eastAsia"/>
          <w:color w:val="000000"/>
          <w:kern w:val="2"/>
          <w:szCs w:val="21"/>
        </w:rPr>
        <w:t>安全上下文的修改过程。最后，再次刷新页面，就可以正常看到网页内容了，结果如图</w:t>
      </w:r>
      <w:r>
        <w:rPr>
          <w:color w:val="000000"/>
          <w:kern w:val="2"/>
          <w:szCs w:val="21"/>
        </w:rPr>
        <w:t>10-8</w:t>
      </w:r>
      <w:r>
        <w:rPr>
          <w:rFonts w:hint="eastAsia"/>
          <w:color w:val="000000"/>
          <w:kern w:val="2"/>
          <w:szCs w:val="21"/>
        </w:rPr>
        <w:t>所示。</w:t>
      </w:r>
    </w:p>
    <w:p>
      <w:pPr>
        <w:pStyle w:val="58"/>
        <w:rPr>
          <w:kern w:val="2"/>
        </w:rPr>
      </w:pPr>
    </w:p>
    <w:p>
      <w:pPr>
        <w:pStyle w:val="26"/>
        <w:rPr>
          <w:kern w:val="2"/>
        </w:rPr>
      </w:pPr>
      <w:r>
        <w:rPr>
          <w:kern w:val="2"/>
        </w:rPr>
        <w:t>[root@linuxprobe ~]# restorecon -Rv /home/wwwroot/</w:t>
      </w:r>
    </w:p>
    <w:p>
      <w:pPr>
        <w:pStyle w:val="26"/>
        <w:rPr>
          <w:spacing w:val="2"/>
          <w:kern w:val="2"/>
        </w:rPr>
      </w:pPr>
      <w:r>
        <w:rPr>
          <w:spacing w:val="2"/>
          <w:kern w:val="2"/>
        </w:rPr>
        <w:t>restorecon reset /home/wwwroot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t:s0-&gt;</w:t>
      </w:r>
    </w:p>
    <w:p>
      <w:pPr>
        <w:pStyle w:val="26"/>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rFonts w:ascii="宋体"/>
          <w:spacing w:val="-4"/>
          <w:kern w:val="2"/>
        </w:rPr>
      </w:pPr>
      <w:r>
        <w:rPr>
          <w:spacing w:val="-4"/>
          <w:kern w:val="2"/>
        </w:rPr>
        <w:t>restorecon reset /home/wwwroot/index.html context unconfined</w:t>
      </w:r>
      <w:r>
        <w:rPr>
          <w:rFonts w:ascii="宋体"/>
          <w:spacing w:val="-4"/>
          <w:kern w:val="2"/>
        </w:rPr>
        <w:t>_</w:t>
      </w:r>
      <w:r>
        <w:rPr>
          <w:spacing w:val="-4"/>
          <w:kern w:val="2"/>
        </w:rPr>
        <w:t>u:object</w:t>
      </w:r>
      <w:r>
        <w:rPr>
          <w:rFonts w:ascii="宋体"/>
          <w:spacing w:val="-4"/>
          <w:kern w:val="2"/>
        </w:rPr>
        <w:t>_</w:t>
      </w:r>
      <w:r>
        <w:rPr>
          <w:spacing w:val="-4"/>
          <w:kern w:val="2"/>
        </w:rPr>
        <w:t>r:home</w:t>
      </w:r>
      <w:r>
        <w:rPr>
          <w:rFonts w:ascii="宋体"/>
          <w:spacing w:val="-4"/>
          <w:kern w:val="2"/>
        </w:rPr>
        <w:t>_</w:t>
      </w:r>
      <w:r>
        <w:rPr>
          <w:spacing w:val="-4"/>
          <w:kern w:val="2"/>
        </w:rPr>
        <w:t>root</w:t>
      </w:r>
      <w:r>
        <w:rPr>
          <w:rFonts w:ascii="宋体"/>
          <w:spacing w:val="-4"/>
          <w:kern w:val="2"/>
        </w:rPr>
        <w:t>_</w:t>
      </w:r>
    </w:p>
    <w:p>
      <w:pPr>
        <w:pStyle w:val="26"/>
        <w:rPr>
          <w:kern w:val="2"/>
        </w:rPr>
      </w:pP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kern w:val="2"/>
        </w:rPr>
      </w:pPr>
      <w:r>
        <w:rPr>
          <w:kern w:val="2"/>
        </w:rPr>
        <w:t>[root@linuxprobe ~]# firefox</w:t>
      </w:r>
    </w:p>
    <w:p>
      <w:pPr>
        <w:pStyle w:val="59"/>
        <w:spacing w:after="90"/>
        <w:rPr>
          <w:kern w:val="2"/>
        </w:rPr>
      </w:pPr>
    </w:p>
    <w:p>
      <w:pPr>
        <w:jc w:val="center"/>
        <w:rPr>
          <w:color w:val="000000"/>
          <w:kern w:val="2"/>
          <w:szCs w:val="21"/>
        </w:rPr>
      </w:pPr>
      <w:r>
        <w:rPr>
          <w:color w:val="000000"/>
          <w:kern w:val="2"/>
          <w:szCs w:val="21"/>
        </w:rPr>
        <w:drawing>
          <wp:inline distT="0" distB="0" distL="0" distR="0">
            <wp:extent cx="4907280" cy="876300"/>
            <wp:effectExtent l="0" t="0" r="0" b="0"/>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907280" cy="876300"/>
                    </a:xfrm>
                    <a:prstGeom prst="rect">
                      <a:avLst/>
                    </a:prstGeom>
                    <a:noFill/>
                    <a:ln>
                      <a:noFill/>
                    </a:ln>
                  </pic:spPr>
                </pic:pic>
              </a:graphicData>
            </a:graphic>
          </wp:inline>
        </w:drawing>
      </w:r>
    </w:p>
    <w:p>
      <w:pPr>
        <w:jc w:val="center"/>
        <w:rPr>
          <w:color w:val="000000"/>
          <w:kern w:val="2"/>
          <w:szCs w:val="21"/>
        </w:rPr>
      </w:pPr>
      <w:r>
        <w:rPr>
          <w:rFonts w:hint="eastAsia"/>
          <w:color w:val="000000"/>
          <w:kern w:val="2"/>
          <w:szCs w:val="21"/>
        </w:rPr>
        <w:t>图10-8 正常看到网页内容</w:t>
      </w:r>
    </w:p>
    <w:p>
      <w:pPr>
        <w:rPr>
          <w:kern w:val="2"/>
        </w:rPr>
      </w:pPr>
      <w:r>
        <w:rPr>
          <w:rFonts w:hint="eastAsia"/>
          <w:color w:val="000000"/>
          <w:kern w:val="2"/>
          <w:szCs w:val="21"/>
        </w:rPr>
        <w:t>真可谓是一波三折！原本认为只要把</w:t>
      </w:r>
      <w:r>
        <w:rPr>
          <w:color w:val="000000"/>
          <w:kern w:val="2"/>
          <w:szCs w:val="21"/>
        </w:rPr>
        <w:t>httpd</w:t>
      </w:r>
      <w:r>
        <w:rPr>
          <w:rFonts w:hint="eastAsia"/>
          <w:color w:val="000000"/>
          <w:kern w:val="2"/>
          <w:szCs w:val="21"/>
        </w:rPr>
        <w:t>服务程序配置妥当就可以大功告成，结果却反复受到了</w:t>
      </w:r>
      <w:r>
        <w:rPr>
          <w:color w:val="000000"/>
          <w:kern w:val="2"/>
          <w:szCs w:val="21"/>
        </w:rPr>
        <w:t>SELinux</w:t>
      </w:r>
      <w:r>
        <w:rPr>
          <w:rFonts w:hint="eastAsia"/>
          <w:color w:val="000000"/>
          <w:kern w:val="2"/>
          <w:szCs w:val="21"/>
        </w:rPr>
        <w:t>安全上下文的限制。所以，建议大家在配置</w:t>
      </w:r>
      <w:r>
        <w:rPr>
          <w:color w:val="000000"/>
          <w:kern w:val="2"/>
          <w:szCs w:val="21"/>
        </w:rPr>
        <w:t>httpd</w:t>
      </w:r>
      <w:r>
        <w:rPr>
          <w:rFonts w:hint="eastAsia"/>
          <w:color w:val="000000"/>
          <w:kern w:val="2"/>
          <w:szCs w:val="21"/>
        </w:rPr>
        <w:t>服务程序时，一定要细心、耐心。一旦成功配妥</w:t>
      </w:r>
      <w:r>
        <w:rPr>
          <w:color w:val="000000"/>
          <w:kern w:val="2"/>
          <w:szCs w:val="21"/>
        </w:rPr>
        <w:t>httpd</w:t>
      </w:r>
      <w:r>
        <w:rPr>
          <w:rFonts w:hint="eastAsia"/>
          <w:color w:val="000000"/>
          <w:kern w:val="2"/>
          <w:szCs w:val="21"/>
        </w:rPr>
        <w:t>服务程序之后，就会发现</w:t>
      </w:r>
      <w:r>
        <w:rPr>
          <w:color w:val="000000"/>
          <w:kern w:val="2"/>
          <w:szCs w:val="21"/>
        </w:rPr>
        <w:t>SELinux</w:t>
      </w:r>
      <w:r>
        <w:rPr>
          <w:rFonts w:hint="eastAsia"/>
          <w:color w:val="000000"/>
          <w:kern w:val="2"/>
          <w:szCs w:val="21"/>
        </w:rPr>
        <w:t>服务并没有那么难。</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52"/>
        <w:gridCol w:w="7433"/>
      </w:tblGrid>
      <w:tr>
        <w:tblPrEx>
          <w:shd w:val="clear" w:color="auto" w:fill="D9D9D9"/>
          <w:tblLayout w:type="fixed"/>
          <w:tblCellMar>
            <w:top w:w="0" w:type="dxa"/>
            <w:left w:w="108" w:type="dxa"/>
            <w:bottom w:w="0" w:type="dxa"/>
            <w:right w:w="108" w:type="dxa"/>
          </w:tblCellMar>
        </w:tblPrEx>
        <w:trPr>
          <w:cantSplit/>
          <w:trHeight w:val="271" w:hRule="atLeast"/>
        </w:trPr>
        <w:tc>
          <w:tcPr>
            <w:tcW w:w="60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33"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因为在RHCSA、RHCE或RHCA考试中，都需要先重启您的机器然后再执行判分脚本。因此，建议读者在日常工作中要养成将所需服务添加到开机启动项中的习惯，比如这里就需要添加systemctl enable httpd命令。</w:t>
            </w:r>
          </w:p>
        </w:tc>
      </w:tr>
    </w:tbl>
    <w:p>
      <w:pPr>
        <w:pStyle w:val="29"/>
        <w:rPr>
          <w:kern w:val="2"/>
          <w:shd w:val="pct10" w:color="auto" w:fill="FFFFFF"/>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10.4</w:t>
            </w:r>
            <w:r>
              <w:rPr>
                <w:rFonts w:hint="eastAsia"/>
                <w:color w:val="000000"/>
                <w:kern w:val="2"/>
              </w:rPr>
              <w:t xml:space="preserve">  个人用户主页功能</w:t>
            </w:r>
          </w:p>
        </w:tc>
      </w:tr>
    </w:tbl>
    <w:p>
      <w:pPr>
        <w:pStyle w:val="56"/>
        <w:rPr>
          <w:kern w:val="2"/>
        </w:rPr>
      </w:pPr>
    </w:p>
    <w:p>
      <w:pPr>
        <w:rPr>
          <w:kern w:val="2"/>
        </w:rPr>
      </w:pPr>
      <w:r>
        <w:rPr>
          <w:rFonts w:hint="eastAsia"/>
          <w:color w:val="000000"/>
          <w:kern w:val="2"/>
          <w:szCs w:val="21"/>
        </w:rPr>
        <w:t>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w:t>
      </w:r>
      <w:r>
        <w:rPr>
          <w:color w:val="000000"/>
          <w:kern w:val="2"/>
          <w:szCs w:val="21"/>
        </w:rPr>
        <w:t>httpd</w:t>
      </w:r>
      <w:r>
        <w:rPr>
          <w:rFonts w:hint="eastAsia"/>
          <w:color w:val="000000"/>
          <w:kern w:val="2"/>
          <w:szCs w:val="21"/>
        </w:rPr>
        <w:t>服务程序提供的个人用户主页功能完全可以以胜任这个工作。该功能可以让系统内所有的用户在自己的家目录中管理个人的网站，而且访问起来也非常容易。</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：在</w:t>
      </w:r>
      <w:r>
        <w:rPr>
          <w:kern w:val="2"/>
        </w:rPr>
        <w:t>httpd</w:t>
      </w:r>
      <w:r>
        <w:rPr>
          <w:rFonts w:hint="eastAsia"/>
          <w:kern w:val="2"/>
        </w:rPr>
        <w:t>服务程序中，默认没有开启个人用户主页功能。为此，我们需要编辑下面的配置文件，然后在第</w:t>
      </w:r>
      <w:r>
        <w:rPr>
          <w:kern w:val="2"/>
        </w:rPr>
        <w:t>17</w:t>
      </w:r>
      <w:r>
        <w:rPr>
          <w:rFonts w:hint="eastAsia"/>
          <w:kern w:val="2"/>
        </w:rPr>
        <w:t>行的</w:t>
      </w:r>
      <w:r>
        <w:rPr>
          <w:kern w:val="2"/>
        </w:rPr>
        <w:t>UserDir disabled</w:t>
      </w:r>
      <w:r>
        <w:rPr>
          <w:rFonts w:hint="eastAsia"/>
          <w:kern w:val="2"/>
        </w:rPr>
        <w:t>参数前面加上井号（</w:t>
      </w:r>
      <w:r>
        <w:rPr>
          <w:kern w:val="2"/>
        </w:rPr>
        <w:t>#</w:t>
      </w:r>
      <w:r>
        <w:rPr>
          <w:rFonts w:hint="eastAsia"/>
          <w:kern w:val="2"/>
        </w:rPr>
        <w:t>），表示让</w:t>
      </w:r>
      <w:r>
        <w:rPr>
          <w:kern w:val="2"/>
        </w:rPr>
        <w:t>httpd</w:t>
      </w:r>
      <w:r>
        <w:rPr>
          <w:rFonts w:hint="eastAsia"/>
          <w:kern w:val="2"/>
        </w:rPr>
        <w:t>服务程序开启个人用户主页功能；同时再把第</w:t>
      </w:r>
      <w:r>
        <w:rPr>
          <w:kern w:val="2"/>
        </w:rPr>
        <w:t>24</w:t>
      </w:r>
      <w:r>
        <w:rPr>
          <w:rFonts w:hint="eastAsia"/>
          <w:kern w:val="2"/>
        </w:rPr>
        <w:t>行的</w:t>
      </w:r>
      <w:r>
        <w:rPr>
          <w:kern w:val="2"/>
        </w:rPr>
        <w:t>UserDir public</w:t>
      </w:r>
      <w:r>
        <w:rPr>
          <w:rFonts w:ascii="宋体" w:eastAsia="宋体"/>
          <w:kern w:val="2"/>
        </w:rPr>
        <w:t>_</w:t>
      </w:r>
      <w:r>
        <w:rPr>
          <w:kern w:val="2"/>
        </w:rPr>
        <w:t>html</w:t>
      </w:r>
      <w:r>
        <w:rPr>
          <w:rFonts w:hint="eastAsia"/>
          <w:kern w:val="2"/>
        </w:rPr>
        <w:t>参数前面的井号（</w:t>
      </w:r>
      <w:r>
        <w:rPr>
          <w:kern w:val="2"/>
        </w:rPr>
        <w:t>#</w:t>
      </w:r>
      <w:r>
        <w:rPr>
          <w:rFonts w:hint="eastAsia"/>
          <w:kern w:val="2"/>
        </w:rPr>
        <w:t>）去掉（</w:t>
      </w:r>
      <w:r>
        <w:rPr>
          <w:kern w:val="2"/>
        </w:rPr>
        <w:t>UserDir</w:t>
      </w:r>
      <w:r>
        <w:rPr>
          <w:rFonts w:hint="eastAsia"/>
          <w:kern w:val="2"/>
        </w:rPr>
        <w:t>参数表示网站数据在用户家目录中的保存目录名称，即</w:t>
      </w:r>
      <w:r>
        <w:rPr>
          <w:kern w:val="2"/>
        </w:rPr>
        <w:t>public</w:t>
      </w:r>
      <w:r>
        <w:rPr>
          <w:rFonts w:ascii="宋体" w:eastAsia="宋体"/>
          <w:kern w:val="2"/>
        </w:rPr>
        <w:t>_</w:t>
      </w:r>
      <w:r>
        <w:rPr>
          <w:kern w:val="2"/>
        </w:rPr>
        <w:t>html</w:t>
      </w:r>
      <w:r>
        <w:rPr>
          <w:rFonts w:hint="eastAsia"/>
          <w:kern w:val="2"/>
        </w:rPr>
        <w:t>目录）。最后，在修改完毕后记得保存。</w:t>
      </w:r>
    </w:p>
    <w:p>
      <w:pPr>
        <w:pStyle w:val="58"/>
        <w:rPr>
          <w:kern w:val="2"/>
        </w:rPr>
      </w:pPr>
    </w:p>
    <w:p>
      <w:pPr>
        <w:pStyle w:val="26"/>
        <w:rPr>
          <w:kern w:val="2"/>
        </w:rPr>
      </w:pPr>
      <w:r>
        <w:rPr>
          <w:kern w:val="2"/>
        </w:rPr>
        <w:t>[root@linuxprobe ~]# vim /etc/httpd/conf.d/userdir.conf </w:t>
      </w:r>
    </w:p>
    <w:p>
      <w:pPr>
        <w:pStyle w:val="26"/>
        <w:rPr>
          <w:kern w:val="2"/>
        </w:rPr>
      </w:pPr>
      <w:r>
        <w:rPr>
          <w:kern w:val="2"/>
        </w:rPr>
        <w:t> 1  #</w:t>
      </w:r>
    </w:p>
    <w:p>
      <w:pPr>
        <w:pStyle w:val="26"/>
        <w:rPr>
          <w:kern w:val="2"/>
        </w:rPr>
      </w:pPr>
      <w:r>
        <w:rPr>
          <w:kern w:val="2"/>
        </w:rPr>
        <w:t> 2  # UserDir: The name of the directory that is appended onto a user's home</w:t>
      </w:r>
    </w:p>
    <w:p>
      <w:pPr>
        <w:pStyle w:val="26"/>
        <w:rPr>
          <w:kern w:val="2"/>
        </w:rPr>
      </w:pPr>
      <w:r>
        <w:rPr>
          <w:kern w:val="2"/>
        </w:rPr>
        <w:t> 3  # directory if a ~user request is received.</w:t>
      </w:r>
    </w:p>
    <w:p>
      <w:pPr>
        <w:pStyle w:val="26"/>
        <w:rPr>
          <w:kern w:val="2"/>
        </w:rPr>
      </w:pPr>
      <w:r>
        <w:rPr>
          <w:kern w:val="2"/>
        </w:rPr>
        <w:t> 4  #</w:t>
      </w:r>
    </w:p>
    <w:p>
      <w:pPr>
        <w:pStyle w:val="26"/>
        <w:rPr>
          <w:kern w:val="2"/>
        </w:rPr>
      </w:pPr>
      <w:r>
        <w:rPr>
          <w:kern w:val="2"/>
        </w:rPr>
        <w:t> 5  # The path to the end user account 'public</w:t>
      </w:r>
      <w:r>
        <w:rPr>
          <w:rFonts w:ascii="宋体"/>
          <w:kern w:val="2"/>
        </w:rPr>
        <w:t>_</w:t>
      </w:r>
      <w:r>
        <w:rPr>
          <w:kern w:val="2"/>
        </w:rPr>
        <w:t>html' directory must be</w:t>
      </w:r>
    </w:p>
    <w:p>
      <w:pPr>
        <w:pStyle w:val="26"/>
        <w:rPr>
          <w:kern w:val="2"/>
        </w:rPr>
      </w:pPr>
      <w:r>
        <w:rPr>
          <w:kern w:val="2"/>
        </w:rPr>
        <w:t> 6  # accessible to the webserver userid. This usually means that ~userid</w:t>
      </w:r>
    </w:p>
    <w:p>
      <w:pPr>
        <w:pStyle w:val="26"/>
        <w:rPr>
          <w:kern w:val="2"/>
        </w:rPr>
      </w:pPr>
      <w:r>
        <w:rPr>
          <w:kern w:val="2"/>
        </w:rPr>
        <w:t> 7  # must have permissions of 711, ~userid/public</w:t>
      </w:r>
      <w:r>
        <w:rPr>
          <w:rFonts w:ascii="宋体"/>
          <w:kern w:val="2"/>
        </w:rPr>
        <w:t>_</w:t>
      </w:r>
      <w:r>
        <w:rPr>
          <w:kern w:val="2"/>
        </w:rPr>
        <w:t>html must have permissions</w:t>
      </w:r>
    </w:p>
    <w:p>
      <w:pPr>
        <w:pStyle w:val="26"/>
        <w:rPr>
          <w:kern w:val="2"/>
        </w:rPr>
      </w:pPr>
      <w:r>
        <w:rPr>
          <w:kern w:val="2"/>
        </w:rPr>
        <w:t> 8  # of 755, and documents contained therein must be world-readable.</w:t>
      </w:r>
    </w:p>
    <w:p>
      <w:pPr>
        <w:pStyle w:val="26"/>
        <w:rPr>
          <w:kern w:val="2"/>
        </w:rPr>
      </w:pPr>
      <w:r>
        <w:rPr>
          <w:kern w:val="2"/>
        </w:rPr>
        <w:t> 9  # Otherwise, the client will only receive a "403 Forbidden" message.</w:t>
      </w:r>
    </w:p>
    <w:p>
      <w:pPr>
        <w:pStyle w:val="26"/>
        <w:rPr>
          <w:kern w:val="2"/>
        </w:rPr>
      </w:pPr>
      <w:r>
        <w:rPr>
          <w:kern w:val="2"/>
        </w:rPr>
        <w:t> 10 #</w:t>
      </w:r>
    </w:p>
    <w:p>
      <w:pPr>
        <w:pStyle w:val="26"/>
        <w:rPr>
          <w:kern w:val="2"/>
        </w:rPr>
      </w:pPr>
      <w:r>
        <w:rPr>
          <w:kern w:val="2"/>
        </w:rPr>
        <w:t> 11 &lt;IfModule mod</w:t>
      </w:r>
      <w:r>
        <w:rPr>
          <w:rFonts w:ascii="宋体"/>
          <w:kern w:val="2"/>
        </w:rPr>
        <w:t>_</w:t>
      </w:r>
      <w:r>
        <w:rPr>
          <w:kern w:val="2"/>
        </w:rPr>
        <w:t>userdir.c&gt;</w:t>
      </w:r>
    </w:p>
    <w:p>
      <w:pPr>
        <w:pStyle w:val="26"/>
        <w:rPr>
          <w:kern w:val="2"/>
        </w:rPr>
      </w:pPr>
      <w:r>
        <w:rPr>
          <w:kern w:val="2"/>
        </w:rPr>
        <w:t> 12 #</w:t>
      </w:r>
    </w:p>
    <w:p>
      <w:pPr>
        <w:pStyle w:val="26"/>
        <w:rPr>
          <w:kern w:val="2"/>
        </w:rPr>
      </w:pPr>
      <w:r>
        <w:rPr>
          <w:kern w:val="2"/>
        </w:rPr>
        <w:t> 13 # UserDir is disabled by default since it can confirm the presence</w:t>
      </w:r>
    </w:p>
    <w:p>
      <w:pPr>
        <w:pStyle w:val="26"/>
        <w:rPr>
          <w:kern w:val="2"/>
        </w:rPr>
      </w:pPr>
      <w:r>
        <w:rPr>
          <w:kern w:val="2"/>
        </w:rPr>
        <w:t> 14 # of a username on the system (depending on home directory</w:t>
      </w:r>
    </w:p>
    <w:p>
      <w:pPr>
        <w:pStyle w:val="26"/>
        <w:rPr>
          <w:kern w:val="2"/>
        </w:rPr>
      </w:pPr>
      <w:r>
        <w:rPr>
          <w:kern w:val="2"/>
        </w:rPr>
        <w:t> 15 # permissions).</w:t>
      </w:r>
    </w:p>
    <w:p>
      <w:pPr>
        <w:pStyle w:val="26"/>
        <w:rPr>
          <w:kern w:val="2"/>
        </w:rPr>
      </w:pPr>
      <w:r>
        <w:rPr>
          <w:kern w:val="2"/>
        </w:rPr>
        <w:t> 16 #</w:t>
      </w:r>
    </w:p>
    <w:p>
      <w:pPr>
        <w:pStyle w:val="26"/>
        <w:rPr>
          <w:kern w:val="2"/>
        </w:rPr>
      </w:pPr>
      <w:r>
        <w:rPr>
          <w:b/>
          <w:bCs/>
          <w:kern w:val="2"/>
        </w:rPr>
        <w:t> 17 # UserDir disabled</w:t>
      </w:r>
    </w:p>
    <w:p>
      <w:pPr>
        <w:pStyle w:val="26"/>
        <w:rPr>
          <w:kern w:val="2"/>
        </w:rPr>
      </w:pPr>
      <w:r>
        <w:rPr>
          <w:kern w:val="2"/>
        </w:rPr>
        <w:t> 18 </w:t>
      </w:r>
    </w:p>
    <w:p>
      <w:pPr>
        <w:pStyle w:val="26"/>
        <w:rPr>
          <w:kern w:val="2"/>
        </w:rPr>
      </w:pPr>
      <w:r>
        <w:rPr>
          <w:kern w:val="2"/>
        </w:rPr>
        <w:t> 19 #</w:t>
      </w:r>
    </w:p>
    <w:p>
      <w:pPr>
        <w:pStyle w:val="26"/>
        <w:rPr>
          <w:kern w:val="2"/>
        </w:rPr>
      </w:pPr>
      <w:r>
        <w:rPr>
          <w:kern w:val="2"/>
        </w:rPr>
        <w:t> 20 # To enable requests to /~user/ to serve the user's public</w:t>
      </w:r>
      <w:r>
        <w:rPr>
          <w:rFonts w:ascii="宋体"/>
          <w:kern w:val="2"/>
        </w:rPr>
        <w:t>_</w:t>
      </w:r>
      <w:r>
        <w:rPr>
          <w:kern w:val="2"/>
        </w:rPr>
        <w:t>html</w:t>
      </w:r>
    </w:p>
    <w:p>
      <w:pPr>
        <w:pStyle w:val="26"/>
        <w:rPr>
          <w:kern w:val="2"/>
        </w:rPr>
      </w:pPr>
      <w:r>
        <w:rPr>
          <w:kern w:val="2"/>
        </w:rPr>
        <w:t> 21 # directory, remove the "UserDir disabled" line above, and uncomment</w:t>
      </w:r>
    </w:p>
    <w:p>
      <w:pPr>
        <w:pStyle w:val="26"/>
        <w:rPr>
          <w:kern w:val="2"/>
        </w:rPr>
      </w:pPr>
      <w:r>
        <w:rPr>
          <w:kern w:val="2"/>
        </w:rPr>
        <w:t> 22 # the following line instead:</w:t>
      </w:r>
    </w:p>
    <w:p>
      <w:pPr>
        <w:pStyle w:val="26"/>
        <w:rPr>
          <w:kern w:val="2"/>
        </w:rPr>
      </w:pPr>
      <w:r>
        <w:rPr>
          <w:kern w:val="2"/>
        </w:rPr>
        <w:t> 23 # </w:t>
      </w:r>
    </w:p>
    <w:p>
      <w:pPr>
        <w:pStyle w:val="26"/>
        <w:rPr>
          <w:kern w:val="2"/>
        </w:rPr>
      </w:pPr>
      <w:r>
        <w:rPr>
          <w:b/>
          <w:bCs/>
          <w:kern w:val="2"/>
        </w:rPr>
        <w:t> 24   UserDir public</w:t>
      </w:r>
      <w:r>
        <w:rPr>
          <w:rFonts w:ascii="宋体"/>
          <w:b/>
          <w:bCs/>
          <w:kern w:val="2"/>
        </w:rPr>
        <w:t>_</w:t>
      </w:r>
      <w:r>
        <w:rPr>
          <w:b/>
          <w:bCs/>
          <w:kern w:val="2"/>
        </w:rPr>
        <w:t>html</w:t>
      </w:r>
    </w:p>
    <w:p>
      <w:pPr>
        <w:pStyle w:val="26"/>
        <w:rPr>
          <w:kern w:val="2"/>
        </w:rPr>
      </w:pPr>
      <w:r>
        <w:rPr>
          <w:kern w:val="2"/>
        </w:rPr>
        <w:t> 25 &lt;/IfModule&gt;</w:t>
      </w:r>
    </w:p>
    <w:p>
      <w:pPr>
        <w:pStyle w:val="26"/>
        <w:rPr>
          <w:kern w:val="2"/>
        </w:rPr>
      </w:pPr>
      <w:r>
        <w:rPr>
          <w:kern w:val="2"/>
        </w:rPr>
        <w:t> 26 </w:t>
      </w:r>
    </w:p>
    <w:p>
      <w:pPr>
        <w:pStyle w:val="26"/>
        <w:rPr>
          <w:kern w:val="2"/>
        </w:rPr>
      </w:pPr>
      <w:r>
        <w:rPr>
          <w:kern w:val="2"/>
        </w:rPr>
        <w:t> 27 #</w:t>
      </w:r>
    </w:p>
    <w:p>
      <w:pPr>
        <w:pStyle w:val="26"/>
        <w:rPr>
          <w:kern w:val="2"/>
        </w:rPr>
      </w:pPr>
      <w:r>
        <w:rPr>
          <w:kern w:val="2"/>
        </w:rPr>
        <w:t> 28 # Control access to UserDir directories. The following is an example</w:t>
      </w:r>
    </w:p>
    <w:p>
      <w:pPr>
        <w:pStyle w:val="26"/>
        <w:rPr>
          <w:kern w:val="2"/>
        </w:rPr>
      </w:pPr>
      <w:r>
        <w:rPr>
          <w:kern w:val="2"/>
        </w:rPr>
        <w:t> 29 # for a site where these directories are restricted to read-only.</w:t>
      </w:r>
    </w:p>
    <w:p>
      <w:pPr>
        <w:pStyle w:val="26"/>
        <w:rPr>
          <w:kern w:val="2"/>
        </w:rPr>
      </w:pPr>
      <w:r>
        <w:rPr>
          <w:kern w:val="2"/>
        </w:rPr>
        <w:t> 30 #</w:t>
      </w:r>
    </w:p>
    <w:p>
      <w:pPr>
        <w:pStyle w:val="26"/>
        <w:rPr>
          <w:kern w:val="2"/>
        </w:rPr>
      </w:pPr>
      <w:r>
        <w:rPr>
          <w:kern w:val="2"/>
        </w:rPr>
        <w:t> 31 &lt;Directory "/home/*/public</w:t>
      </w:r>
      <w:r>
        <w:rPr>
          <w:rFonts w:ascii="宋体"/>
          <w:kern w:val="2"/>
        </w:rPr>
        <w:t>_</w:t>
      </w:r>
      <w:r>
        <w:rPr>
          <w:kern w:val="2"/>
        </w:rPr>
        <w:t>html"&gt;</w:t>
      </w:r>
    </w:p>
    <w:p>
      <w:pPr>
        <w:pStyle w:val="26"/>
        <w:rPr>
          <w:kern w:val="2"/>
        </w:rPr>
      </w:pPr>
      <w:r>
        <w:rPr>
          <w:kern w:val="2"/>
        </w:rPr>
        <w:t> 32 AllowOverride FileInfo AuthConfig Limit Indexes</w:t>
      </w:r>
    </w:p>
    <w:p>
      <w:pPr>
        <w:pStyle w:val="26"/>
        <w:rPr>
          <w:kern w:val="2"/>
        </w:rPr>
      </w:pPr>
      <w:r>
        <w:rPr>
          <w:kern w:val="2"/>
        </w:rPr>
        <w:t> 33 Options MultiViews Indexes SymLinksIfOwnerMatch IncludesNoExec</w:t>
      </w:r>
    </w:p>
    <w:p>
      <w:pPr>
        <w:pStyle w:val="26"/>
        <w:rPr>
          <w:kern w:val="2"/>
        </w:rPr>
      </w:pPr>
      <w:r>
        <w:rPr>
          <w:kern w:val="2"/>
        </w:rPr>
        <w:t> 34 Require method GET POST OPTIONS</w:t>
      </w:r>
    </w:p>
    <w:p>
      <w:pPr>
        <w:pStyle w:val="26"/>
        <w:rPr>
          <w:kern w:val="2"/>
        </w:rPr>
      </w:pPr>
      <w:r>
        <w:rPr>
          <w:kern w:val="2"/>
        </w:rPr>
        <w:t> 35 &lt;/Directory&gt;</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：在用户家目录中建立用于保存网站数据的目录及首页面文件。另外，还需要把家目录的权限修改为</w:t>
      </w:r>
      <w:r>
        <w:rPr>
          <w:color w:val="000000"/>
          <w:kern w:val="2"/>
          <w:szCs w:val="21"/>
        </w:rPr>
        <w:t>755</w:t>
      </w:r>
      <w:r>
        <w:rPr>
          <w:rFonts w:hint="eastAsia"/>
          <w:color w:val="000000"/>
          <w:kern w:val="2"/>
          <w:szCs w:val="21"/>
        </w:rPr>
        <w:t>，保证其他人也有权限读取里面的内容。</w:t>
      </w:r>
    </w:p>
    <w:p>
      <w:pPr>
        <w:pStyle w:val="58"/>
        <w:rPr>
          <w:kern w:val="2"/>
        </w:rPr>
      </w:pPr>
    </w:p>
    <w:p>
      <w:pPr>
        <w:pStyle w:val="26"/>
        <w:rPr>
          <w:kern w:val="2"/>
        </w:rPr>
      </w:pPr>
      <w:r>
        <w:rPr>
          <w:kern w:val="2"/>
        </w:rPr>
        <w:t>[root@linuxprobe home]# su - linuxprobe</w:t>
      </w:r>
    </w:p>
    <w:p>
      <w:pPr>
        <w:pStyle w:val="26"/>
        <w:rPr>
          <w:kern w:val="2"/>
        </w:rPr>
      </w:pPr>
      <w:r>
        <w:rPr>
          <w:kern w:val="2"/>
        </w:rPr>
        <w:t>Last login: Fri May 22 13:17:37 CST 2017 on :0</w:t>
      </w:r>
    </w:p>
    <w:p>
      <w:pPr>
        <w:pStyle w:val="26"/>
        <w:rPr>
          <w:kern w:val="2"/>
        </w:rPr>
      </w:pPr>
      <w:r>
        <w:rPr>
          <w:kern w:val="2"/>
        </w:rPr>
        <w:t>[linuxprobe@linuxprobe ~]$ mkdir public</w:t>
      </w:r>
      <w:r>
        <w:rPr>
          <w:rFonts w:ascii="宋体"/>
          <w:kern w:val="2"/>
        </w:rPr>
        <w:t>_</w:t>
      </w:r>
      <w:r>
        <w:rPr>
          <w:kern w:val="2"/>
        </w:rPr>
        <w:t>html</w:t>
      </w:r>
    </w:p>
    <w:p>
      <w:pPr>
        <w:pStyle w:val="26"/>
        <w:rPr>
          <w:kern w:val="2"/>
        </w:rPr>
      </w:pPr>
      <w:r>
        <w:rPr>
          <w:kern w:val="2"/>
        </w:rPr>
        <w:t>[linuxprobe@linuxprobe ~]$ echo "This is linuxprobe's website" &gt; public</w:t>
      </w:r>
      <w:r>
        <w:rPr>
          <w:rFonts w:ascii="宋体"/>
          <w:kern w:val="2"/>
        </w:rPr>
        <w:t>_</w:t>
      </w:r>
      <w:r>
        <w:rPr>
          <w:kern w:val="2"/>
        </w:rPr>
        <w:t>html/</w:t>
      </w:r>
    </w:p>
    <w:p>
      <w:pPr>
        <w:pStyle w:val="26"/>
        <w:rPr>
          <w:kern w:val="2"/>
        </w:rPr>
      </w:pPr>
      <w:r>
        <w:rPr>
          <w:kern w:val="2"/>
        </w:rPr>
        <w:t>index.html</w:t>
      </w:r>
    </w:p>
    <w:p>
      <w:pPr>
        <w:pStyle w:val="26"/>
        <w:rPr>
          <w:kern w:val="2"/>
        </w:rPr>
      </w:pPr>
      <w:r>
        <w:rPr>
          <w:kern w:val="2"/>
        </w:rPr>
        <w:t>[linuxprobe@linuxprobe ~]$ chmod -Rf 755 /home/linuxprobe</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服务程序，在浏览器的地址栏中输入网址，其格式为“网址/</w:t>
      </w:r>
      <w:r>
        <w:rPr>
          <w:color w:val="000000"/>
          <w:kern w:val="2"/>
          <w:szCs w:val="21"/>
        </w:rPr>
        <w:t>~</w:t>
      </w:r>
      <w:r>
        <w:rPr>
          <w:rFonts w:hint="eastAsia"/>
          <w:color w:val="000000"/>
          <w:kern w:val="2"/>
          <w:szCs w:val="21"/>
        </w:rPr>
        <w:t>用户名”（其中的波浪号是必需的，而且网址、波浪号、用户名之间没有空格），从理论上来讲就可以看到用户的个人网站了。不出所料的是，系统显示报错页面，如图</w:t>
      </w:r>
      <w:r>
        <w:rPr>
          <w:color w:val="000000"/>
          <w:kern w:val="2"/>
          <w:szCs w:val="21"/>
        </w:rPr>
        <w:t>10-9</w:t>
      </w:r>
      <w:r>
        <w:rPr>
          <w:rFonts w:hint="eastAsia"/>
          <w:color w:val="000000"/>
          <w:kern w:val="2"/>
          <w:szCs w:val="21"/>
        </w:rPr>
        <w:t>所示。这一定还是</w:t>
      </w:r>
      <w:r>
        <w:rPr>
          <w:color w:val="000000"/>
          <w:kern w:val="2"/>
          <w:szCs w:val="21"/>
        </w:rPr>
        <w:t>SELinux</w:t>
      </w:r>
      <w:r>
        <w:rPr>
          <w:rFonts w:hint="eastAsia"/>
          <w:color w:val="000000"/>
          <w:kern w:val="2"/>
          <w:szCs w:val="21"/>
        </w:rPr>
        <w:t>惹的祸。</w:t>
      </w:r>
    </w:p>
    <w:p>
      <w:pPr>
        <w:rPr>
          <w:kern w:val="2"/>
        </w:rPr>
      </w:pPr>
      <w:r>
        <w:rPr>
          <w:rStyle w:val="18"/>
          <w:rFonts w:hint="eastAsia"/>
          <w:kern w:val="2"/>
        </w:rPr>
        <w:t>第</w:t>
      </w:r>
      <w:r>
        <w:rPr>
          <w:rStyle w:val="18"/>
          <w:kern w:val="2"/>
        </w:rPr>
        <w:t>4</w:t>
      </w:r>
      <w:r>
        <w:rPr>
          <w:rStyle w:val="18"/>
          <w:rFonts w:hint="eastAsia"/>
          <w:kern w:val="2"/>
        </w:rPr>
        <w:t>步</w:t>
      </w:r>
      <w:r>
        <w:rPr>
          <w:rFonts w:hint="eastAsia"/>
          <w:kern w:val="2"/>
        </w:rPr>
        <w:t>：思考这次报错的原因是什么。</w:t>
      </w:r>
      <w:r>
        <w:rPr>
          <w:kern w:val="2"/>
        </w:rPr>
        <w:t>httpd</w:t>
      </w:r>
      <w:r>
        <w:rPr>
          <w:rFonts w:hint="eastAsia"/>
          <w:kern w:val="2"/>
        </w:rPr>
        <w:t>服务程序在提供个人用户主页功能时，该用户的网站数据目录本身就应该是存放到与这位用户对应的家目录中的，所以应该不需要修改家目录的</w:t>
      </w:r>
      <w:r>
        <w:rPr>
          <w:kern w:val="2"/>
        </w:rPr>
        <w:t>SELinux</w:t>
      </w:r>
      <w:r>
        <w:rPr>
          <w:rFonts w:hint="eastAsia"/>
          <w:kern w:val="2"/>
        </w:rPr>
        <w:t>安全上下文。但是，前文还讲到了</w:t>
      </w:r>
      <w:r>
        <w:rPr>
          <w:kern w:val="2"/>
        </w:rPr>
        <w:t>Linux</w:t>
      </w:r>
      <w:r>
        <w:rPr>
          <w:rFonts w:hint="eastAsia"/>
          <w:kern w:val="2"/>
        </w:rPr>
        <w:t>域的概念。</w:t>
      </w:r>
      <w:r>
        <w:rPr>
          <w:kern w:val="2"/>
        </w:rPr>
        <w:t>Linux</w:t>
      </w:r>
      <w:r>
        <w:rPr>
          <w:rFonts w:hint="eastAsia"/>
          <w:kern w:val="2"/>
        </w:rPr>
        <w:t>域确保服务程序不能执行违规的操作，只能本本分分地为用户提供服务。</w:t>
      </w:r>
      <w:r>
        <w:rPr>
          <w:kern w:val="2"/>
        </w:rPr>
        <w:t>httpd</w:t>
      </w:r>
      <w:r>
        <w:rPr>
          <w:rFonts w:hint="eastAsia"/>
          <w:kern w:val="2"/>
        </w:rPr>
        <w:t>服务中突然开启的这项个人用户主页功能到底有没有被</w:t>
      </w:r>
      <w:r>
        <w:rPr>
          <w:kern w:val="2"/>
        </w:rPr>
        <w:t>SELinux</w:t>
      </w:r>
      <w:r>
        <w:rPr>
          <w:rFonts w:hint="eastAsia"/>
          <w:kern w:val="2"/>
        </w:rPr>
        <w:t>域默认允许呢？</w:t>
      </w:r>
    </w:p>
    <w:p>
      <w:pPr>
        <w:pStyle w:val="32"/>
        <w:rPr>
          <w:kern w:val="2"/>
        </w:rPr>
      </w:pPr>
      <w:r>
        <w:rPr>
          <w:color w:val="000000"/>
          <w:kern w:val="2"/>
          <w:szCs w:val="21"/>
        </w:rPr>
        <w:drawing>
          <wp:inline distT="0" distB="0" distL="0" distR="0">
            <wp:extent cx="4899660" cy="1135380"/>
            <wp:effectExtent l="19050" t="19050" r="0" b="7620"/>
            <wp:docPr id="146" name="图片 146" descr="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100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99660" cy="11353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10-9  </w:t>
      </w:r>
      <w:r>
        <w:rPr>
          <w:rFonts w:hint="eastAsia"/>
          <w:color w:val="000000"/>
          <w:kern w:val="2"/>
          <w:szCs w:val="21"/>
        </w:rPr>
        <w:t>禁止访问用户的个人网站</w:t>
      </w:r>
    </w:p>
    <w:p>
      <w:pPr>
        <w:rPr>
          <w:kern w:val="2"/>
        </w:rPr>
      </w:pPr>
      <w:r>
        <w:rPr>
          <w:rFonts w:hint="eastAsia"/>
          <w:color w:val="000000"/>
          <w:kern w:val="2"/>
          <w:szCs w:val="21"/>
        </w:rPr>
        <w:t>接下来使用</w:t>
      </w:r>
      <w:r>
        <w:rPr>
          <w:color w:val="000000"/>
          <w:kern w:val="2"/>
          <w:szCs w:val="21"/>
        </w:rPr>
        <w:t>getsebool</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协议相关的安全策略。其中，</w:t>
      </w:r>
      <w:r>
        <w:rPr>
          <w:color w:val="000000"/>
          <w:kern w:val="2"/>
          <w:szCs w:val="21"/>
        </w:rPr>
        <w:t>off</w:t>
      </w:r>
      <w:r>
        <w:rPr>
          <w:rFonts w:hint="eastAsia"/>
          <w:color w:val="000000"/>
          <w:kern w:val="2"/>
          <w:szCs w:val="21"/>
        </w:rPr>
        <w:t>为禁止状态，</w:t>
      </w:r>
      <w:r>
        <w:rPr>
          <w:color w:val="000000"/>
          <w:kern w:val="2"/>
          <w:szCs w:val="21"/>
        </w:rPr>
        <w:t>on</w:t>
      </w:r>
      <w:r>
        <w:rPr>
          <w:rFonts w:hint="eastAsia"/>
          <w:color w:val="000000"/>
          <w:kern w:val="2"/>
          <w:szCs w:val="21"/>
        </w:rPr>
        <w:t>为允许状态。</w:t>
      </w:r>
    </w:p>
    <w:p>
      <w:pPr>
        <w:pStyle w:val="58"/>
        <w:rPr>
          <w:kern w:val="2"/>
        </w:rPr>
      </w:pPr>
    </w:p>
    <w:p>
      <w:pPr>
        <w:pStyle w:val="26"/>
        <w:spacing w:line="228" w:lineRule="exact"/>
        <w:rPr>
          <w:kern w:val="2"/>
        </w:rPr>
      </w:pPr>
      <w:r>
        <w:rPr>
          <w:kern w:val="2"/>
        </w:rPr>
        <w:t>[root@linuxprobe ~]# getsebool -a | grep http</w:t>
      </w:r>
    </w:p>
    <w:p>
      <w:pPr>
        <w:pStyle w:val="26"/>
        <w:spacing w:line="228" w:lineRule="exact"/>
        <w:rPr>
          <w:kern w:val="2"/>
        </w:rPr>
      </w:pPr>
      <w:r>
        <w:rPr>
          <w:kern w:val="2"/>
        </w:rPr>
        <w:t>httpd</w:t>
      </w:r>
      <w:r>
        <w:rPr>
          <w:rFonts w:ascii="宋体"/>
          <w:kern w:val="2"/>
        </w:rPr>
        <w:t>_</w:t>
      </w:r>
      <w:r>
        <w:rPr>
          <w:kern w:val="2"/>
        </w:rPr>
        <w:t>anon</w:t>
      </w:r>
      <w:r>
        <w:rPr>
          <w:rFonts w:ascii="宋体"/>
          <w:kern w:val="2"/>
        </w:rPr>
        <w:t>_</w:t>
      </w:r>
      <w:r>
        <w:rPr>
          <w:kern w:val="2"/>
        </w:rPr>
        <w:t>write --&gt; off</w:t>
      </w:r>
    </w:p>
    <w:p>
      <w:pPr>
        <w:pStyle w:val="26"/>
        <w:spacing w:line="228" w:lineRule="exact"/>
        <w:rPr>
          <w:kern w:val="2"/>
        </w:rPr>
      </w:pPr>
      <w:r>
        <w:rPr>
          <w:kern w:val="2"/>
        </w:rPr>
        <w:t>httpd</w:t>
      </w:r>
      <w:r>
        <w:rPr>
          <w:rFonts w:ascii="宋体"/>
          <w:kern w:val="2"/>
        </w:rPr>
        <w:t>_</w:t>
      </w:r>
      <w:r>
        <w:rPr>
          <w:kern w:val="2"/>
        </w:rPr>
        <w:t>builtin</w:t>
      </w:r>
      <w:r>
        <w:rPr>
          <w:rFonts w:ascii="宋体"/>
          <w:kern w:val="2"/>
        </w:rPr>
        <w:t>_</w:t>
      </w:r>
      <w:r>
        <w:rPr>
          <w:kern w:val="2"/>
        </w:rPr>
        <w:t>scripting --&gt; on</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check</w:t>
      </w:r>
      <w:r>
        <w:rPr>
          <w:rFonts w:ascii="宋体"/>
          <w:kern w:val="2"/>
        </w:rPr>
        <w:t>_</w:t>
      </w:r>
      <w:r>
        <w:rPr>
          <w:kern w:val="2"/>
        </w:rPr>
        <w:t>spam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ldap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mythtv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zabbix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cobbler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db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memcache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relay --&gt; off</w:t>
      </w:r>
    </w:p>
    <w:p>
      <w:pPr>
        <w:pStyle w:val="26"/>
        <w:spacing w:line="228" w:lineRule="exact"/>
        <w:rPr>
          <w:kern w:val="2"/>
        </w:rPr>
      </w:pPr>
      <w:r>
        <w:rPr>
          <w:kern w:val="2"/>
        </w:rPr>
        <w:t>httpd</w:t>
      </w:r>
      <w:r>
        <w:rPr>
          <w:rFonts w:ascii="宋体"/>
          <w:kern w:val="2"/>
        </w:rPr>
        <w:t>_</w:t>
      </w:r>
      <w:r>
        <w:rPr>
          <w:kern w:val="2"/>
        </w:rPr>
        <w:t>can</w:t>
      </w:r>
      <w:r>
        <w:rPr>
          <w:rFonts w:ascii="宋体"/>
          <w:kern w:val="2"/>
        </w:rPr>
        <w:t>_</w:t>
      </w:r>
      <w:r>
        <w:rPr>
          <w:kern w:val="2"/>
        </w:rPr>
        <w:t>sendmail --&gt; off</w:t>
      </w:r>
    </w:p>
    <w:p>
      <w:pPr>
        <w:pStyle w:val="26"/>
        <w:spacing w:line="228" w:lineRule="exact"/>
        <w:rPr>
          <w:kern w:val="2"/>
        </w:rPr>
      </w:pPr>
      <w:r>
        <w:rPr>
          <w:kern w:val="2"/>
        </w:rPr>
        <w:t>httpd</w:t>
      </w:r>
      <w:r>
        <w:rPr>
          <w:rFonts w:ascii="宋体"/>
          <w:kern w:val="2"/>
        </w:rPr>
        <w:t>_</w:t>
      </w:r>
      <w:r>
        <w:rPr>
          <w:kern w:val="2"/>
        </w:rPr>
        <w:t>dbus</w:t>
      </w:r>
      <w:r>
        <w:rPr>
          <w:rFonts w:ascii="宋体"/>
          <w:kern w:val="2"/>
        </w:rPr>
        <w:t>_</w:t>
      </w:r>
      <w:r>
        <w:rPr>
          <w:kern w:val="2"/>
        </w:rPr>
        <w:t>avahi --&gt; off</w:t>
      </w:r>
    </w:p>
    <w:p>
      <w:pPr>
        <w:pStyle w:val="26"/>
        <w:spacing w:line="228" w:lineRule="exact"/>
        <w:rPr>
          <w:kern w:val="2"/>
        </w:rPr>
      </w:pPr>
      <w:r>
        <w:rPr>
          <w:kern w:val="2"/>
        </w:rPr>
        <w:t>httpd</w:t>
      </w:r>
      <w:r>
        <w:rPr>
          <w:rFonts w:ascii="宋体"/>
          <w:kern w:val="2"/>
        </w:rPr>
        <w:t>_</w:t>
      </w:r>
      <w:r>
        <w:rPr>
          <w:kern w:val="2"/>
        </w:rPr>
        <w:t>dbus</w:t>
      </w:r>
      <w:r>
        <w:rPr>
          <w:rFonts w:ascii="宋体"/>
          <w:kern w:val="2"/>
        </w:rPr>
        <w:t>_</w:t>
      </w:r>
      <w:r>
        <w:rPr>
          <w:kern w:val="2"/>
        </w:rPr>
        <w:t>sssd --&gt; off</w:t>
      </w:r>
    </w:p>
    <w:p>
      <w:pPr>
        <w:pStyle w:val="26"/>
        <w:spacing w:line="228" w:lineRule="exact"/>
        <w:rPr>
          <w:kern w:val="2"/>
        </w:rPr>
      </w:pPr>
      <w:r>
        <w:rPr>
          <w:kern w:val="2"/>
        </w:rPr>
        <w:t>httpd</w:t>
      </w:r>
      <w:r>
        <w:rPr>
          <w:rFonts w:ascii="宋体"/>
          <w:kern w:val="2"/>
        </w:rPr>
        <w:t>_</w:t>
      </w:r>
      <w:r>
        <w:rPr>
          <w:kern w:val="2"/>
        </w:rPr>
        <w:t>dontaudit</w:t>
      </w:r>
      <w:r>
        <w:rPr>
          <w:rFonts w:ascii="宋体"/>
          <w:kern w:val="2"/>
        </w:rPr>
        <w:t>_</w:t>
      </w:r>
      <w:r>
        <w:rPr>
          <w:kern w:val="2"/>
        </w:rPr>
        <w:t>search</w:t>
      </w:r>
      <w:r>
        <w:rPr>
          <w:rFonts w:ascii="宋体"/>
          <w:kern w:val="2"/>
        </w:rPr>
        <w:t>_</w:t>
      </w:r>
      <w:r>
        <w:rPr>
          <w:kern w:val="2"/>
        </w:rPr>
        <w:t>dirs --&gt; off</w:t>
      </w:r>
    </w:p>
    <w:p>
      <w:pPr>
        <w:pStyle w:val="26"/>
        <w:spacing w:line="228" w:lineRule="exact"/>
        <w:rPr>
          <w:kern w:val="2"/>
        </w:rPr>
      </w:pPr>
      <w:r>
        <w:rPr>
          <w:kern w:val="2"/>
        </w:rPr>
        <w:t>httpd</w:t>
      </w:r>
      <w:r>
        <w:rPr>
          <w:rFonts w:ascii="宋体"/>
          <w:kern w:val="2"/>
        </w:rPr>
        <w:t>_</w:t>
      </w:r>
      <w:r>
        <w:rPr>
          <w:kern w:val="2"/>
        </w:rPr>
        <w:t>enable</w:t>
      </w:r>
      <w:r>
        <w:rPr>
          <w:rFonts w:ascii="宋体"/>
          <w:kern w:val="2"/>
        </w:rPr>
        <w:t>_</w:t>
      </w:r>
      <w:r>
        <w:rPr>
          <w:kern w:val="2"/>
        </w:rPr>
        <w:t>cgi --&gt; on</w:t>
      </w:r>
    </w:p>
    <w:p>
      <w:pPr>
        <w:pStyle w:val="26"/>
        <w:spacing w:line="228" w:lineRule="exact"/>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pPr>
        <w:pStyle w:val="26"/>
        <w:spacing w:line="228" w:lineRule="exact"/>
        <w:rPr>
          <w:kern w:val="2"/>
        </w:rPr>
      </w:pPr>
      <w:r>
        <w:rPr>
          <w:b/>
          <w:bCs/>
          <w:kern w:val="2"/>
        </w:rPr>
        <w:t>httpd</w:t>
      </w:r>
      <w:r>
        <w:rPr>
          <w:rFonts w:ascii="宋体"/>
          <w:b/>
          <w:bCs/>
          <w:kern w:val="2"/>
        </w:rPr>
        <w:t>_</w:t>
      </w:r>
      <w:r>
        <w:rPr>
          <w:b/>
          <w:bCs/>
          <w:kern w:val="2"/>
        </w:rPr>
        <w:t>enable</w:t>
      </w:r>
      <w:r>
        <w:rPr>
          <w:rFonts w:ascii="宋体"/>
          <w:b/>
          <w:bCs/>
          <w:kern w:val="2"/>
        </w:rPr>
        <w:t>_</w:t>
      </w:r>
      <w:r>
        <w:rPr>
          <w:b/>
          <w:bCs/>
          <w:kern w:val="2"/>
        </w:rPr>
        <w:t>homedirs --&gt; off</w:t>
      </w:r>
    </w:p>
    <w:p>
      <w:pPr>
        <w:pStyle w:val="26"/>
        <w:spacing w:line="228" w:lineRule="exact"/>
        <w:rPr>
          <w:kern w:val="2"/>
        </w:rPr>
      </w:pPr>
      <w:r>
        <w:rPr>
          <w:kern w:val="2"/>
        </w:rPr>
        <w:t>httpd</w:t>
      </w:r>
      <w:r>
        <w:rPr>
          <w:rFonts w:ascii="宋体"/>
          <w:kern w:val="2"/>
        </w:rPr>
        <w:t>_</w:t>
      </w:r>
      <w:r>
        <w:rPr>
          <w:kern w:val="2"/>
        </w:rPr>
        <w:t>execmem --&gt; off</w:t>
      </w:r>
    </w:p>
    <w:p>
      <w:pPr>
        <w:pStyle w:val="26"/>
        <w:spacing w:line="228" w:lineRule="exact"/>
        <w:rPr>
          <w:kern w:val="2"/>
        </w:rPr>
      </w:pPr>
      <w:r>
        <w:rPr>
          <w:kern w:val="2"/>
        </w:rPr>
        <w:t>httpd</w:t>
      </w:r>
      <w:r>
        <w:rPr>
          <w:rFonts w:ascii="宋体"/>
          <w:kern w:val="2"/>
        </w:rPr>
        <w:t>_</w:t>
      </w:r>
      <w:r>
        <w:rPr>
          <w:kern w:val="2"/>
        </w:rPr>
        <w:t>graceful</w:t>
      </w:r>
      <w:r>
        <w:rPr>
          <w:rFonts w:ascii="宋体"/>
          <w:kern w:val="2"/>
        </w:rPr>
        <w:t>_</w:t>
      </w:r>
      <w:r>
        <w:rPr>
          <w:kern w:val="2"/>
        </w:rPr>
        <w:t>shutdown --&gt; on</w:t>
      </w:r>
    </w:p>
    <w:p>
      <w:pPr>
        <w:pStyle w:val="26"/>
        <w:spacing w:line="228" w:lineRule="exact"/>
        <w:rPr>
          <w:kern w:val="2"/>
        </w:rPr>
      </w:pPr>
      <w:r>
        <w:rPr>
          <w:kern w:val="2"/>
        </w:rPr>
        <w:t>httpd</w:t>
      </w:r>
      <w:r>
        <w:rPr>
          <w:rFonts w:ascii="宋体"/>
          <w:kern w:val="2"/>
        </w:rPr>
        <w:t>_</w:t>
      </w:r>
      <w:r>
        <w:rPr>
          <w:kern w:val="2"/>
        </w:rPr>
        <w:t>manage</w:t>
      </w:r>
      <w:r>
        <w:rPr>
          <w:rFonts w:ascii="宋体"/>
          <w:kern w:val="2"/>
        </w:rPr>
        <w:t>_</w:t>
      </w:r>
      <w:r>
        <w:rPr>
          <w:kern w:val="2"/>
        </w:rPr>
        <w:t>ipa --&gt; off</w:t>
      </w:r>
    </w:p>
    <w:p>
      <w:pPr>
        <w:pStyle w:val="26"/>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ntlm</w:t>
      </w:r>
      <w:r>
        <w:rPr>
          <w:rFonts w:ascii="宋体"/>
          <w:kern w:val="2"/>
        </w:rPr>
        <w:t>_</w:t>
      </w:r>
      <w:r>
        <w:rPr>
          <w:kern w:val="2"/>
        </w:rPr>
        <w:t>winbind --&gt; off</w:t>
      </w:r>
    </w:p>
    <w:p>
      <w:pPr>
        <w:pStyle w:val="26"/>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pam --&gt; off</w:t>
      </w:r>
    </w:p>
    <w:p>
      <w:pPr>
        <w:pStyle w:val="26"/>
        <w:spacing w:line="228" w:lineRule="exact"/>
        <w:rPr>
          <w:kern w:val="2"/>
        </w:rPr>
      </w:pPr>
      <w:r>
        <w:rPr>
          <w:kern w:val="2"/>
        </w:rPr>
        <w:t>httpd</w:t>
      </w:r>
      <w:r>
        <w:rPr>
          <w:rFonts w:ascii="宋体"/>
          <w:kern w:val="2"/>
        </w:rPr>
        <w:t>_</w:t>
      </w:r>
      <w:r>
        <w:rPr>
          <w:kern w:val="2"/>
        </w:rPr>
        <w:t>read</w:t>
      </w:r>
      <w:r>
        <w:rPr>
          <w:rFonts w:ascii="宋体"/>
          <w:kern w:val="2"/>
        </w:rPr>
        <w:t>_</w:t>
      </w:r>
      <w:r>
        <w:rPr>
          <w:kern w:val="2"/>
        </w:rPr>
        <w:t>user</w:t>
      </w:r>
      <w:r>
        <w:rPr>
          <w:rFonts w:ascii="宋体"/>
          <w:kern w:val="2"/>
        </w:rPr>
        <w:t>_</w:t>
      </w:r>
      <w:r>
        <w:rPr>
          <w:kern w:val="2"/>
        </w:rPr>
        <w:t>content --&gt; off</w:t>
      </w:r>
    </w:p>
    <w:p>
      <w:pPr>
        <w:pStyle w:val="26"/>
        <w:spacing w:line="228" w:lineRule="exact"/>
        <w:rPr>
          <w:kern w:val="2"/>
        </w:rPr>
      </w:pPr>
      <w:r>
        <w:rPr>
          <w:kern w:val="2"/>
        </w:rPr>
        <w:t>httpd</w:t>
      </w:r>
      <w:r>
        <w:rPr>
          <w:rFonts w:ascii="宋体"/>
          <w:kern w:val="2"/>
        </w:rPr>
        <w:t>_</w:t>
      </w:r>
      <w:r>
        <w:rPr>
          <w:kern w:val="2"/>
        </w:rPr>
        <w:t>run</w:t>
      </w:r>
      <w:r>
        <w:rPr>
          <w:rFonts w:ascii="宋体"/>
          <w:kern w:val="2"/>
        </w:rPr>
        <w:t>_</w:t>
      </w:r>
      <w:r>
        <w:rPr>
          <w:kern w:val="2"/>
        </w:rPr>
        <w:t>stickshift --&gt; off</w:t>
      </w:r>
    </w:p>
    <w:p>
      <w:pPr>
        <w:pStyle w:val="26"/>
        <w:spacing w:line="228" w:lineRule="exact"/>
        <w:rPr>
          <w:kern w:val="2"/>
        </w:rPr>
      </w:pPr>
      <w:r>
        <w:rPr>
          <w:kern w:val="2"/>
        </w:rPr>
        <w:t>httpd</w:t>
      </w:r>
      <w:r>
        <w:rPr>
          <w:rFonts w:ascii="宋体"/>
          <w:kern w:val="2"/>
        </w:rPr>
        <w:t>_</w:t>
      </w:r>
      <w:r>
        <w:rPr>
          <w:kern w:val="2"/>
        </w:rPr>
        <w:t>serve</w:t>
      </w:r>
      <w:r>
        <w:rPr>
          <w:rFonts w:ascii="宋体"/>
          <w:kern w:val="2"/>
        </w:rPr>
        <w:t>_</w:t>
      </w:r>
      <w:r>
        <w:rPr>
          <w:kern w:val="2"/>
        </w:rPr>
        <w:t>cobbler</w:t>
      </w:r>
      <w:r>
        <w:rPr>
          <w:rFonts w:ascii="宋体"/>
          <w:kern w:val="2"/>
        </w:rPr>
        <w:t>_</w:t>
      </w:r>
      <w:r>
        <w:rPr>
          <w:kern w:val="2"/>
        </w:rPr>
        <w:t>files --&gt; off</w:t>
      </w:r>
    </w:p>
    <w:p>
      <w:pPr>
        <w:pStyle w:val="26"/>
        <w:spacing w:line="228" w:lineRule="exact"/>
        <w:rPr>
          <w:kern w:val="2"/>
        </w:rPr>
      </w:pPr>
      <w:r>
        <w:rPr>
          <w:kern w:val="2"/>
        </w:rPr>
        <w:t>httpd</w:t>
      </w:r>
      <w:r>
        <w:rPr>
          <w:rFonts w:ascii="宋体"/>
          <w:kern w:val="2"/>
        </w:rPr>
        <w:t>_</w:t>
      </w:r>
      <w:r>
        <w:rPr>
          <w:kern w:val="2"/>
        </w:rPr>
        <w:t>setrlimit --&gt; off</w:t>
      </w:r>
    </w:p>
    <w:p>
      <w:pPr>
        <w:pStyle w:val="26"/>
        <w:spacing w:line="228" w:lineRule="exact"/>
        <w:rPr>
          <w:kern w:val="2"/>
        </w:rPr>
      </w:pPr>
      <w:r>
        <w:rPr>
          <w:kern w:val="2"/>
        </w:rPr>
        <w:t>httpd</w:t>
      </w:r>
      <w:r>
        <w:rPr>
          <w:rFonts w:ascii="宋体"/>
          <w:kern w:val="2"/>
        </w:rPr>
        <w:t>_</w:t>
      </w:r>
      <w:r>
        <w:rPr>
          <w:kern w:val="2"/>
        </w:rPr>
        <w:t>ssi</w:t>
      </w:r>
      <w:r>
        <w:rPr>
          <w:rFonts w:ascii="宋体"/>
          <w:kern w:val="2"/>
        </w:rPr>
        <w:t>_</w:t>
      </w:r>
      <w:r>
        <w:rPr>
          <w:kern w:val="2"/>
        </w:rPr>
        <w:t>exec --&gt; off</w:t>
      </w:r>
    </w:p>
    <w:p>
      <w:pPr>
        <w:pStyle w:val="26"/>
        <w:spacing w:line="228" w:lineRule="exact"/>
        <w:rPr>
          <w:kern w:val="2"/>
        </w:rPr>
      </w:pPr>
      <w:r>
        <w:rPr>
          <w:kern w:val="2"/>
        </w:rPr>
        <w:t>httpd</w:t>
      </w:r>
      <w:r>
        <w:rPr>
          <w:rFonts w:ascii="宋体"/>
          <w:kern w:val="2"/>
        </w:rPr>
        <w:t>_</w:t>
      </w:r>
      <w:r>
        <w:rPr>
          <w:kern w:val="2"/>
        </w:rPr>
        <w:t>sys</w:t>
      </w:r>
      <w:r>
        <w:rPr>
          <w:rFonts w:ascii="宋体"/>
          <w:kern w:val="2"/>
        </w:rPr>
        <w:t>_</w:t>
      </w:r>
      <w:r>
        <w:rPr>
          <w:kern w:val="2"/>
        </w:rPr>
        <w:t>script</w:t>
      </w:r>
      <w:r>
        <w:rPr>
          <w:rFonts w:ascii="宋体"/>
          <w:kern w:val="2"/>
        </w:rPr>
        <w:t>_</w:t>
      </w:r>
      <w:r>
        <w:rPr>
          <w:kern w:val="2"/>
        </w:rPr>
        <w:t>anon</w:t>
      </w:r>
      <w:r>
        <w:rPr>
          <w:rFonts w:ascii="宋体"/>
          <w:kern w:val="2"/>
        </w:rPr>
        <w:t>_</w:t>
      </w:r>
      <w:r>
        <w:rPr>
          <w:kern w:val="2"/>
        </w:rPr>
        <w:t>write --&gt; off</w:t>
      </w:r>
    </w:p>
    <w:p>
      <w:pPr>
        <w:pStyle w:val="26"/>
        <w:spacing w:line="228" w:lineRule="exact"/>
        <w:rPr>
          <w:kern w:val="2"/>
        </w:rPr>
      </w:pPr>
      <w:r>
        <w:rPr>
          <w:kern w:val="2"/>
        </w:rPr>
        <w:t>httpd</w:t>
      </w:r>
      <w:r>
        <w:rPr>
          <w:rFonts w:ascii="宋体"/>
          <w:kern w:val="2"/>
        </w:rPr>
        <w:t>_</w:t>
      </w:r>
      <w:r>
        <w:rPr>
          <w:kern w:val="2"/>
        </w:rPr>
        <w:t>tmp</w:t>
      </w:r>
      <w:r>
        <w:rPr>
          <w:rFonts w:ascii="宋体"/>
          <w:kern w:val="2"/>
        </w:rPr>
        <w:t>_</w:t>
      </w:r>
      <w:r>
        <w:rPr>
          <w:kern w:val="2"/>
        </w:rPr>
        <w:t>exec --&gt; off</w:t>
      </w:r>
    </w:p>
    <w:p>
      <w:pPr>
        <w:pStyle w:val="26"/>
        <w:spacing w:line="228" w:lineRule="exact"/>
        <w:rPr>
          <w:kern w:val="2"/>
        </w:rPr>
      </w:pPr>
      <w:r>
        <w:rPr>
          <w:kern w:val="2"/>
        </w:rPr>
        <w:t>httpd</w:t>
      </w:r>
      <w:r>
        <w:rPr>
          <w:rFonts w:ascii="宋体"/>
          <w:kern w:val="2"/>
        </w:rPr>
        <w:t>_</w:t>
      </w:r>
      <w:r>
        <w:rPr>
          <w:kern w:val="2"/>
        </w:rPr>
        <w:t>tty</w:t>
      </w:r>
      <w:r>
        <w:rPr>
          <w:rFonts w:ascii="宋体"/>
          <w:kern w:val="2"/>
        </w:rPr>
        <w:t>_</w:t>
      </w:r>
      <w:r>
        <w:rPr>
          <w:kern w:val="2"/>
        </w:rPr>
        <w:t>comm --&gt; off</w:t>
      </w:r>
    </w:p>
    <w:p>
      <w:pPr>
        <w:pStyle w:val="26"/>
        <w:spacing w:line="228" w:lineRule="exact"/>
        <w:rPr>
          <w:kern w:val="2"/>
        </w:rPr>
      </w:pPr>
      <w:r>
        <w:rPr>
          <w:kern w:val="2"/>
        </w:rPr>
        <w:t>httpd</w:t>
      </w:r>
      <w:r>
        <w:rPr>
          <w:rFonts w:ascii="宋体"/>
          <w:kern w:val="2"/>
        </w:rPr>
        <w:t>_</w:t>
      </w:r>
      <w:r>
        <w:rPr>
          <w:kern w:val="2"/>
        </w:rPr>
        <w:t>unified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cifs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fusefs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gpg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nfs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openstack --&gt; off</w:t>
      </w:r>
    </w:p>
    <w:p>
      <w:pPr>
        <w:pStyle w:val="26"/>
        <w:spacing w:line="228" w:lineRule="exact"/>
        <w:rPr>
          <w:kern w:val="2"/>
        </w:rPr>
      </w:pPr>
      <w:r>
        <w:rPr>
          <w:kern w:val="2"/>
        </w:rPr>
        <w:t>httpd</w:t>
      </w:r>
      <w:r>
        <w:rPr>
          <w:rFonts w:ascii="宋体"/>
          <w:kern w:val="2"/>
        </w:rPr>
        <w:t>_</w:t>
      </w:r>
      <w:r>
        <w:rPr>
          <w:kern w:val="2"/>
        </w:rPr>
        <w:t>use</w:t>
      </w:r>
      <w:r>
        <w:rPr>
          <w:rFonts w:ascii="宋体"/>
          <w:kern w:val="2"/>
        </w:rPr>
        <w:t>_</w:t>
      </w:r>
      <w:r>
        <w:rPr>
          <w:kern w:val="2"/>
        </w:rPr>
        <w:t>sasl --&gt; off</w:t>
      </w:r>
    </w:p>
    <w:p>
      <w:pPr>
        <w:pStyle w:val="26"/>
        <w:spacing w:line="228" w:lineRule="exact"/>
        <w:rPr>
          <w:kern w:val="2"/>
        </w:rPr>
      </w:pPr>
      <w:r>
        <w:rPr>
          <w:kern w:val="2"/>
        </w:rPr>
        <w:t>httpd</w:t>
      </w:r>
      <w:r>
        <w:rPr>
          <w:rFonts w:ascii="宋体"/>
          <w:kern w:val="2"/>
        </w:rPr>
        <w:t>_</w:t>
      </w:r>
      <w:r>
        <w:rPr>
          <w:kern w:val="2"/>
        </w:rPr>
        <w:t>verify</w:t>
      </w:r>
      <w:r>
        <w:rPr>
          <w:rFonts w:ascii="宋体"/>
          <w:kern w:val="2"/>
        </w:rPr>
        <w:t>_</w:t>
      </w:r>
      <w:r>
        <w:rPr>
          <w:kern w:val="2"/>
        </w:rPr>
        <w:t>dns --&gt; off</w:t>
      </w:r>
    </w:p>
    <w:p>
      <w:pPr>
        <w:pStyle w:val="26"/>
        <w:spacing w:line="228" w:lineRule="exact"/>
        <w:rPr>
          <w:kern w:val="2"/>
        </w:rPr>
      </w:pPr>
      <w:r>
        <w:rPr>
          <w:kern w:val="2"/>
        </w:rPr>
        <w:t>named</w:t>
      </w:r>
      <w:r>
        <w:rPr>
          <w:rFonts w:ascii="宋体"/>
          <w:kern w:val="2"/>
        </w:rPr>
        <w:t>_</w:t>
      </w:r>
      <w:r>
        <w:rPr>
          <w:kern w:val="2"/>
        </w:rPr>
        <w:t>tcp</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pPr>
        <w:pStyle w:val="26"/>
        <w:spacing w:line="228" w:lineRule="exact"/>
        <w:rPr>
          <w:kern w:val="2"/>
        </w:rPr>
      </w:pPr>
      <w:r>
        <w:rPr>
          <w:kern w:val="2"/>
        </w:rPr>
        <w:t>prosody</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pPr>
        <w:pStyle w:val="59"/>
        <w:spacing w:after="90"/>
        <w:rPr>
          <w:kern w:val="2"/>
        </w:rPr>
      </w:pPr>
    </w:p>
    <w:p>
      <w:pPr>
        <w:rPr>
          <w:kern w:val="2"/>
        </w:rPr>
      </w:pPr>
      <w:r>
        <w:rPr>
          <w:rFonts w:hint="eastAsia"/>
          <w:color w:val="000000"/>
          <w:kern w:val="2"/>
          <w:szCs w:val="21"/>
        </w:rPr>
        <w:t>面对如此多的</w:t>
      </w:r>
      <w:r>
        <w:rPr>
          <w:color w:val="000000"/>
          <w:kern w:val="2"/>
          <w:szCs w:val="21"/>
        </w:rPr>
        <w:t>SELinux</w:t>
      </w:r>
      <w:r>
        <w:rPr>
          <w:rFonts w:hint="eastAsia"/>
          <w:color w:val="000000"/>
          <w:kern w:val="2"/>
          <w:szCs w:val="21"/>
        </w:rPr>
        <w:t>域安全策略规则，实在没有必要逐个理解它们，我们只要能通过名字大致猜测出相关的策略用途就足够了。比如，想要开启</w:t>
      </w:r>
      <w:r>
        <w:rPr>
          <w:color w:val="000000"/>
          <w:kern w:val="2"/>
          <w:szCs w:val="21"/>
        </w:rPr>
        <w:t>httpd</w:t>
      </w:r>
      <w:r>
        <w:rPr>
          <w:rFonts w:hint="eastAsia"/>
          <w:color w:val="000000"/>
          <w:kern w:val="2"/>
          <w:szCs w:val="21"/>
        </w:rPr>
        <w:t>服务的个人用户主页功能，那么用到的</w:t>
      </w:r>
      <w:r>
        <w:rPr>
          <w:color w:val="000000"/>
          <w:kern w:val="2"/>
          <w:szCs w:val="21"/>
        </w:rPr>
        <w:t>SELinux</w:t>
      </w:r>
      <w:r>
        <w:rPr>
          <w:rFonts w:hint="eastAsia"/>
          <w:color w:val="000000"/>
          <w:kern w:val="2"/>
          <w:szCs w:val="21"/>
        </w:rPr>
        <w:t>域安全策略应该是</w:t>
      </w:r>
      <w:r>
        <w:rPr>
          <w:color w:val="000000"/>
          <w:kern w:val="2"/>
          <w:szCs w:val="21"/>
        </w:rPr>
        <w:t>httpd</w:t>
      </w:r>
      <w:r>
        <w:rPr>
          <w:rFonts w:ascii="宋体" w:eastAsia="宋体"/>
          <w:color w:val="000000"/>
          <w:kern w:val="2"/>
          <w:szCs w:val="21"/>
        </w:rPr>
        <w:t>_</w:t>
      </w:r>
      <w:r>
        <w:rPr>
          <w:color w:val="000000"/>
          <w:kern w:val="2"/>
          <w:szCs w:val="21"/>
        </w:rPr>
        <w:t>enable</w:t>
      </w:r>
      <w:r>
        <w:rPr>
          <w:rFonts w:ascii="宋体" w:eastAsia="宋体"/>
          <w:color w:val="000000"/>
          <w:kern w:val="2"/>
          <w:szCs w:val="21"/>
        </w:rPr>
        <w:t>_</w:t>
      </w:r>
      <w:r>
        <w:rPr>
          <w:color w:val="000000"/>
          <w:kern w:val="2"/>
          <w:szCs w:val="21"/>
        </w:rPr>
        <w:t>homedirs</w:t>
      </w:r>
      <w:r>
        <w:rPr>
          <w:rFonts w:hint="eastAsia"/>
          <w:color w:val="000000"/>
          <w:kern w:val="2"/>
          <w:szCs w:val="21"/>
        </w:rPr>
        <w:t>吧？大致确定后就可以用</w:t>
      </w:r>
      <w:r>
        <w:rPr>
          <w:color w:val="000000"/>
          <w:kern w:val="2"/>
          <w:szCs w:val="21"/>
        </w:rPr>
        <w:t>setsebool</w:t>
      </w:r>
      <w:r>
        <w:rPr>
          <w:rFonts w:hint="eastAsia"/>
          <w:color w:val="000000"/>
          <w:kern w:val="2"/>
          <w:szCs w:val="21"/>
        </w:rPr>
        <w:t>命令来修改</w:t>
      </w:r>
      <w:r>
        <w:rPr>
          <w:color w:val="000000"/>
          <w:kern w:val="2"/>
          <w:szCs w:val="21"/>
        </w:rPr>
        <w:t>SELinux</w:t>
      </w:r>
      <w:r>
        <w:rPr>
          <w:rFonts w:hint="eastAsia"/>
          <w:color w:val="000000"/>
          <w:kern w:val="2"/>
          <w:szCs w:val="21"/>
        </w:rPr>
        <w:t>策略中各条规则的布尔值了。大家一定要记得在</w:t>
      </w:r>
      <w:r>
        <w:rPr>
          <w:color w:val="000000"/>
          <w:kern w:val="2"/>
          <w:szCs w:val="21"/>
        </w:rPr>
        <w:t>setsebool</w:t>
      </w:r>
      <w:r>
        <w:rPr>
          <w:rFonts w:hint="eastAsia"/>
          <w:color w:val="000000"/>
          <w:kern w:val="2"/>
          <w:szCs w:val="21"/>
        </w:rPr>
        <w:t>命令后面加上</w:t>
      </w:r>
      <w:r>
        <w:rPr>
          <w:color w:val="000000"/>
          <w:kern w:val="2"/>
          <w:szCs w:val="21"/>
        </w:rPr>
        <w:t>-P</w:t>
      </w:r>
      <w:r>
        <w:rPr>
          <w:rFonts w:hint="eastAsia"/>
          <w:color w:val="000000"/>
          <w:kern w:val="2"/>
          <w:szCs w:val="21"/>
        </w:rPr>
        <w:t>参数，让修改后的</w:t>
      </w:r>
      <w:r>
        <w:rPr>
          <w:color w:val="000000"/>
          <w:kern w:val="2"/>
          <w:szCs w:val="21"/>
        </w:rPr>
        <w:t>SELinux</w:t>
      </w:r>
      <w:r>
        <w:rPr>
          <w:rFonts w:hint="eastAsia"/>
          <w:color w:val="000000"/>
          <w:kern w:val="2"/>
          <w:szCs w:val="21"/>
        </w:rPr>
        <w:t>策略规则永久生效且立即生效。随后刷新网页，其效果如图</w:t>
      </w:r>
      <w:r>
        <w:rPr>
          <w:color w:val="000000"/>
          <w:kern w:val="2"/>
          <w:szCs w:val="21"/>
        </w:rPr>
        <w:t>10-10</w:t>
      </w:r>
      <w:r>
        <w:rPr>
          <w:rFonts w:hint="eastAsia"/>
          <w:color w:val="000000"/>
          <w:kern w:val="2"/>
          <w:szCs w:val="21"/>
        </w:rPr>
        <w:t>所示。</w:t>
      </w:r>
    </w:p>
    <w:p>
      <w:pPr>
        <w:pStyle w:val="58"/>
        <w:rPr>
          <w:kern w:val="2"/>
        </w:rPr>
      </w:pPr>
    </w:p>
    <w:p>
      <w:pPr>
        <w:pStyle w:val="26"/>
        <w:rPr>
          <w:kern w:val="2"/>
        </w:rPr>
      </w:pPr>
      <w:r>
        <w:rPr>
          <w:kern w:val="2"/>
        </w:rPr>
        <w:t>[root@linuxprobe ~]# setsebool -P httpd</w:t>
      </w:r>
      <w:r>
        <w:rPr>
          <w:rFonts w:ascii="宋体"/>
          <w:kern w:val="2"/>
        </w:rPr>
        <w:t>_</w:t>
      </w:r>
      <w:r>
        <w:rPr>
          <w:kern w:val="2"/>
        </w:rPr>
        <w:t>enable</w:t>
      </w:r>
      <w:r>
        <w:rPr>
          <w:rFonts w:ascii="宋体"/>
          <w:kern w:val="2"/>
        </w:rPr>
        <w:t>_</w:t>
      </w:r>
      <w:r>
        <w:rPr>
          <w:kern w:val="2"/>
        </w:rPr>
        <w:t>homedirs=on</w:t>
      </w:r>
    </w:p>
    <w:p>
      <w:pPr>
        <w:pStyle w:val="26"/>
        <w:rPr>
          <w:kern w:val="2"/>
        </w:rPr>
      </w:pPr>
      <w:r>
        <w:rPr>
          <w:kern w:val="2"/>
        </w:rPr>
        <w:t>[root@linuxprobe ~]# firefox</w:t>
      </w:r>
    </w:p>
    <w:p>
      <w:pPr>
        <w:pStyle w:val="59"/>
        <w:spacing w:after="90"/>
        <w:rPr>
          <w:kern w:val="2"/>
        </w:rPr>
      </w:pPr>
    </w:p>
    <w:p>
      <w:pPr>
        <w:pStyle w:val="32"/>
        <w:spacing w:before="360"/>
        <w:rPr>
          <w:kern w:val="2"/>
        </w:rPr>
      </w:pPr>
      <w:r>
        <w:rPr>
          <w:color w:val="000000"/>
          <w:kern w:val="2"/>
          <w:szCs w:val="21"/>
        </w:rPr>
        <w:drawing>
          <wp:inline distT="0" distB="0" distL="0" distR="0">
            <wp:extent cx="4892040" cy="952500"/>
            <wp:effectExtent l="19050" t="19050" r="3810" b="0"/>
            <wp:docPr id="147" name="图片 147" desc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0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892040" cy="9525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10-10  </w:t>
      </w:r>
      <w:r>
        <w:rPr>
          <w:rFonts w:hint="eastAsia"/>
          <w:color w:val="000000"/>
          <w:kern w:val="2"/>
          <w:szCs w:val="21"/>
        </w:rPr>
        <w:t>正常看到个人用户主页面中的内容</w:t>
      </w:r>
    </w:p>
    <w:p>
      <w:pPr>
        <w:rPr>
          <w:kern w:val="2"/>
        </w:rPr>
      </w:pPr>
      <w:r>
        <w:rPr>
          <w:rFonts w:hint="eastAsia"/>
          <w:color w:val="000000"/>
          <w:kern w:val="2"/>
          <w:szCs w:val="21"/>
        </w:rPr>
        <w:t>有时，网站的拥有者并不希望直接将网页内容显示出来，只想让通过身份验证的用户访客看到里面的内容，这时就可以在网站中添加口令功能了。</w:t>
      </w:r>
    </w:p>
    <w:p>
      <w:pPr>
        <w:rPr>
          <w:spacing w:val="4"/>
          <w:kern w:val="2"/>
        </w:rPr>
      </w:pPr>
      <w:r>
        <w:rPr>
          <w:rStyle w:val="18"/>
          <w:rFonts w:hint="eastAsia"/>
          <w:spacing w:val="4"/>
          <w:kern w:val="2"/>
        </w:rPr>
        <w:t>第</w:t>
      </w:r>
      <w:r>
        <w:rPr>
          <w:rStyle w:val="18"/>
          <w:spacing w:val="4"/>
          <w:kern w:val="2"/>
        </w:rPr>
        <w:t>1</w:t>
      </w:r>
      <w:r>
        <w:rPr>
          <w:rStyle w:val="18"/>
          <w:rFonts w:hint="eastAsia"/>
          <w:spacing w:val="4"/>
          <w:kern w:val="2"/>
        </w:rPr>
        <w:t>步</w:t>
      </w:r>
      <w:r>
        <w:rPr>
          <w:rFonts w:hint="eastAsia"/>
          <w:spacing w:val="4"/>
          <w:kern w:val="2"/>
        </w:rPr>
        <w:t>：先使用</w:t>
      </w:r>
      <w:r>
        <w:rPr>
          <w:spacing w:val="4"/>
          <w:kern w:val="2"/>
        </w:rPr>
        <w:t>htpasswd</w:t>
      </w:r>
      <w:r>
        <w:rPr>
          <w:rFonts w:hint="eastAsia"/>
          <w:spacing w:val="4"/>
          <w:kern w:val="2"/>
        </w:rPr>
        <w:t>命令生成密码数据库。</w:t>
      </w:r>
      <w:r>
        <w:rPr>
          <w:spacing w:val="4"/>
          <w:kern w:val="2"/>
        </w:rPr>
        <w:t>-c</w:t>
      </w:r>
      <w:r>
        <w:rPr>
          <w:rFonts w:hint="eastAsia"/>
          <w:spacing w:val="4"/>
          <w:kern w:val="2"/>
        </w:rPr>
        <w:t>参数表示第一次生成；后面再分别添加密码数据库的存放文件，以及验证要用到的用户名称（该用户不必是系统中已有的本地账户）。</w:t>
      </w:r>
    </w:p>
    <w:p>
      <w:pPr>
        <w:pStyle w:val="58"/>
        <w:rPr>
          <w:kern w:val="2"/>
        </w:rPr>
      </w:pPr>
    </w:p>
    <w:p>
      <w:pPr>
        <w:pStyle w:val="26"/>
        <w:spacing w:line="232" w:lineRule="exact"/>
        <w:rPr>
          <w:kern w:val="2"/>
        </w:rPr>
      </w:pPr>
      <w:r>
        <w:rPr>
          <w:kern w:val="2"/>
        </w:rPr>
        <w:t>[root@linuxprobe ~]# htpasswd -c /etc/httpd/passwd linuxprobe</w:t>
      </w:r>
    </w:p>
    <w:p>
      <w:pPr>
        <w:pStyle w:val="26"/>
        <w:spacing w:line="232" w:lineRule="exact"/>
        <w:rPr>
          <w:kern w:val="2"/>
        </w:rPr>
      </w:pPr>
      <w:r>
        <w:rPr>
          <w:kern w:val="2"/>
        </w:rPr>
        <w:t>New password:</w:t>
      </w:r>
      <w:r>
        <w:rPr>
          <w:rStyle w:val="18"/>
          <w:rFonts w:hint="eastAsia"/>
          <w:sz w:val="16"/>
        </w:rPr>
        <w:t>此处输入用于网页验证的密码</w:t>
      </w:r>
    </w:p>
    <w:p>
      <w:pPr>
        <w:pStyle w:val="26"/>
        <w:spacing w:line="232" w:lineRule="exact"/>
        <w:rPr>
          <w:kern w:val="2"/>
        </w:rPr>
      </w:pPr>
      <w:r>
        <w:rPr>
          <w:kern w:val="2"/>
        </w:rPr>
        <w:t>Re-type new password:</w:t>
      </w:r>
      <w:r>
        <w:rPr>
          <w:rStyle w:val="18"/>
          <w:rFonts w:hint="eastAsia"/>
          <w:sz w:val="16"/>
        </w:rPr>
        <w:t>再输入一遍进行确认</w:t>
      </w:r>
    </w:p>
    <w:p>
      <w:pPr>
        <w:pStyle w:val="26"/>
        <w:spacing w:line="232" w:lineRule="exact"/>
        <w:rPr>
          <w:kern w:val="2"/>
        </w:rPr>
      </w:pPr>
      <w:r>
        <w:rPr>
          <w:kern w:val="2"/>
        </w:rPr>
        <w:t>Adding password for user linuxprobe</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：编辑个人用户主页功能的配置文件。把第</w:t>
      </w:r>
      <w:r>
        <w:rPr>
          <w:color w:val="000000"/>
          <w:kern w:val="2"/>
          <w:szCs w:val="21"/>
        </w:rPr>
        <w:t>31</w:t>
      </w:r>
      <w:r>
        <w:rPr>
          <w:rFonts w:hint="eastAsia" w:eastAsia="宋体"/>
          <w:color w:val="000000"/>
          <w:kern w:val="2"/>
          <w:szCs w:val="21"/>
        </w:rPr>
        <w:t>～</w:t>
      </w:r>
      <w:r>
        <w:rPr>
          <w:color w:val="000000"/>
          <w:kern w:val="2"/>
          <w:szCs w:val="21"/>
        </w:rPr>
        <w:t>35</w:t>
      </w:r>
      <w:r>
        <w:rPr>
          <w:rFonts w:hint="eastAsia"/>
          <w:color w:val="000000"/>
          <w:kern w:val="2"/>
          <w:szCs w:val="21"/>
        </w:rPr>
        <w:t>行的参数信息修改成下列内容，其中井号（</w:t>
      </w:r>
      <w:r>
        <w:rPr>
          <w:color w:val="000000"/>
          <w:kern w:val="2"/>
          <w:szCs w:val="21"/>
        </w:rPr>
        <w:t>#</w:t>
      </w:r>
      <w:r>
        <w:rPr>
          <w:rFonts w:hint="eastAsia"/>
          <w:color w:val="000000"/>
          <w:kern w:val="2"/>
          <w:szCs w:val="21"/>
        </w:rPr>
        <w:t>）开头的内容为刘遄老师添加的注释信息，可将其忽略。随后保存并退出配置文件，重启</w:t>
      </w:r>
      <w:r>
        <w:rPr>
          <w:color w:val="000000"/>
          <w:kern w:val="2"/>
          <w:szCs w:val="21"/>
        </w:rPr>
        <w:t>httpd</w:t>
      </w:r>
      <w:r>
        <w:rPr>
          <w:rFonts w:hint="eastAsia"/>
          <w:color w:val="000000"/>
          <w:kern w:val="2"/>
          <w:szCs w:val="21"/>
        </w:rPr>
        <w:t>服务程序即可生效。</w:t>
      </w:r>
    </w:p>
    <w:p>
      <w:pPr>
        <w:pStyle w:val="58"/>
        <w:rPr>
          <w:kern w:val="2"/>
        </w:rPr>
      </w:pPr>
    </w:p>
    <w:p>
      <w:pPr>
        <w:pStyle w:val="26"/>
        <w:spacing w:line="232" w:lineRule="exact"/>
        <w:rPr>
          <w:kern w:val="2"/>
        </w:rPr>
      </w:pPr>
      <w:r>
        <w:rPr>
          <w:kern w:val="2"/>
        </w:rPr>
        <w:t>[root@linuxprobe ~]# vim /etc/httpd/conf.d/userdir.conf</w:t>
      </w:r>
    </w:p>
    <w:p>
      <w:pPr>
        <w:pStyle w:val="26"/>
        <w:spacing w:line="232" w:lineRule="exact"/>
        <w:rPr>
          <w:kern w:val="2"/>
        </w:rPr>
      </w:pPr>
      <w:r>
        <w:rPr>
          <w:kern w:val="2"/>
        </w:rPr>
        <w:t>27 #</w:t>
      </w:r>
    </w:p>
    <w:p>
      <w:pPr>
        <w:pStyle w:val="26"/>
        <w:spacing w:line="232" w:lineRule="exact"/>
        <w:rPr>
          <w:kern w:val="2"/>
        </w:rPr>
      </w:pPr>
      <w:r>
        <w:rPr>
          <w:kern w:val="2"/>
        </w:rPr>
        <w:t>28 # Control access to UserDir directories. The following is an example</w:t>
      </w:r>
    </w:p>
    <w:p>
      <w:pPr>
        <w:pStyle w:val="26"/>
        <w:spacing w:line="232" w:lineRule="exact"/>
        <w:rPr>
          <w:kern w:val="2"/>
        </w:rPr>
      </w:pPr>
      <w:r>
        <w:rPr>
          <w:kern w:val="2"/>
        </w:rPr>
        <w:t>29 # for a site where these directories are restricted to read-only.</w:t>
      </w:r>
    </w:p>
    <w:p>
      <w:pPr>
        <w:pStyle w:val="26"/>
        <w:spacing w:line="232" w:lineRule="exact"/>
        <w:rPr>
          <w:kern w:val="2"/>
        </w:rPr>
      </w:pPr>
      <w:r>
        <w:rPr>
          <w:kern w:val="2"/>
        </w:rPr>
        <w:t>30 #</w:t>
      </w:r>
    </w:p>
    <w:p>
      <w:pPr>
        <w:pStyle w:val="26"/>
        <w:spacing w:line="232" w:lineRule="exact"/>
        <w:rPr>
          <w:kern w:val="2"/>
        </w:rPr>
      </w:pPr>
      <w:r>
        <w:rPr>
          <w:kern w:val="2"/>
        </w:rPr>
        <w:t>31 &lt;Directory "/home/*/public</w:t>
      </w:r>
      <w:r>
        <w:rPr>
          <w:rFonts w:ascii="宋体"/>
          <w:kern w:val="2"/>
        </w:rPr>
        <w:t>_</w:t>
      </w:r>
      <w:r>
        <w:rPr>
          <w:kern w:val="2"/>
        </w:rPr>
        <w:t>html"&gt;</w:t>
      </w:r>
    </w:p>
    <w:p>
      <w:pPr>
        <w:pStyle w:val="26"/>
        <w:spacing w:line="232" w:lineRule="exact"/>
        <w:rPr>
          <w:kern w:val="2"/>
        </w:rPr>
      </w:pPr>
      <w:r>
        <w:rPr>
          <w:kern w:val="2"/>
        </w:rPr>
        <w:t>32 AllowOverride all</w:t>
      </w:r>
    </w:p>
    <w:p>
      <w:pPr>
        <w:pStyle w:val="26"/>
        <w:spacing w:line="232" w:lineRule="exact"/>
        <w:rPr>
          <w:kern w:val="2"/>
        </w:rPr>
      </w:pPr>
      <w:r>
        <w:rPr>
          <w:kern w:val="2"/>
        </w:rPr>
        <w:t>#</w:t>
      </w:r>
      <w:r>
        <w:rPr>
          <w:rFonts w:hint="eastAsia"/>
          <w:kern w:val="2"/>
        </w:rPr>
        <w:t>刚刚生成出来的密码验证文件保存路径</w:t>
      </w:r>
    </w:p>
    <w:p>
      <w:pPr>
        <w:pStyle w:val="26"/>
        <w:spacing w:line="232" w:lineRule="exact"/>
        <w:rPr>
          <w:kern w:val="2"/>
        </w:rPr>
      </w:pPr>
      <w:r>
        <w:rPr>
          <w:kern w:val="2"/>
        </w:rPr>
        <w:t>33 authuserfile "/etc/httpd/passwd"</w:t>
      </w:r>
    </w:p>
    <w:p>
      <w:pPr>
        <w:pStyle w:val="26"/>
        <w:spacing w:line="232" w:lineRule="exact"/>
        <w:rPr>
          <w:kern w:val="2"/>
        </w:rPr>
      </w:pPr>
      <w:r>
        <w:rPr>
          <w:kern w:val="2"/>
        </w:rPr>
        <w:t>#</w:t>
      </w:r>
      <w:r>
        <w:rPr>
          <w:rFonts w:hint="eastAsia"/>
          <w:kern w:val="2"/>
        </w:rPr>
        <w:t>当用户尝试访问个人用户网站时的提示信息</w:t>
      </w:r>
    </w:p>
    <w:p>
      <w:pPr>
        <w:pStyle w:val="26"/>
        <w:spacing w:line="232" w:lineRule="exact"/>
        <w:rPr>
          <w:kern w:val="2"/>
        </w:rPr>
      </w:pPr>
      <w:r>
        <w:rPr>
          <w:kern w:val="2"/>
        </w:rPr>
        <w:t>34 authname "My privately website"</w:t>
      </w:r>
    </w:p>
    <w:p>
      <w:pPr>
        <w:pStyle w:val="26"/>
        <w:spacing w:line="232" w:lineRule="exact"/>
        <w:rPr>
          <w:kern w:val="2"/>
        </w:rPr>
      </w:pPr>
      <w:r>
        <w:rPr>
          <w:kern w:val="2"/>
        </w:rPr>
        <w:t>35 authtype basic</w:t>
      </w:r>
    </w:p>
    <w:p>
      <w:pPr>
        <w:pStyle w:val="26"/>
        <w:spacing w:line="232" w:lineRule="exact"/>
        <w:rPr>
          <w:kern w:val="2"/>
        </w:rPr>
      </w:pPr>
      <w:r>
        <w:rPr>
          <w:kern w:val="2"/>
        </w:rPr>
        <w:t>#</w:t>
      </w:r>
      <w:r>
        <w:rPr>
          <w:rFonts w:hint="eastAsia"/>
          <w:kern w:val="2"/>
        </w:rPr>
        <w:t>用户进行账户密码登录时需要验证的用户名称</w:t>
      </w:r>
    </w:p>
    <w:p>
      <w:pPr>
        <w:pStyle w:val="26"/>
        <w:spacing w:line="232" w:lineRule="exact"/>
        <w:rPr>
          <w:kern w:val="2"/>
        </w:rPr>
      </w:pPr>
      <w:r>
        <w:rPr>
          <w:kern w:val="2"/>
        </w:rPr>
        <w:t>36 require user linuxprobe</w:t>
      </w:r>
    </w:p>
    <w:p>
      <w:pPr>
        <w:pStyle w:val="26"/>
        <w:spacing w:line="232" w:lineRule="exact"/>
        <w:rPr>
          <w:kern w:val="2"/>
        </w:rPr>
      </w:pPr>
      <w:r>
        <w:rPr>
          <w:kern w:val="2"/>
        </w:rPr>
        <w:t>37 &lt;/Directory&gt;</w:t>
      </w:r>
    </w:p>
    <w:p>
      <w:pPr>
        <w:pStyle w:val="26"/>
        <w:spacing w:line="232" w:lineRule="exact"/>
        <w:rPr>
          <w:kern w:val="2"/>
        </w:rPr>
      </w:pPr>
      <w:r>
        <w:rPr>
          <w:kern w:val="2"/>
        </w:rPr>
        <w:t>[root@linuxprobe ~]# systemctl restart httpd</w:t>
      </w:r>
    </w:p>
    <w:p>
      <w:pPr>
        <w:pStyle w:val="59"/>
        <w:spacing w:after="90"/>
        <w:rPr>
          <w:kern w:val="2"/>
        </w:rPr>
      </w:pPr>
    </w:p>
    <w:p>
      <w:pPr>
        <w:rPr>
          <w:color w:val="000000"/>
          <w:kern w:val="2"/>
          <w:szCs w:val="21"/>
        </w:rPr>
      </w:pPr>
      <w:r>
        <w:rPr>
          <w:rFonts w:hint="eastAsia"/>
          <w:color w:val="000000"/>
          <w:kern w:val="2"/>
          <w:szCs w:val="21"/>
        </w:rPr>
        <w:t>此后，当用户再想访问某个用户的个人网站时，就必须要输入账户和密码才能正常访问了。另外，验证时使用的账户和密码是用</w:t>
      </w:r>
      <w:r>
        <w:rPr>
          <w:color w:val="000000"/>
          <w:kern w:val="2"/>
          <w:szCs w:val="21"/>
        </w:rPr>
        <w:t>htpasswd</w:t>
      </w:r>
      <w:r>
        <w:rPr>
          <w:rFonts w:hint="eastAsia"/>
          <w:color w:val="000000"/>
          <w:kern w:val="2"/>
          <w:szCs w:val="21"/>
        </w:rPr>
        <w:t>命令生成的专门用于网站登录的口令密码，而不是系统中的用户密码，请不要搞错了。登录界面如图</w:t>
      </w:r>
      <w:r>
        <w:rPr>
          <w:color w:val="000000"/>
          <w:kern w:val="2"/>
          <w:szCs w:val="21"/>
        </w:rPr>
        <w:t>10-11</w:t>
      </w:r>
      <w:r>
        <w:rPr>
          <w:rFonts w:hint="eastAsia"/>
          <w:color w:val="000000"/>
          <w:kern w:val="2"/>
          <w:szCs w:val="21"/>
        </w:rPr>
        <w:t>所示。</w:t>
      </w:r>
    </w:p>
    <w:p>
      <w:pPr>
        <w:jc w:val="center"/>
        <w:rPr>
          <w:kern w:val="2"/>
        </w:rPr>
      </w:pPr>
      <w:r>
        <w:drawing>
          <wp:inline distT="0" distB="0" distL="0" distR="0">
            <wp:extent cx="4983480" cy="2994660"/>
            <wp:effectExtent l="19050" t="19050" r="7620" b="0"/>
            <wp:docPr id="148" name="图片 148"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0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983480" cy="2994660"/>
                    </a:xfrm>
                    <a:prstGeom prst="rect">
                      <a:avLst/>
                    </a:prstGeom>
                    <a:noFill/>
                    <a:ln w="6350" cmpd="sng">
                      <a:solidFill>
                        <a:srgbClr val="000000"/>
                      </a:solidFill>
                      <a:miter lim="800000"/>
                      <a:headEnd/>
                      <a:tailEnd/>
                    </a:ln>
                    <a:effectLst/>
                  </pic:spPr>
                </pic:pic>
              </a:graphicData>
            </a:graphic>
          </wp:inline>
        </w:drawing>
      </w:r>
    </w:p>
    <w:p>
      <w:pPr>
        <w:jc w:val="center"/>
        <w:rPr>
          <w:kern w:val="2"/>
        </w:rPr>
      </w:pPr>
      <w:r>
        <w:rPr>
          <w:rFonts w:hint="eastAsia"/>
          <w:color w:val="000000"/>
          <w:kern w:val="2"/>
          <w:szCs w:val="21"/>
        </w:rPr>
        <w:t>图</w:t>
      </w:r>
      <w:r>
        <w:rPr>
          <w:color w:val="000000"/>
          <w:kern w:val="2"/>
          <w:szCs w:val="21"/>
        </w:rPr>
        <w:t xml:space="preserve">10-11  </w:t>
      </w:r>
      <w:r>
        <w:rPr>
          <w:rFonts w:hint="eastAsia"/>
          <w:color w:val="000000"/>
          <w:kern w:val="2"/>
          <w:szCs w:val="21"/>
        </w:rPr>
        <w:t>网站提示需要输入账户和密码才能访问</w:t>
      </w:r>
    </w:p>
    <w:p>
      <w:pPr>
        <w:pStyle w:val="56"/>
        <w:ind w:firstLine="0"/>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10.5</w:t>
            </w:r>
            <w:r>
              <w:rPr>
                <w:color w:val="000000"/>
                <w:kern w:val="2"/>
                <w:szCs w:val="21"/>
              </w:rPr>
              <w:t xml:space="preserve">  </w:t>
            </w:r>
            <w:r>
              <w:rPr>
                <w:rFonts w:hint="eastAsia"/>
                <w:color w:val="000000"/>
                <w:kern w:val="2"/>
              </w:rPr>
              <w:t>虚拟主机功能</w:t>
            </w:r>
          </w:p>
        </w:tc>
      </w:tr>
    </w:tbl>
    <w:p>
      <w:pPr>
        <w:pStyle w:val="56"/>
        <w:rPr>
          <w:kern w:val="2"/>
        </w:rPr>
      </w:pPr>
    </w:p>
    <w:p>
      <w:pPr>
        <w:rPr>
          <w:spacing w:val="6"/>
          <w:kern w:val="2"/>
        </w:rPr>
      </w:pPr>
      <w:r>
        <w:rPr>
          <w:rFonts w:hint="eastAsia"/>
          <w:color w:val="000000"/>
          <w:spacing w:val="6"/>
          <w:kern w:val="2"/>
          <w:szCs w:val="21"/>
        </w:rPr>
        <w:t>如果每台运行</w:t>
      </w:r>
      <w:r>
        <w:rPr>
          <w:color w:val="000000"/>
          <w:spacing w:val="6"/>
          <w:kern w:val="2"/>
          <w:szCs w:val="21"/>
        </w:rPr>
        <w:t>Linux</w:t>
      </w:r>
      <w:r>
        <w:rPr>
          <w:rFonts w:hint="eastAsia"/>
          <w:color w:val="000000"/>
          <w:spacing w:val="6"/>
          <w:kern w:val="2"/>
          <w:szCs w:val="21"/>
        </w:rPr>
        <w:t>系统的服务器上只能运行一个网站，那么人气低、流量小的草根站长就要被迫承担着高昂的服务器租赁费用了，这显然也会造成硬件资源的浪费。在虚拟专用服务器（</w:t>
      </w:r>
      <w:r>
        <w:rPr>
          <w:color w:val="000000"/>
          <w:spacing w:val="6"/>
          <w:kern w:val="2"/>
          <w:szCs w:val="21"/>
        </w:rPr>
        <w:t>Virtual Private S</w:t>
      </w:r>
      <w:r>
        <w:rPr>
          <w:rFonts w:hint="eastAsia"/>
          <w:color w:val="000000"/>
          <w:spacing w:val="6"/>
          <w:kern w:val="2"/>
          <w:szCs w:val="21"/>
        </w:rPr>
        <w:t>erver，</w:t>
      </w:r>
      <w:r>
        <w:rPr>
          <w:color w:val="000000"/>
          <w:spacing w:val="6"/>
          <w:kern w:val="2"/>
          <w:szCs w:val="21"/>
        </w:rPr>
        <w:t>VPS</w:t>
      </w:r>
      <w:r>
        <w:rPr>
          <w:rFonts w:hint="eastAsia"/>
          <w:color w:val="000000"/>
          <w:spacing w:val="6"/>
          <w:kern w:val="2"/>
          <w:szCs w:val="21"/>
        </w:rPr>
        <w:t>）与云计算技术诞生以前，</w:t>
      </w:r>
      <w:r>
        <w:rPr>
          <w:color w:val="000000"/>
          <w:spacing w:val="6"/>
          <w:kern w:val="2"/>
          <w:szCs w:val="21"/>
        </w:rPr>
        <w:t>IDC</w:t>
      </w:r>
      <w:r>
        <w:rPr>
          <w:rFonts w:hint="eastAsia"/>
          <w:color w:val="000000"/>
          <w:spacing w:val="6"/>
          <w:kern w:val="2"/>
          <w:szCs w:val="21"/>
        </w:rPr>
        <w:t>服务供应商为了能够更充分地利用服务器资源，同时也为了降低购买门槛，于是纷纷启用了虚拟主机功能。</w:t>
      </w:r>
    </w:p>
    <w:p>
      <w:pPr>
        <w:rPr>
          <w:spacing w:val="6"/>
          <w:kern w:val="2"/>
        </w:rPr>
      </w:pPr>
      <w:r>
        <w:rPr>
          <w:rFonts w:hint="eastAsia"/>
          <w:spacing w:val="6"/>
          <w:kern w:val="2"/>
        </w:rPr>
        <w:t>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pPr>
        <w:rPr>
          <w:kern w:val="2"/>
        </w:rPr>
      </w:pPr>
      <w:r>
        <w:rPr>
          <w:kern w:val="2"/>
        </w:rPr>
        <w:t>Apache</w:t>
      </w:r>
      <w:r>
        <w:rPr>
          <w:rFonts w:hint="eastAsia"/>
          <w:kern w:val="2"/>
        </w:rPr>
        <w:t>的虚拟主机功能是服务器基于用户请求的不同</w:t>
      </w:r>
      <w:r>
        <w:rPr>
          <w:kern w:val="2"/>
        </w:rPr>
        <w:t>IP</w:t>
      </w:r>
      <w:r>
        <w:rPr>
          <w:rFonts w:hint="eastAsia"/>
          <w:kern w:val="2"/>
        </w:rPr>
        <w:t>地址、主机域名或端口号，实现提供多个网站同时为外部提供访问服务的技术，如图</w:t>
      </w:r>
      <w:r>
        <w:rPr>
          <w:kern w:val="2"/>
        </w:rPr>
        <w:t>10-12</w:t>
      </w:r>
      <w:r>
        <w:rPr>
          <w:rFonts w:hint="eastAsia"/>
          <w:kern w:val="2"/>
        </w:rPr>
        <w:t>所示，用户请求的资源不同，最终获取到的网页内容也各不相同。如果大家之前没有做过网站，可能不太理解其中的原理，等一会儿搭建出实验环境并看到实验效果之后，您一定就会明白了。</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94"/>
        <w:gridCol w:w="7391"/>
      </w:tblGrid>
      <w:tr>
        <w:tblPrEx>
          <w:tblLayout w:type="fixed"/>
          <w:tblCellMar>
            <w:top w:w="0" w:type="dxa"/>
            <w:left w:w="108" w:type="dxa"/>
            <w:bottom w:w="0" w:type="dxa"/>
            <w:right w:w="108" w:type="dxa"/>
          </w:tblCellMar>
        </w:tblPrEx>
        <w:trPr>
          <w:cantSplit/>
          <w:trHeight w:val="271" w:hRule="atLeast"/>
        </w:trPr>
        <w:tc>
          <w:tcPr>
            <w:tcW w:w="644"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391"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再次提醒大家，在做每个实验之前请先将虚拟机还原到最初始状态，以免多个实验之间相互产生冲突。</w:t>
            </w:r>
          </w:p>
        </w:tc>
      </w:tr>
    </w:tbl>
    <w:p>
      <w:pPr>
        <w:pStyle w:val="29"/>
        <w:rPr>
          <w:kern w:val="2"/>
          <w:shd w:val="pct10" w:color="auto" w:fill="FFFFFF"/>
        </w:rPr>
      </w:pPr>
    </w:p>
    <w:p>
      <w:pPr>
        <w:rPr>
          <w:kern w:val="2"/>
          <w:shd w:val="pct10" w:color="auto" w:fill="FFFFFF"/>
        </w:rPr>
      </w:pPr>
    </w:p>
    <w:p>
      <w:pPr>
        <w:pStyle w:val="2"/>
      </w:pPr>
      <w:r>
        <w:drawing>
          <wp:inline distT="0" distB="0" distL="0" distR="0">
            <wp:extent cx="5105400" cy="1684020"/>
            <wp:effectExtent l="0" t="0" r="0" b="0"/>
            <wp:docPr id="149" name="图片 149" descr="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0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105400" cy="16840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10-12  </w:t>
      </w:r>
      <w:r>
        <w:rPr>
          <w:rFonts w:hint="eastAsia"/>
          <w:color w:val="000000"/>
          <w:kern w:val="2"/>
          <w:szCs w:val="21"/>
        </w:rPr>
        <w:t>客户端向服务器请求网站服务</w:t>
      </w:r>
    </w:p>
    <w:p>
      <w:pPr>
        <w:pStyle w:val="4"/>
        <w:spacing w:before="151" w:after="151"/>
        <w:rPr>
          <w:kern w:val="2"/>
        </w:rPr>
      </w:pPr>
      <w:r>
        <w:rPr>
          <w:color w:val="000000"/>
          <w:kern w:val="2"/>
        </w:rPr>
        <w:t>10.5.1</w:t>
      </w:r>
      <w:r>
        <w:rPr>
          <w:color w:val="000000"/>
          <w:kern w:val="2"/>
          <w:szCs w:val="21"/>
        </w:rPr>
        <w:t xml:space="preserve">  </w:t>
      </w:r>
      <w:r>
        <w:rPr>
          <w:rFonts w:hint="eastAsia"/>
          <w:color w:val="000000"/>
          <w:kern w:val="2"/>
        </w:rPr>
        <w:t>基于</w:t>
      </w:r>
      <w:r>
        <w:rPr>
          <w:color w:val="000000"/>
          <w:kern w:val="2"/>
        </w:rPr>
        <w:t>IP</w:t>
      </w:r>
      <w:r>
        <w:rPr>
          <w:rFonts w:hint="eastAsia"/>
          <w:color w:val="000000"/>
          <w:kern w:val="2"/>
        </w:rPr>
        <w:t>地址</w:t>
      </w:r>
    </w:p>
    <w:p>
      <w:pPr>
        <w:rPr>
          <w:kern w:val="2"/>
        </w:rPr>
      </w:pPr>
      <w:r>
        <w:rPr>
          <w:rFonts w:hint="eastAsia"/>
          <w:color w:val="000000"/>
          <w:kern w:val="2"/>
          <w:szCs w:val="21"/>
        </w:rPr>
        <w:t>如果一台服务器有多个</w:t>
      </w:r>
      <w:r>
        <w:rPr>
          <w:color w:val="000000"/>
          <w:kern w:val="2"/>
          <w:szCs w:val="21"/>
        </w:rPr>
        <w:t>IP</w:t>
      </w:r>
      <w:r>
        <w:rPr>
          <w:rFonts w:hint="eastAsia"/>
          <w:color w:val="000000"/>
          <w:kern w:val="2"/>
          <w:szCs w:val="21"/>
        </w:rPr>
        <w:t>地址，而且每个</w:t>
      </w:r>
      <w:r>
        <w:rPr>
          <w:color w:val="000000"/>
          <w:kern w:val="2"/>
          <w:szCs w:val="21"/>
        </w:rPr>
        <w:t>IP</w:t>
      </w:r>
      <w:r>
        <w:rPr>
          <w:rFonts w:hint="eastAsia"/>
          <w:color w:val="000000"/>
          <w:kern w:val="2"/>
          <w:szCs w:val="21"/>
        </w:rPr>
        <w:t>地址与服务器上部署的每个网站一一对应，这样当用户请求访问不同的</w:t>
      </w:r>
      <w:r>
        <w:rPr>
          <w:color w:val="000000"/>
          <w:kern w:val="2"/>
          <w:szCs w:val="21"/>
        </w:rPr>
        <w:t>IP</w:t>
      </w:r>
      <w:r>
        <w:rPr>
          <w:rFonts w:hint="eastAsia"/>
          <w:color w:val="000000"/>
          <w:kern w:val="2"/>
          <w:szCs w:val="21"/>
        </w:rPr>
        <w:t>地址时，会访问到不同网站的页面资源。而且，每个网站都有一个独立的</w:t>
      </w:r>
      <w:r>
        <w:rPr>
          <w:color w:val="000000"/>
          <w:kern w:val="2"/>
          <w:szCs w:val="21"/>
        </w:rPr>
        <w:t>IP</w:t>
      </w:r>
      <w:r>
        <w:rPr>
          <w:rFonts w:hint="eastAsia"/>
          <w:color w:val="000000"/>
          <w:kern w:val="2"/>
          <w:szCs w:val="21"/>
        </w:rPr>
        <w:t>地址，对搜索引擎优化也大有裨益。因此以这种方式提供虚拟网站主机功能不仅最常见，也受到了网站站长的欢迎（尤其是草根站长）。</w:t>
      </w:r>
    </w:p>
    <w:p>
      <w:pPr>
        <w:rPr>
          <w:kern w:val="2"/>
        </w:rPr>
      </w:pPr>
      <w:r>
        <w:rPr>
          <w:rFonts w:hint="eastAsia"/>
          <w:kern w:val="2"/>
        </w:rPr>
        <w:t>刘遄老师在第</w:t>
      </w:r>
      <w:r>
        <w:rPr>
          <w:kern w:val="2"/>
        </w:rPr>
        <w:t>4</w:t>
      </w:r>
      <w:r>
        <w:rPr>
          <w:rFonts w:hint="eastAsia"/>
          <w:kern w:val="2"/>
        </w:rPr>
        <w:t>章和第</w:t>
      </w:r>
      <w:r>
        <w:rPr>
          <w:kern w:val="2"/>
        </w:rPr>
        <w:t>9</w:t>
      </w:r>
      <w:r>
        <w:rPr>
          <w:rFonts w:hint="eastAsia"/>
          <w:kern w:val="2"/>
        </w:rPr>
        <w:t>章分别讲解了用于配置网络的两种方法，大家在实验中和工作中可随意选择。就当前的实验来讲，需要配置的</w:t>
      </w:r>
      <w:r>
        <w:rPr>
          <w:kern w:val="2"/>
        </w:rPr>
        <w:t>IP</w:t>
      </w:r>
      <w:r>
        <w:rPr>
          <w:rFonts w:hint="eastAsia"/>
          <w:kern w:val="2"/>
        </w:rPr>
        <w:t>地址如图</w:t>
      </w:r>
      <w:r>
        <w:rPr>
          <w:kern w:val="2"/>
        </w:rPr>
        <w:t>10-13</w:t>
      </w:r>
      <w:r>
        <w:rPr>
          <w:rFonts w:hint="eastAsia"/>
          <w:kern w:val="2"/>
        </w:rPr>
        <w:t>所示。在配置完毕并重启网卡服务之后，记得检查网络的连通性，确保三个</w:t>
      </w:r>
      <w:r>
        <w:rPr>
          <w:kern w:val="2"/>
        </w:rPr>
        <w:t>IP</w:t>
      </w:r>
      <w:r>
        <w:rPr>
          <w:rFonts w:hint="eastAsia"/>
          <w:kern w:val="2"/>
        </w:rPr>
        <w:t>地址均可正常访问，如图</w:t>
      </w:r>
      <w:r>
        <w:rPr>
          <w:kern w:val="2"/>
        </w:rPr>
        <w:t>10-14</w:t>
      </w:r>
      <w:r>
        <w:rPr>
          <w:rFonts w:hint="eastAsia"/>
          <w:kern w:val="2"/>
        </w:rPr>
        <w:t>所示（这很重要，一定要测试好，然后再进行下一步</w:t>
      </w:r>
      <w:r>
        <w:rPr>
          <w:kern w:val="2"/>
        </w:rPr>
        <w:t>!</w:t>
      </w:r>
      <w:r>
        <w:rPr>
          <w:rFonts w:hint="eastAsia"/>
          <w:kern w:val="2"/>
        </w:rPr>
        <w:t>）。</w:t>
      </w:r>
    </w:p>
    <w:p>
      <w:pPr>
        <w:pStyle w:val="32"/>
        <w:rPr>
          <w:kern w:val="2"/>
        </w:rPr>
      </w:pPr>
      <w:r>
        <w:rPr>
          <w:color w:val="000000"/>
          <w:kern w:val="2"/>
          <w:szCs w:val="21"/>
        </w:rPr>
        <w:drawing>
          <wp:inline distT="0" distB="0" distL="0" distR="0">
            <wp:extent cx="4114800" cy="2758440"/>
            <wp:effectExtent l="19050" t="19050" r="0" b="3810"/>
            <wp:docPr id="150" name="图片 150" descr="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0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114800" cy="2758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10-13  </w:t>
      </w:r>
      <w:r>
        <w:rPr>
          <w:rFonts w:hint="eastAsia"/>
          <w:color w:val="000000"/>
          <w:kern w:val="2"/>
          <w:szCs w:val="21"/>
        </w:rPr>
        <w:t>使用</w:t>
      </w:r>
      <w:r>
        <w:rPr>
          <w:color w:val="000000"/>
          <w:kern w:val="2"/>
          <w:szCs w:val="21"/>
        </w:rPr>
        <w:t>nmtui</w:t>
      </w:r>
      <w:r>
        <w:rPr>
          <w:rFonts w:hint="eastAsia"/>
          <w:color w:val="000000"/>
          <w:kern w:val="2"/>
          <w:szCs w:val="21"/>
        </w:rPr>
        <w:t>命令配置网络参数</w:t>
      </w: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w:t>
      </w:r>
      <w:r>
        <w:rPr>
          <w:color w:val="000000"/>
          <w:kern w:val="2"/>
          <w:szCs w:val="21"/>
        </w:rPr>
        <w:t>3</w:t>
      </w:r>
      <w:r>
        <w:rPr>
          <w:rFonts w:hint="eastAsia"/>
          <w:color w:val="000000"/>
          <w:kern w:val="2"/>
          <w:szCs w:val="21"/>
        </w:rPr>
        <w:t>个目录，并向其中分别写入网站的首页文件。每个首页文件中应有明确区分不同网站内容的信息，方便我们稍后能更直观地检查效果。</w:t>
      </w:r>
    </w:p>
    <w:p>
      <w:pPr>
        <w:pStyle w:val="32"/>
        <w:rPr>
          <w:kern w:val="2"/>
        </w:rPr>
      </w:pPr>
      <w:r>
        <w:rPr>
          <w:color w:val="000000"/>
          <w:kern w:val="2"/>
          <w:szCs w:val="21"/>
        </w:rPr>
        <w:drawing>
          <wp:inline distT="0" distB="0" distL="0" distR="0">
            <wp:extent cx="3581400" cy="2392680"/>
            <wp:effectExtent l="19050" t="19050" r="0" b="7620"/>
            <wp:docPr id="151" name="图片 151" descr="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0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581400" cy="23926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10-14  </w:t>
      </w:r>
      <w:r>
        <w:rPr>
          <w:rFonts w:hint="eastAsia"/>
          <w:color w:val="000000"/>
          <w:kern w:val="2"/>
          <w:szCs w:val="21"/>
        </w:rPr>
        <w:t>分别检查</w:t>
      </w:r>
      <w:r>
        <w:rPr>
          <w:color w:val="000000"/>
          <w:kern w:val="2"/>
          <w:szCs w:val="21"/>
        </w:rPr>
        <w:t>3</w:t>
      </w:r>
      <w:r>
        <w:rPr>
          <w:rFonts w:hint="eastAsia"/>
          <w:color w:val="000000"/>
          <w:kern w:val="2"/>
          <w:szCs w:val="21"/>
        </w:rPr>
        <w:t>个</w:t>
      </w:r>
      <w:r>
        <w:rPr>
          <w:color w:val="000000"/>
          <w:kern w:val="2"/>
          <w:szCs w:val="21"/>
        </w:rPr>
        <w:t>IP</w:t>
      </w:r>
      <w:r>
        <w:rPr>
          <w:rFonts w:hint="eastAsia"/>
          <w:color w:val="000000"/>
          <w:kern w:val="2"/>
          <w:szCs w:val="21"/>
        </w:rPr>
        <w:t>地址的连通性</w:t>
      </w:r>
    </w:p>
    <w:p>
      <w:pPr>
        <w:pStyle w:val="58"/>
        <w:rPr>
          <w:kern w:val="2"/>
        </w:rPr>
      </w:pPr>
    </w:p>
    <w:p>
      <w:pPr>
        <w:pStyle w:val="26"/>
        <w:rPr>
          <w:kern w:val="2"/>
        </w:rPr>
      </w:pPr>
      <w:r>
        <w:rPr>
          <w:kern w:val="2"/>
        </w:rPr>
        <w:t>[root@linuxprobe ~]# mkdir -p /home/wwwroot/10</w:t>
      </w:r>
    </w:p>
    <w:p>
      <w:pPr>
        <w:pStyle w:val="26"/>
        <w:rPr>
          <w:kern w:val="2"/>
        </w:rPr>
      </w:pPr>
      <w:r>
        <w:rPr>
          <w:kern w:val="2"/>
        </w:rPr>
        <w:t>[root@linuxprobe ~]# mkdir -p /home/wwwroot/20</w:t>
      </w:r>
    </w:p>
    <w:p>
      <w:pPr>
        <w:pStyle w:val="26"/>
        <w:rPr>
          <w:kern w:val="2"/>
        </w:rPr>
      </w:pPr>
      <w:r>
        <w:rPr>
          <w:kern w:val="2"/>
        </w:rPr>
        <w:t>[root@linuxprobe ~]# mkdir -p /home/wwwroot/30</w:t>
      </w:r>
    </w:p>
    <w:p>
      <w:pPr>
        <w:pStyle w:val="26"/>
        <w:rPr>
          <w:kern w:val="2"/>
        </w:rPr>
      </w:pPr>
      <w:r>
        <w:rPr>
          <w:kern w:val="2"/>
        </w:rPr>
        <w:t>[root@linuxprobe ~]# echo "IP:192.168.10.10" &gt; /home/wwwroot/10/index.html</w:t>
      </w:r>
    </w:p>
    <w:p>
      <w:pPr>
        <w:pStyle w:val="26"/>
        <w:rPr>
          <w:kern w:val="2"/>
        </w:rPr>
      </w:pPr>
      <w:r>
        <w:rPr>
          <w:kern w:val="2"/>
        </w:rPr>
        <w:t>[root@linuxprobe ~]# echo "IP:192.168.10.20" &gt; /home/wwwroot/20/index.html</w:t>
      </w:r>
    </w:p>
    <w:p>
      <w:pPr>
        <w:pStyle w:val="26"/>
        <w:rPr>
          <w:kern w:val="2"/>
        </w:rPr>
      </w:pPr>
      <w:r>
        <w:rPr>
          <w:kern w:val="2"/>
        </w:rPr>
        <w:t>[root@linuxprobe ~]# echo "IP:192.168.10.30" &gt; /home/wwwroot/30/index.html</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spacing w:val="-6"/>
          <w:kern w:val="2"/>
          <w:szCs w:val="21"/>
        </w:rPr>
        <w:t>：在</w:t>
      </w:r>
      <w:r>
        <w:rPr>
          <w:color w:val="000000"/>
          <w:spacing w:val="-6"/>
          <w:kern w:val="2"/>
          <w:szCs w:val="21"/>
        </w:rPr>
        <w:t>httpd</w:t>
      </w:r>
      <w:r>
        <w:rPr>
          <w:rFonts w:hint="eastAsia"/>
          <w:color w:val="000000"/>
          <w:spacing w:val="-6"/>
          <w:kern w:val="2"/>
          <w:szCs w:val="21"/>
        </w:rPr>
        <w:t>服务的配置文件中大约</w:t>
      </w:r>
      <w:r>
        <w:rPr>
          <w:color w:val="000000"/>
          <w:spacing w:val="-6"/>
          <w:kern w:val="2"/>
          <w:szCs w:val="21"/>
        </w:rPr>
        <w:t>113</w:t>
      </w:r>
      <w:r>
        <w:rPr>
          <w:rFonts w:hint="eastAsia"/>
          <w:color w:val="000000"/>
          <w:spacing w:val="-6"/>
          <w:kern w:val="2"/>
          <w:szCs w:val="21"/>
        </w:rPr>
        <w:t>行处开始，分别追加写入三个基于</w:t>
      </w:r>
      <w:r>
        <w:rPr>
          <w:color w:val="000000"/>
          <w:spacing w:val="-6"/>
          <w:kern w:val="2"/>
          <w:szCs w:val="21"/>
        </w:rPr>
        <w:t>IP</w:t>
      </w:r>
      <w:r>
        <w:rPr>
          <w:rFonts w:hint="eastAsia"/>
          <w:color w:val="000000"/>
          <w:spacing w:val="-6"/>
          <w:kern w:val="2"/>
          <w:szCs w:val="21"/>
        </w:rPr>
        <w:t>地址的虚拟主机网站参数，然后保存并退出。记得需要重启</w:t>
      </w:r>
      <w:r>
        <w:rPr>
          <w:color w:val="000000"/>
          <w:spacing w:val="-6"/>
          <w:kern w:val="2"/>
          <w:szCs w:val="21"/>
        </w:rPr>
        <w:t>httpd</w:t>
      </w:r>
      <w:r>
        <w:rPr>
          <w:rFonts w:hint="eastAsia"/>
          <w:color w:val="000000"/>
          <w:spacing w:val="-6"/>
          <w:kern w:val="2"/>
          <w:szCs w:val="21"/>
        </w:rPr>
        <w:t>服务，这些配置才生效。</w:t>
      </w:r>
    </w:p>
    <w:p>
      <w:pPr>
        <w:pStyle w:val="58"/>
        <w:rPr>
          <w:kern w:val="2"/>
        </w:rPr>
      </w:pPr>
    </w:p>
    <w:p>
      <w:pPr>
        <w:pStyle w:val="26"/>
        <w:rPr>
          <w:kern w:val="2"/>
        </w:rPr>
      </w:pPr>
      <w:r>
        <w:rPr>
          <w:kern w:val="2"/>
        </w:rPr>
        <w:t>[root@linuxprobe ~]# vim /etc/httpd/conf/httpd.conf</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113 </w:t>
      </w:r>
      <w:r>
        <w:rPr>
          <w:b/>
          <w:bCs/>
          <w:kern w:val="2"/>
        </w:rPr>
        <w:t>&lt;VirtualHost 192.168.10.10&gt;</w:t>
      </w:r>
    </w:p>
    <w:p>
      <w:pPr>
        <w:pStyle w:val="26"/>
        <w:rPr>
          <w:kern w:val="2"/>
        </w:rPr>
      </w:pPr>
      <w:r>
        <w:rPr>
          <w:kern w:val="2"/>
        </w:rPr>
        <w:t>114 DocumentRoot /home/wwwroot/10</w:t>
      </w:r>
    </w:p>
    <w:p>
      <w:pPr>
        <w:pStyle w:val="26"/>
        <w:rPr>
          <w:kern w:val="2"/>
        </w:rPr>
      </w:pPr>
      <w:r>
        <w:rPr>
          <w:kern w:val="2"/>
        </w:rPr>
        <w:t>115 ServerName www.linuxprobe.com</w:t>
      </w:r>
    </w:p>
    <w:p>
      <w:pPr>
        <w:pStyle w:val="26"/>
        <w:rPr>
          <w:kern w:val="2"/>
        </w:rPr>
      </w:pPr>
      <w:r>
        <w:rPr>
          <w:kern w:val="2"/>
        </w:rPr>
        <w:t>116 &lt;Directory /home/wwwroot/10 &gt;</w:t>
      </w:r>
    </w:p>
    <w:p>
      <w:pPr>
        <w:pStyle w:val="26"/>
        <w:rPr>
          <w:kern w:val="2"/>
        </w:rPr>
      </w:pPr>
      <w:r>
        <w:rPr>
          <w:kern w:val="2"/>
        </w:rPr>
        <w:t>117 AllowOverride None</w:t>
      </w:r>
    </w:p>
    <w:p>
      <w:pPr>
        <w:pStyle w:val="26"/>
        <w:rPr>
          <w:kern w:val="2"/>
        </w:rPr>
      </w:pPr>
      <w:r>
        <w:rPr>
          <w:kern w:val="2"/>
        </w:rPr>
        <w:t>118 Require all granted</w:t>
      </w:r>
    </w:p>
    <w:p>
      <w:pPr>
        <w:pStyle w:val="26"/>
        <w:rPr>
          <w:kern w:val="2"/>
        </w:rPr>
      </w:pPr>
      <w:r>
        <w:rPr>
          <w:kern w:val="2"/>
        </w:rPr>
        <w:t>119 &lt;/Directory&gt;</w:t>
      </w:r>
    </w:p>
    <w:p>
      <w:pPr>
        <w:pStyle w:val="26"/>
        <w:rPr>
          <w:kern w:val="2"/>
        </w:rPr>
      </w:pPr>
      <w:r>
        <w:rPr>
          <w:kern w:val="2"/>
        </w:rPr>
        <w:t>120 </w:t>
      </w:r>
      <w:r>
        <w:rPr>
          <w:b/>
          <w:bCs/>
          <w:kern w:val="2"/>
        </w:rPr>
        <w:t>&lt;/VirtualHost&gt;</w:t>
      </w:r>
    </w:p>
    <w:p>
      <w:pPr>
        <w:pStyle w:val="26"/>
        <w:rPr>
          <w:kern w:val="2"/>
        </w:rPr>
      </w:pPr>
      <w:r>
        <w:rPr>
          <w:kern w:val="2"/>
        </w:rPr>
        <w:t>121 </w:t>
      </w:r>
      <w:r>
        <w:rPr>
          <w:b/>
          <w:bCs/>
          <w:kern w:val="2"/>
        </w:rPr>
        <w:t>&lt;VirtualHost 192.168.10.20&gt;</w:t>
      </w:r>
    </w:p>
    <w:p>
      <w:pPr>
        <w:pStyle w:val="26"/>
        <w:rPr>
          <w:kern w:val="2"/>
        </w:rPr>
      </w:pPr>
      <w:r>
        <w:rPr>
          <w:kern w:val="2"/>
        </w:rPr>
        <w:t>122 DocumentRoot /home/wwwroot/20</w:t>
      </w:r>
    </w:p>
    <w:p>
      <w:pPr>
        <w:pStyle w:val="26"/>
        <w:rPr>
          <w:kern w:val="2"/>
        </w:rPr>
      </w:pPr>
      <w:r>
        <w:rPr>
          <w:kern w:val="2"/>
        </w:rPr>
        <w:t>123 ServerName bbs.linuxprobe.com</w:t>
      </w:r>
    </w:p>
    <w:p>
      <w:pPr>
        <w:pStyle w:val="26"/>
        <w:rPr>
          <w:kern w:val="2"/>
        </w:rPr>
      </w:pPr>
      <w:r>
        <w:rPr>
          <w:kern w:val="2"/>
        </w:rPr>
        <w:t>124 &lt;Directory /home/wwwroot/20 &gt;</w:t>
      </w:r>
    </w:p>
    <w:p>
      <w:pPr>
        <w:pStyle w:val="26"/>
        <w:rPr>
          <w:kern w:val="2"/>
        </w:rPr>
      </w:pPr>
      <w:r>
        <w:rPr>
          <w:kern w:val="2"/>
        </w:rPr>
        <w:t>125 AllowOverride None</w:t>
      </w:r>
    </w:p>
    <w:p>
      <w:pPr>
        <w:pStyle w:val="26"/>
        <w:rPr>
          <w:kern w:val="2"/>
        </w:rPr>
      </w:pPr>
      <w:r>
        <w:rPr>
          <w:kern w:val="2"/>
        </w:rPr>
        <w:t>126 Require all granted</w:t>
      </w:r>
    </w:p>
    <w:p>
      <w:pPr>
        <w:pStyle w:val="26"/>
        <w:rPr>
          <w:kern w:val="2"/>
        </w:rPr>
      </w:pPr>
      <w:r>
        <w:rPr>
          <w:kern w:val="2"/>
        </w:rPr>
        <w:t>127 &lt;/Directory&gt;</w:t>
      </w:r>
    </w:p>
    <w:p>
      <w:pPr>
        <w:pStyle w:val="26"/>
        <w:rPr>
          <w:kern w:val="2"/>
        </w:rPr>
      </w:pPr>
      <w:r>
        <w:rPr>
          <w:kern w:val="2"/>
        </w:rPr>
        <w:t>128 </w:t>
      </w:r>
      <w:r>
        <w:rPr>
          <w:b/>
          <w:bCs/>
          <w:kern w:val="2"/>
        </w:rPr>
        <w:t>&lt;/VirtualHost&gt;</w:t>
      </w:r>
    </w:p>
    <w:p>
      <w:pPr>
        <w:pStyle w:val="26"/>
        <w:rPr>
          <w:b/>
          <w:bCs/>
          <w:kern w:val="2"/>
        </w:rPr>
      </w:pPr>
      <w:r>
        <w:rPr>
          <w:kern w:val="2"/>
        </w:rPr>
        <w:t>129 </w:t>
      </w:r>
      <w:r>
        <w:rPr>
          <w:b/>
          <w:bCs/>
          <w:kern w:val="2"/>
        </w:rPr>
        <w:t>&lt;VirtualHost 192.168.10.30&gt;</w:t>
      </w:r>
    </w:p>
    <w:p>
      <w:pPr>
        <w:pStyle w:val="26"/>
        <w:rPr>
          <w:kern w:val="2"/>
        </w:rPr>
      </w:pPr>
      <w:r>
        <w:rPr>
          <w:kern w:val="2"/>
        </w:rPr>
        <w:t>130 DocumentRoot /home/wwwroot/30</w:t>
      </w:r>
    </w:p>
    <w:p>
      <w:pPr>
        <w:pStyle w:val="26"/>
        <w:rPr>
          <w:kern w:val="2"/>
        </w:rPr>
      </w:pPr>
      <w:r>
        <w:rPr>
          <w:kern w:val="2"/>
        </w:rPr>
        <w:t>131 ServerName tech.linuxprobe.com</w:t>
      </w:r>
    </w:p>
    <w:p>
      <w:pPr>
        <w:pStyle w:val="26"/>
        <w:rPr>
          <w:kern w:val="2"/>
        </w:rPr>
      </w:pPr>
      <w:r>
        <w:rPr>
          <w:kern w:val="2"/>
        </w:rPr>
        <w:t>132 &lt;Directory /home/wwwroot/30 &gt;</w:t>
      </w:r>
    </w:p>
    <w:p>
      <w:pPr>
        <w:pStyle w:val="26"/>
        <w:rPr>
          <w:kern w:val="2"/>
        </w:rPr>
      </w:pPr>
      <w:r>
        <w:rPr>
          <w:kern w:val="2"/>
        </w:rPr>
        <w:t>133 AllowOverride None</w:t>
      </w:r>
    </w:p>
    <w:p>
      <w:pPr>
        <w:pStyle w:val="26"/>
        <w:rPr>
          <w:kern w:val="2"/>
        </w:rPr>
      </w:pPr>
      <w:r>
        <w:rPr>
          <w:kern w:val="2"/>
        </w:rPr>
        <w:t>134 Require all granted</w:t>
      </w:r>
    </w:p>
    <w:p>
      <w:pPr>
        <w:pStyle w:val="26"/>
        <w:rPr>
          <w:kern w:val="2"/>
        </w:rPr>
      </w:pPr>
      <w:r>
        <w:rPr>
          <w:kern w:val="2"/>
        </w:rPr>
        <w:t>135 &lt;/Directory&gt;</w:t>
      </w:r>
    </w:p>
    <w:p>
      <w:pPr>
        <w:pStyle w:val="26"/>
        <w:rPr>
          <w:kern w:val="2"/>
        </w:rPr>
      </w:pPr>
      <w:r>
        <w:rPr>
          <w:kern w:val="2"/>
        </w:rPr>
        <w:t>136 </w:t>
      </w:r>
      <w:r>
        <w:rPr>
          <w:b/>
          <w:bCs/>
          <w:kern w:val="2"/>
        </w:rPr>
        <w:t>&lt;/VirtualHost&gt;</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[root@linuxprobe ~]# systemctl restart httpd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：此时访问网站，则会看到</w:t>
      </w:r>
      <w:r>
        <w:rPr>
          <w:color w:val="000000"/>
          <w:kern w:val="2"/>
          <w:szCs w:val="21"/>
        </w:rPr>
        <w:t>httpd</w:t>
      </w:r>
      <w:r>
        <w:rPr>
          <w:rFonts w:hint="eastAsia"/>
          <w:color w:val="000000"/>
          <w:kern w:val="2"/>
          <w:szCs w:val="21"/>
        </w:rPr>
        <w:t>服务程序的默认首页面。大家现在应该立刻就反应过来</w:t>
      </w:r>
      <w:r>
        <w:rPr>
          <w:rFonts w:hint="eastAsia"/>
          <w:color w:val="000000"/>
          <w:w w:val="200"/>
          <w:kern w:val="2"/>
          <w:szCs w:val="21"/>
        </w:rPr>
        <w:t>—</w:t>
      </w:r>
      <w:r>
        <w:rPr>
          <w:rFonts w:hint="eastAsia"/>
          <w:color w:val="000000"/>
          <w:kern w:val="2"/>
          <w:szCs w:val="21"/>
        </w:rPr>
        <w:t>这是</w:t>
      </w:r>
      <w:r>
        <w:rPr>
          <w:color w:val="000000"/>
          <w:kern w:val="2"/>
          <w:szCs w:val="21"/>
        </w:rPr>
        <w:t>SELinux</w:t>
      </w:r>
      <w:r>
        <w:rPr>
          <w:rFonts w:hint="eastAsia"/>
          <w:color w:val="000000"/>
          <w:kern w:val="2"/>
          <w:szCs w:val="21"/>
        </w:rPr>
        <w:t>在捣鬼。由于当前的</w:t>
      </w:r>
      <w:r>
        <w:rPr>
          <w:color w:val="000000"/>
          <w:kern w:val="2"/>
          <w:szCs w:val="21"/>
        </w:rPr>
        <w:t>/home/wwwroot</w:t>
      </w:r>
      <w:r>
        <w:rPr>
          <w:rFonts w:hint="eastAsia"/>
          <w:color w:val="000000"/>
          <w:kern w:val="2"/>
          <w:szCs w:val="21"/>
        </w:rPr>
        <w:t>目录及里面的网站数据目录的</w:t>
      </w:r>
      <w:r>
        <w:rPr>
          <w:color w:val="000000"/>
          <w:kern w:val="2"/>
          <w:szCs w:val="21"/>
        </w:rPr>
        <w:t>SELinux</w:t>
      </w:r>
      <w:r>
        <w:rPr>
          <w:rFonts w:hint="eastAsia"/>
          <w:color w:val="000000"/>
          <w:kern w:val="2"/>
          <w:szCs w:val="21"/>
        </w:rPr>
        <w:t>安全上下文与网站服务不吻合，因此</w:t>
      </w:r>
      <w:r>
        <w:rPr>
          <w:color w:val="000000"/>
          <w:kern w:val="2"/>
          <w:szCs w:val="21"/>
        </w:rPr>
        <w:t>httpd</w:t>
      </w:r>
      <w:r>
        <w:rPr>
          <w:rFonts w:hint="eastAsia"/>
          <w:color w:val="000000"/>
          <w:kern w:val="2"/>
          <w:szCs w:val="21"/>
        </w:rPr>
        <w:t>服务程序无法获取到这些网站数据目录。我们需要手动把新的网站数据目录的</w:t>
      </w:r>
      <w:r>
        <w:rPr>
          <w:color w:val="000000"/>
          <w:kern w:val="2"/>
          <w:szCs w:val="21"/>
        </w:rPr>
        <w:t>SELinux</w:t>
      </w:r>
      <w:r>
        <w:rPr>
          <w:rFonts w:hint="eastAsia"/>
          <w:color w:val="000000"/>
          <w:kern w:val="2"/>
          <w:szCs w:val="21"/>
        </w:rPr>
        <w:t>安全上下文设置正确（见前文的实验），并使用</w:t>
      </w:r>
      <w:r>
        <w:rPr>
          <w:color w:val="000000"/>
          <w:kern w:val="2"/>
          <w:szCs w:val="21"/>
        </w:rPr>
        <w:t>restorecon</w:t>
      </w:r>
      <w:r>
        <w:rPr>
          <w:rFonts w:hint="eastAsia"/>
          <w:color w:val="000000"/>
          <w:kern w:val="2"/>
          <w:szCs w:val="21"/>
        </w:rPr>
        <w:t>命令让新设置的</w:t>
      </w:r>
      <w:r>
        <w:rPr>
          <w:color w:val="000000"/>
          <w:kern w:val="2"/>
          <w:szCs w:val="21"/>
        </w:rPr>
        <w:t>SELinux</w:t>
      </w:r>
      <w:r>
        <w:rPr>
          <w:rFonts w:hint="eastAsia"/>
          <w:color w:val="000000"/>
          <w:kern w:val="2"/>
          <w:szCs w:val="21"/>
        </w:rPr>
        <w:t>安全上下文立即生效，这样就可以立即看到网站的访问效果了，如图</w:t>
      </w:r>
      <w:r>
        <w:rPr>
          <w:color w:val="000000"/>
          <w:kern w:val="2"/>
          <w:szCs w:val="21"/>
        </w:rPr>
        <w:t>10-15</w:t>
      </w:r>
      <w:r>
        <w:rPr>
          <w:rFonts w:hint="eastAsia"/>
          <w:color w:val="000000"/>
          <w:kern w:val="2"/>
          <w:szCs w:val="21"/>
        </w:rPr>
        <w:t>所示。</w:t>
      </w:r>
    </w:p>
    <w:p>
      <w:pPr>
        <w:pStyle w:val="58"/>
        <w:rPr>
          <w:kern w:val="2"/>
        </w:rPr>
      </w:pPr>
    </w:p>
    <w:p>
      <w:pPr>
        <w:pStyle w:val="26"/>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pPr>
        <w:pStyle w:val="26"/>
        <w:rPr>
          <w:spacing w:val="-6"/>
          <w:kern w:val="2"/>
        </w:rPr>
      </w:pPr>
      <w:r>
        <w:rPr>
          <w:kern w:val="2"/>
        </w:rPr>
        <w:t>[root@linuxprobe ~]#</w:t>
      </w:r>
      <w:r>
        <w:rPr>
          <w:spacing w:val="-6"/>
          <w:kern w:val="2"/>
        </w:rPr>
        <w:t>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pPr>
        <w:pStyle w:val="26"/>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pPr>
        <w:pStyle w:val="26"/>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pPr>
        <w:pStyle w:val="26"/>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pPr>
        <w:pStyle w:val="26"/>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pPr>
        <w:pStyle w:val="26"/>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pPr>
        <w:pStyle w:val="26"/>
        <w:rPr>
          <w:kern w:val="2"/>
        </w:rPr>
      </w:pPr>
      <w:r>
        <w:rPr>
          <w:kern w:val="2"/>
        </w:rPr>
        <w:t>[root@linuxprobe ~]# restorecon -Rv /home/wwwroot</w:t>
      </w:r>
    </w:p>
    <w:p>
      <w:pPr>
        <w:pStyle w:val="26"/>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pPr>
        <w:pStyle w:val="26"/>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kern w:val="2"/>
        </w:rPr>
      </w:pPr>
      <w:r>
        <w:rPr>
          <w:kern w:val="2"/>
        </w:rPr>
        <w:t>restorecon reset /home/wwwroot/10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w:t>
      </w:r>
    </w:p>
    <w:p>
      <w:pPr>
        <w:pStyle w:val="26"/>
        <w:rPr>
          <w:kern w:val="2"/>
        </w:rPr>
      </w:pPr>
      <w:r>
        <w:rPr>
          <w:kern w:val="2"/>
        </w:rPr>
        <w:t>&gt;unconfined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rFonts w:ascii="宋体"/>
          <w:spacing w:val="-2"/>
          <w:kern w:val="2"/>
        </w:rPr>
      </w:pPr>
      <w:r>
        <w:rPr>
          <w:spacing w:val="-2"/>
          <w:kern w:val="2"/>
        </w:rPr>
        <w:t>restorecon reset /home/wwwroot/10/index.html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pPr>
        <w:pStyle w:val="26"/>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kern w:val="2"/>
        </w:rPr>
      </w:pPr>
      <w:r>
        <w:rPr>
          <w:kern w:val="2"/>
        </w:rPr>
        <w:t>restorecon reset /home/wwwroot/20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pPr>
        <w:pStyle w:val="26"/>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rFonts w:ascii="宋体"/>
          <w:kern w:val="2"/>
        </w:rPr>
      </w:pPr>
      <w:r>
        <w:rPr>
          <w:spacing w:val="-2"/>
          <w:kern w:val="2"/>
        </w:rPr>
        <w:t>restorecon reset /home/wwwroot/20/index.html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kern w:val="2"/>
        </w:rPr>
        <w:t>_</w:t>
      </w:r>
    </w:p>
    <w:p>
      <w:pPr>
        <w:pStyle w:val="26"/>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kern w:val="2"/>
        </w:rPr>
      </w:pPr>
      <w:r>
        <w:rPr>
          <w:kern w:val="2"/>
        </w:rPr>
        <w:t>restorecon reset /home/wwwroot/30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pPr>
        <w:pStyle w:val="26"/>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rFonts w:ascii="宋体"/>
          <w:spacing w:val="-2"/>
          <w:kern w:val="2"/>
        </w:rPr>
      </w:pPr>
      <w:r>
        <w:rPr>
          <w:spacing w:val="-2"/>
          <w:kern w:val="2"/>
        </w:rPr>
        <w:t>restorecon reset /home/wwwroot/30/index.html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pPr>
        <w:pStyle w:val="26"/>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198620" cy="2583180"/>
            <wp:effectExtent l="19050" t="19050" r="0" b="7620"/>
            <wp:docPr id="152" name="图片 152" descr="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0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198620" cy="258318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10-15  </w:t>
      </w:r>
      <w:r>
        <w:rPr>
          <w:rFonts w:hint="eastAsia"/>
          <w:color w:val="000000"/>
          <w:kern w:val="2"/>
          <w:szCs w:val="21"/>
        </w:rPr>
        <w:t>基于不同的</w:t>
      </w:r>
      <w:r>
        <w:rPr>
          <w:color w:val="000000"/>
          <w:kern w:val="2"/>
          <w:szCs w:val="21"/>
        </w:rPr>
        <w:t>IP</w:t>
      </w:r>
      <w:r>
        <w:rPr>
          <w:rFonts w:hint="eastAsia"/>
          <w:color w:val="000000"/>
          <w:kern w:val="2"/>
          <w:szCs w:val="21"/>
        </w:rPr>
        <w:t>地址访问虚拟主机网站</w:t>
      </w:r>
    </w:p>
    <w:p>
      <w:pPr>
        <w:pStyle w:val="4"/>
        <w:spacing w:before="151" w:after="151"/>
      </w:pPr>
      <w:r>
        <w:t>10.5.2</w:t>
      </w:r>
      <w:r>
        <w:rPr>
          <w:szCs w:val="21"/>
        </w:rPr>
        <w:t xml:space="preserve">  </w:t>
      </w:r>
      <w:r>
        <w:rPr>
          <w:rFonts w:hint="eastAsia" w:ascii="微软雅黑" w:hAnsi="微软雅黑" w:eastAsia="微软雅黑" w:cs="微软雅黑"/>
        </w:rPr>
        <w:t>基于主机域名</w:t>
      </w:r>
    </w:p>
    <w:p>
      <w:pPr>
        <w:rPr>
          <w:kern w:val="2"/>
        </w:rPr>
      </w:pPr>
      <w:r>
        <w:rPr>
          <w:rFonts w:hint="eastAsia"/>
          <w:color w:val="000000"/>
          <w:kern w:val="2"/>
          <w:szCs w:val="21"/>
        </w:rPr>
        <w:t>当服务器无法为每个网站都分配一个独立</w:t>
      </w:r>
      <w:r>
        <w:rPr>
          <w:color w:val="000000"/>
          <w:kern w:val="2"/>
          <w:szCs w:val="21"/>
        </w:rPr>
        <w:t>IP</w:t>
      </w:r>
      <w:r>
        <w:rPr>
          <w:rFonts w:hint="eastAsia"/>
          <w:color w:val="000000"/>
          <w:kern w:val="2"/>
          <w:szCs w:val="21"/>
        </w:rPr>
        <w:t>地址的时候，可以尝试让</w:t>
      </w:r>
      <w:r>
        <w:rPr>
          <w:color w:val="000000"/>
          <w:kern w:val="2"/>
          <w:szCs w:val="21"/>
        </w:rPr>
        <w:t>Apache</w:t>
      </w:r>
      <w:r>
        <w:rPr>
          <w:rFonts w:hint="eastAsia"/>
          <w:color w:val="000000"/>
          <w:kern w:val="2"/>
          <w:szCs w:val="21"/>
        </w:rPr>
        <w:t>自动识别用户请求的域名，从而根据不同的域名请求来传输不同的内容。在这种情况下的配置更加简单，只需要保证位于生产环境中的服务器上有一个可用的</w:t>
      </w:r>
      <w:r>
        <w:rPr>
          <w:color w:val="000000"/>
          <w:kern w:val="2"/>
          <w:szCs w:val="21"/>
        </w:rPr>
        <w:t>IP</w:t>
      </w:r>
      <w:r>
        <w:rPr>
          <w:rFonts w:hint="eastAsia"/>
          <w:color w:val="000000"/>
          <w:kern w:val="2"/>
          <w:szCs w:val="21"/>
        </w:rPr>
        <w:t>地址（这里以</w:t>
      </w:r>
      <w:r>
        <w:rPr>
          <w:color w:val="000000"/>
          <w:kern w:val="2"/>
          <w:szCs w:val="21"/>
        </w:rPr>
        <w:t>192.168.10.10</w:t>
      </w:r>
      <w:r>
        <w:rPr>
          <w:rFonts w:hint="eastAsia"/>
          <w:color w:val="000000"/>
          <w:kern w:val="2"/>
          <w:szCs w:val="21"/>
        </w:rPr>
        <w:t>为例）就可以了。由于当前还没有介绍如何配置</w:t>
      </w:r>
      <w:r>
        <w:rPr>
          <w:color w:val="000000"/>
          <w:kern w:val="2"/>
          <w:szCs w:val="21"/>
        </w:rPr>
        <w:t>DNS</w:t>
      </w:r>
      <w:r>
        <w:rPr>
          <w:rFonts w:hint="eastAsia"/>
          <w:color w:val="000000"/>
          <w:kern w:val="2"/>
          <w:szCs w:val="21"/>
        </w:rPr>
        <w:t>解析服务，因此需要手工定义</w:t>
      </w:r>
      <w:r>
        <w:rPr>
          <w:color w:val="000000"/>
          <w:kern w:val="2"/>
          <w:szCs w:val="21"/>
        </w:rPr>
        <w:t>IP</w:t>
      </w:r>
      <w:r>
        <w:rPr>
          <w:rFonts w:hint="eastAsia"/>
          <w:color w:val="000000"/>
          <w:kern w:val="2"/>
          <w:szCs w:val="21"/>
        </w:rPr>
        <w:t>地址与域名之间的对应关系。</w:t>
      </w:r>
      <w:r>
        <w:rPr>
          <w:color w:val="000000"/>
          <w:kern w:val="2"/>
          <w:szCs w:val="21"/>
        </w:rPr>
        <w:t>/etc/hosts</w:t>
      </w:r>
      <w:r>
        <w:rPr>
          <w:rFonts w:hint="eastAsia"/>
          <w:color w:val="000000"/>
          <w:kern w:val="2"/>
          <w:szCs w:val="21"/>
        </w:rPr>
        <w:t>是</w:t>
      </w:r>
      <w:r>
        <w:rPr>
          <w:color w:val="000000"/>
          <w:kern w:val="2"/>
          <w:szCs w:val="21"/>
        </w:rPr>
        <w:t>Linux</w:t>
      </w:r>
      <w:r>
        <w:rPr>
          <w:rFonts w:hint="eastAsia"/>
          <w:color w:val="000000"/>
          <w:kern w:val="2"/>
          <w:szCs w:val="21"/>
        </w:rPr>
        <w:t>系统中用于强制把某个主机域名解析到指定</w:t>
      </w:r>
      <w:r>
        <w:rPr>
          <w:color w:val="000000"/>
          <w:kern w:val="2"/>
          <w:szCs w:val="21"/>
        </w:rPr>
        <w:t>IP</w:t>
      </w:r>
      <w:r>
        <w:rPr>
          <w:rFonts w:hint="eastAsia"/>
          <w:color w:val="000000"/>
          <w:kern w:val="2"/>
          <w:szCs w:val="21"/>
        </w:rPr>
        <w:t>地址的配置文件。简单来说，只要这个文件配置正确，即使网卡参数中没有</w:t>
      </w:r>
      <w:r>
        <w:rPr>
          <w:color w:val="000000"/>
          <w:kern w:val="2"/>
          <w:szCs w:val="21"/>
        </w:rPr>
        <w:t>DNS</w:t>
      </w:r>
      <w:r>
        <w:rPr>
          <w:rFonts w:hint="eastAsia"/>
          <w:color w:val="000000"/>
          <w:kern w:val="2"/>
          <w:szCs w:val="21"/>
        </w:rPr>
        <w:t>信息也依然能够将域名解析为某个</w:t>
      </w:r>
      <w:r>
        <w:rPr>
          <w:color w:val="000000"/>
          <w:kern w:val="2"/>
          <w:szCs w:val="21"/>
        </w:rPr>
        <w:t>IP</w:t>
      </w:r>
      <w:r>
        <w:rPr>
          <w:rFonts w:hint="eastAsia"/>
          <w:color w:val="000000"/>
          <w:kern w:val="2"/>
          <w:szCs w:val="21"/>
        </w:rPr>
        <w:t>地址。</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：手工定义</w:t>
      </w:r>
      <w:r>
        <w:rPr>
          <w:kern w:val="2"/>
        </w:rPr>
        <w:t>IP</w:t>
      </w:r>
      <w:r>
        <w:rPr>
          <w:rFonts w:hint="eastAsia"/>
          <w:kern w:val="2"/>
        </w:rPr>
        <w:t>地址与域名之间对应关系的配置文件，保存并退出后会立即生效。可以通过分别</w:t>
      </w:r>
      <w:r>
        <w:rPr>
          <w:kern w:val="2"/>
        </w:rPr>
        <w:t>ping</w:t>
      </w:r>
      <w:r>
        <w:rPr>
          <w:rFonts w:hint="eastAsia"/>
          <w:kern w:val="2"/>
        </w:rPr>
        <w:t>这些域名来验证域名是否已经成功解析为</w:t>
      </w:r>
      <w:r>
        <w:rPr>
          <w:kern w:val="2"/>
        </w:rPr>
        <w:t>IP</w:t>
      </w:r>
      <w:r>
        <w:rPr>
          <w:rFonts w:hint="eastAsia"/>
          <w:kern w:val="2"/>
        </w:rPr>
        <w:t>地址。</w:t>
      </w:r>
    </w:p>
    <w:p>
      <w:pPr>
        <w:pStyle w:val="58"/>
        <w:rPr>
          <w:kern w:val="2"/>
        </w:rPr>
      </w:pPr>
    </w:p>
    <w:p>
      <w:pPr>
        <w:pStyle w:val="26"/>
        <w:spacing w:line="236" w:lineRule="exact"/>
        <w:rPr>
          <w:kern w:val="2"/>
        </w:rPr>
      </w:pPr>
      <w:r>
        <w:rPr>
          <w:kern w:val="2"/>
        </w:rPr>
        <w:t>[root@linuxprobe ~]# vim /etc/hosts</w:t>
      </w:r>
    </w:p>
    <w:p>
      <w:pPr>
        <w:pStyle w:val="26"/>
        <w:spacing w:line="236" w:lineRule="exact"/>
        <w:rPr>
          <w:spacing w:val="-2"/>
          <w:kern w:val="2"/>
        </w:rPr>
      </w:pPr>
      <w:r>
        <w:rPr>
          <w:kern w:val="2"/>
        </w:rPr>
        <w:t>127.0.0.1     </w:t>
      </w:r>
      <w:r>
        <w:rPr>
          <w:spacing w:val="-2"/>
          <w:kern w:val="2"/>
        </w:rPr>
        <w:t>localhost localhost.localdomain localhost4 localhost4.localdomain4</w:t>
      </w:r>
    </w:p>
    <w:p>
      <w:pPr>
        <w:pStyle w:val="26"/>
        <w:spacing w:line="236" w:lineRule="exact"/>
        <w:rPr>
          <w:spacing w:val="-2"/>
          <w:kern w:val="2"/>
        </w:rPr>
      </w:pPr>
      <w:r>
        <w:rPr>
          <w:kern w:val="2"/>
        </w:rPr>
        <w:t>::1           </w:t>
      </w:r>
      <w:r>
        <w:rPr>
          <w:spacing w:val="-2"/>
          <w:kern w:val="2"/>
        </w:rPr>
        <w:t>localhost localhost.localdomain localhost6 localhost6.localdomain6</w:t>
      </w:r>
    </w:p>
    <w:p>
      <w:pPr>
        <w:pStyle w:val="26"/>
        <w:spacing w:line="236" w:lineRule="exact"/>
        <w:rPr>
          <w:b/>
          <w:bCs/>
          <w:kern w:val="2"/>
        </w:rPr>
      </w:pPr>
      <w:r>
        <w:rPr>
          <w:b/>
          <w:bCs/>
          <w:kern w:val="2"/>
        </w:rPr>
        <w:t>192.168.10.10 www.linuxprobe.com bbs.linuxprobe.com tech.linuxprobe.com</w:t>
      </w:r>
    </w:p>
    <w:p>
      <w:pPr>
        <w:pStyle w:val="26"/>
        <w:spacing w:line="236" w:lineRule="exact"/>
        <w:rPr>
          <w:kern w:val="2"/>
        </w:rPr>
      </w:pPr>
      <w:r>
        <w:rPr>
          <w:kern w:val="2"/>
        </w:rPr>
        <w:t>[root@linuxprobe ~]# ping -c 4 www.linuxprobe.com</w:t>
      </w:r>
    </w:p>
    <w:p>
      <w:pPr>
        <w:pStyle w:val="26"/>
        <w:spacing w:line="236" w:lineRule="exact"/>
        <w:rPr>
          <w:kern w:val="2"/>
        </w:rPr>
      </w:pPr>
      <w:r>
        <w:rPr>
          <w:kern w:val="2"/>
        </w:rPr>
        <w:t>PING www.linuxprobe.com (192.168.10.10) 56(84) bytes of data.</w:t>
      </w:r>
    </w:p>
    <w:p>
      <w:pPr>
        <w:pStyle w:val="26"/>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seq=1 ttl=64 time=0.070 ms</w:t>
      </w:r>
    </w:p>
    <w:p>
      <w:pPr>
        <w:pStyle w:val="26"/>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seq=2 ttl=64 time=0.077 ms</w:t>
      </w:r>
    </w:p>
    <w:p>
      <w:pPr>
        <w:pStyle w:val="26"/>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seq=3 ttl=64 time=0.061 ms</w:t>
      </w:r>
    </w:p>
    <w:p>
      <w:pPr>
        <w:pStyle w:val="26"/>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seq=4 ttl=64 time=0.069 ms</w:t>
      </w:r>
    </w:p>
    <w:p>
      <w:pPr>
        <w:pStyle w:val="26"/>
        <w:spacing w:line="236" w:lineRule="exact"/>
        <w:rPr>
          <w:kern w:val="2"/>
        </w:rPr>
      </w:pPr>
      <w:r>
        <w:rPr>
          <w:kern w:val="2"/>
        </w:rPr>
        <w:t>--- www.linuxprobe.com ping statistics ---</w:t>
      </w:r>
    </w:p>
    <w:p>
      <w:pPr>
        <w:pStyle w:val="26"/>
        <w:spacing w:line="236" w:lineRule="exact"/>
        <w:rPr>
          <w:kern w:val="2"/>
        </w:rPr>
      </w:pPr>
      <w:r>
        <w:rPr>
          <w:kern w:val="2"/>
        </w:rPr>
        <w:t>4 packets transmitted, 4 received, 0% packet loss, time 2999ms</w:t>
      </w:r>
    </w:p>
    <w:p>
      <w:pPr>
        <w:pStyle w:val="26"/>
        <w:spacing w:line="236" w:lineRule="exact"/>
        <w:rPr>
          <w:kern w:val="2"/>
        </w:rPr>
      </w:pPr>
      <w:r>
        <w:rPr>
          <w:kern w:val="2"/>
        </w:rPr>
        <w:t>rtt min/avg/max/mdev = 0.061/0.069/0.077/0.008 ms</w:t>
      </w:r>
    </w:p>
    <w:p>
      <w:pPr>
        <w:pStyle w:val="26"/>
        <w:spacing w:line="236" w:lineRule="exact"/>
        <w:rPr>
          <w:kern w:val="2"/>
        </w:rPr>
      </w:pPr>
      <w:r>
        <w:rPr>
          <w:kern w:val="2"/>
        </w:rPr>
        <w:t>[root@linuxprobe ~]# </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中创建用于保存不同网站数据的三个目录，并向其中分别写入网站的首页文件。每个首页文件中应有明确区分不同网站内容的信息，方便我们稍后能更直观地检查效果。</w:t>
      </w:r>
    </w:p>
    <w:p>
      <w:pPr>
        <w:pStyle w:val="58"/>
        <w:rPr>
          <w:kern w:val="2"/>
        </w:rPr>
      </w:pPr>
    </w:p>
    <w:p>
      <w:pPr>
        <w:pStyle w:val="26"/>
        <w:spacing w:line="236" w:lineRule="exact"/>
        <w:rPr>
          <w:kern w:val="2"/>
        </w:rPr>
      </w:pPr>
      <w:r>
        <w:rPr>
          <w:kern w:val="2"/>
        </w:rPr>
        <w:t>[root@linuxprobe ~]# mkdir -p /home/wwwroot/www</w:t>
      </w:r>
    </w:p>
    <w:p>
      <w:pPr>
        <w:pStyle w:val="26"/>
        <w:spacing w:line="236" w:lineRule="exact"/>
        <w:rPr>
          <w:kern w:val="2"/>
        </w:rPr>
      </w:pPr>
      <w:r>
        <w:rPr>
          <w:kern w:val="2"/>
        </w:rPr>
        <w:t>[root@linuxprobe ~]# mkdir -p /home/wwwroot/bbs</w:t>
      </w:r>
    </w:p>
    <w:p>
      <w:pPr>
        <w:pStyle w:val="26"/>
        <w:spacing w:line="236" w:lineRule="exact"/>
        <w:rPr>
          <w:kern w:val="2"/>
        </w:rPr>
      </w:pPr>
      <w:r>
        <w:rPr>
          <w:kern w:val="2"/>
        </w:rPr>
        <w:t>[root@linuxprobe ~]# mkdir -p /home/wwwroot/tech</w:t>
      </w:r>
    </w:p>
    <w:p>
      <w:pPr>
        <w:pStyle w:val="26"/>
        <w:spacing w:line="236" w:lineRule="exact"/>
        <w:rPr>
          <w:kern w:val="2"/>
        </w:rPr>
      </w:pPr>
      <w:r>
        <w:rPr>
          <w:kern w:val="2"/>
        </w:rPr>
        <w:t>[root@linuxprobe ~]# echo "WWW.linuxprobe.com" &gt; /home/wwwroot/www/index.html</w:t>
      </w:r>
    </w:p>
    <w:p>
      <w:pPr>
        <w:pStyle w:val="26"/>
        <w:spacing w:line="236" w:lineRule="exact"/>
        <w:rPr>
          <w:kern w:val="2"/>
        </w:rPr>
      </w:pPr>
      <w:r>
        <w:rPr>
          <w:kern w:val="2"/>
        </w:rPr>
        <w:t>[root@linuxprobe ~]# echo "BBS.linuxprobe.com" &gt; /home/wwwroot/bbs/index.html</w:t>
      </w:r>
    </w:p>
    <w:p>
      <w:pPr>
        <w:pStyle w:val="26"/>
        <w:spacing w:line="236" w:lineRule="exact"/>
        <w:rPr>
          <w:spacing w:val="-4"/>
          <w:kern w:val="2"/>
        </w:rPr>
      </w:pPr>
      <w:r>
        <w:rPr>
          <w:kern w:val="2"/>
        </w:rPr>
        <w:t>[root@linuxprobe ~]# </w:t>
      </w:r>
      <w:r>
        <w:rPr>
          <w:spacing w:val="-4"/>
          <w:kern w:val="2"/>
        </w:rPr>
        <w:t>echo "TECH.linuxprobe.com" &gt; /home/wwwroot/tech/index.html</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行处开始，分别追加写入三个基于主机名的虚拟主机网站参数，然后保存并退出。记得需要重启</w:t>
      </w:r>
      <w:r>
        <w:rPr>
          <w:color w:val="000000"/>
          <w:kern w:val="2"/>
          <w:szCs w:val="21"/>
        </w:rPr>
        <w:t>httpd</w:t>
      </w:r>
      <w:r>
        <w:rPr>
          <w:rFonts w:hint="eastAsia"/>
          <w:color w:val="000000"/>
          <w:kern w:val="2"/>
          <w:szCs w:val="21"/>
        </w:rPr>
        <w:t>服务，这些配置才生效。</w:t>
      </w:r>
    </w:p>
    <w:p>
      <w:pPr>
        <w:pStyle w:val="58"/>
        <w:rPr>
          <w:kern w:val="2"/>
        </w:rPr>
      </w:pPr>
    </w:p>
    <w:p>
      <w:pPr>
        <w:pStyle w:val="26"/>
        <w:spacing w:line="236" w:lineRule="exact"/>
        <w:rPr>
          <w:kern w:val="2"/>
        </w:rPr>
      </w:pPr>
      <w:r>
        <w:rPr>
          <w:kern w:val="2"/>
        </w:rPr>
        <w:t>[root@linuxprobe ~]# vim /etc/httpd/conf/httpd.conf</w:t>
      </w:r>
    </w:p>
    <w:p>
      <w:pPr>
        <w:pStyle w:val="26"/>
        <w:spacing w:line="236" w:lineRule="exact"/>
        <w:rPr>
          <w:b/>
          <w:bCs/>
          <w:kern w:val="2"/>
        </w:rPr>
      </w:pPr>
      <w:r>
        <w:rPr>
          <w:kern w:val="2"/>
        </w:rPr>
        <w:t>………………</w:t>
      </w:r>
      <w:r>
        <w:rPr>
          <w:rFonts w:hint="eastAsia"/>
          <w:kern w:val="2"/>
        </w:rPr>
        <w:t>省略部分输出信息</w:t>
      </w:r>
      <w:r>
        <w:rPr>
          <w:kern w:val="2"/>
        </w:rPr>
        <w:t>………………</w:t>
      </w:r>
    </w:p>
    <w:p>
      <w:pPr>
        <w:pStyle w:val="26"/>
        <w:spacing w:line="236" w:lineRule="exact"/>
        <w:rPr>
          <w:kern w:val="2"/>
        </w:rPr>
      </w:pPr>
      <w:r>
        <w:rPr>
          <w:kern w:val="2"/>
        </w:rPr>
        <w:t>113 </w:t>
      </w:r>
      <w:r>
        <w:rPr>
          <w:b/>
          <w:bCs/>
          <w:kern w:val="2"/>
        </w:rPr>
        <w:t>&lt;VirtualHost 192.168.10.10&gt;</w:t>
      </w:r>
    </w:p>
    <w:p>
      <w:pPr>
        <w:pStyle w:val="26"/>
        <w:spacing w:line="236" w:lineRule="exact"/>
        <w:rPr>
          <w:kern w:val="2"/>
        </w:rPr>
      </w:pPr>
      <w:r>
        <w:rPr>
          <w:kern w:val="2"/>
        </w:rPr>
        <w:t>114 DocumentRoot "/home/wwwroot/www"</w:t>
      </w:r>
    </w:p>
    <w:p>
      <w:pPr>
        <w:pStyle w:val="26"/>
        <w:spacing w:line="236" w:lineRule="exact"/>
        <w:rPr>
          <w:kern w:val="2"/>
        </w:rPr>
      </w:pPr>
      <w:r>
        <w:rPr>
          <w:kern w:val="2"/>
        </w:rPr>
        <w:t>115 ServerName "www.linuxprobe.com"</w:t>
      </w:r>
    </w:p>
    <w:p>
      <w:pPr>
        <w:pStyle w:val="26"/>
        <w:spacing w:line="236" w:lineRule="exact"/>
        <w:rPr>
          <w:kern w:val="2"/>
        </w:rPr>
      </w:pPr>
      <w:r>
        <w:rPr>
          <w:kern w:val="2"/>
        </w:rPr>
        <w:t>116 &lt;Directory "/home/wwwroot/www"&gt;</w:t>
      </w:r>
    </w:p>
    <w:p>
      <w:pPr>
        <w:pStyle w:val="26"/>
        <w:spacing w:line="236" w:lineRule="exact"/>
        <w:rPr>
          <w:kern w:val="2"/>
        </w:rPr>
      </w:pPr>
      <w:r>
        <w:rPr>
          <w:kern w:val="2"/>
        </w:rPr>
        <w:t>117 AllowOverride None</w:t>
      </w:r>
    </w:p>
    <w:p>
      <w:pPr>
        <w:pStyle w:val="26"/>
        <w:spacing w:line="236" w:lineRule="exact"/>
        <w:rPr>
          <w:kern w:val="2"/>
        </w:rPr>
      </w:pPr>
      <w:r>
        <w:rPr>
          <w:kern w:val="2"/>
        </w:rPr>
        <w:t>118 Require all granted</w:t>
      </w:r>
    </w:p>
    <w:p>
      <w:pPr>
        <w:pStyle w:val="26"/>
        <w:spacing w:line="236" w:lineRule="exact"/>
        <w:rPr>
          <w:kern w:val="2"/>
        </w:rPr>
      </w:pPr>
      <w:r>
        <w:rPr>
          <w:kern w:val="2"/>
        </w:rPr>
        <w:t>119 &lt;/directory&gt; </w:t>
      </w:r>
    </w:p>
    <w:p>
      <w:pPr>
        <w:pStyle w:val="26"/>
        <w:spacing w:line="236" w:lineRule="exact"/>
        <w:rPr>
          <w:kern w:val="2"/>
        </w:rPr>
      </w:pPr>
      <w:r>
        <w:rPr>
          <w:kern w:val="2"/>
        </w:rPr>
        <w:t>120 </w:t>
      </w:r>
      <w:r>
        <w:rPr>
          <w:b/>
          <w:bCs/>
          <w:kern w:val="2"/>
        </w:rPr>
        <w:t>&lt;/VirtualHost&gt;</w:t>
      </w:r>
    </w:p>
    <w:p>
      <w:pPr>
        <w:pStyle w:val="26"/>
        <w:spacing w:line="236" w:lineRule="exact"/>
        <w:rPr>
          <w:kern w:val="2"/>
        </w:rPr>
      </w:pPr>
      <w:r>
        <w:rPr>
          <w:kern w:val="2"/>
        </w:rPr>
        <w:t>121 </w:t>
      </w:r>
      <w:r>
        <w:rPr>
          <w:b/>
          <w:bCs/>
          <w:kern w:val="2"/>
        </w:rPr>
        <w:t>&lt;VirtualHost 192.168.10.10&gt;</w:t>
      </w:r>
    </w:p>
    <w:p>
      <w:pPr>
        <w:pStyle w:val="26"/>
        <w:spacing w:line="236" w:lineRule="exact"/>
        <w:rPr>
          <w:kern w:val="2"/>
        </w:rPr>
      </w:pPr>
      <w:r>
        <w:rPr>
          <w:kern w:val="2"/>
        </w:rPr>
        <w:t>122 DocumentRoot "/home/wwwroot/bbs"</w:t>
      </w:r>
    </w:p>
    <w:p>
      <w:pPr>
        <w:pStyle w:val="26"/>
        <w:spacing w:line="236" w:lineRule="exact"/>
        <w:rPr>
          <w:kern w:val="2"/>
        </w:rPr>
      </w:pPr>
      <w:r>
        <w:rPr>
          <w:kern w:val="2"/>
        </w:rPr>
        <w:t>123 ServerName "bbs.linuxprobe.com"</w:t>
      </w:r>
    </w:p>
    <w:p>
      <w:pPr>
        <w:pStyle w:val="26"/>
        <w:spacing w:line="236" w:lineRule="exact"/>
        <w:rPr>
          <w:kern w:val="2"/>
        </w:rPr>
      </w:pPr>
      <w:r>
        <w:rPr>
          <w:kern w:val="2"/>
        </w:rPr>
        <w:t>124 &lt;Directory "/home/wwwroot/bbs"&gt;</w:t>
      </w:r>
    </w:p>
    <w:p>
      <w:pPr>
        <w:pStyle w:val="26"/>
        <w:spacing w:line="236" w:lineRule="exact"/>
        <w:rPr>
          <w:kern w:val="2"/>
        </w:rPr>
      </w:pPr>
      <w:r>
        <w:rPr>
          <w:kern w:val="2"/>
        </w:rPr>
        <w:t>125 AllowOverride None</w:t>
      </w:r>
    </w:p>
    <w:p>
      <w:pPr>
        <w:pStyle w:val="26"/>
        <w:spacing w:line="236" w:lineRule="exact"/>
        <w:rPr>
          <w:kern w:val="2"/>
        </w:rPr>
      </w:pPr>
      <w:r>
        <w:rPr>
          <w:kern w:val="2"/>
        </w:rPr>
        <w:t>126 Require all granted</w:t>
      </w:r>
    </w:p>
    <w:p>
      <w:pPr>
        <w:pStyle w:val="26"/>
        <w:spacing w:line="236" w:lineRule="exact"/>
        <w:rPr>
          <w:kern w:val="2"/>
        </w:rPr>
      </w:pPr>
      <w:r>
        <w:rPr>
          <w:kern w:val="2"/>
        </w:rPr>
        <w:t>127 &lt;/Directory&gt;</w:t>
      </w:r>
    </w:p>
    <w:p>
      <w:pPr>
        <w:pStyle w:val="26"/>
        <w:spacing w:line="236" w:lineRule="exact"/>
        <w:rPr>
          <w:kern w:val="2"/>
        </w:rPr>
      </w:pPr>
      <w:r>
        <w:rPr>
          <w:kern w:val="2"/>
        </w:rPr>
        <w:t>128 </w:t>
      </w:r>
      <w:r>
        <w:rPr>
          <w:b/>
          <w:bCs/>
          <w:kern w:val="2"/>
        </w:rPr>
        <w:t>&lt;/VirtualHost&gt;</w:t>
      </w:r>
    </w:p>
    <w:p>
      <w:pPr>
        <w:pStyle w:val="26"/>
        <w:spacing w:line="236" w:lineRule="exact"/>
        <w:rPr>
          <w:kern w:val="2"/>
        </w:rPr>
      </w:pPr>
      <w:r>
        <w:rPr>
          <w:kern w:val="2"/>
        </w:rPr>
        <w:t>129 </w:t>
      </w:r>
      <w:r>
        <w:rPr>
          <w:b/>
          <w:bCs/>
          <w:kern w:val="2"/>
        </w:rPr>
        <w:t>&lt;VirtualHost 192.168.10.10&gt;</w:t>
      </w:r>
    </w:p>
    <w:p>
      <w:pPr>
        <w:pStyle w:val="26"/>
        <w:spacing w:line="236" w:lineRule="exact"/>
        <w:rPr>
          <w:kern w:val="2"/>
        </w:rPr>
      </w:pPr>
      <w:r>
        <w:rPr>
          <w:kern w:val="2"/>
        </w:rPr>
        <w:t>130 DocumentRoot "/home/wwwroot/tech"</w:t>
      </w:r>
    </w:p>
    <w:p>
      <w:pPr>
        <w:pStyle w:val="26"/>
        <w:spacing w:line="236" w:lineRule="exact"/>
        <w:rPr>
          <w:kern w:val="2"/>
        </w:rPr>
      </w:pPr>
      <w:r>
        <w:rPr>
          <w:kern w:val="2"/>
        </w:rPr>
        <w:t>131 ServerName "tech.linuxprobe.com"</w:t>
      </w:r>
    </w:p>
    <w:p>
      <w:pPr>
        <w:pStyle w:val="26"/>
        <w:spacing w:line="236" w:lineRule="exact"/>
        <w:rPr>
          <w:kern w:val="2"/>
        </w:rPr>
      </w:pPr>
      <w:r>
        <w:rPr>
          <w:kern w:val="2"/>
        </w:rPr>
        <w:t>132 &lt;Directory "/home/wwwroot/tech"&gt;</w:t>
      </w:r>
    </w:p>
    <w:p>
      <w:pPr>
        <w:pStyle w:val="26"/>
        <w:spacing w:line="236" w:lineRule="exact"/>
        <w:rPr>
          <w:kern w:val="2"/>
        </w:rPr>
      </w:pPr>
      <w:r>
        <w:rPr>
          <w:kern w:val="2"/>
        </w:rPr>
        <w:t>133 AllowOverride None</w:t>
      </w:r>
    </w:p>
    <w:p>
      <w:pPr>
        <w:pStyle w:val="26"/>
        <w:spacing w:line="236" w:lineRule="exact"/>
        <w:rPr>
          <w:kern w:val="2"/>
        </w:rPr>
      </w:pPr>
      <w:r>
        <w:rPr>
          <w:kern w:val="2"/>
        </w:rPr>
        <w:t>134 Require all granted</w:t>
      </w:r>
    </w:p>
    <w:p>
      <w:pPr>
        <w:pStyle w:val="26"/>
        <w:spacing w:line="236" w:lineRule="exact"/>
        <w:rPr>
          <w:kern w:val="2"/>
        </w:rPr>
      </w:pPr>
      <w:r>
        <w:rPr>
          <w:kern w:val="2"/>
        </w:rPr>
        <w:t>135 &lt;/directory&gt;</w:t>
      </w:r>
    </w:p>
    <w:p>
      <w:pPr>
        <w:pStyle w:val="26"/>
        <w:spacing w:line="236" w:lineRule="exact"/>
        <w:rPr>
          <w:kern w:val="2"/>
        </w:rPr>
      </w:pPr>
      <w:r>
        <w:rPr>
          <w:kern w:val="2"/>
        </w:rPr>
        <w:t>136 </w:t>
      </w:r>
      <w:r>
        <w:rPr>
          <w:b/>
          <w:bCs/>
          <w:kern w:val="2"/>
        </w:rPr>
        <w:t>&lt;/VirtualHost&gt;</w:t>
      </w:r>
    </w:p>
    <w:p>
      <w:pPr>
        <w:pStyle w:val="26"/>
        <w:spacing w:line="236"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：因为当前的网站数据目录还是在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安全上下文立即生效，这样就可以立即访问到虚拟主机网站了，效果如图</w:t>
      </w:r>
      <w:r>
        <w:rPr>
          <w:color w:val="000000"/>
          <w:kern w:val="2"/>
          <w:szCs w:val="21"/>
        </w:rPr>
        <w:t>10-16</w:t>
      </w:r>
      <w:r>
        <w:rPr>
          <w:rFonts w:hint="eastAsia"/>
          <w:color w:val="000000"/>
          <w:kern w:val="2"/>
          <w:szCs w:val="21"/>
        </w:rPr>
        <w:t>所示。</w:t>
      </w:r>
    </w:p>
    <w:p>
      <w:pPr>
        <w:pStyle w:val="58"/>
        <w:rPr>
          <w:kern w:val="2"/>
        </w:rPr>
      </w:pPr>
    </w:p>
    <w:p>
      <w:pPr>
        <w:pStyle w:val="26"/>
        <w:spacing w:line="236" w:lineRule="exact"/>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pPr>
        <w:pStyle w:val="26"/>
        <w:spacing w:line="236" w:lineRule="exact"/>
        <w:rPr>
          <w:spacing w:val="-6"/>
          <w:kern w:val="2"/>
        </w:rPr>
      </w:pPr>
      <w:r>
        <w:rPr>
          <w:kern w:val="2"/>
        </w:rPr>
        <w:t>[root@linuxprobe ~]# </w:t>
      </w:r>
      <w:r>
        <w:rPr>
          <w:spacing w:val="-6"/>
          <w:kern w:val="2"/>
        </w:rPr>
        <w:t>semanage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/home/wwwroot/www</w:t>
      </w:r>
    </w:p>
    <w:p>
      <w:pPr>
        <w:pStyle w:val="26"/>
        <w:spacing w:line="236" w:lineRule="exact"/>
        <w:rPr>
          <w:spacing w:val="-8"/>
          <w:kern w:val="2"/>
        </w:rPr>
      </w:pPr>
      <w:r>
        <w:rPr>
          <w:kern w:val="2"/>
        </w:rPr>
        <w:t>[root@linuxprobe ~]# </w:t>
      </w:r>
      <w:r>
        <w:rPr>
          <w:spacing w:val="-8"/>
          <w:kern w:val="2"/>
        </w:rPr>
        <w:t>semanage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/home/wwwroot/www/*</w:t>
      </w:r>
    </w:p>
    <w:p>
      <w:pPr>
        <w:pStyle w:val="26"/>
        <w:spacing w:line="236" w:lineRule="exact"/>
        <w:rPr>
          <w:spacing w:val="-6"/>
          <w:kern w:val="2"/>
        </w:rPr>
      </w:pPr>
      <w:r>
        <w:rPr>
          <w:kern w:val="2"/>
        </w:rPr>
        <w:t>[root@linuxprobe ~]#</w:t>
      </w:r>
      <w:r>
        <w:rPr>
          <w:spacing w:val="-6"/>
          <w:kern w:val="2"/>
        </w:rPr>
        <w:t> semanage</w:t>
      </w:r>
      <w:r>
        <w:rPr>
          <w:spacing w:val="-6"/>
          <w:w w:val="80"/>
          <w:kern w:val="2"/>
        </w:rPr>
        <w:t>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/home/wwwroot/bbs</w:t>
      </w:r>
    </w:p>
    <w:p>
      <w:pPr>
        <w:pStyle w:val="26"/>
        <w:spacing w:line="236" w:lineRule="exact"/>
        <w:rPr>
          <w:spacing w:val="-8"/>
          <w:kern w:val="2"/>
        </w:rPr>
      </w:pPr>
      <w:r>
        <w:rPr>
          <w:kern w:val="2"/>
        </w:rPr>
        <w:t>[root@linuxprobe ~]# </w:t>
      </w:r>
      <w:r>
        <w:rPr>
          <w:spacing w:val="-6"/>
          <w:kern w:val="2"/>
        </w:rPr>
        <w:t>se</w:t>
      </w:r>
      <w:r>
        <w:rPr>
          <w:spacing w:val="-8"/>
          <w:kern w:val="2"/>
        </w:rPr>
        <w:t>manage</w:t>
      </w:r>
      <w:r>
        <w:rPr>
          <w:spacing w:val="-8"/>
          <w:w w:val="80"/>
          <w:kern w:val="2"/>
        </w:rPr>
        <w:t>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/home/wwwroot/bbs/*</w:t>
      </w:r>
    </w:p>
    <w:p>
      <w:pPr>
        <w:pStyle w:val="26"/>
        <w:spacing w:line="236" w:lineRule="exact"/>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/home/wwwroot/tech</w:t>
      </w:r>
    </w:p>
    <w:p>
      <w:pPr>
        <w:pStyle w:val="26"/>
        <w:spacing w:line="236" w:lineRule="exact"/>
        <w:rPr>
          <w:spacing w:val="-8"/>
          <w:kern w:val="2"/>
        </w:rPr>
      </w:pPr>
      <w:r>
        <w:rPr>
          <w:kern w:val="2"/>
        </w:rPr>
        <w:t>[root@linuxprobe ~]# </w:t>
      </w:r>
      <w:r>
        <w:rPr>
          <w:spacing w:val="-8"/>
          <w:kern w:val="2"/>
        </w:rPr>
        <w:t>semanage 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/home/wwwroot/tech/*</w:t>
      </w:r>
    </w:p>
    <w:p>
      <w:pPr>
        <w:pStyle w:val="26"/>
        <w:spacing w:line="236" w:lineRule="exact"/>
        <w:rPr>
          <w:kern w:val="2"/>
        </w:rPr>
      </w:pPr>
      <w:r>
        <w:rPr>
          <w:kern w:val="2"/>
        </w:rPr>
        <w:t>[root@linuxprobe ~]# restorecon -Rv /home/wwwroot</w:t>
      </w:r>
    </w:p>
    <w:p>
      <w:pPr>
        <w:pStyle w:val="26"/>
        <w:spacing w:line="236" w:lineRule="exact"/>
        <w:rPr>
          <w:kern w:val="2"/>
        </w:rPr>
      </w:pPr>
      <w:r>
        <w:rPr>
          <w:kern w:val="2"/>
        </w:rPr>
        <w:t>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w:t>
      </w:r>
    </w:p>
    <w:p>
      <w:pPr>
        <w:pStyle w:val="26"/>
        <w:spacing w:line="236" w:lineRule="exact"/>
        <w:rPr>
          <w:kern w:val="2"/>
        </w:rPr>
      </w:pPr>
      <w:r>
        <w:rPr>
          <w:kern w:val="2"/>
        </w:rPr>
        <w:t>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2"/>
          <w:kern w:val="2"/>
        </w:rPr>
      </w:pPr>
      <w:r>
        <w:rPr>
          <w:spacing w:val="2"/>
          <w:kern w:val="2"/>
        </w:rPr>
        <w:t>restorecon reset /home/wwwroot/www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pPr>
        <w:pStyle w:val="26"/>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2"/>
          <w:kern w:val="2"/>
        </w:rPr>
      </w:pPr>
      <w:r>
        <w:rPr>
          <w:spacing w:val="2"/>
          <w:kern w:val="2"/>
        </w:rPr>
        <w:t>restorecon reset /home/wwwroot/www/index.html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pPr>
        <w:pStyle w:val="26"/>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2"/>
          <w:kern w:val="2"/>
        </w:rPr>
      </w:pPr>
      <w:r>
        <w:rPr>
          <w:spacing w:val="2"/>
          <w:kern w:val="2"/>
        </w:rPr>
        <w:t>restorecon reset /home/wwwroot/bbs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pPr>
        <w:pStyle w:val="26"/>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4"/>
          <w:kern w:val="2"/>
        </w:rPr>
      </w:pPr>
      <w:r>
        <w:rPr>
          <w:spacing w:val="4"/>
          <w:kern w:val="2"/>
        </w:rPr>
        <w:t>restorecon reset /home/wwwroot/bbs/index.html context unconfined</w:t>
      </w:r>
      <w:r>
        <w:rPr>
          <w:rFonts w:ascii="宋体"/>
          <w:spacing w:val="4"/>
          <w:kern w:val="2"/>
        </w:rPr>
        <w:t>_</w:t>
      </w:r>
      <w:r>
        <w:rPr>
          <w:spacing w:val="4"/>
          <w:kern w:val="2"/>
        </w:rPr>
        <w:t>u:object</w:t>
      </w:r>
      <w:r>
        <w:rPr>
          <w:rFonts w:ascii="宋体"/>
          <w:spacing w:val="4"/>
          <w:kern w:val="2"/>
        </w:rPr>
        <w:t>_</w:t>
      </w:r>
      <w:r>
        <w:rPr>
          <w:spacing w:val="4"/>
          <w:kern w:val="2"/>
        </w:rPr>
        <w:t>r:</w:t>
      </w:r>
    </w:p>
    <w:p>
      <w:pPr>
        <w:pStyle w:val="26"/>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2"/>
          <w:kern w:val="2"/>
        </w:rPr>
      </w:pPr>
      <w:r>
        <w:rPr>
          <w:spacing w:val="2"/>
          <w:kern w:val="2"/>
        </w:rPr>
        <w:t>restorecon reset /home/wwwroot/tech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pPr>
        <w:pStyle w:val="26"/>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spacing w:val="2"/>
          <w:kern w:val="2"/>
        </w:rPr>
      </w:pPr>
      <w:r>
        <w:rPr>
          <w:spacing w:val="2"/>
          <w:kern w:val="2"/>
        </w:rPr>
        <w:t>restorecon reset /home/wwwroot/tech/index.html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pPr>
        <w:pStyle w:val="26"/>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36" w:lineRule="exact"/>
        <w:rPr>
          <w:kern w:val="2"/>
        </w:rPr>
      </w:pPr>
      <w:r>
        <w:rPr>
          <w:kern w:val="2"/>
        </w:rPr>
        <w:t>[root@linuxprobe ~]# firefox </w:t>
      </w:r>
    </w:p>
    <w:p>
      <w:pPr>
        <w:pStyle w:val="59"/>
        <w:spacing w:after="90"/>
        <w:rPr>
          <w:kern w:val="2"/>
        </w:rPr>
      </w:pPr>
    </w:p>
    <w:p>
      <w:pPr>
        <w:pStyle w:val="32"/>
        <w:rPr>
          <w:kern w:val="2"/>
        </w:rPr>
      </w:pPr>
      <w:r>
        <w:rPr>
          <w:color w:val="000000"/>
          <w:kern w:val="2"/>
          <w:szCs w:val="21"/>
        </w:rPr>
        <w:drawing>
          <wp:inline distT="0" distB="0" distL="0" distR="0">
            <wp:extent cx="3802380" cy="2377440"/>
            <wp:effectExtent l="19050" t="19050" r="7620" b="3810"/>
            <wp:docPr id="153" name="图片 153" descr="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01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3802380" cy="2377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10-16  </w:t>
      </w:r>
      <w:r>
        <w:rPr>
          <w:rFonts w:hint="eastAsia"/>
          <w:color w:val="000000"/>
          <w:kern w:val="2"/>
          <w:szCs w:val="21"/>
        </w:rPr>
        <w:t>基于主机域名访问虚拟主机网站</w:t>
      </w:r>
    </w:p>
    <w:p>
      <w:pPr>
        <w:pStyle w:val="4"/>
        <w:spacing w:before="151" w:after="151"/>
        <w:rPr>
          <w:kern w:val="2"/>
        </w:rPr>
      </w:pPr>
      <w:r>
        <w:rPr>
          <w:color w:val="000000"/>
          <w:kern w:val="2"/>
        </w:rPr>
        <w:t>10.5.3</w:t>
      </w:r>
      <w:r>
        <w:rPr>
          <w:color w:val="000000"/>
          <w:kern w:val="2"/>
          <w:szCs w:val="21"/>
        </w:rPr>
        <w:t xml:space="preserve">  </w:t>
      </w:r>
      <w:r>
        <w:rPr>
          <w:rFonts w:hint="eastAsia"/>
          <w:color w:val="000000"/>
          <w:kern w:val="2"/>
        </w:rPr>
        <w:t>基于端口号</w:t>
      </w:r>
    </w:p>
    <w:p>
      <w:pPr>
        <w:rPr>
          <w:kern w:val="2"/>
        </w:rPr>
      </w:pPr>
      <w:r>
        <w:rPr>
          <w:rFonts w:hint="eastAsia"/>
          <w:color w:val="000000"/>
          <w:kern w:val="2"/>
          <w:szCs w:val="21"/>
        </w:rPr>
        <w:t>基于端口号的虚拟主机功能可以让用户通过指定的端口号来访问服务器上的网站资源。在使用</w:t>
      </w:r>
      <w:r>
        <w:rPr>
          <w:color w:val="000000"/>
          <w:kern w:val="2"/>
          <w:szCs w:val="21"/>
        </w:rPr>
        <w:t>Apache</w:t>
      </w:r>
      <w:r>
        <w:rPr>
          <w:rFonts w:hint="eastAsia"/>
          <w:color w:val="000000"/>
          <w:kern w:val="2"/>
          <w:szCs w:val="21"/>
        </w:rPr>
        <w:t>配置虚拟网站主机功能时，基于端口号的配置方式是最复杂的。因此我们不仅要考虑</w:t>
      </w:r>
      <w:r>
        <w:rPr>
          <w:color w:val="000000"/>
          <w:kern w:val="2"/>
          <w:szCs w:val="21"/>
        </w:rPr>
        <w:t>httpd</w:t>
      </w:r>
      <w:r>
        <w:rPr>
          <w:rFonts w:hint="eastAsia"/>
          <w:color w:val="000000"/>
          <w:kern w:val="2"/>
          <w:szCs w:val="21"/>
        </w:rPr>
        <w:t>服务程序的配置因素，还需要考虑到</w:t>
      </w:r>
      <w:r>
        <w:rPr>
          <w:color w:val="000000"/>
          <w:kern w:val="2"/>
          <w:szCs w:val="21"/>
        </w:rPr>
        <w:t>SELinux</w:t>
      </w:r>
      <w:r>
        <w:rPr>
          <w:rFonts w:hint="eastAsia"/>
          <w:color w:val="000000"/>
          <w:kern w:val="2"/>
          <w:szCs w:val="21"/>
        </w:rPr>
        <w:t>服务对新开设端口的监控。一般来说，使用</w:t>
      </w:r>
      <w:r>
        <w:rPr>
          <w:color w:val="000000"/>
          <w:kern w:val="2"/>
          <w:szCs w:val="21"/>
        </w:rPr>
        <w:t>80</w:t>
      </w:r>
      <w:r>
        <w:rPr>
          <w:rFonts w:hint="eastAsia"/>
          <w:color w:val="000000"/>
          <w:kern w:val="2"/>
          <w:szCs w:val="21"/>
        </w:rPr>
        <w:t>、</w:t>
      </w:r>
      <w:r>
        <w:rPr>
          <w:color w:val="000000"/>
          <w:kern w:val="2"/>
          <w:szCs w:val="21"/>
        </w:rPr>
        <w:t>443</w:t>
      </w:r>
      <w:r>
        <w:rPr>
          <w:rFonts w:hint="eastAsia"/>
          <w:color w:val="000000"/>
          <w:kern w:val="2"/>
          <w:szCs w:val="21"/>
        </w:rPr>
        <w:t>、</w:t>
      </w:r>
      <w:r>
        <w:rPr>
          <w:color w:val="000000"/>
          <w:kern w:val="2"/>
          <w:szCs w:val="21"/>
        </w:rPr>
        <w:t>8080</w:t>
      </w:r>
      <w:r>
        <w:rPr>
          <w:rFonts w:hint="eastAsia"/>
          <w:color w:val="000000"/>
          <w:kern w:val="2"/>
          <w:szCs w:val="21"/>
        </w:rPr>
        <w:t>等端口号来提供网站访问服务是比较合理的，如果使用其他端口号则会受到</w:t>
      </w:r>
      <w:r>
        <w:rPr>
          <w:color w:val="000000"/>
          <w:kern w:val="2"/>
          <w:szCs w:val="21"/>
        </w:rPr>
        <w:t>SELinux</w:t>
      </w:r>
      <w:r>
        <w:rPr>
          <w:rFonts w:hint="eastAsia"/>
          <w:color w:val="000000"/>
          <w:kern w:val="2"/>
          <w:szCs w:val="21"/>
        </w:rPr>
        <w:t>服务的限制。</w:t>
      </w:r>
    </w:p>
    <w:p>
      <w:pPr>
        <w:rPr>
          <w:kern w:val="2"/>
        </w:rPr>
      </w:pPr>
      <w:r>
        <w:rPr>
          <w:rFonts w:hint="eastAsia"/>
          <w:kern w:val="2"/>
        </w:rPr>
        <w:t>在接下来的实验中，我们不但要考虑到目录上应用的</w:t>
      </w:r>
      <w:r>
        <w:rPr>
          <w:kern w:val="2"/>
        </w:rPr>
        <w:t>SELinux</w:t>
      </w:r>
      <w:r>
        <w:rPr>
          <w:rFonts w:hint="eastAsia"/>
          <w:kern w:val="2"/>
        </w:rPr>
        <w:t>安全上下文的限制，还需要考虑</w:t>
      </w:r>
      <w:r>
        <w:rPr>
          <w:kern w:val="2"/>
        </w:rPr>
        <w:t>SELinux</w:t>
      </w:r>
      <w:r>
        <w:rPr>
          <w:rFonts w:hint="eastAsia"/>
          <w:kern w:val="2"/>
        </w:rPr>
        <w:t>域对</w:t>
      </w:r>
      <w:r>
        <w:rPr>
          <w:kern w:val="2"/>
        </w:rPr>
        <w:t>httpd</w:t>
      </w:r>
      <w:r>
        <w:rPr>
          <w:rFonts w:hint="eastAsia"/>
          <w:kern w:val="2"/>
        </w:rPr>
        <w:t>服务程序的管控。</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：分别在</w:t>
      </w:r>
      <w:r>
        <w:rPr>
          <w:kern w:val="2"/>
        </w:rPr>
        <w:t>/home/wwwroot</w:t>
      </w:r>
      <w:r>
        <w:rPr>
          <w:rFonts w:hint="eastAsia"/>
          <w:kern w:val="2"/>
        </w:rPr>
        <w:t>中创建用于保存不同网站数据的两个目录，并向其中分别写入网站的首页文件。每个首页文件中应有明确区分不同网站内容的信息，方便我们稍后能更直观地检查效果。</w:t>
      </w:r>
    </w:p>
    <w:p>
      <w:pPr>
        <w:pStyle w:val="58"/>
        <w:rPr>
          <w:kern w:val="2"/>
        </w:rPr>
      </w:pPr>
    </w:p>
    <w:p>
      <w:pPr>
        <w:pStyle w:val="26"/>
        <w:rPr>
          <w:kern w:val="2"/>
        </w:rPr>
      </w:pPr>
      <w:r>
        <w:rPr>
          <w:kern w:val="2"/>
        </w:rPr>
        <w:t>[root@linuxprobe ~]# mkdir -p /home/wwwroot/6111</w:t>
      </w:r>
    </w:p>
    <w:p>
      <w:pPr>
        <w:pStyle w:val="26"/>
        <w:rPr>
          <w:kern w:val="2"/>
        </w:rPr>
      </w:pPr>
      <w:r>
        <w:rPr>
          <w:kern w:val="2"/>
        </w:rPr>
        <w:t>[root@linuxprobe ~]# mkdir -p /home/wwwroot/6222</w:t>
      </w:r>
    </w:p>
    <w:p>
      <w:pPr>
        <w:pStyle w:val="26"/>
        <w:rPr>
          <w:kern w:val="2"/>
        </w:rPr>
      </w:pPr>
      <w:r>
        <w:rPr>
          <w:kern w:val="2"/>
        </w:rPr>
        <w:t>[root@linuxprobe ~]# echo "port:6111" &gt; /home/wwwroot/6111/index.html</w:t>
      </w:r>
    </w:p>
    <w:p>
      <w:pPr>
        <w:pStyle w:val="26"/>
        <w:rPr>
          <w:kern w:val="2"/>
        </w:rPr>
      </w:pPr>
      <w:r>
        <w:rPr>
          <w:kern w:val="2"/>
        </w:rPr>
        <w:t>[root@linuxprobe ~]# echo "port:6222" &gt; /home/wwwroot/6222/index.html</w:t>
      </w:r>
    </w:p>
    <w:p>
      <w:pPr>
        <w:pStyle w:val="59"/>
        <w:spacing w:after="90"/>
        <w:rPr>
          <w:kern w:val="2"/>
        </w:rPr>
      </w:pPr>
    </w:p>
    <w:p>
      <w:pPr>
        <w:rPr>
          <w:kern w:val="2"/>
        </w:rPr>
      </w:pPr>
      <w:r>
        <w:rPr>
          <w:rStyle w:val="18"/>
          <w:rFonts w:hint="eastAsia"/>
          <w:spacing w:val="4"/>
          <w:kern w:val="2"/>
        </w:rPr>
        <w:t>第</w:t>
      </w:r>
      <w:r>
        <w:rPr>
          <w:rStyle w:val="18"/>
          <w:spacing w:val="4"/>
          <w:kern w:val="2"/>
        </w:rPr>
        <w:t>2</w:t>
      </w:r>
      <w:r>
        <w:rPr>
          <w:rStyle w:val="18"/>
          <w:rFonts w:hint="eastAsia"/>
          <w:spacing w:val="4"/>
          <w:kern w:val="2"/>
        </w:rPr>
        <w:t>步</w:t>
      </w:r>
      <w:r>
        <w:rPr>
          <w:rFonts w:hint="eastAsia"/>
          <w:color w:val="000000"/>
          <w:spacing w:val="4"/>
          <w:kern w:val="2"/>
          <w:szCs w:val="21"/>
        </w:rPr>
        <w:t>：在</w:t>
      </w:r>
      <w:r>
        <w:rPr>
          <w:color w:val="000000"/>
          <w:spacing w:val="4"/>
          <w:kern w:val="2"/>
          <w:szCs w:val="21"/>
        </w:rPr>
        <w:t>httpd</w:t>
      </w:r>
      <w:r>
        <w:rPr>
          <w:rFonts w:hint="eastAsia"/>
          <w:color w:val="000000"/>
          <w:spacing w:val="4"/>
          <w:kern w:val="2"/>
          <w:szCs w:val="21"/>
        </w:rPr>
        <w:t>服务配置文件的第</w:t>
      </w:r>
      <w:r>
        <w:rPr>
          <w:color w:val="000000"/>
          <w:spacing w:val="4"/>
          <w:kern w:val="2"/>
          <w:szCs w:val="21"/>
        </w:rPr>
        <w:t>43</w:t>
      </w:r>
      <w:r>
        <w:rPr>
          <w:rFonts w:hint="eastAsia"/>
          <w:color w:val="000000"/>
          <w:spacing w:val="4"/>
          <w:kern w:val="2"/>
          <w:szCs w:val="21"/>
        </w:rPr>
        <w:t>行和第</w:t>
      </w:r>
      <w:r>
        <w:rPr>
          <w:color w:val="000000"/>
          <w:spacing w:val="4"/>
          <w:kern w:val="2"/>
          <w:szCs w:val="21"/>
        </w:rPr>
        <w:t>44</w:t>
      </w:r>
      <w:r>
        <w:rPr>
          <w:rFonts w:hint="eastAsia"/>
          <w:color w:val="000000"/>
          <w:spacing w:val="4"/>
          <w:kern w:val="2"/>
          <w:szCs w:val="21"/>
        </w:rPr>
        <w:t>行分别添加用于监听</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端口</w:t>
      </w:r>
      <w:r>
        <w:rPr>
          <w:rFonts w:hint="eastAsia"/>
          <w:color w:val="000000"/>
          <w:kern w:val="2"/>
          <w:szCs w:val="21"/>
        </w:rPr>
        <w:t>的参数。</w:t>
      </w:r>
    </w:p>
    <w:p>
      <w:pPr>
        <w:pStyle w:val="58"/>
        <w:rPr>
          <w:kern w:val="2"/>
        </w:rPr>
      </w:pPr>
    </w:p>
    <w:p>
      <w:pPr>
        <w:pStyle w:val="26"/>
        <w:rPr>
          <w:kern w:val="2"/>
        </w:rPr>
      </w:pPr>
      <w:r>
        <w:rPr>
          <w:kern w:val="2"/>
        </w:rPr>
        <w:t>[root@linuxprobe ~]# vim /etc/httpd/conf/httpd.conf </w:t>
      </w:r>
    </w:p>
    <w:p>
      <w:pPr>
        <w:pStyle w:val="26"/>
        <w:rPr>
          <w:kern w:val="2"/>
        </w:rPr>
      </w:pPr>
      <w:r>
        <w:rPr>
          <w:kern w:val="2"/>
        </w:rPr>
        <w:t>………………</w:t>
      </w:r>
      <w:r>
        <w:rPr>
          <w:rFonts w:hint="eastAsia"/>
          <w:kern w:val="2"/>
        </w:rPr>
        <w:t>省略部分输出信息</w:t>
      </w:r>
      <w:r>
        <w:rPr>
          <w:kern w:val="2"/>
        </w:rPr>
        <w:t>……………… </w:t>
      </w:r>
    </w:p>
    <w:p>
      <w:pPr>
        <w:pStyle w:val="26"/>
        <w:rPr>
          <w:kern w:val="2"/>
        </w:rPr>
      </w:pPr>
      <w:r>
        <w:rPr>
          <w:kern w:val="2"/>
        </w:rPr>
        <w:t> 33 #</w:t>
      </w:r>
    </w:p>
    <w:p>
      <w:pPr>
        <w:pStyle w:val="26"/>
        <w:rPr>
          <w:kern w:val="2"/>
        </w:rPr>
      </w:pPr>
      <w:r>
        <w:rPr>
          <w:kern w:val="2"/>
        </w:rPr>
        <w:t> 34 # Listen: Allows you to bind Apache to specific IP addresses and/or</w:t>
      </w:r>
    </w:p>
    <w:p>
      <w:pPr>
        <w:pStyle w:val="26"/>
        <w:rPr>
          <w:kern w:val="2"/>
        </w:rPr>
      </w:pPr>
      <w:r>
        <w:rPr>
          <w:kern w:val="2"/>
        </w:rPr>
        <w:t> 35 # ports, instead of the default. See also the &lt;VirtualHost&gt;</w:t>
      </w:r>
    </w:p>
    <w:p>
      <w:pPr>
        <w:pStyle w:val="26"/>
        <w:rPr>
          <w:kern w:val="2"/>
        </w:rPr>
      </w:pPr>
      <w:r>
        <w:rPr>
          <w:kern w:val="2"/>
        </w:rPr>
        <w:t> 36 # directive.</w:t>
      </w:r>
    </w:p>
    <w:p>
      <w:pPr>
        <w:pStyle w:val="26"/>
        <w:rPr>
          <w:kern w:val="2"/>
        </w:rPr>
      </w:pPr>
      <w:r>
        <w:rPr>
          <w:kern w:val="2"/>
        </w:rPr>
        <w:t> 37 #</w:t>
      </w:r>
    </w:p>
    <w:p>
      <w:pPr>
        <w:pStyle w:val="26"/>
        <w:rPr>
          <w:kern w:val="2"/>
        </w:rPr>
      </w:pPr>
      <w:r>
        <w:rPr>
          <w:kern w:val="2"/>
        </w:rPr>
        <w:t> 38 # Change this to Listen on specific IP addresses as shown below to </w:t>
      </w:r>
    </w:p>
    <w:p>
      <w:pPr>
        <w:pStyle w:val="26"/>
        <w:rPr>
          <w:kern w:val="2"/>
        </w:rPr>
      </w:pPr>
      <w:r>
        <w:rPr>
          <w:kern w:val="2"/>
        </w:rPr>
        <w:t> 39 # prevent Apache from glomming onto all bound IP addresses.</w:t>
      </w:r>
    </w:p>
    <w:p>
      <w:pPr>
        <w:pStyle w:val="26"/>
        <w:rPr>
          <w:kern w:val="2"/>
        </w:rPr>
      </w:pPr>
      <w:r>
        <w:rPr>
          <w:kern w:val="2"/>
        </w:rPr>
        <w:t> 40 #</w:t>
      </w:r>
    </w:p>
    <w:p>
      <w:pPr>
        <w:pStyle w:val="26"/>
        <w:rPr>
          <w:kern w:val="2"/>
        </w:rPr>
      </w:pPr>
      <w:r>
        <w:rPr>
          <w:kern w:val="2"/>
        </w:rPr>
        <w:t> 41 #Listen 12.34.56.78:80</w:t>
      </w:r>
    </w:p>
    <w:p>
      <w:pPr>
        <w:pStyle w:val="26"/>
        <w:rPr>
          <w:kern w:val="2"/>
        </w:rPr>
      </w:pPr>
      <w:r>
        <w:rPr>
          <w:kern w:val="2"/>
        </w:rPr>
        <w:t> 42 Listen 80</w:t>
      </w:r>
    </w:p>
    <w:p>
      <w:pPr>
        <w:pStyle w:val="26"/>
        <w:rPr>
          <w:kern w:val="2"/>
        </w:rPr>
      </w:pPr>
      <w:r>
        <w:rPr>
          <w:kern w:val="2"/>
        </w:rPr>
        <w:t> </w:t>
      </w:r>
      <w:r>
        <w:rPr>
          <w:b/>
          <w:bCs/>
          <w:kern w:val="2"/>
        </w:rPr>
        <w:t>43</w:t>
      </w:r>
      <w:r>
        <w:rPr>
          <w:kern w:val="2"/>
        </w:rPr>
        <w:t> </w:t>
      </w:r>
      <w:r>
        <w:rPr>
          <w:b/>
          <w:bCs/>
          <w:kern w:val="2"/>
        </w:rPr>
        <w:t>Listen 6111</w:t>
      </w:r>
    </w:p>
    <w:p>
      <w:pPr>
        <w:pStyle w:val="26"/>
        <w:rPr>
          <w:b/>
          <w:bCs/>
          <w:kern w:val="2"/>
        </w:rPr>
      </w:pPr>
      <w:r>
        <w:rPr>
          <w:kern w:val="2"/>
        </w:rPr>
        <w:t> </w:t>
      </w:r>
      <w:r>
        <w:rPr>
          <w:b/>
          <w:bCs/>
          <w:kern w:val="2"/>
        </w:rPr>
        <w:t>44</w:t>
      </w:r>
      <w:r>
        <w:rPr>
          <w:kern w:val="2"/>
        </w:rPr>
        <w:t> </w:t>
      </w:r>
      <w:r>
        <w:rPr>
          <w:b/>
          <w:bCs/>
          <w:kern w:val="2"/>
        </w:rPr>
        <w:t>Listen 6222</w:t>
      </w:r>
    </w:p>
    <w:p>
      <w:pPr>
        <w:pStyle w:val="26"/>
        <w:rPr>
          <w:kern w:val="2"/>
        </w:rPr>
      </w:pPr>
      <w:r>
        <w:rPr>
          <w:kern w:val="2"/>
        </w:rPr>
        <w:t>………………</w:t>
      </w:r>
      <w:r>
        <w:rPr>
          <w:rFonts w:hint="eastAsia"/>
          <w:kern w:val="2"/>
        </w:rPr>
        <w:t>省略部分输出信息</w:t>
      </w:r>
      <w:r>
        <w:rPr>
          <w:kern w:val="2"/>
        </w:rPr>
        <w:t>………………</w:t>
      </w:r>
      <w:r>
        <w:rPr>
          <w:b/>
          <w:bCs/>
          <w:kern w:val="2"/>
        </w:rPr>
        <w:t> </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行处开始，分别追加写入两个基于端口号的虚拟主机网站参数，然后保存并退出。记得需要重启</w:t>
      </w:r>
      <w:r>
        <w:rPr>
          <w:color w:val="000000"/>
          <w:kern w:val="2"/>
          <w:szCs w:val="21"/>
        </w:rPr>
        <w:t>httpd</w:t>
      </w:r>
      <w:r>
        <w:rPr>
          <w:rFonts w:hint="eastAsia"/>
          <w:color w:val="000000"/>
          <w:kern w:val="2"/>
          <w:szCs w:val="21"/>
        </w:rPr>
        <w:t>服务，这些配置才生效。</w:t>
      </w:r>
    </w:p>
    <w:p>
      <w:pPr>
        <w:pStyle w:val="58"/>
        <w:rPr>
          <w:kern w:val="2"/>
        </w:rPr>
      </w:pPr>
    </w:p>
    <w:p>
      <w:pPr>
        <w:pStyle w:val="26"/>
        <w:rPr>
          <w:kern w:val="2"/>
        </w:rPr>
      </w:pPr>
      <w:r>
        <w:rPr>
          <w:kern w:val="2"/>
        </w:rPr>
        <w:t>[root@linuxprobe ~]# vim /etc/httpd/conf/httpd.conf</w:t>
      </w:r>
    </w:p>
    <w:p>
      <w:pPr>
        <w:pStyle w:val="26"/>
        <w:rPr>
          <w:kern w:val="2"/>
        </w:rPr>
      </w:pPr>
      <w:r>
        <w:rPr>
          <w:kern w:val="2"/>
        </w:rPr>
        <w:t>………………</w:t>
      </w:r>
      <w:r>
        <w:rPr>
          <w:rFonts w:hint="eastAsia"/>
          <w:kern w:val="2"/>
        </w:rPr>
        <w:t>省略部分输出信息</w:t>
      </w:r>
      <w:r>
        <w:rPr>
          <w:kern w:val="2"/>
        </w:rPr>
        <w:t>……………… </w:t>
      </w:r>
    </w:p>
    <w:p>
      <w:pPr>
        <w:pStyle w:val="26"/>
        <w:rPr>
          <w:b/>
          <w:bCs/>
          <w:kern w:val="2"/>
        </w:rPr>
      </w:pPr>
      <w:r>
        <w:rPr>
          <w:kern w:val="2"/>
        </w:rPr>
        <w:t>113 </w:t>
      </w:r>
      <w:r>
        <w:rPr>
          <w:b/>
          <w:bCs/>
          <w:kern w:val="2"/>
        </w:rPr>
        <w:t>&lt;VirtualHost 192.168.10.10:6111&gt;</w:t>
      </w:r>
    </w:p>
    <w:p>
      <w:pPr>
        <w:pStyle w:val="26"/>
        <w:rPr>
          <w:kern w:val="2"/>
        </w:rPr>
      </w:pPr>
      <w:r>
        <w:rPr>
          <w:kern w:val="2"/>
        </w:rPr>
        <w:t>114 DocumentRoot "/home/wwwroot/6111"</w:t>
      </w:r>
    </w:p>
    <w:p>
      <w:pPr>
        <w:pStyle w:val="26"/>
        <w:rPr>
          <w:kern w:val="2"/>
        </w:rPr>
      </w:pPr>
      <w:r>
        <w:rPr>
          <w:kern w:val="2"/>
        </w:rPr>
        <w:t>115 ServerName www.linuxprobe.com</w:t>
      </w:r>
    </w:p>
    <w:p>
      <w:pPr>
        <w:pStyle w:val="26"/>
        <w:rPr>
          <w:kern w:val="2"/>
        </w:rPr>
      </w:pPr>
      <w:r>
        <w:rPr>
          <w:kern w:val="2"/>
        </w:rPr>
        <w:t>116 &lt;Directory "/home/wwwroot/6111"&gt;</w:t>
      </w:r>
    </w:p>
    <w:p>
      <w:pPr>
        <w:pStyle w:val="26"/>
        <w:rPr>
          <w:kern w:val="2"/>
        </w:rPr>
      </w:pPr>
      <w:r>
        <w:rPr>
          <w:kern w:val="2"/>
        </w:rPr>
        <w:t>117 AllowOverride None</w:t>
      </w:r>
    </w:p>
    <w:p>
      <w:pPr>
        <w:pStyle w:val="26"/>
        <w:rPr>
          <w:kern w:val="2"/>
        </w:rPr>
      </w:pPr>
      <w:r>
        <w:rPr>
          <w:kern w:val="2"/>
        </w:rPr>
        <w:t>118 Require all granted</w:t>
      </w:r>
    </w:p>
    <w:p>
      <w:pPr>
        <w:pStyle w:val="26"/>
        <w:rPr>
          <w:kern w:val="2"/>
        </w:rPr>
      </w:pPr>
      <w:r>
        <w:rPr>
          <w:kern w:val="2"/>
        </w:rPr>
        <w:t>119 &lt;/Directory&gt; </w:t>
      </w:r>
    </w:p>
    <w:p>
      <w:pPr>
        <w:pStyle w:val="26"/>
        <w:rPr>
          <w:b/>
          <w:bCs/>
          <w:kern w:val="2"/>
        </w:rPr>
      </w:pPr>
      <w:r>
        <w:rPr>
          <w:b/>
          <w:bCs/>
          <w:kern w:val="2"/>
        </w:rPr>
        <w:t>120</w:t>
      </w:r>
      <w:r>
        <w:rPr>
          <w:kern w:val="2"/>
        </w:rPr>
        <w:t> </w:t>
      </w:r>
      <w:r>
        <w:rPr>
          <w:b/>
          <w:bCs/>
          <w:kern w:val="2"/>
        </w:rPr>
        <w:t>&lt;/VirtualHost&gt;</w:t>
      </w:r>
    </w:p>
    <w:p>
      <w:pPr>
        <w:pStyle w:val="26"/>
        <w:rPr>
          <w:b/>
          <w:bCs/>
          <w:kern w:val="2"/>
        </w:rPr>
      </w:pPr>
      <w:r>
        <w:rPr>
          <w:b/>
          <w:bCs/>
          <w:kern w:val="2"/>
        </w:rPr>
        <w:t>121</w:t>
      </w:r>
      <w:r>
        <w:rPr>
          <w:kern w:val="2"/>
        </w:rPr>
        <w:t> </w:t>
      </w:r>
      <w:r>
        <w:rPr>
          <w:b/>
          <w:bCs/>
          <w:kern w:val="2"/>
        </w:rPr>
        <w:t>&lt;VirtualHost 192.168.10.10:6222&gt;</w:t>
      </w:r>
    </w:p>
    <w:p>
      <w:pPr>
        <w:pStyle w:val="26"/>
        <w:rPr>
          <w:kern w:val="2"/>
        </w:rPr>
      </w:pPr>
      <w:r>
        <w:rPr>
          <w:kern w:val="2"/>
        </w:rPr>
        <w:t>122 DocumentRoot "/home/wwwroot/6222"</w:t>
      </w:r>
    </w:p>
    <w:p>
      <w:pPr>
        <w:pStyle w:val="26"/>
        <w:rPr>
          <w:kern w:val="2"/>
        </w:rPr>
      </w:pPr>
      <w:r>
        <w:rPr>
          <w:kern w:val="2"/>
        </w:rPr>
        <w:t>123 ServerName bbs.linuxprobe.com</w:t>
      </w:r>
    </w:p>
    <w:p>
      <w:pPr>
        <w:pStyle w:val="26"/>
        <w:rPr>
          <w:kern w:val="2"/>
        </w:rPr>
      </w:pPr>
      <w:r>
        <w:rPr>
          <w:kern w:val="2"/>
        </w:rPr>
        <w:t>124 &lt;Directory "/home/wwwroot/6222"&gt;</w:t>
      </w:r>
    </w:p>
    <w:p>
      <w:pPr>
        <w:pStyle w:val="26"/>
        <w:rPr>
          <w:kern w:val="2"/>
        </w:rPr>
      </w:pPr>
      <w:r>
        <w:rPr>
          <w:kern w:val="2"/>
        </w:rPr>
        <w:t>125 AllowOverride None</w:t>
      </w:r>
    </w:p>
    <w:p>
      <w:pPr>
        <w:pStyle w:val="26"/>
        <w:rPr>
          <w:kern w:val="2"/>
        </w:rPr>
      </w:pPr>
      <w:r>
        <w:rPr>
          <w:kern w:val="2"/>
        </w:rPr>
        <w:t>126 Require all granted</w:t>
      </w:r>
    </w:p>
    <w:p>
      <w:pPr>
        <w:pStyle w:val="26"/>
        <w:rPr>
          <w:kern w:val="2"/>
        </w:rPr>
      </w:pPr>
      <w:r>
        <w:rPr>
          <w:kern w:val="2"/>
        </w:rPr>
        <w:t>127 &lt;/Directory&gt;</w:t>
      </w:r>
    </w:p>
    <w:p>
      <w:pPr>
        <w:pStyle w:val="26"/>
        <w:rPr>
          <w:kern w:val="2"/>
        </w:rPr>
      </w:pPr>
      <w:r>
        <w:rPr>
          <w:b/>
          <w:bCs/>
          <w:kern w:val="2"/>
        </w:rPr>
        <w:t>128</w:t>
      </w:r>
      <w:r>
        <w:rPr>
          <w:kern w:val="2"/>
        </w:rPr>
        <w:t> </w:t>
      </w:r>
      <w:r>
        <w:rPr>
          <w:b/>
          <w:bCs/>
          <w:kern w:val="2"/>
        </w:rPr>
        <w:t>&lt;/VirtualHost&gt;</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：因为我们把网站数据目录存放在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w:t>
      </w:r>
    </w:p>
    <w:p>
      <w:pPr>
        <w:pStyle w:val="58"/>
        <w:rPr>
          <w:kern w:val="2"/>
        </w:rPr>
      </w:pPr>
    </w:p>
    <w:p>
      <w:pPr>
        <w:pStyle w:val="26"/>
        <w:spacing w:line="214" w:lineRule="exact"/>
        <w:rPr>
          <w:spacing w:val="-6"/>
          <w:kern w:val="2"/>
        </w:rPr>
      </w:pPr>
      <w:r>
        <w:rPr>
          <w:spacing w:val="-6"/>
          <w:kern w:val="2"/>
        </w:rPr>
        <w:t>[root@linuxprobe ~]# semanage fcontext -a -t </w:t>
      </w:r>
      <w:bookmarkStart w:id="56" w:name="_Hlk490082244"/>
      <w:r>
        <w:rPr>
          <w:spacing w:val="-6"/>
          <w:kern w:val="2"/>
        </w:rPr>
        <w:t>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w:t>
      </w:r>
      <w:bookmarkEnd w:id="56"/>
      <w:r>
        <w:rPr>
          <w:spacing w:val="-6"/>
          <w:kern w:val="2"/>
        </w:rPr>
        <w:t> /home/wwwroot</w:t>
      </w:r>
    </w:p>
    <w:p>
      <w:pPr>
        <w:pStyle w:val="26"/>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pPr>
        <w:pStyle w:val="26"/>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pPr>
        <w:pStyle w:val="26"/>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pPr>
        <w:pStyle w:val="26"/>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pPr>
        <w:pStyle w:val="26"/>
        <w:spacing w:line="214" w:lineRule="exact"/>
        <w:rPr>
          <w:spacing w:val="-6"/>
          <w:kern w:val="2"/>
        </w:rPr>
      </w:pPr>
      <w:r>
        <w:rPr>
          <w:spacing w:val="-6"/>
          <w:kern w:val="2"/>
        </w:rPr>
        <w:t>[root@linuxprobe ~]# restorecon -Rv /home/wwwroot/</w:t>
      </w:r>
    </w:p>
    <w:p>
      <w:pPr>
        <w:pStyle w:val="26"/>
        <w:spacing w:line="214" w:lineRule="exact"/>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pPr>
        <w:pStyle w:val="26"/>
        <w:spacing w:line="214" w:lineRule="exact"/>
        <w:rPr>
          <w:kern w:val="2"/>
        </w:rPr>
      </w:pPr>
      <w:r>
        <w:rPr>
          <w:kern w:val="2"/>
        </w:rPr>
        <w:t>unconfined</w:t>
      </w:r>
      <w:r>
        <w:rPr>
          <w:rFonts w:ascii="宋体"/>
          <w:kern w:val="2"/>
        </w:rPr>
        <w:t>_</w:t>
      </w:r>
      <w:r>
        <w:rPr>
          <w:kern w:val="2"/>
        </w:rPr>
        <w:t>u:object</w:t>
      </w:r>
      <w:r>
        <w:rPr>
          <w:rFonts w:ascii="宋体"/>
          <w:kern w:val="2"/>
        </w:rPr>
        <w:t>_</w:t>
      </w:r>
      <w:r>
        <w:rPr>
          <w:kern w:val="2"/>
        </w:rPr>
        <w:t>r:</w:t>
      </w:r>
      <w:r>
        <w:rPr>
          <w:strike/>
          <w:kern w:val="2"/>
        </w:rPr>
        <w:t> </w:t>
      </w:r>
      <w:r>
        <w:rPr>
          <w:kern w:val="2"/>
        </w:rPr>
        <w:t>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14" w:lineRule="exact"/>
        <w:rPr>
          <w:spacing w:val="2"/>
          <w:kern w:val="2"/>
        </w:rPr>
      </w:pPr>
      <w:r>
        <w:rPr>
          <w:spacing w:val="2"/>
          <w:kern w:val="2"/>
        </w:rPr>
        <w:t>restorecon reset /home/wwwroot/6111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pPr>
        <w:pStyle w:val="26"/>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14" w:lineRule="exact"/>
        <w:rPr>
          <w:spacing w:val="2"/>
          <w:kern w:val="2"/>
        </w:rPr>
      </w:pPr>
      <w:r>
        <w:rPr>
          <w:spacing w:val="2"/>
          <w:kern w:val="2"/>
        </w:rPr>
        <w:t>restorecon reset /home/wwwroot/6111/index.html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pPr>
        <w:pStyle w:val="26"/>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14" w:lineRule="exact"/>
        <w:rPr>
          <w:spacing w:val="2"/>
          <w:kern w:val="2"/>
        </w:rPr>
      </w:pPr>
      <w:r>
        <w:rPr>
          <w:spacing w:val="2"/>
          <w:kern w:val="2"/>
        </w:rPr>
        <w:t>restorecon reset /home/wwwroot/6222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pPr>
        <w:pStyle w:val="26"/>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14" w:lineRule="exact"/>
        <w:rPr>
          <w:spacing w:val="2"/>
          <w:kern w:val="2"/>
        </w:rPr>
      </w:pPr>
      <w:r>
        <w:rPr>
          <w:spacing w:val="2"/>
          <w:kern w:val="2"/>
        </w:rPr>
        <w:t>restorecon reset /home/wwwroot/6222/index.html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pPr>
        <w:pStyle w:val="26"/>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pPr>
        <w:pStyle w:val="26"/>
        <w:spacing w:line="214" w:lineRule="exact"/>
        <w:rPr>
          <w:kern w:val="2"/>
        </w:rPr>
      </w:pPr>
      <w:r>
        <w:rPr>
          <w:kern w:val="2"/>
        </w:rPr>
        <w:t>[root@linuxprobe ~]# systemctl restart httpd</w:t>
      </w:r>
    </w:p>
    <w:p>
      <w:pPr>
        <w:pStyle w:val="26"/>
        <w:spacing w:line="214" w:lineRule="exact"/>
        <w:rPr>
          <w:kern w:val="2"/>
        </w:rPr>
      </w:pPr>
      <w:r>
        <w:rPr>
          <w:kern w:val="2"/>
        </w:rPr>
        <w:t>J</w:t>
      </w:r>
      <w:r>
        <w:rPr>
          <w:spacing w:val="-6"/>
          <w:kern w:val="2"/>
        </w:rPr>
        <w:t>ob for httpd.service failed. See 'systemctl status httpd.service' and 'journalctl</w:t>
      </w:r>
      <w:r>
        <w:rPr>
          <w:kern w:val="2"/>
        </w:rPr>
        <w:t>-</w:t>
      </w:r>
    </w:p>
    <w:p>
      <w:pPr>
        <w:pStyle w:val="26"/>
        <w:spacing w:line="214" w:lineRule="exact"/>
        <w:rPr>
          <w:kern w:val="2"/>
        </w:rPr>
      </w:pPr>
      <w:r>
        <w:rPr>
          <w:kern w:val="2"/>
        </w:rPr>
        <w:t>xn' for details.</w:t>
      </w:r>
    </w:p>
    <w:p>
      <w:pPr>
        <w:pStyle w:val="59"/>
        <w:spacing w:after="90"/>
        <w:rPr>
          <w:kern w:val="2"/>
        </w:rPr>
      </w:pPr>
    </w:p>
    <w:p>
      <w:pPr>
        <w:rPr>
          <w:kern w:val="2"/>
        </w:rPr>
      </w:pPr>
      <w:r>
        <w:rPr>
          <w:rFonts w:hint="eastAsia"/>
          <w:color w:val="000000"/>
          <w:kern w:val="2"/>
          <w:szCs w:val="21"/>
        </w:rPr>
        <w:t>见鬼了！在妥当配置</w:t>
      </w:r>
      <w:r>
        <w:rPr>
          <w:color w:val="000000"/>
          <w:kern w:val="2"/>
          <w:szCs w:val="21"/>
        </w:rPr>
        <w:t>httpd</w:t>
      </w:r>
      <w:r>
        <w:rPr>
          <w:rFonts w:hint="eastAsia"/>
          <w:color w:val="000000"/>
          <w:kern w:val="2"/>
          <w:szCs w:val="21"/>
        </w:rPr>
        <w:t>服务程序和</w:t>
      </w:r>
      <w:r>
        <w:rPr>
          <w:color w:val="000000"/>
          <w:kern w:val="2"/>
          <w:szCs w:val="21"/>
        </w:rPr>
        <w:t>SELinux</w:t>
      </w:r>
      <w:r>
        <w:rPr>
          <w:rFonts w:hint="eastAsia"/>
          <w:color w:val="000000"/>
          <w:kern w:val="2"/>
          <w:szCs w:val="21"/>
        </w:rPr>
        <w:t>安全上下文并重启</w:t>
      </w:r>
      <w:r>
        <w:rPr>
          <w:color w:val="000000"/>
          <w:kern w:val="2"/>
          <w:szCs w:val="21"/>
        </w:rPr>
        <w:t>httpd</w:t>
      </w:r>
      <w:r>
        <w:rPr>
          <w:rFonts w:hint="eastAsia"/>
          <w:color w:val="000000"/>
          <w:kern w:val="2"/>
          <w:szCs w:val="21"/>
        </w:rPr>
        <w:t>服务后，竟然出现报错信息。这是因为</w:t>
      </w:r>
      <w:r>
        <w:rPr>
          <w:color w:val="000000"/>
          <w:kern w:val="2"/>
          <w:szCs w:val="21"/>
        </w:rPr>
        <w:t>SELinux</w:t>
      </w:r>
      <w:r>
        <w:rPr>
          <w:rFonts w:hint="eastAsia"/>
          <w:color w:val="000000"/>
          <w:kern w:val="2"/>
          <w:szCs w:val="21"/>
        </w:rPr>
        <w:t>服务检测到</w:t>
      </w:r>
      <w:r>
        <w:rPr>
          <w:color w:val="000000"/>
          <w:kern w:val="2"/>
          <w:szCs w:val="21"/>
        </w:rPr>
        <w:t>6111</w:t>
      </w:r>
      <w:r>
        <w:rPr>
          <w:rFonts w:hint="eastAsia"/>
          <w:color w:val="000000"/>
          <w:kern w:val="2"/>
          <w:szCs w:val="21"/>
        </w:rPr>
        <w:t>和</w:t>
      </w:r>
      <w:r>
        <w:rPr>
          <w:color w:val="000000"/>
          <w:kern w:val="2"/>
          <w:szCs w:val="21"/>
        </w:rPr>
        <w:t>6222</w:t>
      </w:r>
      <w:r>
        <w:rPr>
          <w:rFonts w:hint="eastAsia"/>
          <w:color w:val="000000"/>
          <w:kern w:val="2"/>
          <w:szCs w:val="21"/>
        </w:rPr>
        <w:t>端口原本不属于</w:t>
      </w:r>
      <w:r>
        <w:rPr>
          <w:color w:val="000000"/>
          <w:kern w:val="2"/>
          <w:szCs w:val="21"/>
        </w:rPr>
        <w:t>Apache</w:t>
      </w:r>
      <w:r>
        <w:rPr>
          <w:rFonts w:hint="eastAsia"/>
          <w:color w:val="000000"/>
          <w:kern w:val="2"/>
          <w:szCs w:val="21"/>
        </w:rPr>
        <w:t>服务应该需要的资源，但现在却以</w:t>
      </w:r>
      <w:r>
        <w:rPr>
          <w:color w:val="000000"/>
          <w:kern w:val="2"/>
          <w:szCs w:val="21"/>
        </w:rPr>
        <w:t>httpd</w:t>
      </w:r>
      <w:r>
        <w:rPr>
          <w:rFonts w:hint="eastAsia"/>
          <w:color w:val="000000"/>
          <w:kern w:val="2"/>
          <w:szCs w:val="21"/>
        </w:rPr>
        <w:t>服务程序的名义监听使用了，所以</w:t>
      </w:r>
      <w:r>
        <w:rPr>
          <w:color w:val="000000"/>
          <w:kern w:val="2"/>
          <w:szCs w:val="21"/>
        </w:rPr>
        <w:t>SELinux</w:t>
      </w:r>
      <w:r>
        <w:rPr>
          <w:rFonts w:hint="eastAsia"/>
          <w:color w:val="000000"/>
          <w:kern w:val="2"/>
          <w:szCs w:val="21"/>
        </w:rPr>
        <w:t>会拒绝使用</w:t>
      </w:r>
      <w:r>
        <w:rPr>
          <w:color w:val="000000"/>
          <w:kern w:val="2"/>
          <w:szCs w:val="21"/>
        </w:rPr>
        <w:t>Apache</w:t>
      </w:r>
      <w:r>
        <w:rPr>
          <w:rFonts w:hint="eastAsia"/>
          <w:color w:val="000000"/>
          <w:kern w:val="2"/>
          <w:szCs w:val="21"/>
        </w:rPr>
        <w:t>服务使用这两个端口。我们可以使用</w:t>
      </w:r>
      <w:r>
        <w:rPr>
          <w:color w:val="000000"/>
          <w:kern w:val="2"/>
          <w:szCs w:val="21"/>
        </w:rPr>
        <w:t>semanage</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协议相关且</w:t>
      </w:r>
      <w:r>
        <w:rPr>
          <w:color w:val="000000"/>
          <w:kern w:val="2"/>
          <w:szCs w:val="21"/>
        </w:rPr>
        <w:t>SELinux</w:t>
      </w:r>
      <w:r>
        <w:rPr>
          <w:rFonts w:hint="eastAsia"/>
          <w:color w:val="000000"/>
          <w:kern w:val="2"/>
          <w:szCs w:val="21"/>
        </w:rPr>
        <w:t>服务允许的端口列表。</w:t>
      </w:r>
    </w:p>
    <w:p>
      <w:pPr>
        <w:pStyle w:val="58"/>
        <w:rPr>
          <w:kern w:val="2"/>
        </w:rPr>
      </w:pPr>
    </w:p>
    <w:p>
      <w:pPr>
        <w:pStyle w:val="26"/>
        <w:spacing w:line="214" w:lineRule="exact"/>
        <w:rPr>
          <w:kern w:val="2"/>
        </w:rPr>
      </w:pPr>
      <w:r>
        <w:rPr>
          <w:kern w:val="2"/>
        </w:rPr>
        <w:t>[root@linuxprobe ~]# semanage port -l | grep http</w:t>
      </w:r>
    </w:p>
    <w:p>
      <w:pPr>
        <w:pStyle w:val="26"/>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pPr>
        <w:pStyle w:val="26"/>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pPr>
        <w:pStyle w:val="26"/>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80, 81, 443, 488, 8008, 8009, 8443, 9000</w:t>
      </w:r>
    </w:p>
    <w:p>
      <w:pPr>
        <w:pStyle w:val="26"/>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pPr>
        <w:pStyle w:val="26"/>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spacing w:val="-4"/>
          <w:kern w:val="2"/>
          <w:szCs w:val="21"/>
        </w:rPr>
        <w:t>：</w:t>
      </w:r>
      <w:r>
        <w:rPr>
          <w:color w:val="000000"/>
          <w:spacing w:val="-4"/>
          <w:kern w:val="2"/>
          <w:szCs w:val="21"/>
        </w:rPr>
        <w:t>SELinux</w:t>
      </w:r>
      <w:r>
        <w:rPr>
          <w:rFonts w:hint="eastAsia"/>
          <w:color w:val="000000"/>
          <w:spacing w:val="-4"/>
          <w:kern w:val="2"/>
          <w:szCs w:val="21"/>
        </w:rPr>
        <w:t>允许的与</w:t>
      </w:r>
      <w:r>
        <w:rPr>
          <w:color w:val="000000"/>
          <w:spacing w:val="-4"/>
          <w:kern w:val="2"/>
          <w:szCs w:val="21"/>
        </w:rPr>
        <w:t>HTTP</w:t>
      </w:r>
      <w:r>
        <w:rPr>
          <w:rFonts w:hint="eastAsia"/>
          <w:color w:val="000000"/>
          <w:spacing w:val="-4"/>
          <w:kern w:val="2"/>
          <w:szCs w:val="21"/>
        </w:rPr>
        <w:t>协议相关的端口号中默认没有包含</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w:t>
      </w:r>
      <w:r>
        <w:rPr>
          <w:rFonts w:hint="eastAsia"/>
          <w:color w:val="000000"/>
          <w:spacing w:val="2"/>
          <w:kern w:val="2"/>
          <w:szCs w:val="21"/>
        </w:rPr>
        <w:t>因此需要将这两个端口号手动添加进去。该操作会立即生效，而且在系统重启过后依然有效。设置好后再重启</w:t>
      </w:r>
      <w:r>
        <w:rPr>
          <w:color w:val="000000"/>
          <w:spacing w:val="2"/>
          <w:kern w:val="2"/>
          <w:szCs w:val="21"/>
        </w:rPr>
        <w:t>httpd</w:t>
      </w:r>
      <w:r>
        <w:rPr>
          <w:rFonts w:hint="eastAsia"/>
          <w:color w:val="000000"/>
          <w:spacing w:val="2"/>
          <w:kern w:val="2"/>
          <w:szCs w:val="21"/>
        </w:rPr>
        <w:t>服务程序，然后就可以看到网页内容了，结果如图</w:t>
      </w:r>
      <w:r>
        <w:rPr>
          <w:color w:val="000000"/>
          <w:spacing w:val="2"/>
          <w:kern w:val="2"/>
          <w:szCs w:val="21"/>
        </w:rPr>
        <w:t>10-17</w:t>
      </w:r>
      <w:r>
        <w:rPr>
          <w:rFonts w:hint="eastAsia"/>
          <w:color w:val="000000"/>
          <w:spacing w:val="2"/>
          <w:kern w:val="2"/>
          <w:szCs w:val="21"/>
        </w:rPr>
        <w:t>所示。</w:t>
      </w:r>
    </w:p>
    <w:p>
      <w:pPr>
        <w:pStyle w:val="58"/>
        <w:rPr>
          <w:kern w:val="2"/>
        </w:rPr>
      </w:pPr>
    </w:p>
    <w:p>
      <w:pPr>
        <w:pStyle w:val="26"/>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6111</w:t>
      </w:r>
    </w:p>
    <w:p>
      <w:pPr>
        <w:pStyle w:val="26"/>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6222</w:t>
      </w:r>
    </w:p>
    <w:p>
      <w:pPr>
        <w:pStyle w:val="26"/>
        <w:spacing w:line="214" w:lineRule="exact"/>
        <w:rPr>
          <w:kern w:val="2"/>
        </w:rPr>
      </w:pPr>
      <w:r>
        <w:rPr>
          <w:kern w:val="2"/>
        </w:rPr>
        <w:t>[root@linuxprobe ~]# semanage port -l| grep http</w:t>
      </w:r>
    </w:p>
    <w:p>
      <w:pPr>
        <w:pStyle w:val="26"/>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pPr>
        <w:pStyle w:val="26"/>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pPr>
        <w:pStyle w:val="26"/>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6222, 6111, 80, 81, 443, 488, 8008, 8009, 8443, 9000</w:t>
      </w:r>
    </w:p>
    <w:p>
      <w:pPr>
        <w:pStyle w:val="26"/>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pPr>
        <w:pStyle w:val="26"/>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pPr>
        <w:pStyle w:val="26"/>
        <w:spacing w:line="214" w:lineRule="exact"/>
        <w:rPr>
          <w:kern w:val="2"/>
        </w:rPr>
      </w:pPr>
      <w:r>
        <w:rPr>
          <w:kern w:val="2"/>
        </w:rPr>
        <w:t>[root@linuxprobe ~]# systemctl restart httpd</w:t>
      </w:r>
    </w:p>
    <w:p>
      <w:pPr>
        <w:pStyle w:val="26"/>
        <w:spacing w:line="214" w:lineRule="exact"/>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419600" cy="1783080"/>
            <wp:effectExtent l="19050" t="19050" r="0" b="7620"/>
            <wp:docPr id="154" name="图片 154" descr="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10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419600" cy="178308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10-17  </w:t>
      </w:r>
      <w:r>
        <w:rPr>
          <w:rFonts w:hint="eastAsia"/>
          <w:color w:val="000000"/>
          <w:kern w:val="2"/>
          <w:szCs w:val="21"/>
        </w:rPr>
        <w:t>基于端口号访问虚拟主机网站</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10.6</w:t>
            </w:r>
            <w:r>
              <w:rPr>
                <w:color w:val="000000"/>
                <w:kern w:val="2"/>
                <w:szCs w:val="21"/>
              </w:rPr>
              <w:t xml:space="preserve">  </w:t>
            </w:r>
            <w:r>
              <w:rPr>
                <w:color w:val="000000"/>
                <w:kern w:val="2"/>
              </w:rPr>
              <w:t>Apache</w:t>
            </w:r>
            <w:r>
              <w:rPr>
                <w:rFonts w:hint="eastAsia"/>
                <w:color w:val="000000"/>
                <w:kern w:val="2"/>
              </w:rPr>
              <w:t>的访问控制</w:t>
            </w:r>
          </w:p>
        </w:tc>
      </w:tr>
    </w:tbl>
    <w:p>
      <w:pPr>
        <w:pStyle w:val="56"/>
        <w:rPr>
          <w:kern w:val="2"/>
        </w:rPr>
      </w:pPr>
    </w:p>
    <w:p>
      <w:pPr>
        <w:rPr>
          <w:kern w:val="2"/>
        </w:rPr>
      </w:pPr>
      <w:r>
        <w:rPr>
          <w:color w:val="000000"/>
          <w:kern w:val="2"/>
          <w:szCs w:val="21"/>
        </w:rPr>
        <w:t>Apache</w:t>
      </w:r>
      <w:r>
        <w:rPr>
          <w:rFonts w:hint="eastAsia"/>
          <w:color w:val="000000"/>
          <w:kern w:val="2"/>
          <w:szCs w:val="21"/>
        </w:rPr>
        <w:t>可以基于源主机名、源</w:t>
      </w:r>
      <w:r>
        <w:rPr>
          <w:color w:val="000000"/>
          <w:kern w:val="2"/>
          <w:szCs w:val="21"/>
        </w:rPr>
        <w:t>IP</w:t>
      </w:r>
      <w:r>
        <w:rPr>
          <w:rFonts w:hint="eastAsia"/>
          <w:color w:val="000000"/>
          <w:kern w:val="2"/>
          <w:szCs w:val="21"/>
        </w:rPr>
        <w:t>地址或源主机上的浏览器特征等信息对网站上的资源进行访问控制。它通过</w:t>
      </w:r>
      <w:r>
        <w:rPr>
          <w:color w:val="000000"/>
          <w:kern w:val="2"/>
          <w:szCs w:val="21"/>
        </w:rPr>
        <w:t>Allow</w:t>
      </w:r>
      <w:r>
        <w:rPr>
          <w:rFonts w:hint="eastAsia"/>
          <w:color w:val="000000"/>
          <w:kern w:val="2"/>
          <w:szCs w:val="21"/>
        </w:rPr>
        <w:t>指令允许某个主机访问服务器上的网站资源，通过</w:t>
      </w:r>
      <w:r>
        <w:rPr>
          <w:color w:val="000000"/>
          <w:kern w:val="2"/>
          <w:szCs w:val="21"/>
        </w:rPr>
        <w:t>Deny</w:t>
      </w:r>
      <w:r>
        <w:rPr>
          <w:rFonts w:hint="eastAsia"/>
          <w:color w:val="000000"/>
          <w:kern w:val="2"/>
          <w:szCs w:val="21"/>
        </w:rPr>
        <w:t>指令实现禁止访问。在允许或禁止访问网站资源时，还会用到</w:t>
      </w:r>
      <w:r>
        <w:rPr>
          <w:color w:val="000000"/>
          <w:kern w:val="2"/>
          <w:szCs w:val="21"/>
        </w:rPr>
        <w:t>Order</w:t>
      </w:r>
      <w:r>
        <w:rPr>
          <w:rFonts w:hint="eastAsia"/>
          <w:color w:val="000000"/>
          <w:kern w:val="2"/>
          <w:szCs w:val="21"/>
        </w:rPr>
        <w:t>指令，这个指令用来定义</w:t>
      </w:r>
      <w:r>
        <w:rPr>
          <w:color w:val="000000"/>
          <w:kern w:val="2"/>
          <w:szCs w:val="21"/>
        </w:rPr>
        <w:t>Allow</w:t>
      </w:r>
      <w:r>
        <w:rPr>
          <w:rFonts w:hint="eastAsia"/>
          <w:color w:val="000000"/>
          <w:kern w:val="2"/>
          <w:szCs w:val="21"/>
        </w:rPr>
        <w:t>或</w:t>
      </w:r>
      <w:r>
        <w:rPr>
          <w:color w:val="000000"/>
          <w:kern w:val="2"/>
          <w:szCs w:val="21"/>
        </w:rPr>
        <w:t>Deny</w:t>
      </w:r>
      <w:r>
        <w:rPr>
          <w:rFonts w:hint="eastAsia"/>
          <w:color w:val="000000"/>
          <w:kern w:val="2"/>
          <w:szCs w:val="21"/>
        </w:rPr>
        <w:t>指令起作用的顺序，其匹配原则是按照顺序进行匹配，若匹配成功则执行后面的默认指令。比如“</w:t>
      </w:r>
      <w:r>
        <w:rPr>
          <w:color w:val="000000"/>
          <w:kern w:val="2"/>
          <w:szCs w:val="21"/>
        </w:rPr>
        <w:t>Order Allow, Deny</w:t>
      </w:r>
      <w:r>
        <w:rPr>
          <w:rFonts w:hint="eastAsia"/>
          <w:color w:val="000000"/>
          <w:kern w:val="2"/>
          <w:szCs w:val="21"/>
        </w:rPr>
        <w:t>”表示先将源主机与允许规则进行匹配，若匹配成功则允许访问请求，反之则拒绝访问请求。</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：先在服务器上的网站数据目录中新建一个子目录，并在这个子目录中创建一个包含</w:t>
      </w:r>
      <w:r>
        <w:rPr>
          <w:kern w:val="2"/>
        </w:rPr>
        <w:t>Successful</w:t>
      </w:r>
      <w:r>
        <w:rPr>
          <w:rFonts w:hint="eastAsia"/>
          <w:kern w:val="2"/>
        </w:rPr>
        <w:t>单词的首页文件。</w:t>
      </w:r>
    </w:p>
    <w:p>
      <w:pPr>
        <w:pStyle w:val="58"/>
        <w:rPr>
          <w:kern w:val="2"/>
        </w:rPr>
      </w:pPr>
    </w:p>
    <w:p>
      <w:pPr>
        <w:pStyle w:val="26"/>
        <w:rPr>
          <w:kern w:val="2"/>
        </w:rPr>
      </w:pPr>
      <w:r>
        <w:rPr>
          <w:kern w:val="2"/>
        </w:rPr>
        <w:t>[root@linuxprobe ~]# mkdir /var/www/html/server</w:t>
      </w:r>
    </w:p>
    <w:p>
      <w:pPr>
        <w:pStyle w:val="26"/>
        <w:rPr>
          <w:kern w:val="2"/>
        </w:rPr>
      </w:pPr>
      <w:r>
        <w:rPr>
          <w:kern w:val="2"/>
        </w:rPr>
        <w:t>[root@linuxprobe ~]# echo "Successful" &gt; /var/www/html/server/index.html</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服务的配置文件，在第</w:t>
      </w:r>
      <w:r>
        <w:rPr>
          <w:color w:val="000000"/>
          <w:kern w:val="2"/>
          <w:szCs w:val="21"/>
        </w:rPr>
        <w:t>129</w:t>
      </w:r>
      <w:r>
        <w:rPr>
          <w:rFonts w:hint="eastAsia"/>
          <w:color w:val="000000"/>
          <w:kern w:val="2"/>
          <w:szCs w:val="21"/>
        </w:rPr>
        <w:t>行后面添加下述规则来限制源主机的访问。这段规则的含义是允许使用</w:t>
      </w:r>
      <w:r>
        <w:rPr>
          <w:color w:val="000000"/>
          <w:kern w:val="2"/>
          <w:szCs w:val="21"/>
        </w:rPr>
        <w:t>Firefox</w:t>
      </w:r>
      <w:r>
        <w:rPr>
          <w:rFonts w:hint="eastAsia"/>
          <w:color w:val="000000"/>
          <w:kern w:val="2"/>
          <w:szCs w:val="21"/>
        </w:rPr>
        <w:t>浏览器的主机访问服务器上的首页文件，除此之外的所有请求都将被拒绝。使用</w:t>
      </w:r>
      <w:r>
        <w:rPr>
          <w:color w:val="000000"/>
          <w:kern w:val="2"/>
          <w:szCs w:val="21"/>
        </w:rPr>
        <w:t>F</w:t>
      </w:r>
      <w:r>
        <w:rPr>
          <w:rFonts w:hint="eastAsia"/>
          <w:color w:val="000000"/>
          <w:kern w:val="2"/>
          <w:szCs w:val="21"/>
        </w:rPr>
        <w:t>ire</w:t>
      </w:r>
      <w:r>
        <w:rPr>
          <w:color w:val="000000"/>
          <w:kern w:val="2"/>
          <w:szCs w:val="21"/>
        </w:rPr>
        <w:t>fox</w:t>
      </w:r>
      <w:r>
        <w:rPr>
          <w:rFonts w:hint="eastAsia"/>
          <w:color w:val="000000"/>
          <w:kern w:val="2"/>
          <w:szCs w:val="21"/>
        </w:rPr>
        <w:t>浏览器的访问效果如图</w:t>
      </w:r>
      <w:r>
        <w:rPr>
          <w:color w:val="000000"/>
          <w:kern w:val="2"/>
          <w:szCs w:val="21"/>
        </w:rPr>
        <w:t>10-18</w:t>
      </w:r>
      <w:r>
        <w:rPr>
          <w:rFonts w:hint="eastAsia"/>
          <w:color w:val="000000"/>
          <w:kern w:val="2"/>
          <w:szCs w:val="21"/>
        </w:rPr>
        <w:t>所示。</w:t>
      </w:r>
    </w:p>
    <w:p>
      <w:pPr>
        <w:pStyle w:val="58"/>
        <w:rPr>
          <w:kern w:val="2"/>
        </w:rPr>
      </w:pPr>
    </w:p>
    <w:p>
      <w:pPr>
        <w:pStyle w:val="26"/>
        <w:rPr>
          <w:kern w:val="2"/>
        </w:rPr>
      </w:pPr>
      <w:r>
        <w:rPr>
          <w:kern w:val="2"/>
        </w:rPr>
        <w:t>[root@linuxprobe ~]# vim /etc/httpd/conf/httpd.conf</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129 &lt;Directory "/var/www/html/server"&gt;</w:t>
      </w:r>
    </w:p>
    <w:p>
      <w:pPr>
        <w:pStyle w:val="26"/>
        <w:rPr>
          <w:kern w:val="2"/>
        </w:rPr>
      </w:pPr>
      <w:r>
        <w:rPr>
          <w:kern w:val="2"/>
        </w:rPr>
        <w:t>130 SetEnvIf User-Agent "Firefox" ff=1</w:t>
      </w:r>
    </w:p>
    <w:p>
      <w:pPr>
        <w:pStyle w:val="26"/>
        <w:rPr>
          <w:kern w:val="2"/>
        </w:rPr>
      </w:pPr>
      <w:r>
        <w:rPr>
          <w:kern w:val="2"/>
        </w:rPr>
        <w:t>131 Order allow,deny</w:t>
      </w:r>
    </w:p>
    <w:p>
      <w:pPr>
        <w:pStyle w:val="26"/>
        <w:rPr>
          <w:kern w:val="2"/>
        </w:rPr>
      </w:pPr>
      <w:r>
        <w:rPr>
          <w:kern w:val="2"/>
        </w:rPr>
        <w:t>132 Allow from env=ff</w:t>
      </w:r>
    </w:p>
    <w:p>
      <w:pPr>
        <w:pStyle w:val="26"/>
        <w:rPr>
          <w:kern w:val="2"/>
        </w:rPr>
      </w:pPr>
      <w:r>
        <w:rPr>
          <w:kern w:val="2"/>
        </w:rPr>
        <w:t>133 &lt;/Directory&gt;</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[root@linuxprobe ~]# systemctl restart httpd</w:t>
      </w: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4084320" cy="845820"/>
            <wp:effectExtent l="19050" t="19050" r="0" b="0"/>
            <wp:docPr id="155" name="图片 155"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0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084320" cy="8458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10-18  </w:t>
      </w:r>
      <w:r>
        <w:rPr>
          <w:rFonts w:hint="eastAsia"/>
          <w:color w:val="000000"/>
          <w:kern w:val="2"/>
          <w:szCs w:val="21"/>
        </w:rPr>
        <w:t>火狐浏览器成功访问</w:t>
      </w:r>
    </w:p>
    <w:p>
      <w:pPr>
        <w:rPr>
          <w:kern w:val="2"/>
        </w:rPr>
      </w:pPr>
      <w:r>
        <w:rPr>
          <w:rFonts w:hint="eastAsia"/>
          <w:color w:val="000000"/>
          <w:kern w:val="2"/>
          <w:szCs w:val="21"/>
        </w:rPr>
        <w:t>除了匹配源主机的浏览器特征之外，还可以通过匹配源主机的</w:t>
      </w:r>
      <w:r>
        <w:rPr>
          <w:color w:val="000000"/>
          <w:kern w:val="2"/>
          <w:szCs w:val="21"/>
        </w:rPr>
        <w:t>IP</w:t>
      </w:r>
      <w:r>
        <w:rPr>
          <w:rFonts w:hint="eastAsia"/>
          <w:color w:val="000000"/>
          <w:kern w:val="2"/>
          <w:szCs w:val="21"/>
        </w:rPr>
        <w:t>地址进行访问控制。例如，我们只允许</w:t>
      </w:r>
      <w:r>
        <w:rPr>
          <w:color w:val="000000"/>
          <w:kern w:val="2"/>
          <w:szCs w:val="21"/>
        </w:rPr>
        <w:t>IP</w:t>
      </w:r>
      <w:r>
        <w:rPr>
          <w:rFonts w:hint="eastAsia"/>
          <w:color w:val="000000"/>
          <w:kern w:val="2"/>
          <w:szCs w:val="21"/>
        </w:rPr>
        <w:t>地址为</w:t>
      </w:r>
      <w:r>
        <w:rPr>
          <w:color w:val="000000"/>
          <w:kern w:val="2"/>
          <w:szCs w:val="21"/>
        </w:rPr>
        <w:t>192.168.10.20</w:t>
      </w:r>
      <w:r>
        <w:rPr>
          <w:rFonts w:hint="eastAsia"/>
          <w:color w:val="000000"/>
          <w:kern w:val="2"/>
          <w:szCs w:val="21"/>
        </w:rPr>
        <w:t>的主机访问网站资源，那么就可以在</w:t>
      </w:r>
      <w:r>
        <w:rPr>
          <w:color w:val="000000"/>
          <w:kern w:val="2"/>
          <w:szCs w:val="21"/>
        </w:rPr>
        <w:t>httpd</w:t>
      </w:r>
      <w:r>
        <w:rPr>
          <w:rFonts w:hint="eastAsia"/>
          <w:color w:val="000000"/>
          <w:kern w:val="2"/>
          <w:szCs w:val="21"/>
        </w:rPr>
        <w:t>服务配置文件的第</w:t>
      </w:r>
      <w:r>
        <w:rPr>
          <w:color w:val="000000"/>
          <w:kern w:val="2"/>
          <w:szCs w:val="21"/>
        </w:rPr>
        <w:t>129</w:t>
      </w:r>
      <w:r>
        <w:rPr>
          <w:rFonts w:hint="eastAsia"/>
          <w:color w:val="000000"/>
          <w:kern w:val="2"/>
          <w:szCs w:val="21"/>
        </w:rPr>
        <w:t>行后面添加下述规则。这样在重启</w:t>
      </w:r>
      <w:r>
        <w:rPr>
          <w:color w:val="000000"/>
          <w:kern w:val="2"/>
          <w:szCs w:val="21"/>
        </w:rPr>
        <w:t>httpd</w:t>
      </w:r>
      <w:r>
        <w:rPr>
          <w:rFonts w:hint="eastAsia"/>
          <w:color w:val="000000"/>
          <w:kern w:val="2"/>
          <w:szCs w:val="21"/>
        </w:rPr>
        <w:t>服务程序后再用本机（即服务器，其</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）来访问网站的首页面时就会提示访问被拒绝了，如图</w:t>
      </w:r>
      <w:r>
        <w:rPr>
          <w:color w:val="000000"/>
          <w:kern w:val="2"/>
          <w:szCs w:val="21"/>
        </w:rPr>
        <w:t>10-19</w:t>
      </w:r>
      <w:r>
        <w:rPr>
          <w:rFonts w:hint="eastAsia"/>
          <w:color w:val="000000"/>
          <w:kern w:val="2"/>
          <w:szCs w:val="21"/>
        </w:rPr>
        <w:t>所示。</w:t>
      </w:r>
    </w:p>
    <w:p>
      <w:pPr>
        <w:pStyle w:val="58"/>
        <w:rPr>
          <w:kern w:val="2"/>
        </w:rPr>
      </w:pPr>
    </w:p>
    <w:p>
      <w:pPr>
        <w:pStyle w:val="26"/>
        <w:rPr>
          <w:kern w:val="2"/>
        </w:rPr>
      </w:pPr>
      <w:r>
        <w:rPr>
          <w:kern w:val="2"/>
        </w:rPr>
        <w:t>[root@linuxprobe ~]# vim /etc/httpd/conf/httpd.conf</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129 &lt;Directory "/var/www/html/server"&gt;</w:t>
      </w:r>
    </w:p>
    <w:p>
      <w:pPr>
        <w:pStyle w:val="26"/>
        <w:rPr>
          <w:kern w:val="2"/>
        </w:rPr>
      </w:pPr>
      <w:r>
        <w:rPr>
          <w:kern w:val="2"/>
        </w:rPr>
        <w:t>130 Order allow,deny  </w:t>
      </w:r>
    </w:p>
    <w:p>
      <w:pPr>
        <w:pStyle w:val="26"/>
        <w:rPr>
          <w:kern w:val="2"/>
        </w:rPr>
      </w:pPr>
      <w:r>
        <w:rPr>
          <w:kern w:val="2"/>
        </w:rPr>
        <w:t>131 Allow from 192.168.10.20</w:t>
      </w:r>
    </w:p>
    <w:p>
      <w:pPr>
        <w:pStyle w:val="26"/>
        <w:rPr>
          <w:kern w:val="2"/>
        </w:rPr>
      </w:pPr>
      <w:r>
        <w:rPr>
          <w:kern w:val="2"/>
        </w:rPr>
        <w:t>132 Order allow,deny</w:t>
      </w:r>
    </w:p>
    <w:p>
      <w:pPr>
        <w:pStyle w:val="26"/>
        <w:rPr>
          <w:kern w:val="2"/>
        </w:rPr>
      </w:pPr>
      <w:r>
        <w:rPr>
          <w:kern w:val="2"/>
        </w:rPr>
        <w:t>133 &lt;/Directory&gt;</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[root@linuxprobe ~]# systemctl restart httpd</w:t>
      </w:r>
    </w:p>
    <w:p>
      <w:pPr>
        <w:pStyle w:val="26"/>
        <w:rPr>
          <w:kern w:val="2"/>
        </w:rPr>
      </w:pPr>
      <w:r>
        <w:rPr>
          <w:kern w:val="2"/>
        </w:rPr>
        <w:t>[root@linuxprobe ~]# firefox</w:t>
      </w:r>
    </w:p>
    <w:p>
      <w:pPr>
        <w:pStyle w:val="59"/>
        <w:spacing w:after="90"/>
        <w:rPr>
          <w:kern w:val="2"/>
        </w:rPr>
      </w:pPr>
    </w:p>
    <w:p>
      <w:pPr>
        <w:pStyle w:val="32"/>
        <w:rPr>
          <w:kern w:val="2"/>
        </w:rPr>
      </w:pPr>
      <w:r>
        <w:rPr>
          <w:color w:val="000000"/>
          <w:kern w:val="2"/>
          <w:szCs w:val="21"/>
        </w:rPr>
        <w:drawing>
          <wp:inline distT="0" distB="0" distL="0" distR="0">
            <wp:extent cx="3931920" cy="1165860"/>
            <wp:effectExtent l="19050" t="19050" r="0" b="0"/>
            <wp:docPr id="156" name="图片 156" descr="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0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3931920" cy="116586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10-19  </w:t>
      </w:r>
      <w:r>
        <w:rPr>
          <w:rFonts w:hint="eastAsia"/>
          <w:color w:val="000000"/>
          <w:kern w:val="2"/>
          <w:szCs w:val="21"/>
        </w:rPr>
        <w:t>因</w:t>
      </w:r>
      <w:r>
        <w:rPr>
          <w:color w:val="000000"/>
          <w:kern w:val="2"/>
          <w:szCs w:val="21"/>
        </w:rPr>
        <w:t>IP</w:t>
      </w:r>
      <w:r>
        <w:rPr>
          <w:rFonts w:hint="eastAsia"/>
          <w:color w:val="000000"/>
          <w:kern w:val="2"/>
          <w:szCs w:val="21"/>
        </w:rPr>
        <w:t>地址不符合要求而被拒绝访问</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什么是</w:t>
      </w:r>
      <w:r>
        <w:rPr>
          <w:kern w:val="2"/>
        </w:rPr>
        <w:t>Web</w:t>
      </w:r>
      <w:r>
        <w:rPr>
          <w:rFonts w:hint="eastAsia"/>
          <w:kern w:val="2"/>
        </w:rPr>
        <w:t>网络服务？</w:t>
      </w:r>
    </w:p>
    <w:p>
      <w:pPr>
        <w:pStyle w:val="52"/>
      </w:pPr>
      <w:r>
        <w:rPr>
          <w:rStyle w:val="18"/>
          <w:rFonts w:hint="eastAsia"/>
        </w:rPr>
        <w:t>答：</w:t>
      </w:r>
      <w:r>
        <w:rPr>
          <w:rFonts w:hint="eastAsia"/>
        </w:rPr>
        <w:t>一种允许用户通过浏览器访问到互联网中各种资源的服务。</w:t>
      </w:r>
    </w:p>
    <w:p>
      <w:pPr>
        <w:pStyle w:val="52"/>
      </w:pPr>
    </w:p>
    <w:p>
      <w:pPr>
        <w:pStyle w:val="43"/>
        <w:ind w:left="320" w:hanging="320"/>
        <w:rPr>
          <w:kern w:val="2"/>
        </w:rPr>
      </w:pPr>
      <w:r>
        <w:rPr>
          <w:kern w:val="2"/>
        </w:rPr>
        <w:t>2．</w:t>
      </w:r>
      <w:r>
        <w:rPr>
          <w:rFonts w:hint="eastAsia"/>
          <w:kern w:val="2"/>
        </w:rPr>
        <w:t>相较于</w:t>
      </w:r>
      <w:r>
        <w:rPr>
          <w:kern w:val="2"/>
        </w:rPr>
        <w:t>Nginx</w:t>
      </w:r>
      <w:r>
        <w:rPr>
          <w:rFonts w:hint="eastAsia"/>
          <w:kern w:val="2"/>
        </w:rPr>
        <w:t>服务程序，</w:t>
      </w:r>
      <w:r>
        <w:rPr>
          <w:kern w:val="2"/>
        </w:rPr>
        <w:t>Apache</w:t>
      </w:r>
      <w:r>
        <w:rPr>
          <w:rFonts w:hint="eastAsia"/>
          <w:kern w:val="2"/>
        </w:rPr>
        <w:t>服务程序最大的优势是什么？</w:t>
      </w:r>
    </w:p>
    <w:p>
      <w:pPr>
        <w:pStyle w:val="52"/>
      </w:pPr>
      <w:r>
        <w:rPr>
          <w:rStyle w:val="18"/>
          <w:rFonts w:hint="eastAsia"/>
        </w:rPr>
        <w:t>答：</w:t>
      </w:r>
      <w:r>
        <w:t>Apache</w:t>
      </w:r>
      <w:r>
        <w:rPr>
          <w:rFonts w:hint="eastAsia"/>
        </w:rPr>
        <w:t>服务程序具备跨平台特性、安全性，而且拥有快速、可靠、简单的</w:t>
      </w:r>
      <w:r>
        <w:t>API</w:t>
      </w:r>
      <w:r>
        <w:rPr>
          <w:rFonts w:hint="eastAsia"/>
        </w:rPr>
        <w:t>扩展。</w:t>
      </w:r>
    </w:p>
    <w:p>
      <w:pPr>
        <w:pStyle w:val="52"/>
      </w:pPr>
    </w:p>
    <w:p>
      <w:pPr>
        <w:pStyle w:val="43"/>
        <w:ind w:left="320" w:hanging="320"/>
        <w:rPr>
          <w:kern w:val="2"/>
        </w:rPr>
      </w:pPr>
      <w:r>
        <w:rPr>
          <w:kern w:val="2"/>
        </w:rPr>
        <w:t>3．httpd</w:t>
      </w:r>
      <w:r>
        <w:rPr>
          <w:rFonts w:hint="eastAsia"/>
          <w:kern w:val="2"/>
        </w:rPr>
        <w:t>服务程序没有检查到首页文件，会提示报错信息吗？</w:t>
      </w:r>
    </w:p>
    <w:p>
      <w:pPr>
        <w:pStyle w:val="52"/>
      </w:pPr>
      <w:r>
        <w:rPr>
          <w:rStyle w:val="18"/>
          <w:rFonts w:hint="eastAsia"/>
        </w:rPr>
        <w:t>答：</w:t>
      </w:r>
      <w:r>
        <w:rPr>
          <w:rFonts w:hint="eastAsia"/>
        </w:rPr>
        <w:t>不会，</w:t>
      </w:r>
      <w:r>
        <w:t>httpd</w:t>
      </w:r>
      <w:r>
        <w:rPr>
          <w:rFonts w:hint="eastAsia"/>
        </w:rPr>
        <w:t>服务在未找到网站首页文件时，会向访客显示一个默认页面。</w:t>
      </w:r>
    </w:p>
    <w:p>
      <w:pPr>
        <w:pStyle w:val="52"/>
      </w:pPr>
    </w:p>
    <w:p>
      <w:pPr>
        <w:pStyle w:val="43"/>
        <w:ind w:left="320" w:hanging="320"/>
        <w:rPr>
          <w:kern w:val="2"/>
        </w:rPr>
      </w:pPr>
      <w:r>
        <w:rPr>
          <w:kern w:val="2"/>
        </w:rPr>
        <w:t>4．</w:t>
      </w:r>
      <w:r>
        <w:rPr>
          <w:rFonts w:hint="eastAsia"/>
          <w:kern w:val="2"/>
        </w:rPr>
        <w:t>简述</w:t>
      </w:r>
      <w:r>
        <w:rPr>
          <w:kern w:val="2"/>
        </w:rPr>
        <w:t>Apache</w:t>
      </w:r>
      <w:r>
        <w:rPr>
          <w:rFonts w:hint="eastAsia"/>
          <w:kern w:val="2"/>
        </w:rPr>
        <w:t>服务主配置文件中全局配置参数、区域配置参数和注释信息的作用。</w:t>
      </w:r>
    </w:p>
    <w:p>
      <w:pPr>
        <w:pStyle w:val="52"/>
      </w:pPr>
      <w:r>
        <w:rPr>
          <w:rStyle w:val="18"/>
          <w:rFonts w:hint="eastAsia"/>
        </w:rPr>
        <w:t>答：</w:t>
      </w:r>
      <w:r>
        <w:rPr>
          <w:rFonts w:hint="eastAsia"/>
        </w:rPr>
        <w:t>全局配置参数是一种全局性的配置参数，可作用于对所有的子站点；区域配置参数则是单独针对于每个独立的子站点进行设置的；而注释信息一般是对服务程序的功能或某一行参数进行介绍。</w:t>
      </w:r>
    </w:p>
    <w:p>
      <w:pPr>
        <w:pStyle w:val="52"/>
      </w:pPr>
    </w:p>
    <w:p>
      <w:pPr>
        <w:pStyle w:val="43"/>
        <w:ind w:left="320" w:hanging="320"/>
        <w:rPr>
          <w:kern w:val="2"/>
        </w:rPr>
      </w:pPr>
      <w:r>
        <w:rPr>
          <w:kern w:val="2"/>
        </w:rPr>
        <w:t>5．</w:t>
      </w:r>
      <w:r>
        <w:rPr>
          <w:rFonts w:hint="eastAsia"/>
          <w:kern w:val="2"/>
        </w:rPr>
        <w:t>简述</w:t>
      </w:r>
      <w:r>
        <w:rPr>
          <w:kern w:val="2"/>
        </w:rPr>
        <w:t>SELinux</w:t>
      </w:r>
      <w:r>
        <w:rPr>
          <w:rFonts w:hint="eastAsia"/>
          <w:kern w:val="2"/>
        </w:rPr>
        <w:t>服务的作用。</w:t>
      </w:r>
    </w:p>
    <w:p>
      <w:pPr>
        <w:pStyle w:val="52"/>
      </w:pPr>
      <w:r>
        <w:rPr>
          <w:rStyle w:val="18"/>
          <w:rFonts w:hint="eastAsia"/>
        </w:rPr>
        <w:t>答：</w:t>
      </w:r>
      <w:r>
        <w:rPr>
          <w:rFonts w:hint="eastAsia"/>
        </w:rPr>
        <w:t>为了让各个服务进程都受到约束，使其仅获取到本应获取的资源。</w:t>
      </w:r>
    </w:p>
    <w:p>
      <w:pPr>
        <w:pStyle w:val="52"/>
      </w:pPr>
    </w:p>
    <w:p>
      <w:pPr>
        <w:pStyle w:val="43"/>
        <w:ind w:left="320" w:hanging="320"/>
        <w:rPr>
          <w:kern w:val="2"/>
        </w:rPr>
      </w:pPr>
      <w:r>
        <w:rPr>
          <w:kern w:val="2"/>
        </w:rPr>
        <w:t>6．</w:t>
      </w:r>
      <w:r>
        <w:rPr>
          <w:rFonts w:hint="eastAsia"/>
          <w:kern w:val="2"/>
        </w:rPr>
        <w:t>在使用</w:t>
      </w:r>
      <w:r>
        <w:rPr>
          <w:kern w:val="2"/>
        </w:rPr>
        <w:t>getenforce</w:t>
      </w:r>
      <w:r>
        <w:rPr>
          <w:rFonts w:hint="eastAsia"/>
          <w:kern w:val="2"/>
        </w:rPr>
        <w:t>命令查看</w:t>
      </w:r>
      <w:r>
        <w:rPr>
          <w:kern w:val="2"/>
        </w:rPr>
        <w:t>SELinux</w:t>
      </w:r>
      <w:r>
        <w:rPr>
          <w:rFonts w:hint="eastAsia"/>
          <w:kern w:val="2"/>
        </w:rPr>
        <w:t>服务模式时，发现其配置模式为</w:t>
      </w:r>
      <w:r>
        <w:rPr>
          <w:kern w:val="2"/>
        </w:rPr>
        <w:t>permissive</w:t>
      </w:r>
      <w:r>
        <w:rPr>
          <w:rFonts w:hint="eastAsia"/>
          <w:kern w:val="2"/>
        </w:rPr>
        <w:t>，这代表强制开启模式吗？</w:t>
      </w:r>
    </w:p>
    <w:p>
      <w:pPr>
        <w:pStyle w:val="52"/>
      </w:pPr>
      <w:r>
        <w:rPr>
          <w:rStyle w:val="18"/>
          <w:rFonts w:hint="eastAsia"/>
        </w:rPr>
        <w:t>答：</w:t>
      </w:r>
      <w:r>
        <w:rPr>
          <w:rFonts w:hint="eastAsia"/>
        </w:rPr>
        <w:t>不是，强制开启模式是</w:t>
      </w:r>
      <w:r>
        <w:t>enforcing</w:t>
      </w:r>
      <w:r>
        <w:rPr>
          <w:rFonts w:hint="eastAsia"/>
        </w:rPr>
        <w:t>，而</w:t>
      </w:r>
      <w:r>
        <w:t>permissive</w:t>
      </w:r>
      <w:r>
        <w:rPr>
          <w:rFonts w:hint="eastAsia"/>
        </w:rPr>
        <w:t>是只发出警告而不强制拦截的模式。</w:t>
      </w:r>
    </w:p>
    <w:p>
      <w:pPr>
        <w:pStyle w:val="52"/>
      </w:pPr>
    </w:p>
    <w:p>
      <w:pPr>
        <w:pStyle w:val="43"/>
        <w:ind w:left="320" w:hanging="320"/>
        <w:rPr>
          <w:kern w:val="2"/>
        </w:rPr>
      </w:pPr>
      <w:r>
        <w:rPr>
          <w:kern w:val="2"/>
        </w:rPr>
        <w:t>7．</w:t>
      </w:r>
      <w:r>
        <w:rPr>
          <w:rFonts w:hint="eastAsia"/>
          <w:kern w:val="2"/>
        </w:rPr>
        <w:t>在使用</w:t>
      </w:r>
      <w:r>
        <w:rPr>
          <w:kern w:val="2"/>
        </w:rPr>
        <w:t>semanage</w:t>
      </w:r>
      <w:r>
        <w:rPr>
          <w:rFonts w:hint="eastAsia"/>
          <w:kern w:val="2"/>
        </w:rPr>
        <w:t>命令修改了文件上应用的</w:t>
      </w:r>
      <w:r>
        <w:rPr>
          <w:kern w:val="2"/>
        </w:rPr>
        <w:t>SELinux</w:t>
      </w:r>
      <w:r>
        <w:rPr>
          <w:rFonts w:hint="eastAsia"/>
          <w:kern w:val="2"/>
        </w:rPr>
        <w:t>安全上下文后，还需要执行什么命令才可以让更改立即生效？</w:t>
      </w:r>
    </w:p>
    <w:p>
      <w:pPr>
        <w:pStyle w:val="52"/>
      </w:pPr>
      <w:r>
        <w:rPr>
          <w:rStyle w:val="18"/>
          <w:rFonts w:hint="eastAsia"/>
        </w:rPr>
        <w:t>答：</w:t>
      </w:r>
      <w:r>
        <w:rPr>
          <w:rFonts w:hint="eastAsia"/>
        </w:rPr>
        <w:t>还需要</w:t>
      </w:r>
      <w:r>
        <w:t>restorecon</w:t>
      </w:r>
      <w:r>
        <w:rPr>
          <w:rFonts w:hint="eastAsia"/>
        </w:rPr>
        <w:t>命令即可让新的</w:t>
      </w:r>
      <w:r>
        <w:t>SELinux</w:t>
      </w:r>
      <w:r>
        <w:rPr>
          <w:rFonts w:hint="eastAsia"/>
        </w:rPr>
        <w:t>安全上下文参数立即生效。</w:t>
      </w:r>
    </w:p>
    <w:p>
      <w:pPr>
        <w:pStyle w:val="52"/>
      </w:pPr>
    </w:p>
    <w:p>
      <w:pPr>
        <w:pStyle w:val="43"/>
        <w:ind w:left="320" w:hanging="320"/>
        <w:rPr>
          <w:kern w:val="2"/>
        </w:rPr>
      </w:pPr>
      <w:r>
        <w:rPr>
          <w:kern w:val="2"/>
        </w:rPr>
        <w:t>8．</w:t>
      </w:r>
      <w:r>
        <w:rPr>
          <w:rFonts w:hint="eastAsia"/>
          <w:kern w:val="2"/>
        </w:rPr>
        <w:t>要想查询并过滤出所有与</w:t>
      </w:r>
      <w:r>
        <w:rPr>
          <w:kern w:val="2"/>
        </w:rPr>
        <w:t>HTTP</w:t>
      </w:r>
      <w:r>
        <w:rPr>
          <w:rFonts w:hint="eastAsia"/>
          <w:kern w:val="2"/>
        </w:rPr>
        <w:t>协议相关的</w:t>
      </w:r>
      <w:r>
        <w:rPr>
          <w:kern w:val="2"/>
        </w:rPr>
        <w:t>SELinux</w:t>
      </w:r>
      <w:r>
        <w:rPr>
          <w:rFonts w:hint="eastAsia"/>
          <w:kern w:val="2"/>
        </w:rPr>
        <w:t>域策略有哪些，应该怎么做呢？</w:t>
      </w:r>
    </w:p>
    <w:p>
      <w:pPr>
        <w:pStyle w:val="52"/>
      </w:pPr>
      <w:r>
        <w:rPr>
          <w:rStyle w:val="18"/>
          <w:rFonts w:hint="eastAsia"/>
        </w:rPr>
        <w:t>答：</w:t>
      </w:r>
      <w:r>
        <w:rPr>
          <w:rFonts w:hint="eastAsia"/>
        </w:rPr>
        <w:t>可以结合管道符来实现，即执行</w:t>
      </w:r>
      <w:r>
        <w:t>getsebool -a | grep http</w:t>
      </w:r>
      <w:r>
        <w:rPr>
          <w:rFonts w:hint="eastAsia"/>
        </w:rPr>
        <w:t>命令。</w:t>
      </w:r>
    </w:p>
    <w:p>
      <w:pPr>
        <w:pStyle w:val="52"/>
      </w:pPr>
    </w:p>
    <w:p>
      <w:pPr>
        <w:pStyle w:val="43"/>
        <w:ind w:left="320" w:hanging="320"/>
        <w:rPr>
          <w:kern w:val="2"/>
        </w:rPr>
      </w:pPr>
      <w:r>
        <w:rPr>
          <w:kern w:val="2"/>
        </w:rPr>
        <w:t>9． Apache</w:t>
      </w:r>
      <w:r>
        <w:rPr>
          <w:rFonts w:hint="eastAsia"/>
          <w:kern w:val="2"/>
        </w:rPr>
        <w:t>服务程序可以基于哪些资源来创建虚拟主机网站呢？</w:t>
      </w:r>
    </w:p>
    <w:p>
      <w:pPr>
        <w:pStyle w:val="52"/>
      </w:pPr>
      <w:r>
        <w:rPr>
          <w:rStyle w:val="18"/>
          <w:rFonts w:hint="eastAsia"/>
        </w:rPr>
        <w:t>答：</w:t>
      </w:r>
      <w:r>
        <w:rPr>
          <w:rFonts w:hint="eastAsia"/>
        </w:rPr>
        <w:t>可以基于</w:t>
      </w:r>
      <w:r>
        <w:t>IP</w:t>
      </w:r>
      <w:r>
        <w:rPr>
          <w:rFonts w:hint="eastAsia"/>
        </w:rPr>
        <w:t>地址、主机名（域名）或者端口号创建虚拟主机网站。</w:t>
      </w:r>
    </w:p>
    <w:p>
      <w:pPr>
        <w:pStyle w:val="52"/>
      </w:pPr>
    </w:p>
    <w:p>
      <w:pPr>
        <w:pStyle w:val="43"/>
        <w:ind w:left="320" w:hanging="320"/>
        <w:rPr>
          <w:kern w:val="2"/>
        </w:rPr>
      </w:pPr>
      <w:r>
        <w:rPr>
          <w:kern w:val="2"/>
        </w:rPr>
        <w:t>10．</w:t>
      </w:r>
      <w:r>
        <w:rPr>
          <w:rFonts w:hint="eastAsia"/>
          <w:kern w:val="2"/>
        </w:rPr>
        <w:t>相对于基于</w:t>
      </w:r>
      <w:r>
        <w:rPr>
          <w:kern w:val="2"/>
        </w:rPr>
        <w:t>IP</w:t>
      </w:r>
      <w:r>
        <w:rPr>
          <w:rFonts w:hint="eastAsia"/>
          <w:kern w:val="2"/>
        </w:rPr>
        <w:t>地址和基于主机名（域名）配置的虚拟主机网站来说，使用端口号配置虚</w:t>
      </w:r>
      <w:r>
        <w:rPr>
          <w:kern w:val="2"/>
        </w:rPr>
        <w:br w:type="textWrapping"/>
      </w:r>
      <w:r>
        <w:rPr>
          <w:rFonts w:hint="cs"/>
          <w:kern w:val="2"/>
        </w:rPr>
        <w:t> </w:t>
      </w:r>
      <w:r>
        <w:rPr>
          <w:rFonts w:hint="eastAsia"/>
          <w:kern w:val="2"/>
        </w:rPr>
        <w:t>拟主机网站有哪些特点？</w:t>
      </w:r>
      <w:r>
        <w:rPr>
          <w:kern w:val="2"/>
        </w:rPr>
        <w:t xml:space="preserve"> </w:t>
      </w:r>
    </w:p>
    <w:p>
      <w:pPr>
        <w:pStyle w:val="52"/>
      </w:pPr>
      <w:r>
        <w:rPr>
          <w:rStyle w:val="18"/>
          <w:rFonts w:hint="eastAsia"/>
        </w:rPr>
        <w:t>答：</w:t>
      </w:r>
      <w:r>
        <w:rPr>
          <w:rFonts w:hint="eastAsia"/>
        </w:rPr>
        <w:t>在使用端口号来配置虚拟主机网站时，必须要考虑到</w:t>
      </w:r>
      <w:r>
        <w:t>SELinux</w:t>
      </w:r>
      <w:r>
        <w:rPr>
          <w:rFonts w:hint="eastAsia"/>
        </w:rPr>
        <w:t>域对</w:t>
      </w:r>
      <w:r>
        <w:t>httpd</w:t>
      </w:r>
      <w:r>
        <w:rPr>
          <w:rFonts w:hint="eastAsia"/>
        </w:rPr>
        <w:t>服务程序所用端口号的控制策略，还要在</w:t>
      </w:r>
      <w:r>
        <w:t>httpd</w:t>
      </w:r>
      <w:r>
        <w:rPr>
          <w:rFonts w:hint="eastAsia"/>
        </w:rPr>
        <w:t>服务程序的主配置文件中使用</w:t>
      </w:r>
      <w:r>
        <w:t>Listen</w:t>
      </w:r>
      <w:r>
        <w:rPr>
          <w:rFonts w:hint="eastAsia"/>
        </w:rPr>
        <w:t>参数来开启要监听的端口号。</w:t>
      </w:r>
    </w:p>
    <w:p>
      <w:pPr>
        <w:pStyle w:val="53"/>
        <w:pageBreakBefore/>
        <w:spacing w:after="151"/>
        <w:rPr>
          <w:kern w:val="2"/>
        </w:rPr>
      </w:pPr>
      <w:r>
        <w:rPr>
          <w:kern w:val="2"/>
          <w:sz w:val="20"/>
        </w:rPr>
        <mc:AlternateContent>
          <mc:Choice Requires="wps">
            <w:drawing>
              <wp:anchor distT="0" distB="0" distL="114300" distR="114300" simplePos="0" relativeHeight="251663360"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6" name="Line 182"/>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82" o:spid="_x0000_s1026" o:spt="20" style="position:absolute;left:0pt;margin-left:-73.5pt;margin-top:33pt;height:0pt;width:556.5pt;z-index:251663360;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KQDvXu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62336"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85" name="Rectangle 181"/>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81" o:spid="_x0000_s1026" o:spt="1" style="position:absolute;left:0pt;margin-left:159.45pt;margin-top:1.1pt;height:31.9pt;width:79.5pt;z-index:-251654144;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CuTw+o+QEAAN8DAAAOAAAAAAAAAAEAIAAAACcBAABkcnMvZTJvRG9j&#10;LnhtbFBLBQYAAAAABgAGAFkBAACSBQAAAAA=&#10;">
                <v:fill on="t" focussize="0,0"/>
                <v:stroke on="f"/>
                <v:imagedata o:title=""/>
                <o:lock v:ext="edit" aspectratio="f"/>
              </v:rect>
            </w:pict>
          </mc:Fallback>
        </mc:AlternateContent>
      </w:r>
      <w:r>
        <w:rPr>
          <w:rFonts w:hint="eastAsia"/>
          <w:kern w:val="2"/>
        </w:rPr>
        <w:t>第11章</w:t>
      </w:r>
    </w:p>
    <w:p>
      <w:pPr>
        <w:pStyle w:val="2"/>
        <w:rPr>
          <w:rFonts w:ascii="宋体" w:hAnsi="宋体" w:eastAsia="宋体"/>
          <w:kern w:val="2"/>
        </w:rPr>
      </w:pPr>
      <w:r>
        <w:rPr>
          <w:rFonts w:hint="eastAsia" w:ascii="宋体" w:hAnsi="宋体" w:eastAsia="宋体"/>
          <w:kern w:val="2"/>
        </w:rPr>
        <w:t>使用vsftpd服务传输文件</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64384" behindDoc="1" locked="0" layoutInCell="1" allowOverlap="1">
                <wp:simplePos x="0" y="0"/>
                <wp:positionH relativeFrom="column">
                  <wp:posOffset>-935990</wp:posOffset>
                </wp:positionH>
                <wp:positionV relativeFrom="paragraph">
                  <wp:posOffset>15240</wp:posOffset>
                </wp:positionV>
                <wp:extent cx="7052310" cy="989965"/>
                <wp:effectExtent l="0" t="0" r="0" b="4445"/>
                <wp:wrapNone/>
                <wp:docPr id="284" name="Rectangle 183"/>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83" o:spid="_x0000_s1026" o:spt="1" style="position:absolute;left:0pt;margin-left:-73.7pt;margin-top:1.2pt;height:77.95pt;width:555.3pt;z-index:-251652096;mso-width-relative:page;mso-height-relative:page;" fillcolor="#D9D9D9" filled="t" stroked="f" coordsize="21600,21600" o:gfxdata="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QkENc3QAAAAoBAAAPAAAAAAAAAAEAIAAAACIAAABkcnMvZG93&#10;bnJldi54bWxQSwECFAAUAAAACACHTuJA+JGYT/sBAADfAwAADgAAAAAAAAABACAAAAAsAQAAZHJz&#10;L2Uyb0RvYy54bWxQSwUGAAAAAAYABgBZAQAAmQU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文件传输协议；</w:t>
      </w:r>
    </w:p>
    <w:p>
      <w:pPr>
        <w:pStyle w:val="55"/>
        <w:rPr>
          <w:kern w:val="2"/>
        </w:rPr>
      </w:pPr>
      <w:r>
        <w:rPr>
          <w:kern w:val="2"/>
        </w:rPr>
        <w:sym w:font="Wingdings" w:char="00D8"/>
      </w:r>
      <w:r>
        <w:rPr>
          <w:kern w:val="2"/>
        </w:rPr>
        <w:tab/>
      </w:r>
      <w:r>
        <w:rPr>
          <w:kern w:val="2"/>
        </w:rPr>
        <w:t>vsftpd</w:t>
      </w:r>
      <w:r>
        <w:rPr>
          <w:rFonts w:hint="eastAsia"/>
          <w:kern w:val="2"/>
        </w:rPr>
        <w:t>服务程序；</w:t>
      </w:r>
    </w:p>
    <w:p>
      <w:pPr>
        <w:pStyle w:val="55"/>
        <w:rPr>
          <w:kern w:val="2"/>
        </w:rPr>
      </w:pPr>
      <w:r>
        <w:rPr>
          <w:kern w:val="2"/>
        </w:rPr>
        <w:sym w:font="Wingdings" w:char="00D8"/>
      </w:r>
      <w:r>
        <w:rPr>
          <w:kern w:val="2"/>
        </w:rPr>
        <w:tab/>
      </w:r>
      <w:r>
        <w:rPr>
          <w:rFonts w:hint="eastAsia"/>
          <w:kern w:val="2"/>
        </w:rPr>
        <w:t>简单文件传输协议。</w:t>
      </w:r>
    </w:p>
    <w:p>
      <w:pPr>
        <w:rPr>
          <w:kern w:val="2"/>
        </w:rPr>
      </w:pPr>
    </w:p>
    <w:p>
      <w:pPr>
        <w:rPr>
          <w:spacing w:val="-4"/>
          <w:kern w:val="2"/>
        </w:rPr>
      </w:pPr>
      <w:r>
        <w:rPr>
          <w:rFonts w:hint="eastAsia"/>
          <w:spacing w:val="-4"/>
          <w:kern w:val="2"/>
        </w:rPr>
        <w:t>本章开篇讲解了什么是文件传输协议（</w:t>
      </w:r>
      <w:r>
        <w:rPr>
          <w:spacing w:val="-4"/>
          <w:kern w:val="2"/>
        </w:rPr>
        <w:t>File Transfer Protocol</w:t>
      </w:r>
      <w:r>
        <w:rPr>
          <w:rFonts w:hint="eastAsia"/>
          <w:spacing w:val="-4"/>
          <w:kern w:val="2"/>
        </w:rPr>
        <w:t>，</w:t>
      </w:r>
      <w:r>
        <w:rPr>
          <w:spacing w:val="-4"/>
          <w:kern w:val="2"/>
        </w:rPr>
        <w:t>FTP</w:t>
      </w:r>
      <w:r>
        <w:rPr>
          <w:rFonts w:hint="eastAsia"/>
          <w:spacing w:val="-4"/>
          <w:kern w:val="2"/>
        </w:rPr>
        <w:t>），以及如何部署</w:t>
      </w:r>
      <w:r>
        <w:rPr>
          <w:spacing w:val="-4"/>
          <w:kern w:val="2"/>
        </w:rPr>
        <w:t>vsftpd</w:t>
      </w:r>
      <w:r>
        <w:rPr>
          <w:rFonts w:hint="eastAsia"/>
          <w:spacing w:val="-4"/>
          <w:kern w:val="2"/>
        </w:rPr>
        <w:t>服务程序，然后深度剖析了</w:t>
      </w:r>
      <w:r>
        <w:rPr>
          <w:spacing w:val="-4"/>
          <w:kern w:val="2"/>
        </w:rPr>
        <w:t>vsftpd</w:t>
      </w:r>
      <w:r>
        <w:rPr>
          <w:rFonts w:hint="eastAsia"/>
          <w:spacing w:val="-4"/>
          <w:kern w:val="2"/>
        </w:rPr>
        <w:t>主配置文件中最常用的参数及其作用，并完整演示了</w:t>
      </w:r>
      <w:r>
        <w:rPr>
          <w:spacing w:val="-4"/>
          <w:kern w:val="2"/>
        </w:rPr>
        <w:t>vsftpd</w:t>
      </w:r>
      <w:r>
        <w:rPr>
          <w:rFonts w:hint="eastAsia"/>
          <w:spacing w:val="-4"/>
          <w:kern w:val="2"/>
        </w:rPr>
        <w:t>服务程序三种认证模式（匿名开放模式、本地用户模式、虚拟用户模式）的配置方法。本章还涵盖了可插拔认证模块（</w:t>
      </w:r>
      <w:r>
        <w:rPr>
          <w:spacing w:val="-4"/>
          <w:kern w:val="2"/>
        </w:rPr>
        <w:t>Pluggable Authentication Module</w:t>
      </w:r>
      <w:r>
        <w:rPr>
          <w:rFonts w:hint="eastAsia"/>
          <w:spacing w:val="-4"/>
          <w:kern w:val="2"/>
        </w:rPr>
        <w:t>，</w:t>
      </w:r>
      <w:r>
        <w:rPr>
          <w:spacing w:val="-4"/>
          <w:kern w:val="2"/>
        </w:rPr>
        <w:t>PAM</w:t>
      </w:r>
      <w:r>
        <w:rPr>
          <w:rFonts w:hint="eastAsia"/>
          <w:spacing w:val="-4"/>
          <w:kern w:val="2"/>
        </w:rPr>
        <w:t>）的原理、作用以及实用配置方法。</w:t>
      </w:r>
    </w:p>
    <w:p>
      <w:pPr>
        <w:rPr>
          <w:kern w:val="2"/>
        </w:rPr>
      </w:pPr>
      <w:r>
        <w:rPr>
          <w:rFonts w:hint="eastAsia"/>
          <w:kern w:val="2"/>
        </w:rPr>
        <w:t>读者将通过本章介绍的实战内容进一步练习</w:t>
      </w:r>
      <w:r>
        <w:rPr>
          <w:kern w:val="2"/>
        </w:rPr>
        <w:t>SELinux</w:t>
      </w:r>
      <w:r>
        <w:rPr>
          <w:rFonts w:hint="eastAsia"/>
          <w:kern w:val="2"/>
        </w:rPr>
        <w:t>服务的配置方法，掌握简单文件传输协议（</w:t>
      </w:r>
      <w:r>
        <w:rPr>
          <w:kern w:val="2"/>
        </w:rPr>
        <w:t>Trivial File Transfer Protocol</w:t>
      </w:r>
      <w:r>
        <w:rPr>
          <w:rFonts w:hint="eastAsia"/>
          <w:kern w:val="2"/>
        </w:rPr>
        <w:t>，</w:t>
      </w:r>
      <w:r>
        <w:rPr>
          <w:kern w:val="2"/>
        </w:rPr>
        <w:t>TFTP</w:t>
      </w:r>
      <w:r>
        <w:rPr>
          <w:rFonts w:hint="eastAsia"/>
          <w:kern w:val="2"/>
        </w:rPr>
        <w:t>）的理论及配置方法，以及学习刘遄老师在服务部署和排错方面的经验技巧，以便灵活应对生产环境中遇到的各种问题。</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11.1</w:t>
            </w:r>
            <w:r>
              <w:rPr>
                <w:color w:val="000000"/>
                <w:kern w:val="2"/>
                <w:szCs w:val="21"/>
              </w:rPr>
              <w:t xml:space="preserve">  </w:t>
            </w:r>
            <w:r>
              <w:rPr>
                <w:rFonts w:hint="eastAsia"/>
                <w:color w:val="000000"/>
                <w:kern w:val="2"/>
              </w:rPr>
              <w:t>文件传输协议</w:t>
            </w:r>
          </w:p>
        </w:tc>
      </w:tr>
    </w:tbl>
    <w:p>
      <w:pPr>
        <w:pStyle w:val="56"/>
        <w:rPr>
          <w:kern w:val="2"/>
        </w:rPr>
      </w:pPr>
    </w:p>
    <w:p>
      <w:pPr>
        <w:rPr>
          <w:kern w:val="2"/>
        </w:rPr>
      </w:pPr>
      <w:r>
        <w:rPr>
          <w:rFonts w:hint="eastAsia"/>
          <w:color w:val="000000"/>
          <w:kern w:val="2"/>
        </w:rPr>
        <w:t>一</w:t>
      </w:r>
      <w:r>
        <w:rPr>
          <w:rFonts w:hint="eastAsia"/>
          <w:color w:val="000000"/>
          <w:spacing w:val="2"/>
          <w:kern w:val="2"/>
        </w:rPr>
        <w:t>般来讲，人们将计算机联网的首要目的就是获取资料，而文件传输是一种非常重要的获取资料的方式。今天的互联网是由几千万台个人计算机、工作站、服务器、小型机、大型机、巨型机等具有不同型号、不同架构的物理设备共同组成的，而且即便是个人计算机，也可能会装有</w:t>
      </w:r>
      <w:r>
        <w:rPr>
          <w:color w:val="000000"/>
          <w:spacing w:val="2"/>
          <w:kern w:val="2"/>
        </w:rPr>
        <w:t>Windows</w:t>
      </w:r>
      <w:r>
        <w:rPr>
          <w:rFonts w:hint="eastAsia"/>
          <w:color w:val="000000"/>
          <w:spacing w:val="2"/>
          <w:kern w:val="2"/>
        </w:rPr>
        <w:t>、</w:t>
      </w:r>
      <w:r>
        <w:rPr>
          <w:color w:val="000000"/>
          <w:spacing w:val="2"/>
          <w:kern w:val="2"/>
        </w:rPr>
        <w:t>Linux</w:t>
      </w:r>
      <w:r>
        <w:rPr>
          <w:rFonts w:hint="eastAsia"/>
          <w:color w:val="000000"/>
          <w:spacing w:val="2"/>
          <w:kern w:val="2"/>
        </w:rPr>
        <w:t>、</w:t>
      </w:r>
      <w:r>
        <w:rPr>
          <w:color w:val="000000"/>
          <w:spacing w:val="2"/>
          <w:kern w:val="2"/>
        </w:rPr>
        <w:t>UNIX</w:t>
      </w:r>
      <w:r>
        <w:rPr>
          <w:rFonts w:hint="eastAsia"/>
          <w:color w:val="000000"/>
          <w:spacing w:val="2"/>
          <w:kern w:val="2"/>
        </w:rPr>
        <w:t>、</w:t>
      </w:r>
      <w:r>
        <w:rPr>
          <w:color w:val="000000"/>
          <w:spacing w:val="2"/>
          <w:kern w:val="2"/>
        </w:rPr>
        <w:t>Mac</w:t>
      </w:r>
      <w:r>
        <w:rPr>
          <w:rFonts w:hint="eastAsia"/>
          <w:color w:val="000000"/>
          <w:spacing w:val="2"/>
          <w:kern w:val="2"/>
        </w:rPr>
        <w:t>等不同的操作系统。为了能够在如此复杂多样的设备之间解决问题解决文件传输问题，文件传输协议（</w:t>
      </w:r>
      <w:r>
        <w:rPr>
          <w:color w:val="000000"/>
          <w:spacing w:val="2"/>
          <w:kern w:val="2"/>
        </w:rPr>
        <w:t>FTP</w:t>
      </w:r>
      <w:r>
        <w:rPr>
          <w:rFonts w:hint="eastAsia"/>
          <w:color w:val="000000"/>
          <w:spacing w:val="2"/>
          <w:kern w:val="2"/>
        </w:rPr>
        <w:t>）应运而生。</w:t>
      </w:r>
    </w:p>
    <w:p>
      <w:pPr>
        <w:rPr>
          <w:kern w:val="2"/>
        </w:rPr>
      </w:pPr>
      <w:r>
        <w:rPr>
          <w:kern w:val="2"/>
        </w:rPr>
        <w:t>FTP</w:t>
      </w:r>
      <w:r>
        <w:rPr>
          <w:rFonts w:hint="eastAsia"/>
          <w:kern w:val="2"/>
        </w:rPr>
        <w:t>是一种在互联网中进行文件传输的协议，基于客户端</w:t>
      </w:r>
      <w:r>
        <w:rPr>
          <w:kern w:val="2"/>
        </w:rPr>
        <w:t>/</w:t>
      </w:r>
      <w:r>
        <w:rPr>
          <w:rFonts w:hint="eastAsia"/>
          <w:kern w:val="2"/>
        </w:rPr>
        <w:t>服务器模式，默认使用</w:t>
      </w:r>
      <w:r>
        <w:rPr>
          <w:kern w:val="2"/>
        </w:rPr>
        <w:t>20</w:t>
      </w:r>
      <w:r>
        <w:rPr>
          <w:rFonts w:hint="eastAsia"/>
          <w:kern w:val="2"/>
        </w:rPr>
        <w:t>、</w:t>
      </w:r>
      <w:r>
        <w:rPr>
          <w:kern w:val="2"/>
        </w:rPr>
        <w:t>21</w:t>
      </w:r>
      <w:r>
        <w:rPr>
          <w:rFonts w:hint="eastAsia"/>
          <w:kern w:val="2"/>
        </w:rPr>
        <w:t>号端口，其中端口</w:t>
      </w:r>
      <w:r>
        <w:rPr>
          <w:kern w:val="2"/>
        </w:rPr>
        <w:t>20</w:t>
      </w:r>
      <w:r>
        <w:rPr>
          <w:rFonts w:hint="eastAsia"/>
          <w:kern w:val="2"/>
        </w:rPr>
        <w:t>（数据端口）用于进行数据传输，端口</w:t>
      </w:r>
      <w:r>
        <w:rPr>
          <w:kern w:val="2"/>
        </w:rPr>
        <w:t>21</w:t>
      </w:r>
      <w:r>
        <w:rPr>
          <w:rFonts w:hint="eastAsia"/>
          <w:kern w:val="2"/>
        </w:rPr>
        <w:t>（命令端口）用于接受客户端发出的相关</w:t>
      </w:r>
      <w:r>
        <w:rPr>
          <w:kern w:val="2"/>
        </w:rPr>
        <w:t>FTP</w:t>
      </w:r>
      <w:r>
        <w:rPr>
          <w:rFonts w:hint="eastAsia"/>
          <w:kern w:val="2"/>
        </w:rPr>
        <w:t>命令与参数。</w:t>
      </w:r>
      <w:r>
        <w:rPr>
          <w:kern w:val="2"/>
        </w:rPr>
        <w:t>FTP</w:t>
      </w:r>
      <w:r>
        <w:rPr>
          <w:rFonts w:hint="eastAsia"/>
          <w:kern w:val="2"/>
        </w:rPr>
        <w:t>服务器普遍部署于内网中，具有容易搭建、方便管理的特点。而且有些</w:t>
      </w:r>
      <w:r>
        <w:rPr>
          <w:kern w:val="2"/>
        </w:rPr>
        <w:t>FTP</w:t>
      </w:r>
      <w:r>
        <w:rPr>
          <w:rFonts w:hint="eastAsia"/>
          <w:kern w:val="2"/>
        </w:rPr>
        <w:t>客户端工具还可以支持文件的多点下载以及断点续传技术，因此</w:t>
      </w:r>
      <w:r>
        <w:rPr>
          <w:kern w:val="2"/>
        </w:rPr>
        <w:t>FTP</w:t>
      </w:r>
      <w:r>
        <w:rPr>
          <w:rFonts w:hint="eastAsia"/>
          <w:kern w:val="2"/>
        </w:rPr>
        <w:t>服务得到了广大用户的青睐。</w:t>
      </w:r>
      <w:r>
        <w:rPr>
          <w:kern w:val="2"/>
        </w:rPr>
        <w:t>FTP</w:t>
      </w:r>
      <w:r>
        <w:rPr>
          <w:rFonts w:hint="eastAsia"/>
          <w:kern w:val="2"/>
        </w:rPr>
        <w:t>协议的传输拓扑如图</w:t>
      </w:r>
      <w:r>
        <w:rPr>
          <w:kern w:val="2"/>
        </w:rPr>
        <w:t>11-1</w:t>
      </w:r>
      <w:r>
        <w:rPr>
          <w:rFonts w:hint="eastAsia"/>
          <w:kern w:val="2"/>
        </w:rPr>
        <w:t>所示。</w:t>
      </w:r>
    </w:p>
    <w:p>
      <w:pPr>
        <w:pStyle w:val="32"/>
        <w:rPr>
          <w:kern w:val="2"/>
        </w:rPr>
      </w:pPr>
      <w:r>
        <w:rPr>
          <w:kern w:val="2"/>
        </w:rPr>
        <w:drawing>
          <wp:inline distT="0" distB="0" distL="0" distR="0">
            <wp:extent cx="2705100" cy="731520"/>
            <wp:effectExtent l="0" t="0" r="0" b="0"/>
            <wp:docPr id="157" name="图片 157"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10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2705100" cy="731520"/>
                    </a:xfrm>
                    <a:prstGeom prst="rect">
                      <a:avLst/>
                    </a:prstGeom>
                    <a:noFill/>
                    <a:ln>
                      <a:noFill/>
                    </a:ln>
                  </pic:spPr>
                </pic:pic>
              </a:graphicData>
            </a:graphic>
          </wp:inline>
        </w:drawing>
      </w:r>
    </w:p>
    <w:p>
      <w:pPr>
        <w:pStyle w:val="33"/>
        <w:rPr>
          <w:kern w:val="2"/>
        </w:rPr>
      </w:pPr>
      <w:r>
        <w:rPr>
          <w:rFonts w:hint="eastAsia"/>
          <w:kern w:val="2"/>
        </w:rPr>
        <w:t>图</w:t>
      </w:r>
      <w:r>
        <w:rPr>
          <w:kern w:val="2"/>
        </w:rPr>
        <w:t>11-1</w:t>
      </w:r>
      <w:r>
        <w:rPr>
          <w:rFonts w:hint="eastAsia"/>
          <w:kern w:val="2"/>
        </w:rPr>
        <w:t xml:space="preserve"> </w:t>
      </w:r>
      <w:r>
        <w:rPr>
          <w:kern w:val="2"/>
        </w:rPr>
        <w:t xml:space="preserve"> FTP</w:t>
      </w:r>
      <w:r>
        <w:rPr>
          <w:rFonts w:hint="eastAsia"/>
          <w:kern w:val="2"/>
        </w:rPr>
        <w:t>协议的传输拓扑</w:t>
      </w:r>
    </w:p>
    <w:p>
      <w:pPr>
        <w:rPr>
          <w:spacing w:val="6"/>
          <w:kern w:val="2"/>
        </w:rPr>
      </w:pPr>
      <w:r>
        <w:rPr>
          <w:color w:val="000000"/>
          <w:spacing w:val="6"/>
          <w:kern w:val="2"/>
        </w:rPr>
        <w:t>FTP</w:t>
      </w:r>
      <w:r>
        <w:rPr>
          <w:rFonts w:hint="eastAsia"/>
          <w:color w:val="000000"/>
          <w:spacing w:val="6"/>
          <w:kern w:val="2"/>
        </w:rPr>
        <w:t>服务器是按照</w:t>
      </w:r>
      <w:r>
        <w:rPr>
          <w:color w:val="000000"/>
          <w:spacing w:val="6"/>
          <w:kern w:val="2"/>
        </w:rPr>
        <w:t>FTP</w:t>
      </w:r>
      <w:r>
        <w:rPr>
          <w:rFonts w:hint="eastAsia"/>
          <w:color w:val="000000"/>
          <w:spacing w:val="6"/>
          <w:kern w:val="2"/>
        </w:rPr>
        <w:t>协议在互联网上提供文件存储和访问服务的主机，</w:t>
      </w:r>
      <w:r>
        <w:rPr>
          <w:color w:val="000000"/>
          <w:spacing w:val="6"/>
          <w:kern w:val="2"/>
        </w:rPr>
        <w:t>FTP</w:t>
      </w:r>
      <w:r>
        <w:rPr>
          <w:rFonts w:hint="eastAsia"/>
          <w:color w:val="000000"/>
          <w:spacing w:val="6"/>
          <w:kern w:val="2"/>
        </w:rPr>
        <w:t>客户端则是向服务器发送连接请求，以建立数据传输链路的主机。</w:t>
      </w:r>
      <w:r>
        <w:rPr>
          <w:color w:val="000000"/>
          <w:spacing w:val="6"/>
          <w:kern w:val="2"/>
        </w:rPr>
        <w:t>FTP</w:t>
      </w:r>
      <w:r>
        <w:rPr>
          <w:rFonts w:hint="eastAsia"/>
          <w:color w:val="000000"/>
          <w:spacing w:val="6"/>
          <w:kern w:val="2"/>
        </w:rPr>
        <w:t>协议有下面两种工作模式。</w:t>
      </w:r>
    </w:p>
    <w:p>
      <w:pPr>
        <w:pStyle w:val="34"/>
        <w:ind w:left="704" w:hanging="304"/>
        <w:rPr>
          <w:kern w:val="2"/>
        </w:rPr>
      </w:pPr>
      <w:r>
        <w:rPr>
          <w:kern w:val="2"/>
        </w:rPr>
        <w:sym w:font="Wingdings" w:char="00D8"/>
      </w:r>
      <w:r>
        <w:rPr>
          <w:kern w:val="2"/>
        </w:rPr>
        <w:tab/>
      </w:r>
      <w:r>
        <w:rPr>
          <w:rStyle w:val="18"/>
          <w:rFonts w:hint="eastAsia"/>
          <w:kern w:val="2"/>
        </w:rPr>
        <w:t>主动模式</w:t>
      </w:r>
      <w:r>
        <w:rPr>
          <w:rFonts w:hint="eastAsia"/>
          <w:color w:val="000000"/>
          <w:kern w:val="2"/>
        </w:rPr>
        <w:t>：</w:t>
      </w:r>
      <w:r>
        <w:rPr>
          <w:color w:val="000000"/>
          <w:kern w:val="2"/>
        </w:rPr>
        <w:t>FTP</w:t>
      </w:r>
      <w:r>
        <w:rPr>
          <w:rFonts w:hint="eastAsia"/>
          <w:color w:val="000000"/>
          <w:kern w:val="2"/>
        </w:rPr>
        <w:t>服务器主动向客户端发起连接请求。</w:t>
      </w:r>
    </w:p>
    <w:p>
      <w:pPr>
        <w:pStyle w:val="34"/>
        <w:ind w:left="704" w:hanging="304"/>
        <w:rPr>
          <w:kern w:val="2"/>
        </w:rPr>
      </w:pPr>
      <w:r>
        <w:rPr>
          <w:kern w:val="2"/>
        </w:rPr>
        <w:sym w:font="Wingdings" w:char="00D8"/>
      </w:r>
      <w:r>
        <w:rPr>
          <w:kern w:val="2"/>
        </w:rPr>
        <w:tab/>
      </w:r>
      <w:r>
        <w:rPr>
          <w:rStyle w:val="18"/>
          <w:rFonts w:hint="eastAsia"/>
          <w:kern w:val="2"/>
        </w:rPr>
        <w:t>被动模式</w:t>
      </w:r>
      <w:r>
        <w:rPr>
          <w:rFonts w:hint="eastAsia"/>
          <w:color w:val="000000"/>
          <w:kern w:val="2"/>
        </w:rPr>
        <w:t>：</w:t>
      </w:r>
      <w:r>
        <w:rPr>
          <w:color w:val="000000"/>
          <w:kern w:val="2"/>
        </w:rPr>
        <w:t>FTP</w:t>
      </w:r>
      <w:r>
        <w:rPr>
          <w:rFonts w:hint="eastAsia"/>
          <w:color w:val="000000"/>
          <w:kern w:val="2"/>
        </w:rPr>
        <w:t>服务器等待客户端发起连接请求（</w:t>
      </w:r>
      <w:r>
        <w:rPr>
          <w:color w:val="000000"/>
          <w:kern w:val="2"/>
        </w:rPr>
        <w:t>FTP</w:t>
      </w:r>
      <w:r>
        <w:rPr>
          <w:rFonts w:hint="eastAsia"/>
          <w:color w:val="000000"/>
          <w:kern w:val="2"/>
        </w:rPr>
        <w:t>的默认工作模式）。</w:t>
      </w:r>
    </w:p>
    <w:p>
      <w:pPr>
        <w:rPr>
          <w:kern w:val="2"/>
        </w:rPr>
      </w:pPr>
      <w:r>
        <w:rPr>
          <w:rFonts w:hint="eastAsia"/>
          <w:color w:val="000000"/>
          <w:kern w:val="2"/>
        </w:rPr>
        <w:t>第</w:t>
      </w:r>
      <w:r>
        <w:rPr>
          <w:color w:val="000000"/>
          <w:kern w:val="2"/>
        </w:rPr>
        <w:t>8</w:t>
      </w:r>
      <w:r>
        <w:rPr>
          <w:rFonts w:hint="eastAsia"/>
          <w:color w:val="000000"/>
          <w:kern w:val="2"/>
        </w:rPr>
        <w:t>章在学习防火墙服务配置时曾经讲过，防火墙一般是用于过滤从外网进入内网的流量，因此有些时候需要将</w:t>
      </w:r>
      <w:r>
        <w:rPr>
          <w:color w:val="000000"/>
          <w:kern w:val="2"/>
        </w:rPr>
        <w:t>FTP</w:t>
      </w:r>
      <w:r>
        <w:rPr>
          <w:rFonts w:hint="eastAsia"/>
          <w:color w:val="000000"/>
          <w:kern w:val="2"/>
        </w:rPr>
        <w:t>的工作模式设置为主动模式，才可以传输数据。</w:t>
      </w:r>
    </w:p>
    <w:p>
      <w:pPr>
        <w:rPr>
          <w:kern w:val="2"/>
        </w:rPr>
      </w:pPr>
      <w:r>
        <w:rPr>
          <w:kern w:val="2"/>
        </w:rPr>
        <w:t>vsftpd</w:t>
      </w:r>
      <w:r>
        <w:rPr>
          <w:rFonts w:hint="eastAsia"/>
          <w:kern w:val="2"/>
        </w:rPr>
        <w:t>（</w:t>
      </w:r>
      <w:r>
        <w:rPr>
          <w:kern w:val="2"/>
        </w:rPr>
        <w:t>very secure ftp daemon</w:t>
      </w:r>
      <w:r>
        <w:rPr>
          <w:rFonts w:hint="eastAsia"/>
          <w:kern w:val="2"/>
        </w:rPr>
        <w:t>，非常安全的</w:t>
      </w:r>
      <w:r>
        <w:rPr>
          <w:kern w:val="2"/>
        </w:rPr>
        <w:t>FTP</w:t>
      </w:r>
      <w:r>
        <w:rPr>
          <w:rFonts w:hint="eastAsia"/>
          <w:kern w:val="2"/>
        </w:rPr>
        <w:t>守护进程）是一款运行在</w:t>
      </w:r>
      <w:r>
        <w:rPr>
          <w:kern w:val="2"/>
        </w:rPr>
        <w:t>Linux</w:t>
      </w:r>
      <w:r>
        <w:rPr>
          <w:rFonts w:hint="eastAsia"/>
          <w:kern w:val="2"/>
        </w:rPr>
        <w:t>操作系统上的</w:t>
      </w:r>
      <w:r>
        <w:rPr>
          <w:kern w:val="2"/>
        </w:rPr>
        <w:t>FTP</w:t>
      </w:r>
      <w:r>
        <w:rPr>
          <w:rFonts w:hint="eastAsia"/>
          <w:kern w:val="2"/>
        </w:rPr>
        <w:t>服务程序，不仅完全开源而且免费，此外，还具有很高的安全性、传输速度，以及支持虚拟用户验证等其他</w:t>
      </w:r>
      <w:r>
        <w:rPr>
          <w:kern w:val="2"/>
        </w:rPr>
        <w:t>FTP</w:t>
      </w:r>
      <w:r>
        <w:rPr>
          <w:rFonts w:hint="eastAsia"/>
          <w:kern w:val="2"/>
        </w:rPr>
        <w:t>服务程序不具备的特点。</w:t>
      </w:r>
    </w:p>
    <w:p>
      <w:pPr>
        <w:rPr>
          <w:kern w:val="2"/>
        </w:rPr>
      </w:pPr>
      <w:r>
        <w:rPr>
          <w:rFonts w:hint="eastAsia"/>
          <w:kern w:val="2"/>
        </w:rPr>
        <w:t>在配置妥当</w:t>
      </w:r>
      <w:r>
        <w:rPr>
          <w:kern w:val="2"/>
        </w:rPr>
        <w:t>Yum</w:t>
      </w:r>
      <w:r>
        <w:rPr>
          <w:rFonts w:hint="eastAsia"/>
          <w:kern w:val="2"/>
        </w:rPr>
        <w:t>软件仓库之后，就可以安装</w:t>
      </w:r>
      <w:r>
        <w:rPr>
          <w:kern w:val="2"/>
        </w:rPr>
        <w:t>vsftpd</w:t>
      </w:r>
      <w:r>
        <w:rPr>
          <w:rFonts w:hint="eastAsia"/>
          <w:kern w:val="2"/>
        </w:rPr>
        <w:t>服务程序了。</w:t>
      </w:r>
    </w:p>
    <w:p>
      <w:pPr>
        <w:pStyle w:val="58"/>
        <w:rPr>
          <w:kern w:val="2"/>
        </w:rPr>
      </w:pPr>
    </w:p>
    <w:p>
      <w:pPr>
        <w:pStyle w:val="26"/>
        <w:rPr>
          <w:kern w:val="2"/>
        </w:rPr>
      </w:pPr>
      <w:r>
        <w:rPr>
          <w:kern w:val="2"/>
        </w:rPr>
        <w:t>[root@linuxprobe ~]# yum install vsftpd</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w:t>
      </w:r>
    </w:p>
    <w:p>
      <w:pPr>
        <w:pStyle w:val="26"/>
        <w:rPr>
          <w:kern w:val="2"/>
        </w:rPr>
      </w:pPr>
      <w:r>
        <w:rPr>
          <w:kern w:val="2"/>
        </w:rPr>
        <w:t>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vsftpd x86</w:t>
      </w:r>
      <w:r>
        <w:rPr>
          <w:rFonts w:ascii="宋体"/>
          <w:kern w:val="2"/>
        </w:rPr>
        <w:t>_</w:t>
      </w:r>
      <w:r>
        <w:rPr>
          <w:kern w:val="2"/>
        </w:rPr>
        <w:t>64 3.0.2-9.el7 rhel 166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166 k</w:t>
      </w:r>
    </w:p>
    <w:p>
      <w:pPr>
        <w:pStyle w:val="26"/>
        <w:rPr>
          <w:kern w:val="2"/>
        </w:rPr>
      </w:pPr>
      <w:r>
        <w:rPr>
          <w:kern w:val="2"/>
        </w:rPr>
        <w:t>Installed size: 343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Installing : vsftpd-3.0.2-9.el7.x86</w:t>
      </w:r>
      <w:r>
        <w:rPr>
          <w:rFonts w:ascii="宋体"/>
          <w:kern w:val="2"/>
        </w:rPr>
        <w:t>_</w:t>
      </w:r>
      <w:r>
        <w:rPr>
          <w:kern w:val="2"/>
        </w:rPr>
        <w:t>64 1/1 </w:t>
      </w:r>
    </w:p>
    <w:p>
      <w:pPr>
        <w:pStyle w:val="26"/>
        <w:rPr>
          <w:kern w:val="2"/>
        </w:rPr>
      </w:pPr>
      <w:r>
        <w:rPr>
          <w:kern w:val="2"/>
        </w:rPr>
        <w:t>Verifying : vsftpd-3.0.2-9.el7.x86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vsftpd.x86</w:t>
      </w:r>
      <w:r>
        <w:rPr>
          <w:rFonts w:ascii="宋体"/>
          <w:kern w:val="2"/>
        </w:rPr>
        <w:t>_</w:t>
      </w:r>
      <w:r>
        <w:rPr>
          <w:kern w:val="2"/>
        </w:rPr>
        <w:t>64 0:3.0.2-9.el7 </w:t>
      </w:r>
    </w:p>
    <w:p>
      <w:pPr>
        <w:pStyle w:val="26"/>
        <w:rPr>
          <w:kern w:val="2"/>
        </w:rPr>
      </w:pPr>
      <w:r>
        <w:rPr>
          <w:kern w:val="2"/>
        </w:rPr>
        <w:t>Complete!</w:t>
      </w:r>
    </w:p>
    <w:p>
      <w:pPr>
        <w:pStyle w:val="59"/>
        <w:spacing w:after="90"/>
        <w:rPr>
          <w:kern w:val="2"/>
        </w:rPr>
      </w:pPr>
    </w:p>
    <w:p>
      <w:pPr>
        <w:rPr>
          <w:kern w:val="2"/>
        </w:rPr>
      </w:pPr>
      <w:r>
        <w:rPr>
          <w:color w:val="000000"/>
          <w:kern w:val="2"/>
          <w:szCs w:val="21"/>
        </w:rPr>
        <w:t>iptables</w:t>
      </w:r>
      <w:r>
        <w:rPr>
          <w:rFonts w:hint="eastAsia"/>
          <w:color w:val="000000"/>
          <w:kern w:val="2"/>
          <w:szCs w:val="21"/>
        </w:rPr>
        <w:t>防火墙管理工具默认禁止了</w:t>
      </w:r>
      <w:r>
        <w:rPr>
          <w:color w:val="000000"/>
          <w:kern w:val="2"/>
          <w:szCs w:val="21"/>
        </w:rPr>
        <w:t>FTP</w:t>
      </w:r>
      <w:r>
        <w:rPr>
          <w:rFonts w:hint="eastAsia"/>
          <w:color w:val="000000"/>
          <w:kern w:val="2"/>
          <w:szCs w:val="21"/>
        </w:rPr>
        <w:t>传输协议的端口号，因此在正式配置</w:t>
      </w:r>
      <w:r>
        <w:rPr>
          <w:color w:val="000000"/>
          <w:kern w:val="2"/>
          <w:szCs w:val="21"/>
        </w:rPr>
        <w:t>vsftpd</w:t>
      </w:r>
      <w:r>
        <w:rPr>
          <w:rFonts w:hint="eastAsia"/>
          <w:color w:val="000000"/>
          <w:kern w:val="2"/>
          <w:szCs w:val="21"/>
        </w:rPr>
        <w:t>服务程序之前，为了避免这些默认的防火墙策略“捣乱”，还需要清空</w:t>
      </w:r>
      <w:r>
        <w:rPr>
          <w:color w:val="000000"/>
          <w:kern w:val="2"/>
          <w:szCs w:val="21"/>
        </w:rPr>
        <w:t>iptables</w:t>
      </w:r>
      <w:r>
        <w:rPr>
          <w:rFonts w:hint="eastAsia"/>
          <w:color w:val="000000"/>
          <w:kern w:val="2"/>
          <w:szCs w:val="21"/>
        </w:rPr>
        <w:t>防火墙的默认策略，并把当前已经被清理的防火墙策略状态保存下来：</w:t>
      </w:r>
    </w:p>
    <w:p>
      <w:pPr>
        <w:pStyle w:val="58"/>
        <w:rPr>
          <w:kern w:val="2"/>
        </w:rPr>
      </w:pPr>
    </w:p>
    <w:p>
      <w:pPr>
        <w:pStyle w:val="26"/>
        <w:rPr>
          <w:kern w:val="2"/>
        </w:rPr>
      </w:pPr>
      <w:r>
        <w:rPr>
          <w:kern w:val="2"/>
        </w:rPr>
        <w:t>[root@linuxprobe ~]# iptables -F</w:t>
      </w:r>
    </w:p>
    <w:p>
      <w:pPr>
        <w:pStyle w:val="26"/>
        <w:rPr>
          <w:kern w:val="2"/>
        </w:rPr>
      </w:pPr>
      <w:r>
        <w:rPr>
          <w:kern w:val="2"/>
        </w:rPr>
        <w:t>[root@linuxprobe ~]# service iptables save</w:t>
      </w:r>
    </w:p>
    <w:p>
      <w:pPr>
        <w:pStyle w:val="26"/>
        <w:rPr>
          <w:kern w:val="2"/>
        </w:rPr>
      </w:pPr>
      <w:r>
        <w:rPr>
          <w:kern w:val="2"/>
        </w:rPr>
        <w:t>iptables: Saving firewall rules to /etc/sysconfig/iptables:[ OK ]</w:t>
      </w:r>
    </w:p>
    <w:p>
      <w:pPr>
        <w:pStyle w:val="59"/>
        <w:spacing w:after="90"/>
        <w:rPr>
          <w:kern w:val="2"/>
        </w:rPr>
      </w:pPr>
    </w:p>
    <w:p>
      <w:pPr>
        <w:rPr>
          <w:kern w:val="2"/>
        </w:rPr>
      </w:pPr>
      <w:r>
        <w:rPr>
          <w:color w:val="000000"/>
          <w:kern w:val="2"/>
          <w:szCs w:val="21"/>
        </w:rPr>
        <w:t>vsftpd</w:t>
      </w:r>
      <w:r>
        <w:rPr>
          <w:rFonts w:hint="eastAsia"/>
          <w:color w:val="000000"/>
          <w:kern w:val="2"/>
          <w:szCs w:val="21"/>
        </w:rPr>
        <w:t>服务程序的主配置文件（</w:t>
      </w:r>
      <w:r>
        <w:rPr>
          <w:color w:val="000000"/>
          <w:kern w:val="2"/>
          <w:szCs w:val="21"/>
        </w:rPr>
        <w:t>/etc/vsftpd/vsftpd.conf</w:t>
      </w:r>
      <w:r>
        <w:rPr>
          <w:rFonts w:hint="eastAsia"/>
          <w:color w:val="000000"/>
          <w:kern w:val="2"/>
          <w:szCs w:val="21"/>
        </w:rPr>
        <w:t>）内容总长度达到</w:t>
      </w:r>
      <w:r>
        <w:rPr>
          <w:color w:val="000000"/>
          <w:kern w:val="2"/>
          <w:szCs w:val="21"/>
        </w:rPr>
        <w:t>123</w:t>
      </w:r>
      <w:r>
        <w:rPr>
          <w:rFonts w:hint="eastAsia"/>
          <w:color w:val="000000"/>
          <w:kern w:val="2"/>
          <w:szCs w:val="21"/>
        </w:rPr>
        <w:t>行，但其中大多数参数在开头都添加了井号（</w:t>
      </w:r>
      <w:r>
        <w:rPr>
          <w:color w:val="000000"/>
          <w:kern w:val="2"/>
          <w:szCs w:val="21"/>
        </w:rPr>
        <w:t>#</w:t>
      </w:r>
      <w:r>
        <w:rPr>
          <w:rFonts w:hint="eastAsia"/>
          <w:color w:val="000000"/>
          <w:kern w:val="2"/>
          <w:szCs w:val="21"/>
        </w:rPr>
        <w:t>），从而成为注释信息，大家没有必要在注释信息上花费太多的时间。我们可以在</w:t>
      </w:r>
      <w:r>
        <w:rPr>
          <w:color w:val="000000"/>
          <w:kern w:val="2"/>
          <w:szCs w:val="21"/>
        </w:rPr>
        <w:t>grep</w:t>
      </w:r>
      <w:r>
        <w:rPr>
          <w:rFonts w:hint="eastAsia"/>
          <w:color w:val="000000"/>
          <w:kern w:val="2"/>
          <w:szCs w:val="21"/>
        </w:rPr>
        <w:t>命令后面添加</w:t>
      </w:r>
      <w:r>
        <w:rPr>
          <w:color w:val="000000"/>
          <w:kern w:val="2"/>
          <w:szCs w:val="21"/>
        </w:rPr>
        <w:t>-v</w:t>
      </w:r>
      <w:r>
        <w:rPr>
          <w:rFonts w:hint="eastAsia"/>
          <w:color w:val="000000"/>
          <w:kern w:val="2"/>
          <w:szCs w:val="21"/>
        </w:rPr>
        <w:t>参数，过滤并反选出没有包含井号（</w:t>
      </w:r>
      <w:r>
        <w:rPr>
          <w:color w:val="000000"/>
          <w:kern w:val="2"/>
          <w:szCs w:val="21"/>
        </w:rPr>
        <w:t>#</w:t>
      </w:r>
      <w:r>
        <w:rPr>
          <w:rFonts w:hint="eastAsia"/>
          <w:color w:val="000000"/>
          <w:kern w:val="2"/>
          <w:szCs w:val="21"/>
        </w:rPr>
        <w:t>）的参数行（即过滤掉所有的注释信息），然后将过滤后的参数行通过输出重定向符写回原始的主配置文件中：</w:t>
      </w:r>
    </w:p>
    <w:p>
      <w:pPr>
        <w:pStyle w:val="58"/>
        <w:rPr>
          <w:kern w:val="2"/>
        </w:rPr>
      </w:pPr>
    </w:p>
    <w:p>
      <w:pPr>
        <w:pStyle w:val="26"/>
        <w:rPr>
          <w:spacing w:val="-8"/>
          <w:kern w:val="2"/>
        </w:rPr>
      </w:pPr>
      <w:r>
        <w:rPr>
          <w:spacing w:val="-8"/>
          <w:kern w:val="2"/>
        </w:rPr>
        <w:t>[root@linuxprobe ~]# mv /etc/vsftpd/vsftpd.conf /etc/vsftpd/vsftpd.conf</w:t>
      </w:r>
      <w:r>
        <w:rPr>
          <w:rFonts w:ascii="宋体"/>
          <w:spacing w:val="-8"/>
          <w:kern w:val="2"/>
        </w:rPr>
        <w:t>_</w:t>
      </w:r>
      <w:r>
        <w:rPr>
          <w:spacing w:val="-8"/>
          <w:kern w:val="2"/>
        </w:rPr>
        <w:t>bak</w:t>
      </w:r>
    </w:p>
    <w:p>
      <w:pPr>
        <w:pStyle w:val="26"/>
        <w:rPr>
          <w:spacing w:val="-8"/>
          <w:kern w:val="2"/>
        </w:rPr>
      </w:pPr>
      <w:r>
        <w:rPr>
          <w:spacing w:val="-8"/>
          <w:kern w:val="2"/>
        </w:rPr>
        <w:t>[root@linuxprobe ~]# grep -v "#" /etc/vsftpd/vsftpd.conf</w:t>
      </w:r>
      <w:r>
        <w:rPr>
          <w:rFonts w:ascii="宋体"/>
          <w:spacing w:val="-8"/>
          <w:kern w:val="2"/>
        </w:rPr>
        <w:t>_</w:t>
      </w:r>
      <w:r>
        <w:rPr>
          <w:spacing w:val="-8"/>
          <w:kern w:val="2"/>
        </w:rPr>
        <w:t>bak &gt; /etc/vsftpd/vsftpd.conf</w:t>
      </w:r>
    </w:p>
    <w:p>
      <w:pPr>
        <w:pStyle w:val="26"/>
        <w:rPr>
          <w:spacing w:val="-8"/>
          <w:kern w:val="2"/>
        </w:rPr>
      </w:pPr>
      <w:r>
        <w:rPr>
          <w:spacing w:val="-8"/>
          <w:kern w:val="2"/>
        </w:rPr>
        <w:t>[root@linuxprobe ~]# cat /etc/vsftpd/vsftpd.conf</w:t>
      </w:r>
    </w:p>
    <w:p>
      <w:pPr>
        <w:pStyle w:val="26"/>
        <w:rPr>
          <w:kern w:val="2"/>
        </w:rPr>
      </w:pPr>
      <w:r>
        <w:rPr>
          <w:kern w:val="2"/>
        </w:rPr>
        <w:t>anonymous</w:t>
      </w:r>
      <w:r>
        <w:rPr>
          <w:rFonts w:ascii="宋体"/>
          <w:kern w:val="2"/>
        </w:rPr>
        <w:t>_</w:t>
      </w:r>
      <w:r>
        <w:rPr>
          <w:kern w:val="2"/>
        </w:rPr>
        <w:t>enable=YES</w:t>
      </w:r>
    </w:p>
    <w:p>
      <w:pPr>
        <w:pStyle w:val="26"/>
        <w:rPr>
          <w:kern w:val="2"/>
        </w:rPr>
      </w:pPr>
      <w:r>
        <w:rPr>
          <w:kern w:val="2"/>
        </w:rPr>
        <w:t>local</w:t>
      </w:r>
      <w:r>
        <w:rPr>
          <w:rFonts w:ascii="宋体"/>
          <w:kern w:val="2"/>
        </w:rPr>
        <w:t>_</w:t>
      </w:r>
      <w:r>
        <w:rPr>
          <w:kern w:val="2"/>
        </w:rPr>
        <w:t>enable=YES</w:t>
      </w:r>
    </w:p>
    <w:p>
      <w:pPr>
        <w:pStyle w:val="26"/>
        <w:rPr>
          <w:kern w:val="2"/>
        </w:rPr>
      </w:pPr>
      <w:r>
        <w:rPr>
          <w:kern w:val="2"/>
        </w:rPr>
        <w:t>write</w:t>
      </w:r>
      <w:r>
        <w:rPr>
          <w:rFonts w:ascii="宋体"/>
          <w:kern w:val="2"/>
        </w:rPr>
        <w:t>_</w:t>
      </w:r>
      <w:r>
        <w:rPr>
          <w:kern w:val="2"/>
        </w:rPr>
        <w:t>enable=YES</w:t>
      </w:r>
    </w:p>
    <w:p>
      <w:pPr>
        <w:pStyle w:val="26"/>
        <w:rPr>
          <w:kern w:val="2"/>
        </w:rPr>
      </w:pPr>
      <w:r>
        <w:rPr>
          <w:kern w:val="2"/>
        </w:rPr>
        <w:t>local</w:t>
      </w:r>
      <w:r>
        <w:rPr>
          <w:rFonts w:ascii="宋体"/>
          <w:kern w:val="2"/>
        </w:rPr>
        <w:t>_</w:t>
      </w:r>
      <w:r>
        <w:rPr>
          <w:kern w:val="2"/>
        </w:rPr>
        <w:t>umask=022</w:t>
      </w:r>
    </w:p>
    <w:p>
      <w:pPr>
        <w:pStyle w:val="26"/>
        <w:rPr>
          <w:kern w:val="2"/>
        </w:rPr>
      </w:pPr>
      <w:r>
        <w:rPr>
          <w:kern w:val="2"/>
        </w:rPr>
        <w:t>dirmessage</w:t>
      </w:r>
      <w:r>
        <w:rPr>
          <w:rFonts w:ascii="宋体"/>
          <w:kern w:val="2"/>
        </w:rPr>
        <w:t>_</w:t>
      </w:r>
      <w:r>
        <w:rPr>
          <w:kern w:val="2"/>
        </w:rPr>
        <w:t>enable=YES</w:t>
      </w:r>
    </w:p>
    <w:p>
      <w:pPr>
        <w:pStyle w:val="26"/>
        <w:rPr>
          <w:kern w:val="2"/>
        </w:rPr>
      </w:pPr>
      <w:r>
        <w:rPr>
          <w:kern w:val="2"/>
        </w:rPr>
        <w:t>xferlog</w:t>
      </w:r>
      <w:r>
        <w:rPr>
          <w:rFonts w:ascii="宋体"/>
          <w:kern w:val="2"/>
        </w:rPr>
        <w:t>_</w:t>
      </w:r>
      <w:r>
        <w:rPr>
          <w:kern w:val="2"/>
        </w:rPr>
        <w:t>enable=YES</w:t>
      </w:r>
    </w:p>
    <w:p>
      <w:pPr>
        <w:pStyle w:val="26"/>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pPr>
        <w:pStyle w:val="26"/>
        <w:rPr>
          <w:kern w:val="2"/>
        </w:rPr>
      </w:pPr>
      <w:r>
        <w:rPr>
          <w:kern w:val="2"/>
        </w:rPr>
        <w:t>xferlog</w:t>
      </w:r>
      <w:r>
        <w:rPr>
          <w:rFonts w:ascii="宋体"/>
          <w:kern w:val="2"/>
        </w:rPr>
        <w:t>_</w:t>
      </w:r>
      <w:r>
        <w:rPr>
          <w:kern w:val="2"/>
        </w:rPr>
        <w:t>std</w:t>
      </w:r>
      <w:r>
        <w:rPr>
          <w:rFonts w:ascii="宋体"/>
          <w:kern w:val="2"/>
        </w:rPr>
        <w:t>_</w:t>
      </w:r>
      <w:r>
        <w:rPr>
          <w:kern w:val="2"/>
        </w:rPr>
        <w:t>format=YES</w:t>
      </w:r>
    </w:p>
    <w:p>
      <w:pPr>
        <w:pStyle w:val="26"/>
        <w:rPr>
          <w:kern w:val="2"/>
        </w:rPr>
      </w:pPr>
      <w:r>
        <w:rPr>
          <w:kern w:val="2"/>
        </w:rPr>
        <w:t>listen=NO</w:t>
      </w:r>
    </w:p>
    <w:p>
      <w:pPr>
        <w:pStyle w:val="26"/>
        <w:rPr>
          <w:kern w:val="2"/>
        </w:rPr>
      </w:pPr>
      <w:r>
        <w:rPr>
          <w:kern w:val="2"/>
        </w:rPr>
        <w:t>listen</w:t>
      </w:r>
      <w:r>
        <w:rPr>
          <w:rFonts w:ascii="宋体"/>
          <w:kern w:val="2"/>
        </w:rPr>
        <w:t>_</w:t>
      </w:r>
      <w:r>
        <w:rPr>
          <w:kern w:val="2"/>
        </w:rPr>
        <w:t>ipv6=YES</w:t>
      </w:r>
    </w:p>
    <w:p>
      <w:pPr>
        <w:pStyle w:val="26"/>
        <w:rPr>
          <w:kern w:val="2"/>
        </w:rPr>
      </w:pPr>
      <w:r>
        <w:rPr>
          <w:kern w:val="2"/>
        </w:rPr>
        <w:t>pam</w:t>
      </w:r>
      <w:r>
        <w:rPr>
          <w:rFonts w:ascii="宋体"/>
          <w:kern w:val="2"/>
        </w:rPr>
        <w:t>_</w:t>
      </w:r>
      <w:r>
        <w:rPr>
          <w:kern w:val="2"/>
        </w:rPr>
        <w:t>service</w:t>
      </w:r>
      <w:r>
        <w:rPr>
          <w:rFonts w:ascii="宋体"/>
          <w:kern w:val="2"/>
        </w:rPr>
        <w:t>_</w:t>
      </w:r>
      <w:r>
        <w:rPr>
          <w:kern w:val="2"/>
        </w:rPr>
        <w:t>name=vsftpd</w:t>
      </w:r>
    </w:p>
    <w:p>
      <w:pPr>
        <w:pStyle w:val="26"/>
        <w:rPr>
          <w:kern w:val="2"/>
        </w:rPr>
      </w:pPr>
      <w:r>
        <w:rPr>
          <w:kern w:val="2"/>
        </w:rPr>
        <w:t>userlist</w:t>
      </w:r>
      <w:r>
        <w:rPr>
          <w:rFonts w:ascii="宋体"/>
          <w:kern w:val="2"/>
        </w:rPr>
        <w:t>_</w:t>
      </w:r>
      <w:r>
        <w:rPr>
          <w:kern w:val="2"/>
        </w:rPr>
        <w:t>enable=YES</w:t>
      </w:r>
    </w:p>
    <w:p>
      <w:pPr>
        <w:pStyle w:val="26"/>
        <w:rPr>
          <w:kern w:val="2"/>
        </w:rPr>
      </w:pPr>
      <w:r>
        <w:rPr>
          <w:kern w:val="2"/>
        </w:rPr>
        <w:t>tcp</w:t>
      </w:r>
      <w:r>
        <w:rPr>
          <w:rFonts w:ascii="宋体"/>
          <w:kern w:val="2"/>
        </w:rPr>
        <w:t>_</w:t>
      </w:r>
      <w:r>
        <w:rPr>
          <w:kern w:val="2"/>
        </w:rPr>
        <w:t>wrappers=YES</w:t>
      </w:r>
    </w:p>
    <w:p>
      <w:pPr>
        <w:pStyle w:val="59"/>
        <w:spacing w:after="90"/>
        <w:rPr>
          <w:kern w:val="2"/>
        </w:rPr>
      </w:pPr>
    </w:p>
    <w:p>
      <w:pPr>
        <w:rPr>
          <w:kern w:val="2"/>
        </w:rPr>
      </w:pPr>
      <w:r>
        <w:rPr>
          <w:rFonts w:hint="eastAsia"/>
          <w:color w:val="000000"/>
          <w:kern w:val="2"/>
          <w:szCs w:val="21"/>
        </w:rPr>
        <w:t>表</w:t>
      </w:r>
      <w:r>
        <w:rPr>
          <w:color w:val="000000"/>
          <w:kern w:val="2"/>
          <w:szCs w:val="21"/>
        </w:rPr>
        <w:t>11-1</w:t>
      </w:r>
      <w:r>
        <w:rPr>
          <w:rFonts w:hint="eastAsia"/>
          <w:color w:val="000000"/>
          <w:kern w:val="2"/>
          <w:szCs w:val="21"/>
        </w:rPr>
        <w:t>中罗列了</w:t>
      </w:r>
      <w:r>
        <w:rPr>
          <w:color w:val="000000"/>
          <w:kern w:val="2"/>
          <w:szCs w:val="21"/>
        </w:rPr>
        <w:t>vsftpd</w:t>
      </w:r>
      <w:r>
        <w:rPr>
          <w:rFonts w:hint="eastAsia"/>
          <w:color w:val="000000"/>
          <w:kern w:val="2"/>
          <w:szCs w:val="21"/>
        </w:rPr>
        <w:t>服务程序主配置文件中常用的参数以及作用。当前大家只需要简单了解即可，在后续的实验中将演示这些参数的用法，以帮助大家熟悉并掌握。</w:t>
      </w:r>
    </w:p>
    <w:p>
      <w:pPr>
        <w:pStyle w:val="27"/>
        <w:rPr>
          <w:kern w:val="2"/>
        </w:rPr>
      </w:pPr>
      <w:r>
        <w:rPr>
          <w:rFonts w:hint="eastAsia"/>
          <w:kern w:val="2"/>
        </w:rPr>
        <w:t>表</w:t>
      </w:r>
      <w:r>
        <w:rPr>
          <w:kern w:val="2"/>
        </w:rPr>
        <w:t>11-1</w:t>
      </w:r>
      <w:r>
        <w:rPr>
          <w:kern w:val="2"/>
        </w:rPr>
        <w:tab/>
      </w:r>
      <w:r>
        <w:rPr>
          <w:kern w:val="2"/>
        </w:rPr>
        <w:t>vsftpd</w:t>
      </w:r>
      <w:r>
        <w:rPr>
          <w:rFonts w:hint="eastAsia"/>
          <w:kern w:val="2"/>
        </w:rPr>
        <w:t>服务程序常用的参数以及作用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619"/>
        <w:gridCol w:w="4442"/>
      </w:tblGrid>
      <w:tr>
        <w:tblPrEx>
          <w:tblLayout w:type="fixed"/>
          <w:tblCellMar>
            <w:top w:w="0" w:type="dxa"/>
            <w:left w:w="108" w:type="dxa"/>
            <w:bottom w:w="0" w:type="dxa"/>
            <w:right w:w="108" w:type="dxa"/>
          </w:tblCellMar>
        </w:tblPrEx>
        <w:tc>
          <w:tcPr>
            <w:tcW w:w="361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44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tcBorders>
              <w:top w:val="single" w:color="000000" w:sz="4" w:space="0"/>
            </w:tcBorders>
            <w:vAlign w:val="center"/>
          </w:tcPr>
          <w:p>
            <w:pPr>
              <w:pStyle w:val="57"/>
              <w:rPr>
                <w:kern w:val="2"/>
              </w:rPr>
            </w:pPr>
            <w:r>
              <w:rPr>
                <w:kern w:val="2"/>
              </w:rPr>
              <w:t>listen=[YES|NO]</w:t>
            </w:r>
          </w:p>
        </w:tc>
        <w:tc>
          <w:tcPr>
            <w:tcW w:w="4442" w:type="dxa"/>
            <w:tcBorders>
              <w:top w:val="single" w:color="000000" w:sz="4" w:space="0"/>
            </w:tcBorders>
            <w:vAlign w:val="center"/>
          </w:tcPr>
          <w:p>
            <w:pPr>
              <w:pStyle w:val="28"/>
              <w:rPr>
                <w:kern w:val="2"/>
              </w:rPr>
            </w:pPr>
            <w:r>
              <w:rPr>
                <w:rFonts w:hint="eastAsia"/>
                <w:kern w:val="2"/>
              </w:rPr>
              <w:t>是否以独立运行的方式监听服务</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3619" w:type="dxa"/>
            <w:vAlign w:val="center"/>
          </w:tcPr>
          <w:p>
            <w:pPr>
              <w:pStyle w:val="57"/>
              <w:rPr>
                <w:kern w:val="2"/>
              </w:rPr>
            </w:pPr>
            <w:r>
              <w:rPr>
                <w:kern w:val="2"/>
              </w:rPr>
              <w:t>listen</w:t>
            </w:r>
            <w:r>
              <w:rPr>
                <w:rFonts w:ascii="宋体" w:eastAsia="宋体"/>
                <w:kern w:val="2"/>
              </w:rPr>
              <w:t>_</w:t>
            </w:r>
            <w:r>
              <w:rPr>
                <w:kern w:val="2"/>
              </w:rPr>
              <w:t>address=IP</w:t>
            </w:r>
            <w:r>
              <w:rPr>
                <w:rFonts w:hint="eastAsia"/>
                <w:kern w:val="2"/>
              </w:rPr>
              <w:t>地址</w:t>
            </w:r>
          </w:p>
        </w:tc>
        <w:tc>
          <w:tcPr>
            <w:tcW w:w="4442" w:type="dxa"/>
            <w:vAlign w:val="center"/>
          </w:tcPr>
          <w:p>
            <w:pPr>
              <w:pStyle w:val="28"/>
              <w:rPr>
                <w:kern w:val="2"/>
              </w:rPr>
            </w:pPr>
            <w:r>
              <w:rPr>
                <w:rFonts w:hint="eastAsia"/>
                <w:kern w:val="2"/>
              </w:rPr>
              <w:t>设置要监听的</w:t>
            </w:r>
            <w:r>
              <w:rPr>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listen</w:t>
            </w:r>
            <w:r>
              <w:rPr>
                <w:rFonts w:ascii="宋体" w:eastAsia="宋体"/>
                <w:kern w:val="2"/>
              </w:rPr>
              <w:t>_</w:t>
            </w:r>
            <w:r>
              <w:rPr>
                <w:kern w:val="2"/>
              </w:rPr>
              <w:t>port=21</w:t>
            </w:r>
          </w:p>
        </w:tc>
        <w:tc>
          <w:tcPr>
            <w:tcW w:w="4442" w:type="dxa"/>
            <w:vAlign w:val="center"/>
          </w:tcPr>
          <w:p>
            <w:pPr>
              <w:pStyle w:val="28"/>
              <w:rPr>
                <w:kern w:val="2"/>
              </w:rPr>
            </w:pPr>
            <w:r>
              <w:rPr>
                <w:rFonts w:hint="eastAsia"/>
                <w:kern w:val="2"/>
              </w:rPr>
              <w:t>设置</w:t>
            </w:r>
            <w:r>
              <w:rPr>
                <w:kern w:val="2"/>
              </w:rPr>
              <w:t>FTP</w:t>
            </w:r>
            <w:r>
              <w:rPr>
                <w:rFonts w:hint="eastAsia"/>
                <w:kern w:val="2"/>
              </w:rPr>
              <w:t>服务的监听端口</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download</w:t>
            </w:r>
            <w:r>
              <w:rPr>
                <w:rFonts w:ascii="宋体" w:eastAsia="宋体"/>
                <w:kern w:val="2"/>
              </w:rPr>
              <w:t>_</w:t>
            </w:r>
            <w:r>
              <w:rPr>
                <w:kern w:val="2"/>
              </w:rPr>
              <w:t>enable</w:t>
            </w:r>
            <w:r>
              <w:rPr>
                <w:rFonts w:hint="eastAsia"/>
                <w:kern w:val="2"/>
              </w:rPr>
              <w:t>＝</w:t>
            </w:r>
            <w:r>
              <w:rPr>
                <w:kern w:val="2"/>
              </w:rPr>
              <w:t>[YES|NO]</w:t>
            </w:r>
          </w:p>
        </w:tc>
        <w:tc>
          <w:tcPr>
            <w:tcW w:w="4442" w:type="dxa"/>
            <w:vAlign w:val="center"/>
          </w:tcPr>
          <w:p>
            <w:pPr>
              <w:pStyle w:val="28"/>
              <w:rPr>
                <w:kern w:val="2"/>
              </w:rPr>
            </w:pPr>
            <w:r>
              <w:rPr>
                <w:rFonts w:hint="eastAsia"/>
                <w:kern w:val="2"/>
              </w:rPr>
              <w:t>是否允许下载文件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userlist</w:t>
            </w:r>
            <w:r>
              <w:rPr>
                <w:rFonts w:ascii="宋体" w:eastAsia="宋体"/>
                <w:kern w:val="2"/>
              </w:rPr>
              <w:t>_</w:t>
            </w:r>
            <w:r>
              <w:rPr>
                <w:kern w:val="2"/>
              </w:rPr>
              <w:t>enable=[YES|NO]</w:t>
            </w:r>
          </w:p>
          <w:p>
            <w:pPr>
              <w:pStyle w:val="57"/>
              <w:rPr>
                <w:kern w:val="2"/>
              </w:rPr>
            </w:pPr>
            <w:r>
              <w:rPr>
                <w:kern w:val="2"/>
              </w:rPr>
              <w:t>userlist</w:t>
            </w:r>
            <w:r>
              <w:rPr>
                <w:rFonts w:ascii="宋体" w:eastAsia="宋体"/>
                <w:kern w:val="2"/>
              </w:rPr>
              <w:t>_</w:t>
            </w:r>
            <w:r>
              <w:rPr>
                <w:kern w:val="2"/>
              </w:rPr>
              <w:t>deny=[YES|NO]</w:t>
            </w:r>
          </w:p>
        </w:tc>
        <w:tc>
          <w:tcPr>
            <w:tcW w:w="4442" w:type="dxa"/>
            <w:vAlign w:val="center"/>
          </w:tcPr>
          <w:p>
            <w:pPr>
              <w:pStyle w:val="28"/>
              <w:rPr>
                <w:kern w:val="2"/>
              </w:rPr>
            </w:pPr>
            <w:r>
              <w:rPr>
                <w:rFonts w:hint="eastAsia"/>
                <w:kern w:val="2"/>
              </w:rPr>
              <w:t>设置用户列表为“允许”还是“禁止”操作</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max</w:t>
            </w:r>
            <w:r>
              <w:rPr>
                <w:rFonts w:ascii="宋体" w:eastAsia="宋体"/>
                <w:kern w:val="2"/>
              </w:rPr>
              <w:t>_</w:t>
            </w:r>
            <w:r>
              <w:rPr>
                <w:kern w:val="2"/>
              </w:rPr>
              <w:t>clients=0</w:t>
            </w:r>
          </w:p>
        </w:tc>
        <w:tc>
          <w:tcPr>
            <w:tcW w:w="4442" w:type="dxa"/>
            <w:vAlign w:val="center"/>
          </w:tcPr>
          <w:p>
            <w:pPr>
              <w:pStyle w:val="28"/>
              <w:rPr>
                <w:kern w:val="2"/>
              </w:rPr>
            </w:pPr>
            <w:r>
              <w:rPr>
                <w:rFonts w:hint="eastAsia"/>
                <w:kern w:val="2"/>
              </w:rPr>
              <w:t>最大客户端连接数，</w:t>
            </w:r>
            <w:r>
              <w:rPr>
                <w:kern w:val="2"/>
              </w:rPr>
              <w:t>0</w:t>
            </w:r>
            <w:r>
              <w:rPr>
                <w:rFonts w:hint="eastAsia"/>
                <w:kern w:val="2"/>
              </w:rPr>
              <w:t>为不限制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max</w:t>
            </w:r>
            <w:r>
              <w:rPr>
                <w:rFonts w:ascii="宋体" w:eastAsia="宋体"/>
                <w:kern w:val="2"/>
              </w:rPr>
              <w:t>_</w:t>
            </w:r>
            <w:r>
              <w:rPr>
                <w:kern w:val="2"/>
              </w:rPr>
              <w:t>per</w:t>
            </w:r>
            <w:r>
              <w:rPr>
                <w:rFonts w:ascii="宋体" w:eastAsia="宋体"/>
                <w:kern w:val="2"/>
              </w:rPr>
              <w:t>_</w:t>
            </w:r>
            <w:r>
              <w:rPr>
                <w:kern w:val="2"/>
              </w:rPr>
              <w:t>ip=0</w:t>
            </w:r>
          </w:p>
        </w:tc>
        <w:tc>
          <w:tcPr>
            <w:tcW w:w="4442" w:type="dxa"/>
            <w:vAlign w:val="center"/>
          </w:tcPr>
          <w:p>
            <w:pPr>
              <w:pStyle w:val="28"/>
              <w:rPr>
                <w:kern w:val="2"/>
              </w:rPr>
            </w:pPr>
            <w:r>
              <w:rPr>
                <w:rFonts w:hint="eastAsia"/>
                <w:kern w:val="2"/>
              </w:rPr>
              <w:t>同一</w:t>
            </w:r>
            <w:r>
              <w:rPr>
                <w:kern w:val="2"/>
              </w:rPr>
              <w:t>IP</w:t>
            </w:r>
            <w:r>
              <w:rPr>
                <w:rFonts w:hint="eastAsia"/>
                <w:kern w:val="2"/>
              </w:rPr>
              <w:t>地址的最大连接数，</w:t>
            </w:r>
            <w:r>
              <w:rPr>
                <w:kern w:val="2"/>
              </w:rPr>
              <w:t>0</w:t>
            </w:r>
            <w:r>
              <w:rPr>
                <w:rFonts w:hint="eastAsia"/>
                <w:kern w:val="2"/>
              </w:rPr>
              <w:t>为不限制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anonymous</w:t>
            </w:r>
            <w:r>
              <w:rPr>
                <w:rFonts w:ascii="宋体" w:eastAsia="宋体"/>
                <w:kern w:val="2"/>
              </w:rPr>
              <w:t>_</w:t>
            </w:r>
            <w:r>
              <w:rPr>
                <w:kern w:val="2"/>
              </w:rPr>
              <w:t>enable=[YES|NO]</w:t>
            </w:r>
          </w:p>
        </w:tc>
        <w:tc>
          <w:tcPr>
            <w:tcW w:w="4442" w:type="dxa"/>
            <w:vAlign w:val="center"/>
          </w:tcPr>
          <w:p>
            <w:pPr>
              <w:pStyle w:val="28"/>
              <w:rPr>
                <w:kern w:val="2"/>
              </w:rPr>
            </w:pPr>
            <w:r>
              <w:rPr>
                <w:rFonts w:hint="eastAsia"/>
                <w:kern w:val="2"/>
              </w:rPr>
              <w:t>是否允许匿名用户访问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enable=[YES|NO]</w:t>
            </w:r>
          </w:p>
        </w:tc>
        <w:tc>
          <w:tcPr>
            <w:tcW w:w="4442" w:type="dxa"/>
            <w:vAlign w:val="center"/>
          </w:tcPr>
          <w:p>
            <w:pPr>
              <w:pStyle w:val="28"/>
              <w:rPr>
                <w:kern w:val="2"/>
              </w:rPr>
            </w:pPr>
            <w:r>
              <w:rPr>
                <w:rFonts w:hint="eastAsia"/>
                <w:kern w:val="2"/>
              </w:rPr>
              <w:t>是否允许匿名用户上传文件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umask=022</w:t>
            </w:r>
          </w:p>
        </w:tc>
        <w:tc>
          <w:tcPr>
            <w:tcW w:w="4442" w:type="dxa"/>
            <w:vAlign w:val="center"/>
          </w:tcPr>
          <w:p>
            <w:pPr>
              <w:pStyle w:val="28"/>
              <w:rPr>
                <w:kern w:val="2"/>
              </w:rPr>
            </w:pPr>
            <w:r>
              <w:rPr>
                <w:rFonts w:hint="eastAsia"/>
                <w:kern w:val="2"/>
              </w:rPr>
              <w:t>匿名用户上传文件的</w:t>
            </w:r>
            <w:r>
              <w:rPr>
                <w:kern w:val="2"/>
              </w:rPr>
              <w:t>umask</w:t>
            </w: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root=/var/ftp</w:t>
            </w:r>
          </w:p>
        </w:tc>
        <w:tc>
          <w:tcPr>
            <w:tcW w:w="4442" w:type="dxa"/>
            <w:vAlign w:val="center"/>
          </w:tcPr>
          <w:p>
            <w:pPr>
              <w:pStyle w:val="28"/>
              <w:rPr>
                <w:kern w:val="2"/>
              </w:rPr>
            </w:pPr>
            <w:r>
              <w:rPr>
                <w:rFonts w:hint="eastAsia"/>
                <w:kern w:val="2"/>
              </w:rPr>
              <w:t>匿名用户的</w:t>
            </w:r>
            <w:r>
              <w:rPr>
                <w:kern w:val="2"/>
              </w:rPr>
              <w:t>FTP</w:t>
            </w:r>
            <w:r>
              <w:rPr>
                <w:rFonts w:hint="eastAsia"/>
                <w:kern w:val="2"/>
              </w:rPr>
              <w:t>根目录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enable=[YES|NO]</w:t>
            </w:r>
          </w:p>
        </w:tc>
        <w:tc>
          <w:tcPr>
            <w:tcW w:w="4442" w:type="dxa"/>
            <w:vAlign w:val="center"/>
          </w:tcPr>
          <w:p>
            <w:pPr>
              <w:pStyle w:val="28"/>
              <w:rPr>
                <w:kern w:val="2"/>
              </w:rPr>
            </w:pPr>
            <w:r>
              <w:rPr>
                <w:rFonts w:hint="eastAsia"/>
                <w:kern w:val="2"/>
              </w:rPr>
              <w:t>是否允许匿名用户创建目录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enable=[YES|NO]</w:t>
            </w:r>
          </w:p>
        </w:tc>
        <w:tc>
          <w:tcPr>
            <w:tcW w:w="4442" w:type="dxa"/>
            <w:vAlign w:val="center"/>
          </w:tcPr>
          <w:p>
            <w:pPr>
              <w:pStyle w:val="28"/>
              <w:rPr>
                <w:kern w:val="2"/>
              </w:rPr>
            </w:pPr>
            <w:r>
              <w:rPr>
                <w:rFonts w:hint="eastAsia"/>
                <w:kern w:val="2"/>
              </w:rPr>
              <w:t>是否开放匿名用户的其他写入权限（包括重命名、删除等操作权限）</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anon</w:t>
            </w:r>
            <w:r>
              <w:rPr>
                <w:rFonts w:ascii="宋体" w:eastAsia="宋体"/>
                <w:kern w:val="2"/>
              </w:rPr>
              <w:t>_</w:t>
            </w:r>
            <w:r>
              <w:rPr>
                <w:kern w:val="2"/>
              </w:rPr>
              <w:t>max</w:t>
            </w:r>
            <w:r>
              <w:rPr>
                <w:rFonts w:ascii="宋体" w:eastAsia="宋体"/>
                <w:kern w:val="2"/>
              </w:rPr>
              <w:t>_</w:t>
            </w:r>
            <w:r>
              <w:rPr>
                <w:kern w:val="2"/>
              </w:rPr>
              <w:t>rate=0</w:t>
            </w:r>
          </w:p>
        </w:tc>
        <w:tc>
          <w:tcPr>
            <w:tcW w:w="4442" w:type="dxa"/>
            <w:vAlign w:val="center"/>
          </w:tcPr>
          <w:p>
            <w:pPr>
              <w:pStyle w:val="28"/>
              <w:rPr>
                <w:kern w:val="2"/>
              </w:rPr>
            </w:pPr>
            <w:r>
              <w:rPr>
                <w:rFonts w:hint="eastAsia"/>
                <w:kern w:val="2"/>
              </w:rPr>
              <w:t>匿名用户的最大传输速率（字节</w:t>
            </w:r>
            <w:r>
              <w:rPr>
                <w:kern w:val="2"/>
              </w:rPr>
              <w:t>/</w:t>
            </w:r>
            <w:r>
              <w:rPr>
                <w:rFonts w:hint="eastAsia"/>
                <w:kern w:val="2"/>
              </w:rPr>
              <w:t>秒），</w:t>
            </w:r>
            <w:r>
              <w:rPr>
                <w:kern w:val="2"/>
              </w:rPr>
              <w:t>0</w:t>
            </w:r>
            <w:r>
              <w:rPr>
                <w:rFonts w:hint="eastAsia"/>
                <w:kern w:val="2"/>
              </w:rPr>
              <w:t>为不限制</w:t>
            </w:r>
          </w:p>
        </w:tc>
      </w:tr>
      <w:tr>
        <w:tblPrEx>
          <w:tblLayout w:type="fixed"/>
          <w:tblCellMar>
            <w:top w:w="0" w:type="dxa"/>
            <w:left w:w="108" w:type="dxa"/>
            <w:bottom w:w="0" w:type="dxa"/>
            <w:right w:w="108" w:type="dxa"/>
          </w:tblCellMar>
        </w:tblPrEx>
        <w:tc>
          <w:tcPr>
            <w:tcW w:w="3619" w:type="dxa"/>
            <w:vAlign w:val="center"/>
          </w:tcPr>
          <w:p>
            <w:pPr>
              <w:pStyle w:val="57"/>
              <w:rPr>
                <w:kern w:val="2"/>
              </w:rPr>
            </w:pPr>
            <w:r>
              <w:rPr>
                <w:kern w:val="2"/>
              </w:rPr>
              <w:t>local</w:t>
            </w:r>
            <w:r>
              <w:rPr>
                <w:rFonts w:ascii="宋体" w:eastAsia="宋体"/>
                <w:kern w:val="2"/>
              </w:rPr>
              <w:t>_</w:t>
            </w:r>
            <w:r>
              <w:rPr>
                <w:kern w:val="2"/>
              </w:rPr>
              <w:t>enable=[YES|NO]</w:t>
            </w:r>
          </w:p>
        </w:tc>
        <w:tc>
          <w:tcPr>
            <w:tcW w:w="4442" w:type="dxa"/>
            <w:vAlign w:val="center"/>
          </w:tcPr>
          <w:p>
            <w:pPr>
              <w:pStyle w:val="28"/>
              <w:rPr>
                <w:kern w:val="2"/>
              </w:rPr>
            </w:pPr>
            <w:r>
              <w:rPr>
                <w:rFonts w:hint="eastAsia"/>
                <w:kern w:val="2"/>
              </w:rPr>
              <w:t>是否允许本地用户登录</w:t>
            </w:r>
            <w:r>
              <w:rPr>
                <w:kern w:val="2"/>
              </w:rPr>
              <w:t>FTP</w:t>
            </w:r>
          </w:p>
        </w:tc>
      </w:tr>
      <w:tr>
        <w:tblPrEx>
          <w:tblLayout w:type="fixed"/>
          <w:tblCellMar>
            <w:top w:w="0" w:type="dxa"/>
            <w:left w:w="108" w:type="dxa"/>
            <w:bottom w:w="0" w:type="dxa"/>
            <w:right w:w="108" w:type="dxa"/>
          </w:tblCellMar>
        </w:tblPrEx>
        <w:tc>
          <w:tcPr>
            <w:tcW w:w="3619" w:type="dxa"/>
            <w:vAlign w:val="center"/>
          </w:tcPr>
          <w:p>
            <w:pPr>
              <w:pStyle w:val="57"/>
              <w:rPr>
                <w:kern w:val="2"/>
              </w:rPr>
            </w:pPr>
            <w:r>
              <w:rPr>
                <w:kern w:val="2"/>
              </w:rPr>
              <w:t>local</w:t>
            </w:r>
            <w:r>
              <w:rPr>
                <w:rFonts w:ascii="宋体" w:eastAsia="宋体"/>
                <w:kern w:val="2"/>
              </w:rPr>
              <w:t>_</w:t>
            </w:r>
            <w:r>
              <w:rPr>
                <w:kern w:val="2"/>
              </w:rPr>
              <w:t>umask=022</w:t>
            </w:r>
          </w:p>
        </w:tc>
        <w:tc>
          <w:tcPr>
            <w:tcW w:w="4442" w:type="dxa"/>
            <w:vAlign w:val="center"/>
          </w:tcPr>
          <w:p>
            <w:pPr>
              <w:pStyle w:val="28"/>
              <w:rPr>
                <w:kern w:val="2"/>
              </w:rPr>
            </w:pPr>
            <w:r>
              <w:rPr>
                <w:rFonts w:hint="eastAsia"/>
                <w:kern w:val="2"/>
              </w:rPr>
              <w:t>本地用户上传文件的</w:t>
            </w:r>
            <w:r>
              <w:rPr>
                <w:kern w:val="2"/>
              </w:rPr>
              <w:t>umask</w:t>
            </w: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local</w:t>
            </w:r>
            <w:r>
              <w:rPr>
                <w:rFonts w:ascii="宋体" w:eastAsia="宋体"/>
                <w:kern w:val="2"/>
              </w:rPr>
              <w:t>_</w:t>
            </w:r>
            <w:r>
              <w:rPr>
                <w:kern w:val="2"/>
              </w:rPr>
              <w:t>root=/var/ftp</w:t>
            </w:r>
          </w:p>
        </w:tc>
        <w:tc>
          <w:tcPr>
            <w:tcW w:w="4442" w:type="dxa"/>
            <w:vAlign w:val="center"/>
          </w:tcPr>
          <w:p>
            <w:pPr>
              <w:pStyle w:val="28"/>
              <w:rPr>
                <w:kern w:val="2"/>
              </w:rPr>
            </w:pPr>
            <w:r>
              <w:rPr>
                <w:rFonts w:hint="eastAsia"/>
                <w:kern w:val="2"/>
              </w:rPr>
              <w:t>本地用户的</w:t>
            </w:r>
            <w:r>
              <w:rPr>
                <w:kern w:val="2"/>
              </w:rPr>
              <w:t>FTP</w:t>
            </w:r>
            <w:r>
              <w:rPr>
                <w:rFonts w:hint="eastAsia"/>
                <w:kern w:val="2"/>
              </w:rPr>
              <w:t>根目录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chroot</w:t>
            </w:r>
            <w:r>
              <w:rPr>
                <w:rFonts w:ascii="宋体" w:eastAsia="宋体"/>
                <w:kern w:val="2"/>
              </w:rPr>
              <w:t>_</w:t>
            </w:r>
            <w:r>
              <w:rPr>
                <w:kern w:val="2"/>
              </w:rPr>
              <w:t>local</w:t>
            </w:r>
            <w:r>
              <w:rPr>
                <w:rFonts w:ascii="宋体" w:eastAsia="宋体"/>
                <w:kern w:val="2"/>
              </w:rPr>
              <w:t>_</w:t>
            </w:r>
            <w:r>
              <w:rPr>
                <w:kern w:val="2"/>
              </w:rPr>
              <w:t>user=[YES|NO]</w:t>
            </w:r>
          </w:p>
        </w:tc>
        <w:tc>
          <w:tcPr>
            <w:tcW w:w="4442" w:type="dxa"/>
            <w:vAlign w:val="center"/>
          </w:tcPr>
          <w:p>
            <w:pPr>
              <w:pStyle w:val="28"/>
              <w:rPr>
                <w:kern w:val="2"/>
              </w:rPr>
            </w:pPr>
            <w:r>
              <w:rPr>
                <w:rFonts w:hint="eastAsia"/>
                <w:kern w:val="2"/>
              </w:rPr>
              <w:t>是否将用户权限禁锢在</w:t>
            </w:r>
            <w:r>
              <w:rPr>
                <w:kern w:val="2"/>
              </w:rPr>
              <w:t>FTP</w:t>
            </w:r>
            <w:r>
              <w:rPr>
                <w:rFonts w:hint="eastAsia"/>
                <w:kern w:val="2"/>
              </w:rPr>
              <w:t>目录，以确保安全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19" w:type="dxa"/>
            <w:vAlign w:val="center"/>
          </w:tcPr>
          <w:p>
            <w:pPr>
              <w:pStyle w:val="57"/>
              <w:rPr>
                <w:kern w:val="2"/>
              </w:rPr>
            </w:pPr>
            <w:r>
              <w:rPr>
                <w:kern w:val="2"/>
              </w:rPr>
              <w:t>local</w:t>
            </w:r>
            <w:r>
              <w:rPr>
                <w:rFonts w:ascii="宋体" w:eastAsia="宋体"/>
                <w:kern w:val="2"/>
              </w:rPr>
              <w:t>_</w:t>
            </w:r>
            <w:r>
              <w:rPr>
                <w:kern w:val="2"/>
              </w:rPr>
              <w:t>max</w:t>
            </w:r>
            <w:r>
              <w:rPr>
                <w:rFonts w:ascii="宋体" w:eastAsia="宋体"/>
                <w:kern w:val="2"/>
              </w:rPr>
              <w:t>_</w:t>
            </w:r>
            <w:r>
              <w:rPr>
                <w:kern w:val="2"/>
              </w:rPr>
              <w:t>rate=0</w:t>
            </w:r>
          </w:p>
        </w:tc>
        <w:tc>
          <w:tcPr>
            <w:tcW w:w="4442" w:type="dxa"/>
            <w:vAlign w:val="center"/>
          </w:tcPr>
          <w:p>
            <w:pPr>
              <w:pStyle w:val="28"/>
              <w:rPr>
                <w:kern w:val="2"/>
              </w:rPr>
            </w:pPr>
            <w:r>
              <w:rPr>
                <w:rFonts w:hint="eastAsia"/>
                <w:kern w:val="2"/>
              </w:rPr>
              <w:t>本地用户最大传输速率（字节</w:t>
            </w:r>
            <w:r>
              <w:rPr>
                <w:kern w:val="2"/>
              </w:rPr>
              <w:t>/</w:t>
            </w:r>
            <w:r>
              <w:rPr>
                <w:rFonts w:hint="eastAsia"/>
                <w:kern w:val="2"/>
              </w:rPr>
              <w:t>秒），</w:t>
            </w:r>
            <w:r>
              <w:rPr>
                <w:kern w:val="2"/>
              </w:rPr>
              <w:t>0</w:t>
            </w:r>
            <w:r>
              <w:rPr>
                <w:rFonts w:hint="eastAsia"/>
                <w:kern w:val="2"/>
              </w:rPr>
              <w:t>为不限制</w:t>
            </w:r>
          </w:p>
        </w:tc>
      </w:tr>
    </w:tbl>
    <w:p>
      <w:pPr>
        <w:pStyle w:val="29"/>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11.2</w:t>
            </w:r>
            <w:r>
              <w:rPr>
                <w:color w:val="000000"/>
                <w:kern w:val="2"/>
                <w:szCs w:val="21"/>
              </w:rPr>
              <w:t xml:space="preserve">  </w:t>
            </w:r>
            <w:r>
              <w:rPr>
                <w:color w:val="000000"/>
                <w:kern w:val="2"/>
              </w:rPr>
              <w:t>vsftpd</w:t>
            </w:r>
            <w:r>
              <w:rPr>
                <w:rFonts w:hint="eastAsia"/>
                <w:color w:val="000000"/>
                <w:kern w:val="2"/>
              </w:rPr>
              <w:t>服务程序</w:t>
            </w:r>
          </w:p>
        </w:tc>
      </w:tr>
    </w:tbl>
    <w:p>
      <w:pPr>
        <w:pStyle w:val="56"/>
        <w:rPr>
          <w:kern w:val="2"/>
        </w:rPr>
      </w:pPr>
    </w:p>
    <w:p>
      <w:pPr>
        <w:rPr>
          <w:kern w:val="2"/>
        </w:rPr>
      </w:pPr>
      <w:r>
        <w:rPr>
          <w:color w:val="000000"/>
          <w:kern w:val="2"/>
          <w:szCs w:val="21"/>
        </w:rPr>
        <w:t>vsftpd</w:t>
      </w:r>
      <w:r>
        <w:rPr>
          <w:rFonts w:hint="eastAsia"/>
          <w:color w:val="000000"/>
          <w:kern w:val="2"/>
          <w:szCs w:val="21"/>
        </w:rPr>
        <w:t>作为更加安全的文件传输的服务程序，允许用户以三种认证模式登录到</w:t>
      </w:r>
      <w:r>
        <w:rPr>
          <w:color w:val="000000"/>
          <w:kern w:val="2"/>
          <w:szCs w:val="21"/>
        </w:rPr>
        <w:t>FTP</w:t>
      </w:r>
      <w:r>
        <w:rPr>
          <w:rFonts w:hint="eastAsia"/>
          <w:color w:val="000000"/>
          <w:kern w:val="2"/>
          <w:szCs w:val="21"/>
        </w:rPr>
        <w:t>服务器上。</w:t>
      </w:r>
    </w:p>
    <w:p>
      <w:pPr>
        <w:pStyle w:val="34"/>
        <w:ind w:left="704" w:hanging="304"/>
        <w:rPr>
          <w:kern w:val="2"/>
        </w:rPr>
      </w:pPr>
      <w:r>
        <w:rPr>
          <w:kern w:val="2"/>
        </w:rPr>
        <w:sym w:font="Wingdings" w:char="00D8"/>
      </w:r>
      <w:r>
        <w:rPr>
          <w:kern w:val="2"/>
        </w:rPr>
        <w:tab/>
      </w:r>
      <w:r>
        <w:rPr>
          <w:rStyle w:val="18"/>
          <w:rFonts w:hint="eastAsia"/>
          <w:kern w:val="2"/>
        </w:rPr>
        <w:t>匿名开放模式</w:t>
      </w:r>
      <w:r>
        <w:rPr>
          <w:rFonts w:hint="eastAsia"/>
          <w:color w:val="000000"/>
          <w:kern w:val="2"/>
          <w:szCs w:val="21"/>
        </w:rPr>
        <w:t>：是一种最不安全的认证模式，任何人都可以无需密码验证而直接登录到</w:t>
      </w:r>
      <w:r>
        <w:rPr>
          <w:color w:val="000000"/>
          <w:kern w:val="2"/>
          <w:szCs w:val="21"/>
        </w:rPr>
        <w:t>FTP</w:t>
      </w:r>
      <w:r>
        <w:rPr>
          <w:rFonts w:hint="eastAsia"/>
          <w:color w:val="000000"/>
          <w:kern w:val="2"/>
          <w:szCs w:val="21"/>
        </w:rPr>
        <w:t>服务器。</w:t>
      </w:r>
    </w:p>
    <w:p>
      <w:pPr>
        <w:pStyle w:val="34"/>
        <w:ind w:left="704" w:hanging="304"/>
        <w:rPr>
          <w:kern w:val="2"/>
        </w:rPr>
      </w:pPr>
      <w:r>
        <w:rPr>
          <w:kern w:val="2"/>
        </w:rPr>
        <w:sym w:font="Wingdings" w:char="00D8"/>
      </w:r>
      <w:r>
        <w:rPr>
          <w:kern w:val="2"/>
        </w:rPr>
        <w:tab/>
      </w:r>
      <w:r>
        <w:rPr>
          <w:rStyle w:val="18"/>
          <w:rFonts w:hint="eastAsia"/>
          <w:kern w:val="2"/>
        </w:rPr>
        <w:t>本地用户模式</w:t>
      </w:r>
      <w:r>
        <w:rPr>
          <w:rFonts w:hint="eastAsia"/>
          <w:color w:val="000000"/>
          <w:kern w:val="2"/>
          <w:szCs w:val="21"/>
        </w:rPr>
        <w:t>：是通过</w:t>
      </w:r>
      <w:r>
        <w:rPr>
          <w:color w:val="000000"/>
          <w:kern w:val="2"/>
          <w:szCs w:val="21"/>
        </w:rPr>
        <w:t>Linux</w:t>
      </w:r>
      <w:r>
        <w:rPr>
          <w:rFonts w:hint="eastAsia"/>
          <w:color w:val="000000"/>
          <w:kern w:val="2"/>
          <w:szCs w:val="21"/>
        </w:rPr>
        <w:t>系统本地的账户密码信息进行认证的模式，相较于匿名开放模式更安全，而且配置起来也很简单。但是如果被黑客破解了账户的信息，就可以畅通无阻地登录</w:t>
      </w:r>
      <w:r>
        <w:rPr>
          <w:color w:val="000000"/>
          <w:kern w:val="2"/>
          <w:szCs w:val="21"/>
        </w:rPr>
        <w:t>FTP</w:t>
      </w:r>
      <w:r>
        <w:rPr>
          <w:rFonts w:hint="eastAsia"/>
          <w:color w:val="000000"/>
          <w:kern w:val="2"/>
          <w:szCs w:val="21"/>
        </w:rPr>
        <w:t>服务器，从而完全控制整台服务器。</w:t>
      </w:r>
    </w:p>
    <w:p>
      <w:pPr>
        <w:pStyle w:val="34"/>
        <w:ind w:left="704" w:hanging="304"/>
        <w:rPr>
          <w:spacing w:val="4"/>
          <w:kern w:val="2"/>
        </w:rPr>
      </w:pPr>
      <w:r>
        <w:rPr>
          <w:kern w:val="2"/>
        </w:rPr>
        <w:sym w:font="Wingdings" w:char="00D8"/>
      </w:r>
      <w:r>
        <w:rPr>
          <w:kern w:val="2"/>
        </w:rPr>
        <w:tab/>
      </w:r>
      <w:r>
        <w:rPr>
          <w:rStyle w:val="18"/>
          <w:rFonts w:hint="eastAsia"/>
          <w:kern w:val="2"/>
        </w:rPr>
        <w:t>虚拟用户模式</w:t>
      </w:r>
      <w:r>
        <w:rPr>
          <w:rFonts w:hint="eastAsia"/>
          <w:color w:val="000000"/>
          <w:spacing w:val="4"/>
          <w:kern w:val="2"/>
          <w:szCs w:val="21"/>
        </w:rPr>
        <w:t>：是这三种模式中最安全的一种认证模式，它需要为</w:t>
      </w:r>
      <w:r>
        <w:rPr>
          <w:color w:val="000000"/>
          <w:spacing w:val="4"/>
          <w:kern w:val="2"/>
          <w:szCs w:val="21"/>
        </w:rPr>
        <w:t>FTP</w:t>
      </w:r>
      <w:r>
        <w:rPr>
          <w:rFonts w:hint="eastAsia"/>
          <w:color w:val="000000"/>
          <w:spacing w:val="4"/>
          <w:kern w:val="2"/>
          <w:szCs w:val="21"/>
        </w:rPr>
        <w:t>服务单独建立用户数据库文件，虚拟出用来进行口令验证的账户信息，而这些账户信息在服务器系统中实际上是不存在的，仅供</w:t>
      </w:r>
      <w:r>
        <w:rPr>
          <w:color w:val="000000"/>
          <w:spacing w:val="4"/>
          <w:kern w:val="2"/>
          <w:szCs w:val="21"/>
        </w:rPr>
        <w:t>FTP</w:t>
      </w:r>
      <w:r>
        <w:rPr>
          <w:rFonts w:hint="eastAsia"/>
          <w:color w:val="000000"/>
          <w:spacing w:val="4"/>
          <w:kern w:val="2"/>
          <w:szCs w:val="21"/>
        </w:rPr>
        <w:t>服务程序进行认证使用。这样，即使黑客破解了账户信息也无法登录服务器，从而有效降低了破坏范围和影响。</w:t>
      </w:r>
    </w:p>
    <w:p>
      <w:pPr>
        <w:rPr>
          <w:kern w:val="2"/>
        </w:rPr>
      </w:pPr>
      <w:r>
        <w:rPr>
          <w:color w:val="000000"/>
          <w:kern w:val="2"/>
          <w:szCs w:val="21"/>
        </w:rPr>
        <w:t>ftp</w:t>
      </w:r>
      <w:r>
        <w:rPr>
          <w:rFonts w:hint="eastAsia"/>
          <w:color w:val="000000"/>
          <w:kern w:val="2"/>
          <w:szCs w:val="21"/>
        </w:rPr>
        <w:t>是</w:t>
      </w:r>
      <w:r>
        <w:rPr>
          <w:color w:val="000000"/>
          <w:kern w:val="2"/>
          <w:szCs w:val="21"/>
        </w:rPr>
        <w:t>Linux</w:t>
      </w:r>
      <w:r>
        <w:rPr>
          <w:rFonts w:hint="eastAsia"/>
          <w:color w:val="000000"/>
          <w:kern w:val="2"/>
          <w:szCs w:val="21"/>
        </w:rPr>
        <w:t>系统中以命令行界面的方式来管理</w:t>
      </w:r>
      <w:r>
        <w:rPr>
          <w:color w:val="000000"/>
          <w:kern w:val="2"/>
          <w:szCs w:val="21"/>
        </w:rPr>
        <w:t>FTP</w:t>
      </w:r>
      <w:r>
        <w:rPr>
          <w:rFonts w:hint="eastAsia"/>
          <w:color w:val="000000"/>
          <w:kern w:val="2"/>
          <w:szCs w:val="21"/>
        </w:rPr>
        <w:t>传输服务的客户端工具。我们首先手动安装这个</w:t>
      </w:r>
      <w:r>
        <w:rPr>
          <w:color w:val="000000"/>
          <w:kern w:val="2"/>
          <w:szCs w:val="21"/>
        </w:rPr>
        <w:t>ftp</w:t>
      </w:r>
      <w:r>
        <w:rPr>
          <w:rFonts w:hint="eastAsia"/>
          <w:color w:val="000000"/>
          <w:kern w:val="2"/>
          <w:szCs w:val="21"/>
        </w:rPr>
        <w:t>客户端工具，以便在后续实验中查看结果。</w:t>
      </w:r>
    </w:p>
    <w:p>
      <w:pPr>
        <w:pStyle w:val="58"/>
        <w:rPr>
          <w:kern w:val="2"/>
        </w:rPr>
      </w:pPr>
    </w:p>
    <w:p>
      <w:pPr>
        <w:pStyle w:val="26"/>
        <w:rPr>
          <w:kern w:val="2"/>
        </w:rPr>
      </w:pPr>
      <w:r>
        <w:rPr>
          <w:kern w:val="2"/>
        </w:rPr>
        <w:t>[root@linuxprobe ~]# yum install ftp</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Installing:</w:t>
      </w:r>
    </w:p>
    <w:p>
      <w:pPr>
        <w:pStyle w:val="26"/>
        <w:rPr>
          <w:kern w:val="2"/>
        </w:rPr>
      </w:pPr>
      <w:r>
        <w:rPr>
          <w:kern w:val="2"/>
        </w:rPr>
        <w:t> ftp x86</w:t>
      </w:r>
      <w:r>
        <w:rPr>
          <w:rFonts w:ascii="宋体"/>
          <w:kern w:val="2"/>
        </w:rPr>
        <w:t>_</w:t>
      </w:r>
      <w:r>
        <w:rPr>
          <w:kern w:val="2"/>
        </w:rPr>
        <w:t>64 0.17-66.el7 rhel 61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61 k</w:t>
      </w:r>
    </w:p>
    <w:p>
      <w:pPr>
        <w:pStyle w:val="26"/>
        <w:rPr>
          <w:kern w:val="2"/>
        </w:rPr>
      </w:pPr>
      <w:r>
        <w:rPr>
          <w:kern w:val="2"/>
        </w:rPr>
        <w:t>Installed size: 96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ftp-0.17-66.el7.x86</w:t>
      </w:r>
      <w:r>
        <w:rPr>
          <w:rFonts w:ascii="宋体"/>
          <w:kern w:val="2"/>
        </w:rPr>
        <w:t>_</w:t>
      </w:r>
      <w:r>
        <w:rPr>
          <w:kern w:val="2"/>
        </w:rPr>
        <w:t>64 1/1 </w:t>
      </w:r>
    </w:p>
    <w:p>
      <w:pPr>
        <w:pStyle w:val="26"/>
        <w:rPr>
          <w:kern w:val="2"/>
        </w:rPr>
      </w:pPr>
      <w:r>
        <w:rPr>
          <w:kern w:val="2"/>
        </w:rPr>
        <w:t>  Verifying : ftp-0.17-66.el7.x86</w:t>
      </w:r>
      <w:r>
        <w:rPr>
          <w:rFonts w:ascii="宋体"/>
          <w:kern w:val="2"/>
        </w:rPr>
        <w:t>_</w:t>
      </w:r>
      <w:r>
        <w:rPr>
          <w:kern w:val="2"/>
        </w:rPr>
        <w:t>64 1/1</w:t>
      </w:r>
    </w:p>
    <w:p>
      <w:pPr>
        <w:pStyle w:val="26"/>
        <w:rPr>
          <w:kern w:val="2"/>
        </w:rPr>
      </w:pPr>
      <w:r>
        <w:rPr>
          <w:kern w:val="2"/>
        </w:rPr>
        <w:t>Installed:</w:t>
      </w:r>
    </w:p>
    <w:p>
      <w:pPr>
        <w:pStyle w:val="26"/>
        <w:rPr>
          <w:kern w:val="2"/>
        </w:rPr>
      </w:pPr>
      <w:r>
        <w:rPr>
          <w:kern w:val="2"/>
        </w:rPr>
        <w:t>  ftp.x86</w:t>
      </w:r>
      <w:r>
        <w:rPr>
          <w:rFonts w:ascii="宋体"/>
          <w:kern w:val="2"/>
        </w:rPr>
        <w:t>_</w:t>
      </w:r>
      <w:r>
        <w:rPr>
          <w:kern w:val="2"/>
        </w:rPr>
        <w:t>64 0:0.17-66.el7</w:t>
      </w:r>
    </w:p>
    <w:p>
      <w:pPr>
        <w:pStyle w:val="26"/>
        <w:rPr>
          <w:kern w:val="2"/>
        </w:rPr>
      </w:pPr>
      <w:r>
        <w:rPr>
          <w:kern w:val="2"/>
        </w:rPr>
        <w:t>Complete!</w:t>
      </w:r>
    </w:p>
    <w:p>
      <w:pPr>
        <w:pStyle w:val="59"/>
        <w:spacing w:after="90"/>
        <w:rPr>
          <w:kern w:val="2"/>
        </w:rPr>
      </w:pPr>
    </w:p>
    <w:p>
      <w:pPr>
        <w:pStyle w:val="4"/>
        <w:spacing w:before="151" w:after="151"/>
        <w:rPr>
          <w:kern w:val="2"/>
        </w:rPr>
      </w:pPr>
      <w:r>
        <w:rPr>
          <w:color w:val="000000"/>
          <w:kern w:val="2"/>
        </w:rPr>
        <w:t>11.2.1</w:t>
      </w:r>
      <w:r>
        <w:rPr>
          <w:color w:val="000000"/>
          <w:kern w:val="2"/>
          <w:szCs w:val="21"/>
        </w:rPr>
        <w:t xml:space="preserve">  </w:t>
      </w:r>
      <w:r>
        <w:rPr>
          <w:rFonts w:hint="eastAsia"/>
          <w:color w:val="000000"/>
          <w:kern w:val="2"/>
        </w:rPr>
        <w:t>匿名开放模式</w:t>
      </w:r>
    </w:p>
    <w:p>
      <w:pPr>
        <w:rPr>
          <w:kern w:val="2"/>
        </w:rPr>
      </w:pPr>
      <w:r>
        <w:rPr>
          <w:rFonts w:hint="eastAsia"/>
          <w:color w:val="000000"/>
          <w:kern w:val="2"/>
          <w:szCs w:val="21"/>
        </w:rPr>
        <w:t>前文提到，在</w:t>
      </w:r>
      <w:r>
        <w:rPr>
          <w:color w:val="000000"/>
          <w:kern w:val="2"/>
          <w:szCs w:val="21"/>
        </w:rPr>
        <w:t>vsftpd</w:t>
      </w:r>
      <w:r>
        <w:rPr>
          <w:rFonts w:hint="eastAsia"/>
          <w:color w:val="000000"/>
          <w:kern w:val="2"/>
          <w:szCs w:val="21"/>
        </w:rPr>
        <w:t>服务程序中，匿名开放模式是最不安全的一种认证模式。任何人都可以无需密码验证而直接登录到</w:t>
      </w:r>
      <w:r>
        <w:rPr>
          <w:color w:val="000000"/>
          <w:kern w:val="2"/>
          <w:szCs w:val="21"/>
        </w:rPr>
        <w:t>FTP</w:t>
      </w:r>
      <w:r>
        <w:rPr>
          <w:rFonts w:hint="eastAsia"/>
          <w:color w:val="000000"/>
          <w:kern w:val="2"/>
          <w:szCs w:val="21"/>
        </w:rPr>
        <w:t>服务器。这种模式一般用来访问不重要的公开文件（在生产环境中尽量不要存放重要文件）。当然，如果采用第</w:t>
      </w:r>
      <w:r>
        <w:rPr>
          <w:color w:val="000000"/>
          <w:kern w:val="2"/>
          <w:szCs w:val="21"/>
        </w:rPr>
        <w:t>8</w:t>
      </w:r>
      <w:r>
        <w:rPr>
          <w:rFonts w:hint="eastAsia"/>
          <w:color w:val="000000"/>
          <w:kern w:val="2"/>
          <w:szCs w:val="21"/>
        </w:rPr>
        <w:t>章中介绍的防火墙管理工具（如</w:t>
      </w:r>
      <w:r>
        <w:rPr>
          <w:color w:val="000000"/>
          <w:kern w:val="2"/>
          <w:szCs w:val="21"/>
        </w:rPr>
        <w:t>Tcp</w:t>
      </w:r>
      <w:r>
        <w:rPr>
          <w:rFonts w:ascii="宋体" w:eastAsia="宋体"/>
          <w:color w:val="000000"/>
          <w:kern w:val="2"/>
          <w:szCs w:val="21"/>
        </w:rPr>
        <w:t>_</w:t>
      </w:r>
      <w:r>
        <w:rPr>
          <w:color w:val="000000"/>
          <w:kern w:val="2"/>
          <w:szCs w:val="21"/>
        </w:rPr>
        <w:t>wrappers</w:t>
      </w:r>
      <w:r>
        <w:rPr>
          <w:rFonts w:hint="eastAsia"/>
          <w:color w:val="000000"/>
          <w:kern w:val="2"/>
          <w:szCs w:val="21"/>
        </w:rPr>
        <w:t>服务程序）将</w:t>
      </w:r>
      <w:r>
        <w:rPr>
          <w:color w:val="000000"/>
          <w:kern w:val="2"/>
          <w:szCs w:val="21"/>
        </w:rPr>
        <w:t>vsftpd</w:t>
      </w:r>
      <w:r>
        <w:rPr>
          <w:rFonts w:hint="eastAsia"/>
          <w:color w:val="000000"/>
          <w:kern w:val="2"/>
          <w:szCs w:val="21"/>
        </w:rPr>
        <w:t>服务程序允许访问的主机范围设置为企业内网，也可以提供基本的安全性。</w:t>
      </w:r>
    </w:p>
    <w:p>
      <w:pPr>
        <w:rPr>
          <w:kern w:val="2"/>
        </w:rPr>
      </w:pPr>
      <w:r>
        <w:rPr>
          <w:kern w:val="2"/>
        </w:rPr>
        <w:t>vsftpd</w:t>
      </w:r>
      <w:r>
        <w:rPr>
          <w:rFonts w:hint="eastAsia"/>
          <w:kern w:val="2"/>
        </w:rPr>
        <w:t>服务程序默认开启了匿名开放模式，我们需要做的就是开放匿名用户的上传、下载文件的权限，以及让匿名用户创建、删除、更名文件的权限。需要注意的是，针对匿名用户放开这些权限会带来潜在危险，我们只是为了在</w:t>
      </w:r>
      <w:r>
        <w:rPr>
          <w:kern w:val="2"/>
        </w:rPr>
        <w:t>Linux</w:t>
      </w:r>
      <w:r>
        <w:rPr>
          <w:rFonts w:hint="eastAsia"/>
          <w:kern w:val="2"/>
        </w:rPr>
        <w:t>系统中练习配置</w:t>
      </w:r>
      <w:r>
        <w:rPr>
          <w:kern w:val="2"/>
        </w:rPr>
        <w:t>vsftpd</w:t>
      </w:r>
      <w:r>
        <w:rPr>
          <w:rFonts w:hint="eastAsia"/>
          <w:kern w:val="2"/>
        </w:rPr>
        <w:t>服务程序而放开了这些权限，不建议在生产环境中如此行事。表</w:t>
      </w:r>
      <w:r>
        <w:rPr>
          <w:kern w:val="2"/>
        </w:rPr>
        <w:t>11-2</w:t>
      </w:r>
      <w:r>
        <w:rPr>
          <w:rFonts w:hint="eastAsia"/>
          <w:kern w:val="2"/>
        </w:rPr>
        <w:t>罗列了可以向匿名用户开放的权限参数以及作用。</w:t>
      </w:r>
    </w:p>
    <w:p>
      <w:pPr>
        <w:pStyle w:val="27"/>
        <w:spacing w:before="200"/>
        <w:rPr>
          <w:kern w:val="2"/>
        </w:rPr>
      </w:pPr>
      <w:r>
        <w:rPr>
          <w:rFonts w:hint="eastAsia"/>
          <w:kern w:val="2"/>
        </w:rPr>
        <w:t>表</w:t>
      </w:r>
      <w:r>
        <w:rPr>
          <w:kern w:val="2"/>
        </w:rPr>
        <w:t>11-2</w:t>
      </w:r>
      <w:r>
        <w:rPr>
          <w:kern w:val="2"/>
        </w:rPr>
        <w:tab/>
      </w:r>
      <w:r>
        <w:rPr>
          <w:rFonts w:hint="eastAsia"/>
          <w:kern w:val="2"/>
        </w:rPr>
        <w:t>可以向匿名用户开放的权限参数以及作用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708"/>
        <w:gridCol w:w="435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tcBorders>
              <w:top w:val="single" w:color="000000" w:sz="6" w:space="0"/>
              <w:bottom w:val="single" w:color="000000" w:sz="4" w:space="0"/>
            </w:tcBorders>
            <w:shd w:val="clear" w:color="auto" w:fill="D9D9D9"/>
          </w:tcPr>
          <w:p>
            <w:pPr>
              <w:pStyle w:val="50"/>
              <w:rPr>
                <w:kern w:val="2"/>
              </w:rPr>
            </w:pPr>
            <w:r>
              <w:rPr>
                <w:rFonts w:hint="eastAsia"/>
                <w:kern w:val="2"/>
              </w:rPr>
              <w:t>参数</w:t>
            </w:r>
          </w:p>
        </w:tc>
        <w:tc>
          <w:tcPr>
            <w:tcW w:w="4353" w:type="dxa"/>
            <w:tcBorders>
              <w:top w:val="single" w:color="000000" w:sz="6" w:space="0"/>
              <w:bottom w:val="single" w:color="000000" w:sz="4" w:space="0"/>
            </w:tcBorders>
            <w:shd w:val="clear" w:color="auto" w:fill="D9D9D9"/>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tcBorders>
              <w:top w:val="single" w:color="000000" w:sz="4" w:space="0"/>
            </w:tcBorders>
            <w:vAlign w:val="center"/>
          </w:tcPr>
          <w:p>
            <w:pPr>
              <w:pStyle w:val="57"/>
              <w:rPr>
                <w:kern w:val="2"/>
              </w:rPr>
            </w:pPr>
            <w:r>
              <w:rPr>
                <w:kern w:val="2"/>
              </w:rPr>
              <w:t>anonymous</w:t>
            </w:r>
            <w:r>
              <w:rPr>
                <w:rFonts w:ascii="宋体" w:eastAsia="宋体"/>
                <w:kern w:val="2"/>
              </w:rPr>
              <w:t>_</w:t>
            </w:r>
            <w:r>
              <w:rPr>
                <w:kern w:val="2"/>
              </w:rPr>
              <w:t>enable=YES</w:t>
            </w:r>
          </w:p>
        </w:tc>
        <w:tc>
          <w:tcPr>
            <w:tcW w:w="4353" w:type="dxa"/>
            <w:tcBorders>
              <w:top w:val="single" w:color="000000" w:sz="4" w:space="0"/>
            </w:tcBorders>
            <w:vAlign w:val="center"/>
          </w:tcPr>
          <w:p>
            <w:pPr>
              <w:pStyle w:val="28"/>
              <w:rPr>
                <w:kern w:val="2"/>
              </w:rPr>
            </w:pPr>
            <w:r>
              <w:rPr>
                <w:rFonts w:hint="eastAsia"/>
                <w:kern w:val="2"/>
              </w:rPr>
              <w:t>允许匿名访问模式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vAlign w:val="center"/>
          </w:tcPr>
          <w:p>
            <w:pPr>
              <w:pStyle w:val="57"/>
              <w:rPr>
                <w:kern w:val="2"/>
              </w:rPr>
            </w:pPr>
            <w:r>
              <w:rPr>
                <w:kern w:val="2"/>
              </w:rPr>
              <w:t>anon</w:t>
            </w:r>
            <w:r>
              <w:rPr>
                <w:rFonts w:ascii="宋体" w:eastAsia="宋体"/>
                <w:kern w:val="2"/>
              </w:rPr>
              <w:t>_</w:t>
            </w:r>
            <w:r>
              <w:rPr>
                <w:kern w:val="2"/>
              </w:rPr>
              <w:t>umask=022</w:t>
            </w:r>
          </w:p>
        </w:tc>
        <w:tc>
          <w:tcPr>
            <w:tcW w:w="4353" w:type="dxa"/>
            <w:vAlign w:val="center"/>
          </w:tcPr>
          <w:p>
            <w:pPr>
              <w:pStyle w:val="28"/>
              <w:rPr>
                <w:kern w:val="2"/>
              </w:rPr>
            </w:pPr>
            <w:r>
              <w:rPr>
                <w:rFonts w:hint="eastAsia"/>
                <w:kern w:val="2"/>
              </w:rPr>
              <w:t>匿名用户上传文件的</w:t>
            </w:r>
            <w:r>
              <w:rPr>
                <w:kern w:val="2"/>
              </w:rPr>
              <w:t>umask</w:t>
            </w: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vAlign w:val="center"/>
          </w:tcPr>
          <w:p>
            <w:pPr>
              <w:pStyle w:val="57"/>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w:t>
            </w:r>
          </w:p>
        </w:tc>
        <w:tc>
          <w:tcPr>
            <w:tcW w:w="4353" w:type="dxa"/>
            <w:vAlign w:val="center"/>
          </w:tcPr>
          <w:p>
            <w:pPr>
              <w:pStyle w:val="28"/>
              <w:rPr>
                <w:kern w:val="2"/>
              </w:rPr>
            </w:pPr>
            <w:r>
              <w:rPr>
                <w:rFonts w:hint="eastAsia"/>
                <w:kern w:val="2"/>
              </w:rPr>
              <w:t>允许匿名用户上传文件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vAlign w:val="center"/>
          </w:tcPr>
          <w:p>
            <w:pPr>
              <w:pStyle w:val="57"/>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w:t>
            </w:r>
          </w:p>
        </w:tc>
        <w:tc>
          <w:tcPr>
            <w:tcW w:w="4353" w:type="dxa"/>
            <w:vAlign w:val="center"/>
          </w:tcPr>
          <w:p>
            <w:pPr>
              <w:pStyle w:val="28"/>
              <w:rPr>
                <w:kern w:val="2"/>
              </w:rPr>
            </w:pPr>
            <w:r>
              <w:rPr>
                <w:rFonts w:hint="eastAsia"/>
                <w:kern w:val="2"/>
              </w:rPr>
              <w:t>允许匿名用户创建目录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08" w:type="dxa"/>
            <w:vAlign w:val="center"/>
          </w:tcPr>
          <w:p>
            <w:pPr>
              <w:pStyle w:val="57"/>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w:t>
            </w:r>
          </w:p>
        </w:tc>
        <w:tc>
          <w:tcPr>
            <w:tcW w:w="4353" w:type="dxa"/>
            <w:vAlign w:val="center"/>
          </w:tcPr>
          <w:p>
            <w:pPr>
              <w:pStyle w:val="28"/>
              <w:rPr>
                <w:kern w:val="2"/>
              </w:rPr>
            </w:pPr>
            <w:r>
              <w:rPr>
                <w:rFonts w:hint="eastAsia"/>
                <w:kern w:val="2"/>
              </w:rPr>
              <w:t>允许匿名用户修改目录名称或删除目录</w:t>
            </w:r>
          </w:p>
        </w:tc>
      </w:tr>
    </w:tbl>
    <w:p>
      <w:pPr>
        <w:pStyle w:val="29"/>
        <w:rPr>
          <w:kern w:val="2"/>
        </w:rPr>
      </w:pPr>
    </w:p>
    <w:p>
      <w:pPr>
        <w:pStyle w:val="58"/>
        <w:rPr>
          <w:kern w:val="2"/>
        </w:rPr>
      </w:pPr>
    </w:p>
    <w:p>
      <w:pPr>
        <w:pStyle w:val="26"/>
        <w:rPr>
          <w:kern w:val="2"/>
        </w:rPr>
      </w:pPr>
      <w:r>
        <w:rPr>
          <w:kern w:val="2"/>
        </w:rPr>
        <w:t>[root@linuxprobe ~]# vim /etc/vsftpd/vsftpd.conf</w:t>
      </w:r>
    </w:p>
    <w:p>
      <w:pPr>
        <w:pStyle w:val="26"/>
        <w:rPr>
          <w:kern w:val="2"/>
        </w:rPr>
      </w:pPr>
      <w:r>
        <w:rPr>
          <w:rFonts w:hint="eastAsia"/>
          <w:kern w:val="2"/>
        </w:rPr>
        <w:t>1</w:t>
      </w:r>
      <w:r>
        <w:rPr>
          <w:kern w:val="2"/>
        </w:rPr>
        <w:t> </w:t>
      </w:r>
      <w:r>
        <w:rPr>
          <w:b/>
          <w:bCs/>
          <w:kern w:val="2"/>
        </w:rPr>
        <w:t>anonymous</w:t>
      </w:r>
      <w:r>
        <w:rPr>
          <w:rFonts w:ascii="宋体"/>
          <w:b/>
          <w:bCs/>
          <w:kern w:val="2"/>
        </w:rPr>
        <w:t>_</w:t>
      </w:r>
      <w:r>
        <w:rPr>
          <w:b/>
          <w:bCs/>
          <w:kern w:val="2"/>
        </w:rPr>
        <w:t>enable=YES</w:t>
      </w:r>
    </w:p>
    <w:p>
      <w:pPr>
        <w:pStyle w:val="26"/>
        <w:rPr>
          <w:kern w:val="2"/>
        </w:rPr>
      </w:pPr>
      <w:r>
        <w:rPr>
          <w:rFonts w:hint="eastAsia"/>
          <w:kern w:val="2"/>
        </w:rPr>
        <w:t>2</w:t>
      </w:r>
      <w:r>
        <w:rPr>
          <w:kern w:val="2"/>
        </w:rPr>
        <w:t> </w:t>
      </w:r>
      <w:r>
        <w:rPr>
          <w:b/>
          <w:bCs/>
          <w:kern w:val="2"/>
        </w:rPr>
        <w:t>anon</w:t>
      </w:r>
      <w:r>
        <w:rPr>
          <w:rFonts w:ascii="宋体"/>
          <w:b/>
          <w:bCs/>
          <w:kern w:val="2"/>
        </w:rPr>
        <w:t>_</w:t>
      </w:r>
      <w:r>
        <w:rPr>
          <w:b/>
          <w:bCs/>
          <w:kern w:val="2"/>
        </w:rPr>
        <w:t>umask=022</w:t>
      </w:r>
    </w:p>
    <w:p>
      <w:pPr>
        <w:pStyle w:val="26"/>
        <w:rPr>
          <w:kern w:val="2"/>
        </w:rPr>
      </w:pPr>
      <w:r>
        <w:rPr>
          <w:rFonts w:hint="eastAsia"/>
          <w:kern w:val="2"/>
        </w:rPr>
        <w:t>3</w:t>
      </w:r>
      <w:r>
        <w:rPr>
          <w:kern w:val="2"/>
        </w:rPr>
        <w:t> </w:t>
      </w:r>
      <w:r>
        <w:rPr>
          <w:b/>
          <w:bCs/>
          <w:kern w:val="2"/>
        </w:rPr>
        <w:t>anon</w:t>
      </w:r>
      <w:r>
        <w:rPr>
          <w:rFonts w:ascii="宋体"/>
          <w:b/>
          <w:bCs/>
          <w:kern w:val="2"/>
        </w:rPr>
        <w:t>_</w:t>
      </w:r>
      <w:r>
        <w:rPr>
          <w:b/>
          <w:bCs/>
          <w:kern w:val="2"/>
        </w:rPr>
        <w:t>upload</w:t>
      </w:r>
      <w:r>
        <w:rPr>
          <w:rFonts w:ascii="宋体"/>
          <w:b/>
          <w:bCs/>
          <w:kern w:val="2"/>
        </w:rPr>
        <w:t>_</w:t>
      </w:r>
      <w:r>
        <w:rPr>
          <w:b/>
          <w:bCs/>
          <w:kern w:val="2"/>
        </w:rPr>
        <w:t>enable=YES</w:t>
      </w:r>
    </w:p>
    <w:p>
      <w:pPr>
        <w:pStyle w:val="26"/>
        <w:rPr>
          <w:kern w:val="2"/>
        </w:rPr>
      </w:pPr>
      <w:r>
        <w:rPr>
          <w:rFonts w:hint="eastAsia"/>
          <w:kern w:val="2"/>
        </w:rPr>
        <w:t>4</w:t>
      </w:r>
      <w:r>
        <w:rPr>
          <w:kern w:val="2"/>
        </w:rPr>
        <w:t> </w:t>
      </w:r>
      <w:r>
        <w:rPr>
          <w:b/>
          <w:bCs/>
          <w:kern w:val="2"/>
        </w:rPr>
        <w:t>anon</w:t>
      </w:r>
      <w:r>
        <w:rPr>
          <w:rFonts w:ascii="宋体"/>
          <w:b/>
          <w:bCs/>
          <w:kern w:val="2"/>
        </w:rPr>
        <w:t>_</w:t>
      </w:r>
      <w:r>
        <w:rPr>
          <w:b/>
          <w:bCs/>
          <w:kern w:val="2"/>
        </w:rPr>
        <w:t>mkdir</w:t>
      </w:r>
      <w:r>
        <w:rPr>
          <w:rFonts w:ascii="宋体"/>
          <w:b/>
          <w:bCs/>
          <w:kern w:val="2"/>
        </w:rPr>
        <w:t>_</w:t>
      </w:r>
      <w:r>
        <w:rPr>
          <w:b/>
          <w:bCs/>
          <w:kern w:val="2"/>
        </w:rPr>
        <w:t>write</w:t>
      </w:r>
      <w:r>
        <w:rPr>
          <w:rFonts w:ascii="宋体"/>
          <w:b/>
          <w:bCs/>
          <w:kern w:val="2"/>
        </w:rPr>
        <w:t>_</w:t>
      </w:r>
      <w:r>
        <w:rPr>
          <w:b/>
          <w:bCs/>
          <w:kern w:val="2"/>
        </w:rPr>
        <w:t>enable=YES</w:t>
      </w:r>
    </w:p>
    <w:p>
      <w:pPr>
        <w:pStyle w:val="26"/>
        <w:rPr>
          <w:kern w:val="2"/>
        </w:rPr>
      </w:pPr>
      <w:r>
        <w:rPr>
          <w:rFonts w:hint="eastAsia"/>
          <w:kern w:val="2"/>
        </w:rPr>
        <w:t>5</w:t>
      </w:r>
      <w:r>
        <w:rPr>
          <w:kern w:val="2"/>
        </w:rPr>
        <w:t> </w:t>
      </w:r>
      <w:r>
        <w:rPr>
          <w:b/>
          <w:bCs/>
          <w:kern w:val="2"/>
        </w:rPr>
        <w:t>anon</w:t>
      </w:r>
      <w:r>
        <w:rPr>
          <w:rFonts w:ascii="宋体"/>
          <w:b/>
          <w:bCs/>
          <w:kern w:val="2"/>
        </w:rPr>
        <w:t>_</w:t>
      </w:r>
      <w:r>
        <w:rPr>
          <w:b/>
          <w:bCs/>
          <w:kern w:val="2"/>
        </w:rPr>
        <w:t>other</w:t>
      </w:r>
      <w:r>
        <w:rPr>
          <w:rFonts w:ascii="宋体"/>
          <w:b/>
          <w:bCs/>
          <w:kern w:val="2"/>
        </w:rPr>
        <w:t>_</w:t>
      </w:r>
      <w:r>
        <w:rPr>
          <w:b/>
          <w:bCs/>
          <w:kern w:val="2"/>
        </w:rPr>
        <w:t>write</w:t>
      </w:r>
      <w:r>
        <w:rPr>
          <w:rFonts w:ascii="宋体"/>
          <w:b/>
          <w:bCs/>
          <w:kern w:val="2"/>
        </w:rPr>
        <w:t>_</w:t>
      </w:r>
      <w:r>
        <w:rPr>
          <w:b/>
          <w:bCs/>
          <w:kern w:val="2"/>
        </w:rPr>
        <w:t>enable=YES</w:t>
      </w:r>
    </w:p>
    <w:p>
      <w:pPr>
        <w:pStyle w:val="26"/>
        <w:rPr>
          <w:kern w:val="2"/>
        </w:rPr>
      </w:pPr>
      <w:r>
        <w:rPr>
          <w:rFonts w:hint="eastAsia"/>
          <w:kern w:val="2"/>
        </w:rPr>
        <w:t>6</w:t>
      </w:r>
      <w:r>
        <w:rPr>
          <w:kern w:val="2"/>
        </w:rPr>
        <w:t> local</w:t>
      </w:r>
      <w:r>
        <w:rPr>
          <w:rFonts w:ascii="宋体"/>
          <w:kern w:val="2"/>
        </w:rPr>
        <w:t>_</w:t>
      </w:r>
      <w:r>
        <w:rPr>
          <w:kern w:val="2"/>
        </w:rPr>
        <w:t>enable=YES</w:t>
      </w:r>
    </w:p>
    <w:p>
      <w:pPr>
        <w:pStyle w:val="26"/>
        <w:rPr>
          <w:kern w:val="2"/>
        </w:rPr>
      </w:pPr>
      <w:r>
        <w:rPr>
          <w:rFonts w:hint="eastAsia"/>
          <w:kern w:val="2"/>
        </w:rPr>
        <w:t>7</w:t>
      </w:r>
      <w:r>
        <w:rPr>
          <w:kern w:val="2"/>
        </w:rPr>
        <w:t> write</w:t>
      </w:r>
      <w:r>
        <w:rPr>
          <w:rFonts w:ascii="宋体"/>
          <w:kern w:val="2"/>
        </w:rPr>
        <w:t>_</w:t>
      </w:r>
      <w:r>
        <w:rPr>
          <w:kern w:val="2"/>
        </w:rPr>
        <w:t>enable=YES</w:t>
      </w:r>
    </w:p>
    <w:p>
      <w:pPr>
        <w:pStyle w:val="26"/>
        <w:rPr>
          <w:kern w:val="2"/>
        </w:rPr>
      </w:pPr>
      <w:r>
        <w:rPr>
          <w:rFonts w:hint="eastAsia"/>
          <w:kern w:val="2"/>
        </w:rPr>
        <w:t>8</w:t>
      </w:r>
      <w:r>
        <w:rPr>
          <w:kern w:val="2"/>
        </w:rPr>
        <w:t> local</w:t>
      </w:r>
      <w:r>
        <w:rPr>
          <w:rFonts w:ascii="宋体"/>
          <w:kern w:val="2"/>
        </w:rPr>
        <w:t>_</w:t>
      </w:r>
      <w:r>
        <w:rPr>
          <w:kern w:val="2"/>
        </w:rPr>
        <w:t>umask=022</w:t>
      </w:r>
    </w:p>
    <w:p>
      <w:pPr>
        <w:pStyle w:val="26"/>
        <w:rPr>
          <w:kern w:val="2"/>
        </w:rPr>
      </w:pPr>
      <w:r>
        <w:rPr>
          <w:rFonts w:hint="eastAsia"/>
          <w:kern w:val="2"/>
        </w:rPr>
        <w:t>9</w:t>
      </w:r>
      <w:r>
        <w:rPr>
          <w:kern w:val="2"/>
        </w:rPr>
        <w:t> dirmessage</w:t>
      </w:r>
      <w:r>
        <w:rPr>
          <w:rFonts w:ascii="宋体"/>
          <w:kern w:val="2"/>
        </w:rPr>
        <w:t>_</w:t>
      </w:r>
      <w:r>
        <w:rPr>
          <w:kern w:val="2"/>
        </w:rPr>
        <w:t>enable=YES</w:t>
      </w:r>
    </w:p>
    <w:p>
      <w:pPr>
        <w:pStyle w:val="26"/>
        <w:rPr>
          <w:kern w:val="2"/>
        </w:rPr>
      </w:pPr>
      <w:r>
        <w:rPr>
          <w:rFonts w:hint="eastAsia"/>
          <w:kern w:val="2"/>
        </w:rPr>
        <w:t>10</w:t>
      </w:r>
      <w:r>
        <w:rPr>
          <w:kern w:val="2"/>
        </w:rPr>
        <w:t> xferlog</w:t>
      </w:r>
      <w:r>
        <w:rPr>
          <w:rFonts w:ascii="宋体"/>
          <w:kern w:val="2"/>
        </w:rPr>
        <w:t>_</w:t>
      </w:r>
      <w:r>
        <w:rPr>
          <w:kern w:val="2"/>
        </w:rPr>
        <w:t>enable=YES</w:t>
      </w:r>
    </w:p>
    <w:p>
      <w:pPr>
        <w:pStyle w:val="26"/>
        <w:rPr>
          <w:kern w:val="2"/>
        </w:rPr>
      </w:pPr>
      <w:r>
        <w:rPr>
          <w:rFonts w:hint="eastAsia"/>
          <w:kern w:val="2"/>
        </w:rPr>
        <w:t>11</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pPr>
        <w:pStyle w:val="26"/>
        <w:rPr>
          <w:kern w:val="2"/>
        </w:rPr>
      </w:pPr>
      <w:r>
        <w:rPr>
          <w:rFonts w:hint="eastAsia"/>
          <w:kern w:val="2"/>
        </w:rPr>
        <w:t>12</w:t>
      </w:r>
      <w:r>
        <w:rPr>
          <w:kern w:val="2"/>
        </w:rPr>
        <w:t> xferlog</w:t>
      </w:r>
      <w:r>
        <w:rPr>
          <w:rFonts w:ascii="宋体"/>
          <w:kern w:val="2"/>
        </w:rPr>
        <w:t>_</w:t>
      </w:r>
      <w:r>
        <w:rPr>
          <w:kern w:val="2"/>
        </w:rPr>
        <w:t>std</w:t>
      </w:r>
      <w:r>
        <w:rPr>
          <w:rFonts w:ascii="宋体"/>
          <w:kern w:val="2"/>
        </w:rPr>
        <w:t>_</w:t>
      </w:r>
      <w:r>
        <w:rPr>
          <w:kern w:val="2"/>
        </w:rPr>
        <w:t>format=YES</w:t>
      </w:r>
    </w:p>
    <w:p>
      <w:pPr>
        <w:pStyle w:val="26"/>
        <w:rPr>
          <w:kern w:val="2"/>
        </w:rPr>
      </w:pPr>
      <w:r>
        <w:rPr>
          <w:rFonts w:hint="eastAsia"/>
          <w:kern w:val="2"/>
        </w:rPr>
        <w:t>13</w:t>
      </w:r>
      <w:r>
        <w:rPr>
          <w:kern w:val="2"/>
        </w:rPr>
        <w:t> listen=NO</w:t>
      </w:r>
    </w:p>
    <w:p>
      <w:pPr>
        <w:pStyle w:val="26"/>
        <w:rPr>
          <w:kern w:val="2"/>
        </w:rPr>
      </w:pPr>
      <w:r>
        <w:rPr>
          <w:rFonts w:hint="eastAsia"/>
          <w:kern w:val="2"/>
        </w:rPr>
        <w:t>14</w:t>
      </w:r>
      <w:r>
        <w:rPr>
          <w:kern w:val="2"/>
        </w:rPr>
        <w:t> listen</w:t>
      </w:r>
      <w:r>
        <w:rPr>
          <w:rFonts w:ascii="宋体"/>
          <w:kern w:val="2"/>
        </w:rPr>
        <w:t>_</w:t>
      </w:r>
      <w:r>
        <w:rPr>
          <w:kern w:val="2"/>
        </w:rPr>
        <w:t>ipv6=YES</w:t>
      </w:r>
    </w:p>
    <w:p>
      <w:pPr>
        <w:pStyle w:val="26"/>
        <w:rPr>
          <w:kern w:val="2"/>
        </w:rPr>
      </w:pPr>
      <w:r>
        <w:rPr>
          <w:rFonts w:hint="eastAsia"/>
          <w:kern w:val="2"/>
        </w:rPr>
        <w:t>15</w:t>
      </w:r>
      <w:r>
        <w:rPr>
          <w:kern w:val="2"/>
        </w:rPr>
        <w:t> pam</w:t>
      </w:r>
      <w:r>
        <w:rPr>
          <w:rFonts w:ascii="宋体"/>
          <w:kern w:val="2"/>
        </w:rPr>
        <w:t>_</w:t>
      </w:r>
      <w:r>
        <w:rPr>
          <w:kern w:val="2"/>
        </w:rPr>
        <w:t>service</w:t>
      </w:r>
      <w:r>
        <w:rPr>
          <w:rFonts w:ascii="宋体"/>
          <w:kern w:val="2"/>
        </w:rPr>
        <w:t>_</w:t>
      </w:r>
      <w:r>
        <w:rPr>
          <w:kern w:val="2"/>
        </w:rPr>
        <w:t>name=vsftpd</w:t>
      </w:r>
    </w:p>
    <w:p>
      <w:pPr>
        <w:pStyle w:val="26"/>
        <w:rPr>
          <w:kern w:val="2"/>
        </w:rPr>
      </w:pPr>
      <w:r>
        <w:rPr>
          <w:rFonts w:hint="eastAsia"/>
          <w:kern w:val="2"/>
        </w:rPr>
        <w:t>16</w:t>
      </w:r>
      <w:r>
        <w:rPr>
          <w:kern w:val="2"/>
        </w:rPr>
        <w:t> userlist</w:t>
      </w:r>
      <w:r>
        <w:rPr>
          <w:rFonts w:ascii="宋体"/>
          <w:kern w:val="2"/>
        </w:rPr>
        <w:t>_</w:t>
      </w:r>
      <w:r>
        <w:rPr>
          <w:kern w:val="2"/>
        </w:rPr>
        <w:t>enable=YES</w:t>
      </w:r>
    </w:p>
    <w:p>
      <w:pPr>
        <w:pStyle w:val="26"/>
        <w:rPr>
          <w:kern w:val="2"/>
        </w:rPr>
      </w:pPr>
      <w:r>
        <w:rPr>
          <w:rFonts w:hint="eastAsia"/>
          <w:kern w:val="2"/>
        </w:rPr>
        <w:t>17</w:t>
      </w:r>
      <w:r>
        <w:rPr>
          <w:kern w:val="2"/>
        </w:rPr>
        <w:t> tcp</w:t>
      </w:r>
      <w:r>
        <w:rPr>
          <w:rFonts w:ascii="宋体"/>
          <w:kern w:val="2"/>
        </w:rPr>
        <w:t>_</w:t>
      </w:r>
      <w:r>
        <w:rPr>
          <w:kern w:val="2"/>
        </w:rPr>
        <w:t>wrappers=YES</w:t>
      </w:r>
    </w:p>
    <w:p>
      <w:pPr>
        <w:pStyle w:val="59"/>
        <w:spacing w:after="90"/>
        <w:rPr>
          <w:kern w:val="2"/>
        </w:rPr>
      </w:pPr>
    </w:p>
    <w:p>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服务程序，让新的配置参数生效。在此需要提醒各位读者，在生产环境中或者在</w:t>
      </w:r>
      <w:r>
        <w:rPr>
          <w:color w:val="000000"/>
          <w:kern w:val="2"/>
          <w:szCs w:val="21"/>
        </w:rPr>
        <w:t>RHCSA</w:t>
      </w:r>
      <w:r>
        <w:rPr>
          <w:rFonts w:hint="eastAsia"/>
          <w:color w:val="000000"/>
          <w:kern w:val="2"/>
          <w:szCs w:val="21"/>
        </w:rPr>
        <w:t>、</w:t>
      </w:r>
      <w:r>
        <w:fldChar w:fldCharType="begin"/>
      </w:r>
      <w:r>
        <w:instrText xml:space="preserve"> HYPERLINK "http://www.linuxprobe.com/" \t "_blank" \o "rhce" </w:instrText>
      </w:r>
      <w:r>
        <w:fldChar w:fldCharType="separate"/>
      </w:r>
      <w:r>
        <w:rPr>
          <w:color w:val="000000"/>
          <w:kern w:val="2"/>
          <w:szCs w:val="21"/>
        </w:rPr>
        <w:t>RHCE</w:t>
      </w:r>
      <w:r>
        <w:rPr>
          <w:color w:val="000000"/>
          <w:kern w:val="2"/>
          <w:szCs w:val="21"/>
        </w:rPr>
        <w:fldChar w:fldCharType="end"/>
      </w:r>
      <w:r>
        <w:rPr>
          <w:rFonts w:hint="eastAsia"/>
          <w:color w:val="000000"/>
          <w:kern w:val="2"/>
          <w:szCs w:val="21"/>
        </w:rPr>
        <w:t>、</w:t>
      </w:r>
      <w:r>
        <w:fldChar w:fldCharType="begin"/>
      </w:r>
      <w:r>
        <w:instrText xml:space="preserve"> HYPERLINK "http://www.linuxprobe.com/" \t "_blank" \o "rhca" </w:instrText>
      </w:r>
      <w:r>
        <w:fldChar w:fldCharType="separate"/>
      </w:r>
      <w:r>
        <w:rPr>
          <w:color w:val="000000"/>
          <w:kern w:val="2"/>
          <w:szCs w:val="21"/>
        </w:rPr>
        <w:t>RHCA</w:t>
      </w:r>
      <w:r>
        <w:rPr>
          <w:color w:val="000000"/>
          <w:kern w:val="2"/>
          <w:szCs w:val="21"/>
        </w:rPr>
        <w:fldChar w:fldCharType="end"/>
      </w:r>
      <w:r>
        <w:rPr>
          <w:rFonts w:hint="eastAsia"/>
          <w:color w:val="000000"/>
          <w:kern w:val="2"/>
          <w:szCs w:val="21"/>
        </w:rPr>
        <w:t>认证考试中一定要把配置过的服务程序加入到开机启动项中，以保证服务器在重启后依然能够正常提供传输服务：</w:t>
      </w:r>
    </w:p>
    <w:p>
      <w:pPr>
        <w:pStyle w:val="29"/>
        <w:rPr>
          <w:kern w:val="2"/>
        </w:rPr>
      </w:pPr>
    </w:p>
    <w:p>
      <w:pPr>
        <w:pStyle w:val="58"/>
        <w:rPr>
          <w:kern w:val="2"/>
        </w:rPr>
      </w:pPr>
    </w:p>
    <w:p>
      <w:pPr>
        <w:pStyle w:val="26"/>
        <w:rPr>
          <w:kern w:val="2"/>
        </w:rPr>
      </w:pPr>
      <w:r>
        <w:rPr>
          <w:kern w:val="2"/>
        </w:rPr>
        <w:t>[root@linuxprobe ~]# systemctl restart vsftpd</w:t>
      </w:r>
    </w:p>
    <w:p>
      <w:pPr>
        <w:pStyle w:val="26"/>
        <w:rPr>
          <w:kern w:val="2"/>
        </w:rPr>
      </w:pPr>
      <w:r>
        <w:rPr>
          <w:kern w:val="2"/>
        </w:rPr>
        <w:t>[root@linuxprobe ~]# systemctl enable vsftpd</w:t>
      </w:r>
    </w:p>
    <w:p>
      <w:pPr>
        <w:pStyle w:val="26"/>
        <w:rPr>
          <w:kern w:val="2"/>
        </w:rPr>
      </w:pPr>
      <w:r>
        <w:rPr>
          <w:spacing w:val="-2"/>
          <w:kern w:val="2"/>
        </w:rPr>
        <w:t>ln -s '/usr/lib/systemd/system/vsftpd.service' '/etc/systemd/system/multi-user</w:t>
      </w:r>
      <w:r>
        <w:rPr>
          <w:kern w:val="2"/>
        </w:rPr>
        <w:t>.</w:t>
      </w:r>
    </w:p>
    <w:p>
      <w:pPr>
        <w:pStyle w:val="26"/>
        <w:rPr>
          <w:kern w:val="2"/>
        </w:rPr>
      </w:pPr>
      <w:r>
        <w:rPr>
          <w:kern w:val="2"/>
        </w:rPr>
        <w:t>target.wants/vsftpd.service</w:t>
      </w:r>
    </w:p>
    <w:p>
      <w:pPr>
        <w:pStyle w:val="59"/>
        <w:spacing w:after="90"/>
        <w:rPr>
          <w:kern w:val="2"/>
        </w:rPr>
      </w:pPr>
    </w:p>
    <w:p>
      <w:pPr>
        <w:rPr>
          <w:kern w:val="2"/>
        </w:rPr>
      </w:pPr>
      <w:r>
        <w:rPr>
          <w:rFonts w:hint="eastAsia"/>
          <w:color w:val="000000"/>
          <w:kern w:val="2"/>
          <w:szCs w:val="21"/>
        </w:rPr>
        <w:t>现在就可以在客户端执行</w:t>
      </w:r>
      <w:r>
        <w:rPr>
          <w:color w:val="000000"/>
          <w:kern w:val="2"/>
          <w:szCs w:val="21"/>
        </w:rPr>
        <w:t>ftp</w:t>
      </w:r>
      <w:r>
        <w:rPr>
          <w:rFonts w:hint="eastAsia"/>
          <w:color w:val="000000"/>
          <w:kern w:val="2"/>
          <w:szCs w:val="21"/>
        </w:rPr>
        <w:t>命令连接到远程的</w:t>
      </w:r>
      <w:r>
        <w:rPr>
          <w:color w:val="000000"/>
          <w:kern w:val="2"/>
          <w:szCs w:val="21"/>
        </w:rPr>
        <w:t>FTP</w:t>
      </w:r>
      <w:r>
        <w:rPr>
          <w:rFonts w:hint="eastAsia"/>
          <w:color w:val="000000"/>
          <w:kern w:val="2"/>
          <w:szCs w:val="21"/>
        </w:rPr>
        <w:t>服务器了。在</w:t>
      </w:r>
      <w:r>
        <w:rPr>
          <w:color w:val="000000"/>
          <w:kern w:val="2"/>
          <w:szCs w:val="21"/>
        </w:rPr>
        <w:t>vsftpd</w:t>
      </w:r>
      <w:r>
        <w:rPr>
          <w:rFonts w:hint="eastAsia"/>
          <w:color w:val="000000"/>
          <w:kern w:val="2"/>
          <w:szCs w:val="21"/>
        </w:rPr>
        <w:t>服务程序的匿名开放认证模式下，其账户统一为</w:t>
      </w:r>
      <w:r>
        <w:rPr>
          <w:color w:val="000000"/>
          <w:kern w:val="2"/>
          <w:szCs w:val="21"/>
        </w:rPr>
        <w:t>anonymous</w:t>
      </w:r>
      <w:r>
        <w:rPr>
          <w:rFonts w:hint="eastAsia"/>
          <w:color w:val="000000"/>
          <w:kern w:val="2"/>
          <w:szCs w:val="21"/>
        </w:rPr>
        <w:t>，密码为空。而且在连接到</w:t>
      </w:r>
      <w:r>
        <w:rPr>
          <w:color w:val="000000"/>
          <w:kern w:val="2"/>
          <w:szCs w:val="21"/>
        </w:rPr>
        <w:t>FTP</w:t>
      </w:r>
      <w:r>
        <w:rPr>
          <w:rFonts w:hint="eastAsia"/>
          <w:color w:val="000000"/>
          <w:kern w:val="2"/>
          <w:szCs w:val="21"/>
        </w:rPr>
        <w:t>服务器后，默认访问的是</w:t>
      </w:r>
      <w:r>
        <w:rPr>
          <w:color w:val="000000"/>
          <w:kern w:val="2"/>
          <w:szCs w:val="21"/>
        </w:rPr>
        <w:t>/var/ftp</w:t>
      </w:r>
      <w:r>
        <w:rPr>
          <w:rFonts w:hint="eastAsia"/>
          <w:color w:val="000000"/>
          <w:kern w:val="2"/>
          <w:szCs w:val="21"/>
        </w:rPr>
        <w:t>目录。我们可以切换到该目录下的</w:t>
      </w:r>
      <w:r>
        <w:rPr>
          <w:color w:val="000000"/>
          <w:kern w:val="2"/>
          <w:szCs w:val="21"/>
        </w:rPr>
        <w:t>pub</w:t>
      </w:r>
      <w:r>
        <w:rPr>
          <w:rFonts w:hint="eastAsia"/>
          <w:color w:val="000000"/>
          <w:kern w:val="2"/>
          <w:szCs w:val="21"/>
        </w:rPr>
        <w:t>目录中，然后尝试创建一个新的目录文件，以检验是否拥有写入权限：</w:t>
      </w:r>
    </w:p>
    <w:p>
      <w:pPr>
        <w:pStyle w:val="59"/>
        <w:spacing w:after="90"/>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anonymous</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此处按下回车键即可</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cd pub</w:t>
      </w:r>
    </w:p>
    <w:p>
      <w:pPr>
        <w:pStyle w:val="26"/>
        <w:rPr>
          <w:kern w:val="2"/>
        </w:rPr>
      </w:pPr>
      <w:r>
        <w:rPr>
          <w:kern w:val="2"/>
        </w:rPr>
        <w:t>250 Directory successfully changed.</w:t>
      </w:r>
    </w:p>
    <w:p>
      <w:pPr>
        <w:pStyle w:val="26"/>
        <w:rPr>
          <w:kern w:val="2"/>
        </w:rPr>
      </w:pPr>
      <w:r>
        <w:rPr>
          <w:kern w:val="2"/>
        </w:rPr>
        <w:t>ftp&gt; mkdir files</w:t>
      </w:r>
    </w:p>
    <w:p>
      <w:pPr>
        <w:pStyle w:val="26"/>
        <w:rPr>
          <w:kern w:val="2"/>
        </w:rPr>
      </w:pPr>
      <w:r>
        <w:rPr>
          <w:kern w:val="2"/>
        </w:rPr>
        <w:t>550 Permission denied.</w:t>
      </w:r>
    </w:p>
    <w:p>
      <w:pPr>
        <w:pStyle w:val="59"/>
        <w:spacing w:after="90"/>
        <w:rPr>
          <w:kern w:val="2"/>
        </w:rPr>
      </w:pPr>
    </w:p>
    <w:p>
      <w:pPr>
        <w:rPr>
          <w:kern w:val="2"/>
        </w:rPr>
      </w:pPr>
      <w:r>
        <w:rPr>
          <w:rFonts w:hint="eastAsia"/>
          <w:color w:val="000000"/>
          <w:kern w:val="2"/>
          <w:szCs w:val="21"/>
        </w:rPr>
        <w:t>系统显示拒绝创建目录！我们明明在前面清空了</w:t>
      </w:r>
      <w:r>
        <w:rPr>
          <w:color w:val="000000"/>
          <w:kern w:val="2"/>
          <w:szCs w:val="21"/>
        </w:rPr>
        <w:t>iptables</w:t>
      </w:r>
      <w:r>
        <w:rPr>
          <w:rFonts w:hint="eastAsia"/>
          <w:color w:val="000000"/>
          <w:kern w:val="2"/>
          <w:szCs w:val="21"/>
        </w:rPr>
        <w:t>防火墙策略，而且也在</w:t>
      </w:r>
      <w:r>
        <w:rPr>
          <w:color w:val="000000"/>
          <w:kern w:val="2"/>
          <w:szCs w:val="21"/>
        </w:rPr>
        <w:t>vsftpd</w:t>
      </w:r>
      <w:r>
        <w:rPr>
          <w:rFonts w:hint="eastAsia"/>
          <w:color w:val="000000"/>
          <w:kern w:val="2"/>
          <w:szCs w:val="21"/>
        </w:rPr>
        <w:t>服务程序的主配置文件中添加了允许匿名用户创建目录和写入文件的权限啊。建议大家先不要着急往下看，而是自己思考一下这个问题的解决办法，以锻炼您的</w:t>
      </w:r>
      <w:r>
        <w:rPr>
          <w:color w:val="000000"/>
          <w:kern w:val="2"/>
          <w:szCs w:val="21"/>
        </w:rPr>
        <w:t>Linux</w:t>
      </w:r>
      <w:r>
        <w:rPr>
          <w:rFonts w:hint="eastAsia"/>
          <w:color w:val="000000"/>
          <w:kern w:val="2"/>
          <w:szCs w:val="21"/>
        </w:rPr>
        <w:t>系统排错能力。</w:t>
      </w:r>
    </w:p>
    <w:p>
      <w:pPr>
        <w:rPr>
          <w:kern w:val="2"/>
        </w:rPr>
      </w:pPr>
      <w:r>
        <w:rPr>
          <w:rFonts w:hint="eastAsia"/>
          <w:kern w:val="2"/>
        </w:rPr>
        <w:t>前文提到，在</w:t>
      </w:r>
      <w:r>
        <w:rPr>
          <w:kern w:val="2"/>
        </w:rPr>
        <w:t>vsftpd</w:t>
      </w:r>
      <w:r>
        <w:rPr>
          <w:rFonts w:hint="eastAsia"/>
          <w:kern w:val="2"/>
        </w:rPr>
        <w:t>服务程序的匿名开放认证模式下，默认访问的是</w:t>
      </w:r>
      <w:r>
        <w:rPr>
          <w:kern w:val="2"/>
        </w:rPr>
        <w:t>/var/ftp</w:t>
      </w:r>
      <w:r>
        <w:rPr>
          <w:rFonts w:hint="eastAsia"/>
          <w:kern w:val="2"/>
        </w:rPr>
        <w:t>目录。查看该目录的权限得知，只有</w:t>
      </w:r>
      <w:r>
        <w:rPr>
          <w:kern w:val="2"/>
        </w:rPr>
        <w:t>root</w:t>
      </w:r>
      <w:r>
        <w:rPr>
          <w:rFonts w:hint="eastAsia"/>
          <w:kern w:val="2"/>
        </w:rPr>
        <w:t>管理员才有写入权限。怪不得系统会拒绝操作呢！下面将目录的所有者身份改成系统账户</w:t>
      </w:r>
      <w:r>
        <w:rPr>
          <w:kern w:val="2"/>
        </w:rPr>
        <w:t>ftp</w:t>
      </w:r>
      <w:r>
        <w:rPr>
          <w:rFonts w:hint="eastAsia"/>
          <w:kern w:val="2"/>
        </w:rPr>
        <w:t>即可（该账户在系统中已经存在），这样应该可以了吧：</w:t>
      </w:r>
    </w:p>
    <w:p>
      <w:pPr>
        <w:pStyle w:val="58"/>
        <w:rPr>
          <w:kern w:val="2"/>
        </w:rPr>
      </w:pPr>
    </w:p>
    <w:p>
      <w:pPr>
        <w:pStyle w:val="26"/>
        <w:rPr>
          <w:kern w:val="2"/>
        </w:rPr>
      </w:pPr>
      <w:r>
        <w:rPr>
          <w:kern w:val="2"/>
        </w:rPr>
        <w:t>[root@linuxprobe ~]# ls -ld /var/ftp/pub</w:t>
      </w:r>
    </w:p>
    <w:p>
      <w:pPr>
        <w:pStyle w:val="26"/>
        <w:rPr>
          <w:kern w:val="2"/>
        </w:rPr>
      </w:pPr>
      <w:r>
        <w:rPr>
          <w:kern w:val="2"/>
        </w:rPr>
        <w:t>drwxr-xr-x. 3 root root 16 Jul 13 14:38 /var/ftp/pub</w:t>
      </w:r>
    </w:p>
    <w:p>
      <w:pPr>
        <w:pStyle w:val="26"/>
        <w:rPr>
          <w:kern w:val="2"/>
        </w:rPr>
      </w:pPr>
      <w:r>
        <w:rPr>
          <w:kern w:val="2"/>
        </w:rPr>
        <w:t>[root@linuxprobe ~]# chown -Rf ftp /var/ftp/pub</w:t>
      </w:r>
    </w:p>
    <w:p>
      <w:pPr>
        <w:pStyle w:val="26"/>
        <w:rPr>
          <w:kern w:val="2"/>
        </w:rPr>
      </w:pPr>
      <w:r>
        <w:rPr>
          <w:kern w:val="2"/>
        </w:rPr>
        <w:t>[root@linuxprobe ~]# ls -ld /var/ftp/pub</w:t>
      </w:r>
    </w:p>
    <w:p>
      <w:pPr>
        <w:pStyle w:val="26"/>
        <w:rPr>
          <w:kern w:val="2"/>
        </w:rPr>
      </w:pPr>
      <w:r>
        <w:rPr>
          <w:kern w:val="2"/>
        </w:rPr>
        <w:t>drwxr-xr-x. 3 ftp root 16 Jul 13 14:38 /var/ftp/pub</w:t>
      </w: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anonymous</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此处按下回车键即可</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cd pub</w:t>
      </w:r>
    </w:p>
    <w:p>
      <w:pPr>
        <w:pStyle w:val="26"/>
        <w:rPr>
          <w:kern w:val="2"/>
        </w:rPr>
      </w:pPr>
      <w:r>
        <w:rPr>
          <w:kern w:val="2"/>
        </w:rPr>
        <w:t>250 Directory successfully changed.</w:t>
      </w:r>
    </w:p>
    <w:p>
      <w:pPr>
        <w:pStyle w:val="26"/>
        <w:rPr>
          <w:kern w:val="2"/>
        </w:rPr>
      </w:pPr>
      <w:r>
        <w:rPr>
          <w:kern w:val="2"/>
        </w:rPr>
        <w:t>ftp&gt; mkdir files</w:t>
      </w:r>
    </w:p>
    <w:p>
      <w:pPr>
        <w:pStyle w:val="26"/>
        <w:rPr>
          <w:kern w:val="2"/>
        </w:rPr>
      </w:pPr>
      <w:r>
        <w:rPr>
          <w:kern w:val="2"/>
        </w:rPr>
        <w:t>550 Create directory operation failed.</w:t>
      </w:r>
    </w:p>
    <w:p>
      <w:pPr>
        <w:pStyle w:val="59"/>
        <w:spacing w:after="90"/>
        <w:rPr>
          <w:kern w:val="2"/>
        </w:rPr>
      </w:pPr>
    </w:p>
    <w:p>
      <w:pPr>
        <w:rPr>
          <w:spacing w:val="2"/>
          <w:kern w:val="2"/>
        </w:rPr>
      </w:pPr>
      <w:r>
        <w:rPr>
          <w:rFonts w:hint="eastAsia"/>
          <w:color w:val="000000"/>
          <w:spacing w:val="2"/>
          <w:kern w:val="2"/>
          <w:szCs w:val="21"/>
        </w:rPr>
        <w:t>系统再次报错！尽管我们在使用</w:t>
      </w:r>
      <w:r>
        <w:rPr>
          <w:color w:val="000000"/>
          <w:spacing w:val="2"/>
          <w:kern w:val="2"/>
          <w:szCs w:val="21"/>
        </w:rPr>
        <w:t>ftp</w:t>
      </w:r>
      <w:r>
        <w:rPr>
          <w:rFonts w:hint="eastAsia"/>
          <w:color w:val="000000"/>
          <w:spacing w:val="2"/>
          <w:kern w:val="2"/>
          <w:szCs w:val="21"/>
        </w:rPr>
        <w:t>命令登入</w:t>
      </w:r>
      <w:r>
        <w:rPr>
          <w:color w:val="000000"/>
          <w:spacing w:val="2"/>
          <w:kern w:val="2"/>
          <w:szCs w:val="21"/>
        </w:rPr>
        <w:t>FTP</w:t>
      </w:r>
      <w:r>
        <w:rPr>
          <w:rFonts w:hint="eastAsia"/>
          <w:color w:val="000000"/>
          <w:spacing w:val="2"/>
          <w:kern w:val="2"/>
          <w:szCs w:val="21"/>
        </w:rPr>
        <w:t>服务器后，再创建目录时系统依然提示操作失败，但是报错信息却发生了变化。在没有写入权限时，系统提示“权限拒绝”（</w:t>
      </w:r>
      <w:r>
        <w:rPr>
          <w:color w:val="000000"/>
          <w:spacing w:val="2"/>
          <w:kern w:val="2"/>
          <w:szCs w:val="21"/>
        </w:rPr>
        <w:t>Permission denied</w:t>
      </w:r>
      <w:r>
        <w:rPr>
          <w:rFonts w:hint="eastAsia"/>
          <w:color w:val="000000"/>
          <w:spacing w:val="2"/>
          <w:kern w:val="2"/>
          <w:szCs w:val="21"/>
        </w:rPr>
        <w:t>）所以刘遄老师怀疑是权限的问题。但现在系统提示“创建目录的操作失败”（</w:t>
      </w:r>
      <w:r>
        <w:rPr>
          <w:color w:val="000000"/>
          <w:spacing w:val="2"/>
          <w:kern w:val="2"/>
          <w:szCs w:val="21"/>
        </w:rPr>
        <w:t>Create directory operation failed</w:t>
      </w:r>
      <w:r>
        <w:rPr>
          <w:rFonts w:hint="eastAsia"/>
          <w:color w:val="000000"/>
          <w:spacing w:val="2"/>
          <w:kern w:val="2"/>
          <w:szCs w:val="21"/>
        </w:rPr>
        <w:t>），想必各位读者也应该意识到是</w:t>
      </w:r>
      <w:r>
        <w:rPr>
          <w:color w:val="000000"/>
          <w:spacing w:val="2"/>
          <w:kern w:val="2"/>
          <w:szCs w:val="21"/>
        </w:rPr>
        <w:t>SELinux</w:t>
      </w:r>
      <w:r>
        <w:rPr>
          <w:rFonts w:hint="eastAsia"/>
          <w:color w:val="000000"/>
          <w:spacing w:val="2"/>
          <w:kern w:val="2"/>
          <w:szCs w:val="21"/>
        </w:rPr>
        <w:t>服务在“捣乱”了吧。</w:t>
      </w:r>
    </w:p>
    <w:p>
      <w:pPr>
        <w:rPr>
          <w:kern w:val="2"/>
        </w:rPr>
      </w:pPr>
      <w:r>
        <w:rPr>
          <w:rFonts w:hint="eastAsia"/>
          <w:kern w:val="2"/>
        </w:rPr>
        <w:t>下面使用</w:t>
      </w:r>
      <w:r>
        <w:rPr>
          <w:kern w:val="2"/>
        </w:rPr>
        <w:t>getsebool</w:t>
      </w:r>
      <w:r>
        <w:rPr>
          <w:rFonts w:hint="eastAsia"/>
          <w:kern w:val="2"/>
        </w:rPr>
        <w:t>命令查看与</w:t>
      </w:r>
      <w:r>
        <w:rPr>
          <w:kern w:val="2"/>
        </w:rPr>
        <w:t>FTP</w:t>
      </w:r>
      <w:r>
        <w:rPr>
          <w:rFonts w:hint="eastAsia"/>
          <w:kern w:val="2"/>
        </w:rPr>
        <w:t>相关的</w:t>
      </w:r>
      <w:r>
        <w:rPr>
          <w:kern w:val="2"/>
        </w:rPr>
        <w:t>SELinux</w:t>
      </w:r>
      <w:r>
        <w:rPr>
          <w:rFonts w:hint="eastAsia"/>
          <w:kern w:val="2"/>
        </w:rPr>
        <w:t>域策略都有哪些：</w:t>
      </w:r>
      <w:r>
        <w:rPr>
          <w:kern w:val="2"/>
        </w:rPr>
        <w:t xml:space="preserve"> </w:t>
      </w:r>
    </w:p>
    <w:p>
      <w:pPr>
        <w:pStyle w:val="58"/>
        <w:rPr>
          <w:kern w:val="2"/>
        </w:rPr>
      </w:pPr>
    </w:p>
    <w:p>
      <w:pPr>
        <w:pStyle w:val="26"/>
        <w:rPr>
          <w:kern w:val="2"/>
        </w:rPr>
      </w:pPr>
      <w:r>
        <w:rPr>
          <w:kern w:val="2"/>
        </w:rPr>
        <w:t>[root@linuxprobe ~]# getsebool -a | grep ftp</w:t>
      </w:r>
    </w:p>
    <w:p>
      <w:pPr>
        <w:pStyle w:val="26"/>
        <w:rPr>
          <w:kern w:val="2"/>
        </w:rPr>
      </w:pPr>
      <w:r>
        <w:rPr>
          <w:kern w:val="2"/>
        </w:rPr>
        <w:t>ftp</w:t>
      </w:r>
      <w:r>
        <w:rPr>
          <w:rFonts w:ascii="宋体"/>
          <w:kern w:val="2"/>
        </w:rPr>
        <w:t>_</w:t>
      </w:r>
      <w:r>
        <w:rPr>
          <w:kern w:val="2"/>
        </w:rPr>
        <w:t>home</w:t>
      </w:r>
      <w:r>
        <w:rPr>
          <w:rFonts w:ascii="宋体"/>
          <w:kern w:val="2"/>
        </w:rPr>
        <w:t>_</w:t>
      </w:r>
      <w:r>
        <w:rPr>
          <w:kern w:val="2"/>
        </w:rPr>
        <w:t>dir --&gt; off</w:t>
      </w:r>
    </w:p>
    <w:p>
      <w:pPr>
        <w:pStyle w:val="26"/>
        <w:rPr>
          <w:kern w:val="2"/>
        </w:rPr>
      </w:pPr>
      <w:r>
        <w:rPr>
          <w:kern w:val="2"/>
        </w:rPr>
        <w:t>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db --&gt; off</w:t>
      </w:r>
    </w:p>
    <w:p>
      <w:pPr>
        <w:pStyle w:val="26"/>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pPr>
        <w:pStyle w:val="26"/>
        <w:rPr>
          <w:kern w:val="2"/>
        </w:rPr>
      </w:pPr>
      <w:r>
        <w:rPr>
          <w:kern w:val="2"/>
        </w:rPr>
        <w:t>ftpd</w:t>
      </w:r>
      <w:r>
        <w:rPr>
          <w:rFonts w:ascii="宋体"/>
          <w:kern w:val="2"/>
        </w:rPr>
        <w:t>_</w:t>
      </w:r>
      <w:r>
        <w:rPr>
          <w:kern w:val="2"/>
        </w:rPr>
        <w:t>use</w:t>
      </w:r>
      <w:r>
        <w:rPr>
          <w:rFonts w:ascii="宋体"/>
          <w:kern w:val="2"/>
        </w:rPr>
        <w:t>_</w:t>
      </w:r>
      <w:r>
        <w:rPr>
          <w:kern w:val="2"/>
        </w:rPr>
        <w:t>cifs --&gt; off</w:t>
      </w:r>
    </w:p>
    <w:p>
      <w:pPr>
        <w:pStyle w:val="26"/>
        <w:rPr>
          <w:kern w:val="2"/>
        </w:rPr>
      </w:pPr>
      <w:r>
        <w:rPr>
          <w:kern w:val="2"/>
        </w:rPr>
        <w:t>ftpd</w:t>
      </w:r>
      <w:r>
        <w:rPr>
          <w:rFonts w:ascii="宋体"/>
          <w:kern w:val="2"/>
        </w:rPr>
        <w:t>_</w:t>
      </w:r>
      <w:r>
        <w:rPr>
          <w:kern w:val="2"/>
        </w:rPr>
        <w:t>use</w:t>
      </w:r>
      <w:r>
        <w:rPr>
          <w:rFonts w:ascii="宋体"/>
          <w:kern w:val="2"/>
        </w:rPr>
        <w:t>_</w:t>
      </w:r>
      <w:r>
        <w:rPr>
          <w:kern w:val="2"/>
        </w:rPr>
        <w:t>fusefs --&gt; off</w:t>
      </w:r>
    </w:p>
    <w:p>
      <w:pPr>
        <w:pStyle w:val="26"/>
        <w:rPr>
          <w:kern w:val="2"/>
        </w:rPr>
      </w:pPr>
      <w:r>
        <w:rPr>
          <w:kern w:val="2"/>
        </w:rPr>
        <w:t>ftpd</w:t>
      </w:r>
      <w:r>
        <w:rPr>
          <w:rFonts w:ascii="宋体"/>
          <w:kern w:val="2"/>
        </w:rPr>
        <w:t>_</w:t>
      </w:r>
      <w:r>
        <w:rPr>
          <w:kern w:val="2"/>
        </w:rPr>
        <w:t>use</w:t>
      </w:r>
      <w:r>
        <w:rPr>
          <w:rFonts w:ascii="宋体"/>
          <w:kern w:val="2"/>
        </w:rPr>
        <w:t>_</w:t>
      </w:r>
      <w:r>
        <w:rPr>
          <w:kern w:val="2"/>
        </w:rPr>
        <w:t>nfs --&gt; off</w:t>
      </w:r>
    </w:p>
    <w:p>
      <w:pPr>
        <w:pStyle w:val="26"/>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pPr>
        <w:pStyle w:val="26"/>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pPr>
        <w:pStyle w:val="26"/>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pPr>
        <w:pStyle w:val="26"/>
        <w:rPr>
          <w:kern w:val="2"/>
        </w:rPr>
      </w:pPr>
      <w:r>
        <w:rPr>
          <w:kern w:val="2"/>
        </w:rPr>
        <w:t>sftpd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sftpd</w:t>
      </w:r>
      <w:r>
        <w:rPr>
          <w:rFonts w:ascii="宋体"/>
          <w:kern w:val="2"/>
        </w:rPr>
        <w:t>_</w:t>
      </w:r>
      <w:r>
        <w:rPr>
          <w:kern w:val="2"/>
        </w:rPr>
        <w:t>enable</w:t>
      </w:r>
      <w:r>
        <w:rPr>
          <w:rFonts w:ascii="宋体"/>
          <w:kern w:val="2"/>
        </w:rPr>
        <w:t>_</w:t>
      </w:r>
      <w:r>
        <w:rPr>
          <w:kern w:val="2"/>
        </w:rPr>
        <w:t>homedirs --&gt; off</w:t>
      </w:r>
    </w:p>
    <w:p>
      <w:pPr>
        <w:pStyle w:val="26"/>
        <w:rPr>
          <w:kern w:val="2"/>
        </w:rPr>
      </w:pPr>
      <w:r>
        <w:rPr>
          <w:kern w:val="2"/>
        </w:rPr>
        <w:t>sftpd</w:t>
      </w:r>
      <w:r>
        <w:rPr>
          <w:rFonts w:ascii="宋体"/>
          <w:kern w:val="2"/>
        </w:rPr>
        <w:t>_</w:t>
      </w:r>
      <w:r>
        <w:rPr>
          <w:kern w:val="2"/>
        </w:rPr>
        <w:t>full</w:t>
      </w:r>
      <w:r>
        <w:rPr>
          <w:rFonts w:ascii="宋体"/>
          <w:kern w:val="2"/>
        </w:rPr>
        <w:t>_</w:t>
      </w:r>
      <w:r>
        <w:rPr>
          <w:kern w:val="2"/>
        </w:rPr>
        <w:t>access --&gt; off</w:t>
      </w:r>
    </w:p>
    <w:p>
      <w:pPr>
        <w:pStyle w:val="26"/>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pPr>
        <w:pStyle w:val="26"/>
        <w:rPr>
          <w:kern w:val="2"/>
        </w:rPr>
      </w:pPr>
      <w:r>
        <w:rPr>
          <w:kern w:val="2"/>
        </w:rPr>
        <w:t>tftp</w:t>
      </w:r>
      <w:r>
        <w:rPr>
          <w:rFonts w:ascii="宋体"/>
          <w:kern w:val="2"/>
        </w:rPr>
        <w:t>_</w:t>
      </w:r>
      <w:r>
        <w:rPr>
          <w:kern w:val="2"/>
        </w:rPr>
        <w:t>anon</w:t>
      </w:r>
      <w:r>
        <w:rPr>
          <w:rFonts w:ascii="宋体"/>
          <w:kern w:val="2"/>
        </w:rPr>
        <w:t>_</w:t>
      </w:r>
      <w:r>
        <w:rPr>
          <w:kern w:val="2"/>
        </w:rPr>
        <w:t>write --&gt; off</w:t>
      </w:r>
    </w:p>
    <w:p>
      <w:pPr>
        <w:pStyle w:val="26"/>
        <w:rPr>
          <w:kern w:val="2"/>
        </w:rPr>
      </w:pPr>
      <w:r>
        <w:rPr>
          <w:kern w:val="2"/>
        </w:rPr>
        <w:t>tftp</w:t>
      </w:r>
      <w:r>
        <w:rPr>
          <w:rFonts w:ascii="宋体"/>
          <w:kern w:val="2"/>
        </w:rPr>
        <w:t>_</w:t>
      </w:r>
      <w:r>
        <w:rPr>
          <w:kern w:val="2"/>
        </w:rPr>
        <w:t>home</w:t>
      </w:r>
      <w:r>
        <w:rPr>
          <w:rFonts w:ascii="宋体"/>
          <w:kern w:val="2"/>
        </w:rPr>
        <w:t>_</w:t>
      </w:r>
      <w:r>
        <w:rPr>
          <w:kern w:val="2"/>
        </w:rPr>
        <w:t>dir --&gt; off</w:t>
      </w:r>
    </w:p>
    <w:p>
      <w:pPr>
        <w:pStyle w:val="59"/>
        <w:spacing w:after="90"/>
        <w:rPr>
          <w:kern w:val="2"/>
        </w:rPr>
      </w:pPr>
    </w:p>
    <w:p>
      <w:pPr>
        <w:rPr>
          <w:kern w:val="2"/>
        </w:rPr>
      </w:pPr>
      <w:r>
        <w:rPr>
          <w:rFonts w:hint="eastAsia"/>
          <w:color w:val="000000"/>
          <w:spacing w:val="-4"/>
          <w:kern w:val="2"/>
          <w:szCs w:val="21"/>
        </w:rPr>
        <w:t>我们可以根据经验（需要长期培养，别无它法）和策略的名称判断出是</w:t>
      </w:r>
      <w:r>
        <w:rPr>
          <w:color w:val="000000"/>
          <w:spacing w:val="-4"/>
          <w:kern w:val="2"/>
          <w:szCs w:val="21"/>
        </w:rPr>
        <w:t>ftpd</w:t>
      </w:r>
      <w:r>
        <w:rPr>
          <w:rFonts w:ascii="宋体" w:eastAsia="宋体"/>
          <w:color w:val="000000"/>
          <w:spacing w:val="-4"/>
          <w:kern w:val="2"/>
          <w:szCs w:val="21"/>
        </w:rPr>
        <w:t>_</w:t>
      </w:r>
      <w:r>
        <w:rPr>
          <w:color w:val="000000"/>
          <w:spacing w:val="-4"/>
          <w:kern w:val="2"/>
          <w:szCs w:val="21"/>
        </w:rPr>
        <w:t>full</w:t>
      </w:r>
      <w:r>
        <w:rPr>
          <w:rFonts w:ascii="宋体" w:eastAsia="宋体"/>
          <w:color w:val="000000"/>
          <w:spacing w:val="-4"/>
          <w:kern w:val="2"/>
          <w:szCs w:val="21"/>
        </w:rPr>
        <w:t>_</w:t>
      </w:r>
      <w:r>
        <w:rPr>
          <w:color w:val="000000"/>
          <w:spacing w:val="-4"/>
          <w:kern w:val="2"/>
          <w:szCs w:val="21"/>
        </w:rPr>
        <w:t>access--&gt; off</w:t>
      </w:r>
      <w:r>
        <w:rPr>
          <w:rFonts w:hint="eastAsia"/>
          <w:color w:val="000000"/>
          <w:spacing w:val="-4"/>
          <w:kern w:val="2"/>
          <w:szCs w:val="21"/>
        </w:rPr>
        <w:t>策略规则导致了操作失败。接下来修改该策略规则，并且在设置时使用</w:t>
      </w:r>
      <w:r>
        <w:rPr>
          <w:color w:val="000000"/>
          <w:spacing w:val="-4"/>
          <w:kern w:val="2"/>
          <w:szCs w:val="21"/>
        </w:rPr>
        <w:t>-P</w:t>
      </w:r>
      <w:r>
        <w:rPr>
          <w:rFonts w:hint="eastAsia"/>
          <w:color w:val="000000"/>
          <w:spacing w:val="-4"/>
          <w:kern w:val="2"/>
          <w:szCs w:val="21"/>
        </w:rPr>
        <w:t>参数让修改过的策略永久生效，确保在服务器重启后依然能够顺利写入文件。</w:t>
      </w:r>
    </w:p>
    <w:p>
      <w:pPr>
        <w:pStyle w:val="58"/>
        <w:rPr>
          <w:kern w:val="2"/>
        </w:rPr>
      </w:pPr>
    </w:p>
    <w:p>
      <w:pPr>
        <w:pStyle w:val="26"/>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pPr>
        <w:pStyle w:val="59"/>
        <w:spacing w:after="90"/>
        <w:rPr>
          <w:kern w:val="2"/>
        </w:rPr>
      </w:pPr>
    </w:p>
    <w:p>
      <w:pPr>
        <w:rPr>
          <w:kern w:val="2"/>
        </w:rPr>
      </w:pPr>
      <w:r>
        <w:rPr>
          <w:rFonts w:hint="eastAsia"/>
          <w:color w:val="000000"/>
          <w:kern w:val="2"/>
          <w:szCs w:val="21"/>
        </w:rPr>
        <w:t>现在便可以顺利执行文件创建、修改及删除等操作了。</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38"/>
        <w:gridCol w:w="7447"/>
      </w:tblGrid>
      <w:tr>
        <w:tblPrEx>
          <w:shd w:val="clear" w:color="auto" w:fill="D9D9D9"/>
          <w:tblLayout w:type="fixed"/>
          <w:tblCellMar>
            <w:top w:w="0" w:type="dxa"/>
            <w:left w:w="108" w:type="dxa"/>
            <w:bottom w:w="0" w:type="dxa"/>
            <w:right w:w="108" w:type="dxa"/>
          </w:tblCellMar>
        </w:tblPrEx>
        <w:trPr>
          <w:cantSplit/>
          <w:trHeight w:val="271" w:hRule="atLeast"/>
        </w:trPr>
        <w:tc>
          <w:tcPr>
            <w:tcW w:w="588"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47"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再次提醒各位读者，在进行下一次实验之前，一定记得将虚拟机还原到最初始的状态，以免多个实验相互产生冲突。</w:t>
            </w:r>
          </w:p>
        </w:tc>
      </w:tr>
    </w:tbl>
    <w:p>
      <w:pPr>
        <w:pStyle w:val="29"/>
        <w:rPr>
          <w:kern w:val="2"/>
          <w:shd w:val="pct10" w:color="auto" w:fill="FFFFFF"/>
        </w:rPr>
      </w:pPr>
    </w:p>
    <w:p>
      <w:pPr>
        <w:pStyle w:val="58"/>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anonymous</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此处按下回车键即可</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cd pub</w:t>
      </w:r>
    </w:p>
    <w:p>
      <w:pPr>
        <w:pStyle w:val="26"/>
        <w:rPr>
          <w:kern w:val="2"/>
        </w:rPr>
      </w:pPr>
      <w:r>
        <w:rPr>
          <w:kern w:val="2"/>
        </w:rPr>
        <w:t>250 Directory successfully changed.</w:t>
      </w:r>
    </w:p>
    <w:p>
      <w:pPr>
        <w:pStyle w:val="26"/>
        <w:rPr>
          <w:kern w:val="2"/>
        </w:rPr>
      </w:pPr>
      <w:r>
        <w:rPr>
          <w:kern w:val="2"/>
        </w:rPr>
        <w:t>ftp&gt; mkdir files</w:t>
      </w:r>
    </w:p>
    <w:p>
      <w:pPr>
        <w:pStyle w:val="26"/>
        <w:rPr>
          <w:kern w:val="2"/>
        </w:rPr>
      </w:pPr>
      <w:r>
        <w:rPr>
          <w:kern w:val="2"/>
        </w:rPr>
        <w:t>257 "/pub/files" created</w:t>
      </w:r>
    </w:p>
    <w:p>
      <w:pPr>
        <w:pStyle w:val="26"/>
        <w:rPr>
          <w:kern w:val="2"/>
        </w:rPr>
      </w:pPr>
      <w:r>
        <w:rPr>
          <w:kern w:val="2"/>
        </w:rPr>
        <w:t>ftp&gt; rename files database</w:t>
      </w:r>
    </w:p>
    <w:p>
      <w:pPr>
        <w:pStyle w:val="26"/>
        <w:rPr>
          <w:kern w:val="2"/>
        </w:rPr>
      </w:pPr>
      <w:r>
        <w:rPr>
          <w:kern w:val="2"/>
        </w:rPr>
        <w:t>350 Ready for RNTO.</w:t>
      </w:r>
    </w:p>
    <w:p>
      <w:pPr>
        <w:pStyle w:val="26"/>
        <w:rPr>
          <w:kern w:val="2"/>
        </w:rPr>
      </w:pPr>
      <w:r>
        <w:rPr>
          <w:kern w:val="2"/>
        </w:rPr>
        <w:t>250 Rename successful.</w:t>
      </w:r>
    </w:p>
    <w:p>
      <w:pPr>
        <w:pStyle w:val="26"/>
        <w:rPr>
          <w:kern w:val="2"/>
        </w:rPr>
      </w:pPr>
      <w:r>
        <w:rPr>
          <w:kern w:val="2"/>
        </w:rPr>
        <w:t>ftp&gt; rmdir database</w:t>
      </w:r>
    </w:p>
    <w:p>
      <w:pPr>
        <w:pStyle w:val="26"/>
        <w:rPr>
          <w:kern w:val="2"/>
        </w:rPr>
      </w:pPr>
      <w:r>
        <w:rPr>
          <w:kern w:val="2"/>
        </w:rPr>
        <w:t>250 Remove directory operation successful.</w:t>
      </w:r>
    </w:p>
    <w:p>
      <w:pPr>
        <w:pStyle w:val="26"/>
        <w:rPr>
          <w:kern w:val="2"/>
        </w:rPr>
      </w:pPr>
      <w:r>
        <w:rPr>
          <w:kern w:val="2"/>
        </w:rPr>
        <w:t>ftp&gt; exit</w:t>
      </w:r>
    </w:p>
    <w:p>
      <w:pPr>
        <w:pStyle w:val="26"/>
        <w:rPr>
          <w:kern w:val="2"/>
        </w:rPr>
      </w:pPr>
      <w:r>
        <w:rPr>
          <w:kern w:val="2"/>
        </w:rPr>
        <w:t>221 Goodbye.</w:t>
      </w:r>
    </w:p>
    <w:p>
      <w:pPr>
        <w:pStyle w:val="59"/>
        <w:spacing w:after="90"/>
        <w:rPr>
          <w:kern w:val="2"/>
        </w:rPr>
      </w:pPr>
    </w:p>
    <w:p>
      <w:pPr>
        <w:pStyle w:val="4"/>
        <w:spacing w:before="151" w:after="151"/>
        <w:rPr>
          <w:kern w:val="2"/>
        </w:rPr>
      </w:pPr>
      <w:r>
        <w:rPr>
          <w:color w:val="000000"/>
          <w:kern w:val="2"/>
        </w:rPr>
        <w:t>11.2.2</w:t>
      </w:r>
      <w:r>
        <w:rPr>
          <w:color w:val="000000"/>
          <w:kern w:val="2"/>
          <w:szCs w:val="21"/>
        </w:rPr>
        <w:t xml:space="preserve">  </w:t>
      </w:r>
      <w:r>
        <w:rPr>
          <w:rFonts w:hint="eastAsia"/>
          <w:color w:val="000000"/>
          <w:kern w:val="2"/>
        </w:rPr>
        <w:t>本地用户模式</w:t>
      </w:r>
    </w:p>
    <w:p>
      <w:pPr>
        <w:rPr>
          <w:kern w:val="2"/>
        </w:rPr>
      </w:pPr>
      <w:r>
        <w:rPr>
          <w:rFonts w:hint="eastAsia"/>
          <w:color w:val="000000"/>
          <w:kern w:val="2"/>
          <w:szCs w:val="21"/>
        </w:rPr>
        <w:t>相较于匿名开放模式，本地用户模式要更安全，而且配置起来也很简单。如果大家之前用的是匿名开放模式，现在就可以将它关了，然后开启本地用户模式。针对本地用户模式的权限参数以及作用如表</w:t>
      </w:r>
      <w:r>
        <w:rPr>
          <w:color w:val="000000"/>
          <w:kern w:val="2"/>
          <w:szCs w:val="21"/>
        </w:rPr>
        <w:t>11-3</w:t>
      </w:r>
      <w:r>
        <w:rPr>
          <w:rFonts w:hint="eastAsia"/>
          <w:color w:val="000000"/>
          <w:kern w:val="2"/>
          <w:szCs w:val="21"/>
        </w:rPr>
        <w:t>所示。</w:t>
      </w:r>
    </w:p>
    <w:p>
      <w:pPr>
        <w:pStyle w:val="27"/>
        <w:rPr>
          <w:kern w:val="2"/>
        </w:rPr>
      </w:pPr>
      <w:r>
        <w:rPr>
          <w:rFonts w:hint="eastAsia"/>
          <w:kern w:val="2"/>
        </w:rPr>
        <w:t>表</w:t>
      </w:r>
      <w:r>
        <w:rPr>
          <w:kern w:val="2"/>
        </w:rPr>
        <w:t>11-3</w:t>
      </w:r>
      <w:r>
        <w:rPr>
          <w:kern w:val="2"/>
        </w:rPr>
        <w:tab/>
      </w:r>
      <w:r>
        <w:rPr>
          <w:rFonts w:hint="eastAsia"/>
          <w:kern w:val="2"/>
        </w:rPr>
        <w:t>本地用户模式使用的权限参数以及作用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552"/>
        <w:gridCol w:w="550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50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tcBorders>
              <w:top w:val="single" w:color="000000" w:sz="4" w:space="0"/>
            </w:tcBorders>
            <w:vAlign w:val="center"/>
          </w:tcPr>
          <w:p>
            <w:pPr>
              <w:pStyle w:val="57"/>
              <w:rPr>
                <w:kern w:val="2"/>
              </w:rPr>
            </w:pPr>
            <w:r>
              <w:rPr>
                <w:kern w:val="2"/>
              </w:rPr>
              <w:t>anonymous</w:t>
            </w:r>
            <w:r>
              <w:rPr>
                <w:rFonts w:ascii="宋体" w:eastAsia="宋体"/>
                <w:kern w:val="2"/>
              </w:rPr>
              <w:t>_</w:t>
            </w:r>
            <w:r>
              <w:rPr>
                <w:kern w:val="2"/>
              </w:rPr>
              <w:t>enable=NO</w:t>
            </w:r>
          </w:p>
        </w:tc>
        <w:tc>
          <w:tcPr>
            <w:tcW w:w="5509" w:type="dxa"/>
            <w:tcBorders>
              <w:top w:val="single" w:color="000000" w:sz="4" w:space="0"/>
            </w:tcBorders>
            <w:vAlign w:val="center"/>
          </w:tcPr>
          <w:p>
            <w:pPr>
              <w:pStyle w:val="28"/>
              <w:rPr>
                <w:kern w:val="2"/>
              </w:rPr>
            </w:pPr>
            <w:r>
              <w:rPr>
                <w:rFonts w:hint="eastAsia"/>
                <w:kern w:val="2"/>
              </w:rPr>
              <w:t>禁止匿名访问模式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vAlign w:val="center"/>
          </w:tcPr>
          <w:p>
            <w:pPr>
              <w:pStyle w:val="57"/>
              <w:rPr>
                <w:kern w:val="2"/>
              </w:rPr>
            </w:pPr>
            <w:r>
              <w:rPr>
                <w:kern w:val="2"/>
              </w:rPr>
              <w:t>local</w:t>
            </w:r>
            <w:r>
              <w:rPr>
                <w:rFonts w:ascii="宋体" w:eastAsia="宋体"/>
                <w:kern w:val="2"/>
              </w:rPr>
              <w:t>_</w:t>
            </w:r>
            <w:r>
              <w:rPr>
                <w:kern w:val="2"/>
              </w:rPr>
              <w:t>enable=YES</w:t>
            </w:r>
          </w:p>
        </w:tc>
        <w:tc>
          <w:tcPr>
            <w:tcW w:w="5509" w:type="dxa"/>
            <w:vAlign w:val="center"/>
          </w:tcPr>
          <w:p>
            <w:pPr>
              <w:pStyle w:val="28"/>
              <w:rPr>
                <w:kern w:val="2"/>
              </w:rPr>
            </w:pPr>
            <w:r>
              <w:rPr>
                <w:rFonts w:hint="eastAsia"/>
                <w:kern w:val="2"/>
              </w:rPr>
              <w:t>允许本地用户模式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tcBorders>
              <w:bottom w:val="single" w:color="000000" w:sz="4" w:space="0"/>
            </w:tcBorders>
            <w:vAlign w:val="center"/>
          </w:tcPr>
          <w:p>
            <w:pPr>
              <w:pStyle w:val="57"/>
              <w:rPr>
                <w:kern w:val="2"/>
              </w:rPr>
            </w:pPr>
            <w:r>
              <w:rPr>
                <w:kern w:val="2"/>
              </w:rPr>
              <w:t>write</w:t>
            </w:r>
            <w:r>
              <w:rPr>
                <w:rFonts w:ascii="宋体" w:eastAsia="宋体"/>
                <w:kern w:val="2"/>
              </w:rPr>
              <w:t>_</w:t>
            </w:r>
            <w:r>
              <w:rPr>
                <w:kern w:val="2"/>
              </w:rPr>
              <w:t>enable=YES</w:t>
            </w:r>
          </w:p>
        </w:tc>
        <w:tc>
          <w:tcPr>
            <w:tcW w:w="5509" w:type="dxa"/>
            <w:tcBorders>
              <w:bottom w:val="single" w:color="000000" w:sz="4" w:space="0"/>
            </w:tcBorders>
            <w:vAlign w:val="center"/>
          </w:tcPr>
          <w:p>
            <w:pPr>
              <w:pStyle w:val="28"/>
              <w:rPr>
                <w:kern w:val="2"/>
              </w:rPr>
            </w:pPr>
            <w:r>
              <w:rPr>
                <w:rFonts w:hint="eastAsia"/>
                <w:kern w:val="2"/>
              </w:rPr>
              <w:t>设置可写权限</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tcBorders>
              <w:top w:val="single" w:color="000000" w:sz="4" w:space="0"/>
              <w:bottom w:val="single" w:color="000000" w:sz="4" w:space="0"/>
            </w:tcBorders>
            <w:vAlign w:val="center"/>
          </w:tcPr>
          <w:p>
            <w:pPr>
              <w:pStyle w:val="57"/>
              <w:rPr>
                <w:kern w:val="2"/>
              </w:rPr>
            </w:pPr>
            <w:r>
              <w:rPr>
                <w:kern w:val="2"/>
              </w:rPr>
              <w:t>local</w:t>
            </w:r>
            <w:r>
              <w:rPr>
                <w:rFonts w:ascii="宋体" w:eastAsia="宋体"/>
                <w:kern w:val="2"/>
              </w:rPr>
              <w:t>_</w:t>
            </w:r>
            <w:r>
              <w:rPr>
                <w:kern w:val="2"/>
              </w:rPr>
              <w:t>umask=022</w:t>
            </w:r>
          </w:p>
        </w:tc>
        <w:tc>
          <w:tcPr>
            <w:tcW w:w="5509" w:type="dxa"/>
            <w:tcBorders>
              <w:top w:val="single" w:color="000000" w:sz="4" w:space="0"/>
              <w:bottom w:val="single" w:color="000000" w:sz="4" w:space="0"/>
            </w:tcBorders>
            <w:vAlign w:val="center"/>
          </w:tcPr>
          <w:p>
            <w:pPr>
              <w:pStyle w:val="28"/>
              <w:rPr>
                <w:kern w:val="2"/>
              </w:rPr>
            </w:pPr>
            <w:r>
              <w:rPr>
                <w:rFonts w:hint="eastAsia"/>
                <w:kern w:val="2"/>
              </w:rPr>
              <w:t>本地用户模式创建文件的</w:t>
            </w:r>
            <w:r>
              <w:rPr>
                <w:kern w:val="2"/>
              </w:rPr>
              <w:t>umask</w:t>
            </w: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vAlign w:val="center"/>
          </w:tcPr>
          <w:p>
            <w:pPr>
              <w:pStyle w:val="57"/>
              <w:rPr>
                <w:kern w:val="2"/>
              </w:rPr>
            </w:pPr>
            <w:r>
              <w:rPr>
                <w:kern w:val="2"/>
              </w:rPr>
              <w:t>userlist</w:t>
            </w:r>
            <w:r>
              <w:rPr>
                <w:rFonts w:ascii="宋体" w:eastAsia="宋体"/>
                <w:kern w:val="2"/>
              </w:rPr>
              <w:t>_</w:t>
            </w:r>
            <w:r>
              <w:rPr>
                <w:kern w:val="2"/>
              </w:rPr>
              <w:t>enable=YES</w:t>
            </w:r>
          </w:p>
        </w:tc>
        <w:tc>
          <w:tcPr>
            <w:tcW w:w="5509" w:type="dxa"/>
            <w:vAlign w:val="center"/>
          </w:tcPr>
          <w:p>
            <w:pPr>
              <w:pStyle w:val="28"/>
              <w:rPr>
                <w:kern w:val="2"/>
              </w:rPr>
            </w:pPr>
            <w:r>
              <w:rPr>
                <w:rFonts w:hint="eastAsia"/>
                <w:kern w:val="2"/>
              </w:rPr>
              <w:t>启用“禁止用户名单”，名单文件为</w:t>
            </w:r>
            <w:r>
              <w:rPr>
                <w:kern w:val="2"/>
              </w:rPr>
              <w:t>ftpusers</w:t>
            </w:r>
            <w:r>
              <w:rPr>
                <w:rFonts w:hint="eastAsia"/>
                <w:kern w:val="2"/>
              </w:rPr>
              <w:t>和</w:t>
            </w:r>
            <w:r>
              <w:rPr>
                <w:kern w:val="2"/>
              </w:rPr>
              <w:t>user</w:t>
            </w:r>
            <w:r>
              <w:rPr>
                <w:rFonts w:ascii="宋体" w:eastAsia="宋体"/>
                <w:kern w:val="2"/>
              </w:rPr>
              <w:t>_</w:t>
            </w:r>
            <w:r>
              <w:rPr>
                <w:kern w:val="2"/>
              </w:rPr>
              <w:t>list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552" w:type="dxa"/>
            <w:vAlign w:val="center"/>
          </w:tcPr>
          <w:p>
            <w:pPr>
              <w:pStyle w:val="57"/>
              <w:rPr>
                <w:kern w:val="2"/>
              </w:rPr>
            </w:pPr>
            <w:r>
              <w:rPr>
                <w:kern w:val="2"/>
              </w:rPr>
              <w:t>userlist</w:t>
            </w:r>
            <w:r>
              <w:rPr>
                <w:rFonts w:ascii="宋体" w:eastAsia="宋体"/>
                <w:kern w:val="2"/>
              </w:rPr>
              <w:t>_</w:t>
            </w:r>
            <w:r>
              <w:rPr>
                <w:kern w:val="2"/>
              </w:rPr>
              <w:t xml:space="preserve">deny=YES </w:t>
            </w:r>
          </w:p>
        </w:tc>
        <w:tc>
          <w:tcPr>
            <w:tcW w:w="5509" w:type="dxa"/>
            <w:vAlign w:val="center"/>
          </w:tcPr>
          <w:p>
            <w:pPr>
              <w:pStyle w:val="28"/>
              <w:rPr>
                <w:kern w:val="2"/>
              </w:rPr>
            </w:pPr>
            <w:r>
              <w:rPr>
                <w:rFonts w:hint="eastAsia"/>
                <w:kern w:val="2"/>
              </w:rPr>
              <w:t>开启用户作用名单文件功能</w:t>
            </w:r>
          </w:p>
        </w:tc>
      </w:tr>
    </w:tbl>
    <w:p>
      <w:pPr>
        <w:pStyle w:val="29"/>
        <w:rPr>
          <w:kern w:val="2"/>
        </w:rPr>
      </w:pPr>
    </w:p>
    <w:p>
      <w:pPr>
        <w:pStyle w:val="58"/>
        <w:rPr>
          <w:kern w:val="2"/>
        </w:rPr>
      </w:pPr>
    </w:p>
    <w:p>
      <w:pPr>
        <w:pStyle w:val="26"/>
        <w:rPr>
          <w:kern w:val="2"/>
        </w:rPr>
      </w:pPr>
      <w:r>
        <w:rPr>
          <w:kern w:val="2"/>
        </w:rPr>
        <w:t>[root@linuxprobe ~]# vim /etc/vsftpd/vsftpd.conf</w:t>
      </w:r>
    </w:p>
    <w:p>
      <w:pPr>
        <w:pStyle w:val="26"/>
        <w:rPr>
          <w:kern w:val="2"/>
        </w:rPr>
      </w:pPr>
      <w:r>
        <w:rPr>
          <w:rFonts w:hint="eastAsia"/>
          <w:kern w:val="2"/>
        </w:rPr>
        <w:t>1</w:t>
      </w:r>
      <w:r>
        <w:rPr>
          <w:kern w:val="2"/>
        </w:rPr>
        <w:t> </w:t>
      </w:r>
      <w:r>
        <w:rPr>
          <w:b/>
          <w:bCs/>
          <w:kern w:val="2"/>
        </w:rPr>
        <w:t>anonymous</w:t>
      </w:r>
      <w:r>
        <w:rPr>
          <w:rFonts w:ascii="宋体"/>
          <w:b/>
          <w:bCs/>
          <w:kern w:val="2"/>
        </w:rPr>
        <w:t>_</w:t>
      </w:r>
      <w:r>
        <w:rPr>
          <w:b/>
          <w:bCs/>
          <w:kern w:val="2"/>
        </w:rPr>
        <w:t>enable=NO</w:t>
      </w:r>
    </w:p>
    <w:p>
      <w:pPr>
        <w:pStyle w:val="26"/>
        <w:rPr>
          <w:b/>
          <w:bCs/>
          <w:kern w:val="2"/>
        </w:rPr>
      </w:pPr>
      <w:r>
        <w:rPr>
          <w:rFonts w:hint="eastAsia"/>
          <w:kern w:val="2"/>
        </w:rPr>
        <w:t>2</w:t>
      </w:r>
      <w:r>
        <w:rPr>
          <w:kern w:val="2"/>
        </w:rPr>
        <w:t> </w:t>
      </w:r>
      <w:r>
        <w:rPr>
          <w:b/>
          <w:bCs/>
          <w:kern w:val="2"/>
        </w:rPr>
        <w:t>local</w:t>
      </w:r>
      <w:r>
        <w:rPr>
          <w:rFonts w:ascii="宋体"/>
          <w:b/>
          <w:bCs/>
          <w:kern w:val="2"/>
        </w:rPr>
        <w:t>_</w:t>
      </w:r>
      <w:r>
        <w:rPr>
          <w:b/>
          <w:bCs/>
          <w:kern w:val="2"/>
        </w:rPr>
        <w:t>enable=YES</w:t>
      </w:r>
    </w:p>
    <w:p>
      <w:pPr>
        <w:pStyle w:val="26"/>
        <w:rPr>
          <w:b/>
          <w:bCs/>
          <w:kern w:val="2"/>
        </w:rPr>
      </w:pPr>
      <w:r>
        <w:rPr>
          <w:rFonts w:hint="eastAsia"/>
          <w:kern w:val="2"/>
        </w:rPr>
        <w:t>3</w:t>
      </w:r>
      <w:r>
        <w:rPr>
          <w:kern w:val="2"/>
        </w:rPr>
        <w:t> </w:t>
      </w:r>
      <w:r>
        <w:rPr>
          <w:b/>
          <w:bCs/>
          <w:kern w:val="2"/>
        </w:rPr>
        <w:t>write</w:t>
      </w:r>
      <w:r>
        <w:rPr>
          <w:rFonts w:ascii="宋体"/>
          <w:b/>
          <w:bCs/>
          <w:kern w:val="2"/>
        </w:rPr>
        <w:t>_</w:t>
      </w:r>
      <w:r>
        <w:rPr>
          <w:b/>
          <w:bCs/>
          <w:kern w:val="2"/>
        </w:rPr>
        <w:t>enable=YES</w:t>
      </w:r>
    </w:p>
    <w:p>
      <w:pPr>
        <w:pStyle w:val="26"/>
        <w:rPr>
          <w:kern w:val="2"/>
        </w:rPr>
      </w:pPr>
      <w:r>
        <w:rPr>
          <w:rFonts w:hint="eastAsia"/>
          <w:kern w:val="2"/>
        </w:rPr>
        <w:t>4</w:t>
      </w:r>
      <w:r>
        <w:rPr>
          <w:kern w:val="2"/>
        </w:rPr>
        <w:t> </w:t>
      </w:r>
      <w:r>
        <w:rPr>
          <w:b/>
          <w:bCs/>
          <w:kern w:val="2"/>
        </w:rPr>
        <w:t>local</w:t>
      </w:r>
      <w:r>
        <w:rPr>
          <w:rFonts w:ascii="宋体"/>
          <w:b/>
          <w:bCs/>
          <w:kern w:val="2"/>
        </w:rPr>
        <w:t>_</w:t>
      </w:r>
      <w:r>
        <w:rPr>
          <w:b/>
          <w:bCs/>
          <w:kern w:val="2"/>
        </w:rPr>
        <w:t>umask=022</w:t>
      </w:r>
    </w:p>
    <w:p>
      <w:pPr>
        <w:pStyle w:val="26"/>
        <w:rPr>
          <w:kern w:val="2"/>
        </w:rPr>
      </w:pPr>
      <w:r>
        <w:rPr>
          <w:rFonts w:hint="eastAsia"/>
          <w:kern w:val="2"/>
        </w:rPr>
        <w:t>5</w:t>
      </w:r>
      <w:r>
        <w:rPr>
          <w:kern w:val="2"/>
        </w:rPr>
        <w:t> dirmessage</w:t>
      </w:r>
      <w:r>
        <w:rPr>
          <w:rFonts w:ascii="宋体"/>
          <w:kern w:val="2"/>
        </w:rPr>
        <w:t>_</w:t>
      </w:r>
      <w:r>
        <w:rPr>
          <w:kern w:val="2"/>
        </w:rPr>
        <w:t>enable=YES</w:t>
      </w:r>
    </w:p>
    <w:p>
      <w:pPr>
        <w:pStyle w:val="26"/>
        <w:rPr>
          <w:kern w:val="2"/>
        </w:rPr>
      </w:pPr>
      <w:r>
        <w:rPr>
          <w:rFonts w:hint="eastAsia"/>
          <w:kern w:val="2"/>
        </w:rPr>
        <w:t>6</w:t>
      </w:r>
      <w:r>
        <w:rPr>
          <w:kern w:val="2"/>
        </w:rPr>
        <w:t> xferlog</w:t>
      </w:r>
      <w:r>
        <w:rPr>
          <w:rFonts w:ascii="宋体"/>
          <w:kern w:val="2"/>
        </w:rPr>
        <w:t>_</w:t>
      </w:r>
      <w:r>
        <w:rPr>
          <w:kern w:val="2"/>
        </w:rPr>
        <w:t>enable=YES</w:t>
      </w:r>
    </w:p>
    <w:p>
      <w:pPr>
        <w:pStyle w:val="26"/>
        <w:rPr>
          <w:kern w:val="2"/>
        </w:rPr>
      </w:pPr>
      <w:r>
        <w:rPr>
          <w:rFonts w:hint="eastAsia"/>
          <w:kern w:val="2"/>
        </w:rPr>
        <w:t>7</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pPr>
        <w:pStyle w:val="26"/>
        <w:rPr>
          <w:kern w:val="2"/>
        </w:rPr>
      </w:pPr>
      <w:r>
        <w:rPr>
          <w:rFonts w:hint="eastAsia"/>
          <w:kern w:val="2"/>
        </w:rPr>
        <w:t>8</w:t>
      </w:r>
      <w:r>
        <w:rPr>
          <w:kern w:val="2"/>
        </w:rPr>
        <w:t> xferlog</w:t>
      </w:r>
      <w:r>
        <w:rPr>
          <w:rFonts w:ascii="宋体"/>
          <w:kern w:val="2"/>
        </w:rPr>
        <w:t>_</w:t>
      </w:r>
      <w:r>
        <w:rPr>
          <w:kern w:val="2"/>
        </w:rPr>
        <w:t>std</w:t>
      </w:r>
      <w:r>
        <w:rPr>
          <w:rFonts w:ascii="宋体"/>
          <w:kern w:val="2"/>
        </w:rPr>
        <w:t>_</w:t>
      </w:r>
      <w:r>
        <w:rPr>
          <w:kern w:val="2"/>
        </w:rPr>
        <w:t>format=YES</w:t>
      </w:r>
    </w:p>
    <w:p>
      <w:pPr>
        <w:pStyle w:val="26"/>
        <w:rPr>
          <w:kern w:val="2"/>
        </w:rPr>
      </w:pPr>
      <w:r>
        <w:rPr>
          <w:rFonts w:hint="eastAsia"/>
          <w:kern w:val="2"/>
        </w:rPr>
        <w:t>9</w:t>
      </w:r>
      <w:r>
        <w:rPr>
          <w:kern w:val="2"/>
        </w:rPr>
        <w:t> listen=NO</w:t>
      </w:r>
    </w:p>
    <w:p>
      <w:pPr>
        <w:pStyle w:val="26"/>
        <w:rPr>
          <w:kern w:val="2"/>
        </w:rPr>
      </w:pPr>
      <w:r>
        <w:rPr>
          <w:rFonts w:hint="eastAsia"/>
          <w:kern w:val="2"/>
        </w:rPr>
        <w:t>10</w:t>
      </w:r>
      <w:r>
        <w:rPr>
          <w:kern w:val="2"/>
        </w:rPr>
        <w:t> listen</w:t>
      </w:r>
      <w:r>
        <w:rPr>
          <w:rFonts w:ascii="宋体"/>
          <w:kern w:val="2"/>
        </w:rPr>
        <w:t>_</w:t>
      </w:r>
      <w:r>
        <w:rPr>
          <w:kern w:val="2"/>
        </w:rPr>
        <w:t>ipv6=YES</w:t>
      </w:r>
    </w:p>
    <w:p>
      <w:pPr>
        <w:pStyle w:val="26"/>
        <w:rPr>
          <w:kern w:val="2"/>
        </w:rPr>
      </w:pPr>
      <w:r>
        <w:rPr>
          <w:rFonts w:hint="eastAsia"/>
          <w:kern w:val="2"/>
        </w:rPr>
        <w:t>11</w:t>
      </w:r>
      <w:r>
        <w:rPr>
          <w:kern w:val="2"/>
        </w:rPr>
        <w:t> pam</w:t>
      </w:r>
      <w:r>
        <w:rPr>
          <w:rFonts w:ascii="宋体"/>
          <w:kern w:val="2"/>
        </w:rPr>
        <w:t>_</w:t>
      </w:r>
      <w:r>
        <w:rPr>
          <w:kern w:val="2"/>
        </w:rPr>
        <w:t>service</w:t>
      </w:r>
      <w:r>
        <w:rPr>
          <w:rFonts w:ascii="宋体"/>
          <w:kern w:val="2"/>
        </w:rPr>
        <w:t>_</w:t>
      </w:r>
      <w:r>
        <w:rPr>
          <w:kern w:val="2"/>
        </w:rPr>
        <w:t>name=vsftpd</w:t>
      </w:r>
    </w:p>
    <w:p>
      <w:pPr>
        <w:pStyle w:val="26"/>
        <w:rPr>
          <w:kern w:val="2"/>
        </w:rPr>
      </w:pPr>
      <w:r>
        <w:rPr>
          <w:rFonts w:hint="eastAsia"/>
          <w:kern w:val="2"/>
        </w:rPr>
        <w:t>12</w:t>
      </w:r>
      <w:r>
        <w:rPr>
          <w:kern w:val="2"/>
        </w:rPr>
        <w:t> userlist</w:t>
      </w:r>
      <w:r>
        <w:rPr>
          <w:rFonts w:ascii="宋体"/>
          <w:kern w:val="2"/>
        </w:rPr>
        <w:t>_</w:t>
      </w:r>
      <w:r>
        <w:rPr>
          <w:kern w:val="2"/>
        </w:rPr>
        <w:t>enable=YES</w:t>
      </w:r>
    </w:p>
    <w:p>
      <w:pPr>
        <w:pStyle w:val="26"/>
        <w:rPr>
          <w:kern w:val="2"/>
        </w:rPr>
      </w:pPr>
      <w:r>
        <w:rPr>
          <w:rFonts w:hint="eastAsia"/>
          <w:kern w:val="2"/>
        </w:rPr>
        <w:t>13</w:t>
      </w:r>
      <w:r>
        <w:rPr>
          <w:kern w:val="2"/>
        </w:rPr>
        <w:t> tcp</w:t>
      </w:r>
      <w:r>
        <w:rPr>
          <w:rFonts w:ascii="宋体"/>
          <w:kern w:val="2"/>
        </w:rPr>
        <w:t>_</w:t>
      </w:r>
      <w:r>
        <w:rPr>
          <w:kern w:val="2"/>
        </w:rPr>
        <w:t>wrappers=YES</w:t>
      </w:r>
    </w:p>
    <w:p>
      <w:pPr>
        <w:pStyle w:val="59"/>
        <w:spacing w:after="90"/>
        <w:rPr>
          <w:kern w:val="2"/>
        </w:rPr>
      </w:pPr>
    </w:p>
    <w:p>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服务程序，让新的配置参数生效。在执行完上一个实验后还原了虚拟机的读者，还需要将配置好的服务添加到开机启动项中，以便在系统重启自后依然可以正常使用</w:t>
      </w:r>
      <w:r>
        <w:rPr>
          <w:color w:val="000000"/>
          <w:kern w:val="2"/>
          <w:szCs w:val="21"/>
        </w:rPr>
        <w:t>vsftpd</w:t>
      </w:r>
      <w:r>
        <w:rPr>
          <w:rFonts w:hint="eastAsia"/>
          <w:color w:val="000000"/>
          <w:kern w:val="2"/>
          <w:szCs w:val="21"/>
        </w:rPr>
        <w:t>服务。</w:t>
      </w:r>
    </w:p>
    <w:p>
      <w:pPr>
        <w:pStyle w:val="58"/>
        <w:rPr>
          <w:kern w:val="2"/>
        </w:rPr>
      </w:pPr>
    </w:p>
    <w:p>
      <w:pPr>
        <w:pStyle w:val="26"/>
        <w:rPr>
          <w:kern w:val="2"/>
        </w:rPr>
      </w:pPr>
      <w:r>
        <w:rPr>
          <w:kern w:val="2"/>
        </w:rPr>
        <w:t>[root@linuxprobe ~]# systemctl restart vsftpd</w:t>
      </w:r>
    </w:p>
    <w:p>
      <w:pPr>
        <w:pStyle w:val="26"/>
        <w:rPr>
          <w:kern w:val="2"/>
        </w:rPr>
      </w:pPr>
      <w:r>
        <w:rPr>
          <w:kern w:val="2"/>
        </w:rPr>
        <w:t>[root@linuxprobe ~]# systemctl enable vsftpd</w:t>
      </w:r>
    </w:p>
    <w:p>
      <w:pPr>
        <w:pStyle w:val="26"/>
        <w:rPr>
          <w:kern w:val="2"/>
        </w:rPr>
      </w:pPr>
      <w:r>
        <w:rPr>
          <w:spacing w:val="-2"/>
          <w:kern w:val="2"/>
        </w:rPr>
        <w:t>ln -s '/usr/lib/systemd/system/vsftpd.service' '/etc/systemd/system/multi-user</w:t>
      </w:r>
      <w:r>
        <w:rPr>
          <w:kern w:val="2"/>
        </w:rPr>
        <w:t>.</w:t>
      </w:r>
    </w:p>
    <w:p>
      <w:pPr>
        <w:pStyle w:val="26"/>
        <w:rPr>
          <w:kern w:val="2"/>
        </w:rPr>
      </w:pPr>
      <w:r>
        <w:rPr>
          <w:kern w:val="2"/>
        </w:rPr>
        <w:t>target.wants/vsftpd.service</w:t>
      </w:r>
    </w:p>
    <w:p>
      <w:pPr>
        <w:pStyle w:val="59"/>
        <w:spacing w:after="90"/>
        <w:rPr>
          <w:kern w:val="2"/>
        </w:rPr>
      </w:pPr>
    </w:p>
    <w:p>
      <w:pPr>
        <w:rPr>
          <w:kern w:val="2"/>
        </w:rPr>
      </w:pPr>
      <w:r>
        <w:rPr>
          <w:rFonts w:hint="eastAsia"/>
          <w:color w:val="000000"/>
          <w:kern w:val="2"/>
          <w:szCs w:val="21"/>
        </w:rPr>
        <w:t>按理来讲，现在已经完全可以本地用户的身份登录</w:t>
      </w:r>
      <w:r>
        <w:rPr>
          <w:color w:val="000000"/>
          <w:kern w:val="2"/>
          <w:szCs w:val="21"/>
        </w:rPr>
        <w:t>FTP</w:t>
      </w:r>
      <w:r>
        <w:rPr>
          <w:rFonts w:hint="eastAsia"/>
          <w:color w:val="000000"/>
          <w:kern w:val="2"/>
          <w:szCs w:val="21"/>
        </w:rPr>
        <w:t>服务器了。但是在使用</w:t>
      </w:r>
      <w:r>
        <w:rPr>
          <w:color w:val="000000"/>
          <w:kern w:val="2"/>
          <w:szCs w:val="21"/>
        </w:rPr>
        <w:t>root</w:t>
      </w:r>
      <w:r>
        <w:rPr>
          <w:rFonts w:hint="eastAsia"/>
          <w:color w:val="000000"/>
          <w:kern w:val="2"/>
          <w:szCs w:val="21"/>
        </w:rPr>
        <w:t>管理员登录后，系统提示如下的错误信息：</w:t>
      </w:r>
    </w:p>
    <w:p>
      <w:pPr>
        <w:pStyle w:val="58"/>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root</w:t>
      </w:r>
    </w:p>
    <w:p>
      <w:pPr>
        <w:pStyle w:val="26"/>
        <w:rPr>
          <w:kern w:val="2"/>
        </w:rPr>
      </w:pPr>
      <w:r>
        <w:rPr>
          <w:kern w:val="2"/>
        </w:rPr>
        <w:t>530 Permission denied.</w:t>
      </w:r>
    </w:p>
    <w:p>
      <w:pPr>
        <w:pStyle w:val="26"/>
        <w:rPr>
          <w:kern w:val="2"/>
        </w:rPr>
      </w:pPr>
      <w:r>
        <w:rPr>
          <w:kern w:val="2"/>
        </w:rPr>
        <w:t>Login failed.</w:t>
      </w:r>
    </w:p>
    <w:p>
      <w:pPr>
        <w:pStyle w:val="26"/>
        <w:rPr>
          <w:kern w:val="2"/>
        </w:rPr>
      </w:pPr>
      <w:r>
        <w:rPr>
          <w:kern w:val="2"/>
        </w:rPr>
        <w:t>ftp&gt;</w:t>
      </w:r>
    </w:p>
    <w:p>
      <w:pPr>
        <w:pStyle w:val="59"/>
        <w:spacing w:after="90"/>
        <w:rPr>
          <w:kern w:val="2"/>
        </w:rPr>
      </w:pPr>
    </w:p>
    <w:p>
      <w:pPr>
        <w:rPr>
          <w:kern w:val="2"/>
        </w:rPr>
      </w:pPr>
      <w:r>
        <w:rPr>
          <w:rFonts w:hint="eastAsia"/>
          <w:color w:val="000000"/>
          <w:kern w:val="2"/>
          <w:szCs w:val="21"/>
        </w:rPr>
        <w:t>可</w:t>
      </w:r>
      <w:r>
        <w:rPr>
          <w:rFonts w:hint="eastAsia"/>
          <w:color w:val="000000"/>
          <w:spacing w:val="-4"/>
          <w:kern w:val="2"/>
          <w:szCs w:val="21"/>
        </w:rPr>
        <w:t>见，在我们输入</w:t>
      </w:r>
      <w:r>
        <w:rPr>
          <w:color w:val="000000"/>
          <w:spacing w:val="-4"/>
          <w:kern w:val="2"/>
          <w:szCs w:val="21"/>
        </w:rPr>
        <w:t>root</w:t>
      </w:r>
      <w:r>
        <w:rPr>
          <w:rFonts w:hint="eastAsia"/>
          <w:color w:val="000000"/>
          <w:spacing w:val="-4"/>
          <w:kern w:val="2"/>
          <w:szCs w:val="21"/>
        </w:rPr>
        <w:t>管理员的密码之前，就已经被系统拒绝访问了。这是因为</w:t>
      </w:r>
      <w:r>
        <w:rPr>
          <w:color w:val="000000"/>
          <w:spacing w:val="-4"/>
          <w:kern w:val="2"/>
          <w:szCs w:val="21"/>
        </w:rPr>
        <w:t>vsftpd</w:t>
      </w:r>
      <w:r>
        <w:rPr>
          <w:rFonts w:hint="eastAsia"/>
          <w:color w:val="000000"/>
          <w:kern w:val="2"/>
          <w:szCs w:val="21"/>
        </w:rPr>
        <w:t>服务程序所在的目录中默认存放着两个名为“用户名单”的文件（</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）。不知道大家是否已看过一部日本电影“死亡笔记”（刘遄老师在上学期间的最爱），里面就提到有一个黑色封皮的小本子，只要将别人的名字写进去，这人就会挂掉。</w:t>
      </w:r>
      <w:r>
        <w:rPr>
          <w:color w:val="000000"/>
          <w:kern w:val="2"/>
          <w:szCs w:val="21"/>
        </w:rPr>
        <w:t>vsftpd</w:t>
      </w:r>
      <w:r>
        <w:rPr>
          <w:rFonts w:hint="eastAsia"/>
          <w:color w:val="000000"/>
          <w:kern w:val="2"/>
          <w:szCs w:val="21"/>
        </w:rPr>
        <w:t>服务程序目录中的这两个文件也有类似的功能</w:t>
      </w:r>
      <w:r>
        <w:rPr>
          <w:rFonts w:hint="eastAsia"/>
          <w:color w:val="000000"/>
          <w:w w:val="200"/>
          <w:kern w:val="2"/>
          <w:szCs w:val="21"/>
        </w:rPr>
        <w:t>—</w:t>
      </w:r>
      <w:r>
        <w:rPr>
          <w:rFonts w:hint="eastAsia"/>
          <w:color w:val="000000"/>
          <w:kern w:val="2"/>
          <w:szCs w:val="21"/>
        </w:rPr>
        <w:t>只要里面写有某位用户的名字，就不再允许这位用户登录到</w:t>
      </w:r>
      <w:r>
        <w:rPr>
          <w:color w:val="000000"/>
          <w:kern w:val="2"/>
          <w:szCs w:val="21"/>
        </w:rPr>
        <w:t>FTP</w:t>
      </w:r>
      <w:r>
        <w:rPr>
          <w:rFonts w:hint="eastAsia"/>
          <w:color w:val="000000"/>
          <w:kern w:val="2"/>
          <w:szCs w:val="21"/>
        </w:rPr>
        <w:t>服务器上。</w:t>
      </w:r>
    </w:p>
    <w:p>
      <w:pPr>
        <w:pStyle w:val="58"/>
        <w:rPr>
          <w:kern w:val="2"/>
        </w:rPr>
      </w:pPr>
    </w:p>
    <w:p>
      <w:pPr>
        <w:pStyle w:val="26"/>
        <w:rPr>
          <w:kern w:val="2"/>
        </w:rPr>
      </w:pPr>
      <w:r>
        <w:rPr>
          <w:kern w:val="2"/>
        </w:rPr>
        <w:t>[root@linuxprobe ~]# cat /etc/vsftpd/user</w:t>
      </w:r>
      <w:r>
        <w:rPr>
          <w:rFonts w:ascii="宋体"/>
          <w:kern w:val="2"/>
        </w:rPr>
        <w:t>_</w:t>
      </w:r>
      <w:r>
        <w:rPr>
          <w:kern w:val="2"/>
        </w:rPr>
        <w:t>list </w:t>
      </w:r>
    </w:p>
    <w:p>
      <w:pPr>
        <w:pStyle w:val="26"/>
        <w:rPr>
          <w:kern w:val="2"/>
        </w:rPr>
      </w:pPr>
      <w:r>
        <w:rPr>
          <w:rFonts w:hint="eastAsia"/>
          <w:kern w:val="2"/>
        </w:rPr>
        <w:t>1</w:t>
      </w:r>
      <w:r>
        <w:rPr>
          <w:kern w:val="2"/>
        </w:rPr>
        <w:t> # vsftpd userlist</w:t>
      </w:r>
    </w:p>
    <w:p>
      <w:pPr>
        <w:pStyle w:val="26"/>
        <w:rPr>
          <w:kern w:val="2"/>
        </w:rPr>
      </w:pPr>
      <w:r>
        <w:rPr>
          <w:rFonts w:hint="eastAsia"/>
          <w:kern w:val="2"/>
        </w:rPr>
        <w:t>2</w:t>
      </w:r>
      <w:r>
        <w:rPr>
          <w:kern w:val="2"/>
        </w:rPr>
        <w:t> # If userlist</w:t>
      </w:r>
      <w:r>
        <w:rPr>
          <w:rFonts w:ascii="宋体"/>
          <w:kern w:val="2"/>
        </w:rPr>
        <w:t>_</w:t>
      </w:r>
      <w:r>
        <w:rPr>
          <w:kern w:val="2"/>
        </w:rPr>
        <w:t>deny=NO, only allow users in this file</w:t>
      </w:r>
    </w:p>
    <w:p>
      <w:pPr>
        <w:pStyle w:val="26"/>
        <w:rPr>
          <w:kern w:val="2"/>
        </w:rPr>
      </w:pPr>
      <w:r>
        <w:rPr>
          <w:rFonts w:hint="eastAsia"/>
          <w:kern w:val="2"/>
        </w:rPr>
        <w:t>3</w:t>
      </w:r>
      <w:r>
        <w:rPr>
          <w:kern w:val="2"/>
        </w:rPr>
        <w:t> # If userlist</w:t>
      </w:r>
      <w:r>
        <w:rPr>
          <w:rFonts w:ascii="宋体"/>
          <w:kern w:val="2"/>
        </w:rPr>
        <w:t>_</w:t>
      </w:r>
      <w:r>
        <w:rPr>
          <w:kern w:val="2"/>
        </w:rPr>
        <w:t>deny=YES (default), never allow users in this file, and</w:t>
      </w:r>
    </w:p>
    <w:p>
      <w:pPr>
        <w:pStyle w:val="26"/>
        <w:rPr>
          <w:kern w:val="2"/>
        </w:rPr>
      </w:pPr>
      <w:r>
        <w:rPr>
          <w:rFonts w:hint="eastAsia"/>
          <w:kern w:val="2"/>
        </w:rPr>
        <w:t>4</w:t>
      </w:r>
      <w:r>
        <w:rPr>
          <w:kern w:val="2"/>
        </w:rPr>
        <w:t> # do not even prompt for a password.</w:t>
      </w:r>
    </w:p>
    <w:p>
      <w:pPr>
        <w:pStyle w:val="26"/>
        <w:rPr>
          <w:kern w:val="2"/>
        </w:rPr>
      </w:pPr>
      <w:r>
        <w:rPr>
          <w:rFonts w:hint="eastAsia"/>
          <w:kern w:val="2"/>
        </w:rPr>
        <w:t>5</w:t>
      </w:r>
      <w:r>
        <w:rPr>
          <w:kern w:val="2"/>
        </w:rPr>
        <w:t> # Note that the default vsftpd pam config also checks /etc/vsftpd/ftpusers</w:t>
      </w:r>
    </w:p>
    <w:p>
      <w:pPr>
        <w:pStyle w:val="26"/>
        <w:rPr>
          <w:kern w:val="2"/>
        </w:rPr>
      </w:pPr>
      <w:r>
        <w:rPr>
          <w:rFonts w:hint="eastAsia"/>
          <w:kern w:val="2"/>
        </w:rPr>
        <w:t>6</w:t>
      </w:r>
      <w:r>
        <w:rPr>
          <w:kern w:val="2"/>
        </w:rPr>
        <w:t> # for users that are denied.</w:t>
      </w:r>
    </w:p>
    <w:p>
      <w:pPr>
        <w:pStyle w:val="26"/>
        <w:rPr>
          <w:strike/>
          <w:kern w:val="2"/>
        </w:rPr>
      </w:pPr>
      <w:r>
        <w:rPr>
          <w:rFonts w:hint="eastAsia"/>
          <w:kern w:val="2"/>
        </w:rPr>
        <w:t>7</w:t>
      </w:r>
      <w:r>
        <w:rPr>
          <w:kern w:val="2"/>
        </w:rPr>
        <w:t> </w:t>
      </w:r>
      <w:r>
        <w:rPr>
          <w:b/>
          <w:bCs/>
          <w:strike/>
          <w:kern w:val="2"/>
        </w:rPr>
        <w:t>root</w:t>
      </w:r>
    </w:p>
    <w:p>
      <w:pPr>
        <w:pStyle w:val="26"/>
        <w:rPr>
          <w:kern w:val="2"/>
        </w:rPr>
      </w:pPr>
      <w:r>
        <w:rPr>
          <w:rFonts w:hint="eastAsia"/>
          <w:kern w:val="2"/>
        </w:rPr>
        <w:t>8</w:t>
      </w:r>
      <w:r>
        <w:rPr>
          <w:kern w:val="2"/>
        </w:rPr>
        <w:t> bin</w:t>
      </w:r>
    </w:p>
    <w:p>
      <w:pPr>
        <w:pStyle w:val="26"/>
        <w:rPr>
          <w:kern w:val="2"/>
        </w:rPr>
      </w:pPr>
      <w:r>
        <w:rPr>
          <w:rFonts w:hint="eastAsia"/>
          <w:kern w:val="2"/>
        </w:rPr>
        <w:t>9</w:t>
      </w:r>
      <w:r>
        <w:rPr>
          <w:kern w:val="2"/>
        </w:rPr>
        <w:t> daemon</w:t>
      </w:r>
    </w:p>
    <w:p>
      <w:pPr>
        <w:pStyle w:val="26"/>
        <w:rPr>
          <w:kern w:val="2"/>
        </w:rPr>
      </w:pPr>
      <w:r>
        <w:rPr>
          <w:rFonts w:hint="eastAsia"/>
          <w:kern w:val="2"/>
        </w:rPr>
        <w:t>10</w:t>
      </w:r>
      <w:r>
        <w:rPr>
          <w:kern w:val="2"/>
        </w:rPr>
        <w:t> adm</w:t>
      </w:r>
    </w:p>
    <w:p>
      <w:pPr>
        <w:pStyle w:val="26"/>
        <w:rPr>
          <w:kern w:val="2"/>
        </w:rPr>
      </w:pPr>
      <w:r>
        <w:rPr>
          <w:rFonts w:hint="eastAsia"/>
          <w:kern w:val="2"/>
        </w:rPr>
        <w:t>11</w:t>
      </w:r>
      <w:r>
        <w:rPr>
          <w:kern w:val="2"/>
        </w:rPr>
        <w:t> lp</w:t>
      </w:r>
    </w:p>
    <w:p>
      <w:pPr>
        <w:pStyle w:val="26"/>
        <w:rPr>
          <w:kern w:val="2"/>
        </w:rPr>
      </w:pPr>
      <w:r>
        <w:rPr>
          <w:rFonts w:hint="eastAsia"/>
          <w:kern w:val="2"/>
        </w:rPr>
        <w:t>12</w:t>
      </w:r>
      <w:r>
        <w:rPr>
          <w:kern w:val="2"/>
        </w:rPr>
        <w:t> sync</w:t>
      </w:r>
    </w:p>
    <w:p>
      <w:pPr>
        <w:pStyle w:val="26"/>
        <w:rPr>
          <w:kern w:val="2"/>
        </w:rPr>
      </w:pPr>
      <w:r>
        <w:rPr>
          <w:rFonts w:hint="eastAsia"/>
          <w:kern w:val="2"/>
        </w:rPr>
        <w:t>13</w:t>
      </w:r>
      <w:r>
        <w:rPr>
          <w:kern w:val="2"/>
        </w:rPr>
        <w:t> shutdown</w:t>
      </w:r>
    </w:p>
    <w:p>
      <w:pPr>
        <w:pStyle w:val="26"/>
        <w:rPr>
          <w:kern w:val="2"/>
        </w:rPr>
      </w:pPr>
      <w:r>
        <w:rPr>
          <w:rFonts w:hint="eastAsia"/>
          <w:kern w:val="2"/>
        </w:rPr>
        <w:t>14</w:t>
      </w:r>
      <w:r>
        <w:rPr>
          <w:kern w:val="2"/>
        </w:rPr>
        <w:t> halt</w:t>
      </w:r>
    </w:p>
    <w:p>
      <w:pPr>
        <w:pStyle w:val="26"/>
        <w:rPr>
          <w:kern w:val="2"/>
        </w:rPr>
      </w:pPr>
      <w:r>
        <w:rPr>
          <w:rFonts w:hint="eastAsia"/>
          <w:kern w:val="2"/>
        </w:rPr>
        <w:t>15</w:t>
      </w:r>
      <w:r>
        <w:rPr>
          <w:kern w:val="2"/>
        </w:rPr>
        <w:t> mail</w:t>
      </w:r>
    </w:p>
    <w:p>
      <w:pPr>
        <w:pStyle w:val="26"/>
        <w:rPr>
          <w:kern w:val="2"/>
        </w:rPr>
      </w:pPr>
      <w:r>
        <w:rPr>
          <w:rFonts w:hint="eastAsia"/>
          <w:kern w:val="2"/>
        </w:rPr>
        <w:t>16</w:t>
      </w:r>
      <w:r>
        <w:rPr>
          <w:kern w:val="2"/>
        </w:rPr>
        <w:t> news</w:t>
      </w:r>
    </w:p>
    <w:p>
      <w:pPr>
        <w:pStyle w:val="26"/>
        <w:rPr>
          <w:kern w:val="2"/>
        </w:rPr>
      </w:pPr>
      <w:r>
        <w:rPr>
          <w:rFonts w:hint="eastAsia"/>
          <w:kern w:val="2"/>
        </w:rPr>
        <w:t>17</w:t>
      </w:r>
      <w:r>
        <w:rPr>
          <w:kern w:val="2"/>
        </w:rPr>
        <w:t> uucp</w:t>
      </w:r>
    </w:p>
    <w:p>
      <w:pPr>
        <w:pStyle w:val="26"/>
        <w:rPr>
          <w:kern w:val="2"/>
        </w:rPr>
      </w:pPr>
      <w:r>
        <w:rPr>
          <w:rFonts w:hint="eastAsia"/>
          <w:kern w:val="2"/>
        </w:rPr>
        <w:t>18</w:t>
      </w:r>
      <w:r>
        <w:rPr>
          <w:kern w:val="2"/>
        </w:rPr>
        <w:t> operator</w:t>
      </w:r>
    </w:p>
    <w:p>
      <w:pPr>
        <w:pStyle w:val="26"/>
        <w:rPr>
          <w:kern w:val="2"/>
        </w:rPr>
      </w:pPr>
      <w:r>
        <w:rPr>
          <w:rFonts w:hint="eastAsia"/>
          <w:kern w:val="2"/>
        </w:rPr>
        <w:t>19</w:t>
      </w:r>
      <w:r>
        <w:rPr>
          <w:kern w:val="2"/>
        </w:rPr>
        <w:t> games</w:t>
      </w:r>
    </w:p>
    <w:p>
      <w:pPr>
        <w:pStyle w:val="26"/>
        <w:rPr>
          <w:kern w:val="2"/>
        </w:rPr>
      </w:pPr>
      <w:r>
        <w:rPr>
          <w:rFonts w:hint="eastAsia"/>
          <w:kern w:val="2"/>
        </w:rPr>
        <w:t>20</w:t>
      </w:r>
      <w:r>
        <w:rPr>
          <w:kern w:val="2"/>
        </w:rPr>
        <w:t> nobody</w:t>
      </w:r>
    </w:p>
    <w:p>
      <w:pPr>
        <w:pStyle w:val="26"/>
        <w:rPr>
          <w:kern w:val="2"/>
        </w:rPr>
      </w:pPr>
      <w:r>
        <w:rPr>
          <w:kern w:val="2"/>
        </w:rPr>
        <w:t>[root@linuxprobe ~]# cat /etc/vsftpd/ftpusers </w:t>
      </w:r>
    </w:p>
    <w:p>
      <w:pPr>
        <w:pStyle w:val="26"/>
        <w:rPr>
          <w:kern w:val="2"/>
        </w:rPr>
      </w:pPr>
      <w:r>
        <w:rPr>
          <w:kern w:val="2"/>
        </w:rPr>
        <w:t># Users that are not allowed to login via ftp</w:t>
      </w:r>
    </w:p>
    <w:p>
      <w:pPr>
        <w:pStyle w:val="26"/>
        <w:rPr>
          <w:strike/>
          <w:kern w:val="2"/>
        </w:rPr>
      </w:pPr>
      <w:r>
        <w:rPr>
          <w:rFonts w:hint="eastAsia"/>
          <w:kern w:val="2"/>
        </w:rPr>
        <w:t>1</w:t>
      </w:r>
      <w:r>
        <w:rPr>
          <w:kern w:val="2"/>
        </w:rPr>
        <w:t> </w:t>
      </w:r>
      <w:r>
        <w:rPr>
          <w:b/>
          <w:bCs/>
          <w:strike/>
          <w:kern w:val="2"/>
        </w:rPr>
        <w:t>root</w:t>
      </w:r>
    </w:p>
    <w:p>
      <w:pPr>
        <w:pStyle w:val="26"/>
        <w:rPr>
          <w:kern w:val="2"/>
        </w:rPr>
      </w:pPr>
      <w:r>
        <w:rPr>
          <w:rFonts w:hint="eastAsia"/>
          <w:kern w:val="2"/>
        </w:rPr>
        <w:t>2</w:t>
      </w:r>
      <w:r>
        <w:rPr>
          <w:kern w:val="2"/>
        </w:rPr>
        <w:t> bin</w:t>
      </w:r>
    </w:p>
    <w:p>
      <w:pPr>
        <w:pStyle w:val="26"/>
        <w:rPr>
          <w:kern w:val="2"/>
        </w:rPr>
      </w:pPr>
      <w:r>
        <w:rPr>
          <w:rFonts w:hint="eastAsia"/>
          <w:kern w:val="2"/>
        </w:rPr>
        <w:t>3</w:t>
      </w:r>
      <w:r>
        <w:rPr>
          <w:kern w:val="2"/>
        </w:rPr>
        <w:t> daemon</w:t>
      </w:r>
    </w:p>
    <w:p>
      <w:pPr>
        <w:pStyle w:val="26"/>
        <w:rPr>
          <w:kern w:val="2"/>
        </w:rPr>
      </w:pPr>
      <w:r>
        <w:rPr>
          <w:rFonts w:hint="eastAsia"/>
          <w:kern w:val="2"/>
        </w:rPr>
        <w:t>4</w:t>
      </w:r>
      <w:r>
        <w:rPr>
          <w:kern w:val="2"/>
        </w:rPr>
        <w:t> adm</w:t>
      </w:r>
    </w:p>
    <w:p>
      <w:pPr>
        <w:pStyle w:val="26"/>
        <w:rPr>
          <w:kern w:val="2"/>
        </w:rPr>
      </w:pPr>
      <w:r>
        <w:rPr>
          <w:rFonts w:hint="eastAsia"/>
          <w:kern w:val="2"/>
        </w:rPr>
        <w:t>5</w:t>
      </w:r>
      <w:r>
        <w:rPr>
          <w:kern w:val="2"/>
        </w:rPr>
        <w:t> lp</w:t>
      </w:r>
    </w:p>
    <w:p>
      <w:pPr>
        <w:pStyle w:val="26"/>
        <w:rPr>
          <w:kern w:val="2"/>
        </w:rPr>
      </w:pPr>
      <w:r>
        <w:rPr>
          <w:rFonts w:hint="eastAsia"/>
          <w:kern w:val="2"/>
        </w:rPr>
        <w:t>6</w:t>
      </w:r>
      <w:r>
        <w:rPr>
          <w:kern w:val="2"/>
        </w:rPr>
        <w:t> sync</w:t>
      </w:r>
    </w:p>
    <w:p>
      <w:pPr>
        <w:pStyle w:val="26"/>
        <w:rPr>
          <w:kern w:val="2"/>
        </w:rPr>
      </w:pPr>
      <w:r>
        <w:rPr>
          <w:rFonts w:hint="eastAsia"/>
          <w:kern w:val="2"/>
        </w:rPr>
        <w:t>7</w:t>
      </w:r>
      <w:r>
        <w:rPr>
          <w:kern w:val="2"/>
        </w:rPr>
        <w:t> shutdown</w:t>
      </w:r>
    </w:p>
    <w:p>
      <w:pPr>
        <w:pStyle w:val="26"/>
        <w:rPr>
          <w:kern w:val="2"/>
        </w:rPr>
      </w:pPr>
      <w:r>
        <w:rPr>
          <w:rFonts w:hint="eastAsia"/>
          <w:kern w:val="2"/>
        </w:rPr>
        <w:t>8</w:t>
      </w:r>
      <w:r>
        <w:rPr>
          <w:kern w:val="2"/>
        </w:rPr>
        <w:t> halt</w:t>
      </w:r>
    </w:p>
    <w:p>
      <w:pPr>
        <w:pStyle w:val="26"/>
        <w:rPr>
          <w:kern w:val="2"/>
        </w:rPr>
      </w:pPr>
      <w:r>
        <w:rPr>
          <w:rFonts w:hint="eastAsia"/>
          <w:kern w:val="2"/>
        </w:rPr>
        <w:t>9</w:t>
      </w:r>
      <w:r>
        <w:rPr>
          <w:kern w:val="2"/>
        </w:rPr>
        <w:t> mail</w:t>
      </w:r>
    </w:p>
    <w:p>
      <w:pPr>
        <w:pStyle w:val="26"/>
        <w:rPr>
          <w:kern w:val="2"/>
        </w:rPr>
      </w:pPr>
      <w:r>
        <w:rPr>
          <w:rFonts w:hint="eastAsia"/>
          <w:kern w:val="2"/>
        </w:rPr>
        <w:t>10</w:t>
      </w:r>
      <w:r>
        <w:rPr>
          <w:kern w:val="2"/>
        </w:rPr>
        <w:t> news</w:t>
      </w:r>
    </w:p>
    <w:p>
      <w:pPr>
        <w:pStyle w:val="26"/>
        <w:rPr>
          <w:kern w:val="2"/>
        </w:rPr>
      </w:pPr>
      <w:r>
        <w:rPr>
          <w:rFonts w:hint="eastAsia"/>
          <w:kern w:val="2"/>
        </w:rPr>
        <w:t>11</w:t>
      </w:r>
      <w:r>
        <w:rPr>
          <w:kern w:val="2"/>
        </w:rPr>
        <w:t> uucp</w:t>
      </w:r>
    </w:p>
    <w:p>
      <w:pPr>
        <w:pStyle w:val="26"/>
        <w:rPr>
          <w:kern w:val="2"/>
        </w:rPr>
      </w:pPr>
      <w:r>
        <w:rPr>
          <w:rFonts w:hint="eastAsia"/>
          <w:kern w:val="2"/>
        </w:rPr>
        <w:t>12</w:t>
      </w:r>
      <w:r>
        <w:rPr>
          <w:kern w:val="2"/>
        </w:rPr>
        <w:t> operator</w:t>
      </w:r>
    </w:p>
    <w:p>
      <w:pPr>
        <w:pStyle w:val="26"/>
        <w:rPr>
          <w:kern w:val="2"/>
        </w:rPr>
      </w:pPr>
      <w:r>
        <w:rPr>
          <w:rFonts w:hint="eastAsia"/>
          <w:kern w:val="2"/>
        </w:rPr>
        <w:t>13</w:t>
      </w:r>
      <w:r>
        <w:rPr>
          <w:kern w:val="2"/>
        </w:rPr>
        <w:t> games</w:t>
      </w:r>
    </w:p>
    <w:p>
      <w:pPr>
        <w:pStyle w:val="26"/>
        <w:rPr>
          <w:kern w:val="2"/>
        </w:rPr>
      </w:pPr>
      <w:r>
        <w:rPr>
          <w:rFonts w:hint="eastAsia"/>
          <w:kern w:val="2"/>
        </w:rPr>
        <w:t>14</w:t>
      </w:r>
      <w:r>
        <w:rPr>
          <w:kern w:val="2"/>
        </w:rPr>
        <w:t> nobody</w:t>
      </w:r>
    </w:p>
    <w:p>
      <w:pPr>
        <w:pStyle w:val="59"/>
        <w:spacing w:after="90"/>
        <w:rPr>
          <w:kern w:val="2"/>
        </w:rPr>
      </w:pPr>
    </w:p>
    <w:p>
      <w:pPr>
        <w:rPr>
          <w:kern w:val="2"/>
        </w:rPr>
      </w:pPr>
      <w:r>
        <w:rPr>
          <w:rFonts w:hint="eastAsia"/>
          <w:color w:val="000000"/>
          <w:kern w:val="2"/>
          <w:szCs w:val="21"/>
        </w:rPr>
        <w:t>果然如此！</w:t>
      </w:r>
      <w:r>
        <w:rPr>
          <w:color w:val="000000"/>
          <w:kern w:val="2"/>
          <w:szCs w:val="21"/>
        </w:rPr>
        <w:t>vsftpd</w:t>
      </w:r>
      <w:r>
        <w:rPr>
          <w:rFonts w:hint="eastAsia"/>
          <w:color w:val="000000"/>
          <w:kern w:val="2"/>
          <w:szCs w:val="21"/>
        </w:rPr>
        <w:t>服务程序为了保证服务器的安全性而默认禁止了</w:t>
      </w:r>
      <w:r>
        <w:rPr>
          <w:color w:val="000000"/>
          <w:kern w:val="2"/>
          <w:szCs w:val="21"/>
        </w:rPr>
        <w:t>root</w:t>
      </w:r>
      <w:r>
        <w:rPr>
          <w:rFonts w:hint="eastAsia"/>
          <w:color w:val="000000"/>
          <w:kern w:val="2"/>
          <w:szCs w:val="21"/>
        </w:rPr>
        <w:t>管理员和大多数系统用户的登录行为，这样可以有效地避免黑客通过</w:t>
      </w:r>
      <w:r>
        <w:rPr>
          <w:color w:val="000000"/>
          <w:kern w:val="2"/>
          <w:szCs w:val="21"/>
        </w:rPr>
        <w:t>FTP</w:t>
      </w:r>
      <w:r>
        <w:rPr>
          <w:rFonts w:hint="eastAsia"/>
          <w:color w:val="000000"/>
          <w:kern w:val="2"/>
          <w:szCs w:val="21"/>
        </w:rPr>
        <w:t>服务对</w:t>
      </w:r>
      <w:r>
        <w:rPr>
          <w:color w:val="000000"/>
          <w:kern w:val="2"/>
          <w:szCs w:val="21"/>
        </w:rPr>
        <w:t>root</w:t>
      </w:r>
      <w:r>
        <w:rPr>
          <w:rFonts w:hint="eastAsia"/>
          <w:color w:val="000000"/>
          <w:kern w:val="2"/>
          <w:szCs w:val="21"/>
        </w:rPr>
        <w:t>管理员密码进行暴力破解。如果您确认在生产环境中使用</w:t>
      </w:r>
      <w:r>
        <w:rPr>
          <w:color w:val="000000"/>
          <w:kern w:val="2"/>
          <w:szCs w:val="21"/>
        </w:rPr>
        <w:t>root</w:t>
      </w:r>
      <w:r>
        <w:rPr>
          <w:rFonts w:hint="eastAsia"/>
          <w:color w:val="000000"/>
          <w:kern w:val="2"/>
          <w:szCs w:val="21"/>
        </w:rPr>
        <w:t>管理员不会对系统安全产生影响，只需按照上面的提示删除掉</w:t>
      </w:r>
      <w:r>
        <w:rPr>
          <w:color w:val="000000"/>
          <w:kern w:val="2"/>
          <w:szCs w:val="21"/>
        </w:rPr>
        <w:t>root</w:t>
      </w:r>
      <w:r>
        <w:rPr>
          <w:rFonts w:hint="eastAsia"/>
          <w:color w:val="000000"/>
          <w:kern w:val="2"/>
          <w:szCs w:val="21"/>
        </w:rPr>
        <w:t>用户名即可。我们也可以选择</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文件中没有的一个普通用户尝试登录</w:t>
      </w:r>
      <w:r>
        <w:rPr>
          <w:color w:val="000000"/>
          <w:kern w:val="2"/>
          <w:szCs w:val="21"/>
        </w:rPr>
        <w:t>FTP</w:t>
      </w:r>
      <w:r>
        <w:rPr>
          <w:rFonts w:hint="eastAsia"/>
          <w:color w:val="000000"/>
          <w:kern w:val="2"/>
          <w:szCs w:val="21"/>
        </w:rPr>
        <w:t>服务器：</w:t>
      </w:r>
    </w:p>
    <w:p>
      <w:pPr>
        <w:pStyle w:val="58"/>
        <w:rPr>
          <w:kern w:val="2"/>
        </w:rPr>
      </w:pPr>
    </w:p>
    <w:p>
      <w:pPr>
        <w:pStyle w:val="26"/>
        <w:rPr>
          <w:kern w:val="2"/>
        </w:rPr>
      </w:pPr>
      <w:r>
        <w:rPr>
          <w:kern w:val="2"/>
        </w:rPr>
        <w:t>[root@linuxprobe ~]# ftp 192.168.10.10 </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linuxprobe</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此处输入该用户的密码</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mkdir files</w:t>
      </w:r>
    </w:p>
    <w:p>
      <w:pPr>
        <w:pStyle w:val="26"/>
        <w:rPr>
          <w:kern w:val="2"/>
        </w:rPr>
      </w:pPr>
      <w:r>
        <w:rPr>
          <w:kern w:val="2"/>
        </w:rPr>
        <w:t>550 Create directory operation failed.</w:t>
      </w:r>
    </w:p>
    <w:p>
      <w:pPr>
        <w:pStyle w:val="59"/>
        <w:spacing w:after="90"/>
        <w:rPr>
          <w:kern w:val="2"/>
        </w:rPr>
      </w:pPr>
    </w:p>
    <w:p>
      <w:pPr>
        <w:rPr>
          <w:kern w:val="2"/>
        </w:rPr>
      </w:pPr>
      <w:r>
        <w:rPr>
          <w:rFonts w:hint="eastAsia"/>
          <w:color w:val="000000"/>
          <w:kern w:val="2"/>
          <w:szCs w:val="21"/>
        </w:rPr>
        <w:t>在采用本地用户模式登录</w:t>
      </w:r>
      <w:r>
        <w:rPr>
          <w:color w:val="000000"/>
          <w:kern w:val="2"/>
          <w:szCs w:val="21"/>
        </w:rPr>
        <w:t>FTP</w:t>
      </w:r>
      <w:r>
        <w:rPr>
          <w:rFonts w:hint="eastAsia"/>
          <w:color w:val="000000"/>
          <w:kern w:val="2"/>
          <w:szCs w:val="21"/>
        </w:rPr>
        <w:t>服务器后，默认访问的是该用户的家目录，也就是说，访问的是</w:t>
      </w:r>
      <w:r>
        <w:rPr>
          <w:color w:val="000000"/>
          <w:kern w:val="2"/>
          <w:szCs w:val="21"/>
        </w:rPr>
        <w:t>/home/linuxprobe</w:t>
      </w:r>
      <w:r>
        <w:rPr>
          <w:rFonts w:hint="eastAsia"/>
          <w:color w:val="000000"/>
          <w:kern w:val="2"/>
          <w:szCs w:val="21"/>
        </w:rPr>
        <w:t>目录。而且该目录的默认所有者、所属组都是该用户自己，因此不存在写入权限不足的情况。但是当前的操作仍然被拒绝，是因为我们刚才将虚拟机系统还原到最初的状态了。为此，需要再次开启</w:t>
      </w:r>
      <w:r>
        <w:rPr>
          <w:color w:val="000000"/>
          <w:kern w:val="2"/>
          <w:szCs w:val="21"/>
        </w:rPr>
        <w:t>SELinux</w:t>
      </w:r>
      <w:r>
        <w:rPr>
          <w:rFonts w:hint="eastAsia"/>
          <w:color w:val="000000"/>
          <w:kern w:val="2"/>
          <w:szCs w:val="21"/>
        </w:rPr>
        <w:t>域中对</w:t>
      </w:r>
      <w:r>
        <w:rPr>
          <w:color w:val="000000"/>
          <w:kern w:val="2"/>
          <w:szCs w:val="21"/>
        </w:rPr>
        <w:t>FTP</w:t>
      </w:r>
      <w:r>
        <w:rPr>
          <w:rFonts w:hint="eastAsia"/>
          <w:color w:val="000000"/>
          <w:kern w:val="2"/>
          <w:szCs w:val="21"/>
        </w:rPr>
        <w:t>服务的允许策略：</w:t>
      </w:r>
    </w:p>
    <w:p>
      <w:pPr>
        <w:pStyle w:val="58"/>
        <w:rPr>
          <w:kern w:val="2"/>
        </w:rPr>
      </w:pPr>
    </w:p>
    <w:p>
      <w:pPr>
        <w:pStyle w:val="26"/>
        <w:rPr>
          <w:kern w:val="2"/>
        </w:rPr>
      </w:pPr>
      <w:r>
        <w:rPr>
          <w:kern w:val="2"/>
        </w:rPr>
        <w:t>[root@linuxprobe ~]# getsebool -a | grep ftp</w:t>
      </w:r>
    </w:p>
    <w:p>
      <w:pPr>
        <w:pStyle w:val="26"/>
        <w:rPr>
          <w:kern w:val="2"/>
        </w:rPr>
      </w:pPr>
      <w:r>
        <w:rPr>
          <w:kern w:val="2"/>
        </w:rPr>
        <w:t>ftp</w:t>
      </w:r>
      <w:r>
        <w:rPr>
          <w:rFonts w:ascii="宋体"/>
          <w:kern w:val="2"/>
        </w:rPr>
        <w:t>_</w:t>
      </w:r>
      <w:r>
        <w:rPr>
          <w:kern w:val="2"/>
        </w:rPr>
        <w:t>home</w:t>
      </w:r>
      <w:r>
        <w:rPr>
          <w:rFonts w:ascii="宋体"/>
          <w:kern w:val="2"/>
        </w:rPr>
        <w:t>_</w:t>
      </w:r>
      <w:r>
        <w:rPr>
          <w:kern w:val="2"/>
        </w:rPr>
        <w:t>dir --&gt; off</w:t>
      </w:r>
    </w:p>
    <w:p>
      <w:pPr>
        <w:pStyle w:val="26"/>
        <w:rPr>
          <w:kern w:val="2"/>
        </w:rPr>
      </w:pPr>
      <w:r>
        <w:rPr>
          <w:kern w:val="2"/>
        </w:rPr>
        <w:t>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db --&gt; off</w:t>
      </w:r>
    </w:p>
    <w:p>
      <w:pPr>
        <w:pStyle w:val="26"/>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pPr>
        <w:pStyle w:val="26"/>
        <w:rPr>
          <w:kern w:val="2"/>
        </w:rPr>
      </w:pPr>
      <w:r>
        <w:rPr>
          <w:kern w:val="2"/>
        </w:rPr>
        <w:t>ftpd</w:t>
      </w:r>
      <w:r>
        <w:rPr>
          <w:rFonts w:ascii="宋体"/>
          <w:kern w:val="2"/>
        </w:rPr>
        <w:t>_</w:t>
      </w:r>
      <w:r>
        <w:rPr>
          <w:kern w:val="2"/>
        </w:rPr>
        <w:t>use</w:t>
      </w:r>
      <w:r>
        <w:rPr>
          <w:rFonts w:ascii="宋体"/>
          <w:kern w:val="2"/>
        </w:rPr>
        <w:t>_</w:t>
      </w:r>
      <w:r>
        <w:rPr>
          <w:kern w:val="2"/>
        </w:rPr>
        <w:t>cifs --&gt; off</w:t>
      </w:r>
    </w:p>
    <w:p>
      <w:pPr>
        <w:pStyle w:val="26"/>
        <w:rPr>
          <w:kern w:val="2"/>
        </w:rPr>
      </w:pPr>
      <w:r>
        <w:rPr>
          <w:kern w:val="2"/>
        </w:rPr>
        <w:t>ftpd</w:t>
      </w:r>
      <w:r>
        <w:rPr>
          <w:rFonts w:ascii="宋体"/>
          <w:kern w:val="2"/>
        </w:rPr>
        <w:t>_</w:t>
      </w:r>
      <w:r>
        <w:rPr>
          <w:kern w:val="2"/>
        </w:rPr>
        <w:t>use</w:t>
      </w:r>
      <w:r>
        <w:rPr>
          <w:rFonts w:ascii="宋体"/>
          <w:kern w:val="2"/>
        </w:rPr>
        <w:t>_</w:t>
      </w:r>
      <w:r>
        <w:rPr>
          <w:kern w:val="2"/>
        </w:rPr>
        <w:t>fusefs --&gt; off</w:t>
      </w:r>
    </w:p>
    <w:p>
      <w:pPr>
        <w:pStyle w:val="26"/>
        <w:rPr>
          <w:kern w:val="2"/>
        </w:rPr>
      </w:pPr>
      <w:r>
        <w:rPr>
          <w:kern w:val="2"/>
        </w:rPr>
        <w:t>ftpd</w:t>
      </w:r>
      <w:r>
        <w:rPr>
          <w:rFonts w:ascii="宋体"/>
          <w:kern w:val="2"/>
        </w:rPr>
        <w:t>_</w:t>
      </w:r>
      <w:r>
        <w:rPr>
          <w:kern w:val="2"/>
        </w:rPr>
        <w:t>use</w:t>
      </w:r>
      <w:r>
        <w:rPr>
          <w:rFonts w:ascii="宋体"/>
          <w:kern w:val="2"/>
        </w:rPr>
        <w:t>_</w:t>
      </w:r>
      <w:r>
        <w:rPr>
          <w:kern w:val="2"/>
        </w:rPr>
        <w:t>nfs --&gt; off</w:t>
      </w:r>
    </w:p>
    <w:p>
      <w:pPr>
        <w:pStyle w:val="26"/>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pPr>
        <w:pStyle w:val="26"/>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pPr>
        <w:pStyle w:val="26"/>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pPr>
        <w:pStyle w:val="26"/>
        <w:rPr>
          <w:kern w:val="2"/>
        </w:rPr>
      </w:pPr>
      <w:r>
        <w:rPr>
          <w:kern w:val="2"/>
        </w:rPr>
        <w:t>sftpd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sftpd</w:t>
      </w:r>
      <w:r>
        <w:rPr>
          <w:rFonts w:ascii="宋体"/>
          <w:kern w:val="2"/>
        </w:rPr>
        <w:t>_</w:t>
      </w:r>
      <w:r>
        <w:rPr>
          <w:kern w:val="2"/>
        </w:rPr>
        <w:t>enable</w:t>
      </w:r>
      <w:r>
        <w:rPr>
          <w:rFonts w:ascii="宋体"/>
          <w:kern w:val="2"/>
        </w:rPr>
        <w:t>_</w:t>
      </w:r>
      <w:r>
        <w:rPr>
          <w:kern w:val="2"/>
        </w:rPr>
        <w:t>homedirs --&gt; off</w:t>
      </w:r>
    </w:p>
    <w:p>
      <w:pPr>
        <w:pStyle w:val="26"/>
        <w:rPr>
          <w:kern w:val="2"/>
        </w:rPr>
      </w:pPr>
      <w:r>
        <w:rPr>
          <w:kern w:val="2"/>
        </w:rPr>
        <w:t>sftpd</w:t>
      </w:r>
      <w:r>
        <w:rPr>
          <w:rFonts w:ascii="宋体"/>
          <w:kern w:val="2"/>
        </w:rPr>
        <w:t>_</w:t>
      </w:r>
      <w:r>
        <w:rPr>
          <w:kern w:val="2"/>
        </w:rPr>
        <w:t>full</w:t>
      </w:r>
      <w:r>
        <w:rPr>
          <w:rFonts w:ascii="宋体"/>
          <w:kern w:val="2"/>
        </w:rPr>
        <w:t>_</w:t>
      </w:r>
      <w:r>
        <w:rPr>
          <w:kern w:val="2"/>
        </w:rPr>
        <w:t>access --&gt; off</w:t>
      </w:r>
    </w:p>
    <w:p>
      <w:pPr>
        <w:pStyle w:val="26"/>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pPr>
        <w:pStyle w:val="26"/>
        <w:rPr>
          <w:kern w:val="2"/>
        </w:rPr>
      </w:pPr>
      <w:r>
        <w:rPr>
          <w:kern w:val="2"/>
        </w:rPr>
        <w:t>tftp</w:t>
      </w:r>
      <w:r>
        <w:rPr>
          <w:rFonts w:ascii="宋体"/>
          <w:kern w:val="2"/>
        </w:rPr>
        <w:t>_</w:t>
      </w:r>
      <w:r>
        <w:rPr>
          <w:kern w:val="2"/>
        </w:rPr>
        <w:t>anon</w:t>
      </w:r>
      <w:r>
        <w:rPr>
          <w:rFonts w:ascii="宋体"/>
          <w:kern w:val="2"/>
        </w:rPr>
        <w:t>_</w:t>
      </w:r>
      <w:r>
        <w:rPr>
          <w:kern w:val="2"/>
        </w:rPr>
        <w:t>write --&gt; off</w:t>
      </w:r>
    </w:p>
    <w:p>
      <w:pPr>
        <w:pStyle w:val="26"/>
        <w:rPr>
          <w:kern w:val="2"/>
        </w:rPr>
      </w:pPr>
      <w:r>
        <w:rPr>
          <w:kern w:val="2"/>
        </w:rPr>
        <w:t>tftp</w:t>
      </w:r>
      <w:r>
        <w:rPr>
          <w:rFonts w:ascii="宋体"/>
          <w:kern w:val="2"/>
        </w:rPr>
        <w:t>_</w:t>
      </w:r>
      <w:r>
        <w:rPr>
          <w:kern w:val="2"/>
        </w:rPr>
        <w:t>home</w:t>
      </w:r>
      <w:r>
        <w:rPr>
          <w:rFonts w:ascii="宋体"/>
          <w:kern w:val="2"/>
        </w:rPr>
        <w:t>_</w:t>
      </w:r>
      <w:r>
        <w:rPr>
          <w:kern w:val="2"/>
        </w:rPr>
        <w:t>dir --&gt; off</w:t>
      </w:r>
    </w:p>
    <w:p>
      <w:pPr>
        <w:pStyle w:val="26"/>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pPr>
        <w:pStyle w:val="59"/>
        <w:spacing w:after="90"/>
        <w:rPr>
          <w:kern w:val="2"/>
        </w:rPr>
      </w:pPr>
    </w:p>
    <w:p>
      <w:pPr>
        <w:rPr>
          <w:spacing w:val="-2"/>
          <w:kern w:val="2"/>
        </w:rPr>
      </w:pPr>
      <w:r>
        <w:rPr>
          <w:rFonts w:hint="eastAsia"/>
          <w:color w:val="000000"/>
          <w:spacing w:val="-2"/>
          <w:kern w:val="2"/>
          <w:szCs w:val="21"/>
        </w:rPr>
        <w:t>刘遄老师再啰嗦几句。在实验课程和生产环境中设置</w:t>
      </w:r>
      <w:r>
        <w:rPr>
          <w:color w:val="000000"/>
          <w:spacing w:val="-2"/>
          <w:kern w:val="2"/>
          <w:szCs w:val="21"/>
        </w:rPr>
        <w:t>SELinux</w:t>
      </w:r>
      <w:r>
        <w:rPr>
          <w:rFonts w:hint="eastAsia"/>
          <w:color w:val="000000"/>
          <w:spacing w:val="-2"/>
          <w:kern w:val="2"/>
          <w:szCs w:val="21"/>
        </w:rPr>
        <w:t>域策略时，一定记得添加</w:t>
      </w:r>
      <w:r>
        <w:rPr>
          <w:color w:val="000000"/>
          <w:spacing w:val="-2"/>
          <w:kern w:val="2"/>
          <w:szCs w:val="21"/>
        </w:rPr>
        <w:t>-P</w:t>
      </w:r>
      <w:r>
        <w:rPr>
          <w:rFonts w:hint="eastAsia"/>
          <w:color w:val="000000"/>
          <w:spacing w:val="-2"/>
          <w:kern w:val="2"/>
          <w:szCs w:val="21"/>
        </w:rPr>
        <w:t>参数，否则服务器在重启后就会按照原有的策略进行控制，从而导致配置过的服务无法使用。</w:t>
      </w:r>
    </w:p>
    <w:p>
      <w:pPr>
        <w:rPr>
          <w:kern w:val="2"/>
        </w:rPr>
      </w:pPr>
      <w:r>
        <w:rPr>
          <w:rFonts w:hint="eastAsia"/>
          <w:kern w:val="2"/>
        </w:rPr>
        <w:t>在配置妥当后再使用本地用户尝试登录下</w:t>
      </w:r>
      <w:r>
        <w:rPr>
          <w:kern w:val="2"/>
        </w:rPr>
        <w:t>FTP</w:t>
      </w:r>
      <w:r>
        <w:rPr>
          <w:rFonts w:hint="eastAsia"/>
          <w:kern w:val="2"/>
        </w:rPr>
        <w:t>服务器，分别执行文件的创建、重命名及删除等命令。操作均成功！</w:t>
      </w:r>
    </w:p>
    <w:p>
      <w:pPr>
        <w:pStyle w:val="58"/>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linuxprobe</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此处输入该用户的密码</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mkdir files</w:t>
      </w:r>
    </w:p>
    <w:p>
      <w:pPr>
        <w:pStyle w:val="26"/>
        <w:rPr>
          <w:kern w:val="2"/>
        </w:rPr>
      </w:pPr>
      <w:r>
        <w:rPr>
          <w:kern w:val="2"/>
        </w:rPr>
        <w:t>257 "/home/linuxprobe/files" created</w:t>
      </w:r>
    </w:p>
    <w:p>
      <w:pPr>
        <w:pStyle w:val="26"/>
        <w:rPr>
          <w:kern w:val="2"/>
        </w:rPr>
      </w:pPr>
      <w:r>
        <w:rPr>
          <w:kern w:val="2"/>
        </w:rPr>
        <w:t>ftp&gt; rename files database</w:t>
      </w:r>
    </w:p>
    <w:p>
      <w:pPr>
        <w:pStyle w:val="26"/>
        <w:rPr>
          <w:kern w:val="2"/>
        </w:rPr>
      </w:pPr>
      <w:r>
        <w:rPr>
          <w:kern w:val="2"/>
        </w:rPr>
        <w:t>350 Ready for RNTO.</w:t>
      </w:r>
    </w:p>
    <w:p>
      <w:pPr>
        <w:pStyle w:val="26"/>
        <w:rPr>
          <w:kern w:val="2"/>
        </w:rPr>
      </w:pPr>
      <w:r>
        <w:rPr>
          <w:kern w:val="2"/>
        </w:rPr>
        <w:t>250 Rename successful.</w:t>
      </w:r>
    </w:p>
    <w:p>
      <w:pPr>
        <w:pStyle w:val="26"/>
        <w:rPr>
          <w:kern w:val="2"/>
        </w:rPr>
      </w:pPr>
      <w:r>
        <w:rPr>
          <w:kern w:val="2"/>
        </w:rPr>
        <w:t>ftp&gt; rmdir database</w:t>
      </w:r>
    </w:p>
    <w:p>
      <w:pPr>
        <w:pStyle w:val="26"/>
        <w:rPr>
          <w:kern w:val="2"/>
        </w:rPr>
      </w:pPr>
      <w:r>
        <w:rPr>
          <w:kern w:val="2"/>
        </w:rPr>
        <w:t>250 Remove directory operation successful.</w:t>
      </w:r>
    </w:p>
    <w:p>
      <w:pPr>
        <w:pStyle w:val="26"/>
        <w:rPr>
          <w:kern w:val="2"/>
        </w:rPr>
      </w:pPr>
      <w:r>
        <w:rPr>
          <w:kern w:val="2"/>
        </w:rPr>
        <w:t>ftp&gt; exit</w:t>
      </w:r>
    </w:p>
    <w:p>
      <w:pPr>
        <w:pStyle w:val="26"/>
        <w:rPr>
          <w:kern w:val="2"/>
        </w:rPr>
      </w:pPr>
      <w:r>
        <w:rPr>
          <w:kern w:val="2"/>
        </w:rPr>
        <w:t>221 Goodbye.</w:t>
      </w:r>
    </w:p>
    <w:p>
      <w:pPr>
        <w:pStyle w:val="59"/>
        <w:spacing w:after="90"/>
        <w:rPr>
          <w:kern w:val="2"/>
        </w:rPr>
      </w:pPr>
    </w:p>
    <w:p>
      <w:pPr>
        <w:pStyle w:val="4"/>
        <w:spacing w:before="151" w:after="151"/>
      </w:pPr>
      <w:r>
        <w:t>11.2.3</w:t>
      </w:r>
      <w:r>
        <w:rPr>
          <w:szCs w:val="21"/>
        </w:rPr>
        <w:t xml:space="preserve">  </w:t>
      </w:r>
      <w:r>
        <w:rPr>
          <w:rFonts w:hint="eastAsia" w:ascii="微软雅黑" w:hAnsi="微软雅黑" w:eastAsia="微软雅黑" w:cs="微软雅黑"/>
        </w:rPr>
        <w:t>虚拟用户模式</w:t>
      </w:r>
    </w:p>
    <w:p>
      <w:pPr>
        <w:rPr>
          <w:kern w:val="2"/>
        </w:rPr>
      </w:pPr>
      <w:r>
        <w:rPr>
          <w:rFonts w:hint="eastAsia"/>
          <w:color w:val="000000"/>
          <w:kern w:val="2"/>
          <w:szCs w:val="21"/>
        </w:rPr>
        <w:t>我们最后讲解的虚拟用户模式是这三种模式中最安全的一种认证模式，当然，因为安全性较之于前面两种模式有了提升，所以配置流程也会稍微复杂一些。</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：创建用于进行</w:t>
      </w:r>
      <w:r>
        <w:rPr>
          <w:kern w:val="2"/>
        </w:rPr>
        <w:t>FTP</w:t>
      </w:r>
      <w:r>
        <w:rPr>
          <w:rFonts w:hint="eastAsia"/>
          <w:kern w:val="2"/>
        </w:rPr>
        <w:t>认证的用户数据库文件，其中奇数行为账户名，偶数行为密码。例如，我们分别创建出</w:t>
      </w:r>
      <w:r>
        <w:rPr>
          <w:kern w:val="2"/>
        </w:rPr>
        <w:t>zhangsan</w:t>
      </w:r>
      <w:r>
        <w:rPr>
          <w:rFonts w:hint="eastAsia"/>
          <w:kern w:val="2"/>
        </w:rPr>
        <w:t>和</w:t>
      </w:r>
      <w:r>
        <w:rPr>
          <w:kern w:val="2"/>
        </w:rPr>
        <w:t>lisi</w:t>
      </w:r>
      <w:r>
        <w:rPr>
          <w:rFonts w:hint="eastAsia"/>
          <w:kern w:val="2"/>
        </w:rPr>
        <w:t>两个用户，密码均为</w:t>
      </w:r>
      <w:r>
        <w:rPr>
          <w:kern w:val="2"/>
        </w:rPr>
        <w:t>redhat</w:t>
      </w:r>
      <w:r>
        <w:rPr>
          <w:rFonts w:hint="eastAsia"/>
          <w:kern w:val="2"/>
        </w:rPr>
        <w:t>：</w:t>
      </w:r>
    </w:p>
    <w:p>
      <w:pPr>
        <w:pStyle w:val="58"/>
        <w:rPr>
          <w:kern w:val="2"/>
        </w:rPr>
      </w:pPr>
    </w:p>
    <w:p>
      <w:pPr>
        <w:pStyle w:val="26"/>
        <w:rPr>
          <w:kern w:val="2"/>
        </w:rPr>
      </w:pPr>
      <w:r>
        <w:rPr>
          <w:kern w:val="2"/>
        </w:rPr>
        <w:t>[root@linuxprobe ~]# cd /etc/vsftpd/</w:t>
      </w:r>
    </w:p>
    <w:p>
      <w:pPr>
        <w:pStyle w:val="26"/>
        <w:rPr>
          <w:kern w:val="2"/>
        </w:rPr>
      </w:pPr>
      <w:r>
        <w:rPr>
          <w:kern w:val="2"/>
        </w:rPr>
        <w:t>[root@linuxprobe vsftpd]# </w:t>
      </w:r>
      <w:r>
        <w:rPr>
          <w:b/>
          <w:bCs/>
          <w:kern w:val="2"/>
        </w:rPr>
        <w:t>vim vuser.list</w:t>
      </w:r>
    </w:p>
    <w:p>
      <w:pPr>
        <w:pStyle w:val="26"/>
        <w:rPr>
          <w:kern w:val="2"/>
        </w:rPr>
      </w:pPr>
      <w:r>
        <w:rPr>
          <w:kern w:val="2"/>
        </w:rPr>
        <w:t>zhangsan</w:t>
      </w:r>
    </w:p>
    <w:p>
      <w:pPr>
        <w:pStyle w:val="26"/>
        <w:rPr>
          <w:kern w:val="2"/>
        </w:rPr>
      </w:pPr>
      <w:r>
        <w:rPr>
          <w:kern w:val="2"/>
        </w:rPr>
        <w:t>redhat</w:t>
      </w:r>
    </w:p>
    <w:p>
      <w:pPr>
        <w:pStyle w:val="26"/>
        <w:rPr>
          <w:kern w:val="2"/>
        </w:rPr>
      </w:pPr>
      <w:r>
        <w:rPr>
          <w:kern w:val="2"/>
        </w:rPr>
        <w:t>lisi</w:t>
      </w:r>
    </w:p>
    <w:p>
      <w:pPr>
        <w:pStyle w:val="26"/>
        <w:rPr>
          <w:kern w:val="2"/>
        </w:rPr>
      </w:pPr>
      <w:r>
        <w:rPr>
          <w:kern w:val="2"/>
        </w:rPr>
        <w:t>redhat</w:t>
      </w:r>
    </w:p>
    <w:p>
      <w:pPr>
        <w:pStyle w:val="59"/>
        <w:spacing w:after="90"/>
        <w:rPr>
          <w:kern w:val="2"/>
        </w:rPr>
      </w:pPr>
    </w:p>
    <w:p>
      <w:pPr>
        <w:rPr>
          <w:spacing w:val="4"/>
          <w:kern w:val="2"/>
        </w:rPr>
      </w:pPr>
      <w:r>
        <w:rPr>
          <w:rFonts w:hint="eastAsia"/>
          <w:color w:val="000000"/>
          <w:spacing w:val="4"/>
          <w:kern w:val="2"/>
          <w:szCs w:val="21"/>
        </w:rPr>
        <w:t>但是，明文信息既不安全，也不符合让</w:t>
      </w:r>
      <w:r>
        <w:rPr>
          <w:color w:val="000000"/>
          <w:spacing w:val="4"/>
          <w:kern w:val="2"/>
          <w:szCs w:val="21"/>
        </w:rPr>
        <w:t>vsftpd</w:t>
      </w:r>
      <w:r>
        <w:rPr>
          <w:rFonts w:hint="eastAsia"/>
          <w:color w:val="000000"/>
          <w:spacing w:val="4"/>
          <w:kern w:val="2"/>
          <w:szCs w:val="21"/>
        </w:rPr>
        <w:t>服务程序直接加载的格式，因此需要使用</w:t>
      </w:r>
      <w:r>
        <w:rPr>
          <w:color w:val="000000"/>
          <w:spacing w:val="4"/>
          <w:kern w:val="2"/>
          <w:szCs w:val="21"/>
        </w:rPr>
        <w:t>db</w:t>
      </w:r>
      <w:r>
        <w:rPr>
          <w:rFonts w:ascii="宋体" w:eastAsia="宋体"/>
          <w:color w:val="000000"/>
          <w:spacing w:val="4"/>
          <w:kern w:val="2"/>
          <w:szCs w:val="21"/>
        </w:rPr>
        <w:t>_</w:t>
      </w:r>
      <w:r>
        <w:rPr>
          <w:color w:val="000000"/>
          <w:spacing w:val="4"/>
          <w:kern w:val="2"/>
          <w:szCs w:val="21"/>
        </w:rPr>
        <w:t>load</w:t>
      </w:r>
      <w:r>
        <w:rPr>
          <w:rFonts w:hint="eastAsia"/>
          <w:color w:val="000000"/>
          <w:spacing w:val="4"/>
          <w:kern w:val="2"/>
          <w:szCs w:val="21"/>
        </w:rPr>
        <w:t>命令用哈希（</w:t>
      </w:r>
      <w:r>
        <w:rPr>
          <w:color w:val="000000"/>
          <w:spacing w:val="4"/>
          <w:kern w:val="2"/>
          <w:szCs w:val="21"/>
        </w:rPr>
        <w:t>hash</w:t>
      </w:r>
      <w:r>
        <w:rPr>
          <w:rFonts w:hint="eastAsia"/>
          <w:color w:val="000000"/>
          <w:spacing w:val="4"/>
          <w:kern w:val="2"/>
          <w:szCs w:val="21"/>
        </w:rPr>
        <w:t>）算法将原始的明文信息文件转换成数据库文件，并且降低数据库文件的权限（避免其他人看到数据库文件的内容），然后再把原始的明文信息文件删除。</w:t>
      </w:r>
    </w:p>
    <w:p>
      <w:pPr>
        <w:pStyle w:val="58"/>
        <w:rPr>
          <w:kern w:val="2"/>
        </w:rPr>
      </w:pPr>
    </w:p>
    <w:p>
      <w:pPr>
        <w:pStyle w:val="26"/>
        <w:rPr>
          <w:kern w:val="2"/>
        </w:rPr>
      </w:pPr>
      <w:r>
        <w:rPr>
          <w:kern w:val="2"/>
        </w:rPr>
        <w:t>[root@linuxprobe vsftpd]# db</w:t>
      </w:r>
      <w:r>
        <w:rPr>
          <w:rFonts w:ascii="宋体"/>
          <w:kern w:val="2"/>
        </w:rPr>
        <w:t>_</w:t>
      </w:r>
      <w:r>
        <w:rPr>
          <w:kern w:val="2"/>
        </w:rPr>
        <w:t>load -T -t hash -f vuser.list vuser.db</w:t>
      </w:r>
    </w:p>
    <w:p>
      <w:pPr>
        <w:pStyle w:val="26"/>
        <w:rPr>
          <w:kern w:val="2"/>
        </w:rPr>
      </w:pPr>
      <w:r>
        <w:rPr>
          <w:kern w:val="2"/>
        </w:rPr>
        <w:t>[root@linuxprobe vsftpd]# file vuser.db</w:t>
      </w:r>
    </w:p>
    <w:p>
      <w:pPr>
        <w:pStyle w:val="26"/>
        <w:rPr>
          <w:kern w:val="2"/>
        </w:rPr>
      </w:pPr>
      <w:r>
        <w:rPr>
          <w:kern w:val="2"/>
        </w:rPr>
        <w:t>vuser.db: Berkeley DB (Hash, version 9, native byte-order)</w:t>
      </w:r>
    </w:p>
    <w:p>
      <w:pPr>
        <w:pStyle w:val="26"/>
        <w:rPr>
          <w:kern w:val="2"/>
        </w:rPr>
      </w:pPr>
      <w:r>
        <w:rPr>
          <w:kern w:val="2"/>
        </w:rPr>
        <w:t>[root@linuxprobe vsftpd]# chmod 600 vuser.db</w:t>
      </w:r>
    </w:p>
    <w:p>
      <w:pPr>
        <w:pStyle w:val="26"/>
        <w:rPr>
          <w:kern w:val="2"/>
        </w:rPr>
      </w:pPr>
      <w:r>
        <w:rPr>
          <w:kern w:val="2"/>
        </w:rPr>
        <w:t>[root@linuxprobe vsftpd]# rm -f vuser.list</w:t>
      </w:r>
    </w:p>
    <w:p>
      <w:pPr>
        <w:pStyle w:val="59"/>
        <w:spacing w:after="90"/>
        <w:rPr>
          <w:kern w:val="2"/>
        </w:rPr>
      </w:pPr>
    </w:p>
    <w:p>
      <w:pPr>
        <w:rPr>
          <w:kern w:val="2"/>
        </w:rPr>
      </w:pPr>
      <w:r>
        <w:rPr>
          <w:rStyle w:val="18"/>
          <w:rFonts w:hint="eastAsia"/>
          <w:spacing w:val="6"/>
          <w:kern w:val="2"/>
        </w:rPr>
        <w:t>第</w:t>
      </w:r>
      <w:r>
        <w:rPr>
          <w:rStyle w:val="18"/>
          <w:spacing w:val="6"/>
          <w:kern w:val="2"/>
        </w:rPr>
        <w:t>2</w:t>
      </w:r>
      <w:r>
        <w:rPr>
          <w:rStyle w:val="18"/>
          <w:rFonts w:hint="eastAsia"/>
          <w:spacing w:val="6"/>
          <w:kern w:val="2"/>
        </w:rPr>
        <w:t>步</w:t>
      </w:r>
      <w:r>
        <w:rPr>
          <w:rFonts w:hint="eastAsia"/>
          <w:color w:val="000000"/>
          <w:spacing w:val="6"/>
          <w:kern w:val="2"/>
          <w:szCs w:val="21"/>
        </w:rPr>
        <w:t>：创建</w:t>
      </w:r>
      <w:r>
        <w:rPr>
          <w:color w:val="000000"/>
          <w:spacing w:val="6"/>
          <w:kern w:val="2"/>
          <w:szCs w:val="21"/>
        </w:rPr>
        <w:t>vsftpd</w:t>
      </w:r>
      <w:r>
        <w:rPr>
          <w:rFonts w:hint="eastAsia"/>
          <w:color w:val="000000"/>
          <w:spacing w:val="6"/>
          <w:kern w:val="2"/>
          <w:szCs w:val="21"/>
        </w:rPr>
        <w:t>服务程序用于存储文件的根目录以及虚拟用户映射的系统本地用</w:t>
      </w:r>
      <w:r>
        <w:rPr>
          <w:rFonts w:hint="eastAsia"/>
          <w:color w:val="000000"/>
          <w:spacing w:val="4"/>
          <w:kern w:val="2"/>
          <w:szCs w:val="21"/>
        </w:rPr>
        <w:t>户。</w:t>
      </w:r>
      <w:r>
        <w:rPr>
          <w:color w:val="000000"/>
          <w:kern w:val="2"/>
          <w:szCs w:val="21"/>
        </w:rPr>
        <w:t>FTP</w:t>
      </w:r>
      <w:r>
        <w:rPr>
          <w:rFonts w:hint="eastAsia"/>
          <w:color w:val="000000"/>
          <w:kern w:val="2"/>
          <w:szCs w:val="21"/>
        </w:rPr>
        <w:t>服务用于存储文件的根目录指的是，当虚拟用户登录后所访问的默认位置。</w:t>
      </w:r>
    </w:p>
    <w:p>
      <w:pPr>
        <w:rPr>
          <w:color w:val="000000"/>
          <w:kern w:val="2"/>
          <w:szCs w:val="21"/>
        </w:rPr>
      </w:pPr>
      <w:r>
        <w:rPr>
          <w:rFonts w:hint="eastAsia"/>
          <w:color w:val="000000"/>
          <w:kern w:val="2"/>
          <w:szCs w:val="21"/>
        </w:rPr>
        <w:t>由于</w:t>
      </w:r>
      <w:r>
        <w:rPr>
          <w:color w:val="000000"/>
          <w:kern w:val="2"/>
          <w:szCs w:val="21"/>
        </w:rPr>
        <w:t>Linux</w:t>
      </w:r>
      <w:r>
        <w:rPr>
          <w:rFonts w:hint="eastAsia"/>
          <w:color w:val="000000"/>
          <w:kern w:val="2"/>
          <w:szCs w:val="21"/>
        </w:rPr>
        <w:t>系统中的每一个文件都有所有者、所属组属性，例如使用虚拟账户“张三”新建了一个文件，但是系统中找不到账户“张三”，就会导致这个文件的权限出现错误。为此，需要再创建一个可以映射到虚拟用户的系统本地用户。简单来说，就是让虚拟用户默认登录到与之有映射关系的这个系统本地用户的家目录中，虚拟用户创建的文件的属性也都归属于这个系统本地用户，从而避免</w:t>
      </w:r>
      <w:r>
        <w:rPr>
          <w:color w:val="000000"/>
          <w:kern w:val="2"/>
          <w:szCs w:val="21"/>
        </w:rPr>
        <w:t>Linux</w:t>
      </w:r>
      <w:r>
        <w:rPr>
          <w:rFonts w:hint="eastAsia"/>
          <w:color w:val="000000"/>
          <w:kern w:val="2"/>
          <w:szCs w:val="21"/>
        </w:rPr>
        <w:t>系统无法处理虚拟用户所创建文件的属性权限。</w:t>
      </w:r>
    </w:p>
    <w:p>
      <w:pPr>
        <w:rPr>
          <w:kern w:val="2"/>
        </w:rPr>
      </w:pPr>
      <w:r>
        <w:rPr>
          <w:rFonts w:hint="eastAsia"/>
          <w:kern w:val="2"/>
        </w:rPr>
        <w:t>为了方便管理</w:t>
      </w:r>
      <w:r>
        <w:rPr>
          <w:kern w:val="2"/>
        </w:rPr>
        <w:t>FTP</w:t>
      </w:r>
      <w:r>
        <w:rPr>
          <w:rFonts w:hint="eastAsia"/>
          <w:kern w:val="2"/>
        </w:rPr>
        <w:t>服务器上的数据，可以把这个系统本地用户的家目录设置为</w:t>
      </w:r>
      <w:r>
        <w:rPr>
          <w:kern w:val="2"/>
        </w:rPr>
        <w:t>/var</w:t>
      </w:r>
      <w:r>
        <w:rPr>
          <w:rFonts w:hint="eastAsia"/>
          <w:kern w:val="2"/>
        </w:rPr>
        <w:t>目录（该目录用来存放经常发生改变的数据）。并且为了安全起见，我们将这个系统本地用户设置为不允许登录</w:t>
      </w:r>
      <w:r>
        <w:rPr>
          <w:kern w:val="2"/>
        </w:rPr>
        <w:t>FTP</w:t>
      </w:r>
      <w:r>
        <w:rPr>
          <w:rFonts w:hint="eastAsia"/>
          <w:kern w:val="2"/>
        </w:rPr>
        <w:t>服务器，这不会影响虚拟用户登录，而且还可以避免黑客通过这个系统本地用户进行登录。</w:t>
      </w:r>
    </w:p>
    <w:p>
      <w:pPr>
        <w:pStyle w:val="58"/>
        <w:rPr>
          <w:kern w:val="2"/>
        </w:rPr>
      </w:pPr>
    </w:p>
    <w:p>
      <w:pPr>
        <w:pStyle w:val="26"/>
        <w:rPr>
          <w:kern w:val="2"/>
        </w:rPr>
      </w:pPr>
      <w:r>
        <w:rPr>
          <w:kern w:val="2"/>
        </w:rPr>
        <w:t>[root@linuxprobe ~]# useradd -d /var/ftproot -s /sbin/nologin virtual</w:t>
      </w:r>
    </w:p>
    <w:p>
      <w:pPr>
        <w:pStyle w:val="26"/>
        <w:rPr>
          <w:kern w:val="2"/>
        </w:rPr>
      </w:pPr>
      <w:r>
        <w:rPr>
          <w:kern w:val="2"/>
        </w:rPr>
        <w:t>[root@linuxprobe ~]# ls -ld /var/ftproot/</w:t>
      </w:r>
    </w:p>
    <w:p>
      <w:pPr>
        <w:pStyle w:val="26"/>
        <w:rPr>
          <w:kern w:val="2"/>
        </w:rPr>
      </w:pPr>
      <w:r>
        <w:rPr>
          <w:kern w:val="2"/>
        </w:rPr>
        <w:t>drwx------. 3 virtual virtual 74 Jul 14 17:50 /var/ftproot/</w:t>
      </w:r>
    </w:p>
    <w:p>
      <w:pPr>
        <w:pStyle w:val="26"/>
        <w:rPr>
          <w:kern w:val="2"/>
        </w:rPr>
      </w:pPr>
      <w:r>
        <w:rPr>
          <w:kern w:val="2"/>
        </w:rPr>
        <w:t>[root@linuxprobe ~]# chmod -Rf 755 /var/ftproot/</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：建立用于支持虚拟用户的</w:t>
      </w:r>
      <w:r>
        <w:rPr>
          <w:color w:val="000000"/>
          <w:kern w:val="2"/>
          <w:szCs w:val="21"/>
        </w:rPr>
        <w:t>PAM</w:t>
      </w:r>
      <w:r>
        <w:rPr>
          <w:rFonts w:hint="eastAsia"/>
          <w:color w:val="000000"/>
          <w:kern w:val="2"/>
          <w:szCs w:val="21"/>
        </w:rPr>
        <w:t>文件。</w:t>
      </w:r>
    </w:p>
    <w:p>
      <w:pPr>
        <w:rPr>
          <w:kern w:val="2"/>
        </w:rPr>
      </w:pPr>
      <w:r>
        <w:rPr>
          <w:kern w:val="2"/>
        </w:rPr>
        <w:t>PAM</w:t>
      </w:r>
      <w:r>
        <w:rPr>
          <w:rFonts w:hint="eastAsia"/>
          <w:kern w:val="2"/>
        </w:rPr>
        <w:t>（可插拔认证模块）是一种认证机制，通过一些动态链接库和统一的</w:t>
      </w:r>
      <w:r>
        <w:rPr>
          <w:kern w:val="2"/>
        </w:rPr>
        <w:t>API</w:t>
      </w:r>
      <w:r>
        <w:rPr>
          <w:rFonts w:hint="eastAsia"/>
          <w:kern w:val="2"/>
        </w:rPr>
        <w:t>把系统提供的服务与认证方式分开，使得系统管理员可以根据需求灵活调整服务程序的不同认证方式。要想把</w:t>
      </w:r>
      <w:r>
        <w:rPr>
          <w:kern w:val="2"/>
        </w:rPr>
        <w:t>PAM</w:t>
      </w:r>
      <w:r>
        <w:rPr>
          <w:rFonts w:hint="eastAsia"/>
          <w:kern w:val="2"/>
        </w:rPr>
        <w:t>功能和作用完全讲透，至少要一个章节的篇幅才可以（对该主题感兴趣的读者敬请关注本书的进阶篇，里面会详细讲解</w:t>
      </w:r>
      <w:r>
        <w:rPr>
          <w:kern w:val="2"/>
        </w:rPr>
        <w:t>PAM</w:t>
      </w:r>
      <w:r>
        <w:rPr>
          <w:rFonts w:hint="eastAsia"/>
          <w:kern w:val="2"/>
        </w:rPr>
        <w:t>）。</w:t>
      </w:r>
    </w:p>
    <w:p>
      <w:pPr>
        <w:rPr>
          <w:kern w:val="2"/>
        </w:rPr>
      </w:pPr>
      <w:r>
        <w:rPr>
          <w:rFonts w:hint="eastAsia"/>
          <w:kern w:val="2"/>
        </w:rPr>
        <w:t>通俗来讲，</w:t>
      </w:r>
      <w:r>
        <w:rPr>
          <w:kern w:val="2"/>
        </w:rPr>
        <w:t>PAM</w:t>
      </w:r>
      <w:r>
        <w:rPr>
          <w:rFonts w:hint="eastAsia"/>
          <w:kern w:val="2"/>
        </w:rPr>
        <w:t>是一组安全机制的模块，系统管理员可以用来轻易地调整服务程序的认证方式，而不必对应用程序进行任何修改。</w:t>
      </w:r>
      <w:r>
        <w:rPr>
          <w:kern w:val="2"/>
        </w:rPr>
        <w:t>PAM</w:t>
      </w:r>
      <w:r>
        <w:rPr>
          <w:rFonts w:hint="eastAsia"/>
          <w:kern w:val="2"/>
        </w:rPr>
        <w:t>采取了分层设计（应用程序层、应用接口层、鉴别模块层）的思想，其结构如图</w:t>
      </w:r>
      <w:r>
        <w:rPr>
          <w:kern w:val="2"/>
        </w:rPr>
        <w:t>11-2</w:t>
      </w:r>
      <w:r>
        <w:rPr>
          <w:rFonts w:hint="eastAsia"/>
          <w:kern w:val="2"/>
        </w:rPr>
        <w:t>所示。</w:t>
      </w:r>
    </w:p>
    <w:p>
      <w:pPr>
        <w:pStyle w:val="32"/>
        <w:rPr>
          <w:kern w:val="2"/>
        </w:rPr>
      </w:pPr>
      <w:r>
        <w:rPr>
          <w:color w:val="000000"/>
          <w:kern w:val="2"/>
          <w:szCs w:val="21"/>
        </w:rPr>
        <w:drawing>
          <wp:inline distT="0" distB="0" distL="0" distR="0">
            <wp:extent cx="2689860" cy="1805940"/>
            <wp:effectExtent l="0" t="0" r="0" b="0"/>
            <wp:docPr id="158" name="图片 158"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10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2689860" cy="18059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11-2  PAM</w:t>
      </w:r>
      <w:r>
        <w:rPr>
          <w:rFonts w:hint="eastAsia"/>
          <w:color w:val="000000"/>
          <w:kern w:val="2"/>
          <w:szCs w:val="21"/>
        </w:rPr>
        <w:t>的分层设计结构</w:t>
      </w:r>
      <w:r>
        <w:rPr>
          <w:color w:val="000000"/>
          <w:kern w:val="2"/>
          <w:szCs w:val="21"/>
        </w:rPr>
        <w:t xml:space="preserve"> </w:t>
      </w:r>
    </w:p>
    <w:p>
      <w:pPr>
        <w:rPr>
          <w:kern w:val="2"/>
        </w:rPr>
      </w:pPr>
      <w:r>
        <w:rPr>
          <w:rFonts w:hint="eastAsia"/>
          <w:color w:val="000000"/>
          <w:kern w:val="2"/>
          <w:szCs w:val="21"/>
        </w:rPr>
        <w:t>新建一个用于虚拟用户认证的</w:t>
      </w:r>
      <w:r>
        <w:rPr>
          <w:color w:val="000000"/>
          <w:kern w:val="2"/>
          <w:szCs w:val="21"/>
        </w:rPr>
        <w:t>PAM</w:t>
      </w:r>
      <w:r>
        <w:rPr>
          <w:rFonts w:hint="eastAsia"/>
          <w:color w:val="000000"/>
          <w:kern w:val="2"/>
          <w:szCs w:val="21"/>
        </w:rPr>
        <w:t>文件</w:t>
      </w:r>
      <w:r>
        <w:rPr>
          <w:color w:val="000000"/>
          <w:kern w:val="2"/>
          <w:szCs w:val="21"/>
        </w:rPr>
        <w:t>vsftpd.vu</w:t>
      </w:r>
      <w:r>
        <w:rPr>
          <w:rFonts w:hint="eastAsia"/>
          <w:color w:val="000000"/>
          <w:kern w:val="2"/>
          <w:szCs w:val="21"/>
        </w:rPr>
        <w:t>，其中</w:t>
      </w:r>
      <w:r>
        <w:rPr>
          <w:color w:val="000000"/>
          <w:kern w:val="2"/>
          <w:szCs w:val="21"/>
        </w:rPr>
        <w:t>PAM</w:t>
      </w:r>
      <w:r>
        <w:rPr>
          <w:rFonts w:hint="eastAsia"/>
          <w:color w:val="000000"/>
          <w:kern w:val="2"/>
          <w:szCs w:val="21"/>
        </w:rPr>
        <w:t>文件内的“</w:t>
      </w:r>
      <w:r>
        <w:rPr>
          <w:color w:val="000000"/>
          <w:kern w:val="2"/>
          <w:szCs w:val="21"/>
        </w:rPr>
        <w:t>db=</w:t>
      </w:r>
      <w:r>
        <w:rPr>
          <w:rFonts w:hint="eastAsia"/>
          <w:color w:val="000000"/>
          <w:kern w:val="2"/>
          <w:szCs w:val="21"/>
        </w:rPr>
        <w:t>”参数为使用</w:t>
      </w:r>
      <w:r>
        <w:rPr>
          <w:color w:val="000000"/>
          <w:kern w:val="2"/>
          <w:szCs w:val="21"/>
        </w:rPr>
        <w:t>db</w:t>
      </w:r>
      <w:r>
        <w:rPr>
          <w:rFonts w:ascii="宋体" w:eastAsia="宋体"/>
          <w:color w:val="000000"/>
          <w:kern w:val="2"/>
          <w:szCs w:val="21"/>
        </w:rPr>
        <w:t>_</w:t>
      </w:r>
      <w:r>
        <w:rPr>
          <w:color w:val="000000"/>
          <w:kern w:val="2"/>
          <w:szCs w:val="21"/>
        </w:rPr>
        <w:t>load</w:t>
      </w:r>
      <w:r>
        <w:rPr>
          <w:rFonts w:hint="eastAsia"/>
          <w:color w:val="000000"/>
          <w:kern w:val="2"/>
          <w:szCs w:val="21"/>
        </w:rPr>
        <w:t>命令生成的账户密码数据库文件的路径，但不用写数据库文件的后缀：</w:t>
      </w:r>
    </w:p>
    <w:p>
      <w:pPr>
        <w:pStyle w:val="58"/>
        <w:rPr>
          <w:kern w:val="2"/>
        </w:rPr>
      </w:pPr>
    </w:p>
    <w:p>
      <w:pPr>
        <w:pStyle w:val="26"/>
        <w:rPr>
          <w:kern w:val="2"/>
        </w:rPr>
      </w:pPr>
      <w:r>
        <w:rPr>
          <w:kern w:val="2"/>
        </w:rPr>
        <w:t>[root@linuxprobe ~]# vim /etc/pam.d/vsftpd.vu</w:t>
      </w:r>
    </w:p>
    <w:p>
      <w:pPr>
        <w:pStyle w:val="26"/>
        <w:rPr>
          <w:kern w:val="2"/>
        </w:rPr>
      </w:pPr>
      <w:r>
        <w:rPr>
          <w:kern w:val="2"/>
        </w:rPr>
        <w:t>auth       required     pam</w:t>
      </w:r>
      <w:r>
        <w:rPr>
          <w:rFonts w:ascii="宋体"/>
          <w:kern w:val="2"/>
        </w:rPr>
        <w:t>_</w:t>
      </w:r>
      <w:r>
        <w:rPr>
          <w:kern w:val="2"/>
        </w:rPr>
        <w:t>userdb.so db=/etc/vsftpd/vuser</w:t>
      </w:r>
    </w:p>
    <w:p>
      <w:pPr>
        <w:pStyle w:val="26"/>
        <w:rPr>
          <w:kern w:val="2"/>
        </w:rPr>
      </w:pPr>
      <w:r>
        <w:rPr>
          <w:kern w:val="2"/>
        </w:rPr>
        <w:t>account    required     pam</w:t>
      </w:r>
      <w:r>
        <w:rPr>
          <w:rFonts w:ascii="宋体"/>
          <w:kern w:val="2"/>
        </w:rPr>
        <w:t>_</w:t>
      </w:r>
      <w:r>
        <w:rPr>
          <w:kern w:val="2"/>
        </w:rPr>
        <w:t>userdb.so db=/etc/vsftpd/vuser</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spacing w:val="4"/>
          <w:kern w:val="2"/>
          <w:szCs w:val="21"/>
        </w:rPr>
        <w:t>：在</w:t>
      </w:r>
      <w:r>
        <w:rPr>
          <w:color w:val="000000"/>
          <w:spacing w:val="4"/>
          <w:kern w:val="2"/>
          <w:szCs w:val="21"/>
        </w:rPr>
        <w:t>vsftpd</w:t>
      </w:r>
      <w:r>
        <w:rPr>
          <w:rFonts w:hint="eastAsia"/>
          <w:color w:val="000000"/>
          <w:spacing w:val="4"/>
          <w:kern w:val="2"/>
          <w:szCs w:val="21"/>
        </w:rPr>
        <w:t>服务程序的主配置文件中通过</w:t>
      </w:r>
      <w:r>
        <w:rPr>
          <w:color w:val="000000"/>
          <w:spacing w:val="4"/>
          <w:kern w:val="2"/>
          <w:szCs w:val="21"/>
        </w:rPr>
        <w:t>pam</w:t>
      </w:r>
      <w:r>
        <w:rPr>
          <w:rFonts w:ascii="宋体" w:eastAsia="宋体"/>
          <w:color w:val="000000"/>
          <w:spacing w:val="4"/>
          <w:kern w:val="2"/>
          <w:szCs w:val="21"/>
        </w:rPr>
        <w:t>_</w:t>
      </w:r>
      <w:r>
        <w:rPr>
          <w:color w:val="000000"/>
          <w:spacing w:val="4"/>
          <w:kern w:val="2"/>
          <w:szCs w:val="21"/>
        </w:rPr>
        <w:t>service</w:t>
      </w:r>
      <w:r>
        <w:rPr>
          <w:rFonts w:ascii="宋体" w:eastAsia="宋体"/>
          <w:color w:val="000000"/>
          <w:spacing w:val="4"/>
          <w:kern w:val="2"/>
          <w:szCs w:val="21"/>
        </w:rPr>
        <w:t>_</w:t>
      </w:r>
      <w:r>
        <w:rPr>
          <w:color w:val="000000"/>
          <w:spacing w:val="4"/>
          <w:kern w:val="2"/>
          <w:szCs w:val="21"/>
        </w:rPr>
        <w:t>name</w:t>
      </w:r>
      <w:r>
        <w:rPr>
          <w:rFonts w:hint="eastAsia"/>
          <w:color w:val="000000"/>
          <w:spacing w:val="4"/>
          <w:kern w:val="2"/>
          <w:szCs w:val="21"/>
        </w:rPr>
        <w:t>参数将</w:t>
      </w:r>
      <w:r>
        <w:rPr>
          <w:color w:val="000000"/>
          <w:spacing w:val="4"/>
          <w:kern w:val="2"/>
          <w:szCs w:val="21"/>
        </w:rPr>
        <w:t>PAM</w:t>
      </w:r>
      <w:r>
        <w:rPr>
          <w:rFonts w:hint="eastAsia"/>
          <w:color w:val="000000"/>
          <w:kern w:val="2"/>
          <w:szCs w:val="21"/>
        </w:rPr>
        <w:t>认证文件的名称修改为</w:t>
      </w:r>
      <w:r>
        <w:rPr>
          <w:color w:val="000000"/>
          <w:kern w:val="2"/>
          <w:szCs w:val="21"/>
        </w:rPr>
        <w:t>vsftpd.vu</w:t>
      </w:r>
      <w:r>
        <w:rPr>
          <w:rFonts w:hint="eastAsia"/>
          <w:color w:val="000000"/>
          <w:kern w:val="2"/>
          <w:szCs w:val="21"/>
        </w:rPr>
        <w:t>，</w:t>
      </w:r>
      <w:r>
        <w:rPr>
          <w:color w:val="000000"/>
          <w:kern w:val="2"/>
          <w:szCs w:val="21"/>
        </w:rPr>
        <w:t>PAM</w:t>
      </w:r>
      <w:r>
        <w:rPr>
          <w:rFonts w:hint="eastAsia"/>
          <w:color w:val="000000"/>
          <w:kern w:val="2"/>
          <w:szCs w:val="21"/>
        </w:rPr>
        <w:t>作为应用程序层与鉴别模块层的连接纽带，可以让应用程序根据需求灵活地在自身插入所需的鉴别功能模块。当应用程序需要</w:t>
      </w:r>
      <w:r>
        <w:rPr>
          <w:color w:val="000000"/>
          <w:kern w:val="2"/>
          <w:szCs w:val="21"/>
        </w:rPr>
        <w:t>PAM</w:t>
      </w:r>
      <w:r>
        <w:rPr>
          <w:rFonts w:hint="eastAsia"/>
          <w:color w:val="000000"/>
          <w:kern w:val="2"/>
          <w:szCs w:val="21"/>
        </w:rPr>
        <w:t>认证时，则需要在应用程序中定义负责认证的</w:t>
      </w:r>
      <w:r>
        <w:rPr>
          <w:color w:val="000000"/>
          <w:kern w:val="2"/>
          <w:szCs w:val="21"/>
        </w:rPr>
        <w:t>PAM</w:t>
      </w:r>
      <w:r>
        <w:rPr>
          <w:rFonts w:hint="eastAsia"/>
          <w:color w:val="000000"/>
          <w:kern w:val="2"/>
          <w:szCs w:val="21"/>
        </w:rPr>
        <w:t>配置文件，实现所需的认证功能。</w:t>
      </w:r>
    </w:p>
    <w:p>
      <w:pPr>
        <w:rPr>
          <w:kern w:val="2"/>
        </w:rPr>
      </w:pPr>
      <w:r>
        <w:rPr>
          <w:rFonts w:hint="eastAsia"/>
          <w:kern w:val="2"/>
        </w:rPr>
        <w:t>例如，在</w:t>
      </w:r>
      <w:r>
        <w:rPr>
          <w:kern w:val="2"/>
        </w:rPr>
        <w:t>vsftpd</w:t>
      </w:r>
      <w:r>
        <w:rPr>
          <w:rFonts w:hint="eastAsia"/>
          <w:kern w:val="2"/>
        </w:rPr>
        <w:t>服务程序的主配置文件中默认就带有参数</w:t>
      </w:r>
      <w:r>
        <w:rPr>
          <w:kern w:val="2"/>
        </w:rPr>
        <w:t>pam</w:t>
      </w:r>
      <w:r>
        <w:rPr>
          <w:rFonts w:ascii="宋体" w:eastAsia="宋体"/>
          <w:kern w:val="2"/>
        </w:rPr>
        <w:t>_</w:t>
      </w:r>
      <w:r>
        <w:rPr>
          <w:kern w:val="2"/>
        </w:rPr>
        <w:t>service</w:t>
      </w:r>
      <w:r>
        <w:rPr>
          <w:rFonts w:ascii="宋体" w:eastAsia="宋体"/>
          <w:kern w:val="2"/>
        </w:rPr>
        <w:t>_</w:t>
      </w:r>
      <w:r>
        <w:rPr>
          <w:kern w:val="2"/>
        </w:rPr>
        <w:t>name=vsftpd</w:t>
      </w:r>
      <w:r>
        <w:rPr>
          <w:rFonts w:hint="eastAsia"/>
          <w:kern w:val="2"/>
        </w:rPr>
        <w:t>，表示登录</w:t>
      </w:r>
      <w:r>
        <w:rPr>
          <w:kern w:val="2"/>
        </w:rPr>
        <w:t>FTP</w:t>
      </w:r>
      <w:r>
        <w:rPr>
          <w:rFonts w:hint="eastAsia"/>
          <w:kern w:val="2"/>
        </w:rPr>
        <w:t>服务器时是根据</w:t>
      </w:r>
      <w:r>
        <w:rPr>
          <w:kern w:val="2"/>
        </w:rPr>
        <w:t>/etc/pam.d/vsftpd</w:t>
      </w:r>
      <w:r>
        <w:rPr>
          <w:rFonts w:hint="eastAsia"/>
          <w:kern w:val="2"/>
        </w:rPr>
        <w:t>文件进行安全认证的。现在我们要做的就是把</w:t>
      </w:r>
      <w:r>
        <w:rPr>
          <w:kern w:val="2"/>
        </w:rPr>
        <w:t>vsftpd</w:t>
      </w:r>
      <w:r>
        <w:rPr>
          <w:rFonts w:hint="eastAsia"/>
          <w:kern w:val="2"/>
        </w:rPr>
        <w:t>主配置文件中原有的</w:t>
      </w:r>
      <w:r>
        <w:rPr>
          <w:kern w:val="2"/>
        </w:rPr>
        <w:t>PAM</w:t>
      </w:r>
      <w:r>
        <w:rPr>
          <w:rFonts w:hint="eastAsia"/>
          <w:kern w:val="2"/>
        </w:rPr>
        <w:t>认证文件</w:t>
      </w:r>
      <w:r>
        <w:rPr>
          <w:kern w:val="2"/>
        </w:rPr>
        <w:t>vsftpd</w:t>
      </w:r>
      <w:r>
        <w:rPr>
          <w:rFonts w:hint="eastAsia"/>
          <w:kern w:val="2"/>
        </w:rPr>
        <w:t>修改为新建的</w:t>
      </w:r>
      <w:r>
        <w:rPr>
          <w:kern w:val="2"/>
        </w:rPr>
        <w:t>vsftpd.vu</w:t>
      </w:r>
      <w:r>
        <w:rPr>
          <w:rFonts w:hint="eastAsia"/>
          <w:kern w:val="2"/>
        </w:rPr>
        <w:t>文件即可。该操作中用到的参数以及作用如表</w:t>
      </w:r>
      <w:r>
        <w:rPr>
          <w:kern w:val="2"/>
        </w:rPr>
        <w:t>11-</w:t>
      </w:r>
      <w:r>
        <w:rPr>
          <w:rFonts w:hint="eastAsia"/>
          <w:kern w:val="2"/>
        </w:rPr>
        <w:t>4所示。</w:t>
      </w:r>
    </w:p>
    <w:p>
      <w:pPr>
        <w:pStyle w:val="27"/>
        <w:rPr>
          <w:kern w:val="2"/>
        </w:rPr>
      </w:pPr>
      <w:r>
        <w:rPr>
          <w:rFonts w:hint="eastAsia"/>
          <w:kern w:val="2"/>
        </w:rPr>
        <w:t>表</w:t>
      </w:r>
      <w:r>
        <w:rPr>
          <w:kern w:val="2"/>
        </w:rPr>
        <w:t>11-</w:t>
      </w:r>
      <w:r>
        <w:rPr>
          <w:rFonts w:hint="eastAsia"/>
          <w:kern w:val="2"/>
        </w:rPr>
        <w:t>4</w:t>
      </w:r>
      <w:r>
        <w:rPr>
          <w:kern w:val="2"/>
        </w:rPr>
        <w:tab/>
      </w:r>
      <w:r>
        <w:rPr>
          <w:rFonts w:hint="eastAsia"/>
          <w:kern w:val="2"/>
        </w:rPr>
        <w:t>利用</w:t>
      </w:r>
      <w:r>
        <w:rPr>
          <w:kern w:val="2"/>
        </w:rPr>
        <w:t>PAM</w:t>
      </w:r>
      <w:r>
        <w:rPr>
          <w:rFonts w:hint="eastAsia"/>
          <w:kern w:val="2"/>
        </w:rPr>
        <w:t>文件进行认证时使用的参数以及作用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833"/>
        <w:gridCol w:w="522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22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tcBorders>
              <w:top w:val="single" w:color="000000" w:sz="4" w:space="0"/>
            </w:tcBorders>
            <w:vAlign w:val="center"/>
          </w:tcPr>
          <w:p>
            <w:pPr>
              <w:pStyle w:val="57"/>
              <w:rPr>
                <w:kern w:val="2"/>
              </w:rPr>
            </w:pPr>
            <w:r>
              <w:rPr>
                <w:kern w:val="2"/>
              </w:rPr>
              <w:t>anonymous</w:t>
            </w:r>
            <w:r>
              <w:rPr>
                <w:rFonts w:ascii="宋体" w:eastAsia="宋体"/>
                <w:kern w:val="2"/>
              </w:rPr>
              <w:t>_</w:t>
            </w:r>
            <w:r>
              <w:rPr>
                <w:kern w:val="2"/>
              </w:rPr>
              <w:t>enable=NO</w:t>
            </w:r>
          </w:p>
        </w:tc>
        <w:tc>
          <w:tcPr>
            <w:tcW w:w="5228" w:type="dxa"/>
            <w:tcBorders>
              <w:top w:val="single" w:color="000000" w:sz="4" w:space="0"/>
            </w:tcBorders>
            <w:vAlign w:val="center"/>
          </w:tcPr>
          <w:p>
            <w:pPr>
              <w:pStyle w:val="28"/>
              <w:rPr>
                <w:kern w:val="2"/>
              </w:rPr>
            </w:pPr>
            <w:r>
              <w:rPr>
                <w:rFonts w:hint="eastAsia"/>
                <w:kern w:val="2"/>
              </w:rPr>
              <w:t>禁止匿名开放模式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vAlign w:val="center"/>
          </w:tcPr>
          <w:p>
            <w:pPr>
              <w:pStyle w:val="57"/>
              <w:rPr>
                <w:kern w:val="2"/>
              </w:rPr>
            </w:pPr>
            <w:r>
              <w:rPr>
                <w:kern w:val="2"/>
              </w:rPr>
              <w:t>local</w:t>
            </w:r>
            <w:r>
              <w:rPr>
                <w:rFonts w:ascii="宋体" w:eastAsia="宋体"/>
                <w:kern w:val="2"/>
              </w:rPr>
              <w:t>_</w:t>
            </w:r>
            <w:r>
              <w:rPr>
                <w:kern w:val="2"/>
              </w:rPr>
              <w:t>enable=YES</w:t>
            </w:r>
          </w:p>
        </w:tc>
        <w:tc>
          <w:tcPr>
            <w:tcW w:w="5228" w:type="dxa"/>
            <w:vAlign w:val="center"/>
          </w:tcPr>
          <w:p>
            <w:pPr>
              <w:pStyle w:val="28"/>
              <w:rPr>
                <w:kern w:val="2"/>
              </w:rPr>
            </w:pPr>
            <w:r>
              <w:rPr>
                <w:rFonts w:hint="eastAsia"/>
                <w:kern w:val="2"/>
              </w:rPr>
              <w:t>允许本地用户模式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vAlign w:val="center"/>
          </w:tcPr>
          <w:p>
            <w:pPr>
              <w:pStyle w:val="57"/>
              <w:rPr>
                <w:kern w:val="2"/>
              </w:rPr>
            </w:pPr>
            <w:r>
              <w:rPr>
                <w:kern w:val="2"/>
              </w:rPr>
              <w:t>guest</w:t>
            </w:r>
            <w:r>
              <w:rPr>
                <w:rFonts w:ascii="宋体" w:eastAsia="宋体"/>
                <w:kern w:val="2"/>
              </w:rPr>
              <w:t>_</w:t>
            </w:r>
            <w:r>
              <w:rPr>
                <w:kern w:val="2"/>
              </w:rPr>
              <w:t>enable=YES</w:t>
            </w:r>
          </w:p>
        </w:tc>
        <w:tc>
          <w:tcPr>
            <w:tcW w:w="5228" w:type="dxa"/>
            <w:vAlign w:val="center"/>
          </w:tcPr>
          <w:p>
            <w:pPr>
              <w:pStyle w:val="28"/>
              <w:rPr>
                <w:kern w:val="2"/>
              </w:rPr>
            </w:pPr>
            <w:r>
              <w:rPr>
                <w:rFonts w:hint="eastAsia"/>
                <w:kern w:val="2"/>
              </w:rPr>
              <w:t>开启虚拟用户模式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vAlign w:val="center"/>
          </w:tcPr>
          <w:p>
            <w:pPr>
              <w:pStyle w:val="57"/>
              <w:rPr>
                <w:kern w:val="2"/>
              </w:rPr>
            </w:pPr>
            <w:r>
              <w:rPr>
                <w:kern w:val="2"/>
              </w:rPr>
              <w:t>guest</w:t>
            </w:r>
            <w:r>
              <w:rPr>
                <w:rFonts w:ascii="宋体" w:eastAsia="宋体"/>
                <w:kern w:val="2"/>
              </w:rPr>
              <w:t>_</w:t>
            </w:r>
            <w:r>
              <w:rPr>
                <w:kern w:val="2"/>
              </w:rPr>
              <w:t>username=virtual</w:t>
            </w:r>
          </w:p>
        </w:tc>
        <w:tc>
          <w:tcPr>
            <w:tcW w:w="5228" w:type="dxa"/>
            <w:vAlign w:val="center"/>
          </w:tcPr>
          <w:p>
            <w:pPr>
              <w:pStyle w:val="28"/>
              <w:rPr>
                <w:kern w:val="2"/>
              </w:rPr>
            </w:pPr>
            <w:r>
              <w:rPr>
                <w:rFonts w:hint="eastAsia"/>
                <w:kern w:val="2"/>
              </w:rPr>
              <w:t>指定虚拟用户账户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vAlign w:val="center"/>
          </w:tcPr>
          <w:p>
            <w:pPr>
              <w:pStyle w:val="57"/>
              <w:rPr>
                <w:spacing w:val="-6"/>
                <w:kern w:val="2"/>
              </w:rPr>
            </w:pPr>
            <w:r>
              <w:rPr>
                <w:spacing w:val="-6"/>
                <w:kern w:val="2"/>
              </w:rPr>
              <w:t>pam</w:t>
            </w:r>
            <w:r>
              <w:rPr>
                <w:rFonts w:ascii="宋体" w:eastAsia="宋体"/>
                <w:spacing w:val="-6"/>
                <w:kern w:val="2"/>
              </w:rPr>
              <w:t>_</w:t>
            </w:r>
            <w:r>
              <w:rPr>
                <w:spacing w:val="-6"/>
                <w:kern w:val="2"/>
              </w:rPr>
              <w:t>service</w:t>
            </w:r>
            <w:r>
              <w:rPr>
                <w:rFonts w:ascii="宋体" w:eastAsia="宋体"/>
                <w:spacing w:val="-6"/>
                <w:kern w:val="2"/>
              </w:rPr>
              <w:t>_</w:t>
            </w:r>
            <w:r>
              <w:rPr>
                <w:spacing w:val="-6"/>
                <w:kern w:val="2"/>
              </w:rPr>
              <w:t>name=vsftpd.vu</w:t>
            </w:r>
          </w:p>
        </w:tc>
        <w:tc>
          <w:tcPr>
            <w:tcW w:w="5228" w:type="dxa"/>
            <w:vAlign w:val="center"/>
          </w:tcPr>
          <w:p>
            <w:pPr>
              <w:pStyle w:val="28"/>
              <w:rPr>
                <w:kern w:val="2"/>
              </w:rPr>
            </w:pPr>
            <w:r>
              <w:rPr>
                <w:rFonts w:hint="eastAsia"/>
                <w:kern w:val="2"/>
              </w:rPr>
              <w:t>指定</w:t>
            </w:r>
            <w:r>
              <w:rPr>
                <w:kern w:val="2"/>
              </w:rPr>
              <w:t>PAM</w:t>
            </w:r>
            <w:r>
              <w:rPr>
                <w:rFonts w:hint="eastAsia"/>
                <w:kern w:val="2"/>
              </w:rPr>
              <w:t>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33" w:type="dxa"/>
            <w:vAlign w:val="center"/>
          </w:tcPr>
          <w:p>
            <w:pPr>
              <w:pStyle w:val="57"/>
              <w:rPr>
                <w:spacing w:val="-6"/>
                <w:kern w:val="2"/>
              </w:rPr>
            </w:pPr>
            <w:r>
              <w:rPr>
                <w:spacing w:val="-6"/>
                <w:kern w:val="2"/>
              </w:rPr>
              <w:t>allow</w:t>
            </w:r>
            <w:r>
              <w:rPr>
                <w:rFonts w:ascii="宋体" w:eastAsia="宋体"/>
                <w:spacing w:val="-6"/>
                <w:kern w:val="2"/>
              </w:rPr>
              <w:t>_</w:t>
            </w:r>
            <w:r>
              <w:rPr>
                <w:spacing w:val="-6"/>
                <w:kern w:val="2"/>
              </w:rPr>
              <w:t>writeable</w:t>
            </w:r>
            <w:r>
              <w:rPr>
                <w:rFonts w:ascii="宋体" w:eastAsia="宋体"/>
                <w:spacing w:val="-6"/>
                <w:kern w:val="2"/>
              </w:rPr>
              <w:t>_</w:t>
            </w:r>
            <w:r>
              <w:rPr>
                <w:spacing w:val="-6"/>
                <w:kern w:val="2"/>
              </w:rPr>
              <w:t>chroot=YES</w:t>
            </w:r>
          </w:p>
        </w:tc>
        <w:tc>
          <w:tcPr>
            <w:tcW w:w="5228" w:type="dxa"/>
            <w:vAlign w:val="center"/>
          </w:tcPr>
          <w:p>
            <w:pPr>
              <w:pStyle w:val="28"/>
              <w:rPr>
                <w:b/>
                <w:strike/>
                <w:spacing w:val="-8"/>
                <w:kern w:val="2"/>
              </w:rPr>
            </w:pPr>
            <w:r>
              <w:rPr>
                <w:rFonts w:hint="eastAsia"/>
                <w:spacing w:val="-8"/>
                <w:kern w:val="2"/>
              </w:rPr>
              <w:t>允许对禁锢的</w:t>
            </w:r>
            <w:r>
              <w:rPr>
                <w:spacing w:val="-8"/>
                <w:kern w:val="2"/>
              </w:rPr>
              <w:t>FTP</w:t>
            </w:r>
            <w:r>
              <w:rPr>
                <w:rFonts w:hint="eastAsia"/>
                <w:spacing w:val="-8"/>
                <w:kern w:val="2"/>
              </w:rPr>
              <w:t>根目录执行写入操作，而且不拒绝用户的登录请求</w:t>
            </w:r>
          </w:p>
        </w:tc>
      </w:tr>
    </w:tbl>
    <w:p>
      <w:pPr>
        <w:pStyle w:val="29"/>
        <w:rPr>
          <w:kern w:val="2"/>
        </w:rPr>
      </w:pPr>
    </w:p>
    <w:p>
      <w:pPr>
        <w:pStyle w:val="58"/>
        <w:rPr>
          <w:kern w:val="2"/>
        </w:rPr>
      </w:pPr>
    </w:p>
    <w:p>
      <w:pPr>
        <w:pStyle w:val="26"/>
        <w:ind w:firstLine="0"/>
        <w:rPr>
          <w:kern w:val="2"/>
        </w:rPr>
      </w:pPr>
      <w:r>
        <w:rPr>
          <w:rFonts w:hint="eastAsia"/>
          <w:kern w:val="2"/>
        </w:rPr>
        <w:t>    </w:t>
      </w:r>
      <w:r>
        <w:rPr>
          <w:kern w:val="2"/>
        </w:rPr>
        <w:t>[root@linuxprobe ~]# vim /etc/vsftpd/vsftpd.conf</w:t>
      </w:r>
    </w:p>
    <w:p>
      <w:pPr>
        <w:pStyle w:val="26"/>
        <w:rPr>
          <w:b/>
          <w:bCs/>
          <w:kern w:val="2"/>
        </w:rPr>
      </w:pPr>
      <w:r>
        <w:rPr>
          <w:kern w:val="2"/>
        </w:rPr>
        <w:t>1</w:t>
      </w:r>
      <w:r>
        <w:rPr>
          <w:b/>
          <w:bCs/>
          <w:kern w:val="2"/>
        </w:rPr>
        <w:t> anonymous</w:t>
      </w:r>
      <w:r>
        <w:rPr>
          <w:rFonts w:ascii="宋体"/>
          <w:b/>
          <w:bCs/>
          <w:kern w:val="2"/>
        </w:rPr>
        <w:t>_</w:t>
      </w:r>
      <w:r>
        <w:rPr>
          <w:b/>
          <w:bCs/>
          <w:kern w:val="2"/>
        </w:rPr>
        <w:t>enable=NO</w:t>
      </w:r>
    </w:p>
    <w:p>
      <w:pPr>
        <w:pStyle w:val="26"/>
        <w:rPr>
          <w:kern w:val="2"/>
        </w:rPr>
      </w:pPr>
      <w:r>
        <w:rPr>
          <w:kern w:val="2"/>
        </w:rPr>
        <w:t>2</w:t>
      </w:r>
      <w:r>
        <w:rPr>
          <w:b/>
          <w:bCs/>
          <w:kern w:val="2"/>
        </w:rPr>
        <w:t> local</w:t>
      </w:r>
      <w:r>
        <w:rPr>
          <w:rFonts w:ascii="宋体"/>
          <w:b/>
          <w:bCs/>
          <w:kern w:val="2"/>
        </w:rPr>
        <w:t>_</w:t>
      </w:r>
      <w:r>
        <w:rPr>
          <w:b/>
          <w:bCs/>
          <w:kern w:val="2"/>
        </w:rPr>
        <w:t>enable=YES</w:t>
      </w:r>
    </w:p>
    <w:p>
      <w:pPr>
        <w:pStyle w:val="26"/>
        <w:rPr>
          <w:kern w:val="2"/>
        </w:rPr>
      </w:pPr>
      <w:r>
        <w:rPr>
          <w:rFonts w:hint="eastAsia"/>
          <w:kern w:val="2"/>
        </w:rPr>
        <w:t>3</w:t>
      </w:r>
      <w:r>
        <w:rPr>
          <w:b/>
          <w:bCs/>
          <w:kern w:val="2"/>
        </w:rPr>
        <w:t> guest</w:t>
      </w:r>
      <w:r>
        <w:rPr>
          <w:rFonts w:ascii="宋体"/>
          <w:b/>
          <w:bCs/>
          <w:kern w:val="2"/>
        </w:rPr>
        <w:t>_</w:t>
      </w:r>
      <w:r>
        <w:rPr>
          <w:b/>
          <w:bCs/>
          <w:kern w:val="2"/>
        </w:rPr>
        <w:t>enable=YES</w:t>
      </w:r>
    </w:p>
    <w:p>
      <w:pPr>
        <w:pStyle w:val="26"/>
        <w:rPr>
          <w:kern w:val="2"/>
        </w:rPr>
      </w:pPr>
      <w:r>
        <w:rPr>
          <w:rFonts w:hint="eastAsia"/>
          <w:kern w:val="2"/>
        </w:rPr>
        <w:t>4</w:t>
      </w:r>
      <w:r>
        <w:rPr>
          <w:b/>
          <w:bCs/>
          <w:kern w:val="2"/>
        </w:rPr>
        <w:t> guest</w:t>
      </w:r>
      <w:r>
        <w:rPr>
          <w:rFonts w:ascii="宋体"/>
          <w:b/>
          <w:bCs/>
          <w:kern w:val="2"/>
        </w:rPr>
        <w:t>_</w:t>
      </w:r>
      <w:r>
        <w:rPr>
          <w:b/>
          <w:bCs/>
          <w:kern w:val="2"/>
        </w:rPr>
        <w:t>username=virtual</w:t>
      </w:r>
    </w:p>
    <w:p>
      <w:pPr>
        <w:pStyle w:val="26"/>
        <w:rPr>
          <w:kern w:val="2"/>
        </w:rPr>
      </w:pPr>
      <w:r>
        <w:rPr>
          <w:rFonts w:hint="eastAsia"/>
          <w:kern w:val="2"/>
        </w:rPr>
        <w:t>5</w:t>
      </w:r>
      <w:r>
        <w:rPr>
          <w:b/>
          <w:bCs/>
          <w:kern w:val="2"/>
        </w:rPr>
        <w:t> allow</w:t>
      </w:r>
      <w:r>
        <w:rPr>
          <w:rFonts w:ascii="宋体"/>
          <w:b/>
          <w:bCs/>
          <w:kern w:val="2"/>
        </w:rPr>
        <w:t>_</w:t>
      </w:r>
      <w:r>
        <w:rPr>
          <w:b/>
          <w:bCs/>
          <w:kern w:val="2"/>
        </w:rPr>
        <w:t>writeable</w:t>
      </w:r>
      <w:r>
        <w:rPr>
          <w:rFonts w:ascii="宋体"/>
          <w:b/>
          <w:bCs/>
          <w:kern w:val="2"/>
        </w:rPr>
        <w:t>_</w:t>
      </w:r>
      <w:r>
        <w:rPr>
          <w:b/>
          <w:bCs/>
          <w:kern w:val="2"/>
        </w:rPr>
        <w:t>chroot=YES</w:t>
      </w:r>
    </w:p>
    <w:p>
      <w:pPr>
        <w:pStyle w:val="26"/>
        <w:rPr>
          <w:kern w:val="2"/>
        </w:rPr>
      </w:pPr>
      <w:r>
        <w:rPr>
          <w:rFonts w:hint="eastAsia"/>
          <w:kern w:val="2"/>
        </w:rPr>
        <w:t>6</w:t>
      </w:r>
      <w:r>
        <w:rPr>
          <w:b/>
          <w:bCs/>
          <w:kern w:val="2"/>
        </w:rPr>
        <w:t> </w:t>
      </w:r>
      <w:r>
        <w:rPr>
          <w:kern w:val="2"/>
        </w:rPr>
        <w:t>write</w:t>
      </w:r>
      <w:r>
        <w:rPr>
          <w:rFonts w:ascii="宋体"/>
          <w:kern w:val="2"/>
        </w:rPr>
        <w:t>_</w:t>
      </w:r>
      <w:r>
        <w:rPr>
          <w:kern w:val="2"/>
        </w:rPr>
        <w:t>enable=YES</w:t>
      </w:r>
    </w:p>
    <w:p>
      <w:pPr>
        <w:pStyle w:val="26"/>
        <w:rPr>
          <w:kern w:val="2"/>
        </w:rPr>
      </w:pPr>
      <w:r>
        <w:rPr>
          <w:rFonts w:hint="eastAsia"/>
          <w:kern w:val="2"/>
        </w:rPr>
        <w:t>7</w:t>
      </w:r>
      <w:r>
        <w:rPr>
          <w:b/>
          <w:bCs/>
          <w:kern w:val="2"/>
        </w:rPr>
        <w:t> </w:t>
      </w:r>
      <w:r>
        <w:rPr>
          <w:kern w:val="2"/>
        </w:rPr>
        <w:t>local</w:t>
      </w:r>
      <w:r>
        <w:rPr>
          <w:rFonts w:ascii="宋体"/>
          <w:kern w:val="2"/>
        </w:rPr>
        <w:t>_</w:t>
      </w:r>
      <w:r>
        <w:rPr>
          <w:kern w:val="2"/>
        </w:rPr>
        <w:t>umask=022</w:t>
      </w:r>
    </w:p>
    <w:p>
      <w:pPr>
        <w:pStyle w:val="26"/>
        <w:rPr>
          <w:kern w:val="2"/>
        </w:rPr>
      </w:pPr>
      <w:r>
        <w:rPr>
          <w:rFonts w:hint="eastAsia"/>
          <w:kern w:val="2"/>
        </w:rPr>
        <w:t>8</w:t>
      </w:r>
      <w:r>
        <w:rPr>
          <w:b/>
          <w:bCs/>
          <w:kern w:val="2"/>
        </w:rPr>
        <w:t> </w:t>
      </w:r>
      <w:r>
        <w:rPr>
          <w:kern w:val="2"/>
        </w:rPr>
        <w:t>dirmessage</w:t>
      </w:r>
      <w:r>
        <w:rPr>
          <w:rFonts w:ascii="宋体"/>
          <w:kern w:val="2"/>
        </w:rPr>
        <w:t>_</w:t>
      </w:r>
      <w:r>
        <w:rPr>
          <w:kern w:val="2"/>
        </w:rPr>
        <w:t>enable=YES</w:t>
      </w:r>
    </w:p>
    <w:p>
      <w:pPr>
        <w:pStyle w:val="26"/>
        <w:rPr>
          <w:kern w:val="2"/>
        </w:rPr>
      </w:pPr>
      <w:r>
        <w:rPr>
          <w:rFonts w:hint="eastAsia"/>
          <w:kern w:val="2"/>
        </w:rPr>
        <w:t>9</w:t>
      </w:r>
      <w:r>
        <w:rPr>
          <w:b/>
          <w:bCs/>
          <w:kern w:val="2"/>
        </w:rPr>
        <w:t> </w:t>
      </w:r>
      <w:r>
        <w:rPr>
          <w:kern w:val="2"/>
        </w:rPr>
        <w:t>xferlog</w:t>
      </w:r>
      <w:r>
        <w:rPr>
          <w:rFonts w:ascii="宋体"/>
          <w:kern w:val="2"/>
        </w:rPr>
        <w:t>_</w:t>
      </w:r>
      <w:r>
        <w:rPr>
          <w:kern w:val="2"/>
        </w:rPr>
        <w:t>enable=YES</w:t>
      </w:r>
    </w:p>
    <w:p>
      <w:pPr>
        <w:pStyle w:val="26"/>
        <w:rPr>
          <w:kern w:val="2"/>
        </w:rPr>
      </w:pPr>
      <w:r>
        <w:rPr>
          <w:rFonts w:hint="eastAsia"/>
          <w:kern w:val="2"/>
        </w:rPr>
        <w:t>10</w:t>
      </w:r>
      <w:r>
        <w:rPr>
          <w:b/>
          <w:bCs/>
          <w:kern w:val="2"/>
        </w:rPr>
        <w:t> </w:t>
      </w: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pPr>
        <w:pStyle w:val="26"/>
        <w:rPr>
          <w:kern w:val="2"/>
        </w:rPr>
      </w:pPr>
      <w:r>
        <w:rPr>
          <w:rFonts w:hint="eastAsia"/>
          <w:kern w:val="2"/>
        </w:rPr>
        <w:t>11</w:t>
      </w:r>
      <w:r>
        <w:rPr>
          <w:b/>
          <w:bCs/>
          <w:kern w:val="2"/>
        </w:rPr>
        <w:t> </w:t>
      </w:r>
      <w:r>
        <w:rPr>
          <w:kern w:val="2"/>
        </w:rPr>
        <w:t>xferlog</w:t>
      </w:r>
      <w:r>
        <w:rPr>
          <w:rFonts w:ascii="宋体"/>
          <w:kern w:val="2"/>
        </w:rPr>
        <w:t>_</w:t>
      </w:r>
      <w:r>
        <w:rPr>
          <w:kern w:val="2"/>
        </w:rPr>
        <w:t>std</w:t>
      </w:r>
      <w:r>
        <w:rPr>
          <w:rFonts w:ascii="宋体"/>
          <w:kern w:val="2"/>
        </w:rPr>
        <w:t>_</w:t>
      </w:r>
      <w:r>
        <w:rPr>
          <w:kern w:val="2"/>
        </w:rPr>
        <w:t>format=YES</w:t>
      </w:r>
    </w:p>
    <w:p>
      <w:pPr>
        <w:pStyle w:val="26"/>
        <w:rPr>
          <w:kern w:val="2"/>
        </w:rPr>
      </w:pPr>
      <w:r>
        <w:rPr>
          <w:rFonts w:hint="eastAsia"/>
          <w:kern w:val="2"/>
        </w:rPr>
        <w:t>12</w:t>
      </w:r>
      <w:r>
        <w:rPr>
          <w:b/>
          <w:bCs/>
          <w:kern w:val="2"/>
        </w:rPr>
        <w:t> </w:t>
      </w:r>
      <w:r>
        <w:rPr>
          <w:kern w:val="2"/>
        </w:rPr>
        <w:t>listen=NO</w:t>
      </w:r>
    </w:p>
    <w:p>
      <w:pPr>
        <w:pStyle w:val="26"/>
        <w:rPr>
          <w:kern w:val="2"/>
        </w:rPr>
      </w:pPr>
      <w:r>
        <w:rPr>
          <w:rFonts w:hint="eastAsia"/>
          <w:kern w:val="2"/>
        </w:rPr>
        <w:t>13</w:t>
      </w:r>
      <w:r>
        <w:rPr>
          <w:b/>
          <w:bCs/>
          <w:kern w:val="2"/>
        </w:rPr>
        <w:t> </w:t>
      </w:r>
      <w:r>
        <w:rPr>
          <w:kern w:val="2"/>
        </w:rPr>
        <w:t>listen</w:t>
      </w:r>
      <w:r>
        <w:rPr>
          <w:rFonts w:ascii="宋体"/>
          <w:kern w:val="2"/>
        </w:rPr>
        <w:t>_</w:t>
      </w:r>
      <w:r>
        <w:rPr>
          <w:kern w:val="2"/>
        </w:rPr>
        <w:t>ipv6=YES</w:t>
      </w:r>
    </w:p>
    <w:p>
      <w:pPr>
        <w:pStyle w:val="26"/>
        <w:rPr>
          <w:kern w:val="2"/>
        </w:rPr>
      </w:pPr>
      <w:r>
        <w:rPr>
          <w:rFonts w:hint="eastAsia"/>
          <w:kern w:val="2"/>
        </w:rPr>
        <w:t>14</w:t>
      </w:r>
      <w:r>
        <w:rPr>
          <w:b/>
          <w:bCs/>
          <w:kern w:val="2"/>
        </w:rPr>
        <w:t> pam</w:t>
      </w:r>
      <w:r>
        <w:rPr>
          <w:rFonts w:ascii="宋体"/>
          <w:b/>
          <w:bCs/>
          <w:kern w:val="2"/>
        </w:rPr>
        <w:t>_</w:t>
      </w:r>
      <w:r>
        <w:rPr>
          <w:b/>
          <w:bCs/>
          <w:kern w:val="2"/>
        </w:rPr>
        <w:t>service</w:t>
      </w:r>
      <w:r>
        <w:rPr>
          <w:rFonts w:ascii="宋体"/>
          <w:b/>
          <w:bCs/>
          <w:kern w:val="2"/>
        </w:rPr>
        <w:t>_</w:t>
      </w:r>
      <w:r>
        <w:rPr>
          <w:b/>
          <w:bCs/>
          <w:kern w:val="2"/>
        </w:rPr>
        <w:t>name=vsftpd.vu</w:t>
      </w:r>
    </w:p>
    <w:p>
      <w:pPr>
        <w:pStyle w:val="26"/>
        <w:rPr>
          <w:kern w:val="2"/>
        </w:rPr>
      </w:pPr>
      <w:r>
        <w:rPr>
          <w:rFonts w:hint="eastAsia"/>
          <w:kern w:val="2"/>
        </w:rPr>
        <w:t>15</w:t>
      </w:r>
      <w:r>
        <w:rPr>
          <w:b/>
          <w:bCs/>
          <w:kern w:val="2"/>
        </w:rPr>
        <w:t> </w:t>
      </w:r>
      <w:r>
        <w:rPr>
          <w:kern w:val="2"/>
        </w:rPr>
        <w:t>userlist</w:t>
      </w:r>
      <w:r>
        <w:rPr>
          <w:rFonts w:ascii="宋体"/>
          <w:kern w:val="2"/>
        </w:rPr>
        <w:t>_</w:t>
      </w:r>
      <w:r>
        <w:rPr>
          <w:kern w:val="2"/>
        </w:rPr>
        <w:t>enable=YES</w:t>
      </w:r>
    </w:p>
    <w:p>
      <w:pPr>
        <w:pStyle w:val="26"/>
        <w:rPr>
          <w:kern w:val="2"/>
        </w:rPr>
      </w:pPr>
      <w:r>
        <w:rPr>
          <w:rFonts w:hint="eastAsia"/>
          <w:kern w:val="2"/>
        </w:rPr>
        <w:t>16</w:t>
      </w:r>
      <w:r>
        <w:rPr>
          <w:b/>
          <w:bCs/>
          <w:kern w:val="2"/>
        </w:rPr>
        <w:t> </w:t>
      </w:r>
      <w:r>
        <w:rPr>
          <w:kern w:val="2"/>
        </w:rPr>
        <w:t>tcp</w:t>
      </w:r>
      <w:r>
        <w:rPr>
          <w:rFonts w:ascii="宋体"/>
          <w:kern w:val="2"/>
        </w:rPr>
        <w:t>_</w:t>
      </w:r>
      <w:r>
        <w:rPr>
          <w:kern w:val="2"/>
        </w:rPr>
        <w:t>wrappers=YES</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：为虚拟用户设置不同的权限。虽然账户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都是用于</w:t>
      </w:r>
      <w:r>
        <w:rPr>
          <w:color w:val="000000"/>
          <w:kern w:val="2"/>
          <w:szCs w:val="21"/>
        </w:rPr>
        <w:t>vsftpd</w:t>
      </w:r>
      <w:r>
        <w:rPr>
          <w:rFonts w:hint="eastAsia"/>
          <w:color w:val="000000"/>
          <w:kern w:val="2"/>
          <w:szCs w:val="21"/>
        </w:rPr>
        <w:t>服务程序认证的虚拟账户，但是我们依然想对这两人进行区别对待。比如，允许张三上传、创建、修改、查看、删除文件，只允许李四查看文件。这可以通过</w:t>
      </w:r>
      <w:r>
        <w:rPr>
          <w:color w:val="000000"/>
          <w:kern w:val="2"/>
          <w:szCs w:val="21"/>
        </w:rPr>
        <w:t>vsftpd</w:t>
      </w:r>
      <w:r>
        <w:rPr>
          <w:rFonts w:hint="eastAsia"/>
          <w:color w:val="000000"/>
          <w:kern w:val="2"/>
          <w:szCs w:val="21"/>
        </w:rPr>
        <w:t>服务程序来实现。只需新建一个目录，在里面分别创建两个以</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命名的文件，其中在名为</w:t>
      </w:r>
      <w:r>
        <w:rPr>
          <w:color w:val="000000"/>
          <w:kern w:val="2"/>
          <w:szCs w:val="21"/>
        </w:rPr>
        <w:t>zhangsan</w:t>
      </w:r>
      <w:r>
        <w:rPr>
          <w:rFonts w:hint="eastAsia"/>
          <w:color w:val="000000"/>
          <w:kern w:val="2"/>
          <w:szCs w:val="21"/>
        </w:rPr>
        <w:t>的文件中写入允许的相关权限（使用匿名用户的参数）：</w:t>
      </w:r>
    </w:p>
    <w:p>
      <w:pPr>
        <w:pStyle w:val="58"/>
        <w:rPr>
          <w:kern w:val="2"/>
        </w:rPr>
      </w:pPr>
    </w:p>
    <w:p>
      <w:pPr>
        <w:pStyle w:val="26"/>
        <w:rPr>
          <w:kern w:val="2"/>
        </w:rPr>
      </w:pPr>
      <w:r>
        <w:rPr>
          <w:kern w:val="2"/>
        </w:rPr>
        <w:t>[root@linuxprobe ~]# mkdir /etc/vsftpd/vusers</w:t>
      </w:r>
      <w:r>
        <w:rPr>
          <w:rFonts w:ascii="宋体"/>
          <w:kern w:val="2"/>
        </w:rPr>
        <w:t>_</w:t>
      </w:r>
      <w:r>
        <w:rPr>
          <w:kern w:val="2"/>
        </w:rPr>
        <w:t>dir/</w:t>
      </w:r>
    </w:p>
    <w:p>
      <w:pPr>
        <w:pStyle w:val="26"/>
        <w:rPr>
          <w:kern w:val="2"/>
        </w:rPr>
      </w:pPr>
      <w:r>
        <w:rPr>
          <w:kern w:val="2"/>
        </w:rPr>
        <w:t>[root@linuxprobe ~]# cd /etc/vsftpd/vusers</w:t>
      </w:r>
      <w:r>
        <w:rPr>
          <w:rFonts w:ascii="宋体"/>
          <w:kern w:val="2"/>
        </w:rPr>
        <w:t>_</w:t>
      </w:r>
      <w:r>
        <w:rPr>
          <w:kern w:val="2"/>
        </w:rPr>
        <w:t>dir/</w:t>
      </w:r>
    </w:p>
    <w:p>
      <w:pPr>
        <w:pStyle w:val="26"/>
        <w:rPr>
          <w:kern w:val="2"/>
        </w:rPr>
      </w:pPr>
      <w:r>
        <w:rPr>
          <w:kern w:val="2"/>
        </w:rPr>
        <w:t>[root@linuxprobe vusers</w:t>
      </w:r>
      <w:r>
        <w:rPr>
          <w:rFonts w:ascii="宋体"/>
          <w:kern w:val="2"/>
        </w:rPr>
        <w:t>_</w:t>
      </w:r>
      <w:r>
        <w:rPr>
          <w:kern w:val="2"/>
        </w:rPr>
        <w:t>dir]# touch lisi</w:t>
      </w:r>
    </w:p>
    <w:p>
      <w:pPr>
        <w:pStyle w:val="26"/>
        <w:rPr>
          <w:kern w:val="2"/>
        </w:rPr>
      </w:pPr>
      <w:r>
        <w:rPr>
          <w:kern w:val="2"/>
        </w:rPr>
        <w:t>[root@linuxprobe vusers</w:t>
      </w:r>
      <w:r>
        <w:rPr>
          <w:rFonts w:ascii="宋体"/>
          <w:kern w:val="2"/>
        </w:rPr>
        <w:t>_</w:t>
      </w:r>
      <w:r>
        <w:rPr>
          <w:kern w:val="2"/>
        </w:rPr>
        <w:t>dir]# vim zhangsan</w:t>
      </w:r>
    </w:p>
    <w:p>
      <w:pPr>
        <w:pStyle w:val="26"/>
        <w:rPr>
          <w:kern w:val="2"/>
        </w:rPr>
      </w:pPr>
      <w:r>
        <w:rPr>
          <w:kern w:val="2"/>
        </w:rPr>
        <w:t>anon</w:t>
      </w:r>
      <w:r>
        <w:rPr>
          <w:rFonts w:ascii="宋体"/>
          <w:kern w:val="2"/>
        </w:rPr>
        <w:t>_</w:t>
      </w:r>
      <w:r>
        <w:rPr>
          <w:kern w:val="2"/>
        </w:rPr>
        <w:t>upload</w:t>
      </w:r>
      <w:r>
        <w:rPr>
          <w:rFonts w:ascii="宋体"/>
          <w:kern w:val="2"/>
        </w:rPr>
        <w:t>_</w:t>
      </w:r>
      <w:r>
        <w:rPr>
          <w:kern w:val="2"/>
        </w:rPr>
        <w:t>enable=YES</w:t>
      </w:r>
    </w:p>
    <w:p>
      <w:pPr>
        <w:pStyle w:val="26"/>
        <w:rPr>
          <w:kern w:val="2"/>
        </w:rPr>
      </w:pPr>
      <w:r>
        <w:rPr>
          <w:kern w:val="2"/>
        </w:rPr>
        <w:t>anon</w:t>
      </w:r>
      <w:r>
        <w:rPr>
          <w:rFonts w:ascii="宋体"/>
          <w:kern w:val="2"/>
        </w:rPr>
        <w:t>_</w:t>
      </w:r>
      <w:r>
        <w:rPr>
          <w:kern w:val="2"/>
        </w:rPr>
        <w:t>mkdir</w:t>
      </w:r>
      <w:r>
        <w:rPr>
          <w:rFonts w:ascii="宋体"/>
          <w:kern w:val="2"/>
        </w:rPr>
        <w:t>_</w:t>
      </w:r>
      <w:r>
        <w:rPr>
          <w:kern w:val="2"/>
        </w:rPr>
        <w:t>write</w:t>
      </w:r>
      <w:r>
        <w:rPr>
          <w:rFonts w:ascii="宋体"/>
          <w:kern w:val="2"/>
        </w:rPr>
        <w:t>_</w:t>
      </w:r>
      <w:r>
        <w:rPr>
          <w:kern w:val="2"/>
        </w:rPr>
        <w:t>enable=YES</w:t>
      </w:r>
    </w:p>
    <w:p>
      <w:pPr>
        <w:pStyle w:val="26"/>
        <w:rPr>
          <w:kern w:val="2"/>
        </w:rPr>
      </w:pPr>
      <w:r>
        <w:rPr>
          <w:kern w:val="2"/>
        </w:rPr>
        <w:t>anon</w:t>
      </w:r>
      <w:r>
        <w:rPr>
          <w:rFonts w:ascii="宋体"/>
          <w:kern w:val="2"/>
        </w:rPr>
        <w:t>_</w:t>
      </w:r>
      <w:r>
        <w:rPr>
          <w:kern w:val="2"/>
        </w:rPr>
        <w:t>other</w:t>
      </w:r>
      <w:r>
        <w:rPr>
          <w:rFonts w:ascii="宋体"/>
          <w:kern w:val="2"/>
        </w:rPr>
        <w:t>_</w:t>
      </w:r>
      <w:r>
        <w:rPr>
          <w:kern w:val="2"/>
        </w:rPr>
        <w:t>write</w:t>
      </w:r>
      <w:r>
        <w:rPr>
          <w:rFonts w:ascii="宋体"/>
          <w:kern w:val="2"/>
        </w:rPr>
        <w:t>_</w:t>
      </w:r>
      <w:r>
        <w:rPr>
          <w:kern w:val="2"/>
        </w:rPr>
        <w:t>enable=YES</w:t>
      </w:r>
    </w:p>
    <w:p>
      <w:pPr>
        <w:pStyle w:val="59"/>
        <w:spacing w:after="90"/>
        <w:rPr>
          <w:kern w:val="2"/>
        </w:rPr>
      </w:pPr>
    </w:p>
    <w:p>
      <w:pPr>
        <w:rPr>
          <w:kern w:val="2"/>
        </w:rPr>
      </w:pPr>
      <w:r>
        <w:rPr>
          <w:rFonts w:hint="eastAsia"/>
          <w:color w:val="000000"/>
          <w:kern w:val="2"/>
          <w:szCs w:val="21"/>
        </w:rPr>
        <w:t>然后再次修改</w:t>
      </w:r>
      <w:r>
        <w:rPr>
          <w:color w:val="000000"/>
          <w:kern w:val="2"/>
          <w:szCs w:val="21"/>
        </w:rPr>
        <w:t>vsftpd</w:t>
      </w:r>
      <w:r>
        <w:rPr>
          <w:rFonts w:hint="eastAsia"/>
          <w:color w:val="000000"/>
          <w:kern w:val="2"/>
          <w:szCs w:val="21"/>
        </w:rPr>
        <w:t>主配置文件，通过添加</w:t>
      </w:r>
      <w:r>
        <w:rPr>
          <w:color w:val="000000"/>
          <w:kern w:val="2"/>
          <w:szCs w:val="21"/>
        </w:rPr>
        <w:t>user</w:t>
      </w:r>
      <w:r>
        <w:rPr>
          <w:rFonts w:ascii="宋体" w:eastAsia="宋体"/>
          <w:color w:val="000000"/>
          <w:kern w:val="2"/>
          <w:szCs w:val="21"/>
        </w:rPr>
        <w:t>_</w:t>
      </w:r>
      <w:r>
        <w:rPr>
          <w:color w:val="000000"/>
          <w:kern w:val="2"/>
          <w:szCs w:val="21"/>
        </w:rPr>
        <w:t>config</w:t>
      </w:r>
      <w:r>
        <w:rPr>
          <w:rFonts w:ascii="宋体" w:eastAsia="宋体"/>
          <w:color w:val="000000"/>
          <w:kern w:val="2"/>
          <w:szCs w:val="21"/>
        </w:rPr>
        <w:t>_</w:t>
      </w:r>
      <w:r>
        <w:rPr>
          <w:color w:val="000000"/>
          <w:kern w:val="2"/>
          <w:szCs w:val="21"/>
        </w:rPr>
        <w:t>dir</w:t>
      </w:r>
      <w:r>
        <w:rPr>
          <w:rFonts w:hint="eastAsia"/>
          <w:color w:val="000000"/>
          <w:kern w:val="2"/>
          <w:szCs w:val="21"/>
        </w:rPr>
        <w:t>参数来定义这两个虚拟用户不同权限的配置文件所存放的路径。为了让修改后的参数立即生效，需要重启</w:t>
      </w:r>
      <w:r>
        <w:rPr>
          <w:color w:val="000000"/>
          <w:kern w:val="2"/>
          <w:szCs w:val="21"/>
        </w:rPr>
        <w:t>vsftpd</w:t>
      </w:r>
      <w:r>
        <w:rPr>
          <w:rFonts w:hint="eastAsia"/>
          <w:color w:val="000000"/>
          <w:kern w:val="2"/>
          <w:szCs w:val="21"/>
        </w:rPr>
        <w:t>服务程序并将该服务添加到开机启动项中：</w:t>
      </w:r>
      <w:r>
        <w:rPr>
          <w:color w:val="000000"/>
          <w:kern w:val="2"/>
          <w:szCs w:val="21"/>
        </w:rPr>
        <w:t xml:space="preserve"> </w:t>
      </w:r>
    </w:p>
    <w:p>
      <w:pPr>
        <w:pStyle w:val="58"/>
        <w:spacing w:line="40" w:lineRule="exact"/>
        <w:rPr>
          <w:kern w:val="2"/>
        </w:rPr>
      </w:pPr>
    </w:p>
    <w:p>
      <w:pPr>
        <w:pStyle w:val="26"/>
        <w:rPr>
          <w:kern w:val="2"/>
        </w:rPr>
      </w:pPr>
      <w:r>
        <w:rPr>
          <w:kern w:val="2"/>
        </w:rPr>
        <w:t>[root@linuxprobe ~]# vim /etc/vsftpd/vsftpd.conf</w:t>
      </w:r>
    </w:p>
    <w:p>
      <w:pPr>
        <w:pStyle w:val="26"/>
        <w:rPr>
          <w:kern w:val="2"/>
        </w:rPr>
      </w:pPr>
      <w:r>
        <w:rPr>
          <w:kern w:val="2"/>
        </w:rPr>
        <w:t>anonymous</w:t>
      </w:r>
      <w:r>
        <w:rPr>
          <w:rFonts w:ascii="宋体"/>
          <w:kern w:val="2"/>
        </w:rPr>
        <w:t>_</w:t>
      </w:r>
      <w:r>
        <w:rPr>
          <w:kern w:val="2"/>
        </w:rPr>
        <w:t>enable=NO</w:t>
      </w:r>
    </w:p>
    <w:p>
      <w:pPr>
        <w:pStyle w:val="26"/>
        <w:rPr>
          <w:kern w:val="2"/>
        </w:rPr>
      </w:pPr>
      <w:r>
        <w:rPr>
          <w:kern w:val="2"/>
        </w:rPr>
        <w:t>local</w:t>
      </w:r>
      <w:r>
        <w:rPr>
          <w:rFonts w:ascii="宋体"/>
          <w:kern w:val="2"/>
        </w:rPr>
        <w:t>_</w:t>
      </w:r>
      <w:r>
        <w:rPr>
          <w:kern w:val="2"/>
        </w:rPr>
        <w:t>enable=YES</w:t>
      </w:r>
    </w:p>
    <w:p>
      <w:pPr>
        <w:pStyle w:val="26"/>
        <w:rPr>
          <w:kern w:val="2"/>
        </w:rPr>
      </w:pPr>
      <w:r>
        <w:rPr>
          <w:kern w:val="2"/>
        </w:rPr>
        <w:t>guest</w:t>
      </w:r>
      <w:r>
        <w:rPr>
          <w:rFonts w:ascii="宋体"/>
          <w:kern w:val="2"/>
        </w:rPr>
        <w:t>_</w:t>
      </w:r>
      <w:r>
        <w:rPr>
          <w:kern w:val="2"/>
        </w:rPr>
        <w:t>enable=YES</w:t>
      </w:r>
    </w:p>
    <w:p>
      <w:pPr>
        <w:pStyle w:val="26"/>
        <w:rPr>
          <w:kern w:val="2"/>
        </w:rPr>
      </w:pPr>
      <w:r>
        <w:rPr>
          <w:kern w:val="2"/>
        </w:rPr>
        <w:t>guest</w:t>
      </w:r>
      <w:r>
        <w:rPr>
          <w:rFonts w:ascii="宋体"/>
          <w:kern w:val="2"/>
        </w:rPr>
        <w:t>_</w:t>
      </w:r>
      <w:r>
        <w:rPr>
          <w:kern w:val="2"/>
        </w:rPr>
        <w:t>username=virtual</w:t>
      </w:r>
    </w:p>
    <w:p>
      <w:pPr>
        <w:pStyle w:val="26"/>
        <w:rPr>
          <w:kern w:val="2"/>
        </w:rPr>
      </w:pPr>
      <w:r>
        <w:rPr>
          <w:kern w:val="2"/>
        </w:rPr>
        <w:t>allow</w:t>
      </w:r>
      <w:r>
        <w:rPr>
          <w:rFonts w:ascii="宋体"/>
          <w:kern w:val="2"/>
        </w:rPr>
        <w:t>_</w:t>
      </w:r>
      <w:r>
        <w:rPr>
          <w:kern w:val="2"/>
        </w:rPr>
        <w:t>writeable</w:t>
      </w:r>
      <w:r>
        <w:rPr>
          <w:rFonts w:ascii="宋体"/>
          <w:kern w:val="2"/>
        </w:rPr>
        <w:t>_</w:t>
      </w:r>
      <w:r>
        <w:rPr>
          <w:kern w:val="2"/>
        </w:rPr>
        <w:t>chroot=YES</w:t>
      </w:r>
    </w:p>
    <w:p>
      <w:pPr>
        <w:pStyle w:val="26"/>
        <w:rPr>
          <w:kern w:val="2"/>
        </w:rPr>
      </w:pPr>
      <w:r>
        <w:rPr>
          <w:kern w:val="2"/>
        </w:rPr>
        <w:t>write</w:t>
      </w:r>
      <w:r>
        <w:rPr>
          <w:rFonts w:ascii="宋体"/>
          <w:kern w:val="2"/>
        </w:rPr>
        <w:t>_</w:t>
      </w:r>
      <w:r>
        <w:rPr>
          <w:kern w:val="2"/>
        </w:rPr>
        <w:t>enable=YES</w:t>
      </w:r>
    </w:p>
    <w:p>
      <w:pPr>
        <w:pStyle w:val="26"/>
        <w:rPr>
          <w:kern w:val="2"/>
        </w:rPr>
      </w:pPr>
      <w:r>
        <w:rPr>
          <w:kern w:val="2"/>
        </w:rPr>
        <w:t>local</w:t>
      </w:r>
      <w:r>
        <w:rPr>
          <w:rFonts w:ascii="宋体"/>
          <w:kern w:val="2"/>
        </w:rPr>
        <w:t>_</w:t>
      </w:r>
      <w:r>
        <w:rPr>
          <w:kern w:val="2"/>
        </w:rPr>
        <w:t>umask=022</w:t>
      </w:r>
    </w:p>
    <w:p>
      <w:pPr>
        <w:pStyle w:val="26"/>
        <w:rPr>
          <w:kern w:val="2"/>
        </w:rPr>
      </w:pPr>
      <w:r>
        <w:rPr>
          <w:kern w:val="2"/>
        </w:rPr>
        <w:t>dirmessage</w:t>
      </w:r>
      <w:r>
        <w:rPr>
          <w:rFonts w:ascii="宋体"/>
          <w:kern w:val="2"/>
        </w:rPr>
        <w:t>_</w:t>
      </w:r>
      <w:r>
        <w:rPr>
          <w:kern w:val="2"/>
        </w:rPr>
        <w:t>enable=YES</w:t>
      </w:r>
    </w:p>
    <w:p>
      <w:pPr>
        <w:pStyle w:val="26"/>
        <w:rPr>
          <w:kern w:val="2"/>
        </w:rPr>
      </w:pPr>
      <w:r>
        <w:rPr>
          <w:kern w:val="2"/>
        </w:rPr>
        <w:t>xferlog</w:t>
      </w:r>
      <w:r>
        <w:rPr>
          <w:rFonts w:ascii="宋体"/>
          <w:kern w:val="2"/>
        </w:rPr>
        <w:t>_</w:t>
      </w:r>
      <w:r>
        <w:rPr>
          <w:kern w:val="2"/>
        </w:rPr>
        <w:t>enable=YES</w:t>
      </w:r>
    </w:p>
    <w:p>
      <w:pPr>
        <w:pStyle w:val="26"/>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pPr>
        <w:pStyle w:val="26"/>
        <w:rPr>
          <w:kern w:val="2"/>
        </w:rPr>
      </w:pPr>
      <w:r>
        <w:rPr>
          <w:kern w:val="2"/>
        </w:rPr>
        <w:t>xferlog</w:t>
      </w:r>
      <w:r>
        <w:rPr>
          <w:rFonts w:ascii="宋体"/>
          <w:kern w:val="2"/>
        </w:rPr>
        <w:t>_</w:t>
      </w:r>
      <w:r>
        <w:rPr>
          <w:kern w:val="2"/>
        </w:rPr>
        <w:t>std</w:t>
      </w:r>
      <w:r>
        <w:rPr>
          <w:rFonts w:ascii="宋体"/>
          <w:kern w:val="2"/>
        </w:rPr>
        <w:t>_</w:t>
      </w:r>
      <w:r>
        <w:rPr>
          <w:kern w:val="2"/>
        </w:rPr>
        <w:t>format=YES</w:t>
      </w:r>
    </w:p>
    <w:p>
      <w:pPr>
        <w:pStyle w:val="26"/>
        <w:rPr>
          <w:kern w:val="2"/>
        </w:rPr>
      </w:pPr>
      <w:r>
        <w:rPr>
          <w:kern w:val="2"/>
        </w:rPr>
        <w:t>listen=NO</w:t>
      </w:r>
    </w:p>
    <w:p>
      <w:pPr>
        <w:pStyle w:val="26"/>
        <w:rPr>
          <w:kern w:val="2"/>
        </w:rPr>
      </w:pPr>
      <w:r>
        <w:rPr>
          <w:kern w:val="2"/>
        </w:rPr>
        <w:t>listen</w:t>
      </w:r>
      <w:r>
        <w:rPr>
          <w:rFonts w:ascii="宋体"/>
          <w:kern w:val="2"/>
        </w:rPr>
        <w:t>_</w:t>
      </w:r>
      <w:r>
        <w:rPr>
          <w:kern w:val="2"/>
        </w:rPr>
        <w:t>ipv6=YES</w:t>
      </w:r>
    </w:p>
    <w:p>
      <w:pPr>
        <w:pStyle w:val="26"/>
        <w:rPr>
          <w:kern w:val="2"/>
        </w:rPr>
      </w:pPr>
      <w:r>
        <w:rPr>
          <w:kern w:val="2"/>
        </w:rPr>
        <w:t>pam</w:t>
      </w:r>
      <w:r>
        <w:rPr>
          <w:rFonts w:ascii="宋体"/>
          <w:kern w:val="2"/>
        </w:rPr>
        <w:t>_</w:t>
      </w:r>
      <w:r>
        <w:rPr>
          <w:kern w:val="2"/>
        </w:rPr>
        <w:t>service</w:t>
      </w:r>
      <w:r>
        <w:rPr>
          <w:rFonts w:ascii="宋体"/>
          <w:kern w:val="2"/>
        </w:rPr>
        <w:t>_</w:t>
      </w:r>
      <w:r>
        <w:rPr>
          <w:kern w:val="2"/>
        </w:rPr>
        <w:t>name=vsftpd.vu</w:t>
      </w:r>
    </w:p>
    <w:p>
      <w:pPr>
        <w:pStyle w:val="26"/>
        <w:rPr>
          <w:kern w:val="2"/>
        </w:rPr>
      </w:pPr>
      <w:r>
        <w:rPr>
          <w:kern w:val="2"/>
        </w:rPr>
        <w:t>userlist</w:t>
      </w:r>
      <w:r>
        <w:rPr>
          <w:rFonts w:ascii="宋体"/>
          <w:kern w:val="2"/>
        </w:rPr>
        <w:t>_</w:t>
      </w:r>
      <w:r>
        <w:rPr>
          <w:kern w:val="2"/>
        </w:rPr>
        <w:t>enable=YES</w:t>
      </w:r>
    </w:p>
    <w:p>
      <w:pPr>
        <w:pStyle w:val="26"/>
        <w:rPr>
          <w:kern w:val="2"/>
        </w:rPr>
      </w:pPr>
      <w:r>
        <w:rPr>
          <w:kern w:val="2"/>
        </w:rPr>
        <w:t>tcp</w:t>
      </w:r>
      <w:r>
        <w:rPr>
          <w:rFonts w:ascii="宋体"/>
          <w:kern w:val="2"/>
        </w:rPr>
        <w:t>_</w:t>
      </w:r>
      <w:r>
        <w:rPr>
          <w:kern w:val="2"/>
        </w:rPr>
        <w:t>wrappers=YES</w:t>
      </w:r>
    </w:p>
    <w:p>
      <w:pPr>
        <w:pStyle w:val="26"/>
        <w:rPr>
          <w:b/>
          <w:bCs/>
          <w:kern w:val="2"/>
        </w:rPr>
      </w:pPr>
      <w:r>
        <w:rPr>
          <w:b/>
          <w:bCs/>
          <w:kern w:val="2"/>
        </w:rPr>
        <w:t>user</w:t>
      </w:r>
      <w:r>
        <w:rPr>
          <w:rFonts w:ascii="宋体"/>
          <w:b/>
          <w:bCs/>
          <w:kern w:val="2"/>
        </w:rPr>
        <w:t>_</w:t>
      </w:r>
      <w:r>
        <w:rPr>
          <w:b/>
          <w:bCs/>
          <w:kern w:val="2"/>
        </w:rPr>
        <w:t>config</w:t>
      </w:r>
      <w:r>
        <w:rPr>
          <w:rFonts w:ascii="宋体"/>
          <w:b/>
          <w:bCs/>
          <w:kern w:val="2"/>
        </w:rPr>
        <w:t>_</w:t>
      </w:r>
      <w:r>
        <w:rPr>
          <w:b/>
          <w:bCs/>
          <w:kern w:val="2"/>
        </w:rPr>
        <w:t>dir=/etc/vsftpd/vusers</w:t>
      </w:r>
      <w:r>
        <w:rPr>
          <w:rFonts w:ascii="宋体"/>
          <w:b/>
          <w:bCs/>
          <w:kern w:val="2"/>
        </w:rPr>
        <w:t>_</w:t>
      </w:r>
      <w:r>
        <w:rPr>
          <w:b/>
          <w:bCs/>
          <w:kern w:val="2"/>
        </w:rPr>
        <w:t>dir</w:t>
      </w:r>
    </w:p>
    <w:p>
      <w:pPr>
        <w:pStyle w:val="26"/>
        <w:rPr>
          <w:kern w:val="2"/>
        </w:rPr>
      </w:pPr>
      <w:r>
        <w:rPr>
          <w:kern w:val="2"/>
        </w:rPr>
        <w:t>[root@linuxprobe ~]# systemctl restart vsftpd</w:t>
      </w:r>
    </w:p>
    <w:p>
      <w:pPr>
        <w:pStyle w:val="26"/>
        <w:rPr>
          <w:kern w:val="2"/>
        </w:rPr>
      </w:pPr>
      <w:r>
        <w:rPr>
          <w:kern w:val="2"/>
        </w:rPr>
        <w:t>[root@linuxprobe ~]# systemctl enable vsftpd</w:t>
      </w:r>
    </w:p>
    <w:p>
      <w:pPr>
        <w:pStyle w:val="26"/>
        <w:rPr>
          <w:spacing w:val="4"/>
          <w:kern w:val="2"/>
        </w:rPr>
      </w:pPr>
      <w:r>
        <w:rPr>
          <w:spacing w:val="4"/>
          <w:kern w:val="2"/>
        </w:rPr>
        <w:t>ln -s '/usr/lib/systemd/system/vsftpd.service' '/etc/systemd/system/multi-</w:t>
      </w:r>
    </w:p>
    <w:p>
      <w:pPr>
        <w:pStyle w:val="26"/>
        <w:rPr>
          <w:kern w:val="2"/>
        </w:rPr>
      </w:pPr>
      <w:r>
        <w:rPr>
          <w:spacing w:val="2"/>
          <w:kern w:val="2"/>
        </w:rPr>
        <w:t>use</w:t>
      </w:r>
      <w:r>
        <w:rPr>
          <w:kern w:val="2"/>
        </w:rPr>
        <w:t>r.target.wants/vsftpd.service</w:t>
      </w:r>
    </w:p>
    <w:p>
      <w:pPr>
        <w:pStyle w:val="59"/>
        <w:spacing w:after="90"/>
        <w:rPr>
          <w:kern w:val="2"/>
        </w:rPr>
      </w:pPr>
    </w:p>
    <w:p>
      <w:pPr>
        <w:rPr>
          <w:kern w:val="2"/>
        </w:rPr>
      </w:pPr>
      <w:r>
        <w:rPr>
          <w:rStyle w:val="18"/>
          <w:rFonts w:hint="eastAsia"/>
          <w:kern w:val="2"/>
        </w:rPr>
        <w:t>第</w:t>
      </w:r>
      <w:r>
        <w:rPr>
          <w:rStyle w:val="18"/>
          <w:kern w:val="2"/>
        </w:rPr>
        <w:t>6</w:t>
      </w:r>
      <w:r>
        <w:rPr>
          <w:rStyle w:val="18"/>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域允许策略，然后使用虚拟用户模式登录</w:t>
      </w:r>
      <w:r>
        <w:rPr>
          <w:color w:val="000000"/>
          <w:kern w:val="2"/>
          <w:szCs w:val="21"/>
        </w:rPr>
        <w:t>FTP</w:t>
      </w:r>
      <w:r>
        <w:rPr>
          <w:rFonts w:hint="eastAsia"/>
          <w:color w:val="000000"/>
          <w:kern w:val="2"/>
          <w:szCs w:val="21"/>
        </w:rPr>
        <w:t>服务器。相信大家可以猜到，</w:t>
      </w:r>
      <w:r>
        <w:rPr>
          <w:color w:val="000000"/>
          <w:kern w:val="2"/>
          <w:szCs w:val="21"/>
        </w:rPr>
        <w:t>SELinux</w:t>
      </w:r>
      <w:r>
        <w:rPr>
          <w:rFonts w:hint="eastAsia"/>
          <w:color w:val="000000"/>
          <w:kern w:val="2"/>
          <w:szCs w:val="21"/>
        </w:rPr>
        <w:t>会继续来捣乱。所以，先按照前面实验中的步骤开启</w:t>
      </w:r>
      <w:r>
        <w:rPr>
          <w:color w:val="000000"/>
          <w:kern w:val="2"/>
          <w:szCs w:val="21"/>
        </w:rPr>
        <w:t>SELinux</w:t>
      </w:r>
      <w:r>
        <w:rPr>
          <w:rFonts w:hint="eastAsia"/>
          <w:color w:val="000000"/>
          <w:kern w:val="2"/>
          <w:szCs w:val="21"/>
        </w:rPr>
        <w:t>域的允许策略，以免再次出现操作失败的情况：</w:t>
      </w:r>
    </w:p>
    <w:p>
      <w:pPr>
        <w:pStyle w:val="58"/>
        <w:rPr>
          <w:kern w:val="2"/>
        </w:rPr>
      </w:pPr>
    </w:p>
    <w:p>
      <w:pPr>
        <w:pStyle w:val="26"/>
        <w:rPr>
          <w:kern w:val="2"/>
        </w:rPr>
      </w:pPr>
      <w:r>
        <w:rPr>
          <w:kern w:val="2"/>
        </w:rPr>
        <w:t>[root@linuxprobe ~]# getsebool -a | grep ftp</w:t>
      </w:r>
    </w:p>
    <w:p>
      <w:pPr>
        <w:pStyle w:val="26"/>
        <w:rPr>
          <w:kern w:val="2"/>
        </w:rPr>
      </w:pPr>
      <w:r>
        <w:rPr>
          <w:kern w:val="2"/>
        </w:rPr>
        <w:t>ftp</w:t>
      </w:r>
      <w:r>
        <w:rPr>
          <w:rFonts w:ascii="宋体"/>
          <w:kern w:val="2"/>
        </w:rPr>
        <w:t>_</w:t>
      </w:r>
      <w:r>
        <w:rPr>
          <w:kern w:val="2"/>
        </w:rPr>
        <w:t>home</w:t>
      </w:r>
      <w:r>
        <w:rPr>
          <w:rFonts w:ascii="宋体"/>
          <w:kern w:val="2"/>
        </w:rPr>
        <w:t>_</w:t>
      </w:r>
      <w:r>
        <w:rPr>
          <w:kern w:val="2"/>
        </w:rPr>
        <w:t>dir –&gt; off</w:t>
      </w:r>
    </w:p>
    <w:p>
      <w:pPr>
        <w:pStyle w:val="26"/>
        <w:rPr>
          <w:kern w:val="2"/>
        </w:rPr>
      </w:pPr>
      <w:r>
        <w:rPr>
          <w:kern w:val="2"/>
        </w:rPr>
        <w:t>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pPr>
        <w:pStyle w:val="26"/>
        <w:rPr>
          <w:kern w:val="2"/>
        </w:rPr>
      </w:pPr>
      <w:r>
        <w:rPr>
          <w:kern w:val="2"/>
        </w:rPr>
        <w:t>ftpd</w:t>
      </w:r>
      <w:r>
        <w:rPr>
          <w:rFonts w:ascii="宋体"/>
          <w:kern w:val="2"/>
        </w:rPr>
        <w:t>_</w:t>
      </w:r>
      <w:r>
        <w:rPr>
          <w:kern w:val="2"/>
        </w:rPr>
        <w:t>connect</w:t>
      </w:r>
      <w:r>
        <w:rPr>
          <w:rFonts w:ascii="宋体"/>
          <w:kern w:val="2"/>
        </w:rPr>
        <w:t>_</w:t>
      </w:r>
      <w:r>
        <w:rPr>
          <w:kern w:val="2"/>
        </w:rPr>
        <w:t>db –&gt; off</w:t>
      </w:r>
    </w:p>
    <w:p>
      <w:pPr>
        <w:pStyle w:val="26"/>
        <w:rPr>
          <w:b/>
          <w:kern w:val="2"/>
        </w:rPr>
      </w:pPr>
      <w:r>
        <w:rPr>
          <w:b/>
          <w:kern w:val="2"/>
        </w:rPr>
        <w:t>ftpd</w:t>
      </w:r>
      <w:r>
        <w:rPr>
          <w:rFonts w:ascii="宋体"/>
          <w:b/>
          <w:kern w:val="2"/>
        </w:rPr>
        <w:t>_</w:t>
      </w:r>
      <w:r>
        <w:rPr>
          <w:b/>
          <w:kern w:val="2"/>
        </w:rPr>
        <w:t>full</w:t>
      </w:r>
      <w:r>
        <w:rPr>
          <w:rFonts w:ascii="宋体"/>
          <w:b/>
          <w:kern w:val="2"/>
        </w:rPr>
        <w:t>_</w:t>
      </w:r>
      <w:r>
        <w:rPr>
          <w:b/>
          <w:kern w:val="2"/>
        </w:rPr>
        <w:t>access –&gt; off</w:t>
      </w:r>
    </w:p>
    <w:p>
      <w:pPr>
        <w:pStyle w:val="26"/>
        <w:rPr>
          <w:kern w:val="2"/>
        </w:rPr>
      </w:pPr>
      <w:r>
        <w:rPr>
          <w:kern w:val="2"/>
        </w:rPr>
        <w:t>ftpd</w:t>
      </w:r>
      <w:r>
        <w:rPr>
          <w:rFonts w:ascii="宋体"/>
          <w:kern w:val="2"/>
        </w:rPr>
        <w:t>_</w:t>
      </w:r>
      <w:r>
        <w:rPr>
          <w:kern w:val="2"/>
        </w:rPr>
        <w:t>use</w:t>
      </w:r>
      <w:r>
        <w:rPr>
          <w:rFonts w:ascii="宋体"/>
          <w:kern w:val="2"/>
        </w:rPr>
        <w:t>_</w:t>
      </w:r>
      <w:r>
        <w:rPr>
          <w:kern w:val="2"/>
        </w:rPr>
        <w:t>cifs –&gt; off</w:t>
      </w:r>
    </w:p>
    <w:p>
      <w:pPr>
        <w:pStyle w:val="26"/>
        <w:rPr>
          <w:kern w:val="2"/>
        </w:rPr>
      </w:pPr>
      <w:r>
        <w:rPr>
          <w:kern w:val="2"/>
        </w:rPr>
        <w:t>ftpd</w:t>
      </w:r>
      <w:r>
        <w:rPr>
          <w:rFonts w:ascii="宋体"/>
          <w:kern w:val="2"/>
        </w:rPr>
        <w:t>_</w:t>
      </w:r>
      <w:r>
        <w:rPr>
          <w:kern w:val="2"/>
        </w:rPr>
        <w:t>use</w:t>
      </w:r>
      <w:r>
        <w:rPr>
          <w:rFonts w:ascii="宋体"/>
          <w:kern w:val="2"/>
        </w:rPr>
        <w:t>_</w:t>
      </w:r>
      <w:r>
        <w:rPr>
          <w:kern w:val="2"/>
        </w:rPr>
        <w:t>fusefs –&gt; off</w:t>
      </w:r>
    </w:p>
    <w:p>
      <w:pPr>
        <w:pStyle w:val="26"/>
        <w:rPr>
          <w:kern w:val="2"/>
        </w:rPr>
      </w:pPr>
      <w:r>
        <w:rPr>
          <w:kern w:val="2"/>
        </w:rPr>
        <w:t>ftpd</w:t>
      </w:r>
      <w:r>
        <w:rPr>
          <w:rFonts w:ascii="宋体"/>
          <w:kern w:val="2"/>
        </w:rPr>
        <w:t>_</w:t>
      </w:r>
      <w:r>
        <w:rPr>
          <w:kern w:val="2"/>
        </w:rPr>
        <w:t>use</w:t>
      </w:r>
      <w:r>
        <w:rPr>
          <w:rFonts w:ascii="宋体"/>
          <w:kern w:val="2"/>
        </w:rPr>
        <w:t>_</w:t>
      </w:r>
      <w:r>
        <w:rPr>
          <w:kern w:val="2"/>
        </w:rPr>
        <w:t>nfs –&gt; off</w:t>
      </w:r>
    </w:p>
    <w:p>
      <w:pPr>
        <w:pStyle w:val="26"/>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pPr>
        <w:pStyle w:val="26"/>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pPr>
        <w:pStyle w:val="26"/>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pPr>
        <w:pStyle w:val="26"/>
        <w:rPr>
          <w:kern w:val="2"/>
        </w:rPr>
      </w:pPr>
      <w:r>
        <w:rPr>
          <w:kern w:val="2"/>
        </w:rPr>
        <w:t>sftpd</w:t>
      </w:r>
      <w:r>
        <w:rPr>
          <w:rFonts w:ascii="宋体"/>
          <w:kern w:val="2"/>
        </w:rPr>
        <w:t>_</w:t>
      </w:r>
      <w:r>
        <w:rPr>
          <w:kern w:val="2"/>
        </w:rPr>
        <w:t>anon</w:t>
      </w:r>
      <w:r>
        <w:rPr>
          <w:rFonts w:ascii="宋体"/>
          <w:kern w:val="2"/>
        </w:rPr>
        <w:t>_</w:t>
      </w:r>
      <w:r>
        <w:rPr>
          <w:kern w:val="2"/>
        </w:rPr>
        <w:t>write –&gt; off</w:t>
      </w:r>
    </w:p>
    <w:p>
      <w:pPr>
        <w:pStyle w:val="26"/>
        <w:rPr>
          <w:kern w:val="2"/>
        </w:rPr>
      </w:pPr>
      <w:r>
        <w:rPr>
          <w:kern w:val="2"/>
        </w:rPr>
        <w:t>sftpd</w:t>
      </w:r>
      <w:r>
        <w:rPr>
          <w:rFonts w:ascii="宋体"/>
          <w:kern w:val="2"/>
        </w:rPr>
        <w:t>_</w:t>
      </w:r>
      <w:r>
        <w:rPr>
          <w:kern w:val="2"/>
        </w:rPr>
        <w:t>enable</w:t>
      </w:r>
      <w:r>
        <w:rPr>
          <w:rFonts w:ascii="宋体"/>
          <w:kern w:val="2"/>
        </w:rPr>
        <w:t>_</w:t>
      </w:r>
      <w:r>
        <w:rPr>
          <w:kern w:val="2"/>
        </w:rPr>
        <w:t>homedirs –&gt; off</w:t>
      </w:r>
    </w:p>
    <w:p>
      <w:pPr>
        <w:pStyle w:val="26"/>
        <w:rPr>
          <w:kern w:val="2"/>
        </w:rPr>
      </w:pPr>
      <w:r>
        <w:rPr>
          <w:kern w:val="2"/>
        </w:rPr>
        <w:t>sftpd</w:t>
      </w:r>
      <w:r>
        <w:rPr>
          <w:rFonts w:ascii="宋体"/>
          <w:kern w:val="2"/>
        </w:rPr>
        <w:t>_</w:t>
      </w:r>
      <w:r>
        <w:rPr>
          <w:kern w:val="2"/>
        </w:rPr>
        <w:t>full</w:t>
      </w:r>
      <w:r>
        <w:rPr>
          <w:rFonts w:ascii="宋体"/>
          <w:kern w:val="2"/>
        </w:rPr>
        <w:t>_</w:t>
      </w:r>
      <w:r>
        <w:rPr>
          <w:kern w:val="2"/>
        </w:rPr>
        <w:t>access –&gt; off</w:t>
      </w:r>
    </w:p>
    <w:p>
      <w:pPr>
        <w:pStyle w:val="26"/>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pPr>
        <w:pStyle w:val="26"/>
        <w:rPr>
          <w:kern w:val="2"/>
        </w:rPr>
      </w:pPr>
      <w:r>
        <w:rPr>
          <w:kern w:val="2"/>
        </w:rPr>
        <w:t>tftp</w:t>
      </w:r>
      <w:r>
        <w:rPr>
          <w:rFonts w:ascii="宋体"/>
          <w:kern w:val="2"/>
        </w:rPr>
        <w:t>_</w:t>
      </w:r>
      <w:r>
        <w:rPr>
          <w:kern w:val="2"/>
        </w:rPr>
        <w:t>anon</w:t>
      </w:r>
      <w:r>
        <w:rPr>
          <w:rFonts w:ascii="宋体"/>
          <w:kern w:val="2"/>
        </w:rPr>
        <w:t>_</w:t>
      </w:r>
      <w:r>
        <w:rPr>
          <w:kern w:val="2"/>
        </w:rPr>
        <w:t>write –&gt; off</w:t>
      </w:r>
    </w:p>
    <w:p>
      <w:pPr>
        <w:pStyle w:val="26"/>
        <w:rPr>
          <w:kern w:val="2"/>
        </w:rPr>
      </w:pPr>
      <w:r>
        <w:rPr>
          <w:kern w:val="2"/>
        </w:rPr>
        <w:t>tftp</w:t>
      </w:r>
      <w:r>
        <w:rPr>
          <w:rFonts w:ascii="宋体"/>
          <w:kern w:val="2"/>
        </w:rPr>
        <w:t>_</w:t>
      </w:r>
      <w:r>
        <w:rPr>
          <w:kern w:val="2"/>
        </w:rPr>
        <w:t>home</w:t>
      </w:r>
      <w:r>
        <w:rPr>
          <w:rFonts w:ascii="宋体"/>
          <w:kern w:val="2"/>
        </w:rPr>
        <w:t>_</w:t>
      </w:r>
      <w:r>
        <w:rPr>
          <w:kern w:val="2"/>
        </w:rPr>
        <w:t>dir –&gt; off</w:t>
      </w:r>
    </w:p>
    <w:p>
      <w:pPr>
        <w:pStyle w:val="26"/>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pPr>
        <w:pStyle w:val="59"/>
        <w:spacing w:after="90"/>
        <w:rPr>
          <w:kern w:val="2"/>
        </w:rPr>
      </w:pPr>
    </w:p>
    <w:p>
      <w:pPr>
        <w:rPr>
          <w:kern w:val="2"/>
        </w:rPr>
      </w:pPr>
      <w:r>
        <w:rPr>
          <w:rFonts w:hint="eastAsia"/>
          <w:color w:val="000000"/>
          <w:kern w:val="2"/>
          <w:szCs w:val="21"/>
        </w:rPr>
        <w:t>此时，不但可以使用虚拟用户模式成功登录到</w:t>
      </w:r>
      <w:r>
        <w:rPr>
          <w:color w:val="000000"/>
          <w:kern w:val="2"/>
          <w:szCs w:val="21"/>
        </w:rPr>
        <w:t>FTP</w:t>
      </w:r>
      <w:r>
        <w:rPr>
          <w:rFonts w:hint="eastAsia"/>
          <w:color w:val="000000"/>
          <w:kern w:val="2"/>
          <w:szCs w:val="21"/>
        </w:rPr>
        <w:t>服务器，还可以分别使用账户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来检验他们的权限。当然，读者在生产环境中一定要根据真实需求来灵活配置参数，不要照搬这里的实验操作。</w:t>
      </w:r>
    </w:p>
    <w:p>
      <w:pPr>
        <w:pStyle w:val="58"/>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lisi</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此处输入虚拟用户的密码</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kern w:val="2"/>
        </w:rPr>
      </w:pPr>
      <w:r>
        <w:rPr>
          <w:kern w:val="2"/>
        </w:rPr>
        <w:t>ftp&gt; mkdir files</w:t>
      </w:r>
    </w:p>
    <w:p>
      <w:pPr>
        <w:pStyle w:val="26"/>
        <w:rPr>
          <w:kern w:val="2"/>
        </w:rPr>
      </w:pPr>
      <w:r>
        <w:rPr>
          <w:kern w:val="2"/>
        </w:rPr>
        <w:t>550 Permission denied.</w:t>
      </w:r>
    </w:p>
    <w:p>
      <w:pPr>
        <w:pStyle w:val="26"/>
        <w:rPr>
          <w:kern w:val="2"/>
        </w:rPr>
      </w:pPr>
      <w:r>
        <w:rPr>
          <w:kern w:val="2"/>
        </w:rPr>
        <w:t>ftp&gt; exit</w:t>
      </w:r>
    </w:p>
    <w:p>
      <w:pPr>
        <w:pStyle w:val="26"/>
        <w:rPr>
          <w:kern w:val="2"/>
        </w:rPr>
      </w:pPr>
      <w:r>
        <w:rPr>
          <w:kern w:val="2"/>
        </w:rPr>
        <w:t>221 Goodbye.</w:t>
      </w:r>
    </w:p>
    <w:p>
      <w:pPr>
        <w:pStyle w:val="26"/>
        <w:rPr>
          <w:kern w:val="2"/>
        </w:rPr>
      </w:pPr>
    </w:p>
    <w:p>
      <w:pPr>
        <w:pStyle w:val="26"/>
        <w:rPr>
          <w:kern w:val="2"/>
        </w:rPr>
      </w:pPr>
      <w:r>
        <w:rPr>
          <w:kern w:val="2"/>
        </w:rPr>
        <w:t>[root@linuxprobe ~]# ftp 192.168.10.10</w:t>
      </w:r>
    </w:p>
    <w:p>
      <w:pPr>
        <w:pStyle w:val="26"/>
        <w:rPr>
          <w:kern w:val="2"/>
        </w:rPr>
      </w:pPr>
      <w:r>
        <w:rPr>
          <w:kern w:val="2"/>
        </w:rPr>
        <w:t>Connected to 192.168.10.10 (192.168.10.10).</w:t>
      </w:r>
    </w:p>
    <w:p>
      <w:pPr>
        <w:pStyle w:val="26"/>
        <w:rPr>
          <w:kern w:val="2"/>
        </w:rPr>
      </w:pPr>
      <w:r>
        <w:rPr>
          <w:kern w:val="2"/>
        </w:rPr>
        <w:t>220 (vsFTPd 3.0.2)</w:t>
      </w:r>
    </w:p>
    <w:p>
      <w:pPr>
        <w:pStyle w:val="26"/>
        <w:rPr>
          <w:kern w:val="2"/>
        </w:rPr>
      </w:pPr>
      <w:r>
        <w:rPr>
          <w:kern w:val="2"/>
        </w:rPr>
        <w:t>Name (192.168.10.10:root): </w:t>
      </w:r>
      <w:r>
        <w:rPr>
          <w:b/>
          <w:bCs/>
          <w:kern w:val="2"/>
        </w:rPr>
        <w:t>zhangsan</w:t>
      </w:r>
    </w:p>
    <w:p>
      <w:pPr>
        <w:pStyle w:val="26"/>
        <w:rPr>
          <w:kern w:val="2"/>
        </w:rPr>
      </w:pPr>
      <w:r>
        <w:rPr>
          <w:kern w:val="2"/>
        </w:rPr>
        <w:t>331 Please specify the password.</w:t>
      </w:r>
    </w:p>
    <w:p>
      <w:pPr>
        <w:pStyle w:val="26"/>
        <w:rPr>
          <w:kern w:val="2"/>
        </w:rPr>
      </w:pPr>
      <w:r>
        <w:rPr>
          <w:kern w:val="2"/>
        </w:rPr>
        <w:t>Password:</w:t>
      </w:r>
      <w:r>
        <w:rPr>
          <w:rStyle w:val="18"/>
          <w:rFonts w:hint="eastAsia"/>
          <w:kern w:val="2"/>
          <w:sz w:val="16"/>
        </w:rPr>
        <w:t>此处输入虚拟用户的密码</w:t>
      </w:r>
    </w:p>
    <w:p>
      <w:pPr>
        <w:pStyle w:val="26"/>
        <w:rPr>
          <w:kern w:val="2"/>
        </w:rPr>
      </w:pPr>
      <w:r>
        <w:rPr>
          <w:kern w:val="2"/>
        </w:rPr>
        <w:t>230 Login successful.</w:t>
      </w:r>
    </w:p>
    <w:p>
      <w:pPr>
        <w:pStyle w:val="26"/>
        <w:rPr>
          <w:kern w:val="2"/>
        </w:rPr>
      </w:pPr>
      <w:r>
        <w:rPr>
          <w:kern w:val="2"/>
        </w:rPr>
        <w:t>Remote system type is UNIX.</w:t>
      </w:r>
    </w:p>
    <w:p>
      <w:pPr>
        <w:pStyle w:val="26"/>
        <w:rPr>
          <w:kern w:val="2"/>
        </w:rPr>
      </w:pPr>
      <w:r>
        <w:rPr>
          <w:kern w:val="2"/>
        </w:rPr>
        <w:t>Using binary mode to transfer files.</w:t>
      </w:r>
    </w:p>
    <w:p>
      <w:pPr>
        <w:pStyle w:val="26"/>
        <w:rPr>
          <w:b/>
          <w:kern w:val="2"/>
        </w:rPr>
      </w:pPr>
      <w:r>
        <w:rPr>
          <w:kern w:val="2"/>
        </w:rPr>
        <w:t>ftp&gt; </w:t>
      </w:r>
      <w:r>
        <w:rPr>
          <w:b/>
          <w:kern w:val="2"/>
        </w:rPr>
        <w:t>mkdir files</w:t>
      </w:r>
    </w:p>
    <w:p>
      <w:pPr>
        <w:pStyle w:val="26"/>
        <w:rPr>
          <w:kern w:val="2"/>
        </w:rPr>
      </w:pPr>
      <w:r>
        <w:rPr>
          <w:kern w:val="2"/>
        </w:rPr>
        <w:t>257 "/files" created</w:t>
      </w:r>
    </w:p>
    <w:p>
      <w:pPr>
        <w:pStyle w:val="26"/>
        <w:rPr>
          <w:b/>
          <w:kern w:val="2"/>
        </w:rPr>
      </w:pPr>
      <w:r>
        <w:rPr>
          <w:kern w:val="2"/>
        </w:rPr>
        <w:t>ftp&gt;</w:t>
      </w:r>
      <w:r>
        <w:rPr>
          <w:b/>
          <w:kern w:val="2"/>
        </w:rPr>
        <w:t> rename files database</w:t>
      </w:r>
    </w:p>
    <w:p>
      <w:pPr>
        <w:pStyle w:val="26"/>
        <w:rPr>
          <w:kern w:val="2"/>
        </w:rPr>
      </w:pPr>
      <w:r>
        <w:rPr>
          <w:kern w:val="2"/>
        </w:rPr>
        <w:t>350 Ready for RNTO.</w:t>
      </w:r>
    </w:p>
    <w:p>
      <w:pPr>
        <w:pStyle w:val="26"/>
        <w:rPr>
          <w:kern w:val="2"/>
        </w:rPr>
      </w:pPr>
      <w:r>
        <w:rPr>
          <w:kern w:val="2"/>
        </w:rPr>
        <w:t>250 Rename successful.</w:t>
      </w:r>
    </w:p>
    <w:p>
      <w:pPr>
        <w:pStyle w:val="26"/>
        <w:rPr>
          <w:b/>
          <w:kern w:val="2"/>
        </w:rPr>
      </w:pPr>
      <w:r>
        <w:rPr>
          <w:kern w:val="2"/>
        </w:rPr>
        <w:t>ftp&gt; </w:t>
      </w:r>
      <w:r>
        <w:rPr>
          <w:b/>
          <w:kern w:val="2"/>
        </w:rPr>
        <w:t>rmdir database</w:t>
      </w:r>
    </w:p>
    <w:p>
      <w:pPr>
        <w:pStyle w:val="26"/>
        <w:rPr>
          <w:kern w:val="2"/>
        </w:rPr>
      </w:pPr>
      <w:r>
        <w:rPr>
          <w:kern w:val="2"/>
        </w:rPr>
        <w:t>250 Remove directory operation successful.</w:t>
      </w:r>
    </w:p>
    <w:p>
      <w:pPr>
        <w:pStyle w:val="26"/>
        <w:rPr>
          <w:b/>
          <w:kern w:val="2"/>
        </w:rPr>
      </w:pPr>
      <w:r>
        <w:rPr>
          <w:kern w:val="2"/>
        </w:rPr>
        <w:t>ftp&gt; </w:t>
      </w:r>
      <w:r>
        <w:rPr>
          <w:b/>
          <w:kern w:val="2"/>
        </w:rPr>
        <w:t>exit</w:t>
      </w:r>
    </w:p>
    <w:p>
      <w:pPr>
        <w:pStyle w:val="26"/>
        <w:rPr>
          <w:kern w:val="2"/>
        </w:rPr>
      </w:pPr>
      <w:r>
        <w:rPr>
          <w:kern w:val="2"/>
        </w:rPr>
        <w:t>221 Goodbye.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11.3</w:t>
            </w:r>
            <w:r>
              <w:rPr>
                <w:color w:val="000000"/>
                <w:kern w:val="2"/>
                <w:szCs w:val="21"/>
              </w:rPr>
              <w:t xml:space="preserve">  </w:t>
            </w:r>
            <w:r>
              <w:rPr>
                <w:rFonts w:hint="eastAsia"/>
                <w:color w:val="000000"/>
                <w:kern w:val="2"/>
              </w:rPr>
              <w:t>简单文件传输协议</w:t>
            </w:r>
          </w:p>
        </w:tc>
      </w:tr>
    </w:tbl>
    <w:p>
      <w:pPr>
        <w:pStyle w:val="56"/>
        <w:rPr>
          <w:kern w:val="2"/>
        </w:rPr>
      </w:pPr>
    </w:p>
    <w:p>
      <w:pPr>
        <w:rPr>
          <w:kern w:val="2"/>
        </w:rPr>
      </w:pPr>
      <w:r>
        <w:rPr>
          <w:rFonts w:hint="eastAsia"/>
          <w:color w:val="000000"/>
          <w:kern w:val="2"/>
          <w:szCs w:val="21"/>
        </w:rPr>
        <w:t>简单文件传输协议（</w:t>
      </w:r>
      <w:r>
        <w:rPr>
          <w:color w:val="000000"/>
          <w:kern w:val="2"/>
          <w:szCs w:val="21"/>
        </w:rPr>
        <w:t>Trivial File Transfer Protocol</w:t>
      </w:r>
      <w:r>
        <w:rPr>
          <w:rFonts w:hint="eastAsia"/>
          <w:color w:val="000000"/>
          <w:kern w:val="2"/>
          <w:szCs w:val="21"/>
        </w:rPr>
        <w:t>，</w:t>
      </w:r>
      <w:r>
        <w:rPr>
          <w:color w:val="000000"/>
          <w:kern w:val="2"/>
          <w:szCs w:val="21"/>
        </w:rPr>
        <w:t>TFTP</w:t>
      </w:r>
      <w:r>
        <w:rPr>
          <w:rFonts w:hint="eastAsia"/>
          <w:color w:val="000000"/>
          <w:kern w:val="2"/>
          <w:szCs w:val="21"/>
        </w:rPr>
        <w:t>）是一种基于</w:t>
      </w:r>
      <w:r>
        <w:rPr>
          <w:color w:val="000000"/>
          <w:kern w:val="2"/>
          <w:szCs w:val="21"/>
        </w:rPr>
        <w:t>UDP</w:t>
      </w:r>
      <w:r>
        <w:rPr>
          <w:rFonts w:hint="eastAsia"/>
          <w:color w:val="000000"/>
          <w:kern w:val="2"/>
          <w:szCs w:val="21"/>
        </w:rPr>
        <w:t>协议在客户端和服务器之间进行简单文件传输的协议。顾名思义，它提供不复杂、开销不大的文件传输服务（可将其当作</w:t>
      </w:r>
      <w:r>
        <w:rPr>
          <w:color w:val="000000"/>
          <w:kern w:val="2"/>
          <w:szCs w:val="21"/>
        </w:rPr>
        <w:t>FTP</w:t>
      </w:r>
      <w:r>
        <w:rPr>
          <w:rFonts w:hint="eastAsia"/>
          <w:color w:val="000000"/>
          <w:kern w:val="2"/>
          <w:szCs w:val="21"/>
        </w:rPr>
        <w:t>协议的简化版本）。</w:t>
      </w:r>
    </w:p>
    <w:p>
      <w:pPr>
        <w:rPr>
          <w:spacing w:val="6"/>
          <w:kern w:val="2"/>
        </w:rPr>
      </w:pPr>
      <w:r>
        <w:rPr>
          <w:spacing w:val="6"/>
          <w:kern w:val="2"/>
        </w:rPr>
        <w:t>TFTP</w:t>
      </w:r>
      <w:r>
        <w:rPr>
          <w:rFonts w:hint="eastAsia"/>
          <w:spacing w:val="6"/>
          <w:kern w:val="2"/>
        </w:rPr>
        <w:t>的命令功能不如</w:t>
      </w:r>
      <w:r>
        <w:rPr>
          <w:spacing w:val="6"/>
          <w:kern w:val="2"/>
        </w:rPr>
        <w:t>FTP</w:t>
      </w:r>
      <w:r>
        <w:rPr>
          <w:rFonts w:hint="eastAsia"/>
          <w:spacing w:val="6"/>
          <w:kern w:val="2"/>
        </w:rPr>
        <w:t>服务强大，甚至不能遍历目录，在安全性方面也弱于</w:t>
      </w:r>
      <w:r>
        <w:rPr>
          <w:spacing w:val="6"/>
          <w:kern w:val="2"/>
        </w:rPr>
        <w:t>FTP</w:t>
      </w:r>
      <w:r>
        <w:rPr>
          <w:rFonts w:hint="eastAsia"/>
          <w:spacing w:val="6"/>
          <w:kern w:val="2"/>
        </w:rPr>
        <w:t>服务。而且，由于</w:t>
      </w:r>
      <w:r>
        <w:rPr>
          <w:spacing w:val="6"/>
          <w:kern w:val="2"/>
        </w:rPr>
        <w:t>TFTP</w:t>
      </w:r>
      <w:r>
        <w:rPr>
          <w:rFonts w:hint="eastAsia"/>
          <w:spacing w:val="6"/>
          <w:kern w:val="2"/>
        </w:rPr>
        <w:t>在传输文件时采用的是</w:t>
      </w:r>
      <w:r>
        <w:rPr>
          <w:spacing w:val="6"/>
          <w:kern w:val="2"/>
        </w:rPr>
        <w:t>UDP</w:t>
      </w:r>
      <w:r>
        <w:rPr>
          <w:rFonts w:hint="eastAsia"/>
          <w:spacing w:val="6"/>
          <w:kern w:val="2"/>
        </w:rPr>
        <w:t>协议，占用的端口号为</w:t>
      </w:r>
      <w:r>
        <w:rPr>
          <w:spacing w:val="6"/>
          <w:kern w:val="2"/>
        </w:rPr>
        <w:t>69</w:t>
      </w:r>
      <w:r>
        <w:rPr>
          <w:rFonts w:hint="eastAsia"/>
          <w:spacing w:val="6"/>
          <w:kern w:val="2"/>
        </w:rPr>
        <w:t>，因此文件的传输过程也不像</w:t>
      </w:r>
      <w:r>
        <w:rPr>
          <w:spacing w:val="6"/>
          <w:kern w:val="2"/>
        </w:rPr>
        <w:t>FTP</w:t>
      </w:r>
      <w:r>
        <w:rPr>
          <w:rFonts w:hint="eastAsia"/>
          <w:spacing w:val="6"/>
          <w:kern w:val="2"/>
        </w:rPr>
        <w:t>协议那样可靠。但是，因为</w:t>
      </w:r>
      <w:r>
        <w:rPr>
          <w:spacing w:val="6"/>
          <w:kern w:val="2"/>
        </w:rPr>
        <w:t>TFTP</w:t>
      </w:r>
      <w:r>
        <w:rPr>
          <w:rFonts w:hint="eastAsia"/>
          <w:spacing w:val="6"/>
          <w:kern w:val="2"/>
        </w:rPr>
        <w:t>不需要客户端的权限认证，也就减少了无谓的系统和网络带宽消耗，因此在传输琐碎（</w:t>
      </w:r>
      <w:r>
        <w:rPr>
          <w:spacing w:val="6"/>
          <w:kern w:val="2"/>
        </w:rPr>
        <w:t>trivial</w:t>
      </w:r>
      <w:r>
        <w:rPr>
          <w:rFonts w:hint="eastAsia"/>
          <w:spacing w:val="6"/>
          <w:kern w:val="2"/>
        </w:rPr>
        <w:t>）不大的文件时，效率更高。</w:t>
      </w:r>
    </w:p>
    <w:p>
      <w:pPr>
        <w:rPr>
          <w:kern w:val="2"/>
        </w:rPr>
      </w:pPr>
      <w:r>
        <w:rPr>
          <w:rFonts w:hint="eastAsia"/>
          <w:kern w:val="2"/>
        </w:rPr>
        <w:t>接下来在系统上安装</w:t>
      </w:r>
      <w:r>
        <w:rPr>
          <w:kern w:val="2"/>
        </w:rPr>
        <w:t>TFTP</w:t>
      </w:r>
      <w:r>
        <w:rPr>
          <w:rFonts w:hint="eastAsia"/>
          <w:kern w:val="2"/>
        </w:rPr>
        <w:t>的软件包，进行体验。</w:t>
      </w:r>
    </w:p>
    <w:p>
      <w:pPr>
        <w:pStyle w:val="58"/>
        <w:spacing w:line="160" w:lineRule="exact"/>
        <w:rPr>
          <w:kern w:val="2"/>
        </w:rPr>
      </w:pPr>
    </w:p>
    <w:p>
      <w:pPr>
        <w:pStyle w:val="26"/>
        <w:rPr>
          <w:kern w:val="2"/>
        </w:rPr>
      </w:pPr>
      <w:r>
        <w:rPr>
          <w:kern w:val="2"/>
        </w:rPr>
        <w:t>[root@linuxprobe ~]# yum install tftp-server tftp</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Installing:</w:t>
      </w:r>
    </w:p>
    <w:p>
      <w:pPr>
        <w:pStyle w:val="26"/>
        <w:rPr>
          <w:kern w:val="2"/>
        </w:rPr>
      </w:pPr>
      <w:r>
        <w:rPr>
          <w:kern w:val="2"/>
        </w:rPr>
        <w:t> tftp x86</w:t>
      </w:r>
      <w:r>
        <w:rPr>
          <w:rFonts w:ascii="宋体"/>
          <w:kern w:val="2"/>
        </w:rPr>
        <w:t>_</w:t>
      </w:r>
      <w:r>
        <w:rPr>
          <w:kern w:val="2"/>
        </w:rPr>
        <w:t>64 5.2-11.el7 rhel 35 k</w:t>
      </w:r>
    </w:p>
    <w:p>
      <w:pPr>
        <w:pStyle w:val="26"/>
        <w:rPr>
          <w:kern w:val="2"/>
        </w:rPr>
      </w:pPr>
      <w:r>
        <w:rPr>
          <w:kern w:val="2"/>
        </w:rPr>
        <w:t> tftp-server x86</w:t>
      </w:r>
      <w:r>
        <w:rPr>
          <w:rFonts w:ascii="宋体"/>
          <w:kern w:val="2"/>
        </w:rPr>
        <w:t>_</w:t>
      </w:r>
      <w:r>
        <w:rPr>
          <w:kern w:val="2"/>
        </w:rPr>
        <w:t>64 5.2-11.el7 rhel 44 k</w:t>
      </w:r>
    </w:p>
    <w:p>
      <w:pPr>
        <w:pStyle w:val="26"/>
        <w:rPr>
          <w:kern w:val="2"/>
        </w:rPr>
      </w:pPr>
      <w:r>
        <w:rPr>
          <w:kern w:val="2"/>
        </w:rPr>
        <w:t>Installing for dependencies:</w:t>
      </w:r>
    </w:p>
    <w:p>
      <w:pPr>
        <w:pStyle w:val="26"/>
        <w:rPr>
          <w:kern w:val="2"/>
        </w:rPr>
      </w:pPr>
      <w:r>
        <w:rPr>
          <w:kern w:val="2"/>
        </w:rPr>
        <w:t> xinetd x86</w:t>
      </w:r>
      <w:r>
        <w:rPr>
          <w:rFonts w:ascii="宋体"/>
          <w:kern w:val="2"/>
        </w:rPr>
        <w:t>_</w:t>
      </w:r>
      <w:r>
        <w:rPr>
          <w:kern w:val="2"/>
        </w:rPr>
        <w:t>64 2:2.3.15-12.el7 rhel 128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2 Packages (+1 Dependent package)</w:t>
      </w:r>
    </w:p>
    <w:p>
      <w:pPr>
        <w:pStyle w:val="26"/>
        <w:rPr>
          <w:kern w:val="2"/>
        </w:rPr>
      </w:pPr>
      <w:r>
        <w:rPr>
          <w:kern w:val="2"/>
        </w:rPr>
        <w:t>Total download size: 207 k</w:t>
      </w:r>
    </w:p>
    <w:p>
      <w:pPr>
        <w:pStyle w:val="26"/>
        <w:rPr>
          <w:kern w:val="2"/>
        </w:rPr>
      </w:pPr>
      <w:r>
        <w:rPr>
          <w:kern w:val="2"/>
        </w:rPr>
        <w:t>Installed size: 373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Installed:</w:t>
      </w:r>
    </w:p>
    <w:p>
      <w:pPr>
        <w:pStyle w:val="26"/>
        <w:rPr>
          <w:kern w:val="2"/>
        </w:rPr>
      </w:pPr>
      <w:r>
        <w:rPr>
          <w:kern w:val="2"/>
        </w:rPr>
        <w:t> tftp.x86</w:t>
      </w:r>
      <w:r>
        <w:rPr>
          <w:rFonts w:ascii="宋体"/>
          <w:kern w:val="2"/>
        </w:rPr>
        <w:t>_</w:t>
      </w:r>
      <w:r>
        <w:rPr>
          <w:kern w:val="2"/>
        </w:rPr>
        <w:t>64 0:5.2-11.el7 tftp-server.x86</w:t>
      </w:r>
      <w:r>
        <w:rPr>
          <w:rFonts w:ascii="宋体"/>
          <w:kern w:val="2"/>
        </w:rPr>
        <w:t>_</w:t>
      </w:r>
      <w:r>
        <w:rPr>
          <w:kern w:val="2"/>
        </w:rPr>
        <w:t>64 0:5.2-11.el7 </w:t>
      </w:r>
    </w:p>
    <w:p>
      <w:pPr>
        <w:pStyle w:val="26"/>
        <w:rPr>
          <w:kern w:val="2"/>
        </w:rPr>
      </w:pPr>
      <w:r>
        <w:rPr>
          <w:kern w:val="2"/>
        </w:rPr>
        <w:t>Dependency Installed:</w:t>
      </w:r>
    </w:p>
    <w:p>
      <w:pPr>
        <w:pStyle w:val="26"/>
        <w:rPr>
          <w:kern w:val="2"/>
        </w:rPr>
      </w:pPr>
      <w:r>
        <w:rPr>
          <w:kern w:val="2"/>
        </w:rPr>
        <w:t> xinetd.x86</w:t>
      </w:r>
      <w:r>
        <w:rPr>
          <w:rFonts w:ascii="宋体"/>
          <w:kern w:val="2"/>
        </w:rPr>
        <w:t>_</w:t>
      </w:r>
      <w:r>
        <w:rPr>
          <w:kern w:val="2"/>
        </w:rPr>
        <w:t>64 2:2.3.15-12.el7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在</w:t>
      </w:r>
      <w:r>
        <w:rPr>
          <w:color w:val="000000"/>
          <w:spacing w:val="-2"/>
          <w:kern w:val="2"/>
          <w:szCs w:val="21"/>
        </w:rPr>
        <w:t>RHEL 7</w:t>
      </w:r>
      <w:r>
        <w:rPr>
          <w:rFonts w:hint="eastAsia"/>
          <w:color w:val="000000"/>
          <w:spacing w:val="-2"/>
          <w:kern w:val="2"/>
          <w:szCs w:val="21"/>
        </w:rPr>
        <w:t>系统中，</w:t>
      </w:r>
      <w:r>
        <w:rPr>
          <w:color w:val="000000"/>
          <w:spacing w:val="-2"/>
          <w:kern w:val="2"/>
          <w:szCs w:val="21"/>
        </w:rPr>
        <w:t>TFTP</w:t>
      </w:r>
      <w:r>
        <w:rPr>
          <w:rFonts w:hint="eastAsia"/>
          <w:color w:val="000000"/>
          <w:spacing w:val="-2"/>
          <w:kern w:val="2"/>
          <w:szCs w:val="21"/>
        </w:rPr>
        <w:t>服务是使用</w:t>
      </w:r>
      <w:r>
        <w:rPr>
          <w:color w:val="000000"/>
          <w:spacing w:val="-2"/>
          <w:kern w:val="2"/>
          <w:szCs w:val="21"/>
        </w:rPr>
        <w:t>xinetd</w:t>
      </w:r>
      <w:r>
        <w:rPr>
          <w:rFonts w:hint="eastAsia"/>
          <w:color w:val="000000"/>
          <w:spacing w:val="-2"/>
          <w:kern w:val="2"/>
          <w:szCs w:val="21"/>
        </w:rPr>
        <w:t>服务程序来管理的。</w:t>
      </w:r>
      <w:r>
        <w:rPr>
          <w:color w:val="000000"/>
          <w:spacing w:val="-2"/>
          <w:kern w:val="2"/>
          <w:szCs w:val="21"/>
        </w:rPr>
        <w:t>xinetd</w:t>
      </w:r>
      <w:r>
        <w:rPr>
          <w:rFonts w:hint="eastAsia"/>
          <w:color w:val="000000"/>
          <w:spacing w:val="-2"/>
          <w:kern w:val="2"/>
          <w:szCs w:val="21"/>
        </w:rPr>
        <w:t>服务可以用来管理多种轻量级的网络服务，而且具有强大的日志功能。简单来说，在安装</w:t>
      </w:r>
      <w:r>
        <w:rPr>
          <w:color w:val="000000"/>
          <w:spacing w:val="-2"/>
          <w:kern w:val="2"/>
          <w:szCs w:val="21"/>
        </w:rPr>
        <w:t>TFTP</w:t>
      </w:r>
      <w:r>
        <w:rPr>
          <w:rFonts w:hint="eastAsia"/>
          <w:color w:val="000000"/>
          <w:spacing w:val="-2"/>
          <w:kern w:val="2"/>
          <w:szCs w:val="21"/>
        </w:rPr>
        <w:t>软件包后，还需要在</w:t>
      </w:r>
      <w:r>
        <w:rPr>
          <w:color w:val="000000"/>
          <w:spacing w:val="-2"/>
          <w:kern w:val="2"/>
          <w:szCs w:val="21"/>
        </w:rPr>
        <w:t>xinetd</w:t>
      </w:r>
      <w:r>
        <w:rPr>
          <w:rFonts w:hint="eastAsia"/>
          <w:color w:val="000000"/>
          <w:spacing w:val="-2"/>
          <w:kern w:val="2"/>
          <w:szCs w:val="21"/>
        </w:rPr>
        <w:t>服务程序中将其开启，把默认的禁用（</w:t>
      </w:r>
      <w:r>
        <w:rPr>
          <w:color w:val="000000"/>
          <w:spacing w:val="-2"/>
          <w:kern w:val="2"/>
          <w:szCs w:val="21"/>
        </w:rPr>
        <w:t>disable</w:t>
      </w:r>
      <w:r>
        <w:rPr>
          <w:rFonts w:hint="eastAsia"/>
          <w:color w:val="000000"/>
          <w:spacing w:val="-2"/>
          <w:kern w:val="2"/>
          <w:szCs w:val="21"/>
        </w:rPr>
        <w:t>）参数修改为</w:t>
      </w:r>
      <w:r>
        <w:rPr>
          <w:color w:val="000000"/>
          <w:spacing w:val="-2"/>
          <w:kern w:val="2"/>
          <w:szCs w:val="21"/>
        </w:rPr>
        <w:t>no</w:t>
      </w:r>
      <w:r>
        <w:rPr>
          <w:rFonts w:hint="eastAsia"/>
          <w:color w:val="000000"/>
          <w:spacing w:val="-2"/>
          <w:kern w:val="2"/>
          <w:szCs w:val="21"/>
        </w:rPr>
        <w:t>：</w:t>
      </w:r>
    </w:p>
    <w:p>
      <w:pPr>
        <w:pStyle w:val="58"/>
        <w:spacing w:line="160" w:lineRule="exact"/>
        <w:rPr>
          <w:kern w:val="2"/>
        </w:rPr>
      </w:pPr>
    </w:p>
    <w:p>
      <w:pPr>
        <w:pStyle w:val="26"/>
        <w:rPr>
          <w:kern w:val="2"/>
        </w:rPr>
      </w:pPr>
      <w:r>
        <w:rPr>
          <w:kern w:val="2"/>
        </w:rPr>
        <w:t>[root@linuxprobe ~]# vim /etc/xinetd.d/tftp</w:t>
      </w:r>
    </w:p>
    <w:p>
      <w:pPr>
        <w:pStyle w:val="26"/>
        <w:rPr>
          <w:kern w:val="2"/>
        </w:rPr>
      </w:pPr>
      <w:r>
        <w:rPr>
          <w:kern w:val="2"/>
        </w:rPr>
        <w:t>service tftp</w:t>
      </w:r>
    </w:p>
    <w:p>
      <w:pPr>
        <w:pStyle w:val="26"/>
        <w:rPr>
          <w:kern w:val="2"/>
        </w:rPr>
      </w:pPr>
      <w:r>
        <w:rPr>
          <w:kern w:val="2"/>
        </w:rPr>
        <w:t>{</w:t>
      </w:r>
    </w:p>
    <w:p>
      <w:pPr>
        <w:pStyle w:val="26"/>
        <w:rPr>
          <w:kern w:val="2"/>
        </w:rPr>
      </w:pPr>
      <w:r>
        <w:rPr>
          <w:kern w:val="2"/>
        </w:rPr>
        <w:t>        socket</w:t>
      </w:r>
      <w:r>
        <w:rPr>
          <w:rFonts w:ascii="宋体"/>
          <w:kern w:val="2"/>
        </w:rPr>
        <w:t>_</w:t>
      </w:r>
      <w:r>
        <w:rPr>
          <w:kern w:val="2"/>
        </w:rPr>
        <w:t>type             = dgram</w:t>
      </w:r>
    </w:p>
    <w:p>
      <w:pPr>
        <w:pStyle w:val="26"/>
        <w:rPr>
          <w:kern w:val="2"/>
        </w:rPr>
      </w:pPr>
      <w:r>
        <w:rPr>
          <w:kern w:val="2"/>
        </w:rPr>
        <w:t>        protocol                = udp</w:t>
      </w:r>
    </w:p>
    <w:p>
      <w:pPr>
        <w:pStyle w:val="26"/>
        <w:rPr>
          <w:kern w:val="2"/>
        </w:rPr>
      </w:pPr>
      <w:r>
        <w:rPr>
          <w:kern w:val="2"/>
        </w:rPr>
        <w:t>        wait                    = yes</w:t>
      </w:r>
    </w:p>
    <w:p>
      <w:pPr>
        <w:pStyle w:val="26"/>
        <w:rPr>
          <w:kern w:val="2"/>
        </w:rPr>
      </w:pPr>
      <w:r>
        <w:rPr>
          <w:kern w:val="2"/>
        </w:rPr>
        <w:t>        user                    = root</w:t>
      </w:r>
    </w:p>
    <w:p>
      <w:pPr>
        <w:pStyle w:val="26"/>
        <w:rPr>
          <w:kern w:val="2"/>
        </w:rPr>
      </w:pPr>
      <w:r>
        <w:rPr>
          <w:kern w:val="2"/>
        </w:rPr>
        <w:t>        server                  = /usr/sbin/in.tftpd</w:t>
      </w:r>
    </w:p>
    <w:p>
      <w:pPr>
        <w:pStyle w:val="26"/>
        <w:rPr>
          <w:kern w:val="2"/>
        </w:rPr>
      </w:pPr>
      <w:r>
        <w:rPr>
          <w:kern w:val="2"/>
        </w:rPr>
        <w:t>        server</w:t>
      </w:r>
      <w:r>
        <w:rPr>
          <w:rFonts w:ascii="宋体"/>
          <w:kern w:val="2"/>
        </w:rPr>
        <w:t>_</w:t>
      </w:r>
      <w:r>
        <w:rPr>
          <w:kern w:val="2"/>
        </w:rPr>
        <w:t>args             = -s /var/lib/tftpboot</w:t>
      </w:r>
    </w:p>
    <w:p>
      <w:pPr>
        <w:pStyle w:val="26"/>
        <w:rPr>
          <w:kern w:val="2"/>
        </w:rPr>
      </w:pPr>
      <w:r>
        <w:rPr>
          <w:kern w:val="2"/>
        </w:rPr>
        <w:t>        </w:t>
      </w:r>
      <w:r>
        <w:rPr>
          <w:b/>
          <w:bCs/>
          <w:kern w:val="2"/>
        </w:rPr>
        <w:t>disable                 = no</w:t>
      </w:r>
    </w:p>
    <w:p>
      <w:pPr>
        <w:pStyle w:val="26"/>
        <w:rPr>
          <w:kern w:val="2"/>
        </w:rPr>
      </w:pPr>
      <w:r>
        <w:rPr>
          <w:kern w:val="2"/>
        </w:rPr>
        <w:t>        per</w:t>
      </w:r>
      <w:r>
        <w:rPr>
          <w:rFonts w:ascii="宋体"/>
          <w:kern w:val="2"/>
        </w:rPr>
        <w:t>_</w:t>
      </w:r>
      <w:r>
        <w:rPr>
          <w:kern w:val="2"/>
        </w:rPr>
        <w:t>source              = 11</w:t>
      </w:r>
    </w:p>
    <w:p>
      <w:pPr>
        <w:pStyle w:val="26"/>
        <w:rPr>
          <w:kern w:val="2"/>
        </w:rPr>
      </w:pPr>
      <w:r>
        <w:rPr>
          <w:kern w:val="2"/>
        </w:rPr>
        <w:t>        cps                     = 100 2</w:t>
      </w:r>
    </w:p>
    <w:p>
      <w:pPr>
        <w:pStyle w:val="26"/>
        <w:rPr>
          <w:kern w:val="2"/>
        </w:rPr>
      </w:pPr>
      <w:r>
        <w:rPr>
          <w:kern w:val="2"/>
        </w:rPr>
        <w:t>        flags                   = IPv4</w:t>
      </w:r>
    </w:p>
    <w:p>
      <w:pPr>
        <w:rPr>
          <w:rFonts w:ascii="Courier New" w:hAnsi="Courier New" w:cs="Courier New"/>
          <w:sz w:val="16"/>
          <w:szCs w:val="16"/>
        </w:rPr>
      </w:pPr>
      <w:r>
        <w:rPr>
          <w:rFonts w:ascii="Courier New" w:hAnsi="Courier New" w:cs="Courier New"/>
          <w:sz w:val="16"/>
          <w:szCs w:val="16"/>
        </w:rPr>
        <w:t>}</w:t>
      </w:r>
    </w:p>
    <w:p>
      <w:pPr>
        <w:pStyle w:val="59"/>
        <w:spacing w:after="90"/>
        <w:rPr>
          <w:kern w:val="2"/>
        </w:rPr>
      </w:pPr>
    </w:p>
    <w:p>
      <w:pPr>
        <w:rPr>
          <w:kern w:val="2"/>
        </w:rPr>
      </w:pPr>
      <w:r>
        <w:rPr>
          <w:rFonts w:hint="eastAsia"/>
          <w:color w:val="000000"/>
          <w:kern w:val="2"/>
          <w:szCs w:val="21"/>
        </w:rPr>
        <w:t>然后，重启</w:t>
      </w:r>
      <w:r>
        <w:rPr>
          <w:color w:val="000000"/>
          <w:kern w:val="2"/>
          <w:szCs w:val="21"/>
        </w:rPr>
        <w:t>xinetd</w:t>
      </w:r>
      <w:r>
        <w:rPr>
          <w:rFonts w:hint="eastAsia"/>
          <w:color w:val="000000"/>
          <w:kern w:val="2"/>
          <w:szCs w:val="21"/>
        </w:rPr>
        <w:t>服务并将它添加到系统的开机启动项中，以确保</w:t>
      </w:r>
      <w:r>
        <w:rPr>
          <w:color w:val="000000"/>
          <w:kern w:val="2"/>
          <w:szCs w:val="21"/>
        </w:rPr>
        <w:t>TFTP</w:t>
      </w:r>
      <w:r>
        <w:rPr>
          <w:rFonts w:hint="eastAsia"/>
          <w:color w:val="000000"/>
          <w:kern w:val="2"/>
          <w:szCs w:val="21"/>
        </w:rPr>
        <w:t>服务在系统重启后依然处于运行状态。考虑到有些系统的防火墙默认没有允许</w:t>
      </w:r>
      <w:r>
        <w:rPr>
          <w:color w:val="000000"/>
          <w:kern w:val="2"/>
          <w:szCs w:val="21"/>
        </w:rPr>
        <w:t>UDP</w:t>
      </w:r>
      <w:r>
        <w:rPr>
          <w:rFonts w:hint="eastAsia"/>
          <w:color w:val="000000"/>
          <w:kern w:val="2"/>
          <w:szCs w:val="21"/>
        </w:rPr>
        <w:t>协议的</w:t>
      </w:r>
      <w:r>
        <w:rPr>
          <w:color w:val="000000"/>
          <w:kern w:val="2"/>
          <w:szCs w:val="21"/>
        </w:rPr>
        <w:t>69</w:t>
      </w:r>
      <w:r>
        <w:rPr>
          <w:rFonts w:hint="eastAsia"/>
          <w:color w:val="000000"/>
          <w:kern w:val="2"/>
          <w:szCs w:val="21"/>
        </w:rPr>
        <w:t>端口，因此需要手动将该端口号加入到防火墙的允许策略中：</w:t>
      </w:r>
    </w:p>
    <w:p>
      <w:pPr>
        <w:pStyle w:val="58"/>
        <w:rPr>
          <w:kern w:val="2"/>
        </w:rPr>
      </w:pPr>
    </w:p>
    <w:p>
      <w:pPr>
        <w:pStyle w:val="26"/>
        <w:rPr>
          <w:kern w:val="2"/>
        </w:rPr>
      </w:pPr>
      <w:r>
        <w:rPr>
          <w:kern w:val="2"/>
        </w:rPr>
        <w:t>[root@linuxprobe ~]# systemctl restart xinetd</w:t>
      </w:r>
    </w:p>
    <w:p>
      <w:pPr>
        <w:pStyle w:val="26"/>
        <w:rPr>
          <w:kern w:val="2"/>
        </w:rPr>
      </w:pPr>
      <w:r>
        <w:rPr>
          <w:kern w:val="2"/>
        </w:rPr>
        <w:t>[root@linuxprobe ~]# systemctl enable xinetd</w:t>
      </w:r>
    </w:p>
    <w:p>
      <w:pPr>
        <w:pStyle w:val="26"/>
        <w:rPr>
          <w:kern w:val="2"/>
        </w:rPr>
      </w:pPr>
      <w:r>
        <w:rPr>
          <w:kern w:val="2"/>
        </w:rPr>
        <w:t>[root@linuxprobe ~]# firewall-cmd --permanent --add-port=69/udp</w:t>
      </w:r>
    </w:p>
    <w:p>
      <w:pPr>
        <w:pStyle w:val="26"/>
        <w:rPr>
          <w:kern w:val="2"/>
        </w:rPr>
      </w:pPr>
      <w:r>
        <w:rPr>
          <w:kern w:val="2"/>
        </w:rPr>
        <w:t>success</w:t>
      </w:r>
    </w:p>
    <w:p>
      <w:pPr>
        <w:pStyle w:val="26"/>
        <w:rPr>
          <w:kern w:val="2"/>
        </w:rPr>
      </w:pPr>
      <w:r>
        <w:rPr>
          <w:kern w:val="2"/>
        </w:rPr>
        <w:t>[root@linuxprobe ~]# firewall-cmd --reload </w:t>
      </w:r>
    </w:p>
    <w:p>
      <w:pPr>
        <w:pStyle w:val="26"/>
        <w:rPr>
          <w:kern w:val="2"/>
        </w:rPr>
      </w:pPr>
      <w:r>
        <w:rPr>
          <w:kern w:val="2"/>
        </w:rPr>
        <w:t>success</w:t>
      </w:r>
    </w:p>
    <w:p>
      <w:pPr>
        <w:pStyle w:val="59"/>
        <w:spacing w:after="90"/>
        <w:rPr>
          <w:kern w:val="2"/>
        </w:rPr>
      </w:pPr>
    </w:p>
    <w:p>
      <w:pPr>
        <w:rPr>
          <w:kern w:val="2"/>
        </w:rPr>
      </w:pPr>
      <w:r>
        <w:rPr>
          <w:color w:val="000000"/>
          <w:kern w:val="2"/>
          <w:szCs w:val="21"/>
        </w:rPr>
        <w:t>TFTP</w:t>
      </w:r>
      <w:r>
        <w:rPr>
          <w:rFonts w:hint="eastAsia"/>
          <w:color w:val="000000"/>
          <w:kern w:val="2"/>
          <w:szCs w:val="21"/>
        </w:rPr>
        <w:t>的根目录为</w:t>
      </w:r>
      <w:r>
        <w:rPr>
          <w:color w:val="000000"/>
          <w:kern w:val="2"/>
          <w:szCs w:val="21"/>
        </w:rPr>
        <w:t>/var/lib/tftpboot</w:t>
      </w:r>
      <w:r>
        <w:rPr>
          <w:rFonts w:hint="eastAsia"/>
          <w:color w:val="000000"/>
          <w:kern w:val="2"/>
          <w:szCs w:val="21"/>
        </w:rPr>
        <w:t>。我们可以使用刚安装好的</w:t>
      </w:r>
      <w:r>
        <w:rPr>
          <w:color w:val="000000"/>
          <w:kern w:val="2"/>
          <w:szCs w:val="21"/>
        </w:rPr>
        <w:t>tftp</w:t>
      </w:r>
      <w:r>
        <w:rPr>
          <w:rFonts w:hint="eastAsia"/>
          <w:color w:val="000000"/>
          <w:kern w:val="2"/>
          <w:szCs w:val="21"/>
        </w:rPr>
        <w:t>命令尝试访问其中的文件，亲身体验</w:t>
      </w:r>
      <w:r>
        <w:rPr>
          <w:color w:val="000000"/>
          <w:kern w:val="2"/>
          <w:szCs w:val="21"/>
        </w:rPr>
        <w:t>TFTP</w:t>
      </w:r>
      <w:r>
        <w:rPr>
          <w:rFonts w:hint="eastAsia"/>
          <w:color w:val="000000"/>
          <w:kern w:val="2"/>
          <w:szCs w:val="21"/>
        </w:rPr>
        <w:t>服务的文件传输过程。在使用</w:t>
      </w:r>
      <w:r>
        <w:rPr>
          <w:color w:val="000000"/>
          <w:kern w:val="2"/>
          <w:szCs w:val="21"/>
        </w:rPr>
        <w:t>tftp</w:t>
      </w:r>
      <w:r>
        <w:rPr>
          <w:rFonts w:hint="eastAsia"/>
          <w:color w:val="000000"/>
          <w:kern w:val="2"/>
          <w:szCs w:val="21"/>
        </w:rPr>
        <w:t>命令访问文件时，可能会用到表</w:t>
      </w:r>
      <w:r>
        <w:rPr>
          <w:color w:val="000000"/>
          <w:kern w:val="2"/>
          <w:szCs w:val="21"/>
        </w:rPr>
        <w:t>11-</w:t>
      </w:r>
      <w:r>
        <w:rPr>
          <w:rFonts w:hint="eastAsia"/>
          <w:color w:val="000000"/>
          <w:kern w:val="2"/>
          <w:szCs w:val="21"/>
        </w:rPr>
        <w:t>5中的参数。</w:t>
      </w:r>
    </w:p>
    <w:p>
      <w:pPr>
        <w:pStyle w:val="27"/>
        <w:rPr>
          <w:kern w:val="2"/>
        </w:rPr>
      </w:pPr>
      <w:r>
        <w:rPr>
          <w:rFonts w:hint="eastAsia"/>
          <w:kern w:val="2"/>
        </w:rPr>
        <w:t>表</w:t>
      </w:r>
      <w:r>
        <w:rPr>
          <w:kern w:val="2"/>
        </w:rPr>
        <w:t>11-</w:t>
      </w:r>
      <w:r>
        <w:rPr>
          <w:rFonts w:hint="eastAsia"/>
          <w:kern w:val="2"/>
        </w:rPr>
        <w:t>5</w:t>
      </w:r>
      <w:r>
        <w:rPr>
          <w:kern w:val="2"/>
        </w:rPr>
        <w:tab/>
      </w:r>
      <w:r>
        <w:rPr>
          <w:kern w:val="2"/>
        </w:rPr>
        <w:t>tftp</w:t>
      </w:r>
      <w:r>
        <w:rPr>
          <w:rFonts w:hint="eastAsia"/>
          <w:kern w:val="2"/>
        </w:rPr>
        <w:t>命令中可用的参数以及作用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889"/>
        <w:gridCol w:w="517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517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tcBorders>
              <w:top w:val="single" w:color="000000" w:sz="4" w:space="0"/>
            </w:tcBorders>
            <w:vAlign w:val="center"/>
          </w:tcPr>
          <w:p>
            <w:pPr>
              <w:pStyle w:val="57"/>
              <w:rPr>
                <w:kern w:val="2"/>
              </w:rPr>
            </w:pPr>
            <w:r>
              <w:rPr>
                <w:kern w:val="2"/>
              </w:rPr>
              <w:t>?</w:t>
            </w:r>
          </w:p>
        </w:tc>
        <w:tc>
          <w:tcPr>
            <w:tcW w:w="5172" w:type="dxa"/>
            <w:tcBorders>
              <w:top w:val="single" w:color="000000" w:sz="4" w:space="0"/>
            </w:tcBorders>
            <w:vAlign w:val="center"/>
          </w:tcPr>
          <w:p>
            <w:pPr>
              <w:pStyle w:val="28"/>
              <w:rPr>
                <w:kern w:val="2"/>
              </w:rPr>
            </w:pPr>
            <w:r>
              <w:rPr>
                <w:rFonts w:hint="eastAsia"/>
                <w:kern w:val="2"/>
              </w:rPr>
              <w:t>帮助信息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put</w:t>
            </w:r>
          </w:p>
        </w:tc>
        <w:tc>
          <w:tcPr>
            <w:tcW w:w="5172" w:type="dxa"/>
            <w:vAlign w:val="center"/>
          </w:tcPr>
          <w:p>
            <w:pPr>
              <w:pStyle w:val="28"/>
              <w:rPr>
                <w:kern w:val="2"/>
              </w:rPr>
            </w:pPr>
            <w:r>
              <w:rPr>
                <w:rFonts w:hint="eastAsia"/>
                <w:kern w:val="2"/>
              </w:rPr>
              <w:t>上传文件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get</w:t>
            </w:r>
          </w:p>
        </w:tc>
        <w:tc>
          <w:tcPr>
            <w:tcW w:w="5172" w:type="dxa"/>
            <w:vAlign w:val="center"/>
          </w:tcPr>
          <w:p>
            <w:pPr>
              <w:pStyle w:val="28"/>
              <w:rPr>
                <w:kern w:val="2"/>
              </w:rPr>
            </w:pPr>
            <w:r>
              <w:rPr>
                <w:rFonts w:hint="eastAsia"/>
                <w:kern w:val="2"/>
              </w:rPr>
              <w:t>下载文件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verbose</w:t>
            </w:r>
          </w:p>
        </w:tc>
        <w:tc>
          <w:tcPr>
            <w:tcW w:w="5172" w:type="dxa"/>
            <w:vAlign w:val="center"/>
          </w:tcPr>
          <w:p>
            <w:pPr>
              <w:pStyle w:val="28"/>
              <w:rPr>
                <w:kern w:val="2"/>
              </w:rPr>
            </w:pPr>
            <w:r>
              <w:rPr>
                <w:rFonts w:hint="eastAsia"/>
                <w:kern w:val="2"/>
              </w:rPr>
              <w:t>显示详细的处理信息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status</w:t>
            </w:r>
          </w:p>
        </w:tc>
        <w:tc>
          <w:tcPr>
            <w:tcW w:w="5172" w:type="dxa"/>
            <w:vAlign w:val="center"/>
          </w:tcPr>
          <w:p>
            <w:pPr>
              <w:pStyle w:val="28"/>
              <w:rPr>
                <w:kern w:val="2"/>
              </w:rPr>
            </w:pPr>
            <w:r>
              <w:rPr>
                <w:rFonts w:hint="eastAsia"/>
                <w:kern w:val="2"/>
              </w:rPr>
              <w:t>显示当前的状态信息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binary</w:t>
            </w:r>
          </w:p>
        </w:tc>
        <w:tc>
          <w:tcPr>
            <w:tcW w:w="5172" w:type="dxa"/>
            <w:vAlign w:val="center"/>
          </w:tcPr>
          <w:p>
            <w:pPr>
              <w:pStyle w:val="28"/>
              <w:rPr>
                <w:kern w:val="2"/>
              </w:rPr>
            </w:pPr>
            <w:r>
              <w:rPr>
                <w:rFonts w:hint="eastAsia"/>
                <w:kern w:val="2"/>
              </w:rPr>
              <w:t>使用二进制进行传输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ascii</w:t>
            </w:r>
          </w:p>
        </w:tc>
        <w:tc>
          <w:tcPr>
            <w:tcW w:w="5172" w:type="dxa"/>
            <w:vAlign w:val="center"/>
          </w:tcPr>
          <w:p>
            <w:pPr>
              <w:pStyle w:val="28"/>
              <w:rPr>
                <w:kern w:val="2"/>
              </w:rPr>
            </w:pPr>
            <w:r>
              <w:rPr>
                <w:rFonts w:hint="eastAsia"/>
                <w:kern w:val="2"/>
              </w:rPr>
              <w:t>使用</w:t>
            </w:r>
            <w:r>
              <w:rPr>
                <w:kern w:val="2"/>
              </w:rPr>
              <w:t>ASCII</w:t>
            </w:r>
            <w:r>
              <w:rPr>
                <w:rFonts w:hint="eastAsia"/>
                <w:kern w:val="2"/>
              </w:rPr>
              <w:t>码进行传输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timeout</w:t>
            </w:r>
          </w:p>
        </w:tc>
        <w:tc>
          <w:tcPr>
            <w:tcW w:w="5172" w:type="dxa"/>
            <w:vAlign w:val="center"/>
          </w:tcPr>
          <w:p>
            <w:pPr>
              <w:pStyle w:val="28"/>
              <w:rPr>
                <w:kern w:val="2"/>
              </w:rPr>
            </w:pPr>
            <w:r>
              <w:rPr>
                <w:rFonts w:hint="eastAsia"/>
                <w:kern w:val="2"/>
              </w:rPr>
              <w:t>设置重传的超时时间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889" w:type="dxa"/>
            <w:vAlign w:val="center"/>
          </w:tcPr>
          <w:p>
            <w:pPr>
              <w:pStyle w:val="57"/>
              <w:rPr>
                <w:kern w:val="2"/>
              </w:rPr>
            </w:pPr>
            <w:r>
              <w:rPr>
                <w:kern w:val="2"/>
              </w:rPr>
              <w:t>quit</w:t>
            </w:r>
          </w:p>
        </w:tc>
        <w:tc>
          <w:tcPr>
            <w:tcW w:w="5172" w:type="dxa"/>
            <w:vAlign w:val="center"/>
          </w:tcPr>
          <w:p>
            <w:pPr>
              <w:pStyle w:val="28"/>
              <w:rPr>
                <w:kern w:val="2"/>
              </w:rPr>
            </w:pPr>
            <w:r>
              <w:rPr>
                <w:rFonts w:hint="eastAsia"/>
                <w:kern w:val="2"/>
              </w:rPr>
              <w:t>退出</w:t>
            </w:r>
          </w:p>
        </w:tc>
      </w:tr>
    </w:tbl>
    <w:p>
      <w:pPr>
        <w:pStyle w:val="29"/>
        <w:rPr>
          <w:kern w:val="2"/>
        </w:rPr>
      </w:pPr>
    </w:p>
    <w:p>
      <w:pPr>
        <w:pStyle w:val="58"/>
        <w:rPr>
          <w:kern w:val="2"/>
        </w:rPr>
      </w:pPr>
    </w:p>
    <w:p>
      <w:pPr>
        <w:pStyle w:val="26"/>
        <w:rPr>
          <w:kern w:val="2"/>
        </w:rPr>
      </w:pPr>
      <w:r>
        <w:rPr>
          <w:kern w:val="2"/>
        </w:rPr>
        <w:t>[root@linuxprobe ~]# echo "i love linux" &gt; /var/lib/tftpboot/readme.txt</w:t>
      </w:r>
    </w:p>
    <w:p>
      <w:pPr>
        <w:pStyle w:val="26"/>
        <w:rPr>
          <w:kern w:val="2"/>
        </w:rPr>
      </w:pPr>
      <w:r>
        <w:rPr>
          <w:kern w:val="2"/>
        </w:rPr>
        <w:t>[root@linuxprobe ~]# tftp 192.168.10.10</w:t>
      </w:r>
    </w:p>
    <w:p>
      <w:pPr>
        <w:pStyle w:val="26"/>
        <w:rPr>
          <w:kern w:val="2"/>
        </w:rPr>
      </w:pPr>
      <w:r>
        <w:rPr>
          <w:kern w:val="2"/>
        </w:rPr>
        <w:t>tftp&gt; get readme.txt</w:t>
      </w:r>
    </w:p>
    <w:p>
      <w:pPr>
        <w:pStyle w:val="26"/>
        <w:rPr>
          <w:kern w:val="2"/>
        </w:rPr>
      </w:pPr>
      <w:r>
        <w:rPr>
          <w:kern w:val="2"/>
        </w:rPr>
        <w:t>tftp&gt; quit</w:t>
      </w:r>
    </w:p>
    <w:p>
      <w:pPr>
        <w:pStyle w:val="26"/>
        <w:rPr>
          <w:kern w:val="2"/>
        </w:rPr>
      </w:pPr>
      <w:r>
        <w:rPr>
          <w:kern w:val="2"/>
        </w:rPr>
        <w:t>[root@linuxprobe ~]# ls</w:t>
      </w:r>
    </w:p>
    <w:p>
      <w:pPr>
        <w:pStyle w:val="26"/>
        <w:rPr>
          <w:kern w:val="2"/>
        </w:rPr>
      </w:pPr>
      <w:r>
        <w:rPr>
          <w:kern w:val="2"/>
        </w:rPr>
        <w:t>anaconda-ks.cfg   Documents initial-setup-ks.cfg  Pictures readme.txt Videos</w:t>
      </w:r>
    </w:p>
    <w:p>
      <w:pPr>
        <w:pStyle w:val="26"/>
        <w:rPr>
          <w:kern w:val="2"/>
        </w:rPr>
      </w:pPr>
      <w:r>
        <w:rPr>
          <w:kern w:val="2"/>
        </w:rPr>
        <w:t>Desktop           Downloads Music                 Public   Templates</w:t>
      </w:r>
    </w:p>
    <w:p>
      <w:pPr>
        <w:pStyle w:val="26"/>
        <w:rPr>
          <w:kern w:val="2"/>
        </w:rPr>
      </w:pPr>
      <w:r>
        <w:rPr>
          <w:kern w:val="2"/>
        </w:rPr>
        <w:t>[root@linuxprobe ~]# cat readme.txt </w:t>
      </w:r>
    </w:p>
    <w:p>
      <w:pPr>
        <w:pStyle w:val="26"/>
        <w:rPr>
          <w:kern w:val="2"/>
        </w:rPr>
      </w:pPr>
      <w:r>
        <w:rPr>
          <w:kern w:val="2"/>
        </w:rPr>
        <w:t>i love linux</w:t>
      </w:r>
    </w:p>
    <w:p>
      <w:pPr>
        <w:pStyle w:val="59"/>
        <w:spacing w:after="90"/>
        <w:rPr>
          <w:kern w:val="2"/>
        </w:rPr>
      </w:pPr>
    </w:p>
    <w:p>
      <w:pPr>
        <w:rPr>
          <w:kern w:val="2"/>
        </w:rPr>
      </w:pPr>
      <w:r>
        <w:rPr>
          <w:rFonts w:hint="eastAsia"/>
          <w:color w:val="000000"/>
          <w:kern w:val="2"/>
          <w:szCs w:val="21"/>
        </w:rPr>
        <w:t>当然，</w:t>
      </w:r>
      <w:r>
        <w:rPr>
          <w:color w:val="000000"/>
          <w:kern w:val="2"/>
          <w:szCs w:val="21"/>
        </w:rPr>
        <w:t>TFTP</w:t>
      </w:r>
      <w:r>
        <w:rPr>
          <w:rFonts w:hint="eastAsia"/>
          <w:color w:val="000000"/>
          <w:kern w:val="2"/>
          <w:szCs w:val="21"/>
        </w:rPr>
        <w:t>服务的玩法还不止于此，第</w:t>
      </w:r>
      <w:r>
        <w:rPr>
          <w:color w:val="000000"/>
          <w:kern w:val="2"/>
          <w:szCs w:val="21"/>
        </w:rPr>
        <w:t>19</w:t>
      </w:r>
      <w:r>
        <w:rPr>
          <w:rFonts w:hint="eastAsia"/>
          <w:color w:val="000000"/>
          <w:kern w:val="2"/>
          <w:szCs w:val="21"/>
        </w:rPr>
        <w:t>章会将</w:t>
      </w:r>
      <w:r>
        <w:rPr>
          <w:color w:val="000000"/>
          <w:kern w:val="2"/>
          <w:szCs w:val="21"/>
        </w:rPr>
        <w:t>TFTP</w:t>
      </w:r>
      <w:r>
        <w:rPr>
          <w:rFonts w:hint="eastAsia"/>
          <w:color w:val="000000"/>
          <w:kern w:val="2"/>
          <w:szCs w:val="21"/>
        </w:rPr>
        <w:t>服务与其他软件相搭配，组合出一套完整的自动化部署系统方案。大家继续加油！</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．简述</w:t>
      </w:r>
      <w:r>
        <w:rPr>
          <w:kern w:val="2"/>
        </w:rPr>
        <w:t>FTP</w:t>
      </w:r>
      <w:r>
        <w:rPr>
          <w:rFonts w:hint="eastAsia"/>
          <w:kern w:val="2"/>
        </w:rPr>
        <w:t>协议的功能作用以及所占用的端口号。</w:t>
      </w:r>
    </w:p>
    <w:p>
      <w:pPr>
        <w:pStyle w:val="52"/>
      </w:pPr>
      <w:r>
        <w:rPr>
          <w:rStyle w:val="18"/>
          <w:rFonts w:hint="eastAsia"/>
        </w:rPr>
        <w:t>答：</w:t>
      </w:r>
      <w:r>
        <w:t>FTP</w:t>
      </w:r>
      <w:r>
        <w:rPr>
          <w:rFonts w:hint="eastAsia"/>
        </w:rPr>
        <w:t>是一种在互联网中进行文件传输的协议，默认使用</w:t>
      </w:r>
      <w:r>
        <w:t>20</w:t>
      </w:r>
      <w:r>
        <w:rPr>
          <w:rFonts w:hint="eastAsia"/>
        </w:rPr>
        <w:t>、</w:t>
      </w:r>
      <w:r>
        <w:t>21</w:t>
      </w:r>
      <w:r>
        <w:rPr>
          <w:rFonts w:hint="eastAsia"/>
        </w:rPr>
        <w:t>号端口，其中端口</w:t>
      </w:r>
      <w:r>
        <w:t>20</w:t>
      </w:r>
      <w:r>
        <w:rPr>
          <w:rFonts w:hint="eastAsia"/>
        </w:rPr>
        <w:t>（数据端口）用于进行数据传输，端口</w:t>
      </w:r>
      <w:r>
        <w:t>21</w:t>
      </w:r>
      <w:r>
        <w:rPr>
          <w:rFonts w:hint="eastAsia"/>
        </w:rPr>
        <w:t>（命令端口）用于接受客户端发起的相关</w:t>
      </w:r>
      <w:r>
        <w:t>FTP</w:t>
      </w:r>
      <w:r>
        <w:rPr>
          <w:rFonts w:hint="eastAsia"/>
        </w:rPr>
        <w:t>命令与参数。</w:t>
      </w:r>
    </w:p>
    <w:p>
      <w:pPr>
        <w:pStyle w:val="52"/>
      </w:pPr>
    </w:p>
    <w:p>
      <w:pPr>
        <w:pStyle w:val="43"/>
        <w:ind w:left="320" w:hanging="320"/>
        <w:rPr>
          <w:kern w:val="2"/>
        </w:rPr>
      </w:pPr>
      <w:r>
        <w:rPr>
          <w:kern w:val="2"/>
        </w:rPr>
        <w:t>2</w:t>
      </w:r>
      <w:r>
        <w:rPr>
          <w:rFonts w:hint="eastAsia"/>
          <w:kern w:val="2"/>
        </w:rPr>
        <w:t>．</w:t>
      </w:r>
      <w:r>
        <w:rPr>
          <w:kern w:val="2"/>
        </w:rPr>
        <w:t>vsftpd</w:t>
      </w:r>
      <w:r>
        <w:rPr>
          <w:rFonts w:hint="eastAsia"/>
          <w:kern w:val="2"/>
        </w:rPr>
        <w:t>服务程序提供的三种用户认证模式各自有什么特点？</w:t>
      </w:r>
    </w:p>
    <w:p>
      <w:pPr>
        <w:pStyle w:val="52"/>
      </w:pPr>
      <w:r>
        <w:rPr>
          <w:rStyle w:val="18"/>
          <w:rFonts w:hint="eastAsia"/>
        </w:rPr>
        <w:t>答：</w:t>
      </w:r>
      <w:r>
        <w:rPr>
          <w:rFonts w:hint="eastAsia"/>
        </w:rPr>
        <w:t>匿名开放模式是任何人都可以无需密码认证即可直接登录到</w:t>
      </w:r>
      <w:r>
        <w:t>FTP</w:t>
      </w:r>
      <w:r>
        <w:rPr>
          <w:rFonts w:hint="eastAsia"/>
        </w:rPr>
        <w:t>服务器的验证方式；本地用户模式是通过系统本地的账户密码信息登录到</w:t>
      </w:r>
      <w:r>
        <w:t>FTP</w:t>
      </w:r>
      <w:r>
        <w:rPr>
          <w:rFonts w:hint="eastAsia"/>
        </w:rPr>
        <w:t>服务器的认证方式；虚拟用户模式是通过创建独立的</w:t>
      </w:r>
      <w:r>
        <w:t>FTP</w:t>
      </w:r>
      <w:r>
        <w:rPr>
          <w:rFonts w:hint="eastAsia"/>
        </w:rPr>
        <w:t>用户数据库文件来进行认证并登录到</w:t>
      </w:r>
      <w:r>
        <w:t>FTP</w:t>
      </w:r>
      <w:r>
        <w:rPr>
          <w:rFonts w:hint="eastAsia"/>
        </w:rPr>
        <w:t>服务器的认证方式，相较来说它也是最安全的认证模式。</w:t>
      </w:r>
    </w:p>
    <w:p>
      <w:pPr>
        <w:pStyle w:val="52"/>
      </w:pPr>
    </w:p>
    <w:p>
      <w:pPr>
        <w:pStyle w:val="43"/>
        <w:ind w:left="320" w:hanging="320"/>
        <w:rPr>
          <w:kern w:val="2"/>
        </w:rPr>
      </w:pPr>
      <w:r>
        <w:rPr>
          <w:kern w:val="2"/>
        </w:rPr>
        <w:t>3</w:t>
      </w:r>
      <w:r>
        <w:rPr>
          <w:rFonts w:hint="eastAsia"/>
          <w:kern w:val="2"/>
        </w:rPr>
        <w:t>．</w:t>
      </w:r>
      <w:r>
        <w:rPr>
          <w:rFonts w:hint="cs"/>
          <w:kern w:val="2"/>
        </w:rPr>
        <w:t> </w:t>
      </w:r>
      <w:r>
        <w:rPr>
          <w:rFonts w:hint="eastAsia"/>
          <w:kern w:val="2"/>
        </w:rPr>
        <w:t>使用匿名开放模式登录到一台用</w:t>
      </w:r>
      <w:r>
        <w:rPr>
          <w:kern w:val="2"/>
        </w:rPr>
        <w:t>vsftpd</w:t>
      </w:r>
      <w:r>
        <w:rPr>
          <w:rFonts w:hint="eastAsia"/>
          <w:kern w:val="2"/>
        </w:rPr>
        <w:t>服务程序部署的</w:t>
      </w:r>
      <w:r>
        <w:rPr>
          <w:kern w:val="2"/>
        </w:rPr>
        <w:t>FTP</w:t>
      </w:r>
      <w:r>
        <w:rPr>
          <w:rFonts w:hint="eastAsia"/>
          <w:kern w:val="2"/>
        </w:rPr>
        <w:t>服务器上时，默认的</w:t>
      </w:r>
      <w:r>
        <w:rPr>
          <w:kern w:val="2"/>
        </w:rPr>
        <w:t>FTP</w:t>
      </w:r>
      <w:r>
        <w:rPr>
          <w:rFonts w:hint="eastAsia"/>
          <w:kern w:val="2"/>
        </w:rPr>
        <w:t>根目录是什么？</w:t>
      </w:r>
    </w:p>
    <w:p>
      <w:pPr>
        <w:pStyle w:val="52"/>
      </w:pPr>
      <w:r>
        <w:rPr>
          <w:rStyle w:val="18"/>
          <w:rFonts w:hint="eastAsia"/>
        </w:rPr>
        <w:t>答：</w:t>
      </w:r>
      <w:r>
        <w:rPr>
          <w:rFonts w:hint="eastAsia"/>
        </w:rPr>
        <w:t>使用匿名开放模式登录后的</w:t>
      </w:r>
      <w:r>
        <w:t>FTP</w:t>
      </w:r>
      <w:r>
        <w:rPr>
          <w:rFonts w:hint="eastAsia"/>
        </w:rPr>
        <w:t>根目录是</w:t>
      </w:r>
      <w:r>
        <w:t>/var/ftp</w:t>
      </w:r>
      <w:r>
        <w:rPr>
          <w:rFonts w:hint="eastAsia"/>
        </w:rPr>
        <w:t>目录，该目录内默认还会有一个名为</w:t>
      </w:r>
      <w:r>
        <w:t>pub</w:t>
      </w:r>
      <w:r>
        <w:rPr>
          <w:rFonts w:hint="eastAsia"/>
        </w:rPr>
        <w:t>的子目录。</w:t>
      </w:r>
    </w:p>
    <w:p>
      <w:pPr>
        <w:pStyle w:val="52"/>
      </w:pPr>
    </w:p>
    <w:p>
      <w:pPr>
        <w:pStyle w:val="43"/>
        <w:ind w:left="320" w:hanging="320"/>
        <w:rPr>
          <w:kern w:val="2"/>
        </w:rPr>
      </w:pPr>
      <w:r>
        <w:rPr>
          <w:kern w:val="2"/>
        </w:rPr>
        <w:t>4</w:t>
      </w:r>
      <w:r>
        <w:rPr>
          <w:rFonts w:hint="eastAsia"/>
          <w:kern w:val="2"/>
        </w:rPr>
        <w:t>．简述</w:t>
      </w:r>
      <w:r>
        <w:rPr>
          <w:kern w:val="2"/>
        </w:rPr>
        <w:t>PAM</w:t>
      </w:r>
      <w:r>
        <w:rPr>
          <w:rFonts w:hint="eastAsia"/>
          <w:kern w:val="2"/>
        </w:rPr>
        <w:t>的功能作用。</w:t>
      </w:r>
    </w:p>
    <w:p>
      <w:pPr>
        <w:pStyle w:val="52"/>
      </w:pPr>
      <w:r>
        <w:rPr>
          <w:rStyle w:val="18"/>
          <w:rFonts w:hint="eastAsia"/>
        </w:rPr>
        <w:t>答：</w:t>
      </w:r>
      <w:r>
        <w:t>PAM</w:t>
      </w:r>
      <w:r>
        <w:rPr>
          <w:rFonts w:hint="eastAsia"/>
        </w:rPr>
        <w:t>是一组安全机制的模块（插件），系统管理员可以用来轻易地调整服务程序的认证方式，而不必对应用程序进行</w:t>
      </w:r>
      <w:r>
        <w:t>过</w:t>
      </w:r>
      <w:r>
        <w:rPr>
          <w:rFonts w:hint="eastAsia"/>
        </w:rPr>
        <w:t>多修改。</w:t>
      </w:r>
    </w:p>
    <w:p>
      <w:pPr>
        <w:pStyle w:val="52"/>
        <w:jc w:val="center"/>
      </w:pPr>
    </w:p>
    <w:p>
      <w:pPr>
        <w:pStyle w:val="43"/>
        <w:ind w:left="320" w:hanging="320"/>
        <w:rPr>
          <w:kern w:val="2"/>
        </w:rPr>
      </w:pPr>
      <w:r>
        <w:rPr>
          <w:kern w:val="2"/>
        </w:rPr>
        <w:t>5</w:t>
      </w:r>
      <w:r>
        <w:rPr>
          <w:rFonts w:hint="eastAsia"/>
          <w:kern w:val="2"/>
        </w:rPr>
        <w:t>．使用虚拟用户模式登录</w:t>
      </w:r>
      <w:r>
        <w:rPr>
          <w:kern w:val="2"/>
        </w:rPr>
        <w:t>FTP</w:t>
      </w:r>
      <w:r>
        <w:rPr>
          <w:rFonts w:hint="eastAsia"/>
          <w:kern w:val="2"/>
        </w:rPr>
        <w:t>服务器的所有用户的权限都是一样的吗？</w:t>
      </w:r>
    </w:p>
    <w:p>
      <w:pPr>
        <w:pStyle w:val="52"/>
      </w:pPr>
      <w:r>
        <w:rPr>
          <w:rStyle w:val="18"/>
          <w:rFonts w:hint="eastAsia"/>
        </w:rPr>
        <w:t>答：</w:t>
      </w:r>
      <w:r>
        <w:rPr>
          <w:rFonts w:hint="eastAsia"/>
        </w:rPr>
        <w:t>不一定，可以通过分别定义用户权限文件来为每一位用户设置不同的权限。</w:t>
      </w:r>
    </w:p>
    <w:p>
      <w:pPr>
        <w:pStyle w:val="52"/>
      </w:pPr>
    </w:p>
    <w:p>
      <w:pPr>
        <w:pStyle w:val="43"/>
        <w:ind w:left="320" w:hanging="320"/>
        <w:rPr>
          <w:kern w:val="2"/>
        </w:rPr>
      </w:pPr>
      <w:r>
        <w:rPr>
          <w:kern w:val="2"/>
        </w:rPr>
        <w:t>6</w:t>
      </w:r>
      <w:r>
        <w:rPr>
          <w:rFonts w:hint="eastAsia"/>
          <w:kern w:val="2"/>
        </w:rPr>
        <w:t>．</w:t>
      </w:r>
      <w:r>
        <w:rPr>
          <w:kern w:val="2"/>
        </w:rPr>
        <w:t>TFTP</w:t>
      </w:r>
      <w:r>
        <w:rPr>
          <w:rFonts w:hint="eastAsia"/>
          <w:kern w:val="2"/>
        </w:rPr>
        <w:t>协议与</w:t>
      </w:r>
      <w:r>
        <w:rPr>
          <w:kern w:val="2"/>
        </w:rPr>
        <w:t>FTP</w:t>
      </w:r>
      <w:r>
        <w:rPr>
          <w:rFonts w:hint="eastAsia"/>
          <w:kern w:val="2"/>
        </w:rPr>
        <w:t>协议有什么不同？</w:t>
      </w:r>
    </w:p>
    <w:p>
      <w:pPr>
        <w:pStyle w:val="52"/>
      </w:pPr>
      <w:r>
        <w:rPr>
          <w:rStyle w:val="18"/>
          <w:rFonts w:hint="eastAsia"/>
        </w:rPr>
        <w:t>答：</w:t>
      </w:r>
      <w:r>
        <w:t>TFTP</w:t>
      </w:r>
      <w:r>
        <w:rPr>
          <w:rFonts w:hint="eastAsia"/>
        </w:rPr>
        <w:t>协议提供不复杂、开销不大的文件传输服务（可将其当作</w:t>
      </w:r>
      <w:r>
        <w:t>FTP</w:t>
      </w:r>
      <w:r>
        <w:rPr>
          <w:rFonts w:hint="eastAsia"/>
        </w:rPr>
        <w:t>协议的简化版本）。</w:t>
      </w:r>
    </w:p>
    <w:p>
      <w:pPr>
        <w:pStyle w:val="53"/>
        <w:pageBreakBefore/>
        <w:spacing w:after="151"/>
        <w:rPr>
          <w:kern w:val="2"/>
        </w:rPr>
      </w:pPr>
      <w:r>
        <w:rPr>
          <w:kern w:val="2"/>
          <w:sz w:val="20"/>
        </w:rPr>
        <mc:AlternateContent>
          <mc:Choice Requires="wps">
            <w:drawing>
              <wp:anchor distT="0" distB="0" distL="114300" distR="114300" simplePos="0" relativeHeight="251666432"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3" name="Line 185"/>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85" o:spid="_x0000_s1026" o:spt="20" style="position:absolute;left:0pt;margin-left:-73.5pt;margin-top:33pt;height:0pt;width:556.5pt;z-index:251666432;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OTZlaG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65408"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82" name="Rectangle 184"/>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84" o:spid="_x0000_s1026" o:spt="1" style="position:absolute;left:0pt;margin-left:159.45pt;margin-top:1.1pt;height:31.9pt;width:79.5pt;z-index:-251651072;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Dhk7ya+QEAAN8DAAAOAAAAAAAAAAEAIAAAACcBAABkcnMvZTJvRG9j&#10;LnhtbFBLBQYAAAAABgAGAFkBAACSBQAAAAA=&#10;">
                <v:fill on="t" focussize="0,0"/>
                <v:stroke on="f"/>
                <v:imagedata o:title=""/>
                <o:lock v:ext="edit" aspectratio="f"/>
              </v:rect>
            </w:pict>
          </mc:Fallback>
        </mc:AlternateContent>
      </w:r>
      <w:r>
        <w:rPr>
          <w:rFonts w:hint="eastAsia"/>
          <w:kern w:val="2"/>
        </w:rPr>
        <w:t>第12章</w:t>
      </w:r>
    </w:p>
    <w:p>
      <w:pPr>
        <w:pStyle w:val="2"/>
        <w:rPr>
          <w:rFonts w:ascii="宋体" w:hAnsi="宋体" w:eastAsia="宋体"/>
          <w:kern w:val="2"/>
        </w:rPr>
      </w:pPr>
      <w:r>
        <w:rPr>
          <w:rFonts w:hint="eastAsia" w:ascii="宋体" w:hAnsi="宋体" w:eastAsia="宋体"/>
          <w:kern w:val="2"/>
        </w:rPr>
        <w:t>使用Samba或NFS实现文件共享</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67456" behindDoc="1" locked="0" layoutInCell="1" allowOverlap="1">
                <wp:simplePos x="0" y="0"/>
                <wp:positionH relativeFrom="column">
                  <wp:posOffset>-935990</wp:posOffset>
                </wp:positionH>
                <wp:positionV relativeFrom="paragraph">
                  <wp:posOffset>15240</wp:posOffset>
                </wp:positionV>
                <wp:extent cx="7052310" cy="994410"/>
                <wp:effectExtent l="0" t="0" r="0" b="0"/>
                <wp:wrapNone/>
                <wp:docPr id="281" name="Rectangle 186"/>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86" o:spid="_x0000_s1026" o:spt="1" style="position:absolute;left:0pt;margin-left:-73.7pt;margin-top:1.2pt;height:78.3pt;width:555.3pt;z-index:-251649024;mso-width-relative:page;mso-height-relative:page;" fillcolor="#D9D9D9" filled="t" stroked="f" coordsize="21600,21600" o:gfxdata="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8tcpreAAAACgEAAA8AAAAAAAAAAQAgAAAAIgAAAGRycy9kb3du&#10;cmV2LnhtbFBLAQIUABQAAAAIAIdO4kBGTBMJ+QEAAN8DAAAOAAAAAAAAAAEAIAAAAC0BAABkcnMv&#10;ZTJvRG9jLnhtbFBLBQYAAAAABgAGAFkBAACYBQ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kern w:val="2"/>
        </w:rPr>
        <w:t>Samba</w:t>
      </w:r>
      <w:r>
        <w:rPr>
          <w:rFonts w:hint="eastAsia"/>
          <w:kern w:val="2"/>
        </w:rPr>
        <w:t>文件共享服务；</w:t>
      </w:r>
    </w:p>
    <w:p>
      <w:pPr>
        <w:pStyle w:val="55"/>
        <w:rPr>
          <w:kern w:val="2"/>
        </w:rPr>
      </w:pPr>
      <w:r>
        <w:rPr>
          <w:kern w:val="2"/>
        </w:rPr>
        <w:sym w:font="Wingdings" w:char="00D8"/>
      </w:r>
      <w:r>
        <w:rPr>
          <w:kern w:val="2"/>
        </w:rPr>
        <w:tab/>
      </w:r>
      <w:r>
        <w:rPr>
          <w:rFonts w:hint="eastAsia"/>
          <w:kern w:val="2"/>
        </w:rPr>
        <w:t>NFS（网络文件系统）；</w:t>
      </w:r>
    </w:p>
    <w:p>
      <w:pPr>
        <w:pStyle w:val="55"/>
        <w:rPr>
          <w:kern w:val="2"/>
        </w:rPr>
      </w:pPr>
      <w:r>
        <w:rPr>
          <w:kern w:val="2"/>
        </w:rPr>
        <w:sym w:font="Wingdings" w:char="00D8"/>
      </w:r>
      <w:r>
        <w:rPr>
          <w:kern w:val="2"/>
        </w:rPr>
        <w:tab/>
      </w:r>
      <w:r>
        <w:rPr>
          <w:kern w:val="2"/>
        </w:rPr>
        <w:t>autofs</w:t>
      </w:r>
      <w:r>
        <w:rPr>
          <w:rFonts w:hint="eastAsia"/>
          <w:kern w:val="2"/>
        </w:rPr>
        <w:t>自动挂载服务。</w:t>
      </w:r>
    </w:p>
    <w:p>
      <w:pPr>
        <w:rPr>
          <w:kern w:val="2"/>
        </w:rPr>
      </w:pPr>
    </w:p>
    <w:p>
      <w:pPr>
        <w:rPr>
          <w:spacing w:val="6"/>
          <w:kern w:val="2"/>
        </w:rPr>
      </w:pPr>
      <w:r>
        <w:rPr>
          <w:rFonts w:hint="eastAsia"/>
          <w:spacing w:val="6"/>
          <w:kern w:val="2"/>
        </w:rPr>
        <w:t>本章首先通过比较文件传输和文件共享这两种资源交换方式来引入</w:t>
      </w:r>
      <w:r>
        <w:rPr>
          <w:spacing w:val="6"/>
          <w:kern w:val="2"/>
        </w:rPr>
        <w:t>Samba</w:t>
      </w:r>
      <w:r>
        <w:rPr>
          <w:rFonts w:hint="eastAsia"/>
          <w:spacing w:val="6"/>
          <w:kern w:val="2"/>
        </w:rPr>
        <w:t>服务的理论知识，并介绍</w:t>
      </w:r>
      <w:r>
        <w:rPr>
          <w:spacing w:val="6"/>
          <w:kern w:val="2"/>
        </w:rPr>
        <w:t>SMB</w:t>
      </w:r>
      <w:r>
        <w:rPr>
          <w:rFonts w:hint="eastAsia"/>
          <w:spacing w:val="6"/>
          <w:kern w:val="2"/>
        </w:rPr>
        <w:t>协议与</w:t>
      </w:r>
      <w:r>
        <w:rPr>
          <w:spacing w:val="6"/>
          <w:kern w:val="2"/>
        </w:rPr>
        <w:t>Samba</w:t>
      </w:r>
      <w:r>
        <w:rPr>
          <w:rFonts w:hint="eastAsia"/>
          <w:spacing w:val="6"/>
          <w:kern w:val="2"/>
        </w:rPr>
        <w:t>服务程序的起源和发展过程。然后通过实验的方式部署文件共享服务来深入了解</w:t>
      </w:r>
      <w:r>
        <w:rPr>
          <w:spacing w:val="6"/>
          <w:kern w:val="2"/>
        </w:rPr>
        <w:t>Samba</w:t>
      </w:r>
      <w:r>
        <w:rPr>
          <w:rFonts w:hint="eastAsia"/>
          <w:spacing w:val="6"/>
          <w:kern w:val="2"/>
        </w:rPr>
        <w:t>服务中相关参数的作用，并在实验最后分别使用</w:t>
      </w:r>
      <w:r>
        <w:rPr>
          <w:spacing w:val="6"/>
          <w:kern w:val="2"/>
        </w:rPr>
        <w:t>Windows</w:t>
      </w:r>
      <w:r>
        <w:rPr>
          <w:rFonts w:hint="eastAsia"/>
          <w:spacing w:val="6"/>
          <w:kern w:val="2"/>
        </w:rPr>
        <w:t>系统和</w:t>
      </w:r>
      <w:r>
        <w:rPr>
          <w:spacing w:val="6"/>
          <w:kern w:val="2"/>
        </w:rPr>
        <w:t>Linux</w:t>
      </w:r>
      <w:r>
        <w:rPr>
          <w:rFonts w:hint="eastAsia"/>
          <w:spacing w:val="6"/>
          <w:kern w:val="2"/>
        </w:rPr>
        <w:t>系统访问共享的文件资源，确保读者彻底掌握文件共享服务的配置方法</w:t>
      </w:r>
    </w:p>
    <w:p>
      <w:pPr>
        <w:rPr>
          <w:kern w:val="2"/>
        </w:rPr>
      </w:pPr>
      <w:r>
        <w:rPr>
          <w:rFonts w:hint="eastAsia"/>
          <w:kern w:val="2"/>
        </w:rPr>
        <w:t>本章还讲解了如何配置网络文件系统（</w:t>
      </w:r>
      <w:r>
        <w:rPr>
          <w:kern w:val="2"/>
        </w:rPr>
        <w:t>Network File System</w:t>
      </w:r>
      <w:r>
        <w:rPr>
          <w:rFonts w:hint="eastAsia"/>
          <w:kern w:val="2"/>
        </w:rPr>
        <w:t>，</w:t>
      </w:r>
      <w:r>
        <w:rPr>
          <w:kern w:val="2"/>
        </w:rPr>
        <w:t>NFS</w:t>
      </w:r>
      <w:r>
        <w:rPr>
          <w:rFonts w:hint="eastAsia"/>
          <w:kern w:val="2"/>
        </w:rPr>
        <w:t>）服务来简化</w:t>
      </w:r>
      <w:r>
        <w:rPr>
          <w:kern w:val="2"/>
        </w:rPr>
        <w:t>Linux</w:t>
      </w:r>
      <w:r>
        <w:rPr>
          <w:rFonts w:hint="eastAsia"/>
          <w:kern w:val="2"/>
        </w:rPr>
        <w:t>系统之间的文件共享工作，以及通过部署</w:t>
      </w:r>
      <w:r>
        <w:rPr>
          <w:kern w:val="2"/>
        </w:rPr>
        <w:t>NFS</w:t>
      </w:r>
      <w:r>
        <w:rPr>
          <w:rFonts w:hint="eastAsia"/>
          <w:kern w:val="2"/>
        </w:rPr>
        <w:t>服务在多台</w:t>
      </w:r>
      <w:r>
        <w:rPr>
          <w:kern w:val="2"/>
        </w:rPr>
        <w:t>Linux</w:t>
      </w:r>
      <w:r>
        <w:rPr>
          <w:rFonts w:hint="eastAsia"/>
          <w:kern w:val="2"/>
        </w:rPr>
        <w:t>系统之间挂载并使用资源。在管理设备挂载信息时，使用</w:t>
      </w:r>
      <w:r>
        <w:rPr>
          <w:kern w:val="2"/>
        </w:rPr>
        <w:t>autofs</w:t>
      </w:r>
      <w:r>
        <w:rPr>
          <w:rFonts w:hint="eastAsia"/>
          <w:kern w:val="2"/>
        </w:rPr>
        <w:t>服务不仅可以正常满足设备挂载的使用需求，还能进一步提高服务器硬件资源和网络带宽的利用率。</w:t>
      </w:r>
    </w:p>
    <w:p>
      <w:pPr>
        <w:rPr>
          <w:kern w:val="2"/>
        </w:rPr>
      </w:pPr>
      <w:r>
        <w:rPr>
          <w:rFonts w:hint="eastAsia"/>
          <w:kern w:val="2"/>
        </w:rPr>
        <w:t>刘遄老师相信，当各位读者认真学习完本章内容之后，一定会深刻理解在</w:t>
      </w:r>
      <w:r>
        <w:rPr>
          <w:kern w:val="2"/>
        </w:rPr>
        <w:t>Linux</w:t>
      </w:r>
      <w:r>
        <w:rPr>
          <w:rFonts w:hint="eastAsia"/>
          <w:kern w:val="2"/>
        </w:rPr>
        <w:t>系统之间共享文件资源以及在</w:t>
      </w:r>
      <w:r>
        <w:rPr>
          <w:kern w:val="2"/>
        </w:rPr>
        <w:t>Linux</w:t>
      </w:r>
      <w:r>
        <w:rPr>
          <w:rFonts w:hint="eastAsia"/>
          <w:kern w:val="2"/>
        </w:rPr>
        <w:t>系统与</w:t>
      </w:r>
      <w:r>
        <w:rPr>
          <w:kern w:val="2"/>
        </w:rPr>
        <w:t>Windows</w:t>
      </w:r>
      <w:r>
        <w:rPr>
          <w:rFonts w:hint="eastAsia"/>
          <w:kern w:val="2"/>
        </w:rPr>
        <w:t>系统之间共享文件资源的工作机制，并彻底掌握相应的配置方法。</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12.1</w:t>
            </w:r>
            <w:r>
              <w:rPr>
                <w:color w:val="000000"/>
                <w:kern w:val="2"/>
                <w:szCs w:val="21"/>
              </w:rPr>
              <w:t xml:space="preserve">  </w:t>
            </w:r>
            <w:r>
              <w:rPr>
                <w:color w:val="000000"/>
                <w:kern w:val="2"/>
              </w:rPr>
              <w:t>Samba</w:t>
            </w:r>
            <w:r>
              <w:rPr>
                <w:rFonts w:hint="eastAsia"/>
                <w:color w:val="000000"/>
                <w:kern w:val="2"/>
              </w:rPr>
              <w:t>文件共享服务</w:t>
            </w:r>
          </w:p>
        </w:tc>
      </w:tr>
    </w:tbl>
    <w:p>
      <w:pPr>
        <w:pStyle w:val="56"/>
        <w:rPr>
          <w:kern w:val="2"/>
        </w:rPr>
      </w:pPr>
    </w:p>
    <w:p>
      <w:pPr>
        <w:rPr>
          <w:kern w:val="2"/>
        </w:rPr>
      </w:pPr>
      <w:r>
        <w:rPr>
          <w:rFonts w:hint="eastAsia"/>
          <w:color w:val="000000"/>
          <w:kern w:val="2"/>
          <w:szCs w:val="21"/>
        </w:rPr>
        <w:t>上一章讲解的</w:t>
      </w:r>
      <w:r>
        <w:rPr>
          <w:color w:val="000000"/>
          <w:kern w:val="2"/>
          <w:szCs w:val="21"/>
        </w:rPr>
        <w:t>FTP</w:t>
      </w:r>
      <w:r>
        <w:rPr>
          <w:rFonts w:hint="eastAsia"/>
          <w:color w:val="000000"/>
          <w:kern w:val="2"/>
          <w:szCs w:val="21"/>
        </w:rPr>
        <w:t>文件传输服务确实可以让主机之间的文件传输变得简单方便，但是</w:t>
      </w:r>
      <w:r>
        <w:rPr>
          <w:color w:val="000000"/>
          <w:kern w:val="2"/>
          <w:szCs w:val="21"/>
        </w:rPr>
        <w:t>FTP</w:t>
      </w:r>
      <w:r>
        <w:rPr>
          <w:rFonts w:hint="eastAsia"/>
          <w:color w:val="000000"/>
          <w:kern w:val="2"/>
          <w:szCs w:val="21"/>
        </w:rPr>
        <w:t>协议的本质是传输文件，而非共享文件，因此要想通过客户端直接在服务器上修改文件内容还是一件比较麻烦的事情。</w:t>
      </w:r>
    </w:p>
    <w:p>
      <w:pPr>
        <w:rPr>
          <w:kern w:val="2"/>
        </w:rPr>
      </w:pPr>
      <w:r>
        <w:rPr>
          <w:kern w:val="2"/>
        </w:rPr>
        <w:t>1987</w:t>
      </w:r>
      <w:r>
        <w:rPr>
          <w:rFonts w:hint="eastAsia"/>
          <w:kern w:val="2"/>
        </w:rPr>
        <w:t>年，微软公司和英特尔公司共同制定了</w:t>
      </w:r>
      <w:r>
        <w:rPr>
          <w:kern w:val="2"/>
        </w:rPr>
        <w:t>SMB</w:t>
      </w:r>
      <w:r>
        <w:rPr>
          <w:rFonts w:hint="eastAsia"/>
          <w:kern w:val="2"/>
        </w:rPr>
        <w:t>（</w:t>
      </w:r>
      <w:r>
        <w:rPr>
          <w:kern w:val="2"/>
        </w:rPr>
        <w:t>Server Messages Block</w:t>
      </w:r>
      <w:r>
        <w:rPr>
          <w:rFonts w:hint="eastAsia"/>
          <w:kern w:val="2"/>
        </w:rPr>
        <w:t>，服务器消息块）协议，旨在解决局域网内的文件或打印机等资源的共享问题，这也使得在多个主机之间共享文件变得越来越简单。到了</w:t>
      </w:r>
      <w:r>
        <w:rPr>
          <w:kern w:val="2"/>
        </w:rPr>
        <w:t>1991</w:t>
      </w:r>
      <w:r>
        <w:rPr>
          <w:rFonts w:hint="eastAsia"/>
          <w:kern w:val="2"/>
        </w:rPr>
        <w:t>年，当时还在读大学的</w:t>
      </w:r>
      <w:r>
        <w:rPr>
          <w:kern w:val="2"/>
        </w:rPr>
        <w:t>Tridgwell</w:t>
      </w:r>
      <w:r>
        <w:rPr>
          <w:rFonts w:hint="eastAsia"/>
          <w:kern w:val="2"/>
        </w:rPr>
        <w:t>为了解决</w:t>
      </w:r>
      <w:r>
        <w:rPr>
          <w:kern w:val="2"/>
        </w:rPr>
        <w:t>Linux</w:t>
      </w:r>
      <w:r>
        <w:rPr>
          <w:rFonts w:hint="eastAsia"/>
          <w:kern w:val="2"/>
        </w:rPr>
        <w:t>系统与</w:t>
      </w:r>
      <w:r>
        <w:rPr>
          <w:kern w:val="2"/>
        </w:rPr>
        <w:t>Windows</w:t>
      </w:r>
      <w:r>
        <w:rPr>
          <w:rFonts w:hint="eastAsia"/>
          <w:kern w:val="2"/>
        </w:rPr>
        <w:t>系统之间的文件共享问题，基于</w:t>
      </w:r>
      <w:r>
        <w:rPr>
          <w:kern w:val="2"/>
        </w:rPr>
        <w:t>SMB</w:t>
      </w:r>
      <w:r>
        <w:rPr>
          <w:rFonts w:hint="eastAsia"/>
          <w:kern w:val="2"/>
        </w:rPr>
        <w:t>协议开发出了</w:t>
      </w:r>
      <w:r>
        <w:rPr>
          <w:kern w:val="2"/>
        </w:rPr>
        <w:t>SMBServer</w:t>
      </w:r>
      <w:r>
        <w:rPr>
          <w:rFonts w:hint="eastAsia"/>
          <w:kern w:val="2"/>
        </w:rPr>
        <w:t>服务程序。这是一款开源的文件共享软件，经过简单配置就能够实现</w:t>
      </w:r>
      <w:r>
        <w:rPr>
          <w:kern w:val="2"/>
        </w:rPr>
        <w:t>Linux</w:t>
      </w:r>
      <w:r>
        <w:rPr>
          <w:rFonts w:hint="eastAsia"/>
          <w:kern w:val="2"/>
        </w:rPr>
        <w:t>系统与</w:t>
      </w:r>
      <w:r>
        <w:rPr>
          <w:kern w:val="2"/>
        </w:rPr>
        <w:t>Windows</w:t>
      </w:r>
      <w:r>
        <w:rPr>
          <w:rFonts w:hint="eastAsia"/>
          <w:kern w:val="2"/>
        </w:rPr>
        <w:t>系统之间的文件共享工作。当时，</w:t>
      </w:r>
      <w:r>
        <w:rPr>
          <w:kern w:val="2"/>
        </w:rPr>
        <w:t>Tridgwell</w:t>
      </w:r>
      <w:r>
        <w:rPr>
          <w:rFonts w:hint="eastAsia"/>
          <w:kern w:val="2"/>
        </w:rPr>
        <w:t>想把这款软件的名字</w:t>
      </w:r>
      <w:r>
        <w:rPr>
          <w:kern w:val="2"/>
        </w:rPr>
        <w:t>SMBServer</w:t>
      </w:r>
      <w:r>
        <w:rPr>
          <w:rFonts w:hint="eastAsia"/>
          <w:kern w:val="2"/>
        </w:rPr>
        <w:t>注册成为商标，但却被商标局以</w:t>
      </w:r>
      <w:r>
        <w:rPr>
          <w:kern w:val="2"/>
        </w:rPr>
        <w:t>SMB</w:t>
      </w:r>
      <w:r>
        <w:rPr>
          <w:rFonts w:hint="eastAsia"/>
          <w:kern w:val="2"/>
        </w:rPr>
        <w:t>是没有意义的字符而拒绝了申请。后来</w:t>
      </w:r>
      <w:r>
        <w:rPr>
          <w:kern w:val="2"/>
        </w:rPr>
        <w:t>Tridgwell</w:t>
      </w:r>
      <w:r>
        <w:rPr>
          <w:rFonts w:hint="eastAsia"/>
          <w:kern w:val="2"/>
        </w:rPr>
        <w:t>不断翻看词典，突然看到一个拉丁舞蹈的名字</w:t>
      </w:r>
      <w:r>
        <w:rPr>
          <w:rFonts w:hint="eastAsia"/>
          <w:w w:val="200"/>
          <w:kern w:val="2"/>
        </w:rPr>
        <w:t>—</w:t>
      </w:r>
      <w:r>
        <w:rPr>
          <w:kern w:val="2"/>
        </w:rPr>
        <w:t>Samba</w:t>
      </w:r>
      <w:r>
        <w:rPr>
          <w:rFonts w:hint="eastAsia"/>
          <w:kern w:val="2"/>
        </w:rPr>
        <w:t>，而且这个热情洋溢的舞蹈名字中又恰好包含了“</w:t>
      </w:r>
      <w:r>
        <w:rPr>
          <w:kern w:val="2"/>
        </w:rPr>
        <w:t>SMB</w:t>
      </w:r>
      <w:r>
        <w:rPr>
          <w:rFonts w:hint="eastAsia"/>
          <w:kern w:val="2"/>
        </w:rPr>
        <w:t>”，于是</w:t>
      </w:r>
      <w:r>
        <w:rPr>
          <w:kern w:val="2"/>
        </w:rPr>
        <w:t>Samba</w:t>
      </w:r>
      <w:r>
        <w:rPr>
          <w:rFonts w:hint="eastAsia"/>
          <w:kern w:val="2"/>
        </w:rPr>
        <w:t>服务程序的名字由此诞生（见图</w:t>
      </w:r>
      <w:r>
        <w:rPr>
          <w:kern w:val="2"/>
        </w:rPr>
        <w:t>12-1</w:t>
      </w:r>
      <w:r>
        <w:rPr>
          <w:rFonts w:hint="eastAsia"/>
          <w:kern w:val="2"/>
        </w:rPr>
        <w:t>）。</w:t>
      </w:r>
      <w:r>
        <w:rPr>
          <w:kern w:val="2"/>
        </w:rPr>
        <w:t>Samba</w:t>
      </w:r>
      <w:r>
        <w:rPr>
          <w:rFonts w:hint="eastAsia"/>
          <w:kern w:val="2"/>
        </w:rPr>
        <w:t>服务程序现在已经成为在</w:t>
      </w:r>
      <w:r>
        <w:rPr>
          <w:kern w:val="2"/>
        </w:rPr>
        <w:t>Linux</w:t>
      </w:r>
      <w:r>
        <w:rPr>
          <w:rFonts w:hint="eastAsia"/>
          <w:kern w:val="2"/>
        </w:rPr>
        <w:t>系统与</w:t>
      </w:r>
      <w:r>
        <w:rPr>
          <w:kern w:val="2"/>
        </w:rPr>
        <w:t>Windows</w:t>
      </w:r>
      <w:r>
        <w:rPr>
          <w:rFonts w:hint="eastAsia"/>
          <w:kern w:val="2"/>
        </w:rPr>
        <w:t>系统之间共享文件的最佳选择。</w:t>
      </w:r>
    </w:p>
    <w:p>
      <w:pPr>
        <w:pStyle w:val="32"/>
        <w:spacing w:before="240"/>
        <w:rPr>
          <w:kern w:val="2"/>
        </w:rPr>
      </w:pPr>
      <w:r>
        <w:rPr>
          <w:color w:val="000000"/>
          <w:kern w:val="2"/>
          <w:szCs w:val="21"/>
        </w:rPr>
        <w:drawing>
          <wp:inline distT="0" distB="0" distL="0" distR="0">
            <wp:extent cx="2148840" cy="1028700"/>
            <wp:effectExtent l="0" t="0" r="0" b="0"/>
            <wp:docPr id="159" name="图片 159" descr="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12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2148840" cy="10287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12-1  Samba</w:t>
      </w:r>
      <w:r>
        <w:rPr>
          <w:rFonts w:hint="eastAsia"/>
          <w:color w:val="000000"/>
          <w:kern w:val="2"/>
          <w:szCs w:val="21"/>
        </w:rPr>
        <w:t>服务程序的</w:t>
      </w:r>
      <w:r>
        <w:rPr>
          <w:color w:val="000000"/>
          <w:kern w:val="2"/>
          <w:szCs w:val="21"/>
        </w:rPr>
        <w:t>logo</w:t>
      </w:r>
    </w:p>
    <w:p>
      <w:pPr>
        <w:rPr>
          <w:kern w:val="2"/>
        </w:rPr>
      </w:pPr>
      <w:r>
        <w:rPr>
          <w:kern w:val="2"/>
        </w:rPr>
        <w:t>Samba</w:t>
      </w:r>
      <w:r>
        <w:rPr>
          <w:rFonts w:hint="eastAsia"/>
          <w:kern w:val="2"/>
        </w:rPr>
        <w:t>服务程序的配置方法与之前讲解的很多服务的配置方法类似，首先需要先通过</w:t>
      </w:r>
      <w:r>
        <w:rPr>
          <w:kern w:val="2"/>
        </w:rPr>
        <w:t>Yum</w:t>
      </w:r>
      <w:r>
        <w:rPr>
          <w:rFonts w:hint="eastAsia"/>
          <w:kern w:val="2"/>
        </w:rPr>
        <w:t>软件仓库来安装</w:t>
      </w:r>
      <w:r>
        <w:rPr>
          <w:kern w:val="2"/>
        </w:rPr>
        <w:t>Samba</w:t>
      </w:r>
      <w:r>
        <w:rPr>
          <w:rFonts w:hint="eastAsia"/>
          <w:kern w:val="2"/>
        </w:rPr>
        <w:t>服务程序（</w:t>
      </w:r>
      <w:r>
        <w:rPr>
          <w:kern w:val="2"/>
        </w:rPr>
        <w:t>Samba</w:t>
      </w:r>
      <w:r>
        <w:rPr>
          <w:rFonts w:hint="eastAsia"/>
          <w:kern w:val="2"/>
        </w:rPr>
        <w:t>服务程序的名字也恰巧是软件包的名字）：</w:t>
      </w:r>
    </w:p>
    <w:p>
      <w:pPr>
        <w:pStyle w:val="58"/>
        <w:rPr>
          <w:kern w:val="2"/>
        </w:rPr>
      </w:pPr>
    </w:p>
    <w:p>
      <w:pPr>
        <w:pStyle w:val="26"/>
        <w:rPr>
          <w:kern w:val="2"/>
        </w:rPr>
      </w:pPr>
      <w:r>
        <w:rPr>
          <w:kern w:val="2"/>
        </w:rPr>
        <w:t>[root@linuxprobe ~ ]# yum install samba</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Installing:</w:t>
      </w:r>
    </w:p>
    <w:p>
      <w:pPr>
        <w:pStyle w:val="26"/>
        <w:rPr>
          <w:kern w:val="2"/>
        </w:rPr>
      </w:pPr>
      <w:r>
        <w:rPr>
          <w:kern w:val="2"/>
        </w:rPr>
        <w:t> samba x86</w:t>
      </w:r>
      <w:r>
        <w:rPr>
          <w:rFonts w:ascii="宋体"/>
          <w:kern w:val="2"/>
        </w:rPr>
        <w:t>_</w:t>
      </w:r>
      <w:r>
        <w:rPr>
          <w:kern w:val="2"/>
        </w:rPr>
        <w:t>64 4.1.1-31.el7 rhel 527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527 k</w:t>
      </w:r>
    </w:p>
    <w:p>
      <w:pPr>
        <w:pStyle w:val="26"/>
        <w:rPr>
          <w:kern w:val="2"/>
        </w:rPr>
      </w:pPr>
      <w:r>
        <w:rPr>
          <w:kern w:val="2"/>
        </w:rPr>
        <w:t>Installed size: 1.5 M</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samba-4.1.1-31.el7.x86</w:t>
      </w:r>
      <w:r>
        <w:rPr>
          <w:rFonts w:ascii="宋体"/>
          <w:kern w:val="2"/>
        </w:rPr>
        <w:t>_</w:t>
      </w:r>
      <w:r>
        <w:rPr>
          <w:kern w:val="2"/>
        </w:rPr>
        <w:t>64 1/1 </w:t>
      </w:r>
    </w:p>
    <w:p>
      <w:pPr>
        <w:pStyle w:val="26"/>
        <w:rPr>
          <w:kern w:val="2"/>
        </w:rPr>
      </w:pPr>
      <w:r>
        <w:rPr>
          <w:kern w:val="2"/>
        </w:rPr>
        <w:t> Verifying : samba-4.1.1-31.el7.x86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samba.x86</w:t>
      </w:r>
      <w:r>
        <w:rPr>
          <w:rFonts w:ascii="宋体"/>
          <w:kern w:val="2"/>
        </w:rPr>
        <w:t>_</w:t>
      </w:r>
      <w:r>
        <w:rPr>
          <w:kern w:val="2"/>
        </w:rPr>
        <w:t>64 0:4.1.1-31.el7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安装完毕后打开</w:t>
      </w:r>
      <w:r>
        <w:rPr>
          <w:color w:val="000000"/>
          <w:kern w:val="2"/>
          <w:szCs w:val="21"/>
        </w:rPr>
        <w:t>Samba</w:t>
      </w:r>
      <w:r>
        <w:rPr>
          <w:rFonts w:hint="eastAsia"/>
          <w:color w:val="000000"/>
          <w:kern w:val="2"/>
          <w:szCs w:val="21"/>
        </w:rPr>
        <w:t>服务程序的主配置文件，发现竟然有</w:t>
      </w:r>
      <w:r>
        <w:rPr>
          <w:color w:val="000000"/>
          <w:kern w:val="2"/>
          <w:szCs w:val="21"/>
        </w:rPr>
        <w:t>320</w:t>
      </w:r>
      <w:r>
        <w:rPr>
          <w:rFonts w:hint="eastAsia"/>
          <w:color w:val="000000"/>
          <w:kern w:val="2"/>
          <w:szCs w:val="21"/>
        </w:rPr>
        <w:t>行之多！有没有被吓到？但仔细一看就会发现，其实大多数都是以井号（</w:t>
      </w:r>
      <w:r>
        <w:rPr>
          <w:color w:val="000000"/>
          <w:kern w:val="2"/>
          <w:szCs w:val="21"/>
        </w:rPr>
        <w:t>#</w:t>
      </w:r>
      <w:r>
        <w:rPr>
          <w:rFonts w:hint="eastAsia"/>
          <w:color w:val="000000"/>
          <w:kern w:val="2"/>
          <w:szCs w:val="21"/>
        </w:rPr>
        <w:t>）开头的注释信息行。有刘遄老师在，肯定是不会让大家去“死啃”这些内容的。</w:t>
      </w:r>
    </w:p>
    <w:p>
      <w:pPr>
        <w:pStyle w:val="58"/>
        <w:rPr>
          <w:kern w:val="2"/>
        </w:rPr>
      </w:pPr>
    </w:p>
    <w:p>
      <w:pPr>
        <w:pStyle w:val="26"/>
        <w:rPr>
          <w:kern w:val="2"/>
        </w:rPr>
      </w:pPr>
      <w:r>
        <w:rPr>
          <w:kern w:val="2"/>
        </w:rPr>
        <w:t>[root@linuxprobe ~]# cat /etc/samba/smb.conf </w:t>
      </w:r>
    </w:p>
    <w:p>
      <w:pPr>
        <w:pStyle w:val="26"/>
        <w:rPr>
          <w:spacing w:val="-2"/>
          <w:kern w:val="2"/>
        </w:rPr>
      </w:pPr>
      <w:r>
        <w:rPr>
          <w:spacing w:val="-2"/>
          <w:kern w:val="2"/>
        </w:rPr>
        <w:t># This is the main Samba configuration file. For detailed information about the</w:t>
      </w:r>
    </w:p>
    <w:p>
      <w:pPr>
        <w:pStyle w:val="26"/>
        <w:rPr>
          <w:kern w:val="2"/>
        </w:rPr>
      </w:pPr>
      <w:r>
        <w:rPr>
          <w:kern w:val="2"/>
        </w:rPr>
        <w:t># options listed here, refer to the smb.conf(5) manual page. Samba has a huge</w:t>
      </w:r>
    </w:p>
    <w:p>
      <w:pPr>
        <w:pStyle w:val="26"/>
        <w:rPr>
          <w:kern w:val="2"/>
        </w:rPr>
      </w:pPr>
      <w:r>
        <w:rPr>
          <w:kern w:val="2"/>
        </w:rPr>
        <w:t># number of configurable options, most of which are not shown in this example.</w:t>
      </w:r>
    </w:p>
    <w:p>
      <w:pPr>
        <w:pStyle w:val="26"/>
        <w:rPr>
          <w:kern w:val="2"/>
        </w:rPr>
      </w:pPr>
      <w:r>
        <w:rPr>
          <w:kern w:val="2"/>
        </w:rPr>
        <w:t>#</w:t>
      </w:r>
    </w:p>
    <w:p>
      <w:pPr>
        <w:pStyle w:val="26"/>
        <w:rPr>
          <w:kern w:val="2"/>
        </w:rPr>
      </w:pPr>
      <w:r>
        <w:rPr>
          <w:kern w:val="2"/>
        </w:rPr>
        <w:t># The Official Samba 3.2.x HOWTO and Reference Guide contains step-by-step</w:t>
      </w:r>
    </w:p>
    <w:p>
      <w:pPr>
        <w:pStyle w:val="26"/>
        <w:rPr>
          <w:kern w:val="2"/>
        </w:rPr>
      </w:pPr>
      <w:r>
        <w:rPr>
          <w:kern w:val="2"/>
        </w:rPr>
        <w:t># guides for installing, configuring, and using Samba:</w:t>
      </w:r>
    </w:p>
    <w:p>
      <w:pPr>
        <w:pStyle w:val="26"/>
        <w:rPr>
          <w:kern w:val="2"/>
        </w:rPr>
      </w:pPr>
      <w:r>
        <w:rPr>
          <w:kern w:val="2"/>
        </w:rPr>
        <w:t># http://www.samba.org/samba/docs/Samba-HOWTO-Collection.pdf</w:t>
      </w:r>
    </w:p>
    <w:p>
      <w:pPr>
        <w:pStyle w:val="26"/>
        <w:rPr>
          <w:kern w:val="2"/>
        </w:rPr>
      </w:pPr>
      <w:r>
        <w:rPr>
          <w:kern w:val="2"/>
        </w:rPr>
        <w:t>#</w:t>
      </w:r>
    </w:p>
    <w:p>
      <w:pPr>
        <w:pStyle w:val="26"/>
        <w:rPr>
          <w:spacing w:val="-2"/>
          <w:kern w:val="2"/>
        </w:rPr>
      </w:pPr>
      <w:r>
        <w:rPr>
          <w:kern w:val="2"/>
        </w:rPr>
        <w:t>#</w:t>
      </w:r>
      <w:r>
        <w:rPr>
          <w:spacing w:val="-2"/>
          <w:kern w:val="2"/>
        </w:rPr>
        <w:t> The Samba-3 by Example guide has working examples for smb.conf. This guide is</w:t>
      </w:r>
    </w:p>
    <w:p>
      <w:pPr>
        <w:pStyle w:val="26"/>
        <w:rPr>
          <w:kern w:val="2"/>
        </w:rPr>
      </w:pPr>
      <w:r>
        <w:rPr>
          <w:kern w:val="2"/>
        </w:rPr>
        <w:t># generated daily: http://www.samba.org/samba/docs/Samba-Guide.pdf</w:t>
      </w:r>
    </w:p>
    <w:p>
      <w:pPr>
        <w:pStyle w:val="26"/>
        <w:rPr>
          <w:kern w:val="2"/>
        </w:rPr>
      </w:pPr>
      <w:r>
        <w:rPr>
          <w:kern w:val="2"/>
        </w:rPr>
        <w:t>#</w:t>
      </w:r>
    </w:p>
    <w:p>
      <w:pPr>
        <w:pStyle w:val="26"/>
        <w:rPr>
          <w:kern w:val="2"/>
        </w:rPr>
      </w:pPr>
      <w:r>
        <w:rPr>
          <w:kern w:val="2"/>
        </w:rPr>
        <w:t># In this file, lines starting with a semicolon (;) or a hash (#) are</w:t>
      </w:r>
    </w:p>
    <w:p>
      <w:pPr>
        <w:pStyle w:val="26"/>
        <w:rPr>
          <w:kern w:val="2"/>
        </w:rPr>
      </w:pPr>
      <w:r>
        <w:rPr>
          <w:kern w:val="2"/>
        </w:rPr>
        <w:t># comments and are ignored. This file uses hashes to denote commentary and</w:t>
      </w:r>
    </w:p>
    <w:p>
      <w:pPr>
        <w:pStyle w:val="26"/>
        <w:rPr>
          <w:kern w:val="2"/>
        </w:rPr>
      </w:pPr>
      <w:r>
        <w:rPr>
          <w:kern w:val="2"/>
        </w:rPr>
        <w:t># semicolons for parts of the file you may wish to configure.</w:t>
      </w:r>
    </w:p>
    <w:p>
      <w:pPr>
        <w:pStyle w:val="26"/>
        <w:rPr>
          <w:kern w:val="2"/>
        </w:rPr>
      </w:pPr>
      <w:r>
        <w:rPr>
          <w:kern w:val="2"/>
        </w:rPr>
        <w:t>#</w:t>
      </w:r>
    </w:p>
    <w:p>
      <w:pPr>
        <w:pStyle w:val="26"/>
        <w:rPr>
          <w:spacing w:val="-2"/>
          <w:kern w:val="2"/>
        </w:rPr>
      </w:pPr>
      <w:r>
        <w:rPr>
          <w:spacing w:val="-2"/>
          <w:kern w:val="2"/>
        </w:rPr>
        <w:t># Note: Run the "testparm" command after modifying this file to check for basic</w:t>
      </w:r>
    </w:p>
    <w:p>
      <w:pPr>
        <w:pStyle w:val="26"/>
        <w:rPr>
          <w:kern w:val="2"/>
        </w:rPr>
      </w:pPr>
      <w:r>
        <w:rPr>
          <w:kern w:val="2"/>
        </w:rPr>
        <w:t># syntax errors.</w:t>
      </w:r>
    </w:p>
    <w:p>
      <w:pPr>
        <w:pStyle w:val="26"/>
        <w:rPr>
          <w:kern w:val="2"/>
        </w:rPr>
      </w:pPr>
      <w:r>
        <w:rPr>
          <w:kern w:val="2"/>
        </w:rPr>
        <w:t>#</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spacing w:val="4"/>
          <w:kern w:val="2"/>
        </w:rPr>
      </w:pPr>
      <w:r>
        <w:rPr>
          <w:rFonts w:hint="eastAsia"/>
          <w:color w:val="000000"/>
          <w:spacing w:val="4"/>
          <w:kern w:val="2"/>
          <w:szCs w:val="21"/>
        </w:rPr>
        <w:t>由于在</w:t>
      </w:r>
      <w:r>
        <w:rPr>
          <w:color w:val="000000"/>
          <w:spacing w:val="4"/>
          <w:kern w:val="2"/>
          <w:szCs w:val="21"/>
        </w:rPr>
        <w:t>Samba</w:t>
      </w:r>
      <w:r>
        <w:rPr>
          <w:rFonts w:hint="eastAsia"/>
          <w:color w:val="000000"/>
          <w:spacing w:val="4"/>
          <w:kern w:val="2"/>
          <w:szCs w:val="21"/>
        </w:rPr>
        <w:t>服务程序的主配置文件中，注释信息行实在太多，不便于分析里面的重要参数，因此先把主配置文件改个名字，然后使用</w:t>
      </w:r>
      <w:r>
        <w:rPr>
          <w:color w:val="000000"/>
          <w:spacing w:val="4"/>
          <w:kern w:val="2"/>
          <w:szCs w:val="21"/>
        </w:rPr>
        <w:t>cat</w:t>
      </w:r>
      <w:r>
        <w:rPr>
          <w:rFonts w:hint="eastAsia"/>
          <w:color w:val="000000"/>
          <w:spacing w:val="4"/>
          <w:kern w:val="2"/>
          <w:szCs w:val="21"/>
        </w:rPr>
        <w:t>命令读入主配置文件，再在</w:t>
      </w:r>
      <w:r>
        <w:rPr>
          <w:color w:val="000000"/>
          <w:spacing w:val="4"/>
          <w:kern w:val="2"/>
          <w:szCs w:val="21"/>
        </w:rPr>
        <w:t>grep</w:t>
      </w:r>
      <w:r>
        <w:rPr>
          <w:rFonts w:hint="eastAsia"/>
          <w:color w:val="000000"/>
          <w:spacing w:val="4"/>
          <w:kern w:val="2"/>
          <w:szCs w:val="21"/>
        </w:rPr>
        <w:t>命令后面添加</w:t>
      </w:r>
      <w:r>
        <w:rPr>
          <w:color w:val="000000"/>
          <w:spacing w:val="4"/>
          <w:kern w:val="2"/>
          <w:szCs w:val="21"/>
        </w:rPr>
        <w:t>-v</w:t>
      </w:r>
      <w:r>
        <w:rPr>
          <w:rFonts w:hint="eastAsia"/>
          <w:color w:val="000000"/>
          <w:spacing w:val="4"/>
          <w:kern w:val="2"/>
          <w:szCs w:val="21"/>
        </w:rPr>
        <w:t>参数（反向选择），分别去掉所有以井号（</w:t>
      </w:r>
      <w:r>
        <w:rPr>
          <w:color w:val="000000"/>
          <w:spacing w:val="4"/>
          <w:kern w:val="2"/>
          <w:szCs w:val="21"/>
        </w:rPr>
        <w:t>#</w:t>
      </w:r>
      <w:r>
        <w:rPr>
          <w:rFonts w:hint="eastAsia"/>
          <w:color w:val="000000"/>
          <w:spacing w:val="4"/>
          <w:kern w:val="2"/>
          <w:szCs w:val="21"/>
        </w:rPr>
        <w:t>）和分号（</w:t>
      </w:r>
      <w:r>
        <w:rPr>
          <w:color w:val="000000"/>
          <w:spacing w:val="4"/>
          <w:kern w:val="2"/>
          <w:szCs w:val="21"/>
        </w:rPr>
        <w:t>;</w:t>
      </w:r>
      <w:r>
        <w:rPr>
          <w:rFonts w:hint="eastAsia"/>
          <w:color w:val="000000"/>
          <w:spacing w:val="4"/>
          <w:kern w:val="2"/>
          <w:szCs w:val="21"/>
        </w:rPr>
        <w:t>）开头的注释信息行，对于剩余的空白行可以使用</w:t>
      </w:r>
      <w:r>
        <w:rPr>
          <w:color w:val="000000"/>
          <w:spacing w:val="4"/>
          <w:kern w:val="2"/>
          <w:szCs w:val="21"/>
        </w:rPr>
        <w:t>^$</w:t>
      </w:r>
      <w:r>
        <w:rPr>
          <w:rFonts w:hint="eastAsia"/>
          <w:color w:val="000000"/>
          <w:spacing w:val="4"/>
          <w:kern w:val="2"/>
          <w:szCs w:val="21"/>
        </w:rPr>
        <w:t>参数来表示并进行反选过滤，最后把过滤后的可用参数信息通过重定向符覆盖写入到原始文件名称中。执行过滤后剩下的</w:t>
      </w:r>
      <w:r>
        <w:rPr>
          <w:color w:val="000000"/>
          <w:spacing w:val="4"/>
          <w:kern w:val="2"/>
          <w:szCs w:val="21"/>
        </w:rPr>
        <w:t>Samba</w:t>
      </w:r>
      <w:r>
        <w:rPr>
          <w:rFonts w:hint="eastAsia"/>
          <w:color w:val="000000"/>
          <w:spacing w:val="4"/>
          <w:kern w:val="2"/>
          <w:szCs w:val="21"/>
        </w:rPr>
        <w:t>服务程序的参数并不复杂，为了更方便读者查阅参数的功能，表</w:t>
      </w:r>
      <w:r>
        <w:rPr>
          <w:color w:val="000000"/>
          <w:spacing w:val="4"/>
          <w:kern w:val="2"/>
          <w:szCs w:val="21"/>
        </w:rPr>
        <w:t>12-1</w:t>
      </w:r>
      <w:r>
        <w:rPr>
          <w:rFonts w:hint="eastAsia"/>
          <w:color w:val="000000"/>
          <w:spacing w:val="4"/>
          <w:kern w:val="2"/>
          <w:szCs w:val="21"/>
        </w:rPr>
        <w:t>罗列了这些参数以及相应的注释说明。</w:t>
      </w:r>
    </w:p>
    <w:p>
      <w:pPr>
        <w:pStyle w:val="27"/>
        <w:spacing w:before="80"/>
        <w:rPr>
          <w:kern w:val="2"/>
        </w:rPr>
      </w:pPr>
      <w:r>
        <w:rPr>
          <w:rFonts w:hint="eastAsia"/>
          <w:kern w:val="2"/>
        </w:rPr>
        <w:t>表</w:t>
      </w:r>
      <w:r>
        <w:rPr>
          <w:kern w:val="2"/>
        </w:rPr>
        <w:t>12-1</w:t>
      </w:r>
      <w:r>
        <w:rPr>
          <w:kern w:val="2"/>
        </w:rPr>
        <w:tab/>
      </w:r>
      <w:r>
        <w:rPr>
          <w:kern w:val="2"/>
        </w:rPr>
        <w:t>Samba</w:t>
      </w:r>
      <w:r>
        <w:rPr>
          <w:rFonts w:hint="eastAsia"/>
          <w:kern w:val="2"/>
        </w:rPr>
        <w:t>服务程序中的参数以及作用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664"/>
        <w:gridCol w:w="2565"/>
        <w:gridCol w:w="383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Borders>
              <w:top w:val="single" w:color="000000" w:sz="6" w:space="0"/>
              <w:bottom w:val="single" w:color="000000" w:sz="4" w:space="0"/>
            </w:tcBorders>
            <w:shd w:val="clear" w:color="auto" w:fill="D9D9D9"/>
            <w:vAlign w:val="center"/>
          </w:tcPr>
          <w:p>
            <w:pPr>
              <w:pStyle w:val="50"/>
              <w:rPr>
                <w:b/>
                <w:bCs/>
                <w:kern w:val="2"/>
              </w:rPr>
            </w:pPr>
            <w:r>
              <w:rPr>
                <w:b/>
                <w:bCs/>
                <w:kern w:val="2"/>
              </w:rPr>
              <w:t>[global]</w:t>
            </w:r>
          </w:p>
        </w:tc>
        <w:tc>
          <w:tcPr>
            <w:tcW w:w="256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383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Borders>
              <w:top w:val="single" w:color="000000" w:sz="4" w:space="0"/>
            </w:tcBorders>
          </w:tcPr>
          <w:p>
            <w:pPr>
              <w:pStyle w:val="28"/>
              <w:spacing w:before="6" w:beforeLines="2" w:after="6" w:afterLines="2"/>
              <w:rPr>
                <w:kern w:val="2"/>
              </w:rPr>
            </w:pPr>
          </w:p>
        </w:tc>
        <w:tc>
          <w:tcPr>
            <w:tcW w:w="2565" w:type="dxa"/>
            <w:tcBorders>
              <w:top w:val="single" w:color="000000" w:sz="4" w:space="0"/>
            </w:tcBorders>
            <w:vAlign w:val="center"/>
          </w:tcPr>
          <w:p>
            <w:pPr>
              <w:pStyle w:val="28"/>
              <w:spacing w:before="6" w:beforeLines="2" w:after="6" w:afterLines="2"/>
              <w:rPr>
                <w:kern w:val="2"/>
              </w:rPr>
            </w:pPr>
            <w:r>
              <w:rPr>
                <w:kern w:val="2"/>
              </w:rPr>
              <w:t>workgroup = MYGROUP</w:t>
            </w:r>
          </w:p>
        </w:tc>
        <w:tc>
          <w:tcPr>
            <w:tcW w:w="3832" w:type="dxa"/>
            <w:tcBorders>
              <w:top w:val="single" w:color="000000" w:sz="4" w:space="0"/>
            </w:tcBorders>
            <w:vAlign w:val="center"/>
          </w:tcPr>
          <w:p>
            <w:pPr>
              <w:pStyle w:val="28"/>
              <w:spacing w:before="6" w:beforeLines="2" w:after="6" w:afterLines="2"/>
              <w:rPr>
                <w:kern w:val="2"/>
              </w:rPr>
            </w:pPr>
            <w:r>
              <w:rPr>
                <w:kern w:val="2"/>
              </w:rPr>
              <w:t>#</w:t>
            </w:r>
            <w:r>
              <w:rPr>
                <w:rFonts w:hint="eastAsia"/>
                <w:kern w:val="2"/>
              </w:rPr>
              <w:t>工作组名称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2565" w:type="dxa"/>
            <w:vAlign w:val="center"/>
          </w:tcPr>
          <w:p>
            <w:pPr>
              <w:pStyle w:val="28"/>
              <w:rPr>
                <w:kern w:val="2"/>
              </w:rPr>
            </w:pPr>
            <w:r>
              <w:rPr>
                <w:kern w:val="2"/>
              </w:rPr>
              <w:t>server string = Samba Server Version %v</w:t>
            </w:r>
          </w:p>
        </w:tc>
        <w:tc>
          <w:tcPr>
            <w:tcW w:w="3832" w:type="dxa"/>
            <w:vAlign w:val="center"/>
          </w:tcPr>
          <w:p>
            <w:pPr>
              <w:pStyle w:val="28"/>
              <w:rPr>
                <w:spacing w:val="-6"/>
                <w:kern w:val="2"/>
              </w:rPr>
            </w:pPr>
            <w:r>
              <w:rPr>
                <w:spacing w:val="-6"/>
                <w:kern w:val="2"/>
              </w:rPr>
              <w:t>#</w:t>
            </w:r>
            <w:r>
              <w:rPr>
                <w:rFonts w:hint="eastAsia"/>
                <w:spacing w:val="-6"/>
                <w:kern w:val="2"/>
              </w:rPr>
              <w:t>服务器介绍信息，参数</w:t>
            </w:r>
            <w:r>
              <w:rPr>
                <w:spacing w:val="-6"/>
                <w:kern w:val="2"/>
              </w:rPr>
              <w:t>%v</w:t>
            </w:r>
            <w:r>
              <w:rPr>
                <w:rFonts w:hint="eastAsia"/>
                <w:spacing w:val="-6"/>
                <w:kern w:val="2"/>
              </w:rPr>
              <w:t>为显示</w:t>
            </w:r>
            <w:r>
              <w:rPr>
                <w:spacing w:val="-6"/>
                <w:kern w:val="2"/>
              </w:rPr>
              <w:t>SMB</w:t>
            </w:r>
            <w:r>
              <w:rPr>
                <w:rFonts w:hint="eastAsia"/>
                <w:spacing w:val="-6"/>
                <w:kern w:val="2"/>
              </w:rPr>
              <w:t>版本号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Borders>
              <w:bottom w:val="single" w:color="000000" w:sz="4" w:space="0"/>
            </w:tcBorders>
          </w:tcPr>
          <w:p>
            <w:pPr>
              <w:pStyle w:val="28"/>
              <w:rPr>
                <w:kern w:val="2"/>
              </w:rPr>
            </w:pPr>
          </w:p>
        </w:tc>
        <w:tc>
          <w:tcPr>
            <w:tcW w:w="2565" w:type="dxa"/>
            <w:tcBorders>
              <w:bottom w:val="single" w:color="000000" w:sz="4" w:space="0"/>
            </w:tcBorders>
            <w:vAlign w:val="center"/>
          </w:tcPr>
          <w:p>
            <w:pPr>
              <w:pStyle w:val="28"/>
              <w:rPr>
                <w:spacing w:val="-6"/>
                <w:kern w:val="2"/>
              </w:rPr>
            </w:pPr>
            <w:r>
              <w:rPr>
                <w:spacing w:val="-6"/>
                <w:kern w:val="2"/>
              </w:rPr>
              <w:t>log file = /var/log/samba/log.%m</w:t>
            </w:r>
          </w:p>
        </w:tc>
        <w:tc>
          <w:tcPr>
            <w:tcW w:w="3832" w:type="dxa"/>
            <w:tcBorders>
              <w:bottom w:val="single" w:color="000000" w:sz="4" w:space="0"/>
            </w:tcBorders>
            <w:vAlign w:val="center"/>
          </w:tcPr>
          <w:p>
            <w:pPr>
              <w:pStyle w:val="28"/>
              <w:rPr>
                <w:kern w:val="2"/>
              </w:rPr>
            </w:pPr>
            <w:r>
              <w:rPr>
                <w:kern w:val="2"/>
              </w:rPr>
              <w:t>#</w:t>
            </w:r>
            <w:r>
              <w:rPr>
                <w:rFonts w:hint="eastAsia"/>
                <w:kern w:val="2"/>
              </w:rPr>
              <w:t>定义日志文件的存放位置与名称，参数</w:t>
            </w:r>
            <w:r>
              <w:rPr>
                <w:kern w:val="2"/>
              </w:rPr>
              <w:t>%m</w:t>
            </w:r>
            <w:r>
              <w:rPr>
                <w:rFonts w:hint="eastAsia"/>
                <w:kern w:val="2"/>
              </w:rPr>
              <w:t>为来访的主机名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Borders>
              <w:top w:val="single" w:color="000000" w:sz="4" w:space="0"/>
              <w:bottom w:val="single" w:color="000000" w:sz="4" w:space="0"/>
            </w:tcBorders>
          </w:tcPr>
          <w:p>
            <w:pPr>
              <w:pStyle w:val="28"/>
              <w:rPr>
                <w:kern w:val="2"/>
              </w:rPr>
            </w:pPr>
          </w:p>
        </w:tc>
        <w:tc>
          <w:tcPr>
            <w:tcW w:w="2565" w:type="dxa"/>
            <w:tcBorders>
              <w:top w:val="single" w:color="000000" w:sz="4" w:space="0"/>
              <w:bottom w:val="single" w:color="000000" w:sz="4" w:space="0"/>
            </w:tcBorders>
            <w:vAlign w:val="center"/>
          </w:tcPr>
          <w:p>
            <w:pPr>
              <w:pStyle w:val="28"/>
              <w:rPr>
                <w:kern w:val="2"/>
              </w:rPr>
            </w:pPr>
            <w:r>
              <w:rPr>
                <w:kern w:val="2"/>
              </w:rPr>
              <w:t>max log size = 50</w:t>
            </w:r>
          </w:p>
        </w:tc>
        <w:tc>
          <w:tcPr>
            <w:tcW w:w="3832" w:type="dxa"/>
            <w:tcBorders>
              <w:top w:val="single" w:color="000000" w:sz="4" w:space="0"/>
              <w:bottom w:val="single" w:color="000000" w:sz="4" w:space="0"/>
            </w:tcBorders>
            <w:vAlign w:val="center"/>
          </w:tcPr>
          <w:p>
            <w:pPr>
              <w:pStyle w:val="28"/>
              <w:rPr>
                <w:kern w:val="2"/>
              </w:rPr>
            </w:pPr>
            <w:r>
              <w:rPr>
                <w:kern w:val="2"/>
              </w:rPr>
              <w:t>#</w:t>
            </w:r>
            <w:r>
              <w:rPr>
                <w:rFonts w:hint="eastAsia"/>
                <w:kern w:val="2"/>
              </w:rPr>
              <w:t>定义日志文件的最大容量为</w:t>
            </w:r>
            <w:r>
              <w:rPr>
                <w:bCs/>
                <w:kern w:val="2"/>
              </w:rPr>
              <w:t>50KB</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rPr>
                <w:kern w:val="2"/>
              </w:rPr>
            </w:pPr>
          </w:p>
        </w:tc>
        <w:tc>
          <w:tcPr>
            <w:tcW w:w="2565" w:type="dxa"/>
            <w:vAlign w:val="center"/>
          </w:tcPr>
          <w:p>
            <w:pPr>
              <w:pStyle w:val="28"/>
              <w:rPr>
                <w:kern w:val="2"/>
              </w:rPr>
            </w:pPr>
            <w:r>
              <w:rPr>
                <w:kern w:val="2"/>
              </w:rPr>
              <w:t xml:space="preserve">security = user </w:t>
            </w:r>
          </w:p>
        </w:tc>
        <w:tc>
          <w:tcPr>
            <w:tcW w:w="3832" w:type="dxa"/>
            <w:vAlign w:val="center"/>
          </w:tcPr>
          <w:p>
            <w:pPr>
              <w:pStyle w:val="28"/>
              <w:rPr>
                <w:kern w:val="2"/>
              </w:rPr>
            </w:pPr>
            <w:r>
              <w:rPr>
                <w:kern w:val="2"/>
              </w:rPr>
              <w:t>#</w:t>
            </w:r>
            <w:r>
              <w:rPr>
                <w:rFonts w:hint="eastAsia"/>
                <w:kern w:val="2"/>
              </w:rPr>
              <w:t>安全验证的方式，总共有</w:t>
            </w:r>
            <w:r>
              <w:rPr>
                <w:kern w:val="2"/>
              </w:rPr>
              <w:t>4</w:t>
            </w:r>
            <w:r>
              <w:rPr>
                <w:rFonts w:hint="eastAsia"/>
                <w:kern w:val="2"/>
              </w:rPr>
              <w:t>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#share</w:t>
            </w:r>
            <w:r>
              <w:rPr>
                <w:rFonts w:hint="eastAsia"/>
                <w:kern w:val="2"/>
              </w:rPr>
              <w:t>：来访主机无需验证口令；比较方便，但安全性很差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#user</w:t>
            </w:r>
            <w:r>
              <w:rPr>
                <w:rFonts w:hint="eastAsia"/>
                <w:kern w:val="2"/>
              </w:rPr>
              <w:t>：需验证来访主机提供的口令后才可以访问；提升了安全性</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#server</w:t>
            </w:r>
            <w:r>
              <w:rPr>
                <w:rFonts w:hint="eastAsia"/>
                <w:kern w:val="2"/>
              </w:rPr>
              <w:t>：使用独立的远程主机验证来访主机提供的口令（集中管理账户）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#domain</w:t>
            </w:r>
            <w:r>
              <w:rPr>
                <w:rFonts w:hint="eastAsia"/>
                <w:kern w:val="2"/>
              </w:rPr>
              <w:t>：使用域控制器进行身份验证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2565" w:type="dxa"/>
            <w:vAlign w:val="center"/>
          </w:tcPr>
          <w:p>
            <w:pPr>
              <w:pStyle w:val="28"/>
              <w:rPr>
                <w:kern w:val="2"/>
              </w:rPr>
            </w:pPr>
            <w:r>
              <w:rPr>
                <w:kern w:val="2"/>
              </w:rPr>
              <w:t>passdb backend = tdbsam</w:t>
            </w:r>
          </w:p>
        </w:tc>
        <w:tc>
          <w:tcPr>
            <w:tcW w:w="3832" w:type="dxa"/>
            <w:vAlign w:val="center"/>
          </w:tcPr>
          <w:p>
            <w:pPr>
              <w:pStyle w:val="28"/>
              <w:rPr>
                <w:kern w:val="2"/>
              </w:rPr>
            </w:pPr>
            <w:r>
              <w:rPr>
                <w:kern w:val="2"/>
              </w:rPr>
              <w:t>#</w:t>
            </w:r>
            <w:r>
              <w:rPr>
                <w:rFonts w:hint="eastAsia"/>
                <w:kern w:val="2"/>
              </w:rPr>
              <w:t>定义用户后台的类型，共有</w:t>
            </w:r>
            <w:r>
              <w:rPr>
                <w:kern w:val="2"/>
              </w:rPr>
              <w:t>3</w:t>
            </w:r>
            <w:r>
              <w:rPr>
                <w:rFonts w:hint="eastAsia"/>
                <w:kern w:val="2"/>
              </w:rPr>
              <w:t>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#smbpasswd</w:t>
            </w:r>
            <w:r>
              <w:rPr>
                <w:rFonts w:hint="eastAsia"/>
                <w:kern w:val="2"/>
              </w:rPr>
              <w:t>：使用</w:t>
            </w:r>
            <w:r>
              <w:rPr>
                <w:kern w:val="2"/>
              </w:rPr>
              <w:t>smbpasswd</w:t>
            </w:r>
            <w:r>
              <w:rPr>
                <w:rFonts w:hint="eastAsia"/>
                <w:kern w:val="2"/>
              </w:rPr>
              <w:t>命令为系统用户设置</w:t>
            </w:r>
            <w:r>
              <w:rPr>
                <w:kern w:val="2"/>
              </w:rPr>
              <w:t>Samba</w:t>
            </w:r>
            <w:r>
              <w:rPr>
                <w:rFonts w:hint="eastAsia"/>
                <w:kern w:val="2"/>
              </w:rPr>
              <w:t>服务程序的密码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#tdbsam</w:t>
            </w:r>
            <w:r>
              <w:rPr>
                <w:rFonts w:hint="eastAsia"/>
                <w:kern w:val="2"/>
              </w:rPr>
              <w:t>：创建数据库文件并使用</w:t>
            </w:r>
            <w:r>
              <w:rPr>
                <w:kern w:val="2"/>
              </w:rPr>
              <w:t>pdbedit</w:t>
            </w:r>
            <w:r>
              <w:rPr>
                <w:rFonts w:hint="eastAsia"/>
                <w:kern w:val="2"/>
              </w:rPr>
              <w:t>命令建立</w:t>
            </w:r>
            <w:r>
              <w:rPr>
                <w:kern w:val="2"/>
              </w:rPr>
              <w:t>Samba</w:t>
            </w:r>
            <w:r>
              <w:rPr>
                <w:rFonts w:hint="eastAsia"/>
                <w:kern w:val="2"/>
              </w:rPr>
              <w:t>服务程序的用户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tcPr>
          <w:p>
            <w:pPr>
              <w:pStyle w:val="28"/>
              <w:rPr>
                <w:kern w:val="2"/>
              </w:rPr>
            </w:pPr>
          </w:p>
        </w:tc>
        <w:tc>
          <w:tcPr>
            <w:tcW w:w="6397" w:type="dxa"/>
            <w:gridSpan w:val="2"/>
            <w:vAlign w:val="center"/>
          </w:tcPr>
          <w:p>
            <w:pPr>
              <w:pStyle w:val="28"/>
              <w:rPr>
                <w:kern w:val="2"/>
              </w:rPr>
            </w:pPr>
            <w:r>
              <w:rPr>
                <w:kern w:val="2"/>
              </w:rPr>
              <w:t>#ldapsam</w:t>
            </w:r>
            <w:r>
              <w:rPr>
                <w:rFonts w:hint="eastAsia"/>
                <w:kern w:val="2"/>
              </w:rPr>
              <w:t>：基于</w:t>
            </w:r>
            <w:r>
              <w:rPr>
                <w:kern w:val="2"/>
              </w:rPr>
              <w:t>LDAP</w:t>
            </w:r>
            <w:r>
              <w:rPr>
                <w:rFonts w:hint="eastAsia"/>
                <w:kern w:val="2"/>
              </w:rPr>
              <w:t>服务进行账户验证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p>
        </w:tc>
        <w:tc>
          <w:tcPr>
            <w:tcW w:w="2565" w:type="dxa"/>
            <w:vAlign w:val="center"/>
          </w:tcPr>
          <w:p>
            <w:pPr>
              <w:pStyle w:val="28"/>
              <w:rPr>
                <w:kern w:val="2"/>
              </w:rPr>
            </w:pPr>
            <w:r>
              <w:rPr>
                <w:kern w:val="2"/>
              </w:rPr>
              <w:t>load printers = yes</w:t>
            </w:r>
          </w:p>
        </w:tc>
        <w:tc>
          <w:tcPr>
            <w:tcW w:w="3832" w:type="dxa"/>
            <w:vAlign w:val="center"/>
          </w:tcPr>
          <w:p>
            <w:pPr>
              <w:pStyle w:val="28"/>
              <w:rPr>
                <w:kern w:val="2"/>
              </w:rPr>
            </w:pPr>
            <w:r>
              <w:rPr>
                <w:kern w:val="2"/>
              </w:rPr>
              <w:t>#</w:t>
            </w:r>
            <w:r>
              <w:rPr>
                <w:rFonts w:hint="eastAsia"/>
                <w:spacing w:val="-6"/>
                <w:kern w:val="2"/>
              </w:rPr>
              <w:t>设置在</w:t>
            </w:r>
            <w:r>
              <w:rPr>
                <w:spacing w:val="-6"/>
                <w:kern w:val="2"/>
              </w:rPr>
              <w:t>Samba</w:t>
            </w:r>
            <w:r>
              <w:rPr>
                <w:rFonts w:hint="eastAsia"/>
                <w:spacing w:val="-6"/>
                <w:kern w:val="2"/>
              </w:rPr>
              <w:t>服务启动时是否共享打印机设备</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p>
        </w:tc>
        <w:tc>
          <w:tcPr>
            <w:tcW w:w="2565" w:type="dxa"/>
            <w:vAlign w:val="center"/>
          </w:tcPr>
          <w:p>
            <w:pPr>
              <w:pStyle w:val="28"/>
              <w:rPr>
                <w:kern w:val="2"/>
              </w:rPr>
            </w:pPr>
            <w:r>
              <w:rPr>
                <w:kern w:val="2"/>
              </w:rPr>
              <w:t>cups options = raw</w:t>
            </w:r>
          </w:p>
        </w:tc>
        <w:tc>
          <w:tcPr>
            <w:tcW w:w="3832" w:type="dxa"/>
            <w:vAlign w:val="center"/>
          </w:tcPr>
          <w:p>
            <w:pPr>
              <w:pStyle w:val="28"/>
              <w:rPr>
                <w:kern w:val="2"/>
              </w:rPr>
            </w:pPr>
            <w:r>
              <w:rPr>
                <w:kern w:val="2"/>
              </w:rPr>
              <w:t>#</w:t>
            </w:r>
            <w:r>
              <w:rPr>
                <w:rFonts w:hint="eastAsia"/>
                <w:kern w:val="2"/>
              </w:rPr>
              <w:t>打印机的选项</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r>
              <w:rPr>
                <w:kern w:val="2"/>
              </w:rPr>
              <w:t>[homes]</w:t>
            </w:r>
          </w:p>
        </w:tc>
        <w:tc>
          <w:tcPr>
            <w:tcW w:w="2565" w:type="dxa"/>
            <w:vAlign w:val="center"/>
          </w:tcPr>
          <w:p>
            <w:pPr>
              <w:pStyle w:val="28"/>
              <w:rPr>
                <w:kern w:val="2"/>
              </w:rPr>
            </w:pPr>
          </w:p>
        </w:tc>
        <w:tc>
          <w:tcPr>
            <w:tcW w:w="3832" w:type="dxa"/>
            <w:vAlign w:val="center"/>
          </w:tcPr>
          <w:p>
            <w:pPr>
              <w:pStyle w:val="28"/>
              <w:rPr>
                <w:kern w:val="2"/>
              </w:rPr>
            </w:pPr>
            <w:r>
              <w:rPr>
                <w:kern w:val="2"/>
              </w:rPr>
              <w:t>#</w:t>
            </w:r>
            <w:r>
              <w:rPr>
                <w:rFonts w:hint="eastAsia"/>
                <w:kern w:val="2"/>
              </w:rPr>
              <w:t>共享参数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p>
        </w:tc>
        <w:tc>
          <w:tcPr>
            <w:tcW w:w="2565" w:type="dxa"/>
            <w:vAlign w:val="center"/>
          </w:tcPr>
          <w:p>
            <w:pPr>
              <w:pStyle w:val="28"/>
              <w:rPr>
                <w:kern w:val="2"/>
              </w:rPr>
            </w:pPr>
            <w:r>
              <w:rPr>
                <w:kern w:val="2"/>
              </w:rPr>
              <w:t>comment = Home Directories</w:t>
            </w:r>
          </w:p>
        </w:tc>
        <w:tc>
          <w:tcPr>
            <w:tcW w:w="3832" w:type="dxa"/>
            <w:vAlign w:val="center"/>
          </w:tcPr>
          <w:p>
            <w:pPr>
              <w:pStyle w:val="28"/>
              <w:rPr>
                <w:kern w:val="2"/>
              </w:rPr>
            </w:pPr>
            <w:r>
              <w:rPr>
                <w:kern w:val="2"/>
              </w:rPr>
              <w:t>#</w:t>
            </w:r>
            <w:r>
              <w:rPr>
                <w:rFonts w:hint="eastAsia"/>
                <w:kern w:val="2"/>
              </w:rPr>
              <w:t>描述信息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p>
        </w:tc>
        <w:tc>
          <w:tcPr>
            <w:tcW w:w="2565" w:type="dxa"/>
            <w:vAlign w:val="center"/>
          </w:tcPr>
          <w:p>
            <w:pPr>
              <w:pStyle w:val="28"/>
              <w:rPr>
                <w:kern w:val="2"/>
              </w:rPr>
            </w:pPr>
            <w:r>
              <w:rPr>
                <w:kern w:val="2"/>
              </w:rPr>
              <w:t>browseable = no</w:t>
            </w:r>
          </w:p>
        </w:tc>
        <w:tc>
          <w:tcPr>
            <w:tcW w:w="3832" w:type="dxa"/>
            <w:vAlign w:val="center"/>
          </w:tcPr>
          <w:p>
            <w:pPr>
              <w:pStyle w:val="28"/>
              <w:rPr>
                <w:kern w:val="2"/>
              </w:rPr>
            </w:pPr>
            <w:r>
              <w:rPr>
                <w:kern w:val="2"/>
              </w:rPr>
              <w:t>#</w:t>
            </w:r>
            <w:r>
              <w:rPr>
                <w:rFonts w:hint="eastAsia"/>
                <w:kern w:val="2"/>
              </w:rPr>
              <w:t>指定共享信息是否在“网上邻居”中可见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p>
        </w:tc>
        <w:tc>
          <w:tcPr>
            <w:tcW w:w="2565" w:type="dxa"/>
            <w:vAlign w:val="center"/>
          </w:tcPr>
          <w:p>
            <w:pPr>
              <w:pStyle w:val="28"/>
              <w:rPr>
                <w:kern w:val="2"/>
              </w:rPr>
            </w:pPr>
            <w:r>
              <w:rPr>
                <w:kern w:val="2"/>
              </w:rPr>
              <w:t>writable = yes</w:t>
            </w:r>
          </w:p>
        </w:tc>
        <w:tc>
          <w:tcPr>
            <w:tcW w:w="3832" w:type="dxa"/>
            <w:vAlign w:val="center"/>
          </w:tcPr>
          <w:p>
            <w:pPr>
              <w:pStyle w:val="28"/>
              <w:rPr>
                <w:kern w:val="2"/>
              </w:rPr>
            </w:pPr>
            <w:r>
              <w:rPr>
                <w:kern w:val="2"/>
              </w:rPr>
              <w:t>#</w:t>
            </w:r>
            <w:r>
              <w:rPr>
                <w:rFonts w:hint="eastAsia"/>
                <w:kern w:val="2"/>
              </w:rPr>
              <w:t>定义是否可以执行写入操作，与“</w:t>
            </w:r>
            <w:r>
              <w:rPr>
                <w:kern w:val="2"/>
              </w:rPr>
              <w:t>read only</w:t>
            </w:r>
            <w:r>
              <w:rPr>
                <w:rFonts w:hint="eastAsia"/>
                <w:kern w:val="2"/>
              </w:rPr>
              <w:t>”相反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664" w:type="dxa"/>
            <w:vAlign w:val="center"/>
          </w:tcPr>
          <w:p>
            <w:pPr>
              <w:pStyle w:val="28"/>
              <w:rPr>
                <w:kern w:val="2"/>
              </w:rPr>
            </w:pPr>
            <w:r>
              <w:rPr>
                <w:kern w:val="2"/>
              </w:rPr>
              <w:t>[printers]</w:t>
            </w:r>
          </w:p>
        </w:tc>
        <w:tc>
          <w:tcPr>
            <w:tcW w:w="2565" w:type="dxa"/>
            <w:vAlign w:val="center"/>
          </w:tcPr>
          <w:p>
            <w:pPr>
              <w:pStyle w:val="28"/>
              <w:rPr>
                <w:kern w:val="2"/>
              </w:rPr>
            </w:pPr>
          </w:p>
        </w:tc>
        <w:tc>
          <w:tcPr>
            <w:tcW w:w="3832" w:type="dxa"/>
            <w:vAlign w:val="center"/>
          </w:tcPr>
          <w:p>
            <w:pPr>
              <w:pStyle w:val="28"/>
              <w:rPr>
                <w:kern w:val="2"/>
              </w:rPr>
            </w:pPr>
            <w:r>
              <w:rPr>
                <w:kern w:val="2"/>
              </w:rPr>
              <w:t>#</w:t>
            </w:r>
            <w:r>
              <w:rPr>
                <w:rFonts w:hint="eastAsia"/>
                <w:kern w:val="2"/>
              </w:rPr>
              <w:t>打印机共享参数</w:t>
            </w:r>
          </w:p>
        </w:tc>
      </w:tr>
    </w:tbl>
    <w:p>
      <w:pPr>
        <w:pStyle w:val="29"/>
        <w:rPr>
          <w:kern w:val="2"/>
        </w:rPr>
      </w:pPr>
    </w:p>
    <w:p>
      <w:pPr>
        <w:pStyle w:val="58"/>
        <w:rPr>
          <w:kern w:val="2"/>
        </w:rPr>
      </w:pPr>
    </w:p>
    <w:p>
      <w:pPr>
        <w:pStyle w:val="26"/>
        <w:rPr>
          <w:kern w:val="2"/>
        </w:rPr>
      </w:pPr>
      <w:r>
        <w:rPr>
          <w:kern w:val="2"/>
        </w:rPr>
        <w:t>[root@linuxprobe ~]# mv /etc/samba/smb.conf /etc/samba/smb.conf.bak</w:t>
      </w:r>
    </w:p>
    <w:p>
      <w:pPr>
        <w:pStyle w:val="26"/>
        <w:rPr>
          <w:spacing w:val="4"/>
          <w:kern w:val="2"/>
        </w:rPr>
      </w:pPr>
      <w:r>
        <w:rPr>
          <w:spacing w:val="4"/>
          <w:kern w:val="2"/>
        </w:rPr>
        <w:t>[root@linuxprobe ~]# cat /etc/samba/smb.conf.bak | grep -v "#" | grep -v ";</w:t>
      </w:r>
    </w:p>
    <w:p>
      <w:pPr>
        <w:pStyle w:val="26"/>
        <w:rPr>
          <w:kern w:val="2"/>
        </w:rPr>
      </w:pPr>
      <w:r>
        <w:rPr>
          <w:kern w:val="2"/>
        </w:rPr>
        <w:t>" | grep -v "^$" &gt; /etc/samba/smb.conf</w:t>
      </w:r>
    </w:p>
    <w:p>
      <w:pPr>
        <w:pStyle w:val="26"/>
        <w:rPr>
          <w:kern w:val="2"/>
        </w:rPr>
      </w:pPr>
      <w:r>
        <w:rPr>
          <w:kern w:val="2"/>
        </w:rPr>
        <w:t>[root@linuxprobe ~]# cat /etc/samba/smb.conf</w:t>
      </w:r>
    </w:p>
    <w:p>
      <w:pPr>
        <w:pStyle w:val="59"/>
        <w:spacing w:after="90"/>
        <w:rPr>
          <w:kern w:val="2"/>
        </w:rPr>
      </w:pPr>
    </w:p>
    <w:p>
      <w:pPr>
        <w:pStyle w:val="4"/>
        <w:spacing w:before="151" w:after="151"/>
        <w:rPr>
          <w:kern w:val="2"/>
        </w:rPr>
      </w:pPr>
      <w:r>
        <w:rPr>
          <w:color w:val="000000"/>
          <w:kern w:val="2"/>
        </w:rPr>
        <w:t>12.1.1</w:t>
      </w:r>
      <w:r>
        <w:rPr>
          <w:color w:val="000000"/>
          <w:kern w:val="2"/>
          <w:szCs w:val="21"/>
        </w:rPr>
        <w:t xml:space="preserve">  </w:t>
      </w:r>
      <w:r>
        <w:rPr>
          <w:rFonts w:hint="eastAsia"/>
          <w:color w:val="000000"/>
          <w:kern w:val="2"/>
        </w:rPr>
        <w:t>配置共享资源</w:t>
      </w:r>
    </w:p>
    <w:p>
      <w:pPr>
        <w:rPr>
          <w:kern w:val="2"/>
        </w:rPr>
      </w:pPr>
      <w:r>
        <w:rPr>
          <w:color w:val="000000"/>
          <w:kern w:val="2"/>
          <w:szCs w:val="21"/>
        </w:rPr>
        <w:t>Samba</w:t>
      </w:r>
      <w:r>
        <w:rPr>
          <w:rFonts w:hint="eastAsia"/>
          <w:color w:val="000000"/>
          <w:kern w:val="2"/>
          <w:szCs w:val="21"/>
        </w:rPr>
        <w:t>服务程序的主配置文件与前面学习过的</w:t>
      </w:r>
      <w:r>
        <w:rPr>
          <w:color w:val="000000"/>
          <w:kern w:val="2"/>
          <w:szCs w:val="21"/>
        </w:rPr>
        <w:t>Apache</w:t>
      </w:r>
      <w:r>
        <w:rPr>
          <w:rFonts w:hint="eastAsia"/>
          <w:color w:val="000000"/>
          <w:kern w:val="2"/>
          <w:szCs w:val="21"/>
        </w:rPr>
        <w:t>服务很相似，包括全局配置参数和区域配置参数。全局配置参数用于设置整体的资源共享环境，对里面的每一个独立的共享资源都有效。区域配置参数则用于设置单独的共享资源，且仅对该资源有效。创建共享资源的方法很简单，只要将表</w:t>
      </w:r>
      <w:r>
        <w:rPr>
          <w:color w:val="000000"/>
          <w:kern w:val="2"/>
          <w:szCs w:val="21"/>
        </w:rPr>
        <w:t>12-2</w:t>
      </w:r>
      <w:r>
        <w:rPr>
          <w:rFonts w:hint="eastAsia"/>
          <w:color w:val="000000"/>
          <w:kern w:val="2"/>
          <w:szCs w:val="21"/>
        </w:rPr>
        <w:t>中的参数写入到</w:t>
      </w:r>
      <w:r>
        <w:rPr>
          <w:color w:val="000000"/>
          <w:kern w:val="2"/>
          <w:szCs w:val="21"/>
        </w:rPr>
        <w:t>Samba</w:t>
      </w:r>
      <w:r>
        <w:rPr>
          <w:rFonts w:hint="eastAsia"/>
          <w:color w:val="000000"/>
          <w:kern w:val="2"/>
          <w:szCs w:val="21"/>
        </w:rPr>
        <w:t>服务程序的主配置文件中，然后重启该服务即可。</w:t>
      </w:r>
    </w:p>
    <w:p>
      <w:pPr>
        <w:rPr>
          <w:kern w:val="2"/>
        </w:rPr>
      </w:pPr>
    </w:p>
    <w:p>
      <w:pPr>
        <w:pStyle w:val="27"/>
        <w:rPr>
          <w:kern w:val="2"/>
        </w:rPr>
      </w:pPr>
      <w:r>
        <w:rPr>
          <w:rFonts w:hint="eastAsia"/>
          <w:kern w:val="2"/>
        </w:rPr>
        <w:t>表</w:t>
      </w:r>
      <w:r>
        <w:rPr>
          <w:kern w:val="2"/>
        </w:rPr>
        <w:t>12-2</w:t>
      </w:r>
      <w:r>
        <w:rPr>
          <w:kern w:val="2"/>
        </w:rPr>
        <w:tab/>
      </w:r>
      <w:r>
        <w:rPr>
          <w:rFonts w:hint="eastAsia"/>
          <w:kern w:val="2"/>
        </w:rPr>
        <w:t>用于设置</w:t>
      </w:r>
      <w:r>
        <w:rPr>
          <w:kern w:val="2"/>
        </w:rPr>
        <w:t>Samba</w:t>
      </w:r>
      <w:r>
        <w:rPr>
          <w:rFonts w:hint="eastAsia"/>
          <w:kern w:val="2"/>
        </w:rPr>
        <w:t>服务程序的参数以及作用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5512"/>
        <w:gridCol w:w="254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254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tcBorders>
              <w:top w:val="single" w:color="000000" w:sz="4" w:space="0"/>
            </w:tcBorders>
            <w:vAlign w:val="center"/>
          </w:tcPr>
          <w:p>
            <w:pPr>
              <w:pStyle w:val="57"/>
              <w:rPr>
                <w:kern w:val="2"/>
              </w:rPr>
            </w:pPr>
            <w:r>
              <w:rPr>
                <w:kern w:val="2"/>
              </w:rPr>
              <w:t>[database]</w:t>
            </w:r>
          </w:p>
        </w:tc>
        <w:tc>
          <w:tcPr>
            <w:tcW w:w="2549" w:type="dxa"/>
            <w:tcBorders>
              <w:top w:val="single" w:color="000000" w:sz="4" w:space="0"/>
            </w:tcBorders>
            <w:vAlign w:val="center"/>
          </w:tcPr>
          <w:p>
            <w:pPr>
              <w:pStyle w:val="28"/>
              <w:rPr>
                <w:kern w:val="2"/>
              </w:rPr>
            </w:pPr>
            <w:r>
              <w:rPr>
                <w:rFonts w:hint="eastAsia"/>
                <w:kern w:val="2"/>
              </w:rPr>
              <w:t>共享名称为</w:t>
            </w:r>
            <w:r>
              <w:rPr>
                <w:kern w:val="2"/>
              </w:rPr>
              <w:t>database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vAlign w:val="center"/>
          </w:tcPr>
          <w:p>
            <w:pPr>
              <w:pStyle w:val="57"/>
              <w:rPr>
                <w:spacing w:val="-6"/>
                <w:kern w:val="2"/>
              </w:rPr>
            </w:pPr>
            <w:r>
              <w:rPr>
                <w:spacing w:val="-6"/>
                <w:kern w:val="2"/>
              </w:rPr>
              <w:t>comment = Do not arbitrarily modify the database file</w:t>
            </w:r>
          </w:p>
        </w:tc>
        <w:tc>
          <w:tcPr>
            <w:tcW w:w="2549" w:type="dxa"/>
            <w:vAlign w:val="center"/>
          </w:tcPr>
          <w:p>
            <w:pPr>
              <w:pStyle w:val="28"/>
              <w:rPr>
                <w:kern w:val="2"/>
              </w:rPr>
            </w:pPr>
            <w:r>
              <w:rPr>
                <w:rFonts w:hint="eastAsia"/>
                <w:kern w:val="2"/>
              </w:rPr>
              <w:t>警</w:t>
            </w:r>
            <w:r>
              <w:rPr>
                <w:rFonts w:hint="eastAsia"/>
                <w:spacing w:val="-6"/>
                <w:kern w:val="2"/>
              </w:rPr>
              <w:t>告用户不要随意修改数据库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vAlign w:val="center"/>
          </w:tcPr>
          <w:p>
            <w:pPr>
              <w:pStyle w:val="57"/>
              <w:rPr>
                <w:kern w:val="2"/>
              </w:rPr>
            </w:pPr>
            <w:r>
              <w:rPr>
                <w:kern w:val="2"/>
              </w:rPr>
              <w:t>path = /home/database</w:t>
            </w:r>
          </w:p>
        </w:tc>
        <w:tc>
          <w:tcPr>
            <w:tcW w:w="2549" w:type="dxa"/>
            <w:vAlign w:val="center"/>
          </w:tcPr>
          <w:p>
            <w:pPr>
              <w:pStyle w:val="28"/>
              <w:rPr>
                <w:kern w:val="2"/>
              </w:rPr>
            </w:pPr>
            <w:r>
              <w:rPr>
                <w:rFonts w:hint="eastAsia"/>
                <w:kern w:val="2"/>
              </w:rPr>
              <w:t>共享目录为</w:t>
            </w:r>
            <w:r>
              <w:rPr>
                <w:kern w:val="2"/>
              </w:rPr>
              <w:t>/home/database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vAlign w:val="center"/>
          </w:tcPr>
          <w:p>
            <w:pPr>
              <w:pStyle w:val="57"/>
              <w:rPr>
                <w:kern w:val="2"/>
              </w:rPr>
            </w:pPr>
            <w:r>
              <w:rPr>
                <w:kern w:val="2"/>
              </w:rPr>
              <w:t>public = no</w:t>
            </w:r>
          </w:p>
        </w:tc>
        <w:tc>
          <w:tcPr>
            <w:tcW w:w="2549" w:type="dxa"/>
            <w:vAlign w:val="center"/>
          </w:tcPr>
          <w:p>
            <w:pPr>
              <w:pStyle w:val="28"/>
              <w:rPr>
                <w:kern w:val="2"/>
              </w:rPr>
            </w:pPr>
            <w:r>
              <w:rPr>
                <w:rFonts w:hint="eastAsia"/>
                <w:kern w:val="2"/>
              </w:rPr>
              <w:t>关闭“所有人可见”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512" w:type="dxa"/>
            <w:vAlign w:val="center"/>
          </w:tcPr>
          <w:p>
            <w:pPr>
              <w:pStyle w:val="57"/>
              <w:rPr>
                <w:kern w:val="2"/>
              </w:rPr>
            </w:pPr>
            <w:r>
              <w:rPr>
                <w:kern w:val="2"/>
              </w:rPr>
              <w:t>writable = yes</w:t>
            </w:r>
          </w:p>
        </w:tc>
        <w:tc>
          <w:tcPr>
            <w:tcW w:w="2549" w:type="dxa"/>
            <w:vAlign w:val="center"/>
          </w:tcPr>
          <w:p>
            <w:pPr>
              <w:pStyle w:val="28"/>
              <w:rPr>
                <w:kern w:val="2"/>
              </w:rPr>
            </w:pPr>
            <w:r>
              <w:rPr>
                <w:rFonts w:hint="eastAsia"/>
                <w:kern w:val="2"/>
              </w:rPr>
              <w:t>允许写入操作</w:t>
            </w:r>
          </w:p>
        </w:tc>
      </w:tr>
    </w:tbl>
    <w:p>
      <w:pPr>
        <w:pStyle w:val="29"/>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：创建用于访问共享资源的账户信息。在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服务程序默认使用的是用户口令认证模式（</w:t>
      </w:r>
      <w:r>
        <w:rPr>
          <w:color w:val="000000"/>
          <w:kern w:val="2"/>
          <w:szCs w:val="21"/>
        </w:rPr>
        <w:t>user</w:t>
      </w:r>
      <w:r>
        <w:rPr>
          <w:rFonts w:hint="eastAsia"/>
          <w:color w:val="000000"/>
          <w:kern w:val="2"/>
          <w:szCs w:val="21"/>
        </w:rPr>
        <w:t>）。这种认证模式可以确保仅让有密码且受信任的用户访问共享资源，而且验证过程也十分简单。不过，只有建立账户信息数据库之后，才能使用用户口令认证模式。另外，</w:t>
      </w:r>
      <w:r>
        <w:rPr>
          <w:color w:val="000000"/>
          <w:kern w:val="2"/>
          <w:szCs w:val="21"/>
        </w:rPr>
        <w:t>Samba</w:t>
      </w:r>
      <w:r>
        <w:rPr>
          <w:rFonts w:hint="eastAsia"/>
          <w:color w:val="000000"/>
          <w:kern w:val="2"/>
          <w:szCs w:val="21"/>
        </w:rPr>
        <w:t>服务程序的数据库要求账户必须在当前系统中已经存在，否则日后创建文件时将导致文件的权限属性混乱不堪，由此引发错误。</w:t>
      </w:r>
    </w:p>
    <w:p>
      <w:pPr>
        <w:rPr>
          <w:kern w:val="2"/>
        </w:rPr>
      </w:pPr>
      <w:r>
        <w:rPr>
          <w:kern w:val="2"/>
        </w:rPr>
        <w:t>pdbedit</w:t>
      </w:r>
      <w:r>
        <w:rPr>
          <w:rFonts w:hint="eastAsia"/>
          <w:kern w:val="2"/>
        </w:rPr>
        <w:t>命令用于管理</w:t>
      </w:r>
      <w:r>
        <w:rPr>
          <w:kern w:val="2"/>
        </w:rPr>
        <w:t>SMB</w:t>
      </w:r>
      <w:r>
        <w:rPr>
          <w:rFonts w:hint="eastAsia"/>
          <w:kern w:val="2"/>
        </w:rPr>
        <w:t>服务程序的账户信息数据库，格式为“</w:t>
      </w:r>
      <w:r>
        <w:rPr>
          <w:kern w:val="2"/>
        </w:rPr>
        <w:t>pdbedit [</w:t>
      </w:r>
      <w:r>
        <w:rPr>
          <w:rFonts w:hint="eastAsia"/>
          <w:kern w:val="2"/>
        </w:rPr>
        <w:t>选项</w:t>
      </w:r>
      <w:r>
        <w:rPr>
          <w:kern w:val="2"/>
        </w:rPr>
        <w:t xml:space="preserve">] </w:t>
      </w:r>
      <w:r>
        <w:rPr>
          <w:rFonts w:hint="eastAsia"/>
          <w:kern w:val="2"/>
        </w:rPr>
        <w:t>账户”。在第一次把账户信息写入到数据库时需要使用</w:t>
      </w:r>
      <w:r>
        <w:rPr>
          <w:kern w:val="2"/>
        </w:rPr>
        <w:t>-a</w:t>
      </w:r>
      <w:r>
        <w:rPr>
          <w:rFonts w:hint="eastAsia"/>
          <w:kern w:val="2"/>
        </w:rPr>
        <w:t>参数，以后在执行修改密码、删除账户等操作时就不再需要该参数了。</w:t>
      </w:r>
      <w:r>
        <w:rPr>
          <w:kern w:val="2"/>
        </w:rPr>
        <w:t>pdbedit</w:t>
      </w:r>
      <w:r>
        <w:rPr>
          <w:rFonts w:hint="eastAsia"/>
          <w:kern w:val="2"/>
        </w:rPr>
        <w:t>命令中使用的参数以及作用如表</w:t>
      </w:r>
      <w:r>
        <w:rPr>
          <w:kern w:val="2"/>
        </w:rPr>
        <w:t>12-3</w:t>
      </w:r>
      <w:r>
        <w:rPr>
          <w:rFonts w:hint="eastAsia"/>
          <w:kern w:val="2"/>
        </w:rPr>
        <w:t>所示。</w:t>
      </w:r>
    </w:p>
    <w:p>
      <w:pPr>
        <w:pStyle w:val="27"/>
        <w:rPr>
          <w:kern w:val="2"/>
        </w:rPr>
      </w:pPr>
      <w:r>
        <w:rPr>
          <w:rFonts w:hint="eastAsia"/>
          <w:kern w:val="2"/>
        </w:rPr>
        <w:t>表</w:t>
      </w:r>
      <w:r>
        <w:rPr>
          <w:kern w:val="2"/>
        </w:rPr>
        <w:t>12-3</w:t>
      </w:r>
      <w:r>
        <w:rPr>
          <w:kern w:val="2"/>
        </w:rPr>
        <w:tab/>
      </w:r>
      <w:r>
        <w:rPr>
          <w:rFonts w:hint="eastAsia"/>
          <w:kern w:val="2"/>
        </w:rPr>
        <w:t>用于</w:t>
      </w:r>
      <w:r>
        <w:rPr>
          <w:kern w:val="2"/>
        </w:rPr>
        <w:t>pdbedit</w:t>
      </w:r>
      <w:r>
        <w:rPr>
          <w:rFonts w:hint="eastAsia"/>
          <w:kern w:val="2"/>
        </w:rPr>
        <w:t>命令的参数以及作用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313"/>
        <w:gridCol w:w="474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31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74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313" w:type="dxa"/>
            <w:tcBorders>
              <w:top w:val="single" w:color="000000" w:sz="4" w:space="0"/>
            </w:tcBorders>
            <w:vAlign w:val="center"/>
          </w:tcPr>
          <w:p>
            <w:pPr>
              <w:pStyle w:val="57"/>
              <w:rPr>
                <w:kern w:val="2"/>
              </w:rPr>
            </w:pPr>
            <w:r>
              <w:rPr>
                <w:kern w:val="2"/>
              </w:rPr>
              <w:t xml:space="preserve">-a </w:t>
            </w:r>
            <w:r>
              <w:rPr>
                <w:rFonts w:hint="eastAsia"/>
                <w:kern w:val="2"/>
              </w:rPr>
              <w:t>用户名</w:t>
            </w:r>
          </w:p>
        </w:tc>
        <w:tc>
          <w:tcPr>
            <w:tcW w:w="4748" w:type="dxa"/>
            <w:tcBorders>
              <w:top w:val="single" w:color="000000" w:sz="4" w:space="0"/>
            </w:tcBorders>
            <w:vAlign w:val="center"/>
          </w:tcPr>
          <w:p>
            <w:pPr>
              <w:pStyle w:val="28"/>
              <w:rPr>
                <w:kern w:val="2"/>
              </w:rPr>
            </w:pPr>
            <w:r>
              <w:rPr>
                <w:rFonts w:hint="eastAsia"/>
                <w:kern w:val="2"/>
              </w:rPr>
              <w:t>建立</w:t>
            </w:r>
            <w:r>
              <w:rPr>
                <w:kern w:val="2"/>
              </w:rPr>
              <w:t>Samba</w:t>
            </w:r>
            <w:r>
              <w:rPr>
                <w:rFonts w:hint="eastAsia"/>
                <w:kern w:val="2"/>
              </w:rPr>
              <w:t>账户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313" w:type="dxa"/>
            <w:vAlign w:val="center"/>
          </w:tcPr>
          <w:p>
            <w:pPr>
              <w:pStyle w:val="57"/>
              <w:rPr>
                <w:kern w:val="2"/>
              </w:rPr>
            </w:pPr>
            <w:r>
              <w:rPr>
                <w:kern w:val="2"/>
              </w:rPr>
              <w:t xml:space="preserve">-x </w:t>
            </w:r>
            <w:r>
              <w:rPr>
                <w:rFonts w:hint="eastAsia"/>
                <w:kern w:val="2"/>
              </w:rPr>
              <w:t>用户名</w:t>
            </w:r>
          </w:p>
        </w:tc>
        <w:tc>
          <w:tcPr>
            <w:tcW w:w="4748" w:type="dxa"/>
            <w:vAlign w:val="center"/>
          </w:tcPr>
          <w:p>
            <w:pPr>
              <w:pStyle w:val="28"/>
              <w:rPr>
                <w:kern w:val="2"/>
              </w:rPr>
            </w:pPr>
            <w:r>
              <w:rPr>
                <w:rFonts w:hint="eastAsia"/>
                <w:kern w:val="2"/>
              </w:rPr>
              <w:t>删除</w:t>
            </w:r>
            <w:r>
              <w:rPr>
                <w:kern w:val="2"/>
              </w:rPr>
              <w:t>Samba</w:t>
            </w:r>
            <w:r>
              <w:rPr>
                <w:rFonts w:hint="eastAsia"/>
                <w:kern w:val="2"/>
              </w:rPr>
              <w:t>账户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313" w:type="dxa"/>
            <w:vAlign w:val="center"/>
          </w:tcPr>
          <w:p>
            <w:pPr>
              <w:pStyle w:val="57"/>
              <w:rPr>
                <w:kern w:val="2"/>
              </w:rPr>
            </w:pPr>
            <w:r>
              <w:rPr>
                <w:kern w:val="2"/>
              </w:rPr>
              <w:t>-L</w:t>
            </w:r>
          </w:p>
        </w:tc>
        <w:tc>
          <w:tcPr>
            <w:tcW w:w="4748" w:type="dxa"/>
            <w:vAlign w:val="center"/>
          </w:tcPr>
          <w:p>
            <w:pPr>
              <w:pStyle w:val="28"/>
              <w:rPr>
                <w:kern w:val="2"/>
              </w:rPr>
            </w:pPr>
            <w:r>
              <w:rPr>
                <w:rFonts w:hint="eastAsia"/>
                <w:kern w:val="2"/>
              </w:rPr>
              <w:t>列出账户列表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313" w:type="dxa"/>
            <w:vAlign w:val="center"/>
          </w:tcPr>
          <w:p>
            <w:pPr>
              <w:pStyle w:val="57"/>
              <w:rPr>
                <w:kern w:val="2"/>
              </w:rPr>
            </w:pPr>
            <w:r>
              <w:rPr>
                <w:kern w:val="2"/>
              </w:rPr>
              <w:t>-Lv</w:t>
            </w:r>
          </w:p>
        </w:tc>
        <w:tc>
          <w:tcPr>
            <w:tcW w:w="4748" w:type="dxa"/>
            <w:vAlign w:val="center"/>
          </w:tcPr>
          <w:p>
            <w:pPr>
              <w:pStyle w:val="28"/>
              <w:rPr>
                <w:kern w:val="2"/>
              </w:rPr>
            </w:pPr>
            <w:r>
              <w:rPr>
                <w:rFonts w:hint="eastAsia"/>
                <w:kern w:val="2"/>
              </w:rPr>
              <w:t>列出账户详细信息的列表</w:t>
            </w:r>
          </w:p>
        </w:tc>
      </w:tr>
    </w:tbl>
    <w:p>
      <w:pPr>
        <w:pStyle w:val="29"/>
        <w:rPr>
          <w:kern w:val="2"/>
        </w:rPr>
      </w:pPr>
    </w:p>
    <w:p>
      <w:pPr>
        <w:pStyle w:val="58"/>
        <w:rPr>
          <w:kern w:val="2"/>
        </w:rPr>
      </w:pPr>
    </w:p>
    <w:p>
      <w:pPr>
        <w:pStyle w:val="26"/>
        <w:rPr>
          <w:kern w:val="2"/>
        </w:rPr>
      </w:pPr>
      <w:r>
        <w:rPr>
          <w:kern w:val="2"/>
        </w:rPr>
        <w:t>[root@linuxprobe ~]# id linuxprobe</w:t>
      </w:r>
    </w:p>
    <w:p>
      <w:pPr>
        <w:pStyle w:val="26"/>
        <w:rPr>
          <w:kern w:val="2"/>
        </w:rPr>
      </w:pPr>
      <w:r>
        <w:rPr>
          <w:kern w:val="2"/>
        </w:rPr>
        <w:t>uid=1000(linuxprobe) gid=1000(linuxprobe) groups=1000(linuxprobe)</w:t>
      </w:r>
    </w:p>
    <w:p>
      <w:pPr>
        <w:pStyle w:val="26"/>
        <w:rPr>
          <w:kern w:val="2"/>
        </w:rPr>
      </w:pPr>
      <w:r>
        <w:rPr>
          <w:kern w:val="2"/>
        </w:rPr>
        <w:t>[root@linuxprobe ~]# pdbedit -a -u linuxprobe</w:t>
      </w:r>
    </w:p>
    <w:p>
      <w:pPr>
        <w:pStyle w:val="26"/>
        <w:rPr>
          <w:kern w:val="2"/>
        </w:rPr>
      </w:pPr>
      <w:r>
        <w:rPr>
          <w:kern w:val="2"/>
        </w:rPr>
        <w:t>new password:</w:t>
      </w:r>
      <w:r>
        <w:rPr>
          <w:rStyle w:val="18"/>
          <w:rFonts w:hint="eastAsia"/>
          <w:kern w:val="2"/>
          <w:sz w:val="16"/>
        </w:rPr>
        <w:t>此处输入该账户在</w:t>
      </w:r>
      <w:r>
        <w:rPr>
          <w:b/>
          <w:bCs/>
          <w:kern w:val="2"/>
        </w:rPr>
        <w:t>Samba</w:t>
      </w:r>
      <w:r>
        <w:rPr>
          <w:rStyle w:val="18"/>
          <w:rFonts w:hint="eastAsia"/>
          <w:kern w:val="2"/>
          <w:sz w:val="16"/>
        </w:rPr>
        <w:t>服务数据库中的密码</w:t>
      </w:r>
    </w:p>
    <w:p>
      <w:pPr>
        <w:pStyle w:val="26"/>
        <w:rPr>
          <w:kern w:val="2"/>
        </w:rPr>
      </w:pPr>
      <w:r>
        <w:rPr>
          <w:kern w:val="2"/>
        </w:rPr>
        <w:t>retype new password:</w:t>
      </w:r>
      <w:r>
        <w:rPr>
          <w:rStyle w:val="18"/>
          <w:rFonts w:hint="eastAsia"/>
          <w:kern w:val="2"/>
          <w:sz w:val="16"/>
        </w:rPr>
        <w:t>再次输入密码进行确认</w:t>
      </w:r>
    </w:p>
    <w:p>
      <w:pPr>
        <w:pStyle w:val="26"/>
        <w:rPr>
          <w:kern w:val="2"/>
        </w:rPr>
      </w:pPr>
      <w:r>
        <w:rPr>
          <w:kern w:val="2"/>
        </w:rPr>
        <w:t>Unix username: linuxprobe</w:t>
      </w:r>
    </w:p>
    <w:p>
      <w:pPr>
        <w:pStyle w:val="26"/>
        <w:rPr>
          <w:kern w:val="2"/>
        </w:rPr>
      </w:pPr>
      <w:r>
        <w:rPr>
          <w:kern w:val="2"/>
        </w:rPr>
        <w:t>NT username: </w:t>
      </w:r>
    </w:p>
    <w:p>
      <w:pPr>
        <w:pStyle w:val="26"/>
        <w:rPr>
          <w:kern w:val="2"/>
        </w:rPr>
      </w:pPr>
      <w:r>
        <w:rPr>
          <w:kern w:val="2"/>
        </w:rPr>
        <w:t>Account Flags: </w:t>
      </w:r>
    </w:p>
    <w:p>
      <w:pPr>
        <w:pStyle w:val="26"/>
        <w:rPr>
          <w:kern w:val="2"/>
        </w:rPr>
      </w:pPr>
      <w:r>
        <w:rPr>
          <w:kern w:val="2"/>
        </w:rPr>
        <w:t>User SID: S-1-5-21-507407404-3243012849-3065158664-1000</w:t>
      </w:r>
    </w:p>
    <w:p>
      <w:pPr>
        <w:pStyle w:val="26"/>
        <w:rPr>
          <w:kern w:val="2"/>
        </w:rPr>
      </w:pPr>
      <w:r>
        <w:rPr>
          <w:kern w:val="2"/>
        </w:rPr>
        <w:t>Primary Group SID: S-1-5-21-507407404-3243012849-3065158664-513</w:t>
      </w:r>
    </w:p>
    <w:p>
      <w:pPr>
        <w:pStyle w:val="26"/>
        <w:rPr>
          <w:kern w:val="2"/>
        </w:rPr>
      </w:pPr>
      <w:r>
        <w:rPr>
          <w:kern w:val="2"/>
        </w:rPr>
        <w:t>Full Name: linuxprobe</w:t>
      </w:r>
    </w:p>
    <w:p>
      <w:pPr>
        <w:pStyle w:val="26"/>
        <w:rPr>
          <w:kern w:val="2"/>
        </w:rPr>
      </w:pPr>
      <w:r>
        <w:rPr>
          <w:kern w:val="2"/>
        </w:rPr>
        <w:t>Home Directory: \\localhost\linuxprobe</w:t>
      </w:r>
    </w:p>
    <w:p>
      <w:pPr>
        <w:pStyle w:val="26"/>
        <w:rPr>
          <w:kern w:val="2"/>
        </w:rPr>
      </w:pPr>
      <w:r>
        <w:rPr>
          <w:kern w:val="2"/>
        </w:rPr>
        <w:t>HomeDir Drive: </w:t>
      </w:r>
    </w:p>
    <w:p>
      <w:pPr>
        <w:pStyle w:val="26"/>
        <w:rPr>
          <w:kern w:val="2"/>
        </w:rPr>
      </w:pPr>
      <w:r>
        <w:rPr>
          <w:kern w:val="2"/>
        </w:rPr>
        <w:t>Logon Script: </w:t>
      </w:r>
    </w:p>
    <w:p>
      <w:pPr>
        <w:pStyle w:val="26"/>
        <w:rPr>
          <w:kern w:val="2"/>
        </w:rPr>
      </w:pPr>
      <w:r>
        <w:rPr>
          <w:kern w:val="2"/>
        </w:rPr>
        <w:t>Profile Path: \\localhost\linuxprobe\profile</w:t>
      </w:r>
    </w:p>
    <w:p>
      <w:pPr>
        <w:pStyle w:val="26"/>
        <w:rPr>
          <w:kern w:val="2"/>
        </w:rPr>
      </w:pPr>
      <w:r>
        <w:rPr>
          <w:kern w:val="2"/>
        </w:rPr>
        <w:t>Domain: LOCALHOST</w:t>
      </w:r>
    </w:p>
    <w:p>
      <w:pPr>
        <w:pStyle w:val="26"/>
        <w:rPr>
          <w:kern w:val="2"/>
        </w:rPr>
      </w:pPr>
      <w:r>
        <w:rPr>
          <w:kern w:val="2"/>
        </w:rPr>
        <w:t>Account desc: </w:t>
      </w:r>
    </w:p>
    <w:p>
      <w:pPr>
        <w:pStyle w:val="26"/>
        <w:rPr>
          <w:kern w:val="2"/>
        </w:rPr>
      </w:pPr>
      <w:r>
        <w:rPr>
          <w:kern w:val="2"/>
        </w:rPr>
        <w:t>Workstations: </w:t>
      </w:r>
    </w:p>
    <w:p>
      <w:pPr>
        <w:pStyle w:val="26"/>
        <w:rPr>
          <w:kern w:val="2"/>
        </w:rPr>
      </w:pPr>
      <w:r>
        <w:rPr>
          <w:kern w:val="2"/>
        </w:rPr>
        <w:t>Munged dial: </w:t>
      </w:r>
    </w:p>
    <w:p>
      <w:pPr>
        <w:pStyle w:val="26"/>
        <w:rPr>
          <w:kern w:val="2"/>
        </w:rPr>
      </w:pPr>
      <w:r>
        <w:rPr>
          <w:kern w:val="2"/>
        </w:rPr>
        <w:t>Logon time: 0</w:t>
      </w:r>
    </w:p>
    <w:p>
      <w:pPr>
        <w:pStyle w:val="26"/>
        <w:rPr>
          <w:kern w:val="2"/>
        </w:rPr>
      </w:pPr>
      <w:r>
        <w:rPr>
          <w:kern w:val="2"/>
        </w:rPr>
        <w:t>Logoff time: Wed, 06 Feb 2036 10:06:39 EST</w:t>
      </w:r>
    </w:p>
    <w:p>
      <w:pPr>
        <w:pStyle w:val="26"/>
        <w:rPr>
          <w:kern w:val="2"/>
        </w:rPr>
      </w:pPr>
      <w:r>
        <w:rPr>
          <w:kern w:val="2"/>
        </w:rPr>
        <w:t>Kickoff time: Wed, 06 Feb 2036 10:06:39 EST</w:t>
      </w:r>
    </w:p>
    <w:p>
      <w:pPr>
        <w:pStyle w:val="26"/>
        <w:rPr>
          <w:kern w:val="2"/>
        </w:rPr>
      </w:pPr>
      <w:r>
        <w:rPr>
          <w:kern w:val="2"/>
        </w:rPr>
        <w:t>Password last set: Mon, 13 Mar 2017 04:22:25 EDT</w:t>
      </w:r>
    </w:p>
    <w:p>
      <w:pPr>
        <w:pStyle w:val="26"/>
        <w:rPr>
          <w:kern w:val="2"/>
        </w:rPr>
      </w:pPr>
      <w:r>
        <w:rPr>
          <w:kern w:val="2"/>
        </w:rPr>
        <w:t>Password can change: Mon, 13 Mar 2017 04:22:25 EDT</w:t>
      </w:r>
    </w:p>
    <w:p>
      <w:pPr>
        <w:pStyle w:val="26"/>
        <w:rPr>
          <w:kern w:val="2"/>
        </w:rPr>
      </w:pPr>
      <w:r>
        <w:rPr>
          <w:kern w:val="2"/>
        </w:rPr>
        <w:t>Password must change: never</w:t>
      </w:r>
    </w:p>
    <w:p>
      <w:pPr>
        <w:pStyle w:val="26"/>
        <w:rPr>
          <w:kern w:val="2"/>
        </w:rPr>
      </w:pPr>
      <w:r>
        <w:rPr>
          <w:kern w:val="2"/>
        </w:rPr>
        <w:t>Last bad password : 0</w:t>
      </w:r>
    </w:p>
    <w:p>
      <w:pPr>
        <w:pStyle w:val="26"/>
        <w:rPr>
          <w:kern w:val="2"/>
        </w:rPr>
      </w:pPr>
      <w:r>
        <w:rPr>
          <w:kern w:val="2"/>
        </w:rPr>
        <w:t>Bad password count : 0</w:t>
      </w:r>
    </w:p>
    <w:p>
      <w:pPr>
        <w:pStyle w:val="26"/>
        <w:rPr>
          <w:kern w:val="2"/>
        </w:rPr>
      </w:pPr>
      <w:r>
        <w:rPr>
          <w:kern w:val="2"/>
        </w:rPr>
        <w:t>Logon hours : FFFFFFFFFFFFFFFFFFFFFFFFFFFFFFFFFFFFFFFFFF</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：创建用于共享资源的文件目录。在创建时，不仅要考虑到文件读写权限的问题，</w:t>
      </w:r>
      <w:r>
        <w:rPr>
          <w:rFonts w:hint="eastAsia"/>
          <w:color w:val="000000"/>
          <w:spacing w:val="-4"/>
          <w:kern w:val="2"/>
          <w:szCs w:val="21"/>
        </w:rPr>
        <w:t>而且由于</w:t>
      </w:r>
      <w:r>
        <w:rPr>
          <w:color w:val="000000"/>
          <w:spacing w:val="-4"/>
          <w:kern w:val="2"/>
          <w:szCs w:val="21"/>
        </w:rPr>
        <w:t>/home</w:t>
      </w:r>
      <w:r>
        <w:rPr>
          <w:rFonts w:hint="eastAsia"/>
          <w:color w:val="000000"/>
          <w:spacing w:val="-4"/>
          <w:kern w:val="2"/>
          <w:szCs w:val="21"/>
        </w:rPr>
        <w:t>目录是系统中普通用户的家目录，因此还需要考虑应用于该目录的</w:t>
      </w:r>
      <w:r>
        <w:rPr>
          <w:color w:val="000000"/>
          <w:spacing w:val="-4"/>
          <w:kern w:val="2"/>
          <w:szCs w:val="21"/>
        </w:rPr>
        <w:t>SELinux</w:t>
      </w:r>
      <w:r>
        <w:rPr>
          <w:rFonts w:hint="eastAsia"/>
          <w:color w:val="000000"/>
          <w:kern w:val="2"/>
          <w:szCs w:val="21"/>
        </w:rPr>
        <w:t>安全上下文所带来的限制。在前面对</w:t>
      </w:r>
      <w:r>
        <w:rPr>
          <w:color w:val="000000"/>
          <w:kern w:val="2"/>
          <w:szCs w:val="21"/>
        </w:rPr>
        <w:t>Samba</w:t>
      </w:r>
      <w:r>
        <w:rPr>
          <w:rFonts w:hint="eastAsia"/>
          <w:color w:val="000000"/>
          <w:kern w:val="2"/>
          <w:szCs w:val="21"/>
        </w:rPr>
        <w:t>服务程序配置文件中的注释信息进行过滤时，这些过滤的信息中就有关于</w:t>
      </w:r>
      <w:r>
        <w:rPr>
          <w:color w:val="000000"/>
          <w:kern w:val="2"/>
          <w:szCs w:val="21"/>
        </w:rPr>
        <w:t>SELinux</w:t>
      </w:r>
      <w:r>
        <w:rPr>
          <w:rFonts w:hint="eastAsia"/>
          <w:color w:val="000000"/>
          <w:kern w:val="2"/>
          <w:szCs w:val="21"/>
        </w:rPr>
        <w:t>安全上下文策略的说明，我们只需按照过滤信息中有关</w:t>
      </w:r>
      <w:r>
        <w:rPr>
          <w:color w:val="000000"/>
          <w:kern w:val="2"/>
          <w:szCs w:val="21"/>
        </w:rPr>
        <w:t>SELinux</w:t>
      </w:r>
      <w:r>
        <w:rPr>
          <w:rFonts w:hint="eastAsia"/>
          <w:color w:val="000000"/>
          <w:kern w:val="2"/>
          <w:szCs w:val="21"/>
        </w:rPr>
        <w:t>安全上下文策略中的说明中给的值进行修改即可。修改完毕后执行</w:t>
      </w:r>
      <w:r>
        <w:rPr>
          <w:color w:val="000000"/>
          <w:kern w:val="2"/>
          <w:szCs w:val="21"/>
        </w:rPr>
        <w:t>restorecon</w:t>
      </w:r>
      <w:r>
        <w:rPr>
          <w:rFonts w:hint="eastAsia"/>
          <w:color w:val="000000"/>
          <w:kern w:val="2"/>
          <w:szCs w:val="21"/>
        </w:rPr>
        <w:t>命令，让应用于目录的新</w:t>
      </w:r>
      <w:r>
        <w:rPr>
          <w:color w:val="000000"/>
          <w:kern w:val="2"/>
          <w:szCs w:val="21"/>
        </w:rPr>
        <w:t>SELinux</w:t>
      </w:r>
      <w:r>
        <w:rPr>
          <w:rFonts w:hint="eastAsia"/>
          <w:color w:val="000000"/>
          <w:kern w:val="2"/>
          <w:szCs w:val="21"/>
        </w:rPr>
        <w:t>安全上下文立即生效。</w:t>
      </w:r>
    </w:p>
    <w:p>
      <w:pPr>
        <w:pStyle w:val="58"/>
        <w:rPr>
          <w:kern w:val="2"/>
        </w:rPr>
      </w:pPr>
    </w:p>
    <w:p>
      <w:pPr>
        <w:pStyle w:val="26"/>
        <w:rPr>
          <w:kern w:val="2"/>
        </w:rPr>
      </w:pPr>
      <w:r>
        <w:rPr>
          <w:kern w:val="2"/>
        </w:rPr>
        <w:t>[root@linuxprobe ~]# mkdir /home/database</w:t>
      </w:r>
    </w:p>
    <w:p>
      <w:pPr>
        <w:pStyle w:val="26"/>
        <w:rPr>
          <w:kern w:val="2"/>
        </w:rPr>
      </w:pPr>
      <w:r>
        <w:rPr>
          <w:kern w:val="2"/>
        </w:rPr>
        <w:t>[root@linuxprobe ~]# chown -Rf linuxprobe:linuxprobe /home/database</w:t>
      </w:r>
    </w:p>
    <w:p>
      <w:pPr>
        <w:pStyle w:val="26"/>
        <w:rPr>
          <w:kern w:val="2"/>
        </w:rPr>
      </w:pPr>
      <w:r>
        <w:rPr>
          <w:kern w:val="2"/>
        </w:rPr>
        <w:t>[root@linuxprobe ~]# semanage fcontext -a -t samba</w:t>
      </w:r>
      <w:r>
        <w:rPr>
          <w:rFonts w:ascii="宋体"/>
          <w:kern w:val="2"/>
        </w:rPr>
        <w:t>_</w:t>
      </w:r>
      <w:r>
        <w:rPr>
          <w:kern w:val="2"/>
        </w:rPr>
        <w:t>share</w:t>
      </w:r>
      <w:r>
        <w:rPr>
          <w:rFonts w:ascii="宋体"/>
          <w:kern w:val="2"/>
        </w:rPr>
        <w:t>_</w:t>
      </w:r>
      <w:r>
        <w:rPr>
          <w:kern w:val="2"/>
        </w:rPr>
        <w:t>t /home/database</w:t>
      </w:r>
    </w:p>
    <w:p>
      <w:pPr>
        <w:pStyle w:val="26"/>
        <w:rPr>
          <w:kern w:val="2"/>
        </w:rPr>
      </w:pPr>
      <w:r>
        <w:rPr>
          <w:kern w:val="2"/>
        </w:rPr>
        <w:t>[root@linuxprobe ~]# restorecon -Rv /home/database</w:t>
      </w:r>
    </w:p>
    <w:p>
      <w:pPr>
        <w:pStyle w:val="26"/>
        <w:rPr>
          <w:kern w:val="2"/>
        </w:rPr>
      </w:pPr>
      <w:r>
        <w:rPr>
          <w:kern w:val="2"/>
        </w:rPr>
        <w:t>restorecon reset /home/database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pPr>
        <w:pStyle w:val="26"/>
        <w:rPr>
          <w:kern w:val="2"/>
        </w:rPr>
      </w:pPr>
      <w:r>
        <w:rPr>
          <w:kern w:val="2"/>
        </w:rPr>
        <w:t>unconfined</w:t>
      </w:r>
      <w:r>
        <w:rPr>
          <w:rFonts w:ascii="宋体"/>
          <w:kern w:val="2"/>
        </w:rPr>
        <w:t>_</w:t>
      </w:r>
      <w:r>
        <w:rPr>
          <w:kern w:val="2"/>
        </w:rPr>
        <w:t>u:object</w:t>
      </w:r>
      <w:r>
        <w:rPr>
          <w:rFonts w:ascii="宋体"/>
          <w:kern w:val="2"/>
        </w:rPr>
        <w:t>_</w:t>
      </w:r>
      <w:r>
        <w:rPr>
          <w:kern w:val="2"/>
        </w:rPr>
        <w:t>r:samba</w:t>
      </w:r>
      <w:r>
        <w:rPr>
          <w:rFonts w:ascii="宋体"/>
          <w:kern w:val="2"/>
        </w:rPr>
        <w:t>_</w:t>
      </w:r>
      <w:r>
        <w:rPr>
          <w:kern w:val="2"/>
        </w:rPr>
        <w:t>share</w:t>
      </w:r>
      <w:r>
        <w:rPr>
          <w:rFonts w:ascii="宋体"/>
          <w:kern w:val="2"/>
        </w:rPr>
        <w:t>_</w:t>
      </w:r>
      <w:r>
        <w:rPr>
          <w:kern w:val="2"/>
        </w:rPr>
        <w:t>t:s0</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服务与策略，使其允许通过</w:t>
      </w:r>
      <w:r>
        <w:rPr>
          <w:color w:val="000000"/>
          <w:kern w:val="2"/>
          <w:szCs w:val="21"/>
        </w:rPr>
        <w:t>Samba</w:t>
      </w:r>
      <w:r>
        <w:rPr>
          <w:rFonts w:hint="eastAsia"/>
          <w:color w:val="000000"/>
          <w:kern w:val="2"/>
          <w:szCs w:val="21"/>
        </w:rPr>
        <w:t>服务程序访问普通用户家目录。执行</w:t>
      </w:r>
      <w:r>
        <w:rPr>
          <w:color w:val="000000"/>
          <w:kern w:val="2"/>
          <w:szCs w:val="21"/>
        </w:rPr>
        <w:t>getsebool</w:t>
      </w:r>
      <w:r>
        <w:rPr>
          <w:rFonts w:hint="eastAsia"/>
          <w:color w:val="000000"/>
          <w:kern w:val="2"/>
          <w:szCs w:val="21"/>
        </w:rPr>
        <w:t>命令，筛选出所有与</w:t>
      </w:r>
      <w:r>
        <w:rPr>
          <w:color w:val="000000"/>
          <w:kern w:val="2"/>
          <w:szCs w:val="21"/>
        </w:rPr>
        <w:t>Samba</w:t>
      </w:r>
      <w:r>
        <w:rPr>
          <w:rFonts w:hint="eastAsia"/>
          <w:color w:val="000000"/>
          <w:kern w:val="2"/>
          <w:szCs w:val="21"/>
        </w:rPr>
        <w:t>服务程序相关的</w:t>
      </w:r>
      <w:r>
        <w:rPr>
          <w:color w:val="000000"/>
          <w:kern w:val="2"/>
          <w:szCs w:val="21"/>
        </w:rPr>
        <w:t>SELinux</w:t>
      </w:r>
      <w:r>
        <w:rPr>
          <w:rFonts w:hint="eastAsia"/>
          <w:color w:val="000000"/>
          <w:kern w:val="2"/>
          <w:szCs w:val="21"/>
        </w:rPr>
        <w:t>域策略，根据策略的名称（和经验）选择出正确的策略条目进行开启即可：</w:t>
      </w:r>
    </w:p>
    <w:p>
      <w:pPr>
        <w:pStyle w:val="58"/>
        <w:rPr>
          <w:kern w:val="2"/>
        </w:rPr>
      </w:pPr>
    </w:p>
    <w:p>
      <w:pPr>
        <w:pStyle w:val="26"/>
        <w:rPr>
          <w:kern w:val="2"/>
        </w:rPr>
      </w:pPr>
      <w:r>
        <w:rPr>
          <w:kern w:val="2"/>
        </w:rPr>
        <w:t>[root@linuxprobe ~]# getsebool -a | grep samba</w:t>
      </w:r>
    </w:p>
    <w:p>
      <w:pPr>
        <w:pStyle w:val="26"/>
        <w:rPr>
          <w:kern w:val="2"/>
        </w:rPr>
      </w:pPr>
      <w:r>
        <w:rPr>
          <w:kern w:val="2"/>
        </w:rPr>
        <w:t>samba</w:t>
      </w:r>
      <w:r>
        <w:rPr>
          <w:rFonts w:ascii="宋体"/>
          <w:kern w:val="2"/>
        </w:rPr>
        <w:t>_</w:t>
      </w:r>
      <w:r>
        <w:rPr>
          <w:kern w:val="2"/>
        </w:rPr>
        <w:t>create</w:t>
      </w:r>
      <w:r>
        <w:rPr>
          <w:rFonts w:ascii="宋体"/>
          <w:kern w:val="2"/>
        </w:rPr>
        <w:t>_</w:t>
      </w:r>
      <w:r>
        <w:rPr>
          <w:kern w:val="2"/>
        </w:rPr>
        <w:t>home</w:t>
      </w:r>
      <w:r>
        <w:rPr>
          <w:rFonts w:ascii="宋体"/>
          <w:kern w:val="2"/>
        </w:rPr>
        <w:t>_</w:t>
      </w:r>
      <w:r>
        <w:rPr>
          <w:kern w:val="2"/>
        </w:rPr>
        <w:t>dirs --&gt; off</w:t>
      </w:r>
    </w:p>
    <w:p>
      <w:pPr>
        <w:pStyle w:val="26"/>
        <w:rPr>
          <w:kern w:val="2"/>
        </w:rPr>
      </w:pPr>
      <w:r>
        <w:rPr>
          <w:kern w:val="2"/>
        </w:rPr>
        <w:t>samba</w:t>
      </w:r>
      <w:r>
        <w:rPr>
          <w:rFonts w:ascii="宋体"/>
          <w:kern w:val="2"/>
        </w:rPr>
        <w:t>_</w:t>
      </w:r>
      <w:r>
        <w:rPr>
          <w:kern w:val="2"/>
        </w:rPr>
        <w:t>domain</w:t>
      </w:r>
      <w:r>
        <w:rPr>
          <w:rFonts w:ascii="宋体"/>
          <w:kern w:val="2"/>
        </w:rPr>
        <w:t>_</w:t>
      </w:r>
      <w:r>
        <w:rPr>
          <w:kern w:val="2"/>
        </w:rPr>
        <w:t>controller --&gt; off</w:t>
      </w:r>
    </w:p>
    <w:p>
      <w:pPr>
        <w:pStyle w:val="26"/>
        <w:rPr>
          <w:kern w:val="2"/>
        </w:rPr>
      </w:pPr>
      <w:r>
        <w:rPr>
          <w:b/>
          <w:bCs/>
          <w:kern w:val="2"/>
        </w:rPr>
        <w:t>samba</w:t>
      </w:r>
      <w:r>
        <w:rPr>
          <w:rFonts w:ascii="宋体"/>
          <w:b/>
          <w:bCs/>
          <w:kern w:val="2"/>
        </w:rPr>
        <w:t>_</w:t>
      </w:r>
      <w:r>
        <w:rPr>
          <w:b/>
          <w:bCs/>
          <w:kern w:val="2"/>
        </w:rPr>
        <w:t>enable</w:t>
      </w:r>
      <w:r>
        <w:rPr>
          <w:rFonts w:ascii="宋体"/>
          <w:b/>
          <w:bCs/>
          <w:kern w:val="2"/>
        </w:rPr>
        <w:t>_</w:t>
      </w:r>
      <w:r>
        <w:rPr>
          <w:b/>
          <w:bCs/>
          <w:kern w:val="2"/>
        </w:rPr>
        <w:t>home</w:t>
      </w:r>
      <w:r>
        <w:rPr>
          <w:rFonts w:ascii="宋体"/>
          <w:b/>
          <w:bCs/>
          <w:kern w:val="2"/>
        </w:rPr>
        <w:t>_</w:t>
      </w:r>
      <w:r>
        <w:rPr>
          <w:b/>
          <w:bCs/>
          <w:kern w:val="2"/>
        </w:rPr>
        <w:t>dirs --&gt; off</w:t>
      </w:r>
    </w:p>
    <w:p>
      <w:pPr>
        <w:pStyle w:val="26"/>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ro --&gt; off</w:t>
      </w:r>
    </w:p>
    <w:p>
      <w:pPr>
        <w:pStyle w:val="26"/>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rw --&gt; off</w:t>
      </w:r>
    </w:p>
    <w:p>
      <w:pPr>
        <w:pStyle w:val="26"/>
        <w:rPr>
          <w:kern w:val="2"/>
        </w:rPr>
      </w:pPr>
      <w:r>
        <w:rPr>
          <w:kern w:val="2"/>
        </w:rPr>
        <w:t>samba</w:t>
      </w:r>
      <w:r>
        <w:rPr>
          <w:rFonts w:ascii="宋体"/>
          <w:kern w:val="2"/>
        </w:rPr>
        <w:t>_</w:t>
      </w:r>
      <w:r>
        <w:rPr>
          <w:kern w:val="2"/>
        </w:rPr>
        <w:t>portmapper --&gt; off</w:t>
      </w:r>
    </w:p>
    <w:p>
      <w:pPr>
        <w:pStyle w:val="26"/>
        <w:rPr>
          <w:kern w:val="2"/>
        </w:rPr>
      </w:pPr>
      <w:r>
        <w:rPr>
          <w:kern w:val="2"/>
        </w:rPr>
        <w:t>samba</w:t>
      </w:r>
      <w:r>
        <w:rPr>
          <w:rFonts w:ascii="宋体"/>
          <w:kern w:val="2"/>
        </w:rPr>
        <w:t>_</w:t>
      </w:r>
      <w:r>
        <w:rPr>
          <w:kern w:val="2"/>
        </w:rPr>
        <w:t>run</w:t>
      </w:r>
      <w:r>
        <w:rPr>
          <w:rFonts w:ascii="宋体"/>
          <w:kern w:val="2"/>
        </w:rPr>
        <w:t>_</w:t>
      </w:r>
      <w:r>
        <w:rPr>
          <w:kern w:val="2"/>
        </w:rPr>
        <w:t>unconfined --&gt; off</w:t>
      </w:r>
    </w:p>
    <w:p>
      <w:pPr>
        <w:pStyle w:val="26"/>
        <w:rPr>
          <w:kern w:val="2"/>
        </w:rPr>
      </w:pPr>
      <w:r>
        <w:rPr>
          <w:kern w:val="2"/>
        </w:rPr>
        <w:t>samba</w:t>
      </w:r>
      <w:r>
        <w:rPr>
          <w:rFonts w:ascii="宋体"/>
          <w:kern w:val="2"/>
        </w:rPr>
        <w:t>_</w:t>
      </w:r>
      <w:r>
        <w:rPr>
          <w:kern w:val="2"/>
        </w:rPr>
        <w:t>share</w:t>
      </w:r>
      <w:r>
        <w:rPr>
          <w:rFonts w:ascii="宋体"/>
          <w:kern w:val="2"/>
        </w:rPr>
        <w:t>_</w:t>
      </w:r>
      <w:r>
        <w:rPr>
          <w:kern w:val="2"/>
        </w:rPr>
        <w:t>fusefs --&gt; off</w:t>
      </w:r>
    </w:p>
    <w:p>
      <w:pPr>
        <w:pStyle w:val="26"/>
        <w:rPr>
          <w:kern w:val="2"/>
        </w:rPr>
      </w:pPr>
      <w:r>
        <w:rPr>
          <w:kern w:val="2"/>
        </w:rPr>
        <w:t>samba</w:t>
      </w:r>
      <w:r>
        <w:rPr>
          <w:rFonts w:ascii="宋体"/>
          <w:kern w:val="2"/>
        </w:rPr>
        <w:t>_</w:t>
      </w:r>
      <w:r>
        <w:rPr>
          <w:kern w:val="2"/>
        </w:rPr>
        <w:t>share</w:t>
      </w:r>
      <w:r>
        <w:rPr>
          <w:rFonts w:ascii="宋体"/>
          <w:kern w:val="2"/>
        </w:rPr>
        <w:t>_</w:t>
      </w:r>
      <w:r>
        <w:rPr>
          <w:kern w:val="2"/>
        </w:rPr>
        <w:t>nfs --&gt; off</w:t>
      </w:r>
    </w:p>
    <w:p>
      <w:pPr>
        <w:pStyle w:val="26"/>
        <w:rPr>
          <w:kern w:val="2"/>
        </w:rPr>
      </w:pPr>
      <w:r>
        <w:rPr>
          <w:kern w:val="2"/>
        </w:rPr>
        <w:t>sanlock</w:t>
      </w:r>
      <w:r>
        <w:rPr>
          <w:rFonts w:ascii="宋体"/>
          <w:kern w:val="2"/>
        </w:rPr>
        <w:t>_</w:t>
      </w:r>
      <w:r>
        <w:rPr>
          <w:kern w:val="2"/>
        </w:rPr>
        <w:t>use</w:t>
      </w:r>
      <w:r>
        <w:rPr>
          <w:rFonts w:ascii="宋体"/>
          <w:kern w:val="2"/>
        </w:rPr>
        <w:t>_</w:t>
      </w:r>
      <w:r>
        <w:rPr>
          <w:kern w:val="2"/>
        </w:rPr>
        <w:t>samba --&gt; off</w:t>
      </w:r>
    </w:p>
    <w:p>
      <w:pPr>
        <w:pStyle w:val="26"/>
        <w:rPr>
          <w:kern w:val="2"/>
        </w:rPr>
      </w:pPr>
      <w:r>
        <w:rPr>
          <w:kern w:val="2"/>
        </w:rPr>
        <w:t>use</w:t>
      </w:r>
      <w:r>
        <w:rPr>
          <w:rFonts w:ascii="宋体"/>
          <w:kern w:val="2"/>
        </w:rPr>
        <w:t>_</w:t>
      </w:r>
      <w:r>
        <w:rPr>
          <w:kern w:val="2"/>
        </w:rPr>
        <w:t>samba</w:t>
      </w:r>
      <w:r>
        <w:rPr>
          <w:rFonts w:ascii="宋体"/>
          <w:kern w:val="2"/>
        </w:rPr>
        <w:t>_</w:t>
      </w:r>
      <w:r>
        <w:rPr>
          <w:kern w:val="2"/>
        </w:rPr>
        <w:t>home</w:t>
      </w:r>
      <w:r>
        <w:rPr>
          <w:rFonts w:ascii="宋体"/>
          <w:kern w:val="2"/>
        </w:rPr>
        <w:t>_</w:t>
      </w:r>
      <w:r>
        <w:rPr>
          <w:kern w:val="2"/>
        </w:rPr>
        <w:t>dirs --&gt; off</w:t>
      </w:r>
    </w:p>
    <w:p>
      <w:pPr>
        <w:pStyle w:val="26"/>
        <w:rPr>
          <w:kern w:val="2"/>
        </w:rPr>
      </w:pPr>
      <w:r>
        <w:rPr>
          <w:kern w:val="2"/>
        </w:rPr>
        <w:t>virt</w:t>
      </w:r>
      <w:r>
        <w:rPr>
          <w:rFonts w:ascii="宋体"/>
          <w:kern w:val="2"/>
        </w:rPr>
        <w:t>_</w:t>
      </w:r>
      <w:r>
        <w:rPr>
          <w:kern w:val="2"/>
        </w:rPr>
        <w:t>sandbox</w:t>
      </w:r>
      <w:r>
        <w:rPr>
          <w:rFonts w:ascii="宋体"/>
          <w:kern w:val="2"/>
        </w:rPr>
        <w:t>_</w:t>
      </w:r>
      <w:r>
        <w:rPr>
          <w:kern w:val="2"/>
        </w:rPr>
        <w:t>use</w:t>
      </w:r>
      <w:r>
        <w:rPr>
          <w:rFonts w:ascii="宋体"/>
          <w:kern w:val="2"/>
        </w:rPr>
        <w:t>_</w:t>
      </w:r>
      <w:r>
        <w:rPr>
          <w:kern w:val="2"/>
        </w:rPr>
        <w:t>samba --&gt; off</w:t>
      </w:r>
    </w:p>
    <w:p>
      <w:pPr>
        <w:pStyle w:val="26"/>
        <w:rPr>
          <w:kern w:val="2"/>
        </w:rPr>
      </w:pPr>
      <w:r>
        <w:rPr>
          <w:kern w:val="2"/>
        </w:rPr>
        <w:t>virt</w:t>
      </w:r>
      <w:r>
        <w:rPr>
          <w:rFonts w:ascii="宋体"/>
          <w:kern w:val="2"/>
        </w:rPr>
        <w:t>_</w:t>
      </w:r>
      <w:r>
        <w:rPr>
          <w:kern w:val="2"/>
        </w:rPr>
        <w:t>use</w:t>
      </w:r>
      <w:r>
        <w:rPr>
          <w:rFonts w:ascii="宋体"/>
          <w:kern w:val="2"/>
        </w:rPr>
        <w:t>_</w:t>
      </w:r>
      <w:r>
        <w:rPr>
          <w:kern w:val="2"/>
        </w:rPr>
        <w:t>samba --&gt; off</w:t>
      </w:r>
    </w:p>
    <w:p>
      <w:pPr>
        <w:pStyle w:val="26"/>
        <w:rPr>
          <w:kern w:val="2"/>
        </w:rPr>
      </w:pPr>
      <w:r>
        <w:rPr>
          <w:kern w:val="2"/>
        </w:rPr>
        <w:t>[root@linuxprobe ~]# setsebool -P samba</w:t>
      </w:r>
      <w:r>
        <w:rPr>
          <w:rFonts w:ascii="宋体"/>
          <w:kern w:val="2"/>
        </w:rPr>
        <w:t>_</w:t>
      </w:r>
      <w:r>
        <w:rPr>
          <w:kern w:val="2"/>
        </w:rPr>
        <w:t>enable</w:t>
      </w:r>
      <w:r>
        <w:rPr>
          <w:rFonts w:ascii="宋体"/>
          <w:kern w:val="2"/>
        </w:rPr>
        <w:t>_</w:t>
      </w:r>
      <w:r>
        <w:rPr>
          <w:kern w:val="2"/>
        </w:rPr>
        <w:t>home</w:t>
      </w:r>
      <w:r>
        <w:rPr>
          <w:rFonts w:ascii="宋体"/>
          <w:kern w:val="2"/>
        </w:rPr>
        <w:t>_</w:t>
      </w:r>
      <w:r>
        <w:rPr>
          <w:kern w:val="2"/>
        </w:rPr>
        <w:t>dirs on</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：在</w:t>
      </w:r>
      <w:r>
        <w:rPr>
          <w:color w:val="000000"/>
          <w:kern w:val="2"/>
          <w:szCs w:val="21"/>
        </w:rPr>
        <w:t>Samba</w:t>
      </w:r>
      <w:r>
        <w:rPr>
          <w:rFonts w:hint="eastAsia"/>
          <w:color w:val="000000"/>
          <w:kern w:val="2"/>
          <w:szCs w:val="21"/>
        </w:rPr>
        <w:t>服务程序的主配置文件中，根据表</w:t>
      </w:r>
      <w:r>
        <w:rPr>
          <w:color w:val="000000"/>
          <w:kern w:val="2"/>
          <w:szCs w:val="21"/>
        </w:rPr>
        <w:t>12-2</w:t>
      </w:r>
      <w:r>
        <w:rPr>
          <w:rFonts w:hint="eastAsia"/>
          <w:color w:val="000000"/>
          <w:kern w:val="2"/>
          <w:szCs w:val="21"/>
        </w:rPr>
        <w:t>所提到的格式写入共享信息。在原始的配置文件中，</w:t>
      </w:r>
      <w:r>
        <w:rPr>
          <w:color w:val="000000"/>
          <w:kern w:val="2"/>
          <w:szCs w:val="21"/>
        </w:rPr>
        <w:t>[homes]</w:t>
      </w:r>
      <w:r>
        <w:rPr>
          <w:rFonts w:hint="eastAsia"/>
          <w:color w:val="000000"/>
          <w:kern w:val="2"/>
          <w:szCs w:val="21"/>
        </w:rPr>
        <w:t>参数为来访用户的家目录共享信息，</w:t>
      </w:r>
      <w:r>
        <w:rPr>
          <w:color w:val="000000"/>
          <w:kern w:val="2"/>
          <w:szCs w:val="21"/>
        </w:rPr>
        <w:t>[printers]</w:t>
      </w:r>
      <w:r>
        <w:rPr>
          <w:rFonts w:hint="eastAsia"/>
          <w:color w:val="000000"/>
          <w:kern w:val="2"/>
          <w:szCs w:val="21"/>
        </w:rPr>
        <w:t>参数为共享的打印机设备。这两项如果在今后的工作中不需要，可以像刘遄老师一样手动删除，这没有任何问题。</w:t>
      </w:r>
    </w:p>
    <w:p>
      <w:pPr>
        <w:pStyle w:val="58"/>
        <w:rPr>
          <w:kern w:val="2"/>
        </w:rPr>
      </w:pPr>
    </w:p>
    <w:p>
      <w:pPr>
        <w:pStyle w:val="26"/>
        <w:rPr>
          <w:kern w:val="2"/>
        </w:rPr>
      </w:pPr>
      <w:r>
        <w:rPr>
          <w:kern w:val="2"/>
        </w:rPr>
        <w:t>[root@linuxprobe ~]# vim /etc/samba/smb.conf </w:t>
      </w:r>
    </w:p>
    <w:p>
      <w:pPr>
        <w:pStyle w:val="26"/>
        <w:rPr>
          <w:kern w:val="2"/>
        </w:rPr>
      </w:pPr>
      <w:r>
        <w:rPr>
          <w:rFonts w:hint="eastAsia"/>
          <w:kern w:val="2"/>
        </w:rPr>
        <w:t>1 </w:t>
      </w:r>
      <w:r>
        <w:rPr>
          <w:kern w:val="2"/>
        </w:rPr>
        <w:t>[global]</w:t>
      </w:r>
    </w:p>
    <w:p>
      <w:pPr>
        <w:pStyle w:val="26"/>
        <w:rPr>
          <w:kern w:val="2"/>
        </w:rPr>
      </w:pPr>
      <w:r>
        <w:rPr>
          <w:kern w:val="2"/>
        </w:rPr>
        <w:t>2</w:t>
      </w:r>
      <w:r>
        <w:rPr>
          <w:rFonts w:hint="eastAsia"/>
          <w:kern w:val="2"/>
        </w:rPr>
        <w:t> </w:t>
      </w:r>
      <w:r>
        <w:rPr>
          <w:kern w:val="2"/>
        </w:rPr>
        <w:t>workgroup = MYGROUP</w:t>
      </w:r>
    </w:p>
    <w:p>
      <w:pPr>
        <w:pStyle w:val="26"/>
        <w:rPr>
          <w:kern w:val="2"/>
        </w:rPr>
      </w:pPr>
      <w:r>
        <w:rPr>
          <w:rFonts w:hint="eastAsia"/>
          <w:kern w:val="2"/>
        </w:rPr>
        <w:t>3</w:t>
      </w:r>
      <w:r>
        <w:rPr>
          <w:kern w:val="2"/>
        </w:rPr>
        <w:t> server string = Samba Server Version %v</w:t>
      </w:r>
    </w:p>
    <w:p>
      <w:pPr>
        <w:pStyle w:val="26"/>
        <w:rPr>
          <w:kern w:val="2"/>
        </w:rPr>
      </w:pPr>
      <w:r>
        <w:rPr>
          <w:rFonts w:hint="eastAsia"/>
          <w:kern w:val="2"/>
        </w:rPr>
        <w:t>4</w:t>
      </w:r>
      <w:r>
        <w:rPr>
          <w:kern w:val="2"/>
        </w:rPr>
        <w:t> log file = /var/log/samba/log.%m</w:t>
      </w:r>
    </w:p>
    <w:p>
      <w:pPr>
        <w:pStyle w:val="26"/>
        <w:rPr>
          <w:kern w:val="2"/>
        </w:rPr>
      </w:pPr>
      <w:r>
        <w:rPr>
          <w:rFonts w:hint="eastAsia"/>
          <w:kern w:val="2"/>
        </w:rPr>
        <w:t>5</w:t>
      </w:r>
      <w:r>
        <w:rPr>
          <w:kern w:val="2"/>
        </w:rPr>
        <w:t> max log size = 50</w:t>
      </w:r>
    </w:p>
    <w:p>
      <w:pPr>
        <w:pStyle w:val="26"/>
        <w:rPr>
          <w:kern w:val="2"/>
        </w:rPr>
      </w:pPr>
      <w:r>
        <w:rPr>
          <w:rFonts w:hint="eastAsia"/>
          <w:kern w:val="2"/>
        </w:rPr>
        <w:t>6</w:t>
      </w:r>
      <w:r>
        <w:rPr>
          <w:kern w:val="2"/>
        </w:rPr>
        <w:t> security = user</w:t>
      </w:r>
    </w:p>
    <w:p>
      <w:pPr>
        <w:pStyle w:val="26"/>
        <w:rPr>
          <w:kern w:val="2"/>
        </w:rPr>
      </w:pPr>
      <w:r>
        <w:rPr>
          <w:rFonts w:hint="eastAsia"/>
          <w:kern w:val="2"/>
        </w:rPr>
        <w:t>7</w:t>
      </w:r>
      <w:r>
        <w:rPr>
          <w:kern w:val="2"/>
        </w:rPr>
        <w:t> passdb backend = tdbsam</w:t>
      </w:r>
    </w:p>
    <w:p>
      <w:pPr>
        <w:pStyle w:val="26"/>
        <w:rPr>
          <w:kern w:val="2"/>
        </w:rPr>
      </w:pPr>
      <w:r>
        <w:rPr>
          <w:rFonts w:hint="eastAsia"/>
          <w:kern w:val="2"/>
        </w:rPr>
        <w:t>8</w:t>
      </w:r>
      <w:r>
        <w:rPr>
          <w:kern w:val="2"/>
        </w:rPr>
        <w:t> load printers = yes</w:t>
      </w:r>
    </w:p>
    <w:p>
      <w:pPr>
        <w:pStyle w:val="26"/>
        <w:rPr>
          <w:kern w:val="2"/>
        </w:rPr>
      </w:pPr>
      <w:r>
        <w:rPr>
          <w:rFonts w:hint="eastAsia"/>
          <w:kern w:val="2"/>
        </w:rPr>
        <w:t>9</w:t>
      </w:r>
      <w:r>
        <w:rPr>
          <w:kern w:val="2"/>
        </w:rPr>
        <w:t> cups options = raw</w:t>
      </w:r>
    </w:p>
    <w:p>
      <w:pPr>
        <w:pStyle w:val="26"/>
        <w:rPr>
          <w:kern w:val="2"/>
        </w:rPr>
      </w:pPr>
      <w:r>
        <w:rPr>
          <w:rFonts w:hint="eastAsia"/>
          <w:kern w:val="2"/>
        </w:rPr>
        <w:t>10</w:t>
      </w:r>
      <w:r>
        <w:rPr>
          <w:kern w:val="2"/>
        </w:rPr>
        <w:t> [database]</w:t>
      </w:r>
    </w:p>
    <w:p>
      <w:pPr>
        <w:pStyle w:val="26"/>
        <w:rPr>
          <w:kern w:val="2"/>
        </w:rPr>
      </w:pPr>
      <w:r>
        <w:rPr>
          <w:rFonts w:hint="eastAsia"/>
          <w:kern w:val="2"/>
        </w:rPr>
        <w:t>11</w:t>
      </w:r>
      <w:r>
        <w:rPr>
          <w:kern w:val="2"/>
        </w:rPr>
        <w:t> comment = Do not arbitrarily modify the database file</w:t>
      </w:r>
    </w:p>
    <w:p>
      <w:pPr>
        <w:pStyle w:val="26"/>
        <w:rPr>
          <w:kern w:val="2"/>
        </w:rPr>
      </w:pPr>
      <w:r>
        <w:rPr>
          <w:rFonts w:hint="eastAsia"/>
          <w:kern w:val="2"/>
        </w:rPr>
        <w:t>12</w:t>
      </w:r>
      <w:r>
        <w:rPr>
          <w:kern w:val="2"/>
        </w:rPr>
        <w:t> path = /home/database</w:t>
      </w:r>
    </w:p>
    <w:p>
      <w:pPr>
        <w:pStyle w:val="26"/>
        <w:rPr>
          <w:kern w:val="2"/>
        </w:rPr>
      </w:pPr>
      <w:r>
        <w:rPr>
          <w:rFonts w:hint="eastAsia"/>
          <w:kern w:val="2"/>
        </w:rPr>
        <w:t>13</w:t>
      </w:r>
      <w:r>
        <w:rPr>
          <w:kern w:val="2"/>
        </w:rPr>
        <w:t> public = no</w:t>
      </w:r>
    </w:p>
    <w:p>
      <w:pPr>
        <w:pStyle w:val="26"/>
        <w:rPr>
          <w:kern w:val="2"/>
        </w:rPr>
      </w:pPr>
      <w:r>
        <w:rPr>
          <w:rFonts w:hint="eastAsia"/>
          <w:kern w:val="2"/>
        </w:rPr>
        <w:t>14</w:t>
      </w:r>
      <w:r>
        <w:rPr>
          <w:kern w:val="2"/>
        </w:rPr>
        <w:t> writable = yes</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w:t>
      </w:r>
      <w:r>
        <w:rPr>
          <w:color w:val="000000"/>
          <w:kern w:val="2"/>
          <w:szCs w:val="21"/>
        </w:rPr>
        <w:t>Samba</w:t>
      </w:r>
      <w:r>
        <w:rPr>
          <w:rFonts w:hint="eastAsia"/>
          <w:color w:val="000000"/>
          <w:kern w:val="2"/>
          <w:szCs w:val="21"/>
        </w:rPr>
        <w:t>服务程序的配置工作基本完毕。接下来重启</w:t>
      </w:r>
      <w:r>
        <w:rPr>
          <w:color w:val="000000"/>
          <w:kern w:val="2"/>
          <w:szCs w:val="21"/>
        </w:rPr>
        <w:t>smb</w:t>
      </w:r>
      <w:r>
        <w:rPr>
          <w:rFonts w:hint="eastAsia"/>
          <w:color w:val="000000"/>
          <w:kern w:val="2"/>
          <w:szCs w:val="21"/>
        </w:rPr>
        <w:t>服务（</w:t>
      </w:r>
      <w:r>
        <w:rPr>
          <w:color w:val="000000"/>
          <w:kern w:val="2"/>
          <w:szCs w:val="21"/>
        </w:rPr>
        <w:t>Samba</w:t>
      </w:r>
      <w:r>
        <w:rPr>
          <w:rFonts w:hint="eastAsia"/>
          <w:color w:val="000000"/>
          <w:kern w:val="2"/>
          <w:szCs w:val="21"/>
        </w:rPr>
        <w:t>服务程序在</w:t>
      </w:r>
      <w:r>
        <w:rPr>
          <w:color w:val="000000"/>
          <w:kern w:val="2"/>
          <w:szCs w:val="21"/>
        </w:rPr>
        <w:t>Linux</w:t>
      </w:r>
      <w:r>
        <w:rPr>
          <w:rFonts w:hint="eastAsia"/>
          <w:color w:val="000000"/>
          <w:kern w:val="2"/>
          <w:szCs w:val="21"/>
        </w:rPr>
        <w:t>系统中的名字为</w:t>
      </w:r>
      <w:r>
        <w:rPr>
          <w:color w:val="000000"/>
          <w:kern w:val="2"/>
          <w:szCs w:val="21"/>
        </w:rPr>
        <w:t>smb</w:t>
      </w:r>
      <w:r>
        <w:rPr>
          <w:rFonts w:hint="eastAsia"/>
          <w:color w:val="000000"/>
          <w:kern w:val="2"/>
          <w:szCs w:val="21"/>
        </w:rPr>
        <w:t>）并清空</w:t>
      </w:r>
      <w:r>
        <w:rPr>
          <w:color w:val="000000"/>
          <w:kern w:val="2"/>
          <w:szCs w:val="21"/>
        </w:rPr>
        <w:t>iptables</w:t>
      </w:r>
      <w:r>
        <w:rPr>
          <w:rFonts w:hint="eastAsia"/>
          <w:color w:val="000000"/>
          <w:kern w:val="2"/>
          <w:szCs w:val="21"/>
        </w:rPr>
        <w:t>防火墙，然后就可以检验配置效果了。</w:t>
      </w:r>
    </w:p>
    <w:p>
      <w:pPr>
        <w:pStyle w:val="58"/>
        <w:rPr>
          <w:kern w:val="2"/>
        </w:rPr>
      </w:pPr>
    </w:p>
    <w:p>
      <w:pPr>
        <w:pStyle w:val="26"/>
        <w:rPr>
          <w:kern w:val="2"/>
        </w:rPr>
      </w:pPr>
      <w:r>
        <w:rPr>
          <w:kern w:val="2"/>
        </w:rPr>
        <w:t>[root@linuxprobe ~]# systemctl restart smb</w:t>
      </w:r>
    </w:p>
    <w:p>
      <w:pPr>
        <w:pStyle w:val="26"/>
        <w:rPr>
          <w:kern w:val="2"/>
        </w:rPr>
      </w:pPr>
      <w:r>
        <w:rPr>
          <w:kern w:val="2"/>
        </w:rPr>
        <w:t>[root@linuxprobe ~]# systemctl enable smb</w:t>
      </w:r>
    </w:p>
    <w:p>
      <w:pPr>
        <w:pStyle w:val="26"/>
        <w:rPr>
          <w:kern w:val="2"/>
        </w:rPr>
      </w:pPr>
      <w:r>
        <w:rPr>
          <w:kern w:val="2"/>
        </w:rPr>
        <w:t>ln -s '/usr/lib/systemd/system/smb.service' '/etc/systemd/system/multi-user.</w:t>
      </w:r>
    </w:p>
    <w:p>
      <w:pPr>
        <w:pStyle w:val="26"/>
        <w:rPr>
          <w:kern w:val="2"/>
        </w:rPr>
      </w:pPr>
      <w:r>
        <w:rPr>
          <w:kern w:val="2"/>
        </w:rPr>
        <w:t>target.wants/smb.service'</w:t>
      </w:r>
    </w:p>
    <w:p>
      <w:pPr>
        <w:pStyle w:val="26"/>
        <w:rPr>
          <w:kern w:val="2"/>
        </w:rPr>
      </w:pPr>
      <w:r>
        <w:rPr>
          <w:kern w:val="2"/>
        </w:rPr>
        <w:t>[root@linuxprobe ~]# iptables -F</w:t>
      </w:r>
    </w:p>
    <w:p>
      <w:pPr>
        <w:pStyle w:val="26"/>
        <w:rPr>
          <w:kern w:val="2"/>
        </w:rPr>
      </w:pPr>
      <w:r>
        <w:rPr>
          <w:kern w:val="2"/>
        </w:rPr>
        <w:t>[root@linuxprobe ~]# service iptables save</w:t>
      </w:r>
    </w:p>
    <w:p>
      <w:pPr>
        <w:pStyle w:val="26"/>
        <w:rPr>
          <w:kern w:val="2"/>
        </w:rPr>
      </w:pPr>
      <w:r>
        <w:rPr>
          <w:kern w:val="2"/>
        </w:rPr>
        <w:t>iptables: Saving firewall rules to /etc/sysconfig/iptables:[ OK ]</w:t>
      </w:r>
    </w:p>
    <w:p>
      <w:pPr>
        <w:pStyle w:val="59"/>
        <w:spacing w:after="90"/>
        <w:rPr>
          <w:kern w:val="2"/>
        </w:rPr>
      </w:pPr>
    </w:p>
    <w:p>
      <w:pPr>
        <w:pStyle w:val="4"/>
        <w:spacing w:before="151" w:after="151"/>
        <w:rPr>
          <w:kern w:val="2"/>
        </w:rPr>
      </w:pPr>
      <w:r>
        <w:rPr>
          <w:color w:val="000000"/>
          <w:kern w:val="2"/>
        </w:rPr>
        <w:t>12.1.2</w:t>
      </w:r>
      <w:r>
        <w:rPr>
          <w:color w:val="000000"/>
          <w:kern w:val="2"/>
          <w:szCs w:val="21"/>
        </w:rPr>
        <w:t xml:space="preserve">  </w:t>
      </w:r>
      <w:r>
        <w:rPr>
          <w:color w:val="000000"/>
          <w:kern w:val="2"/>
        </w:rPr>
        <w:t>Windows</w:t>
      </w:r>
      <w:r>
        <w:rPr>
          <w:rFonts w:hint="eastAsia"/>
          <w:color w:val="000000"/>
          <w:kern w:val="2"/>
        </w:rPr>
        <w:t>访问文件共享服务</w:t>
      </w:r>
    </w:p>
    <w:p>
      <w:pPr>
        <w:rPr>
          <w:kern w:val="2"/>
        </w:rPr>
      </w:pPr>
      <w:r>
        <w:rPr>
          <w:rFonts w:hint="eastAsia"/>
          <w:color w:val="000000"/>
          <w:kern w:val="2"/>
          <w:szCs w:val="21"/>
        </w:rPr>
        <w:t>无论</w:t>
      </w:r>
      <w:r>
        <w:rPr>
          <w:color w:val="000000"/>
          <w:kern w:val="2"/>
          <w:szCs w:val="21"/>
        </w:rPr>
        <w:t>Samba</w:t>
      </w:r>
      <w:r>
        <w:rPr>
          <w:rFonts w:hint="eastAsia"/>
          <w:color w:val="000000"/>
          <w:kern w:val="2"/>
          <w:szCs w:val="21"/>
        </w:rPr>
        <w:t>共享服务是部署</w:t>
      </w:r>
      <w:r>
        <w:rPr>
          <w:color w:val="000000"/>
          <w:kern w:val="2"/>
          <w:szCs w:val="21"/>
        </w:rPr>
        <w:t>Windows</w:t>
      </w:r>
      <w:r>
        <w:rPr>
          <w:rFonts w:hint="eastAsia"/>
          <w:color w:val="000000"/>
          <w:kern w:val="2"/>
          <w:szCs w:val="21"/>
        </w:rPr>
        <w:t>系统上还是部署在</w:t>
      </w:r>
      <w:r>
        <w:rPr>
          <w:color w:val="000000"/>
          <w:kern w:val="2"/>
          <w:szCs w:val="21"/>
        </w:rPr>
        <w:t>Linux</w:t>
      </w:r>
      <w:r>
        <w:rPr>
          <w:rFonts w:hint="eastAsia"/>
          <w:color w:val="000000"/>
          <w:kern w:val="2"/>
          <w:szCs w:val="21"/>
        </w:rPr>
        <w:t>系统上，通过</w:t>
      </w:r>
      <w:r>
        <w:rPr>
          <w:color w:val="000000"/>
          <w:kern w:val="2"/>
          <w:szCs w:val="21"/>
        </w:rPr>
        <w:t>Windows</w:t>
      </w:r>
      <w:r>
        <w:rPr>
          <w:rFonts w:hint="eastAsia"/>
          <w:color w:val="000000"/>
          <w:kern w:val="2"/>
          <w:szCs w:val="21"/>
        </w:rPr>
        <w:t>系统进行访问时，其步骤和方法都是一样的。下面假设</w:t>
      </w:r>
      <w:r>
        <w:rPr>
          <w:color w:val="000000"/>
          <w:kern w:val="2"/>
          <w:szCs w:val="21"/>
        </w:rPr>
        <w:t>Samba</w:t>
      </w:r>
      <w:r>
        <w:rPr>
          <w:rFonts w:hint="eastAsia"/>
          <w:color w:val="000000"/>
          <w:kern w:val="2"/>
          <w:szCs w:val="21"/>
        </w:rPr>
        <w:t>共享服务部署在</w:t>
      </w:r>
      <w:r>
        <w:rPr>
          <w:color w:val="000000"/>
          <w:kern w:val="2"/>
          <w:szCs w:val="21"/>
        </w:rPr>
        <w:t>Linux</w:t>
      </w:r>
      <w:r>
        <w:rPr>
          <w:rFonts w:hint="eastAsia"/>
          <w:color w:val="000000"/>
          <w:kern w:val="2"/>
          <w:szCs w:val="21"/>
        </w:rPr>
        <w:t>系统上，并通过</w:t>
      </w:r>
      <w:r>
        <w:rPr>
          <w:color w:val="000000"/>
          <w:kern w:val="2"/>
          <w:szCs w:val="21"/>
        </w:rPr>
        <w:t>Windows</w:t>
      </w:r>
      <w:r>
        <w:rPr>
          <w:rFonts w:hint="eastAsia"/>
          <w:color w:val="000000"/>
          <w:kern w:val="2"/>
          <w:szCs w:val="21"/>
        </w:rPr>
        <w:t>系统来访问</w:t>
      </w:r>
      <w:r>
        <w:rPr>
          <w:color w:val="000000"/>
          <w:kern w:val="2"/>
          <w:szCs w:val="21"/>
        </w:rPr>
        <w:t>Samba</w:t>
      </w:r>
      <w:r>
        <w:rPr>
          <w:rFonts w:hint="eastAsia"/>
          <w:color w:val="000000"/>
          <w:kern w:val="2"/>
          <w:szCs w:val="21"/>
        </w:rPr>
        <w:t>服务。</w:t>
      </w:r>
      <w:r>
        <w:rPr>
          <w:color w:val="000000"/>
          <w:kern w:val="2"/>
          <w:szCs w:val="21"/>
        </w:rPr>
        <w:t>Samba</w:t>
      </w:r>
      <w:r>
        <w:rPr>
          <w:rFonts w:hint="eastAsia"/>
          <w:color w:val="000000"/>
          <w:kern w:val="2"/>
          <w:szCs w:val="21"/>
        </w:rPr>
        <w:t>共享服务器和</w:t>
      </w:r>
      <w:r>
        <w:rPr>
          <w:color w:val="000000"/>
          <w:kern w:val="2"/>
          <w:szCs w:val="21"/>
        </w:rPr>
        <w:t>Windows</w:t>
      </w:r>
      <w:r>
        <w:rPr>
          <w:rFonts w:hint="eastAsia"/>
          <w:color w:val="000000"/>
          <w:kern w:val="2"/>
          <w:szCs w:val="21"/>
        </w:rPr>
        <w:t>客户端的</w:t>
      </w:r>
      <w:r>
        <w:rPr>
          <w:color w:val="000000"/>
          <w:kern w:val="2"/>
          <w:szCs w:val="21"/>
        </w:rPr>
        <w:t>IP</w:t>
      </w:r>
      <w:r>
        <w:rPr>
          <w:rFonts w:hint="eastAsia"/>
          <w:color w:val="000000"/>
          <w:kern w:val="2"/>
          <w:szCs w:val="21"/>
        </w:rPr>
        <w:t>地址可以根据表</w:t>
      </w:r>
      <w:r>
        <w:rPr>
          <w:color w:val="000000"/>
          <w:kern w:val="2"/>
          <w:szCs w:val="21"/>
        </w:rPr>
        <w:t>12-4</w:t>
      </w:r>
      <w:r>
        <w:rPr>
          <w:rFonts w:hint="eastAsia"/>
          <w:color w:val="000000"/>
          <w:kern w:val="2"/>
          <w:szCs w:val="21"/>
        </w:rPr>
        <w:t>来设置。</w:t>
      </w:r>
    </w:p>
    <w:p>
      <w:pPr>
        <w:pStyle w:val="27"/>
        <w:rPr>
          <w:kern w:val="2"/>
        </w:rPr>
      </w:pPr>
      <w:r>
        <w:rPr>
          <w:rFonts w:hint="eastAsia"/>
          <w:kern w:val="2"/>
        </w:rPr>
        <w:t>表</w:t>
      </w:r>
      <w:r>
        <w:rPr>
          <w:kern w:val="2"/>
        </w:rPr>
        <w:t>12-4</w:t>
      </w:r>
      <w:r>
        <w:rPr>
          <w:kern w:val="2"/>
        </w:rPr>
        <w:tab/>
      </w:r>
      <w:r>
        <w:rPr>
          <w:kern w:val="2"/>
        </w:rPr>
        <w:t>Samba</w:t>
      </w:r>
      <w:r>
        <w:rPr>
          <w:rFonts w:hint="eastAsia"/>
          <w:kern w:val="2"/>
        </w:rPr>
        <w:t>服务器和</w:t>
      </w:r>
      <w:r>
        <w:rPr>
          <w:kern w:val="2"/>
        </w:rPr>
        <w:t>Windows</w:t>
      </w:r>
      <w:r>
        <w:rPr>
          <w:rFonts w:hint="eastAsia"/>
          <w:kern w:val="2"/>
        </w:rPr>
        <w:t>客户端使用的操作系统以及</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2668"/>
        <w:gridCol w:w="272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25"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tcBorders>
              <w:top w:val="single" w:color="000000" w:sz="4" w:space="0"/>
            </w:tcBorders>
            <w:vAlign w:val="center"/>
          </w:tcPr>
          <w:p>
            <w:pPr>
              <w:pStyle w:val="28"/>
              <w:rPr>
                <w:kern w:val="2"/>
              </w:rPr>
            </w:pPr>
            <w:r>
              <w:rPr>
                <w:kern w:val="2"/>
              </w:rPr>
              <w:t>Samba</w:t>
            </w:r>
            <w:r>
              <w:rPr>
                <w:rFonts w:hint="eastAsia"/>
                <w:kern w:val="2"/>
              </w:rPr>
              <w:t>共享服务器</w:t>
            </w:r>
          </w:p>
        </w:tc>
        <w:tc>
          <w:tcPr>
            <w:tcW w:w="2668" w:type="dxa"/>
            <w:tcBorders>
              <w:top w:val="single" w:color="000000" w:sz="4" w:space="0"/>
            </w:tcBorders>
            <w:vAlign w:val="center"/>
          </w:tcPr>
          <w:p>
            <w:pPr>
              <w:pStyle w:val="28"/>
              <w:rPr>
                <w:kern w:val="2"/>
              </w:rPr>
            </w:pPr>
            <w:r>
              <w:rPr>
                <w:kern w:val="2"/>
              </w:rPr>
              <w:t>RHEL 7</w:t>
            </w:r>
          </w:p>
        </w:tc>
        <w:tc>
          <w:tcPr>
            <w:tcW w:w="2725"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vAlign w:val="center"/>
          </w:tcPr>
          <w:p>
            <w:pPr>
              <w:pStyle w:val="28"/>
              <w:rPr>
                <w:kern w:val="2"/>
              </w:rPr>
            </w:pPr>
            <w:r>
              <w:rPr>
                <w:kern w:val="2"/>
              </w:rPr>
              <w:t>Windows</w:t>
            </w:r>
            <w:r>
              <w:rPr>
                <w:rFonts w:hint="eastAsia"/>
                <w:kern w:val="2"/>
              </w:rPr>
              <w:t>客户端</w:t>
            </w:r>
          </w:p>
        </w:tc>
        <w:tc>
          <w:tcPr>
            <w:tcW w:w="2668" w:type="dxa"/>
            <w:vAlign w:val="center"/>
          </w:tcPr>
          <w:p>
            <w:pPr>
              <w:pStyle w:val="28"/>
              <w:rPr>
                <w:kern w:val="2"/>
              </w:rPr>
            </w:pPr>
            <w:r>
              <w:rPr>
                <w:kern w:val="2"/>
              </w:rPr>
              <w:t>Windows 7</w:t>
            </w:r>
          </w:p>
        </w:tc>
        <w:tc>
          <w:tcPr>
            <w:tcW w:w="2725" w:type="dxa"/>
            <w:vAlign w:val="center"/>
          </w:tcPr>
          <w:p>
            <w:pPr>
              <w:pStyle w:val="28"/>
              <w:rPr>
                <w:kern w:val="2"/>
              </w:rPr>
            </w:pPr>
            <w:r>
              <w:rPr>
                <w:kern w:val="2"/>
              </w:rPr>
              <w:t>192.168.10.30</w:t>
            </w:r>
          </w:p>
        </w:tc>
      </w:tr>
    </w:tbl>
    <w:p>
      <w:pPr>
        <w:pStyle w:val="29"/>
        <w:rPr>
          <w:kern w:val="2"/>
        </w:rPr>
      </w:pPr>
    </w:p>
    <w:p>
      <w:pPr>
        <w:rPr>
          <w:kern w:val="2"/>
        </w:rPr>
      </w:pPr>
      <w:r>
        <w:rPr>
          <w:rFonts w:hint="eastAsia"/>
          <w:color w:val="000000"/>
          <w:kern w:val="2"/>
          <w:szCs w:val="21"/>
        </w:rPr>
        <w:t>要在</w:t>
      </w:r>
      <w:r>
        <w:rPr>
          <w:color w:val="000000"/>
          <w:kern w:val="2"/>
          <w:szCs w:val="21"/>
        </w:rPr>
        <w:t>Windows</w:t>
      </w:r>
      <w:r>
        <w:rPr>
          <w:rFonts w:hint="eastAsia"/>
          <w:color w:val="000000"/>
          <w:kern w:val="2"/>
          <w:szCs w:val="21"/>
        </w:rPr>
        <w:t>系统中访问共享资源，只需在</w:t>
      </w:r>
      <w:r>
        <w:rPr>
          <w:color w:val="000000"/>
          <w:kern w:val="2"/>
          <w:szCs w:val="21"/>
        </w:rPr>
        <w:t>Windows</w:t>
      </w:r>
      <w:r>
        <w:rPr>
          <w:rFonts w:hint="eastAsia"/>
          <w:color w:val="000000"/>
          <w:kern w:val="2"/>
          <w:szCs w:val="21"/>
        </w:rPr>
        <w:t>的“运行”命令框中输入两个反斜杠，然后再加服务器的</w:t>
      </w:r>
      <w:r>
        <w:rPr>
          <w:color w:val="000000"/>
          <w:kern w:val="2"/>
          <w:szCs w:val="21"/>
        </w:rPr>
        <w:t>IP</w:t>
      </w:r>
      <w:r>
        <w:rPr>
          <w:rFonts w:hint="eastAsia"/>
          <w:color w:val="000000"/>
          <w:kern w:val="2"/>
          <w:szCs w:val="21"/>
        </w:rPr>
        <w:t>地址即可，如图</w:t>
      </w:r>
      <w:r>
        <w:rPr>
          <w:color w:val="000000"/>
          <w:kern w:val="2"/>
          <w:szCs w:val="21"/>
        </w:rPr>
        <w:t>12-2</w:t>
      </w:r>
      <w:r>
        <w:rPr>
          <w:rFonts w:hint="eastAsia"/>
          <w:color w:val="000000"/>
          <w:kern w:val="2"/>
          <w:szCs w:val="21"/>
        </w:rPr>
        <w:t>所示。</w:t>
      </w:r>
    </w:p>
    <w:p>
      <w:pPr>
        <w:pStyle w:val="32"/>
        <w:rPr>
          <w:kern w:val="2"/>
        </w:rPr>
      </w:pPr>
      <w:r>
        <w:rPr>
          <w:color w:val="000000"/>
          <w:kern w:val="2"/>
          <w:szCs w:val="21"/>
        </w:rPr>
        <w:drawing>
          <wp:inline distT="0" distB="0" distL="0" distR="0">
            <wp:extent cx="2308860" cy="2956560"/>
            <wp:effectExtent l="0" t="0" r="0" b="0"/>
            <wp:docPr id="160" name="图片 160" descr="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20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308860" cy="29565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12-2  </w:t>
      </w:r>
      <w:r>
        <w:rPr>
          <w:rFonts w:hint="eastAsia"/>
          <w:color w:val="000000"/>
          <w:kern w:val="2"/>
          <w:szCs w:val="21"/>
        </w:rPr>
        <w:t>在</w:t>
      </w:r>
      <w:r>
        <w:rPr>
          <w:color w:val="000000"/>
          <w:kern w:val="2"/>
          <w:szCs w:val="21"/>
        </w:rPr>
        <w:t>Windows</w:t>
      </w:r>
      <w:r>
        <w:rPr>
          <w:rFonts w:hint="eastAsia"/>
          <w:color w:val="000000"/>
          <w:kern w:val="2"/>
          <w:szCs w:val="21"/>
        </w:rPr>
        <w:t>系统中访问共享资源</w:t>
      </w:r>
    </w:p>
    <w:p>
      <w:pPr>
        <w:rPr>
          <w:kern w:val="2"/>
        </w:rPr>
      </w:pPr>
      <w:r>
        <w:rPr>
          <w:rFonts w:hint="eastAsia"/>
          <w:color w:val="000000"/>
          <w:kern w:val="2"/>
          <w:szCs w:val="21"/>
        </w:rPr>
        <w:t>如果已经清空了</w:t>
      </w:r>
      <w:r>
        <w:rPr>
          <w:color w:val="000000"/>
          <w:kern w:val="2"/>
          <w:szCs w:val="21"/>
        </w:rPr>
        <w:t>Linux</w:t>
      </w:r>
      <w:r>
        <w:rPr>
          <w:rFonts w:hint="eastAsia"/>
          <w:color w:val="000000"/>
          <w:kern w:val="2"/>
          <w:szCs w:val="21"/>
        </w:rPr>
        <w:t>系统上</w:t>
      </w:r>
      <w:r>
        <w:rPr>
          <w:color w:val="000000"/>
          <w:kern w:val="2"/>
          <w:szCs w:val="21"/>
        </w:rPr>
        <w:t>iptables</w:t>
      </w:r>
      <w:r>
        <w:rPr>
          <w:rFonts w:hint="eastAsia"/>
          <w:color w:val="000000"/>
          <w:kern w:val="2"/>
          <w:szCs w:val="21"/>
        </w:rPr>
        <w:t>防火墙的默认策略（即执行</w:t>
      </w:r>
      <w:r>
        <w:rPr>
          <w:color w:val="000000"/>
          <w:kern w:val="2"/>
          <w:szCs w:val="21"/>
        </w:rPr>
        <w:t>iptables -F</w:t>
      </w:r>
      <w:r>
        <w:rPr>
          <w:rFonts w:hint="eastAsia"/>
          <w:color w:val="000000"/>
          <w:kern w:val="2"/>
          <w:szCs w:val="21"/>
        </w:rPr>
        <w:t>命令），现在就应该能看到</w:t>
      </w:r>
      <w:r>
        <w:rPr>
          <w:color w:val="000000"/>
          <w:kern w:val="2"/>
          <w:szCs w:val="21"/>
        </w:rPr>
        <w:t>Samba</w:t>
      </w:r>
      <w:r>
        <w:rPr>
          <w:rFonts w:hint="eastAsia"/>
          <w:color w:val="000000"/>
          <w:kern w:val="2"/>
          <w:szCs w:val="21"/>
        </w:rPr>
        <w:t>共享服务的登录界面了。刘遄老师在这里先使用</w:t>
      </w:r>
      <w:r>
        <w:rPr>
          <w:color w:val="000000"/>
          <w:kern w:val="2"/>
          <w:szCs w:val="21"/>
        </w:rPr>
        <w:t>linuxprobe</w:t>
      </w:r>
      <w:r>
        <w:rPr>
          <w:rFonts w:hint="eastAsia"/>
          <w:color w:val="000000"/>
          <w:kern w:val="2"/>
          <w:szCs w:val="21"/>
        </w:rPr>
        <w:t>账户的系统本地密码尝试登录，结果出现了如图</w:t>
      </w:r>
      <w:r>
        <w:rPr>
          <w:color w:val="000000"/>
          <w:kern w:val="2"/>
          <w:szCs w:val="21"/>
        </w:rPr>
        <w:t>12-3</w:t>
      </w:r>
      <w:r>
        <w:rPr>
          <w:rFonts w:hint="eastAsia"/>
          <w:color w:val="000000"/>
          <w:kern w:val="2"/>
          <w:szCs w:val="21"/>
        </w:rPr>
        <w:t>所示的报错信息。由此可以验证，在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服务程序使用的果然是独立的账户信息数据库。所以，即便在</w:t>
      </w:r>
      <w:r>
        <w:rPr>
          <w:color w:val="000000"/>
          <w:kern w:val="2"/>
          <w:szCs w:val="21"/>
        </w:rPr>
        <w:t>Linux</w:t>
      </w:r>
      <w:r>
        <w:rPr>
          <w:rFonts w:hint="eastAsia"/>
          <w:color w:val="000000"/>
          <w:kern w:val="2"/>
          <w:szCs w:val="21"/>
        </w:rPr>
        <w:t>系统中有一个</w:t>
      </w:r>
      <w:r>
        <w:rPr>
          <w:color w:val="000000"/>
          <w:kern w:val="2"/>
          <w:szCs w:val="21"/>
        </w:rPr>
        <w:t>linuxprobe</w:t>
      </w:r>
      <w:r>
        <w:rPr>
          <w:rFonts w:hint="eastAsia"/>
          <w:color w:val="000000"/>
          <w:kern w:val="2"/>
          <w:szCs w:val="21"/>
        </w:rPr>
        <w:t>账户，</w:t>
      </w:r>
      <w:r>
        <w:rPr>
          <w:color w:val="000000"/>
          <w:kern w:val="2"/>
          <w:szCs w:val="21"/>
        </w:rPr>
        <w:t>Samba</w:t>
      </w:r>
      <w:r>
        <w:rPr>
          <w:rFonts w:hint="eastAsia"/>
          <w:color w:val="000000"/>
          <w:kern w:val="2"/>
          <w:szCs w:val="21"/>
        </w:rPr>
        <w:t>服务程序使用的账户信息数据库中也有一个同名的</w:t>
      </w:r>
      <w:r>
        <w:rPr>
          <w:color w:val="000000"/>
          <w:kern w:val="2"/>
          <w:szCs w:val="21"/>
        </w:rPr>
        <w:t>linuxprobe</w:t>
      </w:r>
      <w:r>
        <w:rPr>
          <w:rFonts w:hint="eastAsia"/>
          <w:color w:val="000000"/>
          <w:kern w:val="2"/>
          <w:szCs w:val="21"/>
        </w:rPr>
        <w:t>账户，大家也一定要弄清楚它们各自所对应的密码。</w:t>
      </w:r>
    </w:p>
    <w:p>
      <w:pPr>
        <w:pStyle w:val="32"/>
        <w:rPr>
          <w:kern w:val="2"/>
        </w:rPr>
      </w:pPr>
      <w:r>
        <w:rPr>
          <w:color w:val="000000"/>
          <w:kern w:val="2"/>
          <w:szCs w:val="21"/>
        </w:rPr>
        <w:drawing>
          <wp:inline distT="0" distB="0" distL="0" distR="0">
            <wp:extent cx="3505200" cy="2628900"/>
            <wp:effectExtent l="19050" t="19050" r="0" b="0"/>
            <wp:docPr id="161" name="图片 161" descr="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120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505200" cy="26289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12-3  </w:t>
      </w:r>
      <w:r>
        <w:rPr>
          <w:rFonts w:hint="eastAsia"/>
          <w:color w:val="000000"/>
          <w:kern w:val="2"/>
          <w:szCs w:val="21"/>
        </w:rPr>
        <w:t>访问</w:t>
      </w:r>
      <w:r>
        <w:rPr>
          <w:color w:val="000000"/>
          <w:kern w:val="2"/>
          <w:szCs w:val="21"/>
        </w:rPr>
        <w:t>Samba</w:t>
      </w:r>
      <w:r>
        <w:rPr>
          <w:rFonts w:hint="eastAsia"/>
          <w:color w:val="000000"/>
          <w:kern w:val="2"/>
          <w:szCs w:val="21"/>
        </w:rPr>
        <w:t>共享服务时，提示出错</w:t>
      </w:r>
    </w:p>
    <w:p>
      <w:pPr>
        <w:rPr>
          <w:kern w:val="2"/>
        </w:rPr>
      </w:pPr>
      <w:r>
        <w:rPr>
          <w:rFonts w:hint="eastAsia"/>
          <w:color w:val="000000"/>
          <w:spacing w:val="2"/>
          <w:kern w:val="2"/>
          <w:szCs w:val="21"/>
        </w:rPr>
        <w:t>正确输入</w:t>
      </w:r>
      <w:r>
        <w:rPr>
          <w:color w:val="000000"/>
          <w:spacing w:val="2"/>
          <w:kern w:val="2"/>
          <w:szCs w:val="21"/>
        </w:rPr>
        <w:t>linuxprobe</w:t>
      </w:r>
      <w:r>
        <w:rPr>
          <w:rFonts w:hint="eastAsia"/>
          <w:color w:val="000000"/>
          <w:spacing w:val="2"/>
          <w:kern w:val="2"/>
          <w:szCs w:val="21"/>
        </w:rPr>
        <w:t>账户名以及使用</w:t>
      </w:r>
      <w:r>
        <w:rPr>
          <w:color w:val="000000"/>
          <w:spacing w:val="2"/>
          <w:kern w:val="2"/>
          <w:szCs w:val="21"/>
        </w:rPr>
        <w:t>pdbedit</w:t>
      </w:r>
      <w:r>
        <w:rPr>
          <w:rFonts w:hint="eastAsia"/>
          <w:color w:val="000000"/>
          <w:spacing w:val="2"/>
          <w:kern w:val="2"/>
          <w:szCs w:val="21"/>
        </w:rPr>
        <w:t>命令设置的密码后，就可以登录到共享界面中了，如图</w:t>
      </w:r>
      <w:r>
        <w:rPr>
          <w:color w:val="000000"/>
          <w:spacing w:val="2"/>
          <w:kern w:val="2"/>
          <w:szCs w:val="21"/>
        </w:rPr>
        <w:t>12-4</w:t>
      </w:r>
      <w:r>
        <w:rPr>
          <w:rFonts w:hint="eastAsia"/>
          <w:color w:val="000000"/>
          <w:spacing w:val="2"/>
          <w:kern w:val="2"/>
          <w:szCs w:val="21"/>
        </w:rPr>
        <w:t>所示。此时，我们可以尝试执行查看、写入、更名、删除文件等操作。</w:t>
      </w:r>
    </w:p>
    <w:p>
      <w:pPr>
        <w:pStyle w:val="32"/>
        <w:rPr>
          <w:kern w:val="2"/>
        </w:rPr>
      </w:pPr>
      <w:r>
        <w:rPr>
          <w:color w:val="000000"/>
          <w:kern w:val="2"/>
          <w:szCs w:val="21"/>
        </w:rPr>
        <w:drawing>
          <wp:inline distT="0" distB="0" distL="0" distR="0">
            <wp:extent cx="3703320" cy="2758440"/>
            <wp:effectExtent l="19050" t="19050" r="0" b="3810"/>
            <wp:docPr id="162" name="图片 162" descr="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20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703320" cy="2758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12-4  </w:t>
      </w:r>
      <w:r>
        <w:rPr>
          <w:rFonts w:hint="eastAsia"/>
          <w:color w:val="000000"/>
          <w:kern w:val="2"/>
          <w:szCs w:val="21"/>
        </w:rPr>
        <w:t>成功访问</w:t>
      </w:r>
      <w:r>
        <w:rPr>
          <w:color w:val="000000"/>
          <w:kern w:val="2"/>
          <w:szCs w:val="21"/>
        </w:rPr>
        <w:t>Samba</w:t>
      </w:r>
      <w:r>
        <w:rPr>
          <w:rFonts w:hint="eastAsia"/>
          <w:color w:val="000000"/>
          <w:kern w:val="2"/>
          <w:szCs w:val="21"/>
        </w:rPr>
        <w:t>共享服务</w:t>
      </w:r>
    </w:p>
    <w:p>
      <w:pPr>
        <w:rPr>
          <w:kern w:val="2"/>
        </w:rPr>
      </w:pPr>
      <w:r>
        <w:rPr>
          <w:rFonts w:hint="eastAsia"/>
          <w:color w:val="000000"/>
          <w:kern w:val="2"/>
          <w:szCs w:val="21"/>
        </w:rPr>
        <w:t>由于</w:t>
      </w:r>
      <w:r>
        <w:rPr>
          <w:color w:val="000000"/>
          <w:kern w:val="2"/>
          <w:szCs w:val="21"/>
        </w:rPr>
        <w:t>Windows</w:t>
      </w:r>
      <w:r>
        <w:rPr>
          <w:rFonts w:hint="eastAsia"/>
          <w:color w:val="000000"/>
          <w:kern w:val="2"/>
          <w:szCs w:val="21"/>
        </w:rPr>
        <w:t>系统的缓存原因，有可能您在第二次登录时提供了正确的账户和密码，依然会报错，这时只需要重新启动一下</w:t>
      </w:r>
      <w:r>
        <w:rPr>
          <w:color w:val="000000"/>
          <w:kern w:val="2"/>
          <w:szCs w:val="21"/>
        </w:rPr>
        <w:t>Windows</w:t>
      </w:r>
      <w:r>
        <w:rPr>
          <w:rFonts w:hint="eastAsia"/>
          <w:color w:val="000000"/>
          <w:kern w:val="2"/>
          <w:szCs w:val="21"/>
        </w:rPr>
        <w:t>客户端就没问题了（如果</w:t>
      </w:r>
      <w:r>
        <w:rPr>
          <w:color w:val="000000"/>
          <w:kern w:val="2"/>
          <w:szCs w:val="21"/>
        </w:rPr>
        <w:t>Windows</w:t>
      </w:r>
      <w:r>
        <w:rPr>
          <w:rFonts w:hint="eastAsia"/>
          <w:color w:val="000000"/>
          <w:kern w:val="2"/>
          <w:szCs w:val="21"/>
        </w:rPr>
        <w:t>系统依然报错，请检查上述步骤是否有做错的地方）。</w:t>
      </w:r>
    </w:p>
    <w:p>
      <w:pPr>
        <w:pStyle w:val="4"/>
        <w:spacing w:before="151" w:after="151"/>
        <w:rPr>
          <w:kern w:val="2"/>
        </w:rPr>
      </w:pPr>
      <w:r>
        <w:rPr>
          <w:color w:val="000000"/>
          <w:kern w:val="2"/>
        </w:rPr>
        <w:t>12.1.</w:t>
      </w:r>
      <w:r>
        <w:rPr>
          <w:rFonts w:hint="eastAsia"/>
          <w:color w:val="000000"/>
          <w:kern w:val="2"/>
        </w:rPr>
        <w:t>3</w:t>
      </w:r>
      <w:r>
        <w:rPr>
          <w:color w:val="000000"/>
          <w:kern w:val="2"/>
          <w:szCs w:val="21"/>
        </w:rPr>
        <w:t xml:space="preserve">  </w:t>
      </w:r>
      <w:r>
        <w:rPr>
          <w:color w:val="000000"/>
          <w:kern w:val="2"/>
        </w:rPr>
        <w:t>Linux</w:t>
      </w:r>
      <w:r>
        <w:rPr>
          <w:rFonts w:hint="eastAsia"/>
          <w:color w:val="000000"/>
          <w:kern w:val="2"/>
        </w:rPr>
        <w:t>访问文件共享服务</w:t>
      </w:r>
    </w:p>
    <w:p>
      <w:pPr>
        <w:rPr>
          <w:kern w:val="2"/>
        </w:rPr>
      </w:pPr>
      <w:r>
        <w:rPr>
          <w:rFonts w:hint="eastAsia"/>
          <w:color w:val="000000"/>
          <w:kern w:val="2"/>
          <w:szCs w:val="21"/>
        </w:rPr>
        <w:t>上面的实验操作可能会让各位读者误以为</w:t>
      </w:r>
      <w:r>
        <w:rPr>
          <w:color w:val="000000"/>
          <w:kern w:val="2"/>
          <w:szCs w:val="21"/>
        </w:rPr>
        <w:t>Samba</w:t>
      </w:r>
      <w:r>
        <w:rPr>
          <w:rFonts w:hint="eastAsia"/>
          <w:color w:val="000000"/>
          <w:kern w:val="2"/>
          <w:szCs w:val="21"/>
        </w:rPr>
        <w:t>服务程序只是为了解决</w:t>
      </w:r>
      <w:r>
        <w:rPr>
          <w:color w:val="000000"/>
          <w:kern w:val="2"/>
          <w:szCs w:val="21"/>
        </w:rPr>
        <w:t>Linux</w:t>
      </w:r>
      <w:r>
        <w:rPr>
          <w:rFonts w:hint="eastAsia"/>
          <w:color w:val="000000"/>
          <w:kern w:val="2"/>
          <w:szCs w:val="21"/>
        </w:rPr>
        <w:t>系统和</w:t>
      </w:r>
      <w:r>
        <w:rPr>
          <w:color w:val="000000"/>
          <w:kern w:val="2"/>
          <w:szCs w:val="21"/>
        </w:rPr>
        <w:t>Windows</w:t>
      </w:r>
      <w:r>
        <w:rPr>
          <w:rFonts w:hint="eastAsia"/>
          <w:color w:val="000000"/>
          <w:kern w:val="2"/>
          <w:szCs w:val="21"/>
        </w:rPr>
        <w:t>系统的资源共享问题而设计的。其实，</w:t>
      </w:r>
      <w:r>
        <w:rPr>
          <w:color w:val="000000"/>
          <w:kern w:val="2"/>
          <w:szCs w:val="21"/>
        </w:rPr>
        <w:t>Samba</w:t>
      </w:r>
      <w:r>
        <w:rPr>
          <w:rFonts w:hint="eastAsia"/>
          <w:color w:val="000000"/>
          <w:kern w:val="2"/>
          <w:szCs w:val="21"/>
        </w:rPr>
        <w:t>服务程序还可以实现</w:t>
      </w:r>
      <w:r>
        <w:rPr>
          <w:color w:val="000000"/>
          <w:kern w:val="2"/>
          <w:szCs w:val="21"/>
        </w:rPr>
        <w:t>Linux</w:t>
      </w:r>
      <w:r>
        <w:rPr>
          <w:rFonts w:hint="eastAsia"/>
          <w:color w:val="000000"/>
          <w:kern w:val="2"/>
          <w:szCs w:val="21"/>
        </w:rPr>
        <w:t>系统之间的文件共享。请各位读者按照表</w:t>
      </w:r>
      <w:r>
        <w:rPr>
          <w:color w:val="000000"/>
          <w:kern w:val="2"/>
          <w:szCs w:val="21"/>
        </w:rPr>
        <w:t>12-5</w:t>
      </w:r>
      <w:r>
        <w:rPr>
          <w:rFonts w:hint="eastAsia"/>
          <w:color w:val="000000"/>
          <w:kern w:val="2"/>
          <w:szCs w:val="21"/>
        </w:rPr>
        <w:t>来设置</w:t>
      </w:r>
      <w:r>
        <w:rPr>
          <w:color w:val="000000"/>
          <w:kern w:val="2"/>
          <w:szCs w:val="21"/>
        </w:rPr>
        <w:t>Samba</w:t>
      </w:r>
      <w:r>
        <w:rPr>
          <w:rFonts w:hint="eastAsia"/>
          <w:color w:val="000000"/>
          <w:kern w:val="2"/>
          <w:szCs w:val="21"/>
        </w:rPr>
        <w:t>服务程序所在主机（即</w:t>
      </w:r>
      <w:r>
        <w:rPr>
          <w:color w:val="000000"/>
          <w:kern w:val="2"/>
          <w:szCs w:val="21"/>
        </w:rPr>
        <w:t>Samba</w:t>
      </w:r>
      <w:r>
        <w:rPr>
          <w:rFonts w:hint="eastAsia"/>
          <w:color w:val="000000"/>
          <w:kern w:val="2"/>
          <w:szCs w:val="21"/>
        </w:rPr>
        <w:t>共享服务器）和</w:t>
      </w:r>
      <w:r>
        <w:rPr>
          <w:color w:val="000000"/>
          <w:kern w:val="2"/>
          <w:szCs w:val="21"/>
        </w:rPr>
        <w:t>Linux</w:t>
      </w:r>
      <w:r>
        <w:rPr>
          <w:rFonts w:hint="eastAsia"/>
          <w:color w:val="000000"/>
          <w:kern w:val="2"/>
          <w:szCs w:val="21"/>
        </w:rPr>
        <w:t>客户端使用的</w:t>
      </w:r>
      <w:r>
        <w:rPr>
          <w:color w:val="000000"/>
          <w:kern w:val="2"/>
          <w:szCs w:val="21"/>
        </w:rPr>
        <w:t>IP</w:t>
      </w:r>
      <w:r>
        <w:rPr>
          <w:rFonts w:hint="eastAsia"/>
          <w:color w:val="000000"/>
          <w:kern w:val="2"/>
          <w:szCs w:val="21"/>
        </w:rPr>
        <w:t>地址，然后在客户端安装支持文件共享服务的软件包（</w:t>
      </w:r>
      <w:r>
        <w:rPr>
          <w:color w:val="000000"/>
          <w:kern w:val="2"/>
          <w:szCs w:val="21"/>
        </w:rPr>
        <w:t>cifs-utils</w:t>
      </w:r>
      <w:r>
        <w:rPr>
          <w:rFonts w:hint="eastAsia"/>
          <w:color w:val="000000"/>
          <w:kern w:val="2"/>
          <w:szCs w:val="21"/>
        </w:rPr>
        <w:t>）。</w:t>
      </w:r>
    </w:p>
    <w:p>
      <w:pPr>
        <w:pStyle w:val="27"/>
        <w:rPr>
          <w:kern w:val="2"/>
        </w:rPr>
      </w:pPr>
      <w:r>
        <w:rPr>
          <w:rFonts w:hint="eastAsia"/>
          <w:kern w:val="2"/>
        </w:rPr>
        <w:t>表</w:t>
      </w:r>
      <w:r>
        <w:rPr>
          <w:kern w:val="2"/>
        </w:rPr>
        <w:t>12-5</w:t>
      </w:r>
      <w:r>
        <w:rPr>
          <w:kern w:val="2"/>
        </w:rPr>
        <w:tab/>
      </w:r>
      <w:r>
        <w:rPr>
          <w:kern w:val="2"/>
        </w:rPr>
        <w:t>Samba</w:t>
      </w:r>
      <w:r>
        <w:rPr>
          <w:rFonts w:hint="eastAsia"/>
          <w:kern w:val="2"/>
        </w:rPr>
        <w:t>共享服务器和</w:t>
      </w:r>
      <w:r>
        <w:rPr>
          <w:kern w:val="2"/>
        </w:rPr>
        <w:t>Linux</w:t>
      </w:r>
      <w:r>
        <w:rPr>
          <w:rFonts w:hint="eastAsia"/>
          <w:kern w:val="2"/>
        </w:rPr>
        <w:t>客户端各自使用的操作系统以及</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56"/>
        <w:gridCol w:w="2667"/>
        <w:gridCol w:w="273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6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38"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6" w:type="dxa"/>
            <w:tcBorders>
              <w:top w:val="single" w:color="000000" w:sz="4" w:space="0"/>
            </w:tcBorders>
            <w:vAlign w:val="center"/>
          </w:tcPr>
          <w:p>
            <w:pPr>
              <w:pStyle w:val="28"/>
              <w:rPr>
                <w:kern w:val="2"/>
              </w:rPr>
            </w:pPr>
            <w:r>
              <w:rPr>
                <w:kern w:val="2"/>
              </w:rPr>
              <w:t>Samba</w:t>
            </w:r>
            <w:r>
              <w:rPr>
                <w:rFonts w:hint="eastAsia"/>
                <w:kern w:val="2"/>
              </w:rPr>
              <w:t>共享服务器</w:t>
            </w:r>
          </w:p>
        </w:tc>
        <w:tc>
          <w:tcPr>
            <w:tcW w:w="2667" w:type="dxa"/>
            <w:tcBorders>
              <w:top w:val="single" w:color="000000" w:sz="4" w:space="0"/>
            </w:tcBorders>
            <w:vAlign w:val="center"/>
          </w:tcPr>
          <w:p>
            <w:pPr>
              <w:pStyle w:val="28"/>
              <w:rPr>
                <w:kern w:val="2"/>
              </w:rPr>
            </w:pPr>
            <w:r>
              <w:rPr>
                <w:kern w:val="2"/>
              </w:rPr>
              <w:t>RHEL7</w:t>
            </w:r>
            <w:r>
              <w:rPr>
                <w:rFonts w:hint="eastAsia"/>
                <w:kern w:val="2"/>
              </w:rPr>
              <w:t>操作系统</w:t>
            </w:r>
          </w:p>
        </w:tc>
        <w:tc>
          <w:tcPr>
            <w:tcW w:w="2738"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6" w:type="dxa"/>
            <w:vAlign w:val="center"/>
          </w:tcPr>
          <w:p>
            <w:pPr>
              <w:pStyle w:val="28"/>
              <w:rPr>
                <w:kern w:val="2"/>
              </w:rPr>
            </w:pPr>
            <w:r>
              <w:rPr>
                <w:kern w:val="2"/>
              </w:rPr>
              <w:t>Linux</w:t>
            </w:r>
            <w:r>
              <w:rPr>
                <w:rFonts w:hint="eastAsia"/>
                <w:kern w:val="2"/>
              </w:rPr>
              <w:t>客户端</w:t>
            </w:r>
          </w:p>
        </w:tc>
        <w:tc>
          <w:tcPr>
            <w:tcW w:w="2667" w:type="dxa"/>
            <w:vAlign w:val="center"/>
          </w:tcPr>
          <w:p>
            <w:pPr>
              <w:pStyle w:val="28"/>
              <w:rPr>
                <w:kern w:val="2"/>
              </w:rPr>
            </w:pPr>
            <w:r>
              <w:rPr>
                <w:kern w:val="2"/>
              </w:rPr>
              <w:t>RHEL7</w:t>
            </w:r>
            <w:r>
              <w:rPr>
                <w:rFonts w:hint="eastAsia"/>
                <w:kern w:val="2"/>
              </w:rPr>
              <w:t>操作系统</w:t>
            </w:r>
          </w:p>
        </w:tc>
        <w:tc>
          <w:tcPr>
            <w:tcW w:w="2738" w:type="dxa"/>
            <w:vAlign w:val="center"/>
          </w:tcPr>
          <w:p>
            <w:pPr>
              <w:pStyle w:val="28"/>
              <w:rPr>
                <w:kern w:val="2"/>
              </w:rPr>
            </w:pPr>
            <w:r>
              <w:rPr>
                <w:kern w:val="2"/>
              </w:rPr>
              <w:t>192.168.10.20</w:t>
            </w:r>
          </w:p>
        </w:tc>
      </w:tr>
    </w:tbl>
    <w:p>
      <w:pPr>
        <w:pStyle w:val="29"/>
        <w:rPr>
          <w:kern w:val="2"/>
        </w:rPr>
      </w:pPr>
    </w:p>
    <w:p>
      <w:pPr>
        <w:pStyle w:val="58"/>
        <w:rPr>
          <w:kern w:val="2"/>
        </w:rPr>
      </w:pPr>
    </w:p>
    <w:p>
      <w:pPr>
        <w:pStyle w:val="26"/>
        <w:rPr>
          <w:kern w:val="2"/>
        </w:rPr>
      </w:pPr>
      <w:r>
        <w:rPr>
          <w:kern w:val="2"/>
        </w:rPr>
        <w:t>[root@linuxprobe ~]# yum install cifs-utils</w:t>
      </w:r>
    </w:p>
    <w:p>
      <w:pPr>
        <w:pStyle w:val="26"/>
        <w:rPr>
          <w:kern w:val="2"/>
        </w:rPr>
      </w:pPr>
      <w:r>
        <w:rPr>
          <w:kern w:val="2"/>
        </w:rPr>
        <w:t>Loaded plugins: langpacks, product-id, subscription-manager</w:t>
      </w:r>
    </w:p>
    <w:p>
      <w:pPr>
        <w:pStyle w:val="26"/>
        <w:rPr>
          <w:kern w:val="2"/>
        </w:rPr>
      </w:pPr>
      <w:r>
        <w:rPr>
          <w:kern w:val="2"/>
        </w:rPr>
        <w:t>rhel | 4.1 kB 00:00 </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cifs-utils.x86</w:t>
      </w:r>
      <w:r>
        <w:rPr>
          <w:rFonts w:ascii="宋体"/>
          <w:kern w:val="2"/>
        </w:rPr>
        <w:t>_</w:t>
      </w:r>
      <w:r>
        <w:rPr>
          <w:kern w:val="2"/>
        </w:rPr>
        <w:t>64 0:6.2-6.el7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cifs-utils x86</w:t>
      </w:r>
      <w:r>
        <w:rPr>
          <w:rFonts w:ascii="宋体"/>
          <w:kern w:val="2"/>
        </w:rPr>
        <w:t>_</w:t>
      </w:r>
      <w:r>
        <w:rPr>
          <w:kern w:val="2"/>
        </w:rPr>
        <w:t>64 6.2-6.el7 rhel 83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83 k</w:t>
      </w:r>
    </w:p>
    <w:p>
      <w:pPr>
        <w:pStyle w:val="26"/>
        <w:rPr>
          <w:kern w:val="2"/>
        </w:rPr>
      </w:pPr>
      <w:r>
        <w:rPr>
          <w:kern w:val="2"/>
        </w:rPr>
        <w:t>Installed size: 174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cifs-utils-6.2-6.el7.x86</w:t>
      </w:r>
      <w:r>
        <w:rPr>
          <w:rFonts w:ascii="宋体"/>
          <w:kern w:val="2"/>
        </w:rPr>
        <w:t>_</w:t>
      </w:r>
      <w:r>
        <w:rPr>
          <w:kern w:val="2"/>
        </w:rPr>
        <w:t>64 1/1 </w:t>
      </w:r>
    </w:p>
    <w:p>
      <w:pPr>
        <w:pStyle w:val="26"/>
        <w:rPr>
          <w:kern w:val="2"/>
        </w:rPr>
      </w:pPr>
      <w:r>
        <w:rPr>
          <w:kern w:val="2"/>
        </w:rPr>
        <w:t> Verifying : cifs-utils-6.2-6.el7.x86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cifs-utils.x86</w:t>
      </w:r>
      <w:r>
        <w:rPr>
          <w:rFonts w:ascii="宋体"/>
          <w:kern w:val="2"/>
        </w:rPr>
        <w:t>_</w:t>
      </w:r>
      <w:r>
        <w:rPr>
          <w:kern w:val="2"/>
        </w:rPr>
        <w:t>64 0:6.2-6.el7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在</w:t>
      </w:r>
      <w:r>
        <w:rPr>
          <w:color w:val="000000"/>
          <w:kern w:val="2"/>
          <w:szCs w:val="21"/>
        </w:rPr>
        <w:t>Linux</w:t>
      </w:r>
      <w:r>
        <w:rPr>
          <w:rFonts w:hint="eastAsia"/>
          <w:color w:val="000000"/>
          <w:kern w:val="2"/>
          <w:szCs w:val="21"/>
        </w:rPr>
        <w:t>客户端，按照</w:t>
      </w:r>
      <w:r>
        <w:rPr>
          <w:color w:val="000000"/>
          <w:kern w:val="2"/>
          <w:szCs w:val="21"/>
        </w:rPr>
        <w:t>Samba</w:t>
      </w:r>
      <w:r>
        <w:rPr>
          <w:rFonts w:hint="eastAsia"/>
          <w:color w:val="000000"/>
          <w:kern w:val="2"/>
          <w:szCs w:val="21"/>
        </w:rPr>
        <w:t>服务的用户名、密码、共享域的顺序将相关信息写入到一个认证文件中。为了保证不被其他人随意看到，最后把这个认证文件的权限修改为仅</w:t>
      </w:r>
      <w:r>
        <w:rPr>
          <w:color w:val="000000"/>
          <w:kern w:val="2"/>
          <w:szCs w:val="21"/>
        </w:rPr>
        <w:t>root</w:t>
      </w:r>
      <w:r>
        <w:rPr>
          <w:rFonts w:hint="eastAsia"/>
          <w:color w:val="000000"/>
          <w:kern w:val="2"/>
          <w:szCs w:val="21"/>
        </w:rPr>
        <w:t>管理员才能够读写：</w:t>
      </w:r>
    </w:p>
    <w:p>
      <w:pPr>
        <w:pStyle w:val="58"/>
        <w:rPr>
          <w:kern w:val="2"/>
        </w:rPr>
      </w:pPr>
    </w:p>
    <w:p>
      <w:pPr>
        <w:pStyle w:val="26"/>
        <w:rPr>
          <w:kern w:val="2"/>
        </w:rPr>
      </w:pPr>
      <w:r>
        <w:rPr>
          <w:kern w:val="2"/>
        </w:rPr>
        <w:t>[root@linuxprobe ~]# vim auth.smb</w:t>
      </w:r>
    </w:p>
    <w:p>
      <w:pPr>
        <w:pStyle w:val="26"/>
        <w:rPr>
          <w:kern w:val="2"/>
        </w:rPr>
      </w:pPr>
      <w:r>
        <w:rPr>
          <w:kern w:val="2"/>
        </w:rPr>
        <w:t>username=</w:t>
      </w:r>
      <w:r>
        <w:rPr>
          <w:rFonts w:hint="eastAsia"/>
          <w:kern w:val="2"/>
        </w:rPr>
        <w:t>linux</w:t>
      </w:r>
      <w:r>
        <w:rPr>
          <w:kern w:val="2"/>
        </w:rPr>
        <w:t>probe</w:t>
      </w:r>
    </w:p>
    <w:p>
      <w:pPr>
        <w:pStyle w:val="26"/>
        <w:rPr>
          <w:kern w:val="2"/>
        </w:rPr>
      </w:pPr>
      <w:r>
        <w:rPr>
          <w:kern w:val="2"/>
        </w:rPr>
        <w:t>password=redhat</w:t>
      </w:r>
    </w:p>
    <w:p>
      <w:pPr>
        <w:pStyle w:val="26"/>
        <w:rPr>
          <w:kern w:val="2"/>
        </w:rPr>
      </w:pPr>
      <w:r>
        <w:rPr>
          <w:kern w:val="2"/>
        </w:rPr>
        <w:t>domain=MYGROUP</w:t>
      </w:r>
    </w:p>
    <w:p>
      <w:pPr>
        <w:pStyle w:val="26"/>
        <w:rPr>
          <w:kern w:val="2"/>
        </w:rPr>
      </w:pPr>
      <w:r>
        <w:rPr>
          <w:kern w:val="2"/>
        </w:rPr>
        <w:t>[root@linuxprobe ~]# chmod 600 auth.smb</w:t>
      </w:r>
    </w:p>
    <w:p>
      <w:pPr>
        <w:pStyle w:val="59"/>
        <w:spacing w:after="90"/>
        <w:rPr>
          <w:kern w:val="2"/>
        </w:rPr>
      </w:pPr>
    </w:p>
    <w:p>
      <w:pPr>
        <w:rPr>
          <w:kern w:val="2"/>
        </w:rPr>
      </w:pPr>
      <w:r>
        <w:rPr>
          <w:rFonts w:hint="eastAsia"/>
          <w:color w:val="000000"/>
          <w:kern w:val="2"/>
          <w:szCs w:val="21"/>
        </w:rPr>
        <w:t>现在，在</w:t>
      </w:r>
      <w:r>
        <w:rPr>
          <w:color w:val="000000"/>
          <w:kern w:val="2"/>
          <w:szCs w:val="21"/>
        </w:rPr>
        <w:t>Linux</w:t>
      </w:r>
      <w:r>
        <w:rPr>
          <w:rFonts w:hint="eastAsia"/>
          <w:color w:val="000000"/>
          <w:kern w:val="2"/>
          <w:szCs w:val="21"/>
        </w:rPr>
        <w:t>客户端上创建一个用于挂载</w:t>
      </w:r>
      <w:r>
        <w:rPr>
          <w:color w:val="000000"/>
          <w:kern w:val="2"/>
          <w:szCs w:val="21"/>
        </w:rPr>
        <w:t>Samba</w:t>
      </w:r>
      <w:r>
        <w:rPr>
          <w:rFonts w:hint="eastAsia"/>
          <w:color w:val="000000"/>
          <w:kern w:val="2"/>
          <w:szCs w:val="21"/>
        </w:rPr>
        <w:t>服务共享资源的目录，并把挂载信息写入到</w:t>
      </w:r>
      <w:r>
        <w:rPr>
          <w:color w:val="000000"/>
          <w:kern w:val="2"/>
          <w:szCs w:val="21"/>
        </w:rPr>
        <w:t>/etc/fstab</w:t>
      </w:r>
      <w:r>
        <w:rPr>
          <w:rFonts w:hint="eastAsia"/>
          <w:color w:val="000000"/>
          <w:kern w:val="2"/>
          <w:szCs w:val="21"/>
        </w:rPr>
        <w:t>文件中，以确保共享挂载信息在服务器重启后依然生效：</w:t>
      </w:r>
    </w:p>
    <w:p>
      <w:pPr>
        <w:pStyle w:val="58"/>
        <w:rPr>
          <w:kern w:val="2"/>
        </w:rPr>
      </w:pPr>
    </w:p>
    <w:p>
      <w:pPr>
        <w:pStyle w:val="26"/>
        <w:rPr>
          <w:kern w:val="2"/>
        </w:rPr>
      </w:pPr>
      <w:r>
        <w:rPr>
          <w:kern w:val="2"/>
        </w:rPr>
        <w:t>[root@linuxprobe ~]# mkdir /database</w:t>
      </w:r>
    </w:p>
    <w:p>
      <w:pPr>
        <w:pStyle w:val="26"/>
        <w:rPr>
          <w:kern w:val="2"/>
        </w:rPr>
      </w:pPr>
      <w:r>
        <w:rPr>
          <w:kern w:val="2"/>
        </w:rPr>
        <w:t>[root@linuxprobe ~]# vim /etc/fstab</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           </w:t>
      </w:r>
      <w:r>
        <w:rPr>
          <w:w w:val="60"/>
          <w:kern w:val="2"/>
        </w:rPr>
        <w:t> </w:t>
      </w:r>
      <w:r>
        <w:rPr>
          <w:kern w:val="2"/>
        </w:rPr>
        <w:t>xfs       defaults   1 1</w:t>
      </w:r>
    </w:p>
    <w:p>
      <w:pPr>
        <w:pStyle w:val="26"/>
        <w:rPr>
          <w:kern w:val="2"/>
        </w:rPr>
      </w:pPr>
      <w:r>
        <w:rPr>
          <w:kern w:val="2"/>
        </w:rPr>
        <w:t>UUID=812b1f7c-8b5b-43da-8c06-b9999e0fe48b</w:t>
      </w:r>
      <w:r>
        <w:rPr>
          <w:w w:val="80"/>
          <w:kern w:val="2"/>
        </w:rPr>
        <w:t> </w:t>
      </w:r>
      <w:r>
        <w:rPr>
          <w:kern w:val="2"/>
        </w:rPr>
        <w:t>/boot       </w:t>
      </w:r>
      <w:r>
        <w:rPr>
          <w:w w:val="80"/>
          <w:kern w:val="2"/>
        </w:rPr>
        <w:t> </w:t>
      </w:r>
      <w:r>
        <w:rPr>
          <w:kern w:val="2"/>
        </w:rPr>
        <w:t>xfs       defaults   1 2</w:t>
      </w:r>
    </w:p>
    <w:p>
      <w:pPr>
        <w:pStyle w:val="26"/>
        <w:rPr>
          <w:spacing w:val="-6"/>
          <w:kern w:val="2"/>
        </w:rPr>
      </w:pPr>
      <w:r>
        <w:rPr>
          <w:spacing w:val="-6"/>
          <w:kern w:val="2"/>
        </w:rPr>
        <w:t>/dev/mapper                                 </w:t>
      </w:r>
      <w:r>
        <w:rPr>
          <w:w w:val="40"/>
          <w:kern w:val="2"/>
        </w:rPr>
        <w:t> </w:t>
      </w:r>
      <w:r>
        <w:rPr>
          <w:spacing w:val="-6"/>
          <w:kern w:val="2"/>
        </w:rPr>
        <w:t>/rhel-swap   </w:t>
      </w:r>
      <w:r>
        <w:rPr>
          <w:spacing w:val="-6"/>
          <w:w w:val="70"/>
          <w:kern w:val="2"/>
        </w:rPr>
        <w:t> </w:t>
      </w:r>
      <w:r>
        <w:rPr>
          <w:spacing w:val="-6"/>
          <w:kern w:val="2"/>
        </w:rPr>
        <w:t>swap swap </w:t>
      </w:r>
      <w:r>
        <w:rPr>
          <w:spacing w:val="-6"/>
          <w:w w:val="60"/>
          <w:kern w:val="2"/>
        </w:rPr>
        <w:t> </w:t>
      </w:r>
      <w:r>
        <w:rPr>
          <w:spacing w:val="-6"/>
          <w:kern w:val="2"/>
        </w:rPr>
        <w:t>defaults </w:t>
      </w:r>
      <w:r>
        <w:rPr>
          <w:kern w:val="2"/>
        </w:rPr>
        <w:t>  </w:t>
      </w:r>
      <w:r>
        <w:rPr>
          <w:w w:val="70"/>
          <w:kern w:val="2"/>
        </w:rPr>
        <w:t> </w:t>
      </w:r>
      <w:r>
        <w:rPr>
          <w:spacing w:val="-6"/>
          <w:kern w:val="2"/>
        </w:rPr>
        <w:t>0</w:t>
      </w:r>
      <w:r>
        <w:rPr>
          <w:spacing w:val="-6"/>
          <w:w w:val="120"/>
          <w:kern w:val="2"/>
        </w:rPr>
        <w:t> </w:t>
      </w:r>
      <w:r>
        <w:rPr>
          <w:spacing w:val="-6"/>
          <w:kern w:val="2"/>
        </w:rPr>
        <w:t>0</w:t>
      </w:r>
    </w:p>
    <w:p>
      <w:pPr>
        <w:pStyle w:val="26"/>
        <w:rPr>
          <w:kern w:val="2"/>
        </w:rPr>
      </w:pPr>
      <w:r>
        <w:rPr>
          <w:kern w:val="2"/>
        </w:rPr>
        <w:t>/dev/cdrom                               </w:t>
      </w:r>
      <w:r>
        <w:rPr>
          <w:w w:val="80"/>
          <w:kern w:val="2"/>
        </w:rPr>
        <w:t> </w:t>
      </w:r>
      <w:r>
        <w:rPr>
          <w:kern w:val="2"/>
        </w:rPr>
        <w:t>/media/cdrom</w:t>
      </w:r>
      <w:r>
        <w:rPr>
          <w:w w:val="80"/>
          <w:kern w:val="2"/>
        </w:rPr>
        <w:t> </w:t>
      </w:r>
      <w:r>
        <w:rPr>
          <w:kern w:val="2"/>
        </w:rPr>
        <w:t>iso9660</w:t>
      </w:r>
      <w:r>
        <w:rPr>
          <w:w w:val="90"/>
          <w:kern w:val="2"/>
        </w:rPr>
        <w:t> </w:t>
      </w:r>
      <w:r>
        <w:rPr>
          <w:kern w:val="2"/>
        </w:rPr>
        <w:t> </w:t>
      </w:r>
      <w:r>
        <w:rPr>
          <w:spacing w:val="-6"/>
          <w:w w:val="70"/>
          <w:kern w:val="2"/>
        </w:rPr>
        <w:t> </w:t>
      </w:r>
      <w:r>
        <w:rPr>
          <w:w w:val="30"/>
          <w:kern w:val="2"/>
        </w:rPr>
        <w:t> </w:t>
      </w:r>
      <w:r>
        <w:rPr>
          <w:kern w:val="2"/>
        </w:rPr>
        <w:t>defaults </w:t>
      </w:r>
      <w:r>
        <w:rPr>
          <w:w w:val="50"/>
          <w:kern w:val="2"/>
        </w:rPr>
        <w:t> </w:t>
      </w:r>
      <w:r>
        <w:rPr>
          <w:kern w:val="2"/>
        </w:rPr>
        <w:t> </w:t>
      </w:r>
      <w:r>
        <w:rPr>
          <w:w w:val="60"/>
          <w:kern w:val="2"/>
        </w:rPr>
        <w:t> </w:t>
      </w:r>
      <w:r>
        <w:rPr>
          <w:kern w:val="2"/>
        </w:rPr>
        <w:t>0</w:t>
      </w:r>
      <w:r>
        <w:rPr>
          <w:spacing w:val="-6"/>
          <w:w w:val="110"/>
          <w:kern w:val="2"/>
        </w:rPr>
        <w:t> </w:t>
      </w:r>
      <w:r>
        <w:rPr>
          <w:kern w:val="2"/>
        </w:rPr>
        <w:t>0</w:t>
      </w:r>
    </w:p>
    <w:p>
      <w:pPr>
        <w:pStyle w:val="26"/>
        <w:rPr>
          <w:kern w:val="2"/>
        </w:rPr>
      </w:pPr>
      <w:r>
        <w:rPr>
          <w:b/>
          <w:bCs/>
          <w:kern w:val="2"/>
        </w:rPr>
        <w:t>//192.168.10.10/database /database cifs credentials=/root/auth.smb 0 0</w:t>
      </w:r>
    </w:p>
    <w:p>
      <w:pPr>
        <w:pStyle w:val="26"/>
        <w:rPr>
          <w:kern w:val="2"/>
        </w:rPr>
      </w:pPr>
      <w:r>
        <w:rPr>
          <w:kern w:val="2"/>
        </w:rPr>
        <w:t>[root@linuxprobe ~]# mount -a</w:t>
      </w:r>
    </w:p>
    <w:p>
      <w:pPr>
        <w:pStyle w:val="59"/>
        <w:spacing w:after="90"/>
        <w:rPr>
          <w:kern w:val="2"/>
        </w:rPr>
      </w:pPr>
    </w:p>
    <w:p>
      <w:pPr>
        <w:rPr>
          <w:kern w:val="2"/>
        </w:rPr>
      </w:pPr>
      <w:r>
        <w:rPr>
          <w:color w:val="000000"/>
          <w:kern w:val="2"/>
          <w:szCs w:val="21"/>
        </w:rPr>
        <w:t>Linux</w:t>
      </w:r>
      <w:r>
        <w:rPr>
          <w:rFonts w:hint="eastAsia"/>
          <w:color w:val="000000"/>
          <w:kern w:val="2"/>
          <w:szCs w:val="21"/>
        </w:rPr>
        <w:t>客户端成功地挂载了</w:t>
      </w:r>
      <w:r>
        <w:rPr>
          <w:color w:val="000000"/>
          <w:kern w:val="2"/>
          <w:szCs w:val="21"/>
        </w:rPr>
        <w:t>Samba</w:t>
      </w:r>
      <w:r>
        <w:rPr>
          <w:rFonts w:hint="eastAsia"/>
          <w:color w:val="000000"/>
          <w:kern w:val="2"/>
          <w:szCs w:val="21"/>
        </w:rPr>
        <w:t>服务的共享资源。进入到挂载目录</w:t>
      </w:r>
      <w:r>
        <w:rPr>
          <w:color w:val="000000"/>
          <w:kern w:val="2"/>
          <w:szCs w:val="21"/>
        </w:rPr>
        <w:t>/database</w:t>
      </w:r>
      <w:r>
        <w:rPr>
          <w:rFonts w:hint="eastAsia"/>
          <w:color w:val="000000"/>
          <w:kern w:val="2"/>
          <w:szCs w:val="21"/>
        </w:rPr>
        <w:t>后就可以看到</w:t>
      </w:r>
      <w:r>
        <w:rPr>
          <w:color w:val="000000"/>
          <w:kern w:val="2"/>
          <w:szCs w:val="21"/>
        </w:rPr>
        <w:t>Windows</w:t>
      </w:r>
      <w:r>
        <w:rPr>
          <w:rFonts w:hint="eastAsia"/>
          <w:color w:val="000000"/>
          <w:kern w:val="2"/>
          <w:szCs w:val="21"/>
        </w:rPr>
        <w:t>系统访问</w:t>
      </w:r>
      <w:r>
        <w:rPr>
          <w:color w:val="000000"/>
          <w:kern w:val="2"/>
          <w:szCs w:val="21"/>
        </w:rPr>
        <w:t>Samba</w:t>
      </w:r>
      <w:r>
        <w:rPr>
          <w:rFonts w:hint="eastAsia"/>
          <w:color w:val="000000"/>
          <w:kern w:val="2"/>
          <w:szCs w:val="21"/>
        </w:rPr>
        <w:t>服务程序时留下来的文件了（即文件</w:t>
      </w:r>
      <w:r>
        <w:rPr>
          <w:color w:val="000000"/>
          <w:kern w:val="2"/>
          <w:szCs w:val="21"/>
        </w:rPr>
        <w:t>Memo.txt</w:t>
      </w:r>
      <w:r>
        <w:rPr>
          <w:rFonts w:hint="eastAsia"/>
          <w:color w:val="000000"/>
          <w:kern w:val="2"/>
          <w:szCs w:val="21"/>
        </w:rPr>
        <w:t>）。当然，我们也可以对该文件进行读写操作并保存。</w:t>
      </w:r>
    </w:p>
    <w:p>
      <w:pPr>
        <w:pStyle w:val="58"/>
        <w:rPr>
          <w:kern w:val="2"/>
        </w:rPr>
      </w:pPr>
    </w:p>
    <w:p>
      <w:pPr>
        <w:pStyle w:val="26"/>
        <w:rPr>
          <w:kern w:val="2"/>
        </w:rPr>
      </w:pPr>
      <w:r>
        <w:rPr>
          <w:kern w:val="2"/>
        </w:rPr>
        <w:t>[root@linuxprobe ~]# cat /database/Memo.txt</w:t>
      </w:r>
    </w:p>
    <w:p>
      <w:pPr>
        <w:pStyle w:val="26"/>
        <w:rPr>
          <w:kern w:val="2"/>
        </w:rPr>
      </w:pPr>
      <w:r>
        <w:rPr>
          <w:kern w:val="2"/>
        </w:rPr>
        <w:t>i can edit it .</w:t>
      </w:r>
    </w:p>
    <w:p/>
    <w:p>
      <w:pPr>
        <w:pStyle w:val="3"/>
        <w:jc w:val="both"/>
        <w:rPr>
          <w:kern w:val="2"/>
        </w:rPr>
      </w:pPr>
      <w:r>
        <w:rPr>
          <w:color w:val="000000"/>
          <w:kern w:val="2"/>
        </w:rPr>
        <w:t>12.2</w:t>
      </w:r>
      <w:r>
        <w:rPr>
          <w:color w:val="000000"/>
          <w:kern w:val="2"/>
          <w:szCs w:val="21"/>
        </w:rPr>
        <w:t xml:space="preserve">  </w:t>
      </w:r>
      <w:r>
        <w:rPr>
          <w:rFonts w:hint="eastAsia"/>
          <w:color w:val="000000"/>
          <w:kern w:val="2"/>
          <w:szCs w:val="21"/>
        </w:rPr>
        <w:t>NFS（</w:t>
      </w:r>
      <w:r>
        <w:rPr>
          <w:rFonts w:hint="eastAsia"/>
          <w:color w:val="000000"/>
          <w:kern w:val="2"/>
        </w:rPr>
        <w:t>网络文件系统</w:t>
      </w:r>
      <w:r>
        <w:rPr>
          <w:rFonts w:hint="eastAsia"/>
          <w:color w:val="000000"/>
          <w:kern w:val="2"/>
          <w:szCs w:val="21"/>
        </w:rPr>
        <w:t>）</w:t>
      </w:r>
    </w:p>
    <w:p>
      <w:pPr>
        <w:rPr>
          <w:kern w:val="2"/>
        </w:rPr>
      </w:pPr>
      <w:r>
        <w:rPr>
          <w:rFonts w:hint="eastAsia"/>
          <w:color w:val="000000"/>
          <w:kern w:val="2"/>
          <w:szCs w:val="21"/>
        </w:rPr>
        <w:t>如果大家觉得</w:t>
      </w:r>
      <w:r>
        <w:rPr>
          <w:color w:val="000000"/>
          <w:kern w:val="2"/>
          <w:szCs w:val="21"/>
        </w:rPr>
        <w:t>Samba</w:t>
      </w:r>
      <w:r>
        <w:rPr>
          <w:rFonts w:hint="eastAsia"/>
          <w:color w:val="000000"/>
          <w:kern w:val="2"/>
          <w:szCs w:val="21"/>
        </w:rPr>
        <w:t>服务程序的配置太麻烦，而且恰巧需要共享文件的主机都是</w:t>
      </w:r>
      <w:r>
        <w:rPr>
          <w:color w:val="000000"/>
          <w:kern w:val="2"/>
          <w:szCs w:val="21"/>
        </w:rPr>
        <w:t>Linux</w:t>
      </w:r>
      <w:r>
        <w:rPr>
          <w:rFonts w:hint="eastAsia"/>
          <w:color w:val="000000"/>
          <w:kern w:val="2"/>
          <w:szCs w:val="21"/>
        </w:rPr>
        <w:t>系统，刘遄老师非常推荐大家在客户端部署</w:t>
      </w:r>
      <w:r>
        <w:rPr>
          <w:color w:val="000000"/>
          <w:kern w:val="2"/>
          <w:szCs w:val="21"/>
        </w:rPr>
        <w:t>NFS</w:t>
      </w:r>
      <w:r>
        <w:rPr>
          <w:rFonts w:hint="eastAsia"/>
          <w:color w:val="000000"/>
          <w:kern w:val="2"/>
          <w:szCs w:val="21"/>
        </w:rPr>
        <w:t>服务来共享文件。</w:t>
      </w:r>
      <w:r>
        <w:rPr>
          <w:color w:val="000000"/>
          <w:kern w:val="2"/>
          <w:szCs w:val="21"/>
        </w:rPr>
        <w:t>NFS</w:t>
      </w:r>
      <w:r>
        <w:rPr>
          <w:rFonts w:hint="eastAsia"/>
          <w:color w:val="000000"/>
          <w:kern w:val="2"/>
          <w:szCs w:val="21"/>
        </w:rPr>
        <w:t>（网络文件系统）服务可以将远程</w:t>
      </w:r>
      <w:r>
        <w:rPr>
          <w:color w:val="000000"/>
          <w:kern w:val="2"/>
          <w:szCs w:val="21"/>
        </w:rPr>
        <w:t>Linux</w:t>
      </w:r>
      <w:r>
        <w:rPr>
          <w:rFonts w:hint="eastAsia"/>
          <w:color w:val="000000"/>
          <w:kern w:val="2"/>
          <w:szCs w:val="21"/>
        </w:rPr>
        <w:t>系统上的文件共享资源挂载到本地主机的目录上，从而使得本地主机（</w:t>
      </w:r>
      <w:r>
        <w:rPr>
          <w:color w:val="000000"/>
          <w:kern w:val="2"/>
          <w:szCs w:val="21"/>
        </w:rPr>
        <w:t>Linux</w:t>
      </w:r>
      <w:r>
        <w:rPr>
          <w:rFonts w:hint="eastAsia"/>
          <w:color w:val="000000"/>
          <w:kern w:val="2"/>
          <w:szCs w:val="21"/>
        </w:rPr>
        <w:t>客户端）基于</w:t>
      </w:r>
      <w:r>
        <w:rPr>
          <w:color w:val="000000"/>
          <w:kern w:val="2"/>
          <w:szCs w:val="21"/>
        </w:rPr>
        <w:t>TCP/IP</w:t>
      </w:r>
      <w:r>
        <w:rPr>
          <w:rFonts w:hint="eastAsia"/>
          <w:color w:val="000000"/>
          <w:kern w:val="2"/>
          <w:szCs w:val="21"/>
        </w:rPr>
        <w:t>协议，像使用本地主机上的资源那样读写远程</w:t>
      </w:r>
      <w:r>
        <w:rPr>
          <w:color w:val="000000"/>
          <w:kern w:val="2"/>
          <w:szCs w:val="21"/>
        </w:rPr>
        <w:t>Linux</w:t>
      </w:r>
      <w:r>
        <w:rPr>
          <w:rFonts w:hint="eastAsia"/>
          <w:color w:val="000000"/>
          <w:kern w:val="2"/>
          <w:szCs w:val="21"/>
        </w:rPr>
        <w:t>系统上的共享文件。</w:t>
      </w:r>
    </w:p>
    <w:p>
      <w:pPr>
        <w:rPr>
          <w:kern w:val="2"/>
        </w:rPr>
      </w:pPr>
      <w:r>
        <w:rPr>
          <w:rFonts w:hint="eastAsia"/>
          <w:kern w:val="2"/>
        </w:rPr>
        <w:t>由于</w:t>
      </w:r>
      <w:r>
        <w:rPr>
          <w:kern w:val="2"/>
        </w:rPr>
        <w:t>RHEL 7</w:t>
      </w:r>
      <w:r>
        <w:rPr>
          <w:rFonts w:hint="eastAsia"/>
          <w:kern w:val="2"/>
        </w:rPr>
        <w:t>系统中默认已经安装了</w:t>
      </w:r>
      <w:r>
        <w:rPr>
          <w:kern w:val="2"/>
        </w:rPr>
        <w:t>NFS</w:t>
      </w:r>
      <w:r>
        <w:rPr>
          <w:rFonts w:hint="eastAsia"/>
          <w:kern w:val="2"/>
        </w:rPr>
        <w:t>服务，外加</w:t>
      </w:r>
      <w:r>
        <w:rPr>
          <w:kern w:val="2"/>
        </w:rPr>
        <w:t>NFS</w:t>
      </w:r>
      <w:r>
        <w:rPr>
          <w:rFonts w:hint="eastAsia"/>
          <w:kern w:val="2"/>
        </w:rPr>
        <w:t>服务的配置步骤也很简单，因此刘遄老师在授课时会将</w:t>
      </w:r>
      <w:r>
        <w:rPr>
          <w:kern w:val="2"/>
        </w:rPr>
        <w:t>NFS</w:t>
      </w:r>
      <w:r>
        <w:rPr>
          <w:rFonts w:hint="eastAsia"/>
          <w:kern w:val="2"/>
        </w:rPr>
        <w:t>戏谑为</w:t>
      </w:r>
      <w:r>
        <w:rPr>
          <w:kern w:val="2"/>
        </w:rPr>
        <w:t>Need For Speed</w:t>
      </w:r>
      <w:r>
        <w:rPr>
          <w:rFonts w:hint="eastAsia"/>
          <w:kern w:val="2"/>
        </w:rPr>
        <w:t>。接下来，我们准备配置</w:t>
      </w:r>
      <w:r>
        <w:rPr>
          <w:kern w:val="2"/>
        </w:rPr>
        <w:t>NFS</w:t>
      </w:r>
      <w:r>
        <w:rPr>
          <w:rFonts w:hint="eastAsia"/>
          <w:kern w:val="2"/>
        </w:rPr>
        <w:t>服务。首先请使用</w:t>
      </w:r>
      <w:r>
        <w:rPr>
          <w:kern w:val="2"/>
        </w:rPr>
        <w:t>Yum</w:t>
      </w:r>
      <w:r>
        <w:rPr>
          <w:rFonts w:hint="eastAsia"/>
          <w:kern w:val="2"/>
        </w:rPr>
        <w:t>软件仓库检查自己的</w:t>
      </w:r>
      <w:r>
        <w:rPr>
          <w:kern w:val="2"/>
        </w:rPr>
        <w:t>RHEL 7</w:t>
      </w:r>
      <w:r>
        <w:rPr>
          <w:rFonts w:hint="eastAsia"/>
          <w:kern w:val="2"/>
        </w:rPr>
        <w:t>系统中是否已经安装了</w:t>
      </w:r>
      <w:r>
        <w:rPr>
          <w:kern w:val="2"/>
        </w:rPr>
        <w:t>NFS</w:t>
      </w:r>
      <w:r>
        <w:rPr>
          <w:rFonts w:hint="eastAsia"/>
          <w:kern w:val="2"/>
        </w:rPr>
        <w:t>软件包：</w:t>
      </w:r>
    </w:p>
    <w:p>
      <w:pPr>
        <w:pStyle w:val="58"/>
        <w:rPr>
          <w:kern w:val="2"/>
        </w:rPr>
      </w:pPr>
    </w:p>
    <w:p>
      <w:pPr>
        <w:pStyle w:val="26"/>
        <w:spacing w:line="230" w:lineRule="exact"/>
        <w:rPr>
          <w:kern w:val="2"/>
        </w:rPr>
      </w:pPr>
      <w:r>
        <w:rPr>
          <w:kern w:val="2"/>
        </w:rPr>
        <w:t>[root@linuxprobe ~]# yum install nfs-utils</w:t>
      </w:r>
    </w:p>
    <w:p>
      <w:pPr>
        <w:pStyle w:val="26"/>
        <w:spacing w:line="230" w:lineRule="exact"/>
        <w:rPr>
          <w:kern w:val="2"/>
        </w:rPr>
      </w:pPr>
      <w:r>
        <w:rPr>
          <w:kern w:val="2"/>
        </w:rPr>
        <w:t>Loaded plugins: langpacks, product-id, subscription-manager</w:t>
      </w:r>
    </w:p>
    <w:p>
      <w:pPr>
        <w:pStyle w:val="26"/>
        <w:spacing w:line="230" w:lineRule="exact"/>
        <w:rPr>
          <w:kern w:val="2"/>
        </w:rPr>
      </w:pPr>
      <w:r>
        <w:rPr>
          <w:kern w:val="2"/>
        </w:rPr>
        <w:t>(1/2): rhel7/group</w:t>
      </w:r>
      <w:r>
        <w:rPr>
          <w:rFonts w:ascii="宋体"/>
          <w:kern w:val="2"/>
        </w:rPr>
        <w:t>_</w:t>
      </w:r>
      <w:r>
        <w:rPr>
          <w:kern w:val="2"/>
        </w:rPr>
        <w:t>gz | 134 kB 00:00</w:t>
      </w:r>
    </w:p>
    <w:p>
      <w:pPr>
        <w:pStyle w:val="26"/>
        <w:spacing w:line="230" w:lineRule="exact"/>
        <w:rPr>
          <w:kern w:val="2"/>
        </w:rPr>
      </w:pPr>
      <w:r>
        <w:rPr>
          <w:kern w:val="2"/>
        </w:rPr>
        <w:t>(2/2): rhel7/primary</w:t>
      </w:r>
      <w:r>
        <w:rPr>
          <w:rFonts w:ascii="宋体"/>
          <w:kern w:val="2"/>
        </w:rPr>
        <w:t>_</w:t>
      </w:r>
      <w:r>
        <w:rPr>
          <w:kern w:val="2"/>
        </w:rPr>
        <w:t>db | 3.4 MB 00:00</w:t>
      </w:r>
    </w:p>
    <w:p>
      <w:pPr>
        <w:pStyle w:val="26"/>
        <w:spacing w:line="230" w:lineRule="exact"/>
        <w:rPr>
          <w:kern w:val="2"/>
        </w:rPr>
      </w:pPr>
      <w:r>
        <w:rPr>
          <w:b/>
          <w:bCs/>
          <w:kern w:val="2"/>
        </w:rPr>
        <w:t>Package 1:nfs-utils-1.3.0-0.el7.x86</w:t>
      </w:r>
      <w:r>
        <w:rPr>
          <w:rFonts w:ascii="宋体"/>
          <w:b/>
          <w:bCs/>
          <w:kern w:val="2"/>
        </w:rPr>
        <w:t>_</w:t>
      </w:r>
      <w:r>
        <w:rPr>
          <w:b/>
          <w:bCs/>
          <w:kern w:val="2"/>
        </w:rPr>
        <w:t>64 already installed and latest version</w:t>
      </w:r>
    </w:p>
    <w:p>
      <w:pPr>
        <w:pStyle w:val="26"/>
        <w:spacing w:line="230" w:lineRule="exact"/>
        <w:rPr>
          <w:kern w:val="2"/>
        </w:rPr>
      </w:pPr>
      <w:r>
        <w:rPr>
          <w:kern w:val="2"/>
        </w:rPr>
        <w:t>Nothing to do</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：为了检验</w:t>
      </w:r>
      <w:r>
        <w:rPr>
          <w:color w:val="000000"/>
          <w:kern w:val="2"/>
          <w:szCs w:val="21"/>
        </w:rPr>
        <w:t>NFS</w:t>
      </w:r>
      <w:r>
        <w:rPr>
          <w:rFonts w:hint="eastAsia"/>
          <w:color w:val="000000"/>
          <w:kern w:val="2"/>
          <w:szCs w:val="21"/>
        </w:rPr>
        <w:t>服务配置的效果，我们需要使用两台</w:t>
      </w:r>
      <w:r>
        <w:rPr>
          <w:color w:val="000000"/>
          <w:kern w:val="2"/>
          <w:szCs w:val="21"/>
        </w:rPr>
        <w:t>Linux</w:t>
      </w:r>
      <w:r>
        <w:rPr>
          <w:rFonts w:hint="eastAsia"/>
          <w:color w:val="000000"/>
          <w:kern w:val="2"/>
          <w:szCs w:val="21"/>
        </w:rPr>
        <w:t>主机（一台充当</w:t>
      </w:r>
      <w:r>
        <w:rPr>
          <w:color w:val="000000"/>
          <w:kern w:val="2"/>
          <w:szCs w:val="21"/>
        </w:rPr>
        <w:t>NFS</w:t>
      </w:r>
      <w:r>
        <w:rPr>
          <w:rFonts w:hint="eastAsia"/>
          <w:color w:val="000000"/>
          <w:kern w:val="2"/>
          <w:szCs w:val="21"/>
        </w:rPr>
        <w:t>服务器，一台充当</w:t>
      </w:r>
      <w:r>
        <w:rPr>
          <w:color w:val="000000"/>
          <w:kern w:val="2"/>
          <w:szCs w:val="21"/>
        </w:rPr>
        <w:t>NFS</w:t>
      </w:r>
      <w:r>
        <w:rPr>
          <w:rFonts w:hint="eastAsia"/>
          <w:color w:val="000000"/>
          <w:kern w:val="2"/>
          <w:szCs w:val="21"/>
        </w:rPr>
        <w:t>客户端），并按照表</w:t>
      </w:r>
      <w:r>
        <w:rPr>
          <w:color w:val="000000"/>
          <w:kern w:val="2"/>
          <w:szCs w:val="21"/>
        </w:rPr>
        <w:t>12-6</w:t>
      </w:r>
      <w:r>
        <w:rPr>
          <w:rFonts w:hint="eastAsia"/>
          <w:color w:val="000000"/>
          <w:kern w:val="2"/>
          <w:szCs w:val="21"/>
        </w:rPr>
        <w:t>来设置它们所使用的</w:t>
      </w:r>
      <w:r>
        <w:rPr>
          <w:color w:val="000000"/>
          <w:kern w:val="2"/>
          <w:szCs w:val="21"/>
        </w:rPr>
        <w:t>IP</w:t>
      </w:r>
      <w:r>
        <w:rPr>
          <w:rFonts w:hint="eastAsia"/>
          <w:color w:val="000000"/>
          <w:kern w:val="2"/>
          <w:szCs w:val="21"/>
        </w:rPr>
        <w:t>地址。</w:t>
      </w:r>
    </w:p>
    <w:p>
      <w:pPr>
        <w:pStyle w:val="27"/>
        <w:spacing w:before="240"/>
        <w:rPr>
          <w:kern w:val="2"/>
        </w:rPr>
      </w:pPr>
      <w:r>
        <w:rPr>
          <w:rFonts w:hint="eastAsia"/>
          <w:kern w:val="2"/>
        </w:rPr>
        <w:t>表</w:t>
      </w:r>
      <w:r>
        <w:rPr>
          <w:kern w:val="2"/>
        </w:rPr>
        <w:t>12-6</w:t>
      </w:r>
      <w:r>
        <w:rPr>
          <w:kern w:val="2"/>
        </w:rPr>
        <w:tab/>
      </w:r>
      <w:r>
        <w:rPr>
          <w:rFonts w:hint="eastAsia"/>
          <w:kern w:val="2"/>
        </w:rPr>
        <w:t>两台</w:t>
      </w:r>
      <w:r>
        <w:rPr>
          <w:kern w:val="2"/>
        </w:rPr>
        <w:t>Linux</w:t>
      </w:r>
      <w:r>
        <w:rPr>
          <w:rFonts w:hint="eastAsia"/>
          <w:kern w:val="2"/>
        </w:rPr>
        <w:t>主机所使用的操作系统以及</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45"/>
        <w:gridCol w:w="2667"/>
        <w:gridCol w:w="274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4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6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49"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45" w:type="dxa"/>
            <w:tcBorders>
              <w:top w:val="single" w:color="000000" w:sz="4" w:space="0"/>
            </w:tcBorders>
            <w:vAlign w:val="center"/>
          </w:tcPr>
          <w:p>
            <w:pPr>
              <w:pStyle w:val="28"/>
              <w:rPr>
                <w:kern w:val="2"/>
              </w:rPr>
            </w:pPr>
            <w:r>
              <w:rPr>
                <w:kern w:val="2"/>
              </w:rPr>
              <w:t>NFS</w:t>
            </w:r>
            <w:r>
              <w:rPr>
                <w:rFonts w:hint="eastAsia"/>
                <w:kern w:val="2"/>
              </w:rPr>
              <w:t>服务器</w:t>
            </w:r>
          </w:p>
        </w:tc>
        <w:tc>
          <w:tcPr>
            <w:tcW w:w="2667" w:type="dxa"/>
            <w:tcBorders>
              <w:top w:val="single" w:color="000000" w:sz="4" w:space="0"/>
            </w:tcBorders>
            <w:vAlign w:val="center"/>
          </w:tcPr>
          <w:p>
            <w:pPr>
              <w:pStyle w:val="28"/>
              <w:rPr>
                <w:kern w:val="2"/>
              </w:rPr>
            </w:pPr>
            <w:r>
              <w:rPr>
                <w:kern w:val="2"/>
              </w:rPr>
              <w:t>RHEL 7</w:t>
            </w:r>
          </w:p>
        </w:tc>
        <w:tc>
          <w:tcPr>
            <w:tcW w:w="2749"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2645" w:type="dxa"/>
            <w:vAlign w:val="center"/>
          </w:tcPr>
          <w:p>
            <w:pPr>
              <w:pStyle w:val="28"/>
              <w:rPr>
                <w:kern w:val="2"/>
              </w:rPr>
            </w:pPr>
            <w:r>
              <w:rPr>
                <w:kern w:val="2"/>
              </w:rPr>
              <w:t>NFS</w:t>
            </w:r>
            <w:r>
              <w:rPr>
                <w:rFonts w:hint="eastAsia"/>
                <w:kern w:val="2"/>
              </w:rPr>
              <w:t>客户端</w:t>
            </w:r>
          </w:p>
        </w:tc>
        <w:tc>
          <w:tcPr>
            <w:tcW w:w="2667" w:type="dxa"/>
            <w:vAlign w:val="center"/>
          </w:tcPr>
          <w:p>
            <w:pPr>
              <w:pStyle w:val="28"/>
              <w:rPr>
                <w:kern w:val="2"/>
              </w:rPr>
            </w:pPr>
            <w:r>
              <w:rPr>
                <w:kern w:val="2"/>
              </w:rPr>
              <w:t xml:space="preserve">RHEL 7 </w:t>
            </w:r>
          </w:p>
        </w:tc>
        <w:tc>
          <w:tcPr>
            <w:tcW w:w="2749" w:type="dxa"/>
            <w:vAlign w:val="center"/>
          </w:tcPr>
          <w:p>
            <w:pPr>
              <w:pStyle w:val="28"/>
              <w:rPr>
                <w:kern w:val="2"/>
              </w:rPr>
            </w:pPr>
            <w:r>
              <w:rPr>
                <w:kern w:val="2"/>
              </w:rPr>
              <w:t>192.168.10.20</w:t>
            </w:r>
          </w:p>
        </w:tc>
      </w:tr>
    </w:tbl>
    <w:p>
      <w:pPr>
        <w:pStyle w:val="29"/>
        <w:rPr>
          <w:kern w:val="2"/>
        </w:rPr>
      </w:pPr>
    </w:p>
    <w:p>
      <w:pPr>
        <w:rPr>
          <w:kern w:val="2"/>
        </w:rPr>
      </w:pPr>
      <w:r>
        <w:rPr>
          <w:rFonts w:hint="eastAsia"/>
          <w:kern w:val="2"/>
        </w:rPr>
        <w:t>另外，不要忘记清空</w:t>
      </w:r>
      <w:r>
        <w:rPr>
          <w:kern w:val="2"/>
        </w:rPr>
        <w:t>NFS</w:t>
      </w:r>
      <w:r>
        <w:rPr>
          <w:rFonts w:hint="eastAsia"/>
          <w:kern w:val="2"/>
        </w:rPr>
        <w:t>服务器上面</w:t>
      </w:r>
      <w:r>
        <w:rPr>
          <w:kern w:val="2"/>
        </w:rPr>
        <w:t>iptables</w:t>
      </w:r>
      <w:r>
        <w:rPr>
          <w:rFonts w:hint="eastAsia"/>
          <w:kern w:val="2"/>
        </w:rPr>
        <w:t>防火墙的默认策略，以免默认的防火墙策略禁止正常的</w:t>
      </w:r>
      <w:r>
        <w:rPr>
          <w:kern w:val="2"/>
        </w:rPr>
        <w:t>NFS</w:t>
      </w:r>
      <w:r>
        <w:rPr>
          <w:rFonts w:hint="eastAsia"/>
          <w:kern w:val="2"/>
        </w:rPr>
        <w:t>共享服务。</w:t>
      </w:r>
    </w:p>
    <w:p>
      <w:pPr>
        <w:pStyle w:val="58"/>
        <w:rPr>
          <w:kern w:val="2"/>
        </w:rPr>
      </w:pPr>
    </w:p>
    <w:p>
      <w:pPr>
        <w:pStyle w:val="26"/>
        <w:spacing w:line="230" w:lineRule="exact"/>
        <w:rPr>
          <w:kern w:val="2"/>
        </w:rPr>
      </w:pPr>
      <w:r>
        <w:rPr>
          <w:kern w:val="2"/>
        </w:rPr>
        <w:t>[root@linuxprobe ~]# iptables -F</w:t>
      </w:r>
    </w:p>
    <w:p>
      <w:pPr>
        <w:pStyle w:val="26"/>
        <w:spacing w:line="230" w:lineRule="exact"/>
        <w:rPr>
          <w:kern w:val="2"/>
        </w:rPr>
      </w:pPr>
      <w:r>
        <w:rPr>
          <w:kern w:val="2"/>
        </w:rPr>
        <w:t>[root@linuxprobe ~]# service iptables save</w:t>
      </w:r>
    </w:p>
    <w:p>
      <w:pPr>
        <w:pStyle w:val="26"/>
        <w:spacing w:line="230" w:lineRule="exact"/>
        <w:rPr>
          <w:kern w:val="2"/>
        </w:rPr>
      </w:pPr>
      <w:r>
        <w:rPr>
          <w:kern w:val="2"/>
        </w:rPr>
        <w:t>iptables: Saving firewall rules to /etc/sysconfig/iptables:[ OK ]</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：在</w:t>
      </w:r>
      <w:r>
        <w:rPr>
          <w:color w:val="000000"/>
          <w:kern w:val="2"/>
          <w:szCs w:val="21"/>
        </w:rPr>
        <w:t>NFS</w:t>
      </w:r>
      <w:r>
        <w:rPr>
          <w:rFonts w:hint="eastAsia"/>
          <w:color w:val="000000"/>
          <w:kern w:val="2"/>
          <w:szCs w:val="21"/>
        </w:rPr>
        <w:t>服务器上建立用于</w:t>
      </w:r>
      <w:r>
        <w:rPr>
          <w:color w:val="000000"/>
          <w:kern w:val="2"/>
          <w:szCs w:val="21"/>
        </w:rPr>
        <w:t>NFS</w:t>
      </w:r>
      <w:r>
        <w:rPr>
          <w:rFonts w:hint="eastAsia"/>
          <w:color w:val="000000"/>
          <w:kern w:val="2"/>
          <w:szCs w:val="21"/>
        </w:rPr>
        <w:t>文件共享的目录，并设置足够的权限确保其他人也有写入权限。</w:t>
      </w:r>
    </w:p>
    <w:p>
      <w:pPr>
        <w:pStyle w:val="58"/>
        <w:rPr>
          <w:kern w:val="2"/>
        </w:rPr>
      </w:pPr>
    </w:p>
    <w:p>
      <w:pPr>
        <w:pStyle w:val="26"/>
        <w:spacing w:line="230" w:lineRule="exact"/>
        <w:rPr>
          <w:kern w:val="2"/>
        </w:rPr>
      </w:pPr>
      <w:r>
        <w:rPr>
          <w:kern w:val="2"/>
        </w:rPr>
        <w:t>[root@linuxprobe ~]# mkdir /nfsfile</w:t>
      </w:r>
    </w:p>
    <w:p>
      <w:pPr>
        <w:pStyle w:val="26"/>
        <w:spacing w:line="230" w:lineRule="exact"/>
        <w:rPr>
          <w:kern w:val="2"/>
        </w:rPr>
      </w:pPr>
      <w:r>
        <w:rPr>
          <w:kern w:val="2"/>
        </w:rPr>
        <w:t>[root@linuxprobe ~]# chmod -Rf 777 /nfsfile</w:t>
      </w:r>
    </w:p>
    <w:p>
      <w:pPr>
        <w:pStyle w:val="26"/>
        <w:spacing w:line="230" w:lineRule="exact"/>
        <w:rPr>
          <w:kern w:val="2"/>
        </w:rPr>
      </w:pPr>
      <w:r>
        <w:rPr>
          <w:kern w:val="2"/>
        </w:rPr>
        <w:t>[root@linuxprobe ~]# echo "welcome to linuxprobe.com" &gt; /nfsfile/readme</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w:t>
      </w:r>
      <w:r>
        <w:rPr>
          <w:color w:val="000000"/>
          <w:kern w:val="2"/>
          <w:szCs w:val="21"/>
        </w:rPr>
        <w:t>NFS</w:t>
      </w:r>
      <w:r>
        <w:rPr>
          <w:rFonts w:hint="eastAsia"/>
          <w:color w:val="000000"/>
          <w:kern w:val="2"/>
          <w:szCs w:val="21"/>
        </w:rPr>
        <w:t>服务程序的配置文件为</w:t>
      </w:r>
      <w:r>
        <w:rPr>
          <w:color w:val="000000"/>
          <w:kern w:val="2"/>
          <w:szCs w:val="21"/>
        </w:rPr>
        <w:t>/etc/exports</w:t>
      </w:r>
      <w:r>
        <w:rPr>
          <w:rFonts w:hint="eastAsia"/>
          <w:color w:val="000000"/>
          <w:kern w:val="2"/>
          <w:szCs w:val="21"/>
        </w:rPr>
        <w:t>，默认情况下里面没有任何内容。我们可以按照“共享目录的路径</w:t>
      </w:r>
      <w:r>
        <w:rPr>
          <w:color w:val="000000"/>
          <w:kern w:val="2"/>
          <w:szCs w:val="21"/>
        </w:rPr>
        <w:t xml:space="preserve"> </w:t>
      </w:r>
      <w:r>
        <w:rPr>
          <w:rFonts w:hint="eastAsia"/>
          <w:color w:val="000000"/>
          <w:kern w:val="2"/>
          <w:szCs w:val="21"/>
        </w:rPr>
        <w:t>允许访问的</w:t>
      </w:r>
      <w:r>
        <w:rPr>
          <w:color w:val="000000"/>
          <w:kern w:val="2"/>
          <w:szCs w:val="21"/>
        </w:rPr>
        <w:t>NFS</w:t>
      </w:r>
      <w:r>
        <w:rPr>
          <w:rFonts w:hint="eastAsia"/>
          <w:color w:val="000000"/>
          <w:kern w:val="2"/>
          <w:szCs w:val="21"/>
        </w:rPr>
        <w:t>客户端（共享权限参数）”的格式，定义要共享的目录与相应的权限。</w:t>
      </w:r>
    </w:p>
    <w:p>
      <w:pPr>
        <w:rPr>
          <w:kern w:val="2"/>
        </w:rPr>
      </w:pPr>
      <w:r>
        <w:rPr>
          <w:rFonts w:hint="eastAsia"/>
          <w:kern w:val="2"/>
        </w:rPr>
        <w:t>例如，如果想要把</w:t>
      </w:r>
      <w:r>
        <w:rPr>
          <w:kern w:val="2"/>
        </w:rPr>
        <w:t>/nfsfile</w:t>
      </w:r>
      <w:r>
        <w:rPr>
          <w:rFonts w:hint="eastAsia"/>
          <w:kern w:val="2"/>
        </w:rPr>
        <w:t>目录共享给</w:t>
      </w:r>
      <w:r>
        <w:rPr>
          <w:kern w:val="2"/>
        </w:rPr>
        <w:t>192.168.10.0/24</w:t>
      </w:r>
      <w:r>
        <w:rPr>
          <w:rFonts w:hint="eastAsia"/>
          <w:kern w:val="2"/>
        </w:rPr>
        <w:t>网段内的所有主机，让这些主机都拥有读写权限，在将数据写入到</w:t>
      </w:r>
      <w:r>
        <w:rPr>
          <w:kern w:val="2"/>
        </w:rPr>
        <w:t>NFS</w:t>
      </w:r>
      <w:r>
        <w:rPr>
          <w:rFonts w:hint="eastAsia"/>
          <w:kern w:val="2"/>
        </w:rPr>
        <w:t>服务器的硬盘中后才会结束操作，最大限度保证数据不丢失，以及把来访客户端</w:t>
      </w:r>
      <w:r>
        <w:rPr>
          <w:kern w:val="2"/>
        </w:rPr>
        <w:t>root</w:t>
      </w:r>
      <w:r>
        <w:rPr>
          <w:rFonts w:hint="eastAsia"/>
          <w:kern w:val="2"/>
        </w:rPr>
        <w:t>管理员映射为本地的匿名用户等，则可以按照下面命令中的格式，将表</w:t>
      </w:r>
      <w:r>
        <w:rPr>
          <w:kern w:val="2"/>
        </w:rPr>
        <w:t>12-7</w:t>
      </w:r>
      <w:r>
        <w:rPr>
          <w:rFonts w:hint="eastAsia"/>
          <w:kern w:val="2"/>
        </w:rPr>
        <w:t>中的参数写到</w:t>
      </w:r>
      <w:r>
        <w:rPr>
          <w:kern w:val="2"/>
        </w:rPr>
        <w:t>NFS</w:t>
      </w:r>
      <w:r>
        <w:rPr>
          <w:rFonts w:hint="eastAsia"/>
          <w:kern w:val="2"/>
        </w:rPr>
        <w:t>服务程序的配置文件中。</w:t>
      </w:r>
    </w:p>
    <w:p>
      <w:pPr>
        <w:pStyle w:val="27"/>
        <w:rPr>
          <w:kern w:val="2"/>
        </w:rPr>
      </w:pPr>
      <w:r>
        <w:rPr>
          <w:rFonts w:hint="eastAsia"/>
          <w:kern w:val="2"/>
        </w:rPr>
        <w:t>表</w:t>
      </w:r>
      <w:r>
        <w:rPr>
          <w:kern w:val="2"/>
        </w:rPr>
        <w:t>12-7</w:t>
      </w:r>
      <w:r>
        <w:rPr>
          <w:kern w:val="2"/>
        </w:rPr>
        <w:tab/>
      </w:r>
      <w:r>
        <w:rPr>
          <w:rFonts w:hint="eastAsia"/>
          <w:kern w:val="2"/>
        </w:rPr>
        <w:t>用于配置</w:t>
      </w:r>
      <w:r>
        <w:rPr>
          <w:kern w:val="2"/>
        </w:rPr>
        <w:t>NFS</w:t>
      </w:r>
      <w:r>
        <w:rPr>
          <w:rFonts w:hint="eastAsia"/>
          <w:kern w:val="2"/>
        </w:rPr>
        <w:t>服务程序配置文件的参数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352"/>
        <w:gridCol w:w="570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70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tcBorders>
              <w:top w:val="single" w:color="000000" w:sz="4" w:space="0"/>
            </w:tcBorders>
            <w:vAlign w:val="center"/>
          </w:tcPr>
          <w:p>
            <w:pPr>
              <w:pStyle w:val="57"/>
              <w:rPr>
                <w:kern w:val="2"/>
              </w:rPr>
            </w:pPr>
            <w:r>
              <w:rPr>
                <w:kern w:val="2"/>
              </w:rPr>
              <w:t>ro</w:t>
            </w:r>
          </w:p>
        </w:tc>
        <w:tc>
          <w:tcPr>
            <w:tcW w:w="5709" w:type="dxa"/>
            <w:tcBorders>
              <w:top w:val="single" w:color="000000" w:sz="4" w:space="0"/>
            </w:tcBorders>
            <w:vAlign w:val="center"/>
          </w:tcPr>
          <w:p>
            <w:pPr>
              <w:pStyle w:val="28"/>
              <w:rPr>
                <w:kern w:val="2"/>
              </w:rPr>
            </w:pPr>
            <w:r>
              <w:rPr>
                <w:rFonts w:hint="eastAsia"/>
                <w:kern w:val="2"/>
              </w:rPr>
              <w:t>只读</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rw</w:t>
            </w:r>
          </w:p>
        </w:tc>
        <w:tc>
          <w:tcPr>
            <w:tcW w:w="5709" w:type="dxa"/>
            <w:vAlign w:val="center"/>
          </w:tcPr>
          <w:p>
            <w:pPr>
              <w:pStyle w:val="28"/>
              <w:rPr>
                <w:kern w:val="2"/>
              </w:rPr>
            </w:pPr>
            <w:r>
              <w:rPr>
                <w:rFonts w:hint="eastAsia"/>
                <w:kern w:val="2"/>
              </w:rPr>
              <w:t>读写</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root</w:t>
            </w:r>
            <w:r>
              <w:rPr>
                <w:rFonts w:ascii="宋体" w:eastAsia="宋体"/>
                <w:kern w:val="2"/>
              </w:rPr>
              <w:t>_</w:t>
            </w:r>
            <w:r>
              <w:rPr>
                <w:kern w:val="2"/>
              </w:rPr>
              <w:t>squash</w:t>
            </w:r>
          </w:p>
        </w:tc>
        <w:tc>
          <w:tcPr>
            <w:tcW w:w="5709" w:type="dxa"/>
            <w:vAlign w:val="center"/>
          </w:tcPr>
          <w:p>
            <w:pPr>
              <w:pStyle w:val="28"/>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服务器的匿名用户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no</w:t>
            </w:r>
            <w:r>
              <w:rPr>
                <w:rFonts w:ascii="宋体" w:eastAsia="宋体"/>
                <w:kern w:val="2"/>
              </w:rPr>
              <w:t>_</w:t>
            </w:r>
            <w:r>
              <w:rPr>
                <w:kern w:val="2"/>
              </w:rPr>
              <w:t>root</w:t>
            </w:r>
            <w:r>
              <w:rPr>
                <w:rFonts w:ascii="宋体" w:eastAsia="宋体"/>
                <w:kern w:val="2"/>
              </w:rPr>
              <w:t>_</w:t>
            </w:r>
            <w:r>
              <w:rPr>
                <w:kern w:val="2"/>
              </w:rPr>
              <w:t>squash</w:t>
            </w:r>
          </w:p>
        </w:tc>
        <w:tc>
          <w:tcPr>
            <w:tcW w:w="5709" w:type="dxa"/>
            <w:vAlign w:val="center"/>
          </w:tcPr>
          <w:p>
            <w:pPr>
              <w:pStyle w:val="28"/>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w:t>
            </w:r>
            <w:r>
              <w:rPr>
                <w:kern w:val="2"/>
              </w:rPr>
              <w:t>root</w:t>
            </w:r>
            <w:r>
              <w:rPr>
                <w:rFonts w:hint="eastAsia"/>
                <w:kern w:val="2"/>
              </w:rPr>
              <w:t>管理员</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all</w:t>
            </w:r>
            <w:r>
              <w:rPr>
                <w:rFonts w:ascii="宋体" w:eastAsia="宋体"/>
                <w:kern w:val="2"/>
              </w:rPr>
              <w:t>_</w:t>
            </w:r>
            <w:r>
              <w:rPr>
                <w:kern w:val="2"/>
              </w:rPr>
              <w:t>squash</w:t>
            </w:r>
          </w:p>
        </w:tc>
        <w:tc>
          <w:tcPr>
            <w:tcW w:w="5709" w:type="dxa"/>
            <w:vAlign w:val="center"/>
          </w:tcPr>
          <w:p>
            <w:pPr>
              <w:pStyle w:val="28"/>
              <w:rPr>
                <w:kern w:val="2"/>
              </w:rPr>
            </w:pPr>
            <w:r>
              <w:rPr>
                <w:rFonts w:hint="eastAsia"/>
                <w:kern w:val="2"/>
              </w:rPr>
              <w:t>无论</w:t>
            </w:r>
            <w:r>
              <w:rPr>
                <w:kern w:val="2"/>
              </w:rPr>
              <w:t>NFS</w:t>
            </w:r>
            <w:r>
              <w:rPr>
                <w:rFonts w:hint="eastAsia"/>
                <w:kern w:val="2"/>
              </w:rPr>
              <w:t>客户端使用什么账户访问，均映射为</w:t>
            </w:r>
            <w:r>
              <w:rPr>
                <w:kern w:val="2"/>
              </w:rPr>
              <w:t>NFS</w:t>
            </w:r>
            <w:r>
              <w:rPr>
                <w:rFonts w:hint="eastAsia"/>
                <w:kern w:val="2"/>
              </w:rPr>
              <w:t>服务器的匿名用户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sync</w:t>
            </w:r>
          </w:p>
        </w:tc>
        <w:tc>
          <w:tcPr>
            <w:tcW w:w="5709" w:type="dxa"/>
            <w:vAlign w:val="center"/>
          </w:tcPr>
          <w:p>
            <w:pPr>
              <w:pStyle w:val="28"/>
              <w:rPr>
                <w:kern w:val="2"/>
              </w:rPr>
            </w:pPr>
            <w:r>
              <w:rPr>
                <w:rFonts w:hint="eastAsia"/>
                <w:kern w:val="2"/>
              </w:rPr>
              <w:t>同时将数据写入到内存与硬盘中，保证不丢失数据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352" w:type="dxa"/>
            <w:vAlign w:val="center"/>
          </w:tcPr>
          <w:p>
            <w:pPr>
              <w:pStyle w:val="57"/>
              <w:rPr>
                <w:kern w:val="2"/>
              </w:rPr>
            </w:pPr>
            <w:r>
              <w:rPr>
                <w:kern w:val="2"/>
              </w:rPr>
              <w:t>async</w:t>
            </w:r>
          </w:p>
        </w:tc>
        <w:tc>
          <w:tcPr>
            <w:tcW w:w="5709" w:type="dxa"/>
            <w:vAlign w:val="center"/>
          </w:tcPr>
          <w:p>
            <w:pPr>
              <w:pStyle w:val="28"/>
              <w:rPr>
                <w:kern w:val="2"/>
              </w:rPr>
            </w:pPr>
            <w:r>
              <w:rPr>
                <w:rFonts w:hint="eastAsia"/>
                <w:kern w:val="2"/>
              </w:rPr>
              <w:t>优先将数据保存到内存，然后再写入硬盘；这样效率更高，但可能会丢失数据</w:t>
            </w:r>
          </w:p>
        </w:tc>
      </w:tr>
    </w:tbl>
    <w:p>
      <w:pPr>
        <w:pStyle w:val="29"/>
        <w:rPr>
          <w:kern w:val="2"/>
        </w:rPr>
      </w:pPr>
    </w:p>
    <w:p>
      <w:r>
        <w:rPr>
          <w:rFonts w:hint="eastAsia"/>
        </w:rPr>
        <w:t>请注意，NFS客户端地址与权限之间没有空格。</w:t>
      </w:r>
    </w:p>
    <w:p>
      <w:pPr>
        <w:pStyle w:val="58"/>
        <w:rPr>
          <w:kern w:val="2"/>
        </w:rPr>
      </w:pPr>
    </w:p>
    <w:p>
      <w:pPr>
        <w:pStyle w:val="26"/>
        <w:rPr>
          <w:kern w:val="2"/>
        </w:rPr>
      </w:pPr>
      <w:r>
        <w:rPr>
          <w:kern w:val="2"/>
        </w:rPr>
        <w:t>[root@linuxprobe ~]# vim /etc/exports</w:t>
      </w:r>
    </w:p>
    <w:p>
      <w:pPr>
        <w:pStyle w:val="26"/>
        <w:rPr>
          <w:kern w:val="2"/>
        </w:rPr>
      </w:pPr>
      <w:r>
        <w:rPr>
          <w:kern w:val="2"/>
        </w:rPr>
        <w:t>/nfsfile 192.168.10.*(rw,sync,root</w:t>
      </w:r>
      <w:r>
        <w:rPr>
          <w:rFonts w:ascii="宋体"/>
          <w:kern w:val="2"/>
        </w:rPr>
        <w:t>_</w:t>
      </w:r>
      <w:r>
        <w:rPr>
          <w:kern w:val="2"/>
        </w:rPr>
        <w:t>squash)</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：启动和启用</w:t>
      </w:r>
      <w:r>
        <w:rPr>
          <w:color w:val="000000"/>
          <w:kern w:val="2"/>
          <w:szCs w:val="21"/>
        </w:rPr>
        <w:t>NFS</w:t>
      </w:r>
      <w:r>
        <w:rPr>
          <w:rFonts w:hint="eastAsia"/>
          <w:color w:val="000000"/>
          <w:kern w:val="2"/>
          <w:szCs w:val="21"/>
        </w:rPr>
        <w:t>服务程序。由于在使用</w:t>
      </w:r>
      <w:r>
        <w:rPr>
          <w:color w:val="000000"/>
          <w:kern w:val="2"/>
          <w:szCs w:val="21"/>
        </w:rPr>
        <w:t>NFS</w:t>
      </w:r>
      <w:r>
        <w:rPr>
          <w:rFonts w:hint="eastAsia"/>
          <w:color w:val="000000"/>
          <w:kern w:val="2"/>
          <w:szCs w:val="21"/>
        </w:rPr>
        <w:t>服务进行文件共享之前，需要使用</w:t>
      </w:r>
      <w:r>
        <w:rPr>
          <w:color w:val="000000"/>
          <w:kern w:val="2"/>
          <w:szCs w:val="21"/>
        </w:rPr>
        <w:t>RPC</w:t>
      </w:r>
      <w:r>
        <w:rPr>
          <w:rFonts w:hint="eastAsia"/>
          <w:color w:val="000000"/>
          <w:kern w:val="2"/>
          <w:szCs w:val="21"/>
        </w:rPr>
        <w:t>（</w:t>
      </w:r>
      <w:r>
        <w:rPr>
          <w:color w:val="000000"/>
          <w:kern w:val="2"/>
          <w:szCs w:val="21"/>
        </w:rPr>
        <w:t>Remote Procedure Call</w:t>
      </w:r>
      <w:r>
        <w:rPr>
          <w:rFonts w:hint="eastAsia"/>
          <w:color w:val="000000"/>
          <w:kern w:val="2"/>
          <w:szCs w:val="21"/>
        </w:rPr>
        <w:t>，远程过程调用）服务将</w:t>
      </w:r>
      <w:r>
        <w:rPr>
          <w:color w:val="000000"/>
          <w:kern w:val="2"/>
          <w:szCs w:val="21"/>
        </w:rPr>
        <w:t>NFS</w:t>
      </w:r>
      <w:r>
        <w:rPr>
          <w:rFonts w:hint="eastAsia"/>
          <w:color w:val="000000"/>
          <w:kern w:val="2"/>
          <w:szCs w:val="21"/>
        </w:rPr>
        <w:t>服务器的</w:t>
      </w:r>
      <w:r>
        <w:rPr>
          <w:color w:val="000000"/>
          <w:kern w:val="2"/>
          <w:szCs w:val="21"/>
        </w:rPr>
        <w:t>IP</w:t>
      </w:r>
      <w:r>
        <w:rPr>
          <w:rFonts w:hint="eastAsia"/>
          <w:color w:val="000000"/>
          <w:kern w:val="2"/>
          <w:szCs w:val="21"/>
        </w:rPr>
        <w:t>地址和端口号等信息发送给客户端。因此，在启动</w:t>
      </w:r>
      <w:r>
        <w:rPr>
          <w:color w:val="000000"/>
          <w:kern w:val="2"/>
          <w:szCs w:val="21"/>
        </w:rPr>
        <w:t>NFS</w:t>
      </w:r>
      <w:r>
        <w:rPr>
          <w:rFonts w:hint="eastAsia"/>
          <w:color w:val="000000"/>
          <w:kern w:val="2"/>
          <w:szCs w:val="21"/>
        </w:rPr>
        <w:t>服务之前，还需要顺带重启并启用</w:t>
      </w:r>
      <w:r>
        <w:rPr>
          <w:color w:val="000000"/>
          <w:kern w:val="2"/>
          <w:szCs w:val="21"/>
        </w:rPr>
        <w:t>rpcbind</w:t>
      </w:r>
      <w:r>
        <w:rPr>
          <w:rFonts w:hint="eastAsia"/>
          <w:color w:val="000000"/>
          <w:kern w:val="2"/>
          <w:szCs w:val="21"/>
        </w:rPr>
        <w:t>服务程序，并将这两个服务一并加入开机启动项中。</w:t>
      </w:r>
    </w:p>
    <w:p>
      <w:pPr>
        <w:pStyle w:val="58"/>
        <w:rPr>
          <w:kern w:val="2"/>
        </w:rPr>
      </w:pPr>
    </w:p>
    <w:p>
      <w:pPr>
        <w:pStyle w:val="26"/>
        <w:rPr>
          <w:kern w:val="2"/>
        </w:rPr>
      </w:pPr>
      <w:r>
        <w:rPr>
          <w:kern w:val="2"/>
        </w:rPr>
        <w:t>[root@linuxprobe ~]# systemctl restart rpcbind</w:t>
      </w:r>
    </w:p>
    <w:p>
      <w:pPr>
        <w:pStyle w:val="26"/>
        <w:rPr>
          <w:kern w:val="2"/>
        </w:rPr>
      </w:pPr>
      <w:r>
        <w:rPr>
          <w:kern w:val="2"/>
        </w:rPr>
        <w:t>[root@linuxprobe ~]# systemctl enable rpcbind</w:t>
      </w:r>
    </w:p>
    <w:p>
      <w:pPr>
        <w:pStyle w:val="26"/>
        <w:rPr>
          <w:kern w:val="2"/>
        </w:rPr>
      </w:pPr>
      <w:r>
        <w:rPr>
          <w:kern w:val="2"/>
        </w:rPr>
        <w:t>[root@linuxprobe ~]# systemctl start nfs-server</w:t>
      </w:r>
    </w:p>
    <w:p>
      <w:pPr>
        <w:pStyle w:val="26"/>
        <w:rPr>
          <w:kern w:val="2"/>
        </w:rPr>
      </w:pPr>
      <w:r>
        <w:rPr>
          <w:kern w:val="2"/>
        </w:rPr>
        <w:t>[root@linuxprobe ~]# systemctl enable nfs-server</w:t>
      </w:r>
    </w:p>
    <w:p>
      <w:pPr>
        <w:pStyle w:val="26"/>
        <w:rPr>
          <w:kern w:val="2"/>
        </w:rPr>
      </w:pPr>
      <w:r>
        <w:rPr>
          <w:kern w:val="2"/>
        </w:rPr>
        <w:t>ln -s '/usr/lib/systemd/system/nfs-server.service' '/etc/systemd/system/nfs.</w:t>
      </w:r>
    </w:p>
    <w:p>
      <w:pPr>
        <w:pStyle w:val="26"/>
        <w:rPr>
          <w:kern w:val="2"/>
        </w:rPr>
      </w:pPr>
      <w:r>
        <w:rPr>
          <w:kern w:val="2"/>
        </w:rPr>
        <w:t>target.wants/nfs-server.service'</w:t>
      </w:r>
    </w:p>
    <w:p>
      <w:pPr>
        <w:pStyle w:val="59"/>
        <w:spacing w:after="90"/>
        <w:rPr>
          <w:kern w:val="2"/>
        </w:rPr>
      </w:pPr>
    </w:p>
    <w:p>
      <w:pPr>
        <w:rPr>
          <w:kern w:val="2"/>
        </w:rPr>
      </w:pPr>
      <w:r>
        <w:rPr>
          <w:color w:val="000000"/>
          <w:kern w:val="2"/>
          <w:szCs w:val="21"/>
        </w:rPr>
        <w:t>NFS</w:t>
      </w:r>
      <w:r>
        <w:rPr>
          <w:rFonts w:hint="eastAsia"/>
          <w:color w:val="000000"/>
          <w:kern w:val="2"/>
          <w:szCs w:val="21"/>
        </w:rPr>
        <w:t>客户端的配置步骤也十分简单。先使用</w:t>
      </w:r>
      <w:r>
        <w:rPr>
          <w:color w:val="000000"/>
          <w:kern w:val="2"/>
          <w:szCs w:val="21"/>
        </w:rPr>
        <w:t>showmount</w:t>
      </w:r>
      <w:r>
        <w:rPr>
          <w:rFonts w:hint="eastAsia"/>
          <w:color w:val="000000"/>
          <w:kern w:val="2"/>
          <w:szCs w:val="21"/>
        </w:rPr>
        <w:t>命令（以及必要的参数，见表</w:t>
      </w:r>
      <w:r>
        <w:rPr>
          <w:color w:val="000000"/>
          <w:kern w:val="2"/>
          <w:szCs w:val="21"/>
        </w:rPr>
        <w:t>12-8</w:t>
      </w:r>
      <w:r>
        <w:rPr>
          <w:rFonts w:hint="eastAsia"/>
          <w:color w:val="000000"/>
          <w:kern w:val="2"/>
          <w:szCs w:val="21"/>
        </w:rPr>
        <w:t>）查询</w:t>
      </w:r>
      <w:r>
        <w:rPr>
          <w:color w:val="000000"/>
          <w:kern w:val="2"/>
          <w:szCs w:val="21"/>
        </w:rPr>
        <w:t>NFS</w:t>
      </w:r>
      <w:r>
        <w:rPr>
          <w:rFonts w:hint="eastAsia"/>
          <w:color w:val="000000"/>
          <w:kern w:val="2"/>
          <w:szCs w:val="21"/>
        </w:rPr>
        <w:t>服务器的远程共享信息，其输出格式为“共享的目录名称</w:t>
      </w:r>
      <w:r>
        <w:rPr>
          <w:color w:val="000000"/>
          <w:kern w:val="2"/>
          <w:szCs w:val="21"/>
        </w:rPr>
        <w:t xml:space="preserve"> </w:t>
      </w:r>
      <w:r>
        <w:rPr>
          <w:rFonts w:hint="eastAsia"/>
          <w:color w:val="000000"/>
          <w:kern w:val="2"/>
          <w:szCs w:val="21"/>
        </w:rPr>
        <w:t>允许使用客户端地址”。</w:t>
      </w:r>
    </w:p>
    <w:p>
      <w:pPr>
        <w:pStyle w:val="27"/>
        <w:rPr>
          <w:kern w:val="2"/>
        </w:rPr>
      </w:pPr>
      <w:r>
        <w:rPr>
          <w:rFonts w:hint="eastAsia"/>
          <w:kern w:val="2"/>
        </w:rPr>
        <w:t>表</w:t>
      </w:r>
      <w:r>
        <w:rPr>
          <w:kern w:val="2"/>
        </w:rPr>
        <w:t>12-8</w:t>
      </w:r>
      <w:r>
        <w:rPr>
          <w:kern w:val="2"/>
        </w:rPr>
        <w:tab/>
      </w:r>
      <w:r>
        <w:rPr>
          <w:kern w:val="2"/>
        </w:rPr>
        <w:t>showmount</w:t>
      </w:r>
      <w:r>
        <w:rPr>
          <w:rFonts w:hint="eastAsia"/>
          <w:kern w:val="2"/>
        </w:rPr>
        <w:t>命令中可用的参数以及作用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749"/>
        <w:gridCol w:w="531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531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tcBorders>
              <w:top w:val="single" w:color="000000" w:sz="4" w:space="0"/>
            </w:tcBorders>
            <w:vAlign w:val="center"/>
          </w:tcPr>
          <w:p>
            <w:pPr>
              <w:pStyle w:val="57"/>
              <w:rPr>
                <w:kern w:val="2"/>
              </w:rPr>
            </w:pPr>
            <w:r>
              <w:rPr>
                <w:kern w:val="2"/>
              </w:rPr>
              <w:t>-e</w:t>
            </w:r>
          </w:p>
        </w:tc>
        <w:tc>
          <w:tcPr>
            <w:tcW w:w="5312" w:type="dxa"/>
            <w:tcBorders>
              <w:top w:val="single" w:color="000000" w:sz="4" w:space="0"/>
            </w:tcBorders>
            <w:vAlign w:val="center"/>
          </w:tcPr>
          <w:p>
            <w:pPr>
              <w:pStyle w:val="28"/>
              <w:rPr>
                <w:kern w:val="2"/>
              </w:rPr>
            </w:pPr>
            <w:r>
              <w:rPr>
                <w:rFonts w:hint="eastAsia"/>
                <w:kern w:val="2"/>
              </w:rPr>
              <w:t>显示</w:t>
            </w:r>
            <w:r>
              <w:rPr>
                <w:kern w:val="2"/>
              </w:rPr>
              <w:t>NFS</w:t>
            </w:r>
            <w:r>
              <w:rPr>
                <w:rFonts w:hint="eastAsia"/>
                <w:kern w:val="2"/>
              </w:rPr>
              <w:t>服务器的共享列表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-a</w:t>
            </w:r>
          </w:p>
        </w:tc>
        <w:tc>
          <w:tcPr>
            <w:tcW w:w="5312" w:type="dxa"/>
            <w:vAlign w:val="center"/>
          </w:tcPr>
          <w:p>
            <w:pPr>
              <w:pStyle w:val="28"/>
              <w:rPr>
                <w:kern w:val="2"/>
              </w:rPr>
            </w:pPr>
            <w:r>
              <w:rPr>
                <w:rFonts w:hint="eastAsia"/>
                <w:kern w:val="2"/>
              </w:rPr>
              <w:t>显示本机挂载的文件资源的情况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749" w:type="dxa"/>
            <w:vAlign w:val="center"/>
          </w:tcPr>
          <w:p>
            <w:pPr>
              <w:pStyle w:val="57"/>
              <w:rPr>
                <w:kern w:val="2"/>
              </w:rPr>
            </w:pPr>
            <w:r>
              <w:rPr>
                <w:kern w:val="2"/>
              </w:rPr>
              <w:t>-v</w:t>
            </w:r>
          </w:p>
        </w:tc>
        <w:tc>
          <w:tcPr>
            <w:tcW w:w="5312" w:type="dxa"/>
            <w:vAlign w:val="center"/>
          </w:tcPr>
          <w:p>
            <w:pPr>
              <w:pStyle w:val="28"/>
              <w:rPr>
                <w:kern w:val="2"/>
              </w:rPr>
            </w:pPr>
            <w:r>
              <w:rPr>
                <w:rFonts w:hint="eastAsia"/>
                <w:kern w:val="2"/>
              </w:rPr>
              <w:t>显示版本号</w:t>
            </w:r>
          </w:p>
        </w:tc>
      </w:tr>
    </w:tbl>
    <w:p>
      <w:pPr>
        <w:pStyle w:val="29"/>
        <w:rPr>
          <w:kern w:val="2"/>
        </w:rPr>
      </w:pPr>
    </w:p>
    <w:p>
      <w:pPr>
        <w:pStyle w:val="58"/>
        <w:rPr>
          <w:kern w:val="2"/>
        </w:rPr>
      </w:pPr>
    </w:p>
    <w:p>
      <w:pPr>
        <w:pStyle w:val="26"/>
        <w:rPr>
          <w:kern w:val="2"/>
        </w:rPr>
      </w:pPr>
      <w:r>
        <w:rPr>
          <w:kern w:val="2"/>
        </w:rPr>
        <w:t>[root@linuxprobe ~]# showmount -e 192.168.10.10</w:t>
      </w:r>
    </w:p>
    <w:p>
      <w:pPr>
        <w:pStyle w:val="26"/>
        <w:rPr>
          <w:kern w:val="2"/>
        </w:rPr>
      </w:pPr>
      <w:r>
        <w:rPr>
          <w:kern w:val="2"/>
        </w:rPr>
        <w:t>Export list for 192.168.10.10:</w:t>
      </w:r>
    </w:p>
    <w:p>
      <w:pPr>
        <w:pStyle w:val="26"/>
        <w:rPr>
          <w:kern w:val="2"/>
        </w:rPr>
      </w:pPr>
      <w:r>
        <w:rPr>
          <w:kern w:val="2"/>
        </w:rPr>
        <w:t>/nfsfile 192.168.10.*</w:t>
      </w:r>
    </w:p>
    <w:p>
      <w:pPr>
        <w:pStyle w:val="59"/>
        <w:spacing w:after="90"/>
        <w:rPr>
          <w:kern w:val="2"/>
        </w:rPr>
      </w:pPr>
    </w:p>
    <w:p>
      <w:pPr>
        <w:rPr>
          <w:kern w:val="2"/>
        </w:rPr>
      </w:pPr>
      <w:r>
        <w:rPr>
          <w:rFonts w:hint="eastAsia"/>
          <w:color w:val="000000"/>
          <w:kern w:val="2"/>
          <w:szCs w:val="21"/>
        </w:rPr>
        <w:t>然后在</w:t>
      </w:r>
      <w:r>
        <w:rPr>
          <w:color w:val="000000"/>
          <w:kern w:val="2"/>
          <w:szCs w:val="21"/>
        </w:rPr>
        <w:t>NFS</w:t>
      </w:r>
      <w:r>
        <w:rPr>
          <w:rFonts w:hint="eastAsia"/>
          <w:color w:val="000000"/>
          <w:kern w:val="2"/>
          <w:szCs w:val="21"/>
        </w:rPr>
        <w:t>客户端创建一个挂载目录。使用</w:t>
      </w:r>
      <w:r>
        <w:rPr>
          <w:color w:val="000000"/>
          <w:kern w:val="2"/>
          <w:szCs w:val="21"/>
        </w:rPr>
        <w:t>mount</w:t>
      </w:r>
      <w:r>
        <w:rPr>
          <w:rFonts w:hint="eastAsia"/>
          <w:color w:val="000000"/>
          <w:kern w:val="2"/>
          <w:szCs w:val="21"/>
        </w:rPr>
        <w:t>命令并结合</w:t>
      </w:r>
      <w:r>
        <w:rPr>
          <w:color w:val="000000"/>
          <w:kern w:val="2"/>
          <w:szCs w:val="21"/>
        </w:rPr>
        <w:t>-t</w:t>
      </w:r>
      <w:r>
        <w:rPr>
          <w:rFonts w:hint="eastAsia"/>
          <w:color w:val="000000"/>
          <w:kern w:val="2"/>
          <w:szCs w:val="21"/>
        </w:rPr>
        <w:t>参数，指定要挂载的文件系统的类型，并在命令后面写上服务器的</w:t>
      </w:r>
      <w:r>
        <w:rPr>
          <w:color w:val="000000"/>
          <w:kern w:val="2"/>
          <w:szCs w:val="21"/>
        </w:rPr>
        <w:t>IP</w:t>
      </w:r>
      <w:r>
        <w:rPr>
          <w:rFonts w:hint="eastAsia"/>
          <w:color w:val="000000"/>
          <w:kern w:val="2"/>
          <w:szCs w:val="21"/>
        </w:rPr>
        <w:t>地址、服务器上的共享目录以及要挂载到本地系统（即客户端）的目录。</w:t>
      </w:r>
    </w:p>
    <w:p>
      <w:pPr>
        <w:pStyle w:val="58"/>
        <w:rPr>
          <w:kern w:val="2"/>
        </w:rPr>
      </w:pPr>
    </w:p>
    <w:p>
      <w:pPr>
        <w:pStyle w:val="26"/>
        <w:rPr>
          <w:kern w:val="2"/>
        </w:rPr>
      </w:pPr>
      <w:r>
        <w:rPr>
          <w:kern w:val="2"/>
        </w:rPr>
        <w:t>[root@linuxprobe ~]# mkdir /nfsfile</w:t>
      </w:r>
    </w:p>
    <w:p>
      <w:pPr>
        <w:pStyle w:val="26"/>
        <w:rPr>
          <w:kern w:val="2"/>
        </w:rPr>
      </w:pPr>
      <w:r>
        <w:rPr>
          <w:kern w:val="2"/>
        </w:rPr>
        <w:t>[root@linuxprobe ~]# mount -t nfs 192.168.10.10:/nfsfile /nfsfile</w:t>
      </w:r>
    </w:p>
    <w:p>
      <w:pPr>
        <w:pStyle w:val="59"/>
        <w:spacing w:after="90"/>
        <w:rPr>
          <w:kern w:val="2"/>
        </w:rPr>
      </w:pPr>
    </w:p>
    <w:p>
      <w:pPr>
        <w:rPr>
          <w:kern w:val="2"/>
        </w:rPr>
      </w:pPr>
      <w:r>
        <w:rPr>
          <w:rFonts w:hint="eastAsia"/>
          <w:color w:val="000000"/>
          <w:kern w:val="2"/>
          <w:szCs w:val="21"/>
        </w:rPr>
        <w:t>挂载成功后就应该能够顺利地看到在执行前面的操作时写入的文件内容了。如果希望</w:t>
      </w:r>
      <w:r>
        <w:rPr>
          <w:color w:val="000000"/>
          <w:kern w:val="2"/>
          <w:szCs w:val="21"/>
        </w:rPr>
        <w:t>NFS</w:t>
      </w:r>
      <w:r>
        <w:rPr>
          <w:rFonts w:hint="eastAsia"/>
          <w:color w:val="000000"/>
          <w:kern w:val="2"/>
          <w:szCs w:val="21"/>
        </w:rPr>
        <w:t>文件共享服务能一直有效，则需要将其写入到</w:t>
      </w:r>
      <w:r>
        <w:rPr>
          <w:color w:val="000000"/>
          <w:kern w:val="2"/>
          <w:szCs w:val="21"/>
        </w:rPr>
        <w:t>fstab</w:t>
      </w:r>
      <w:r>
        <w:rPr>
          <w:rFonts w:hint="eastAsia"/>
          <w:color w:val="000000"/>
          <w:kern w:val="2"/>
          <w:szCs w:val="21"/>
        </w:rPr>
        <w:t>文件中：</w:t>
      </w:r>
    </w:p>
    <w:p>
      <w:pPr>
        <w:pStyle w:val="58"/>
        <w:rPr>
          <w:kern w:val="2"/>
        </w:rPr>
      </w:pPr>
    </w:p>
    <w:p>
      <w:pPr>
        <w:pStyle w:val="26"/>
        <w:rPr>
          <w:kern w:val="2"/>
        </w:rPr>
      </w:pPr>
      <w:r>
        <w:rPr>
          <w:kern w:val="2"/>
        </w:rPr>
        <w:t>[root@linuxprobe ~]# cat /nfsfile/readme</w:t>
      </w:r>
    </w:p>
    <w:p>
      <w:pPr>
        <w:pStyle w:val="26"/>
        <w:rPr>
          <w:kern w:val="2"/>
        </w:rPr>
      </w:pPr>
      <w:r>
        <w:rPr>
          <w:kern w:val="2"/>
        </w:rPr>
        <w:t>welcome to linuxprobe.com</w:t>
      </w:r>
    </w:p>
    <w:p>
      <w:pPr>
        <w:pStyle w:val="26"/>
        <w:rPr>
          <w:kern w:val="2"/>
        </w:rPr>
      </w:pPr>
      <w:r>
        <w:rPr>
          <w:kern w:val="2"/>
        </w:rPr>
        <w:t>[root@linuxprobe ~]# vim /etc/fstab </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            xfs       defaults   1 1</w:t>
      </w:r>
    </w:p>
    <w:p>
      <w:pPr>
        <w:pStyle w:val="26"/>
        <w:rPr>
          <w:kern w:val="2"/>
        </w:rPr>
      </w:pPr>
      <w:r>
        <w:rPr>
          <w:kern w:val="2"/>
        </w:rPr>
        <w:t>UUID=812b1f7c-8b5b-43da-8c06-b9999e0fe48b /boot        xfs       defaults   1 2</w:t>
      </w:r>
    </w:p>
    <w:p>
      <w:pPr>
        <w:pStyle w:val="26"/>
        <w:rPr>
          <w:kern w:val="2"/>
        </w:rPr>
      </w:pPr>
      <w:r>
        <w:rPr>
          <w:kern w:val="2"/>
        </w:rPr>
        <w:t>/dev/mapper                               /rhel-swap   swap swap defaults   0 0</w:t>
      </w:r>
    </w:p>
    <w:p>
      <w:pPr>
        <w:pStyle w:val="26"/>
        <w:rPr>
          <w:kern w:val="2"/>
        </w:rPr>
      </w:pPr>
      <w:r>
        <w:rPr>
          <w:kern w:val="2"/>
        </w:rPr>
        <w:t>/dev/cdrom                                /media/cdrom iso9660   defaults   0 0</w:t>
      </w:r>
    </w:p>
    <w:p>
      <w:pPr>
        <w:pStyle w:val="26"/>
        <w:rPr>
          <w:b/>
          <w:bCs/>
          <w:kern w:val="2"/>
        </w:rPr>
      </w:pPr>
      <w:r>
        <w:rPr>
          <w:b/>
          <w:bCs/>
          <w:kern w:val="2"/>
        </w:rPr>
        <w:t>192.168.10.10:/nfsfile /nfsfile nfs defaults 0 0</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12.3</w:t>
            </w:r>
            <w:r>
              <w:rPr>
                <w:color w:val="000000"/>
                <w:kern w:val="2"/>
                <w:szCs w:val="21"/>
              </w:rPr>
              <w:t xml:space="preserve">  </w:t>
            </w:r>
            <w:r>
              <w:rPr>
                <w:color w:val="000000"/>
                <w:kern w:val="2"/>
              </w:rPr>
              <w:t>autofs</w:t>
            </w:r>
            <w:r>
              <w:rPr>
                <w:rFonts w:hint="eastAsia"/>
                <w:color w:val="000000"/>
                <w:kern w:val="2"/>
              </w:rPr>
              <w:t>自动挂载服务</w:t>
            </w:r>
          </w:p>
        </w:tc>
      </w:tr>
    </w:tbl>
    <w:p>
      <w:pPr>
        <w:pStyle w:val="56"/>
        <w:rPr>
          <w:kern w:val="2"/>
        </w:rPr>
      </w:pPr>
    </w:p>
    <w:p>
      <w:pPr>
        <w:rPr>
          <w:kern w:val="2"/>
        </w:rPr>
      </w:pPr>
      <w:r>
        <w:rPr>
          <w:rFonts w:hint="eastAsia"/>
          <w:color w:val="000000"/>
          <w:kern w:val="2"/>
          <w:szCs w:val="21"/>
        </w:rPr>
        <w:t>无论是</w:t>
      </w:r>
      <w:r>
        <w:rPr>
          <w:color w:val="000000"/>
          <w:kern w:val="2"/>
          <w:szCs w:val="21"/>
        </w:rPr>
        <w:t>Samba</w:t>
      </w:r>
      <w:r>
        <w:rPr>
          <w:rFonts w:hint="eastAsia"/>
          <w:color w:val="000000"/>
          <w:kern w:val="2"/>
          <w:szCs w:val="21"/>
        </w:rPr>
        <w:t>服务还是</w:t>
      </w:r>
      <w:r>
        <w:rPr>
          <w:color w:val="000000"/>
          <w:kern w:val="2"/>
          <w:szCs w:val="21"/>
        </w:rPr>
        <w:t>NFS</w:t>
      </w:r>
      <w:r>
        <w:rPr>
          <w:rFonts w:hint="eastAsia"/>
          <w:color w:val="000000"/>
          <w:kern w:val="2"/>
          <w:szCs w:val="21"/>
        </w:rPr>
        <w:t>服务，都要把挂载信息写入到</w:t>
      </w:r>
      <w:r>
        <w:rPr>
          <w:color w:val="000000"/>
          <w:kern w:val="2"/>
          <w:szCs w:val="21"/>
        </w:rPr>
        <w:t>/etc/fstab</w:t>
      </w:r>
      <w:r>
        <w:rPr>
          <w:rFonts w:hint="eastAsia"/>
          <w:color w:val="000000"/>
          <w:kern w:val="2"/>
          <w:szCs w:val="21"/>
        </w:rPr>
        <w:t>中，这样远程共享资源就会自动随服务器开机而进行挂载。虽然这很方便，但是如果挂载的远程资源太多，则会给网络带宽和服务器的硬件资源带来很大负载。如果在资源挂载后长期不使用，也会造成服务器硬件资源的浪费。可能会有读者说，“可以在每次使用之前执行</w:t>
      </w:r>
      <w:r>
        <w:rPr>
          <w:color w:val="000000"/>
          <w:kern w:val="2"/>
          <w:szCs w:val="21"/>
        </w:rPr>
        <w:t>mount</w:t>
      </w:r>
      <w:r>
        <w:rPr>
          <w:rFonts w:hint="eastAsia"/>
          <w:color w:val="000000"/>
          <w:kern w:val="2"/>
          <w:szCs w:val="21"/>
        </w:rPr>
        <w:t>命令进行手动挂载”。这是一个不错的选择，但是每次都需要先挂载再使用，您不觉得麻烦吗？</w:t>
      </w:r>
    </w:p>
    <w:p>
      <w:pPr>
        <w:rPr>
          <w:kern w:val="2"/>
        </w:rPr>
      </w:pPr>
      <w:r>
        <w:rPr>
          <w:bCs/>
          <w:kern w:val="2"/>
        </w:rPr>
        <w:t>autofs</w:t>
      </w:r>
      <w:r>
        <w:rPr>
          <w:rFonts w:hint="eastAsia"/>
          <w:kern w:val="2"/>
        </w:rPr>
        <w:t>自动挂载服务可以帮我们解决这一问题。与</w:t>
      </w:r>
      <w:r>
        <w:rPr>
          <w:kern w:val="2"/>
        </w:rPr>
        <w:t>mount</w:t>
      </w:r>
      <w:r>
        <w:rPr>
          <w:rFonts w:hint="eastAsia"/>
          <w:kern w:val="2"/>
        </w:rPr>
        <w:t>命令不同，</w:t>
      </w:r>
      <w:r>
        <w:rPr>
          <w:bCs/>
          <w:kern w:val="2"/>
        </w:rPr>
        <w:t>autofs</w:t>
      </w:r>
      <w:r>
        <w:rPr>
          <w:rFonts w:hint="eastAsia"/>
          <w:kern w:val="2"/>
        </w:rPr>
        <w:t>服务程序是一种</w:t>
      </w:r>
      <w:r>
        <w:rPr>
          <w:kern w:val="2"/>
        </w:rPr>
        <w:t>Linux</w:t>
      </w:r>
      <w:r>
        <w:rPr>
          <w:rFonts w:hint="eastAsia"/>
          <w:kern w:val="2"/>
        </w:rPr>
        <w:t>系统守护进程，当检测到用户视图访问一个尚未挂载的文件系统时，将自动挂载该</w:t>
      </w:r>
      <w:r>
        <w:rPr>
          <w:rFonts w:hint="eastAsia"/>
          <w:spacing w:val="-4"/>
          <w:kern w:val="2"/>
        </w:rPr>
        <w:t>文件系统。换句话说，我们将挂载信息填入</w:t>
      </w:r>
      <w:r>
        <w:rPr>
          <w:spacing w:val="-4"/>
          <w:kern w:val="2"/>
        </w:rPr>
        <w:t>/etc/fstab</w:t>
      </w:r>
      <w:r>
        <w:rPr>
          <w:rFonts w:hint="eastAsia"/>
          <w:spacing w:val="-4"/>
          <w:kern w:val="2"/>
        </w:rPr>
        <w:t>文件后，系统在每次开机时都自动将其</w:t>
      </w:r>
      <w:r>
        <w:rPr>
          <w:rFonts w:hint="eastAsia"/>
          <w:kern w:val="2"/>
        </w:rPr>
        <w:t>挂载，而</w:t>
      </w:r>
      <w:r>
        <w:rPr>
          <w:kern w:val="2"/>
        </w:rPr>
        <w:t>autofs</w:t>
      </w:r>
      <w:r>
        <w:rPr>
          <w:rFonts w:hint="eastAsia"/>
          <w:kern w:val="2"/>
        </w:rPr>
        <w:t>服务程序则是在用户需要使用该文件系统时才去动态挂载，从而节约了网络资源和服务器的硬件资源。</w:t>
      </w:r>
    </w:p>
    <w:p>
      <w:pPr>
        <w:pStyle w:val="58"/>
        <w:rPr>
          <w:kern w:val="2"/>
        </w:rPr>
      </w:pPr>
    </w:p>
    <w:p>
      <w:pPr>
        <w:pStyle w:val="26"/>
        <w:rPr>
          <w:kern w:val="2"/>
        </w:rPr>
      </w:pPr>
      <w:r>
        <w:rPr>
          <w:kern w:val="2"/>
        </w:rPr>
        <w:t>[root@linuxprobe ~]# yum install autofs</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rhel | 4.1 kB 00:00 </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autofs.x86</w:t>
      </w:r>
      <w:r>
        <w:rPr>
          <w:rFonts w:ascii="宋体"/>
          <w:kern w:val="2"/>
        </w:rPr>
        <w:t>_</w:t>
      </w:r>
      <w:r>
        <w:rPr>
          <w:kern w:val="2"/>
        </w:rPr>
        <w:t>64 1:5.0.7-40.el7 will be installed</w:t>
      </w:r>
    </w:p>
    <w:p>
      <w:pPr>
        <w:pStyle w:val="26"/>
        <w:rPr>
          <w:kern w:val="2"/>
        </w:rPr>
      </w:pPr>
      <w:r>
        <w:rPr>
          <w:kern w:val="2"/>
        </w:rPr>
        <w:t>--&gt; Processing Dependency: libhesiod.so.0()(64bit) for package: 1:autofs-5.0.7-</w:t>
      </w:r>
    </w:p>
    <w:p>
      <w:pPr>
        <w:pStyle w:val="26"/>
        <w:rPr>
          <w:kern w:val="2"/>
        </w:rPr>
      </w:pPr>
      <w:r>
        <w:rPr>
          <w:kern w:val="2"/>
        </w:rPr>
        <w:t>40.el7.x86</w:t>
      </w:r>
      <w:r>
        <w:rPr>
          <w:rFonts w:ascii="宋体"/>
          <w:kern w:val="2"/>
        </w:rPr>
        <w:t>_</w:t>
      </w:r>
      <w:r>
        <w:rPr>
          <w:kern w:val="2"/>
        </w:rPr>
        <w:t>64</w:t>
      </w:r>
    </w:p>
    <w:p>
      <w:pPr>
        <w:pStyle w:val="26"/>
        <w:rPr>
          <w:kern w:val="2"/>
        </w:rPr>
      </w:pPr>
      <w:r>
        <w:rPr>
          <w:kern w:val="2"/>
        </w:rPr>
        <w:t>--&gt; Running transaction check</w:t>
      </w:r>
    </w:p>
    <w:p>
      <w:pPr>
        <w:pStyle w:val="26"/>
        <w:rPr>
          <w:kern w:val="2"/>
        </w:rPr>
      </w:pPr>
      <w:r>
        <w:rPr>
          <w:kern w:val="2"/>
        </w:rPr>
        <w:t>---&gt; Package hesiod.x86</w:t>
      </w:r>
      <w:r>
        <w:rPr>
          <w:rFonts w:ascii="宋体"/>
          <w:kern w:val="2"/>
        </w:rPr>
        <w:t>_</w:t>
      </w:r>
      <w:r>
        <w:rPr>
          <w:kern w:val="2"/>
        </w:rPr>
        <w:t>64 0:3.2.1-3.el7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autofs x86</w:t>
      </w:r>
      <w:r>
        <w:rPr>
          <w:rFonts w:ascii="宋体"/>
          <w:kern w:val="2"/>
        </w:rPr>
        <w:t>_</w:t>
      </w:r>
      <w:r>
        <w:rPr>
          <w:kern w:val="2"/>
        </w:rPr>
        <w:t>64 1:5.0.7-40.el7 rhel 550 k</w:t>
      </w:r>
    </w:p>
    <w:p>
      <w:pPr>
        <w:pStyle w:val="26"/>
        <w:rPr>
          <w:kern w:val="2"/>
        </w:rPr>
      </w:pPr>
      <w:r>
        <w:rPr>
          <w:kern w:val="2"/>
        </w:rPr>
        <w:t>Installing for dependencies:</w:t>
      </w:r>
    </w:p>
    <w:p>
      <w:pPr>
        <w:pStyle w:val="26"/>
        <w:rPr>
          <w:kern w:val="2"/>
        </w:rPr>
      </w:pPr>
      <w:r>
        <w:rPr>
          <w:kern w:val="2"/>
        </w:rPr>
        <w:t> hesiod x86</w:t>
      </w:r>
      <w:r>
        <w:rPr>
          <w:rFonts w:ascii="宋体"/>
          <w:kern w:val="2"/>
        </w:rPr>
        <w:t>_</w:t>
      </w:r>
      <w:r>
        <w:rPr>
          <w:kern w:val="2"/>
        </w:rPr>
        <w:t>64 3.2.1-3.el7 rhel 30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 (+1 Dependent package)</w:t>
      </w:r>
    </w:p>
    <w:p>
      <w:pPr>
        <w:pStyle w:val="26"/>
        <w:rPr>
          <w:kern w:val="2"/>
        </w:rPr>
      </w:pPr>
      <w:r>
        <w:rPr>
          <w:kern w:val="2"/>
        </w:rPr>
        <w:t>Total download size: 579 k</w:t>
      </w:r>
    </w:p>
    <w:p>
      <w:pPr>
        <w:pStyle w:val="26"/>
        <w:rPr>
          <w:kern w:val="2"/>
        </w:rPr>
      </w:pPr>
      <w:r>
        <w:rPr>
          <w:kern w:val="2"/>
        </w:rPr>
        <w:t>Installed size: 3.6 M</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w:t>
      </w:r>
    </w:p>
    <w:p>
      <w:pPr>
        <w:pStyle w:val="26"/>
        <w:rPr>
          <w:kern w:val="2"/>
        </w:rPr>
      </w:pPr>
      <w:r>
        <w:rPr>
          <w:kern w:val="2"/>
        </w:rPr>
        <w:t>Total 9.4 MB/s | 579 kB 00:00 </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hesiod-3.2.1-3.el7.x86</w:t>
      </w:r>
      <w:r>
        <w:rPr>
          <w:rFonts w:ascii="宋体"/>
          <w:kern w:val="2"/>
        </w:rPr>
        <w:t>_</w:t>
      </w:r>
      <w:r>
        <w:rPr>
          <w:kern w:val="2"/>
        </w:rPr>
        <w:t>64 1/2 </w:t>
      </w:r>
    </w:p>
    <w:p>
      <w:pPr>
        <w:pStyle w:val="26"/>
        <w:rPr>
          <w:kern w:val="2"/>
        </w:rPr>
      </w:pPr>
      <w:r>
        <w:rPr>
          <w:kern w:val="2"/>
        </w:rPr>
        <w:t> Installing : 1:autofs-5.0.7-40.el7.x86</w:t>
      </w:r>
      <w:r>
        <w:rPr>
          <w:rFonts w:ascii="宋体"/>
          <w:kern w:val="2"/>
        </w:rPr>
        <w:t>_</w:t>
      </w:r>
      <w:r>
        <w:rPr>
          <w:kern w:val="2"/>
        </w:rPr>
        <w:t>64 2/2 </w:t>
      </w:r>
    </w:p>
    <w:p>
      <w:pPr>
        <w:pStyle w:val="26"/>
        <w:rPr>
          <w:kern w:val="2"/>
        </w:rPr>
      </w:pPr>
      <w:r>
        <w:rPr>
          <w:kern w:val="2"/>
        </w:rPr>
        <w:t> Verifying : hesiod-3.2.1-3.el7.x86</w:t>
      </w:r>
      <w:r>
        <w:rPr>
          <w:rFonts w:ascii="宋体"/>
          <w:kern w:val="2"/>
        </w:rPr>
        <w:t>_</w:t>
      </w:r>
      <w:r>
        <w:rPr>
          <w:kern w:val="2"/>
        </w:rPr>
        <w:t>64 1/2 </w:t>
      </w:r>
    </w:p>
    <w:p>
      <w:pPr>
        <w:pStyle w:val="26"/>
        <w:rPr>
          <w:kern w:val="2"/>
        </w:rPr>
      </w:pPr>
      <w:r>
        <w:rPr>
          <w:kern w:val="2"/>
        </w:rPr>
        <w:t> Verifying : 1:autofs-5.0.7-40.el7.x86</w:t>
      </w:r>
      <w:r>
        <w:rPr>
          <w:rFonts w:ascii="宋体"/>
          <w:kern w:val="2"/>
        </w:rPr>
        <w:t>_</w:t>
      </w:r>
      <w:r>
        <w:rPr>
          <w:kern w:val="2"/>
        </w:rPr>
        <w:t>64 2/2 </w:t>
      </w:r>
    </w:p>
    <w:p>
      <w:pPr>
        <w:pStyle w:val="26"/>
        <w:rPr>
          <w:kern w:val="2"/>
        </w:rPr>
      </w:pPr>
      <w:r>
        <w:rPr>
          <w:kern w:val="2"/>
        </w:rPr>
        <w:t>Installed:</w:t>
      </w:r>
    </w:p>
    <w:p>
      <w:pPr>
        <w:pStyle w:val="26"/>
        <w:rPr>
          <w:kern w:val="2"/>
        </w:rPr>
      </w:pPr>
      <w:r>
        <w:rPr>
          <w:kern w:val="2"/>
        </w:rPr>
        <w:t> autofs.x86</w:t>
      </w:r>
      <w:r>
        <w:rPr>
          <w:rFonts w:ascii="宋体"/>
          <w:kern w:val="2"/>
        </w:rPr>
        <w:t>_</w:t>
      </w:r>
      <w:r>
        <w:rPr>
          <w:kern w:val="2"/>
        </w:rPr>
        <w:t>64 1:5.0.7-40.el7 </w:t>
      </w:r>
    </w:p>
    <w:p>
      <w:pPr>
        <w:pStyle w:val="26"/>
        <w:rPr>
          <w:kern w:val="2"/>
        </w:rPr>
      </w:pPr>
      <w:r>
        <w:rPr>
          <w:kern w:val="2"/>
        </w:rPr>
        <w:t>Dependency Installed:</w:t>
      </w:r>
    </w:p>
    <w:p>
      <w:pPr>
        <w:pStyle w:val="26"/>
        <w:rPr>
          <w:kern w:val="2"/>
        </w:rPr>
      </w:pPr>
      <w:r>
        <w:rPr>
          <w:kern w:val="2"/>
        </w:rPr>
        <w:t> hesiod.x86</w:t>
      </w:r>
      <w:r>
        <w:rPr>
          <w:rFonts w:ascii="宋体"/>
          <w:kern w:val="2"/>
        </w:rPr>
        <w:t>_</w:t>
      </w:r>
      <w:r>
        <w:rPr>
          <w:kern w:val="2"/>
        </w:rPr>
        <w:t>64 0:3.2.1-3.el7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处于生产环境中的</w:t>
      </w:r>
      <w:r>
        <w:rPr>
          <w:color w:val="000000"/>
          <w:kern w:val="2"/>
          <w:szCs w:val="21"/>
        </w:rPr>
        <w:t>Linux</w:t>
      </w:r>
      <w:r>
        <w:rPr>
          <w:rFonts w:hint="eastAsia"/>
          <w:color w:val="000000"/>
          <w:kern w:val="2"/>
          <w:szCs w:val="21"/>
        </w:rPr>
        <w:t>服务器，一般会同时管理许多设备的挂载操作。如果把这些设备挂载信息都写入到</w:t>
      </w:r>
      <w:r>
        <w:rPr>
          <w:color w:val="000000"/>
          <w:kern w:val="2"/>
          <w:szCs w:val="21"/>
        </w:rPr>
        <w:t>autofs</w:t>
      </w:r>
      <w:r>
        <w:rPr>
          <w:rFonts w:hint="eastAsia"/>
          <w:color w:val="000000"/>
          <w:kern w:val="2"/>
          <w:szCs w:val="21"/>
        </w:rPr>
        <w:t>服务的主配置文件中，无疑会让主配置文件臃肿不堪，不利于服务执行效率，也不利于日后修改里面的配置内容，因此在</w:t>
      </w:r>
      <w:r>
        <w:rPr>
          <w:color w:val="000000"/>
          <w:kern w:val="2"/>
          <w:szCs w:val="21"/>
        </w:rPr>
        <w:t>autofs</w:t>
      </w:r>
      <w:r>
        <w:rPr>
          <w:rFonts w:hint="eastAsia"/>
          <w:color w:val="000000"/>
          <w:kern w:val="2"/>
          <w:szCs w:val="21"/>
        </w:rPr>
        <w:t>服务程序的主配置文件中需要按照“挂载目录</w:t>
      </w:r>
      <w:r>
        <w:rPr>
          <w:color w:val="000000"/>
          <w:kern w:val="2"/>
          <w:szCs w:val="21"/>
        </w:rPr>
        <w:t xml:space="preserve"> </w:t>
      </w:r>
      <w:r>
        <w:rPr>
          <w:rFonts w:hint="eastAsia"/>
          <w:color w:val="000000"/>
          <w:kern w:val="2"/>
          <w:szCs w:val="21"/>
        </w:rPr>
        <w:t>子配置文件”的格式进行填写。挂载目录是设备挂载位置的上一级目录。</w:t>
      </w:r>
      <w:r>
        <w:rPr>
          <w:rFonts w:hint="eastAsia"/>
          <w:color w:val="000000"/>
          <w:spacing w:val="2"/>
          <w:kern w:val="2"/>
          <w:szCs w:val="21"/>
        </w:rPr>
        <w:t>例如，光盘设备一般挂载到</w:t>
      </w:r>
      <w:r>
        <w:rPr>
          <w:color w:val="000000"/>
          <w:spacing w:val="2"/>
          <w:kern w:val="2"/>
          <w:szCs w:val="21"/>
        </w:rPr>
        <w:t>/media/cdrom</w:t>
      </w:r>
      <w:r>
        <w:rPr>
          <w:rFonts w:hint="eastAsia"/>
          <w:color w:val="000000"/>
          <w:spacing w:val="2"/>
          <w:kern w:val="2"/>
          <w:szCs w:val="21"/>
        </w:rPr>
        <w:t>目录中，那么挂载目录写成</w:t>
      </w:r>
      <w:r>
        <w:rPr>
          <w:color w:val="000000"/>
          <w:spacing w:val="2"/>
          <w:kern w:val="2"/>
          <w:szCs w:val="21"/>
        </w:rPr>
        <w:t>/media</w:t>
      </w:r>
      <w:r>
        <w:rPr>
          <w:rFonts w:hint="eastAsia"/>
          <w:color w:val="000000"/>
          <w:spacing w:val="2"/>
          <w:kern w:val="2"/>
          <w:szCs w:val="21"/>
        </w:rPr>
        <w:t>即可。对应的子</w:t>
      </w:r>
      <w:r>
        <w:rPr>
          <w:rFonts w:hint="eastAsia"/>
          <w:color w:val="000000"/>
          <w:kern w:val="2"/>
          <w:szCs w:val="21"/>
        </w:rPr>
        <w:t>配置文件则是对这个挂载目录内的挂载设备信息作进一步的说明。子配置文件需要用户自行定义，文件名字没有严格要求，但后缀建议以</w:t>
      </w:r>
      <w:r>
        <w:rPr>
          <w:color w:val="000000"/>
          <w:kern w:val="2"/>
          <w:szCs w:val="21"/>
        </w:rPr>
        <w:t>.misc</w:t>
      </w:r>
      <w:r>
        <w:rPr>
          <w:rFonts w:hint="eastAsia"/>
          <w:color w:val="000000"/>
          <w:kern w:val="2"/>
          <w:szCs w:val="21"/>
        </w:rPr>
        <w:t>结束。具体的配置参数如第</w:t>
      </w:r>
      <w:r>
        <w:rPr>
          <w:color w:val="000000"/>
          <w:kern w:val="2"/>
          <w:szCs w:val="21"/>
        </w:rPr>
        <w:t>7</w:t>
      </w:r>
      <w:r>
        <w:rPr>
          <w:rFonts w:hint="eastAsia"/>
          <w:color w:val="000000"/>
          <w:kern w:val="2"/>
          <w:szCs w:val="21"/>
        </w:rPr>
        <w:t>行的加粗字所示。</w:t>
      </w:r>
    </w:p>
    <w:p>
      <w:pPr>
        <w:pStyle w:val="58"/>
        <w:rPr>
          <w:kern w:val="2"/>
        </w:rPr>
      </w:pPr>
    </w:p>
    <w:p>
      <w:pPr>
        <w:pStyle w:val="26"/>
        <w:rPr>
          <w:kern w:val="2"/>
        </w:rPr>
      </w:pPr>
      <w:r>
        <w:rPr>
          <w:kern w:val="2"/>
        </w:rPr>
        <w:t>[root@linuxprobe ~]# vim /etc/auto.master</w:t>
      </w:r>
    </w:p>
    <w:p>
      <w:pPr>
        <w:pStyle w:val="26"/>
        <w:rPr>
          <w:kern w:val="2"/>
        </w:rPr>
      </w:pPr>
      <w:r>
        <w:rPr>
          <w:kern w:val="2"/>
        </w:rPr>
        <w:t>#</w:t>
      </w:r>
    </w:p>
    <w:p>
      <w:pPr>
        <w:pStyle w:val="26"/>
        <w:rPr>
          <w:kern w:val="2"/>
        </w:rPr>
      </w:pPr>
      <w:r>
        <w:rPr>
          <w:kern w:val="2"/>
        </w:rPr>
        <w:t># Sample auto.master file</w:t>
      </w:r>
    </w:p>
    <w:p>
      <w:pPr>
        <w:pStyle w:val="26"/>
        <w:rPr>
          <w:kern w:val="2"/>
        </w:rPr>
      </w:pPr>
      <w:r>
        <w:rPr>
          <w:kern w:val="2"/>
        </w:rPr>
        <w:t># This is an automounter map and it has the following format</w:t>
      </w:r>
    </w:p>
    <w:p>
      <w:pPr>
        <w:pStyle w:val="26"/>
        <w:rPr>
          <w:kern w:val="2"/>
        </w:rPr>
      </w:pPr>
      <w:r>
        <w:rPr>
          <w:kern w:val="2"/>
        </w:rPr>
        <w:t># key [ -mount-options-separated-by-comma ] location</w:t>
      </w:r>
    </w:p>
    <w:p>
      <w:pPr>
        <w:pStyle w:val="26"/>
        <w:rPr>
          <w:kern w:val="2"/>
        </w:rPr>
      </w:pPr>
      <w:r>
        <w:rPr>
          <w:kern w:val="2"/>
        </w:rPr>
        <w:t># For details of the format look at autofs(5).</w:t>
      </w:r>
    </w:p>
    <w:p>
      <w:pPr>
        <w:pStyle w:val="26"/>
        <w:rPr>
          <w:kern w:val="2"/>
        </w:rPr>
      </w:pPr>
      <w:r>
        <w:rPr>
          <w:kern w:val="2"/>
        </w:rPr>
        <w:t>#</w:t>
      </w:r>
    </w:p>
    <w:p>
      <w:pPr>
        <w:pStyle w:val="26"/>
        <w:rPr>
          <w:kern w:val="2"/>
        </w:rPr>
      </w:pPr>
      <w:r>
        <w:rPr>
          <w:b/>
          <w:bCs/>
          <w:kern w:val="2"/>
        </w:rPr>
        <w:t>/media /etc/iso.misc</w:t>
      </w:r>
    </w:p>
    <w:p>
      <w:pPr>
        <w:pStyle w:val="26"/>
        <w:rPr>
          <w:kern w:val="2"/>
        </w:rPr>
      </w:pPr>
      <w:r>
        <w:rPr>
          <w:kern w:val="2"/>
        </w:rPr>
        <w:t>/misc /etc/auto.misc</w:t>
      </w:r>
    </w:p>
    <w:p>
      <w:pPr>
        <w:pStyle w:val="26"/>
        <w:rPr>
          <w:kern w:val="2"/>
        </w:rPr>
      </w:pPr>
      <w:r>
        <w:rPr>
          <w:kern w:val="2"/>
        </w:rPr>
        <w:t>#</w:t>
      </w:r>
    </w:p>
    <w:p>
      <w:pPr>
        <w:pStyle w:val="26"/>
        <w:rPr>
          <w:kern w:val="2"/>
        </w:rPr>
      </w:pPr>
      <w:r>
        <w:rPr>
          <w:kern w:val="2"/>
        </w:rPr>
        <w:t># NOTE: mounts done from a hosts map will be mounted with the</w:t>
      </w:r>
    </w:p>
    <w:p>
      <w:pPr>
        <w:pStyle w:val="26"/>
        <w:rPr>
          <w:kern w:val="2"/>
        </w:rPr>
      </w:pPr>
      <w:r>
        <w:rPr>
          <w:kern w:val="2"/>
        </w:rPr>
        <w:t># "nosuid" and "nodev" options unless the "suid" and "dev"</w:t>
      </w:r>
    </w:p>
    <w:p>
      <w:pPr>
        <w:pStyle w:val="26"/>
        <w:rPr>
          <w:kern w:val="2"/>
        </w:rPr>
      </w:pPr>
      <w:r>
        <w:rPr>
          <w:kern w:val="2"/>
        </w:rPr>
        <w:t># options are explicitly given.</w:t>
      </w:r>
    </w:p>
    <w:p>
      <w:pPr>
        <w:pStyle w:val="26"/>
        <w:rPr>
          <w:kern w:val="2"/>
        </w:rPr>
      </w:pPr>
      <w:r>
        <w:rPr>
          <w:kern w:val="2"/>
        </w:rPr>
        <w:t>#</w:t>
      </w:r>
    </w:p>
    <w:p>
      <w:pPr>
        <w:pStyle w:val="26"/>
        <w:rPr>
          <w:kern w:val="2"/>
        </w:rPr>
      </w:pPr>
      <w:r>
        <w:rPr>
          <w:kern w:val="2"/>
        </w:rPr>
        <w:t>/net -hosts</w:t>
      </w:r>
    </w:p>
    <w:p>
      <w:pPr>
        <w:pStyle w:val="26"/>
        <w:rPr>
          <w:kern w:val="2"/>
        </w:rPr>
      </w:pPr>
      <w:r>
        <w:rPr>
          <w:kern w:val="2"/>
        </w:rPr>
        <w:t>#</w:t>
      </w:r>
    </w:p>
    <w:p>
      <w:pPr>
        <w:pStyle w:val="26"/>
        <w:rPr>
          <w:kern w:val="2"/>
        </w:rPr>
      </w:pPr>
      <w:r>
        <w:rPr>
          <w:kern w:val="2"/>
        </w:rPr>
        <w:t># Include /etc/auto.master.d/*.autofs</w:t>
      </w:r>
    </w:p>
    <w:p>
      <w:pPr>
        <w:pStyle w:val="26"/>
        <w:rPr>
          <w:kern w:val="2"/>
        </w:rPr>
      </w:pPr>
      <w:r>
        <w:rPr>
          <w:kern w:val="2"/>
        </w:rPr>
        <w:t>#</w:t>
      </w:r>
    </w:p>
    <w:p>
      <w:pPr>
        <w:pStyle w:val="26"/>
        <w:rPr>
          <w:kern w:val="2"/>
        </w:rPr>
      </w:pPr>
      <w:r>
        <w:rPr>
          <w:kern w:val="2"/>
        </w:rPr>
        <w:t>+dir:/etc/auto.master.d</w:t>
      </w:r>
    </w:p>
    <w:p>
      <w:pPr>
        <w:pStyle w:val="26"/>
        <w:rPr>
          <w:kern w:val="2"/>
        </w:rPr>
      </w:pPr>
      <w:r>
        <w:rPr>
          <w:kern w:val="2"/>
        </w:rPr>
        <w:t>#</w:t>
      </w:r>
    </w:p>
    <w:p>
      <w:pPr>
        <w:pStyle w:val="26"/>
        <w:rPr>
          <w:kern w:val="2"/>
        </w:rPr>
      </w:pPr>
      <w:r>
        <w:rPr>
          <w:kern w:val="2"/>
        </w:rPr>
        <w:t># Include central master map if it can be found using</w:t>
      </w:r>
    </w:p>
    <w:p>
      <w:pPr>
        <w:pStyle w:val="26"/>
        <w:rPr>
          <w:kern w:val="2"/>
        </w:rPr>
      </w:pPr>
      <w:r>
        <w:rPr>
          <w:kern w:val="2"/>
        </w:rPr>
        <w:t># nsswitch sources.</w:t>
      </w:r>
    </w:p>
    <w:p>
      <w:pPr>
        <w:pStyle w:val="26"/>
        <w:rPr>
          <w:kern w:val="2"/>
        </w:rPr>
      </w:pPr>
      <w:r>
        <w:rPr>
          <w:kern w:val="2"/>
        </w:rPr>
        <w:t>#</w:t>
      </w:r>
    </w:p>
    <w:p>
      <w:pPr>
        <w:pStyle w:val="26"/>
        <w:rPr>
          <w:kern w:val="2"/>
        </w:rPr>
      </w:pPr>
      <w:r>
        <w:rPr>
          <w:kern w:val="2"/>
        </w:rPr>
        <w:t># Note that if there are entries for /net or /misc (as</w:t>
      </w:r>
    </w:p>
    <w:p>
      <w:pPr>
        <w:pStyle w:val="26"/>
        <w:rPr>
          <w:kern w:val="2"/>
        </w:rPr>
      </w:pPr>
      <w:r>
        <w:rPr>
          <w:kern w:val="2"/>
        </w:rPr>
        <w:t># above) in the included master map any keys that are the</w:t>
      </w:r>
    </w:p>
    <w:p>
      <w:pPr>
        <w:pStyle w:val="26"/>
        <w:rPr>
          <w:kern w:val="2"/>
        </w:rPr>
      </w:pPr>
      <w:r>
        <w:rPr>
          <w:kern w:val="2"/>
        </w:rPr>
        <w:t># same will not be seen as the first read key seen takes</w:t>
      </w:r>
    </w:p>
    <w:p>
      <w:pPr>
        <w:pStyle w:val="26"/>
        <w:rPr>
          <w:kern w:val="2"/>
        </w:rPr>
      </w:pPr>
      <w:r>
        <w:rPr>
          <w:kern w:val="2"/>
        </w:rPr>
        <w:t># precedence.</w:t>
      </w:r>
    </w:p>
    <w:p>
      <w:pPr>
        <w:pStyle w:val="26"/>
        <w:rPr>
          <w:kern w:val="2"/>
        </w:rPr>
      </w:pPr>
      <w:r>
        <w:rPr>
          <w:kern w:val="2"/>
        </w:rPr>
        <w:t>#</w:t>
      </w:r>
    </w:p>
    <w:p>
      <w:pPr>
        <w:pStyle w:val="26"/>
        <w:rPr>
          <w:kern w:val="2"/>
        </w:rPr>
      </w:pPr>
      <w:r>
        <w:rPr>
          <w:kern w:val="2"/>
        </w:rPr>
        <w:t>+auto.master</w:t>
      </w:r>
    </w:p>
    <w:p>
      <w:pPr>
        <w:pStyle w:val="59"/>
        <w:spacing w:after="90"/>
        <w:rPr>
          <w:kern w:val="2"/>
        </w:rPr>
      </w:pPr>
    </w:p>
    <w:p>
      <w:pPr>
        <w:rPr>
          <w:spacing w:val="-4"/>
          <w:kern w:val="2"/>
        </w:rPr>
      </w:pPr>
      <w:r>
        <w:rPr>
          <w:rFonts w:hint="eastAsia"/>
          <w:color w:val="000000"/>
          <w:spacing w:val="-4"/>
          <w:kern w:val="2"/>
          <w:szCs w:val="21"/>
        </w:rPr>
        <w:t>在子配置文件中，应按照“挂载目录</w:t>
      </w:r>
      <w:r>
        <w:rPr>
          <w:color w:val="000000"/>
          <w:spacing w:val="-4"/>
          <w:kern w:val="2"/>
          <w:szCs w:val="21"/>
        </w:rPr>
        <w:t xml:space="preserve"> </w:t>
      </w:r>
      <w:r>
        <w:rPr>
          <w:rFonts w:hint="eastAsia"/>
          <w:color w:val="000000"/>
          <w:spacing w:val="-4"/>
          <w:kern w:val="2"/>
          <w:szCs w:val="21"/>
        </w:rPr>
        <w:t>挂载文件类型及权限</w:t>
      </w:r>
      <w:r>
        <w:rPr>
          <w:color w:val="000000"/>
          <w:spacing w:val="-4"/>
          <w:kern w:val="2"/>
          <w:szCs w:val="21"/>
        </w:rPr>
        <w:t xml:space="preserve"> :</w:t>
      </w:r>
      <w:r>
        <w:rPr>
          <w:rFonts w:hint="eastAsia"/>
          <w:color w:val="000000"/>
          <w:spacing w:val="-4"/>
          <w:kern w:val="2"/>
          <w:szCs w:val="21"/>
        </w:rPr>
        <w:t>设备名称”的格式进行填写。例如，要把光盘设备挂载到</w:t>
      </w:r>
      <w:r>
        <w:rPr>
          <w:color w:val="000000"/>
          <w:spacing w:val="-4"/>
          <w:kern w:val="2"/>
          <w:szCs w:val="21"/>
        </w:rPr>
        <w:t>/media/iso</w:t>
      </w:r>
      <w:r>
        <w:rPr>
          <w:rFonts w:hint="eastAsia"/>
          <w:color w:val="000000"/>
          <w:spacing w:val="-4"/>
          <w:kern w:val="2"/>
          <w:szCs w:val="21"/>
        </w:rPr>
        <w:t>目录中，可将挂载目录写为</w:t>
      </w:r>
      <w:r>
        <w:rPr>
          <w:color w:val="000000"/>
          <w:spacing w:val="-4"/>
          <w:kern w:val="2"/>
          <w:szCs w:val="21"/>
        </w:rPr>
        <w:t>iso</w:t>
      </w:r>
      <w:r>
        <w:rPr>
          <w:rFonts w:hint="eastAsia"/>
          <w:color w:val="000000"/>
          <w:spacing w:val="-4"/>
          <w:kern w:val="2"/>
          <w:szCs w:val="21"/>
        </w:rPr>
        <w:t>，而</w:t>
      </w:r>
      <w:r>
        <w:rPr>
          <w:color w:val="000000"/>
          <w:spacing w:val="-4"/>
          <w:kern w:val="2"/>
          <w:szCs w:val="21"/>
        </w:rPr>
        <w:t>-fstype</w:t>
      </w:r>
      <w:r>
        <w:rPr>
          <w:rFonts w:hint="eastAsia"/>
          <w:color w:val="000000"/>
          <w:spacing w:val="-4"/>
          <w:kern w:val="2"/>
          <w:szCs w:val="21"/>
        </w:rPr>
        <w:t>为文件系统格式参数，</w:t>
      </w:r>
      <w:r>
        <w:rPr>
          <w:color w:val="000000"/>
          <w:spacing w:val="-4"/>
          <w:kern w:val="2"/>
          <w:szCs w:val="21"/>
        </w:rPr>
        <w:t>iso9660</w:t>
      </w:r>
      <w:r>
        <w:rPr>
          <w:rFonts w:hint="eastAsia"/>
          <w:color w:val="000000"/>
          <w:spacing w:val="-4"/>
          <w:kern w:val="2"/>
          <w:szCs w:val="21"/>
        </w:rPr>
        <w:t>为光盘设备格式，</w:t>
      </w:r>
      <w:r>
        <w:rPr>
          <w:color w:val="000000"/>
          <w:spacing w:val="-4"/>
          <w:kern w:val="2"/>
          <w:szCs w:val="21"/>
        </w:rPr>
        <w:t>ro</w:t>
      </w:r>
      <w:r>
        <w:rPr>
          <w:rFonts w:hint="eastAsia"/>
          <w:color w:val="000000"/>
          <w:spacing w:val="-4"/>
          <w:kern w:val="2"/>
          <w:szCs w:val="21"/>
        </w:rPr>
        <w:t>、</w:t>
      </w:r>
      <w:r>
        <w:rPr>
          <w:color w:val="000000"/>
          <w:spacing w:val="-4"/>
          <w:kern w:val="2"/>
          <w:szCs w:val="21"/>
        </w:rPr>
        <w:t>nosuid</w:t>
      </w:r>
      <w:r>
        <w:rPr>
          <w:rFonts w:hint="eastAsia"/>
          <w:color w:val="000000"/>
          <w:spacing w:val="-4"/>
          <w:kern w:val="2"/>
          <w:szCs w:val="21"/>
        </w:rPr>
        <w:t>及</w:t>
      </w:r>
      <w:r>
        <w:rPr>
          <w:color w:val="000000"/>
          <w:spacing w:val="-4"/>
          <w:kern w:val="2"/>
          <w:szCs w:val="21"/>
        </w:rPr>
        <w:t>nodev</w:t>
      </w:r>
      <w:r>
        <w:rPr>
          <w:rFonts w:hint="eastAsia"/>
          <w:color w:val="000000"/>
          <w:spacing w:val="-4"/>
          <w:kern w:val="2"/>
          <w:szCs w:val="21"/>
        </w:rPr>
        <w:t>为光盘设备具体的权限参数，</w:t>
      </w:r>
      <w:r>
        <w:rPr>
          <w:color w:val="000000"/>
          <w:spacing w:val="-4"/>
          <w:kern w:val="2"/>
          <w:szCs w:val="21"/>
        </w:rPr>
        <w:t>/dev/cdrom</w:t>
      </w:r>
      <w:r>
        <w:rPr>
          <w:rFonts w:hint="eastAsia"/>
          <w:color w:val="000000"/>
          <w:spacing w:val="-4"/>
          <w:kern w:val="2"/>
          <w:szCs w:val="21"/>
        </w:rPr>
        <w:t>则是定义要挂载的设备名称。配置完成后再顺手将</w:t>
      </w:r>
      <w:r>
        <w:rPr>
          <w:color w:val="000000"/>
          <w:spacing w:val="-4"/>
          <w:kern w:val="2"/>
          <w:szCs w:val="21"/>
        </w:rPr>
        <w:t>autofs</w:t>
      </w:r>
      <w:r>
        <w:rPr>
          <w:rFonts w:hint="eastAsia"/>
          <w:color w:val="000000"/>
          <w:spacing w:val="-4"/>
          <w:kern w:val="2"/>
          <w:szCs w:val="21"/>
        </w:rPr>
        <w:t>服务程序启动并加入到系统启动项中：</w:t>
      </w:r>
    </w:p>
    <w:p>
      <w:pPr>
        <w:pStyle w:val="58"/>
        <w:rPr>
          <w:kern w:val="2"/>
        </w:rPr>
      </w:pPr>
    </w:p>
    <w:p>
      <w:pPr>
        <w:pStyle w:val="26"/>
        <w:rPr>
          <w:kern w:val="2"/>
        </w:rPr>
      </w:pPr>
      <w:r>
        <w:rPr>
          <w:kern w:val="2"/>
        </w:rPr>
        <w:t>[root@linuxprobe ~]# vim /etc/iso.misc</w:t>
      </w:r>
    </w:p>
    <w:p>
      <w:pPr>
        <w:pStyle w:val="26"/>
        <w:rPr>
          <w:kern w:val="2"/>
        </w:rPr>
      </w:pPr>
      <w:r>
        <w:rPr>
          <w:kern w:val="2"/>
        </w:rPr>
        <w:t>iso   -fstype=iso9660,ro,nosuid,nodev :/dev/cdrom</w:t>
      </w:r>
    </w:p>
    <w:p>
      <w:pPr>
        <w:pStyle w:val="26"/>
        <w:rPr>
          <w:kern w:val="2"/>
        </w:rPr>
      </w:pPr>
      <w:r>
        <w:rPr>
          <w:kern w:val="2"/>
        </w:rPr>
        <w:t>[root@linuxprobe ~]# systemctl start autofs </w:t>
      </w:r>
    </w:p>
    <w:p>
      <w:pPr>
        <w:pStyle w:val="26"/>
        <w:rPr>
          <w:kern w:val="2"/>
        </w:rPr>
      </w:pPr>
      <w:r>
        <w:rPr>
          <w:kern w:val="2"/>
        </w:rPr>
        <w:t>[root@linuxprobe ~]# systemctl enable autofs </w:t>
      </w:r>
    </w:p>
    <w:p>
      <w:pPr>
        <w:pStyle w:val="26"/>
        <w:rPr>
          <w:kern w:val="2"/>
        </w:rPr>
      </w:pPr>
      <w:r>
        <w:rPr>
          <w:kern w:val="2"/>
        </w:rPr>
        <w:t>ln -s '/usr/lib/systemd/system/autofs.service' '/etc/systemd/system/multi-user.</w:t>
      </w:r>
    </w:p>
    <w:p>
      <w:pPr>
        <w:pStyle w:val="26"/>
        <w:rPr>
          <w:kern w:val="2"/>
        </w:rPr>
      </w:pPr>
      <w:r>
        <w:rPr>
          <w:kern w:val="2"/>
        </w:rPr>
        <w:t>target.wants/autofs.service'</w:t>
      </w:r>
    </w:p>
    <w:p>
      <w:pPr>
        <w:pStyle w:val="59"/>
        <w:spacing w:after="90"/>
        <w:rPr>
          <w:kern w:val="2"/>
        </w:rPr>
      </w:pPr>
    </w:p>
    <w:p>
      <w:pPr>
        <w:rPr>
          <w:spacing w:val="-4"/>
          <w:kern w:val="2"/>
        </w:rPr>
      </w:pPr>
      <w:r>
        <w:rPr>
          <w:rFonts w:hint="eastAsia"/>
          <w:color w:val="000000"/>
          <w:spacing w:val="-4"/>
          <w:kern w:val="2"/>
          <w:szCs w:val="21"/>
        </w:rPr>
        <w:t>接下来将发生一件非常有趣的事情。我们先查看当前的光盘设备挂载情况，确认光盘设备没有被挂载上，而且</w:t>
      </w:r>
      <w:r>
        <w:rPr>
          <w:color w:val="000000"/>
          <w:spacing w:val="-4"/>
          <w:kern w:val="2"/>
          <w:szCs w:val="21"/>
        </w:rPr>
        <w:t>/media</w:t>
      </w:r>
      <w:r>
        <w:rPr>
          <w:rFonts w:hint="eastAsia"/>
          <w:color w:val="000000"/>
          <w:spacing w:val="-4"/>
          <w:kern w:val="2"/>
          <w:szCs w:val="21"/>
        </w:rPr>
        <w:t>目录中根本就没有</w:t>
      </w:r>
      <w:r>
        <w:rPr>
          <w:color w:val="000000"/>
          <w:spacing w:val="-4"/>
          <w:kern w:val="2"/>
          <w:szCs w:val="21"/>
        </w:rPr>
        <w:t>iso</w:t>
      </w:r>
      <w:r>
        <w:rPr>
          <w:rFonts w:hint="eastAsia"/>
          <w:color w:val="000000"/>
          <w:spacing w:val="-4"/>
          <w:kern w:val="2"/>
          <w:szCs w:val="21"/>
        </w:rPr>
        <w:t>子目录。但是，我们却可以使用</w:t>
      </w:r>
      <w:r>
        <w:rPr>
          <w:color w:val="000000"/>
          <w:spacing w:val="-4"/>
          <w:kern w:val="2"/>
          <w:szCs w:val="21"/>
        </w:rPr>
        <w:t>cd</w:t>
      </w:r>
      <w:r>
        <w:rPr>
          <w:rFonts w:hint="eastAsia"/>
          <w:color w:val="000000"/>
          <w:spacing w:val="-4"/>
          <w:kern w:val="2"/>
          <w:szCs w:val="21"/>
        </w:rPr>
        <w:t>命令切换到这个</w:t>
      </w:r>
      <w:r>
        <w:rPr>
          <w:color w:val="000000"/>
          <w:spacing w:val="-4"/>
          <w:kern w:val="2"/>
          <w:szCs w:val="21"/>
        </w:rPr>
        <w:t>iso</w:t>
      </w:r>
      <w:r>
        <w:rPr>
          <w:rFonts w:hint="eastAsia"/>
          <w:color w:val="000000"/>
          <w:spacing w:val="-4"/>
          <w:kern w:val="2"/>
          <w:szCs w:val="21"/>
        </w:rPr>
        <w:t>子目录中，而且光盘设备会被立即自动挂载上。我们也就能顺利查看光盘内的内容了。</w:t>
      </w:r>
    </w:p>
    <w:p>
      <w:pPr>
        <w:pStyle w:val="58"/>
        <w:rPr>
          <w:kern w:val="2"/>
        </w:rPr>
      </w:pP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905M      0  905M    0%  /dev</w:t>
      </w:r>
    </w:p>
    <w:p>
      <w:pPr>
        <w:pStyle w:val="26"/>
        <w:rPr>
          <w:kern w:val="2"/>
        </w:rPr>
      </w:pPr>
      <w:r>
        <w:rPr>
          <w:kern w:val="2"/>
        </w:rPr>
        <w:t>tmpfs                914M   140K  914M    1%  /dev/shm</w:t>
      </w:r>
    </w:p>
    <w:p>
      <w:pPr>
        <w:pStyle w:val="26"/>
        <w:rPr>
          <w:kern w:val="2"/>
        </w:rPr>
      </w:pPr>
      <w:r>
        <w:rPr>
          <w:kern w:val="2"/>
        </w:rPr>
        <w:t>tmpfs                914M   8.9M  905M    1%  /run</w:t>
      </w:r>
    </w:p>
    <w:p>
      <w:pPr>
        <w:pStyle w:val="26"/>
        <w:rPr>
          <w:kern w:val="2"/>
        </w:rPr>
      </w:pPr>
      <w:r>
        <w:rPr>
          <w:kern w:val="2"/>
        </w:rPr>
        <w:t>tmpfs                914M      0  914M    0%  /sys/fs/cgroup</w:t>
      </w:r>
    </w:p>
    <w:p>
      <w:pPr>
        <w:pStyle w:val="26"/>
        <w:rPr>
          <w:kern w:val="2"/>
        </w:rPr>
      </w:pPr>
      <w:r>
        <w:rPr>
          <w:kern w:val="2"/>
        </w:rPr>
        <w:t>/dev/sda1            497M   119M  379M   24%  /boot</w:t>
      </w:r>
    </w:p>
    <w:p>
      <w:pPr>
        <w:pStyle w:val="26"/>
        <w:rPr>
          <w:kern w:val="2"/>
        </w:rPr>
      </w:pPr>
      <w:r>
        <w:rPr>
          <w:kern w:val="2"/>
        </w:rPr>
        <w:t>[root@linuxprobe ~]# cd /media</w:t>
      </w:r>
    </w:p>
    <w:p>
      <w:pPr>
        <w:pStyle w:val="26"/>
        <w:rPr>
          <w:kern w:val="2"/>
        </w:rPr>
      </w:pPr>
      <w:r>
        <w:rPr>
          <w:kern w:val="2"/>
        </w:rPr>
        <w:t>[root@linuxprobe media]# ls</w:t>
      </w:r>
    </w:p>
    <w:p>
      <w:pPr>
        <w:pStyle w:val="26"/>
        <w:rPr>
          <w:kern w:val="2"/>
        </w:rPr>
      </w:pPr>
      <w:r>
        <w:rPr>
          <w:kern w:val="2"/>
        </w:rPr>
        <w:t>[root@linuxprobe media]# cd iso</w:t>
      </w:r>
    </w:p>
    <w:p>
      <w:pPr>
        <w:pStyle w:val="26"/>
        <w:rPr>
          <w:kern w:val="2"/>
        </w:rPr>
      </w:pPr>
      <w:r>
        <w:rPr>
          <w:kern w:val="2"/>
        </w:rPr>
        <w:t>[root@linuxprobe iso]# ls -l</w:t>
      </w:r>
    </w:p>
    <w:p>
      <w:pPr>
        <w:pStyle w:val="26"/>
        <w:rPr>
          <w:kern w:val="2"/>
        </w:rPr>
      </w:pPr>
      <w:r>
        <w:rPr>
          <w:kern w:val="2"/>
        </w:rPr>
        <w:t>total 812</w:t>
      </w:r>
    </w:p>
    <w:p>
      <w:pPr>
        <w:pStyle w:val="26"/>
        <w:rPr>
          <w:kern w:val="2"/>
        </w:rPr>
      </w:pPr>
      <w:r>
        <w:rPr>
          <w:kern w:val="2"/>
        </w:rPr>
        <w:t>dr-xr-xr-x. 4 root root 2048 May 7 2017 addons</w:t>
      </w:r>
    </w:p>
    <w:p>
      <w:pPr>
        <w:pStyle w:val="26"/>
        <w:rPr>
          <w:kern w:val="2"/>
        </w:rPr>
      </w:pPr>
      <w:r>
        <w:rPr>
          <w:kern w:val="2"/>
        </w:rPr>
        <w:t>dr-xr-xr-x. 3 root root 2048 May 7 2017 EFI</w:t>
      </w:r>
    </w:p>
    <w:p>
      <w:pPr>
        <w:pStyle w:val="26"/>
        <w:rPr>
          <w:kern w:val="2"/>
        </w:rPr>
      </w:pPr>
      <w:r>
        <w:rPr>
          <w:kern w:val="2"/>
        </w:rPr>
        <w:t>-r--r--r--. 1 root root 8266 Apr 4 2017 EULA</w:t>
      </w:r>
    </w:p>
    <w:p>
      <w:pPr>
        <w:pStyle w:val="26"/>
        <w:rPr>
          <w:kern w:val="2"/>
        </w:rPr>
      </w:pPr>
      <w:r>
        <w:rPr>
          <w:kern w:val="2"/>
        </w:rPr>
        <w:t>-r--r--r--. 1 root root 18092 Mar 6 2012 GPL</w:t>
      </w:r>
    </w:p>
    <w:p>
      <w:pPr>
        <w:pStyle w:val="26"/>
        <w:rPr>
          <w:kern w:val="2"/>
        </w:rPr>
      </w:pPr>
      <w:r>
        <w:rPr>
          <w:kern w:val="2"/>
        </w:rPr>
        <w:t>dr-xr-xr-x. 3 root root 2048 May 7 2017 images</w:t>
      </w:r>
    </w:p>
    <w:p>
      <w:pPr>
        <w:pStyle w:val="26"/>
        <w:rPr>
          <w:kern w:val="2"/>
        </w:rPr>
      </w:pPr>
      <w:r>
        <w:rPr>
          <w:kern w:val="2"/>
        </w:rPr>
        <w:t>dr-xr-xr-x. 2 root root 2048 May 7 2017 isolinux</w:t>
      </w:r>
    </w:p>
    <w:p>
      <w:pPr>
        <w:pStyle w:val="26"/>
        <w:rPr>
          <w:kern w:val="2"/>
        </w:rPr>
      </w:pPr>
      <w:r>
        <w:rPr>
          <w:kern w:val="2"/>
        </w:rPr>
        <w:t>dr-xr-xr-x. 2 root root 2048 May 7 2017 LiveOS</w:t>
      </w:r>
    </w:p>
    <w:p>
      <w:pPr>
        <w:pStyle w:val="26"/>
        <w:rPr>
          <w:kern w:val="2"/>
        </w:rPr>
      </w:pPr>
      <w:r>
        <w:rPr>
          <w:kern w:val="2"/>
        </w:rPr>
        <w:t>-r--r--r--. 1 root root 108 May 7 2017 media.repo</w:t>
      </w:r>
    </w:p>
    <w:p>
      <w:pPr>
        <w:pStyle w:val="26"/>
        <w:rPr>
          <w:kern w:val="2"/>
        </w:rPr>
      </w:pPr>
      <w:r>
        <w:rPr>
          <w:kern w:val="2"/>
        </w:rPr>
        <w:t>dr-xr-xr-x. 2 root root 774144 May 7 2017 Packages</w:t>
      </w:r>
    </w:p>
    <w:p>
      <w:pPr>
        <w:pStyle w:val="26"/>
        <w:rPr>
          <w:kern w:val="2"/>
        </w:rPr>
      </w:pPr>
      <w:r>
        <w:rPr>
          <w:kern w:val="2"/>
        </w:rPr>
        <w:t>dr-xr-xr-x. 24 root root 6144 May 7 2017 release-notes</w:t>
      </w:r>
    </w:p>
    <w:p>
      <w:pPr>
        <w:pStyle w:val="26"/>
        <w:rPr>
          <w:kern w:val="2"/>
        </w:rPr>
      </w:pPr>
      <w:r>
        <w:rPr>
          <w:kern w:val="2"/>
        </w:rPr>
        <w:t>dr-xr-xr-x. 2 root root 4096 May 7 2017 repodata</w:t>
      </w:r>
    </w:p>
    <w:p>
      <w:pPr>
        <w:pStyle w:val="26"/>
        <w:rPr>
          <w:kern w:val="2"/>
        </w:rPr>
      </w:pPr>
      <w:r>
        <w:rPr>
          <w:kern w:val="2"/>
        </w:rPr>
        <w:t>-r--r--r--. 1 root root 3375 Apr 1 2017 RPM-GPG-KEY-redhat-beta</w:t>
      </w:r>
    </w:p>
    <w:p>
      <w:pPr>
        <w:pStyle w:val="26"/>
        <w:rPr>
          <w:kern w:val="2"/>
        </w:rPr>
      </w:pPr>
      <w:r>
        <w:rPr>
          <w:kern w:val="2"/>
        </w:rPr>
        <w:t>-r--r--r--. 1 root root 3211 Apr 1 2017 RPM-GPG-KEY-redhat-release</w:t>
      </w:r>
    </w:p>
    <w:p>
      <w:pPr>
        <w:pStyle w:val="26"/>
        <w:rPr>
          <w:kern w:val="2"/>
        </w:rPr>
      </w:pPr>
      <w:r>
        <w:rPr>
          <w:kern w:val="2"/>
        </w:rPr>
        <w:t>-r--r--r--. 1 root root 1568 May 7 2017 TRANS.TBL</w:t>
      </w:r>
    </w:p>
    <w:p>
      <w:pPr>
        <w:pStyle w:val="26"/>
        <w:rPr>
          <w:kern w:val="2"/>
        </w:rPr>
      </w:pPr>
      <w:r>
        <w:rPr>
          <w:kern w:val="2"/>
        </w:rPr>
        <w:t>[root@linuxprobe ~]# df -h</w:t>
      </w:r>
    </w:p>
    <w:p>
      <w:pPr>
        <w:pStyle w:val="26"/>
        <w:rPr>
          <w:kern w:val="2"/>
        </w:rPr>
      </w:pPr>
      <w:r>
        <w:rPr>
          <w:kern w:val="2"/>
        </w:rPr>
        <w:t>Filesystem            Size  Used  Avail  Use%  Mounted on</w:t>
      </w:r>
    </w:p>
    <w:p>
      <w:pPr>
        <w:pStyle w:val="26"/>
        <w:rPr>
          <w:kern w:val="2"/>
        </w:rPr>
      </w:pPr>
      <w:r>
        <w:rPr>
          <w:kern w:val="2"/>
        </w:rPr>
        <w:t>/dev/mapper/rhel-root  18G  3.0G    15G   17%  /</w:t>
      </w:r>
    </w:p>
    <w:p>
      <w:pPr>
        <w:pStyle w:val="26"/>
        <w:rPr>
          <w:kern w:val="2"/>
        </w:rPr>
      </w:pPr>
      <w:r>
        <w:rPr>
          <w:kern w:val="2"/>
        </w:rPr>
        <w:t>devtmpfs              905M     0   905M    0%  /dev</w:t>
      </w:r>
    </w:p>
    <w:p>
      <w:pPr>
        <w:pStyle w:val="26"/>
        <w:rPr>
          <w:kern w:val="2"/>
        </w:rPr>
      </w:pPr>
      <w:r>
        <w:rPr>
          <w:kern w:val="2"/>
        </w:rPr>
        <w:t>tmpfs                 914M  140K   914M    1%  /dev/shm</w:t>
      </w:r>
    </w:p>
    <w:p>
      <w:pPr>
        <w:pStyle w:val="26"/>
        <w:rPr>
          <w:kern w:val="2"/>
        </w:rPr>
      </w:pPr>
      <w:r>
        <w:rPr>
          <w:kern w:val="2"/>
        </w:rPr>
        <w:t>tmpfs                 914M  8.9M   905M    1%  /run</w:t>
      </w:r>
    </w:p>
    <w:p>
      <w:pPr>
        <w:pStyle w:val="26"/>
        <w:rPr>
          <w:kern w:val="2"/>
        </w:rPr>
      </w:pPr>
      <w:r>
        <w:rPr>
          <w:kern w:val="2"/>
        </w:rPr>
        <w:t>tmpfs                 914M     0   914M    0%  /sys/fs/cgroup</w:t>
      </w:r>
    </w:p>
    <w:p>
      <w:pPr>
        <w:pStyle w:val="26"/>
        <w:rPr>
          <w:kern w:val="2"/>
        </w:rPr>
      </w:pPr>
      <w:r>
        <w:rPr>
          <w:b/>
          <w:bCs/>
          <w:kern w:val="2"/>
        </w:rPr>
        <w:t>/dev/cdrom            3.5G  3.5G      0  100%  /media/iso</w:t>
      </w:r>
    </w:p>
    <w:p>
      <w:pPr>
        <w:pStyle w:val="26"/>
        <w:rPr>
          <w:kern w:val="2"/>
        </w:rPr>
      </w:pPr>
      <w:r>
        <w:rPr>
          <w:kern w:val="2"/>
        </w:rPr>
        <w:t>/dev/sda1             497M  119M   379M   24%  /boot</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要想实现</w:t>
      </w:r>
      <w:r>
        <w:rPr>
          <w:kern w:val="2"/>
        </w:rPr>
        <w:t>Linux</w:t>
      </w:r>
      <w:r>
        <w:rPr>
          <w:rFonts w:hint="eastAsia"/>
          <w:kern w:val="2"/>
        </w:rPr>
        <w:t>系统与</w:t>
      </w:r>
      <w:r>
        <w:rPr>
          <w:kern w:val="2"/>
        </w:rPr>
        <w:t>Windows</w:t>
      </w:r>
      <w:r>
        <w:rPr>
          <w:rFonts w:hint="eastAsia"/>
          <w:kern w:val="2"/>
        </w:rPr>
        <w:t>系统之间的文件共享，能否使用</w:t>
      </w:r>
      <w:r>
        <w:rPr>
          <w:kern w:val="2"/>
        </w:rPr>
        <w:t>NFS</w:t>
      </w:r>
      <w:r>
        <w:rPr>
          <w:rFonts w:hint="eastAsia"/>
          <w:kern w:val="2"/>
        </w:rPr>
        <w:t>服务？</w:t>
      </w:r>
    </w:p>
    <w:p>
      <w:pPr>
        <w:pStyle w:val="52"/>
      </w:pPr>
      <w:r>
        <w:rPr>
          <w:rStyle w:val="18"/>
          <w:rFonts w:hint="eastAsia"/>
        </w:rPr>
        <w:t>答：</w:t>
      </w:r>
      <w:r>
        <w:rPr>
          <w:rFonts w:hint="eastAsia"/>
        </w:rPr>
        <w:t>不可以，应该使用</w:t>
      </w:r>
      <w:r>
        <w:t>Samba</w:t>
      </w:r>
      <w:r>
        <w:rPr>
          <w:rFonts w:hint="eastAsia"/>
        </w:rPr>
        <w:t>服务程序，</w:t>
      </w:r>
      <w:r>
        <w:t>NFS</w:t>
      </w:r>
      <w:r>
        <w:rPr>
          <w:rFonts w:hint="eastAsia"/>
        </w:rPr>
        <w:t>服务仅能实现</w:t>
      </w:r>
      <w:r>
        <w:t>Linux</w:t>
      </w:r>
      <w:r>
        <w:rPr>
          <w:rFonts w:hint="eastAsia"/>
        </w:rPr>
        <w:t>系统之间的文件共享。</w:t>
      </w:r>
    </w:p>
    <w:p>
      <w:pPr>
        <w:pStyle w:val="52"/>
      </w:pPr>
    </w:p>
    <w:p>
      <w:pPr>
        <w:pStyle w:val="43"/>
        <w:ind w:left="320" w:hanging="320"/>
        <w:rPr>
          <w:kern w:val="2"/>
        </w:rPr>
      </w:pPr>
      <w:r>
        <w:rPr>
          <w:kern w:val="2"/>
        </w:rPr>
        <w:t>2．</w:t>
      </w:r>
      <w:r>
        <w:rPr>
          <w:rFonts w:hint="eastAsia"/>
          <w:kern w:val="2"/>
        </w:rPr>
        <w:t>用于管理</w:t>
      </w:r>
      <w:r>
        <w:rPr>
          <w:kern w:val="2"/>
        </w:rPr>
        <w:t>Samba</w:t>
      </w:r>
      <w:r>
        <w:rPr>
          <w:rFonts w:hint="eastAsia"/>
          <w:kern w:val="2"/>
        </w:rPr>
        <w:t>服务程序的独立账户信息数据库的命令是什么？</w:t>
      </w:r>
      <w:r>
        <w:rPr>
          <w:kern w:val="2"/>
        </w:rPr>
        <w:t xml:space="preserve"> </w:t>
      </w:r>
    </w:p>
    <w:p>
      <w:pPr>
        <w:pStyle w:val="52"/>
      </w:pPr>
      <w:r>
        <w:rPr>
          <w:rStyle w:val="18"/>
          <w:rFonts w:hint="eastAsia"/>
        </w:rPr>
        <w:t>答：</w:t>
      </w:r>
      <w:r>
        <w:t>pdbedit</w:t>
      </w:r>
      <w:r>
        <w:rPr>
          <w:rFonts w:hint="eastAsia"/>
        </w:rPr>
        <w:t>命令用于管理</w:t>
      </w:r>
      <w:r>
        <w:t>Samba</w:t>
      </w:r>
      <w:r>
        <w:rPr>
          <w:rFonts w:hint="eastAsia"/>
        </w:rPr>
        <w:t>服务程序的账户信息数据库。</w:t>
      </w:r>
    </w:p>
    <w:p>
      <w:pPr>
        <w:pStyle w:val="52"/>
      </w:pPr>
    </w:p>
    <w:p>
      <w:pPr>
        <w:pStyle w:val="43"/>
        <w:ind w:left="320" w:hanging="320"/>
        <w:rPr>
          <w:spacing w:val="-2"/>
          <w:kern w:val="2"/>
        </w:rPr>
      </w:pPr>
      <w:r>
        <w:rPr>
          <w:kern w:val="2"/>
        </w:rPr>
        <w:t>3．</w:t>
      </w:r>
      <w:r>
        <w:rPr>
          <w:rFonts w:hint="eastAsia"/>
          <w:spacing w:val="-2"/>
          <w:kern w:val="2"/>
        </w:rPr>
        <w:t>简述在</w:t>
      </w:r>
      <w:r>
        <w:rPr>
          <w:spacing w:val="-2"/>
          <w:kern w:val="2"/>
        </w:rPr>
        <w:t>Windows</w:t>
      </w:r>
      <w:r>
        <w:rPr>
          <w:rFonts w:hint="eastAsia"/>
          <w:spacing w:val="-2"/>
          <w:kern w:val="2"/>
        </w:rPr>
        <w:t>系统中使用</w:t>
      </w:r>
      <w:r>
        <w:rPr>
          <w:spacing w:val="-2"/>
          <w:kern w:val="2"/>
        </w:rPr>
        <w:t>Samba</w:t>
      </w:r>
      <w:r>
        <w:rPr>
          <w:rFonts w:hint="eastAsia"/>
          <w:spacing w:val="-2"/>
          <w:kern w:val="2"/>
        </w:rPr>
        <w:t>服务程序来共享资源的方法。</w:t>
      </w:r>
    </w:p>
    <w:p>
      <w:pPr>
        <w:pStyle w:val="52"/>
        <w:ind w:left="712" w:hanging="392"/>
        <w:rPr>
          <w:spacing w:val="-2"/>
        </w:rPr>
      </w:pPr>
      <w:r>
        <w:rPr>
          <w:rStyle w:val="18"/>
          <w:rFonts w:hint="eastAsia"/>
          <w:spacing w:val="-2"/>
        </w:rPr>
        <w:t>答：</w:t>
      </w:r>
      <w:r>
        <w:rPr>
          <w:rFonts w:hint="eastAsia"/>
          <w:spacing w:val="-2"/>
        </w:rPr>
        <w:t>在开始菜单的输入框中按照</w:t>
      </w:r>
      <w:r>
        <w:rPr>
          <w:spacing w:val="-2"/>
        </w:rPr>
        <w:t>\\192.168.10.10</w:t>
      </w:r>
      <w:r>
        <w:rPr>
          <w:rFonts w:hint="eastAsia"/>
          <w:spacing w:val="-2"/>
        </w:rPr>
        <w:t>的格式输入访问命令并回车执行即可。在</w:t>
      </w:r>
      <w:r>
        <w:rPr>
          <w:spacing w:val="-2"/>
        </w:rPr>
        <w:t>Windows</w:t>
      </w:r>
      <w:r>
        <w:rPr>
          <w:rFonts w:hint="eastAsia"/>
          <w:spacing w:val="-2"/>
        </w:rPr>
        <w:t>的“运行”命令框中按照“</w:t>
      </w:r>
      <w:r>
        <w:rPr>
          <w:spacing w:val="-2"/>
        </w:rPr>
        <w:t>\\192.168.10.10</w:t>
      </w:r>
      <w:r>
        <w:rPr>
          <w:rFonts w:hint="eastAsia"/>
          <w:spacing w:val="-2"/>
        </w:rPr>
        <w:t>”的格式输入访问命令并按回车键即可。</w:t>
      </w:r>
    </w:p>
    <w:p>
      <w:pPr>
        <w:pStyle w:val="52"/>
      </w:pPr>
    </w:p>
    <w:p>
      <w:pPr>
        <w:pStyle w:val="43"/>
        <w:ind w:left="320" w:hanging="320"/>
        <w:rPr>
          <w:kern w:val="2"/>
        </w:rPr>
      </w:pPr>
      <w:r>
        <w:rPr>
          <w:kern w:val="2"/>
        </w:rPr>
        <w:t>4．</w:t>
      </w:r>
      <w:r>
        <w:rPr>
          <w:rFonts w:hint="eastAsia"/>
          <w:kern w:val="2"/>
        </w:rPr>
        <w:t>简述在</w:t>
      </w:r>
      <w:r>
        <w:rPr>
          <w:kern w:val="2"/>
        </w:rPr>
        <w:t>Linux</w:t>
      </w:r>
      <w:r>
        <w:rPr>
          <w:rFonts w:hint="eastAsia"/>
          <w:kern w:val="2"/>
        </w:rPr>
        <w:t>系统中使用</w:t>
      </w:r>
      <w:r>
        <w:rPr>
          <w:kern w:val="2"/>
        </w:rPr>
        <w:t>Samba</w:t>
      </w:r>
      <w:r>
        <w:rPr>
          <w:rFonts w:hint="eastAsia"/>
          <w:kern w:val="2"/>
        </w:rPr>
        <w:t>服务程序来共享资源的步骤方法。</w:t>
      </w:r>
    </w:p>
    <w:p>
      <w:pPr>
        <w:pStyle w:val="52"/>
      </w:pPr>
      <w:r>
        <w:rPr>
          <w:rStyle w:val="18"/>
          <w:rFonts w:hint="eastAsia"/>
        </w:rPr>
        <w:t>答：</w:t>
      </w:r>
      <w:r>
        <w:rPr>
          <w:rFonts w:hint="eastAsia"/>
        </w:rPr>
        <w:t>首先应创建密码认证文件以及挂载目录，然后把挂载信息写入到</w:t>
      </w:r>
      <w:r>
        <w:t>/etc/fstab</w:t>
      </w:r>
      <w:r>
        <w:rPr>
          <w:rFonts w:hint="eastAsia"/>
        </w:rPr>
        <w:t>文件中，最后执行</w:t>
      </w:r>
      <w:r>
        <w:t>mount -a</w:t>
      </w:r>
      <w:r>
        <w:rPr>
          <w:rFonts w:hint="eastAsia"/>
        </w:rPr>
        <w:t>命令挂载使用。</w:t>
      </w:r>
    </w:p>
    <w:p>
      <w:pPr>
        <w:pStyle w:val="52"/>
      </w:pPr>
    </w:p>
    <w:p>
      <w:pPr>
        <w:pStyle w:val="43"/>
        <w:ind w:left="320" w:hanging="320"/>
        <w:rPr>
          <w:kern w:val="2"/>
        </w:rPr>
      </w:pPr>
      <w:r>
        <w:rPr>
          <w:kern w:val="2"/>
        </w:rPr>
        <w:t>5．</w:t>
      </w:r>
      <w:r>
        <w:rPr>
          <w:rFonts w:hint="eastAsia"/>
          <w:kern w:val="2"/>
        </w:rPr>
        <w:t>如果在</w:t>
      </w:r>
      <w:r>
        <w:rPr>
          <w:kern w:val="2"/>
        </w:rPr>
        <w:t>Linux</w:t>
      </w:r>
      <w:r>
        <w:rPr>
          <w:rFonts w:hint="eastAsia"/>
          <w:kern w:val="2"/>
        </w:rPr>
        <w:t>系统中默认没有安装</w:t>
      </w:r>
      <w:r>
        <w:rPr>
          <w:kern w:val="2"/>
        </w:rPr>
        <w:t>NFS</w:t>
      </w:r>
      <w:r>
        <w:rPr>
          <w:rFonts w:hint="eastAsia"/>
          <w:kern w:val="2"/>
        </w:rPr>
        <w:t>服务程序，则需要安装什么软件包呢？</w:t>
      </w:r>
    </w:p>
    <w:p>
      <w:pPr>
        <w:pStyle w:val="52"/>
      </w:pPr>
      <w:r>
        <w:rPr>
          <w:rStyle w:val="18"/>
          <w:rFonts w:hint="eastAsia"/>
        </w:rPr>
        <w:t>答：</w:t>
      </w:r>
      <w:r>
        <w:t>NFS</w:t>
      </w:r>
      <w:r>
        <w:rPr>
          <w:rFonts w:hint="eastAsia"/>
        </w:rPr>
        <w:t>服务程序的软件包名字为</w:t>
      </w:r>
      <w:r>
        <w:t>nfs-utils</w:t>
      </w:r>
      <w:r>
        <w:rPr>
          <w:rFonts w:hint="eastAsia"/>
        </w:rPr>
        <w:t>，因此执行</w:t>
      </w:r>
      <w:r>
        <w:t>yum install nfs-utils</w:t>
      </w:r>
      <w:r>
        <w:rPr>
          <w:rFonts w:hint="eastAsia"/>
        </w:rPr>
        <w:t>命令即可。</w:t>
      </w:r>
    </w:p>
    <w:p>
      <w:pPr>
        <w:pStyle w:val="52"/>
      </w:pPr>
    </w:p>
    <w:p>
      <w:pPr>
        <w:pStyle w:val="43"/>
        <w:ind w:left="320" w:hanging="320"/>
        <w:rPr>
          <w:kern w:val="2"/>
        </w:rPr>
      </w:pPr>
      <w:r>
        <w:rPr>
          <w:kern w:val="2"/>
        </w:rPr>
        <w:t>6．</w:t>
      </w:r>
      <w:r>
        <w:rPr>
          <w:rFonts w:hint="eastAsia"/>
          <w:kern w:val="2"/>
        </w:rPr>
        <w:t>在使用</w:t>
      </w:r>
      <w:r>
        <w:rPr>
          <w:kern w:val="2"/>
        </w:rPr>
        <w:t>NFS</w:t>
      </w:r>
      <w:r>
        <w:rPr>
          <w:rFonts w:hint="eastAsia"/>
          <w:kern w:val="2"/>
        </w:rPr>
        <w:t>服务共享资源时，若希望无论</w:t>
      </w:r>
      <w:r>
        <w:rPr>
          <w:kern w:val="2"/>
        </w:rPr>
        <w:t>NFS</w:t>
      </w:r>
      <w:r>
        <w:rPr>
          <w:rFonts w:hint="eastAsia"/>
          <w:kern w:val="2"/>
        </w:rPr>
        <w:t>客户端使用什么帐户来访问共享资源，都会被映射为本地匿名用户，则需要添加哪个参数。</w:t>
      </w:r>
    </w:p>
    <w:p>
      <w:pPr>
        <w:pStyle w:val="52"/>
      </w:pPr>
      <w:r>
        <w:rPr>
          <w:rStyle w:val="18"/>
          <w:rFonts w:hint="eastAsia"/>
        </w:rPr>
        <w:t>答：</w:t>
      </w:r>
      <w:r>
        <w:rPr>
          <w:rFonts w:hint="eastAsia"/>
        </w:rPr>
        <w:t>需要添加</w:t>
      </w:r>
      <w:r>
        <w:t>all</w:t>
      </w:r>
      <w:r>
        <w:rPr>
          <w:rFonts w:ascii="宋体" w:eastAsia="宋体"/>
        </w:rPr>
        <w:t>_</w:t>
      </w:r>
      <w:r>
        <w:t>squash</w:t>
      </w:r>
      <w:r>
        <w:rPr>
          <w:rFonts w:hint="eastAsia"/>
        </w:rPr>
        <w:t>参数，以便更好地保证服务器的安全。</w:t>
      </w:r>
    </w:p>
    <w:p>
      <w:pPr>
        <w:pStyle w:val="52"/>
      </w:pPr>
    </w:p>
    <w:p>
      <w:pPr>
        <w:pStyle w:val="43"/>
        <w:ind w:left="320" w:hanging="320"/>
        <w:rPr>
          <w:kern w:val="2"/>
        </w:rPr>
      </w:pPr>
      <w:r>
        <w:rPr>
          <w:kern w:val="2"/>
        </w:rPr>
        <w:t>7．</w:t>
      </w:r>
      <w:r>
        <w:rPr>
          <w:rFonts w:hint="eastAsia"/>
          <w:kern w:val="2"/>
        </w:rPr>
        <w:t>客户端在查看到远程</w:t>
      </w:r>
      <w:r>
        <w:rPr>
          <w:kern w:val="2"/>
        </w:rPr>
        <w:t>NFS</w:t>
      </w:r>
      <w:r>
        <w:rPr>
          <w:rFonts w:hint="eastAsia"/>
          <w:kern w:val="2"/>
        </w:rPr>
        <w:t>服务器上的共享资源列表时，需要使用哪个命令？</w:t>
      </w:r>
    </w:p>
    <w:p>
      <w:pPr>
        <w:pStyle w:val="52"/>
      </w:pPr>
      <w:r>
        <w:rPr>
          <w:rStyle w:val="18"/>
          <w:rFonts w:hint="eastAsia"/>
        </w:rPr>
        <w:t>答：</w:t>
      </w:r>
      <w:r>
        <w:rPr>
          <w:rFonts w:hint="eastAsia"/>
        </w:rPr>
        <w:t>使用</w:t>
      </w:r>
      <w:r>
        <w:t>showmount</w:t>
      </w:r>
      <w:r>
        <w:rPr>
          <w:rFonts w:hint="eastAsia"/>
        </w:rPr>
        <w:t>命令即可看到</w:t>
      </w:r>
      <w:r>
        <w:t>NFS</w:t>
      </w:r>
      <w:r>
        <w:rPr>
          <w:rFonts w:hint="eastAsia"/>
        </w:rPr>
        <w:t>服务器上的资源共享情况。</w:t>
      </w:r>
    </w:p>
    <w:p>
      <w:pPr>
        <w:pStyle w:val="52"/>
      </w:pPr>
    </w:p>
    <w:p>
      <w:pPr>
        <w:pStyle w:val="43"/>
        <w:ind w:left="320" w:hanging="320"/>
        <w:rPr>
          <w:kern w:val="2"/>
        </w:rPr>
      </w:pPr>
      <w:r>
        <w:rPr>
          <w:kern w:val="2"/>
        </w:rPr>
        <w:t>8．</w:t>
      </w:r>
      <w:r>
        <w:rPr>
          <w:rFonts w:hint="eastAsia"/>
          <w:kern w:val="2"/>
        </w:rPr>
        <w:t>简述</w:t>
      </w:r>
      <w:r>
        <w:rPr>
          <w:bCs/>
          <w:kern w:val="2"/>
        </w:rPr>
        <w:t>autofs</w:t>
      </w:r>
      <w:r>
        <w:rPr>
          <w:rFonts w:hint="eastAsia"/>
          <w:kern w:val="2"/>
        </w:rPr>
        <w:t>服务程序的作用。</w:t>
      </w:r>
    </w:p>
    <w:p>
      <w:pPr>
        <w:pStyle w:val="52"/>
      </w:pPr>
      <w:r>
        <w:rPr>
          <w:rStyle w:val="18"/>
          <w:rFonts w:hint="eastAsia"/>
        </w:rPr>
        <w:t>答：</w:t>
      </w:r>
      <w:r>
        <w:rPr>
          <w:rFonts w:hint="eastAsia"/>
        </w:rPr>
        <w:t>实现动态灵活的设备挂载操作，而且只有检测到用户试图访问一个尚未挂载的文件系统时，才自动挂载该文件系统。</w:t>
      </w:r>
    </w:p>
    <w:p>
      <w:pPr>
        <w:pStyle w:val="53"/>
        <w:pageBreakBefore/>
        <w:spacing w:after="151"/>
        <w:rPr>
          <w:kern w:val="2"/>
        </w:rPr>
      </w:pPr>
      <w:r>
        <w:rPr>
          <w:kern w:val="2"/>
          <w:sz w:val="20"/>
        </w:rPr>
        <mc:AlternateContent>
          <mc:Choice Requires="wps">
            <w:drawing>
              <wp:anchor distT="0" distB="0" distL="114300" distR="114300" simplePos="0" relativeHeight="251669504"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0" name="Line 188"/>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88" o:spid="_x0000_s1026" o:spt="20" style="position:absolute;left:0pt;margin-left:-73.5pt;margin-top:33pt;height:0pt;width:556.5pt;z-index:251669504;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P1tl2q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68480"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9" name="Rectangle 187"/>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87" o:spid="_x0000_s1026" o:spt="1" style="position:absolute;left:0pt;margin-left:159.45pt;margin-top:1.1pt;height:31.9pt;width:79.5pt;z-index:-251648000;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G8K2AAAAAgBAAAPAAAAAAAAAAEAIAAAACIAAABkcnMvZG93bnJldi54&#10;bWxQSwECFAAUAAAACACHTuJACYM7d/oBAADfAwAADgAAAAAAAAABACAAAAAnAQAAZHJzL2Uyb0Rv&#10;Yy54bWxQSwUGAAAAAAYABgBZAQAAkwUAAAAA&#10;">
                <v:fill on="t" focussize="0,0"/>
                <v:stroke on="f"/>
                <v:imagedata o:title=""/>
                <o:lock v:ext="edit" aspectratio="f"/>
              </v:rect>
            </w:pict>
          </mc:Fallback>
        </mc:AlternateContent>
      </w:r>
      <w:r>
        <w:rPr>
          <w:rFonts w:hint="eastAsia"/>
          <w:kern w:val="2"/>
        </w:rPr>
        <w:t>第13章</w:t>
      </w:r>
    </w:p>
    <w:p>
      <w:pPr>
        <w:pStyle w:val="2"/>
        <w:rPr>
          <w:rFonts w:ascii="宋体" w:hAnsi="宋体" w:eastAsia="宋体"/>
          <w:kern w:val="2"/>
        </w:rPr>
      </w:pPr>
      <w:r>
        <w:rPr>
          <w:rFonts w:hint="eastAsia" w:ascii="宋体" w:hAnsi="宋体" w:eastAsia="宋体"/>
          <w:kern w:val="2"/>
        </w:rPr>
        <w:t>使用BIND提供域名解析服务</w:t>
      </w:r>
    </w:p>
    <w:p>
      <w:pPr>
        <w:pStyle w:val="35"/>
        <w:topLinePunct/>
        <w:rPr>
          <w:rFonts w:eastAsia="宋体"/>
          <w:kern w:val="2"/>
          <w:szCs w:val="24"/>
        </w:rPr>
      </w:pPr>
      <w:r>
        <w:rPr>
          <w:kern w:val="2"/>
          <w:sz w:val="20"/>
        </w:rPr>
        <mc:AlternateContent>
          <mc:Choice Requires="wps">
            <w:drawing>
              <wp:anchor distT="0" distB="0" distL="114300" distR="114300" simplePos="0" relativeHeight="251670528" behindDoc="1" locked="0" layoutInCell="1" allowOverlap="1">
                <wp:simplePos x="0" y="0"/>
                <wp:positionH relativeFrom="column">
                  <wp:posOffset>-935990</wp:posOffset>
                </wp:positionH>
                <wp:positionV relativeFrom="paragraph">
                  <wp:posOffset>188595</wp:posOffset>
                </wp:positionV>
                <wp:extent cx="7052310" cy="1632585"/>
                <wp:effectExtent l="0" t="0" r="0" b="0"/>
                <wp:wrapNone/>
                <wp:docPr id="278" name="Rectangle 189"/>
                <wp:cNvGraphicFramePr/>
                <a:graphic xmlns:a="http://schemas.openxmlformats.org/drawingml/2006/main">
                  <a:graphicData uri="http://schemas.microsoft.com/office/word/2010/wordprocessingShape">
                    <wps:wsp>
                      <wps:cNvSpPr>
                        <a:spLocks noChangeArrowheads="1"/>
                      </wps:cNvSpPr>
                      <wps:spPr bwMode="auto">
                        <a:xfrm>
                          <a:off x="0" y="0"/>
                          <a:ext cx="7052310" cy="163258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89" o:spid="_x0000_s1026" o:spt="1" style="position:absolute;left:0pt;margin-left:-73.7pt;margin-top:14.85pt;height:128.55pt;width:555.3pt;z-index:-251645952;mso-width-relative:page;mso-height-relative:page;" fillcolor="#D9D9D9" filled="t" stroked="f" coordsize="21600,21600" o:gfxdata="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9pZkp3wAAAAsBAAAPAAAAAAAAAAEAIAAAACIAAABkcnMv&#10;ZG93bnJldi54bWxQSwECFAAUAAAACACHTuJA5X+FevwBAADgAwAADgAAAAAAAAABACAAAAAuAQAA&#10;ZHJzL2Uyb0RvYy54bWxQSwUGAAAAAAYABgBZAQAAnAUAAAAA&#10;">
                <v:fill on="t" focussize="0,0"/>
                <v:stroke on="f"/>
                <v:imagedata o:title=""/>
                <o:lock v:ext="edit" aspectratio="f"/>
              </v:rect>
            </w:pict>
          </mc:Fallback>
        </mc:AlternateContent>
      </w:r>
    </w:p>
    <w:p>
      <w:pPr>
        <w:pStyle w:val="54"/>
        <w:rPr>
          <w:kern w:val="2"/>
        </w:rPr>
      </w:pPr>
      <w:r>
        <w:rPr>
          <w:rFonts w:hint="eastAsia"/>
          <w:kern w:val="2"/>
        </w:rPr>
        <w:t>本章讲解了如下内容：</w:t>
      </w:r>
    </w:p>
    <w:p>
      <w:pPr>
        <w:pStyle w:val="55"/>
        <w:rPr>
          <w:kern w:val="2"/>
        </w:rPr>
      </w:pPr>
      <w:r>
        <w:rPr>
          <w:kern w:val="2"/>
        </w:rPr>
        <w:sym w:font="Wingdings" w:char="00D8"/>
      </w:r>
      <w:r>
        <w:rPr>
          <w:kern w:val="2"/>
        </w:rPr>
        <w:tab/>
      </w:r>
      <w:r>
        <w:rPr>
          <w:kern w:val="2"/>
        </w:rPr>
        <w:t>DNS</w:t>
      </w:r>
      <w:r>
        <w:rPr>
          <w:rFonts w:hint="eastAsia"/>
          <w:kern w:val="2"/>
        </w:rPr>
        <w:t>域名解析服务；</w:t>
      </w:r>
    </w:p>
    <w:p>
      <w:pPr>
        <w:pStyle w:val="55"/>
        <w:rPr>
          <w:kern w:val="2"/>
        </w:rPr>
      </w:pPr>
      <w:r>
        <w:rPr>
          <w:kern w:val="2"/>
        </w:rPr>
        <w:sym w:font="Wingdings" w:char="00D8"/>
      </w:r>
      <w:r>
        <w:rPr>
          <w:kern w:val="2"/>
        </w:rPr>
        <w:tab/>
      </w:r>
      <w:r>
        <w:rPr>
          <w:rFonts w:hint="eastAsia"/>
          <w:kern w:val="2"/>
        </w:rPr>
        <w:t>安装</w:t>
      </w:r>
      <w:r>
        <w:rPr>
          <w:kern w:val="2"/>
        </w:rPr>
        <w:t>bind</w:t>
      </w:r>
      <w:r>
        <w:rPr>
          <w:rFonts w:hint="eastAsia"/>
          <w:kern w:val="2"/>
        </w:rPr>
        <w:t>服务程序；</w:t>
      </w:r>
    </w:p>
    <w:p>
      <w:pPr>
        <w:pStyle w:val="55"/>
        <w:rPr>
          <w:kern w:val="2"/>
        </w:rPr>
      </w:pPr>
      <w:r>
        <w:rPr>
          <w:kern w:val="2"/>
        </w:rPr>
        <w:sym w:font="Wingdings" w:char="00D8"/>
      </w:r>
      <w:r>
        <w:rPr>
          <w:kern w:val="2"/>
        </w:rPr>
        <w:tab/>
      </w:r>
      <w:r>
        <w:rPr>
          <w:rFonts w:hint="eastAsia"/>
          <w:kern w:val="2"/>
        </w:rPr>
        <w:t>部署从服务器；</w:t>
      </w:r>
    </w:p>
    <w:p>
      <w:pPr>
        <w:pStyle w:val="55"/>
        <w:rPr>
          <w:kern w:val="2"/>
        </w:rPr>
      </w:pPr>
      <w:r>
        <w:rPr>
          <w:kern w:val="2"/>
        </w:rPr>
        <w:sym w:font="Wingdings" w:char="00D8"/>
      </w:r>
      <w:r>
        <w:rPr>
          <w:kern w:val="2"/>
        </w:rPr>
        <w:tab/>
      </w:r>
      <w:r>
        <w:rPr>
          <w:rFonts w:hint="eastAsia"/>
          <w:kern w:val="2"/>
        </w:rPr>
        <w:t>安全的加密传输；</w:t>
      </w:r>
    </w:p>
    <w:p>
      <w:pPr>
        <w:pStyle w:val="55"/>
        <w:rPr>
          <w:kern w:val="2"/>
        </w:rPr>
      </w:pPr>
      <w:r>
        <w:rPr>
          <w:kern w:val="2"/>
        </w:rPr>
        <w:sym w:font="Wingdings" w:char="00D8"/>
      </w:r>
      <w:r>
        <w:rPr>
          <w:kern w:val="2"/>
        </w:rPr>
        <w:tab/>
      </w:r>
      <w:r>
        <w:rPr>
          <w:rFonts w:hint="eastAsia"/>
          <w:kern w:val="2"/>
        </w:rPr>
        <w:t>部署缓存服务器；</w:t>
      </w:r>
    </w:p>
    <w:p>
      <w:pPr>
        <w:pStyle w:val="55"/>
        <w:rPr>
          <w:kern w:val="2"/>
        </w:rPr>
      </w:pPr>
      <w:r>
        <w:rPr>
          <w:kern w:val="2"/>
        </w:rPr>
        <w:sym w:font="Wingdings" w:char="00D8"/>
      </w:r>
      <w:r>
        <w:rPr>
          <w:kern w:val="2"/>
        </w:rPr>
        <w:tab/>
      </w:r>
      <w:r>
        <w:rPr>
          <w:rFonts w:hint="eastAsia"/>
          <w:kern w:val="2"/>
        </w:rPr>
        <w:t>分离解析技术。</w:t>
      </w:r>
    </w:p>
    <w:p>
      <w:pPr>
        <w:rPr>
          <w:kern w:val="2"/>
        </w:rPr>
      </w:pPr>
    </w:p>
    <w:p>
      <w:pPr>
        <w:rPr>
          <w:kern w:val="2"/>
        </w:rPr>
      </w:pPr>
      <w:r>
        <w:rPr>
          <w:rFonts w:hint="eastAsia"/>
          <w:kern w:val="2"/>
        </w:rPr>
        <w:t>本章讲解了</w:t>
      </w:r>
      <w:r>
        <w:rPr>
          <w:kern w:val="2"/>
        </w:rPr>
        <w:t>DNS</w:t>
      </w:r>
      <w:r>
        <w:rPr>
          <w:rFonts w:hint="eastAsia"/>
          <w:kern w:val="2"/>
        </w:rPr>
        <w:t>域名解析服务的原理以及作用，介绍了域名查询功能中正向解析与反向解析的作用，并通过实验的方式演示了如何在</w:t>
      </w:r>
      <w:r>
        <w:rPr>
          <w:kern w:val="2"/>
        </w:rPr>
        <w:t>DNS</w:t>
      </w:r>
      <w:r>
        <w:rPr>
          <w:rFonts w:hint="eastAsia"/>
          <w:kern w:val="2"/>
        </w:rPr>
        <w:t>主服务器上部署正、反解析工作模式，以便让大家深刻体会到</w:t>
      </w:r>
      <w:r>
        <w:rPr>
          <w:kern w:val="2"/>
        </w:rPr>
        <w:t>DNS</w:t>
      </w:r>
      <w:r>
        <w:rPr>
          <w:rFonts w:hint="eastAsia"/>
          <w:kern w:val="2"/>
        </w:rPr>
        <w:t>域名查询的便利以及强大。</w:t>
      </w:r>
    </w:p>
    <w:p>
      <w:pPr>
        <w:rPr>
          <w:kern w:val="2"/>
        </w:rPr>
      </w:pPr>
      <w:r>
        <w:rPr>
          <w:rFonts w:hint="eastAsia"/>
          <w:kern w:val="2"/>
        </w:rPr>
        <w:t>本章还介绍了如何部署</w:t>
      </w:r>
      <w:r>
        <w:rPr>
          <w:kern w:val="2"/>
        </w:rPr>
        <w:t>DNS</w:t>
      </w:r>
      <w:r>
        <w:rPr>
          <w:rFonts w:hint="eastAsia"/>
          <w:kern w:val="2"/>
        </w:rPr>
        <w:t>从服务器以及</w:t>
      </w:r>
      <w:r>
        <w:rPr>
          <w:kern w:val="2"/>
        </w:rPr>
        <w:t>DNS</w:t>
      </w:r>
      <w:r>
        <w:rPr>
          <w:rFonts w:hint="eastAsia"/>
          <w:kern w:val="2"/>
        </w:rPr>
        <w:t>缓存服务器来提升用户的域名查询体验，以及如何使用</w:t>
      </w:r>
      <w:r>
        <w:rPr>
          <w:kern w:val="2"/>
        </w:rPr>
        <w:t>chroot</w:t>
      </w:r>
      <w:r>
        <w:rPr>
          <w:rFonts w:hint="eastAsia"/>
          <w:kern w:val="2"/>
        </w:rPr>
        <w:t>牢笼机制插件来保障</w:t>
      </w:r>
      <w:r>
        <w:rPr>
          <w:kern w:val="2"/>
        </w:rPr>
        <w:t>bind</w:t>
      </w:r>
      <w:r>
        <w:rPr>
          <w:rFonts w:hint="eastAsia"/>
          <w:kern w:val="2"/>
        </w:rPr>
        <w:t>服务程序的可靠性，并向大家演示如何在主服务器与从服务器之间部署</w:t>
      </w:r>
      <w:r>
        <w:rPr>
          <w:kern w:val="2"/>
        </w:rPr>
        <w:t>TSIG</w:t>
      </w:r>
      <w:r>
        <w:rPr>
          <w:rFonts w:hint="eastAsia"/>
          <w:kern w:val="2"/>
        </w:rPr>
        <w:t>密钥加密功能，来进一步保障迭代查询中数据的安全性。最后，本章还从实战层面讲解了</w:t>
      </w:r>
      <w:r>
        <w:rPr>
          <w:kern w:val="2"/>
        </w:rPr>
        <w:t>DNS</w:t>
      </w:r>
      <w:r>
        <w:rPr>
          <w:rFonts w:hint="eastAsia"/>
          <w:kern w:val="2"/>
        </w:rPr>
        <w:t>分离解析技术，让来自不同国家、不同地区的用户都能获得最优的网站访问体验。</w:t>
      </w:r>
    </w:p>
    <w:p>
      <w:pPr>
        <w:rPr>
          <w:kern w:val="2"/>
        </w:rPr>
      </w:pPr>
      <w:r>
        <w:rPr>
          <w:rFonts w:hint="eastAsia"/>
          <w:kern w:val="2"/>
        </w:rPr>
        <w:t>相信大家在学完本章内容之后，一定会对</w:t>
      </w:r>
      <w:r>
        <w:rPr>
          <w:kern w:val="2"/>
        </w:rPr>
        <w:t>bind</w:t>
      </w:r>
      <w:r>
        <w:rPr>
          <w:rFonts w:hint="eastAsia"/>
          <w:kern w:val="2"/>
        </w:rPr>
        <w:t>服务程序有更深入的了解和认识，并能深刻地体会到作为互联网基础设施中重要一环的</w:t>
      </w:r>
      <w:r>
        <w:rPr>
          <w:kern w:val="2"/>
        </w:rPr>
        <w:t>DNS</w:t>
      </w:r>
      <w:r>
        <w:rPr>
          <w:rFonts w:hint="eastAsia"/>
          <w:kern w:val="2"/>
        </w:rPr>
        <w:t>域名解析服务，在互联网中所承担的重要角色和发挥的重要作用。</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13.1</w:t>
            </w:r>
            <w:r>
              <w:rPr>
                <w:color w:val="000000"/>
                <w:kern w:val="2"/>
                <w:szCs w:val="21"/>
              </w:rPr>
              <w:t xml:space="preserve">  </w:t>
            </w:r>
            <w:r>
              <w:rPr>
                <w:color w:val="000000"/>
                <w:kern w:val="2"/>
              </w:rPr>
              <w:t>DNS</w:t>
            </w:r>
            <w:r>
              <w:rPr>
                <w:rFonts w:hint="eastAsia"/>
                <w:color w:val="000000"/>
                <w:kern w:val="2"/>
              </w:rPr>
              <w:t>域名解析服务</w:t>
            </w:r>
          </w:p>
        </w:tc>
      </w:tr>
    </w:tbl>
    <w:p>
      <w:pPr>
        <w:pStyle w:val="56"/>
        <w:rPr>
          <w:kern w:val="2"/>
        </w:rPr>
      </w:pPr>
    </w:p>
    <w:p>
      <w:pPr>
        <w:rPr>
          <w:kern w:val="2"/>
        </w:rPr>
      </w:pPr>
      <w:r>
        <w:rPr>
          <w:rFonts w:hint="eastAsia"/>
          <w:color w:val="000000"/>
          <w:kern w:val="2"/>
          <w:szCs w:val="21"/>
        </w:rPr>
        <w:t>相较于由数字构成的</w:t>
      </w:r>
      <w:r>
        <w:rPr>
          <w:color w:val="000000"/>
          <w:kern w:val="2"/>
          <w:szCs w:val="21"/>
        </w:rPr>
        <w:t>IP</w:t>
      </w:r>
      <w:r>
        <w:rPr>
          <w:rFonts w:hint="eastAsia"/>
          <w:color w:val="000000"/>
          <w:kern w:val="2"/>
          <w:szCs w:val="21"/>
        </w:rPr>
        <w:t>地址，域名更容易被理解和记忆，所以我们通常更习惯通过域名的方式来访问网络中的资源。但是，网络中的计算机之间只能基于</w:t>
      </w:r>
      <w:r>
        <w:rPr>
          <w:color w:val="000000"/>
          <w:kern w:val="2"/>
          <w:szCs w:val="21"/>
        </w:rPr>
        <w:t>IP</w:t>
      </w:r>
      <w:r>
        <w:rPr>
          <w:rFonts w:hint="eastAsia"/>
          <w:color w:val="000000"/>
          <w:kern w:val="2"/>
          <w:szCs w:val="21"/>
        </w:rPr>
        <w:t>地址来相互识别对方的身份，而且要想在互联网中传输数据，也必须基于外网的</w:t>
      </w:r>
      <w:r>
        <w:rPr>
          <w:color w:val="000000"/>
          <w:kern w:val="2"/>
          <w:szCs w:val="21"/>
        </w:rPr>
        <w:t>IP</w:t>
      </w:r>
      <w:r>
        <w:rPr>
          <w:rFonts w:hint="eastAsia"/>
          <w:color w:val="000000"/>
          <w:kern w:val="2"/>
          <w:szCs w:val="21"/>
        </w:rPr>
        <w:t>地址来完成。</w:t>
      </w:r>
    </w:p>
    <w:p>
      <w:pPr>
        <w:rPr>
          <w:kern w:val="2"/>
        </w:rPr>
      </w:pPr>
      <w:r>
        <w:rPr>
          <w:rFonts w:hint="eastAsia"/>
          <w:kern w:val="2"/>
        </w:rPr>
        <w:t>为了降低用户访问网络资源的门槛，</w:t>
      </w:r>
      <w:r>
        <w:rPr>
          <w:kern w:val="2"/>
        </w:rPr>
        <w:t>DNS</w:t>
      </w:r>
      <w:r>
        <w:rPr>
          <w:rFonts w:hint="eastAsia"/>
          <w:kern w:val="2"/>
        </w:rPr>
        <w:t>（</w:t>
      </w:r>
      <w:r>
        <w:rPr>
          <w:kern w:val="2"/>
        </w:rPr>
        <w:t>Domain Name System</w:t>
      </w:r>
      <w:r>
        <w:rPr>
          <w:rFonts w:hint="eastAsia"/>
          <w:kern w:val="2"/>
        </w:rPr>
        <w:t>，域名系统）技术应运而生。这是一项用于管理和解析域名与</w:t>
      </w:r>
      <w:r>
        <w:rPr>
          <w:kern w:val="2"/>
        </w:rPr>
        <w:t>IP</w:t>
      </w:r>
      <w:r>
        <w:rPr>
          <w:rFonts w:hint="eastAsia"/>
          <w:kern w:val="2"/>
        </w:rPr>
        <w:t>地址对应关系的技术，简单来说，就是能够接受用户输入的域名或</w:t>
      </w:r>
      <w:r>
        <w:rPr>
          <w:kern w:val="2"/>
        </w:rPr>
        <w:t>IP</w:t>
      </w:r>
      <w:r>
        <w:rPr>
          <w:rFonts w:hint="eastAsia"/>
          <w:kern w:val="2"/>
        </w:rPr>
        <w:t>地址，然后自动查找与之匹配（或者说具有映射关系）的</w:t>
      </w:r>
      <w:r>
        <w:rPr>
          <w:kern w:val="2"/>
        </w:rPr>
        <w:t>IP</w:t>
      </w:r>
      <w:r>
        <w:rPr>
          <w:rFonts w:hint="eastAsia"/>
          <w:kern w:val="2"/>
        </w:rPr>
        <w:t>地址或域名，即将域名解析为</w:t>
      </w:r>
      <w:r>
        <w:rPr>
          <w:kern w:val="2"/>
        </w:rPr>
        <w:t>IP</w:t>
      </w:r>
      <w:r>
        <w:rPr>
          <w:rFonts w:hint="eastAsia"/>
          <w:kern w:val="2"/>
        </w:rPr>
        <w:t>地址（正向解析），或将</w:t>
      </w:r>
      <w:r>
        <w:rPr>
          <w:kern w:val="2"/>
        </w:rPr>
        <w:t>IP</w:t>
      </w:r>
      <w:r>
        <w:rPr>
          <w:rFonts w:hint="eastAsia"/>
          <w:kern w:val="2"/>
        </w:rPr>
        <w:t>地址解析为域名（反向解析）。这样一来，我们只需要在浏览器中输入域名就能打开想要访问的网站了。</w:t>
      </w:r>
      <w:r>
        <w:rPr>
          <w:kern w:val="2"/>
        </w:rPr>
        <w:t>DNS</w:t>
      </w:r>
      <w:r>
        <w:rPr>
          <w:rFonts w:hint="eastAsia"/>
          <w:kern w:val="2"/>
        </w:rPr>
        <w:t>域名解析技术的正向解析也是我们最常使用的一种工作模式。</w:t>
      </w:r>
    </w:p>
    <w:p>
      <w:pPr>
        <w:rPr>
          <w:kern w:val="2"/>
        </w:rPr>
      </w:pPr>
      <w:r>
        <w:rPr>
          <w:rFonts w:hint="eastAsia"/>
          <w:kern w:val="2"/>
        </w:rPr>
        <w:t>鉴于互联网中的域名和</w:t>
      </w:r>
      <w:r>
        <w:rPr>
          <w:kern w:val="2"/>
        </w:rPr>
        <w:t>IP</w:t>
      </w:r>
      <w:r>
        <w:rPr>
          <w:rFonts w:hint="eastAsia"/>
          <w:kern w:val="2"/>
        </w:rPr>
        <w:t>地址对应关系数据库太过庞大，</w:t>
      </w:r>
      <w:r>
        <w:rPr>
          <w:kern w:val="2"/>
        </w:rPr>
        <w:t>DNS</w:t>
      </w:r>
      <w:r>
        <w:rPr>
          <w:rFonts w:hint="eastAsia"/>
          <w:kern w:val="2"/>
        </w:rPr>
        <w:t>域名解析服务采用了类似目录树的层次结构来记录域名与</w:t>
      </w:r>
      <w:r>
        <w:rPr>
          <w:kern w:val="2"/>
        </w:rPr>
        <w:t>IP</w:t>
      </w:r>
      <w:r>
        <w:rPr>
          <w:rFonts w:hint="eastAsia"/>
          <w:kern w:val="2"/>
        </w:rPr>
        <w:t>地址之间的对应关系，从而形成了一个分布式的数据库系统，如图</w:t>
      </w:r>
      <w:r>
        <w:rPr>
          <w:kern w:val="2"/>
        </w:rPr>
        <w:t>13-1</w:t>
      </w:r>
      <w:r>
        <w:rPr>
          <w:rFonts w:hint="eastAsia"/>
          <w:kern w:val="2"/>
        </w:rPr>
        <w:t>所示。</w:t>
      </w:r>
    </w:p>
    <w:p>
      <w:pPr>
        <w:pStyle w:val="32"/>
        <w:rPr>
          <w:kern w:val="2"/>
        </w:rPr>
      </w:pPr>
      <w:r>
        <w:rPr>
          <w:color w:val="000000"/>
          <w:kern w:val="2"/>
          <w:szCs w:val="21"/>
        </w:rPr>
        <w:drawing>
          <wp:inline distT="0" distB="0" distL="0" distR="0">
            <wp:extent cx="3802380" cy="1798320"/>
            <wp:effectExtent l="0" t="0" r="0" b="0"/>
            <wp:docPr id="163" name="图片 163" descr="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130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3802380" cy="17983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13-1  DNS</w:t>
      </w:r>
      <w:r>
        <w:rPr>
          <w:rFonts w:hint="eastAsia"/>
          <w:color w:val="000000"/>
          <w:kern w:val="2"/>
          <w:szCs w:val="21"/>
        </w:rPr>
        <w:t>域名解析服务采用的目录树层次结构</w:t>
      </w:r>
      <w:r>
        <w:rPr>
          <w:color w:val="000000"/>
          <w:kern w:val="2"/>
          <w:szCs w:val="21"/>
        </w:rPr>
        <w:t xml:space="preserve"> </w:t>
      </w:r>
    </w:p>
    <w:p>
      <w:pPr>
        <w:rPr>
          <w:kern w:val="2"/>
        </w:rPr>
      </w:pPr>
      <w:r>
        <w:rPr>
          <w:rFonts w:hint="eastAsia"/>
          <w:color w:val="000000"/>
          <w:kern w:val="2"/>
        </w:rPr>
        <w:t>域名后缀一般分为国际域名和国内域名。原则上来讲，域名后缀都有严格的定义，但在实际使用时可以不必严格遵守。目前最常见的域名后缀有</w:t>
      </w:r>
      <w:r>
        <w:rPr>
          <w:color w:val="000000"/>
          <w:kern w:val="2"/>
        </w:rPr>
        <w:t>.com</w:t>
      </w:r>
      <w:r>
        <w:rPr>
          <w:rFonts w:hint="eastAsia"/>
          <w:color w:val="000000"/>
          <w:kern w:val="2"/>
        </w:rPr>
        <w:t>（商业组织）、</w:t>
      </w:r>
      <w:r>
        <w:rPr>
          <w:color w:val="000000"/>
          <w:kern w:val="2"/>
        </w:rPr>
        <w:t>.org</w:t>
      </w:r>
      <w:r>
        <w:rPr>
          <w:rFonts w:hint="eastAsia"/>
          <w:color w:val="000000"/>
          <w:kern w:val="2"/>
        </w:rPr>
        <w:t>（非营利组织）、</w:t>
      </w:r>
      <w:r>
        <w:rPr>
          <w:color w:val="000000"/>
          <w:kern w:val="2"/>
        </w:rPr>
        <w:t>.gov</w:t>
      </w:r>
      <w:r>
        <w:rPr>
          <w:rFonts w:hint="eastAsia"/>
          <w:color w:val="000000"/>
          <w:kern w:val="2"/>
        </w:rPr>
        <w:t>（政府部门）、</w:t>
      </w:r>
      <w:r>
        <w:rPr>
          <w:color w:val="000000"/>
          <w:kern w:val="2"/>
        </w:rPr>
        <w:t>.net</w:t>
      </w:r>
      <w:r>
        <w:rPr>
          <w:rFonts w:hint="eastAsia"/>
          <w:color w:val="000000"/>
          <w:kern w:val="2"/>
        </w:rPr>
        <w:t>（网络服务商）、</w:t>
      </w:r>
      <w:r>
        <w:rPr>
          <w:color w:val="000000"/>
          <w:kern w:val="2"/>
        </w:rPr>
        <w:t>.edu</w:t>
      </w:r>
      <w:r>
        <w:rPr>
          <w:rFonts w:hint="eastAsia"/>
          <w:color w:val="000000"/>
          <w:kern w:val="2"/>
        </w:rPr>
        <w:t>（教研机构）、</w:t>
      </w:r>
      <w:r>
        <w:rPr>
          <w:color w:val="000000"/>
          <w:kern w:val="2"/>
        </w:rPr>
        <w:t>.pub</w:t>
      </w:r>
      <w:r>
        <w:rPr>
          <w:rFonts w:hint="eastAsia"/>
          <w:color w:val="000000"/>
          <w:kern w:val="2"/>
        </w:rPr>
        <w:t>（公共大众）、</w:t>
      </w:r>
      <w:r>
        <w:rPr>
          <w:color w:val="000000"/>
          <w:kern w:val="2"/>
        </w:rPr>
        <w:t>.cn</w:t>
      </w:r>
      <w:r>
        <w:rPr>
          <w:rFonts w:hint="eastAsia"/>
          <w:color w:val="000000"/>
          <w:kern w:val="2"/>
        </w:rPr>
        <w:t>（中国国家顶级域名）等。</w:t>
      </w:r>
    </w:p>
    <w:p>
      <w:pPr>
        <w:rPr>
          <w:kern w:val="2"/>
        </w:rPr>
      </w:pPr>
      <w:r>
        <w:rPr>
          <w:rFonts w:hint="eastAsia"/>
          <w:kern w:val="2"/>
        </w:rPr>
        <w:t>当今世界的信息化程度越来越高，大数据、云计算、物联网、人工智能等新技术不断涌现，全球网民的数量据说也超过了</w:t>
      </w:r>
      <w:r>
        <w:rPr>
          <w:kern w:val="2"/>
        </w:rPr>
        <w:t>35</w:t>
      </w:r>
      <w:r>
        <w:rPr>
          <w:rFonts w:hint="eastAsia"/>
          <w:kern w:val="2"/>
        </w:rPr>
        <w:t>亿，而且每年还在以</w:t>
      </w:r>
      <w:r>
        <w:rPr>
          <w:kern w:val="2"/>
        </w:rPr>
        <w:t>10%</w:t>
      </w:r>
      <w:r>
        <w:rPr>
          <w:rFonts w:hint="eastAsia"/>
          <w:kern w:val="2"/>
        </w:rPr>
        <w:t>的速度迅速增长。这些因素导致互联网中的域名数量进一步激增，被访问的频率也进一步加大。假设全球网民每人每天只访问一个网站域名，而且只访问一次，也会产生</w:t>
      </w:r>
      <w:r>
        <w:rPr>
          <w:kern w:val="2"/>
        </w:rPr>
        <w:t>35</w:t>
      </w:r>
      <w:r>
        <w:rPr>
          <w:rFonts w:hint="eastAsia"/>
          <w:kern w:val="2"/>
        </w:rPr>
        <w:t>亿次的查询请求，如此庞大的请求数量肯定无法被某一台服务器全部处理掉。</w:t>
      </w:r>
      <w:r>
        <w:rPr>
          <w:kern w:val="2"/>
        </w:rPr>
        <w:t>DNS</w:t>
      </w:r>
      <w:r>
        <w:rPr>
          <w:rFonts w:hint="eastAsia"/>
          <w:kern w:val="2"/>
        </w:rPr>
        <w:t>技术作为互联网基础设施中重要的一环，为了为网民提供不间断、稳定且快速的域名查询服务，保证互联网的正常运转，提供了下面三种类型的服务器。</w:t>
      </w:r>
    </w:p>
    <w:p>
      <w:pPr>
        <w:pStyle w:val="34"/>
        <w:ind w:left="704" w:hanging="304"/>
        <w:rPr>
          <w:kern w:val="2"/>
        </w:rPr>
      </w:pPr>
      <w:r>
        <w:rPr>
          <w:kern w:val="2"/>
        </w:rPr>
        <w:sym w:font="Wingdings" w:char="00D8"/>
      </w:r>
      <w:r>
        <w:rPr>
          <w:kern w:val="2"/>
        </w:rPr>
        <w:tab/>
      </w:r>
      <w:r>
        <w:rPr>
          <w:rStyle w:val="18"/>
          <w:rFonts w:hint="eastAsia"/>
          <w:kern w:val="2"/>
        </w:rPr>
        <w:t>主服务器</w:t>
      </w:r>
      <w:r>
        <w:rPr>
          <w:rFonts w:hint="eastAsia"/>
          <w:color w:val="000000"/>
          <w:kern w:val="2"/>
          <w:szCs w:val="21"/>
        </w:rPr>
        <w:t>：在特定区域内具有唯一性，负责维护该区域内的域名与</w:t>
      </w:r>
      <w:r>
        <w:rPr>
          <w:color w:val="000000"/>
          <w:kern w:val="2"/>
          <w:szCs w:val="21"/>
        </w:rPr>
        <w:t>IP</w:t>
      </w:r>
      <w:r>
        <w:rPr>
          <w:rFonts w:hint="eastAsia"/>
          <w:color w:val="000000"/>
          <w:kern w:val="2"/>
          <w:szCs w:val="21"/>
        </w:rPr>
        <w:t>地址之间的对应关系。</w:t>
      </w:r>
    </w:p>
    <w:p>
      <w:pPr>
        <w:pStyle w:val="34"/>
        <w:ind w:left="704" w:hanging="304"/>
        <w:rPr>
          <w:kern w:val="2"/>
        </w:rPr>
      </w:pPr>
      <w:r>
        <w:rPr>
          <w:kern w:val="2"/>
        </w:rPr>
        <w:sym w:font="Wingdings" w:char="00D8"/>
      </w:r>
      <w:r>
        <w:rPr>
          <w:kern w:val="2"/>
        </w:rPr>
        <w:tab/>
      </w:r>
      <w:r>
        <w:rPr>
          <w:rStyle w:val="18"/>
          <w:rFonts w:hint="eastAsia"/>
          <w:kern w:val="2"/>
        </w:rPr>
        <w:t>从服务器</w:t>
      </w:r>
      <w:r>
        <w:rPr>
          <w:rFonts w:hint="eastAsia"/>
          <w:color w:val="000000"/>
          <w:kern w:val="2"/>
          <w:szCs w:val="21"/>
        </w:rPr>
        <w:t>：从主服务器中获得域名与</w:t>
      </w:r>
      <w:r>
        <w:rPr>
          <w:color w:val="000000"/>
          <w:kern w:val="2"/>
          <w:szCs w:val="21"/>
        </w:rPr>
        <w:t>IP</w:t>
      </w:r>
      <w:r>
        <w:rPr>
          <w:rFonts w:hint="eastAsia"/>
          <w:color w:val="000000"/>
          <w:kern w:val="2"/>
          <w:szCs w:val="21"/>
        </w:rPr>
        <w:t>地址的对应关系并进行维护，以防主服务器宕机等情况。</w:t>
      </w:r>
    </w:p>
    <w:p>
      <w:pPr>
        <w:pStyle w:val="34"/>
        <w:ind w:left="704" w:hanging="304"/>
        <w:rPr>
          <w:spacing w:val="6"/>
          <w:kern w:val="2"/>
        </w:rPr>
      </w:pPr>
      <w:r>
        <w:rPr>
          <w:kern w:val="2"/>
        </w:rPr>
        <w:sym w:font="Wingdings" w:char="00D8"/>
      </w:r>
      <w:r>
        <w:rPr>
          <w:kern w:val="2"/>
        </w:rPr>
        <w:tab/>
      </w:r>
      <w:r>
        <w:rPr>
          <w:rStyle w:val="18"/>
          <w:rFonts w:hint="eastAsia"/>
          <w:kern w:val="2"/>
        </w:rPr>
        <w:t>缓存服务器</w:t>
      </w:r>
      <w:r>
        <w:rPr>
          <w:rFonts w:hint="eastAsia"/>
          <w:color w:val="000000"/>
          <w:spacing w:val="6"/>
          <w:kern w:val="2"/>
          <w:szCs w:val="21"/>
        </w:rPr>
        <w:t>：通过向其他域名解析服务器查询获得域名与</w:t>
      </w:r>
      <w:r>
        <w:rPr>
          <w:color w:val="000000"/>
          <w:spacing w:val="6"/>
          <w:kern w:val="2"/>
          <w:szCs w:val="21"/>
        </w:rPr>
        <w:t>IP</w:t>
      </w:r>
      <w:r>
        <w:rPr>
          <w:rFonts w:hint="eastAsia"/>
          <w:color w:val="000000"/>
          <w:spacing w:val="6"/>
          <w:kern w:val="2"/>
        </w:rPr>
        <w:t>地址的对应关系，并将经常查询的域名信息保存到服务器本地，以此来提高重复查询时的效率。</w:t>
      </w:r>
    </w:p>
    <w:p>
      <w:pPr>
        <w:rPr>
          <w:kern w:val="2"/>
        </w:rPr>
      </w:pPr>
      <w:r>
        <w:rPr>
          <w:rFonts w:hint="eastAsia"/>
          <w:color w:val="000000"/>
          <w:kern w:val="2"/>
          <w:szCs w:val="21"/>
        </w:rPr>
        <w:t>简单来说，主服务器是用于管理域名和</w:t>
      </w:r>
      <w:r>
        <w:rPr>
          <w:color w:val="000000"/>
          <w:kern w:val="2"/>
          <w:szCs w:val="21"/>
        </w:rPr>
        <w:t>IP</w:t>
      </w:r>
      <w:r>
        <w:rPr>
          <w:rFonts w:hint="eastAsia"/>
          <w:color w:val="000000"/>
          <w:kern w:val="2"/>
          <w:szCs w:val="21"/>
        </w:rPr>
        <w:t>地址对应关系的真正服务器，从服务器帮助主服务器“打下手”，分散部署在各个国家、省市或地区，以便让用户就近查询域名，从而减轻主服务器的负载压力。缓存服务器不太常用，一般部署在企业内网的网关位置，用于加速用户的域名查询请求。</w:t>
      </w:r>
    </w:p>
    <w:p>
      <w:pPr>
        <w:rPr>
          <w:kern w:val="2"/>
        </w:rPr>
      </w:pPr>
      <w:r>
        <w:rPr>
          <w:kern w:val="2"/>
        </w:rPr>
        <w:t>DNS</w:t>
      </w:r>
      <w:r>
        <w:rPr>
          <w:rFonts w:hint="eastAsia"/>
          <w:kern w:val="2"/>
        </w:rPr>
        <w:t>域名解析服务采用分布式的数据结构来存放海量的“区域数据”信息，在执行用户发起的域名查询请求时，具有递归查询和迭代查询两种方式。所谓递归查询，是指</w:t>
      </w:r>
      <w:r>
        <w:rPr>
          <w:kern w:val="2"/>
        </w:rPr>
        <w:t>DNS</w:t>
      </w:r>
      <w:r>
        <w:rPr>
          <w:rFonts w:hint="eastAsia"/>
          <w:kern w:val="2"/>
        </w:rPr>
        <w:t>服务器在收到用户发起的请求时，必须向用户返回一个准确的查询结果。如果</w:t>
      </w:r>
      <w:r>
        <w:rPr>
          <w:kern w:val="2"/>
        </w:rPr>
        <w:t>DNS</w:t>
      </w:r>
      <w:r>
        <w:rPr>
          <w:rFonts w:hint="eastAsia"/>
          <w:kern w:val="2"/>
        </w:rPr>
        <w:t>服务器本地没有存储与之对应的信息，则该服务器需要询问其他服务器，并将返回的查询结果提交给用户。而迭代查询则是指，</w:t>
      </w:r>
      <w:r>
        <w:rPr>
          <w:kern w:val="2"/>
        </w:rPr>
        <w:t>DNS</w:t>
      </w:r>
      <w:r>
        <w:rPr>
          <w:rFonts w:hint="eastAsia"/>
          <w:kern w:val="2"/>
        </w:rPr>
        <w:t>服务器在收到用户发起的请求时，并不直接回复查询结果，而是告诉另一台</w:t>
      </w:r>
      <w:r>
        <w:rPr>
          <w:kern w:val="2"/>
        </w:rPr>
        <w:t>DNS</w:t>
      </w:r>
      <w:r>
        <w:rPr>
          <w:rFonts w:hint="eastAsia"/>
          <w:kern w:val="2"/>
        </w:rPr>
        <w:t>服务器的地址，用户再向这台</w:t>
      </w:r>
      <w:r>
        <w:rPr>
          <w:kern w:val="2"/>
        </w:rPr>
        <w:t>DNS</w:t>
      </w:r>
      <w:r>
        <w:rPr>
          <w:rFonts w:hint="eastAsia"/>
          <w:kern w:val="2"/>
        </w:rPr>
        <w:t>服务器提交请求，这样依次反复，直到返回查询结果。</w:t>
      </w:r>
    </w:p>
    <w:p>
      <w:pPr>
        <w:rPr>
          <w:kern w:val="2"/>
        </w:rPr>
      </w:pPr>
      <w:r>
        <w:rPr>
          <w:rFonts w:hint="eastAsia"/>
          <w:kern w:val="2"/>
        </w:rPr>
        <w:t>由此可见，当用户向就近的一台</w:t>
      </w:r>
      <w:r>
        <w:rPr>
          <w:kern w:val="2"/>
        </w:rPr>
        <w:t>DNS</w:t>
      </w:r>
      <w:r>
        <w:rPr>
          <w:rFonts w:hint="eastAsia"/>
          <w:kern w:val="2"/>
        </w:rPr>
        <w:t>服务器发起对某个域名的查询请求之后（这里以</w:t>
      </w:r>
      <w:r>
        <w:fldChar w:fldCharType="begin"/>
      </w:r>
      <w:r>
        <w:instrText xml:space="preserve"> HYPERLINK "http://www.linuxprobe.com" </w:instrText>
      </w:r>
      <w:r>
        <w:fldChar w:fldCharType="separate"/>
      </w:r>
      <w:r>
        <w:rPr>
          <w:kern w:val="2"/>
        </w:rPr>
        <w:t>www.linuxprobe.com</w:t>
      </w:r>
      <w:r>
        <w:rPr>
          <w:kern w:val="2"/>
        </w:rPr>
        <w:fldChar w:fldCharType="end"/>
      </w:r>
      <w:r>
        <w:rPr>
          <w:rFonts w:hint="eastAsia"/>
          <w:kern w:val="2"/>
        </w:rPr>
        <w:t>为例），其查询流程大致如图</w:t>
      </w:r>
      <w:r>
        <w:rPr>
          <w:kern w:val="2"/>
        </w:rPr>
        <w:t>13-2</w:t>
      </w:r>
      <w:r>
        <w:rPr>
          <w:rFonts w:hint="eastAsia"/>
          <w:kern w:val="2"/>
        </w:rPr>
        <w:t>所示。</w:t>
      </w:r>
    </w:p>
    <w:p>
      <w:pPr>
        <w:pStyle w:val="32"/>
        <w:spacing w:before="280"/>
        <w:rPr>
          <w:kern w:val="2"/>
        </w:rPr>
      </w:pPr>
      <w:r>
        <w:rPr>
          <w:color w:val="000000"/>
          <w:kern w:val="2"/>
          <w:szCs w:val="21"/>
        </w:rPr>
        <w:drawing>
          <wp:inline distT="0" distB="0" distL="0" distR="0">
            <wp:extent cx="4998720" cy="2247900"/>
            <wp:effectExtent l="0" t="0" r="0" b="0"/>
            <wp:docPr id="164" name="图片 164"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30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998720" cy="22479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13-2  </w:t>
      </w:r>
      <w:r>
        <w:rPr>
          <w:rFonts w:hint="eastAsia"/>
          <w:color w:val="000000"/>
          <w:kern w:val="2"/>
          <w:szCs w:val="21"/>
        </w:rPr>
        <w:t>向</w:t>
      </w:r>
      <w:r>
        <w:rPr>
          <w:color w:val="000000"/>
          <w:kern w:val="2"/>
          <w:szCs w:val="21"/>
        </w:rPr>
        <w:t>DNS</w:t>
      </w:r>
      <w:r>
        <w:rPr>
          <w:rFonts w:hint="eastAsia"/>
          <w:color w:val="000000"/>
          <w:kern w:val="2"/>
          <w:szCs w:val="21"/>
        </w:rPr>
        <w:t>服务器发起域名查询请求的流程</w:t>
      </w:r>
    </w:p>
    <w:p>
      <w:pPr>
        <w:rPr>
          <w:kern w:val="2"/>
        </w:rPr>
      </w:pPr>
      <w:r>
        <w:rPr>
          <w:rFonts w:hint="eastAsia"/>
          <w:color w:val="000000"/>
          <w:kern w:val="2"/>
          <w:szCs w:val="21"/>
        </w:rPr>
        <w:t>当用户向网络指定的</w:t>
      </w:r>
      <w:r>
        <w:rPr>
          <w:color w:val="000000"/>
          <w:kern w:val="2"/>
          <w:szCs w:val="21"/>
        </w:rPr>
        <w:t>DNS</w:t>
      </w:r>
      <w:r>
        <w:rPr>
          <w:rFonts w:hint="eastAsia"/>
          <w:color w:val="000000"/>
          <w:kern w:val="2"/>
          <w:szCs w:val="21"/>
        </w:rPr>
        <w:t>服务器发起一个域名请求时，通常情况下会有本地由此</w:t>
      </w:r>
      <w:r>
        <w:rPr>
          <w:color w:val="000000"/>
          <w:kern w:val="2"/>
          <w:szCs w:val="21"/>
        </w:rPr>
        <w:t>DNS</w:t>
      </w:r>
      <w:r>
        <w:rPr>
          <w:rFonts w:hint="eastAsia"/>
          <w:color w:val="000000"/>
          <w:kern w:val="2"/>
          <w:szCs w:val="21"/>
        </w:rPr>
        <w:t>服务器向上级的</w:t>
      </w:r>
      <w:r>
        <w:rPr>
          <w:color w:val="000000"/>
          <w:kern w:val="2"/>
          <w:szCs w:val="21"/>
        </w:rPr>
        <w:t>DNS</w:t>
      </w:r>
      <w:r>
        <w:rPr>
          <w:rFonts w:hint="eastAsia"/>
          <w:color w:val="000000"/>
          <w:kern w:val="2"/>
          <w:szCs w:val="21"/>
        </w:rPr>
        <w:t>服务器发送迭代查询请求；如果该</w:t>
      </w:r>
      <w:r>
        <w:rPr>
          <w:color w:val="000000"/>
          <w:kern w:val="2"/>
          <w:szCs w:val="21"/>
        </w:rPr>
        <w:t>DNS</w:t>
      </w:r>
      <w:r>
        <w:rPr>
          <w:rFonts w:hint="eastAsia"/>
          <w:color w:val="000000"/>
          <w:kern w:val="2"/>
          <w:szCs w:val="21"/>
        </w:rPr>
        <w:t>服务器没有要查询的信息，则会进一步向上级</w:t>
      </w:r>
      <w:r>
        <w:rPr>
          <w:color w:val="000000"/>
          <w:kern w:val="2"/>
          <w:szCs w:val="21"/>
        </w:rPr>
        <w:t>DNS</w:t>
      </w:r>
      <w:r>
        <w:rPr>
          <w:rFonts w:hint="eastAsia"/>
          <w:color w:val="000000"/>
          <w:kern w:val="2"/>
          <w:szCs w:val="21"/>
        </w:rPr>
        <w:t>服务器发送迭代查询请求，直到获得准确的查询结果为止。其中最高级、最权威的根</w:t>
      </w:r>
      <w:r>
        <w:rPr>
          <w:color w:val="000000"/>
          <w:kern w:val="2"/>
          <w:szCs w:val="21"/>
        </w:rPr>
        <w:t>DNS</w:t>
      </w:r>
      <w:r>
        <w:rPr>
          <w:rFonts w:hint="eastAsia"/>
          <w:color w:val="000000"/>
          <w:kern w:val="2"/>
          <w:szCs w:val="21"/>
        </w:rPr>
        <w:t>服务器总共有</w:t>
      </w:r>
      <w:r>
        <w:rPr>
          <w:color w:val="000000"/>
          <w:kern w:val="2"/>
          <w:szCs w:val="21"/>
        </w:rPr>
        <w:t>13</w:t>
      </w:r>
      <w:r>
        <w:rPr>
          <w:rFonts w:hint="eastAsia"/>
          <w:color w:val="000000"/>
          <w:kern w:val="2"/>
          <w:szCs w:val="21"/>
        </w:rPr>
        <w:t>台，分布在世界各地，其管理单位、具体的地理位置，以及</w:t>
      </w:r>
      <w:r>
        <w:rPr>
          <w:color w:val="000000"/>
          <w:kern w:val="2"/>
          <w:szCs w:val="21"/>
        </w:rPr>
        <w:t>IP</w:t>
      </w:r>
      <w:r>
        <w:rPr>
          <w:rFonts w:hint="eastAsia"/>
          <w:color w:val="000000"/>
          <w:kern w:val="2"/>
          <w:szCs w:val="21"/>
        </w:rPr>
        <w:t>地址如表</w:t>
      </w:r>
      <w:r>
        <w:rPr>
          <w:color w:val="000000"/>
          <w:kern w:val="2"/>
          <w:szCs w:val="21"/>
        </w:rPr>
        <w:t>13-1</w:t>
      </w:r>
      <w:r>
        <w:rPr>
          <w:rFonts w:hint="eastAsia"/>
          <w:color w:val="000000"/>
          <w:kern w:val="2"/>
          <w:szCs w:val="21"/>
        </w:rPr>
        <w:t>所示。</w:t>
      </w:r>
    </w:p>
    <w:p>
      <w:pPr>
        <w:pStyle w:val="27"/>
        <w:rPr>
          <w:kern w:val="2"/>
        </w:rPr>
      </w:pPr>
      <w:r>
        <w:rPr>
          <w:rFonts w:hint="eastAsia"/>
          <w:kern w:val="2"/>
        </w:rPr>
        <w:t>表</w:t>
      </w:r>
      <w:r>
        <w:rPr>
          <w:kern w:val="2"/>
        </w:rPr>
        <w:t>13-1</w:t>
      </w:r>
      <w:r>
        <w:rPr>
          <w:kern w:val="2"/>
        </w:rPr>
        <w:tab/>
      </w:r>
      <w:r>
        <w:rPr>
          <w:kern w:val="2"/>
        </w:rPr>
        <w:t>13</w:t>
      </w:r>
      <w:r>
        <w:rPr>
          <w:rFonts w:hint="eastAsia"/>
          <w:kern w:val="2"/>
        </w:rPr>
        <w:t>台根</w:t>
      </w:r>
      <w:r>
        <w:rPr>
          <w:kern w:val="2"/>
        </w:rPr>
        <w:t>DNS</w:t>
      </w:r>
      <w:r>
        <w:rPr>
          <w:rFonts w:hint="eastAsia"/>
          <w:kern w:val="2"/>
        </w:rPr>
        <w:t>服务器的具体信息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593"/>
        <w:gridCol w:w="2446"/>
        <w:gridCol w:w="1928"/>
        <w:gridCol w:w="209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名称</w:t>
            </w:r>
          </w:p>
        </w:tc>
        <w:tc>
          <w:tcPr>
            <w:tcW w:w="244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管理单位</w:t>
            </w:r>
          </w:p>
        </w:tc>
        <w:tc>
          <w:tcPr>
            <w:tcW w:w="192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地理位置</w:t>
            </w:r>
          </w:p>
        </w:tc>
        <w:tc>
          <w:tcPr>
            <w:tcW w:w="2094"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tcBorders>
              <w:top w:val="single" w:color="000000" w:sz="4" w:space="0"/>
            </w:tcBorders>
            <w:vAlign w:val="center"/>
          </w:tcPr>
          <w:p>
            <w:pPr>
              <w:pStyle w:val="28"/>
              <w:rPr>
                <w:kern w:val="2"/>
              </w:rPr>
            </w:pPr>
            <w:r>
              <w:rPr>
                <w:kern w:val="2"/>
              </w:rPr>
              <w:t>A</w:t>
            </w:r>
          </w:p>
        </w:tc>
        <w:tc>
          <w:tcPr>
            <w:tcW w:w="2446" w:type="dxa"/>
            <w:tcBorders>
              <w:top w:val="single" w:color="000000" w:sz="4" w:space="0"/>
            </w:tcBorders>
            <w:vAlign w:val="center"/>
          </w:tcPr>
          <w:p>
            <w:pPr>
              <w:pStyle w:val="28"/>
              <w:rPr>
                <w:kern w:val="2"/>
              </w:rPr>
            </w:pPr>
            <w:r>
              <w:rPr>
                <w:kern w:val="2"/>
              </w:rPr>
              <w:t>INTERNIC.NET</w:t>
            </w:r>
          </w:p>
        </w:tc>
        <w:tc>
          <w:tcPr>
            <w:tcW w:w="1928" w:type="dxa"/>
            <w:tcBorders>
              <w:top w:val="single" w:color="000000" w:sz="4" w:space="0"/>
            </w:tcBorders>
            <w:vAlign w:val="center"/>
          </w:tcPr>
          <w:p>
            <w:pPr>
              <w:pStyle w:val="28"/>
              <w:rPr>
                <w:kern w:val="2"/>
              </w:rPr>
            </w:pPr>
            <w:r>
              <w:rPr>
                <w:rFonts w:hint="eastAsia"/>
                <w:kern w:val="2"/>
              </w:rPr>
              <w:t>美国弗吉尼亚州</w:t>
            </w:r>
          </w:p>
        </w:tc>
        <w:tc>
          <w:tcPr>
            <w:tcW w:w="2094" w:type="dxa"/>
            <w:tcBorders>
              <w:top w:val="single" w:color="000000" w:sz="4" w:space="0"/>
            </w:tcBorders>
            <w:vAlign w:val="center"/>
          </w:tcPr>
          <w:p>
            <w:pPr>
              <w:pStyle w:val="28"/>
              <w:rPr>
                <w:kern w:val="2"/>
              </w:rPr>
            </w:pPr>
            <w:r>
              <w:rPr>
                <w:kern w:val="2"/>
              </w:rPr>
              <w:t>198.41.0.4</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B</w:t>
            </w:r>
          </w:p>
        </w:tc>
        <w:tc>
          <w:tcPr>
            <w:tcW w:w="2446" w:type="dxa"/>
            <w:vAlign w:val="center"/>
          </w:tcPr>
          <w:p>
            <w:pPr>
              <w:pStyle w:val="28"/>
              <w:rPr>
                <w:kern w:val="2"/>
              </w:rPr>
            </w:pPr>
            <w:r>
              <w:rPr>
                <w:rFonts w:hint="eastAsia"/>
                <w:kern w:val="2"/>
              </w:rPr>
              <w:t>美国信息科学研究所</w:t>
            </w:r>
          </w:p>
        </w:tc>
        <w:tc>
          <w:tcPr>
            <w:tcW w:w="1928" w:type="dxa"/>
            <w:vAlign w:val="center"/>
          </w:tcPr>
          <w:p>
            <w:pPr>
              <w:pStyle w:val="28"/>
              <w:rPr>
                <w:kern w:val="2"/>
              </w:rPr>
            </w:pPr>
            <w:r>
              <w:rPr>
                <w:rFonts w:hint="eastAsia"/>
                <w:kern w:val="2"/>
              </w:rPr>
              <w:t>美国加利福尼亚州</w:t>
            </w:r>
          </w:p>
        </w:tc>
        <w:tc>
          <w:tcPr>
            <w:tcW w:w="2094" w:type="dxa"/>
            <w:vAlign w:val="center"/>
          </w:tcPr>
          <w:p>
            <w:pPr>
              <w:pStyle w:val="28"/>
              <w:rPr>
                <w:kern w:val="2"/>
              </w:rPr>
            </w:pPr>
            <w:r>
              <w:rPr>
                <w:kern w:val="2"/>
              </w:rPr>
              <w:t>128.9.0.107</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C</w:t>
            </w:r>
          </w:p>
        </w:tc>
        <w:tc>
          <w:tcPr>
            <w:tcW w:w="2446" w:type="dxa"/>
            <w:vAlign w:val="center"/>
          </w:tcPr>
          <w:p>
            <w:pPr>
              <w:pStyle w:val="28"/>
              <w:rPr>
                <w:kern w:val="2"/>
              </w:rPr>
            </w:pPr>
            <w:r>
              <w:rPr>
                <w:kern w:val="2"/>
              </w:rPr>
              <w:t>PSINet</w:t>
            </w:r>
            <w:r>
              <w:rPr>
                <w:rFonts w:hint="eastAsia"/>
                <w:kern w:val="2"/>
              </w:rPr>
              <w:t>公司</w:t>
            </w:r>
          </w:p>
        </w:tc>
        <w:tc>
          <w:tcPr>
            <w:tcW w:w="1928" w:type="dxa"/>
            <w:vAlign w:val="center"/>
          </w:tcPr>
          <w:p>
            <w:pPr>
              <w:pStyle w:val="28"/>
              <w:rPr>
                <w:kern w:val="2"/>
              </w:rPr>
            </w:pPr>
            <w:r>
              <w:rPr>
                <w:rFonts w:hint="eastAsia"/>
                <w:kern w:val="2"/>
              </w:rPr>
              <w:t>美国弗吉尼亚州</w:t>
            </w:r>
          </w:p>
        </w:tc>
        <w:tc>
          <w:tcPr>
            <w:tcW w:w="2094" w:type="dxa"/>
            <w:vAlign w:val="center"/>
          </w:tcPr>
          <w:p>
            <w:pPr>
              <w:pStyle w:val="28"/>
              <w:rPr>
                <w:kern w:val="2"/>
              </w:rPr>
            </w:pPr>
            <w:r>
              <w:rPr>
                <w:kern w:val="2"/>
              </w:rPr>
              <w:t>192.33.4.12</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D</w:t>
            </w:r>
          </w:p>
        </w:tc>
        <w:tc>
          <w:tcPr>
            <w:tcW w:w="2446" w:type="dxa"/>
            <w:vAlign w:val="center"/>
          </w:tcPr>
          <w:p>
            <w:pPr>
              <w:pStyle w:val="28"/>
              <w:rPr>
                <w:kern w:val="2"/>
              </w:rPr>
            </w:pPr>
            <w:r>
              <w:rPr>
                <w:rFonts w:hint="eastAsia"/>
                <w:kern w:val="2"/>
              </w:rPr>
              <w:t>马里兰大学</w:t>
            </w:r>
          </w:p>
        </w:tc>
        <w:tc>
          <w:tcPr>
            <w:tcW w:w="1928" w:type="dxa"/>
            <w:vAlign w:val="center"/>
          </w:tcPr>
          <w:p>
            <w:pPr>
              <w:pStyle w:val="28"/>
              <w:rPr>
                <w:kern w:val="2"/>
              </w:rPr>
            </w:pPr>
            <w:r>
              <w:rPr>
                <w:rFonts w:hint="eastAsia"/>
                <w:kern w:val="2"/>
              </w:rPr>
              <w:t>美国马里兰州</w:t>
            </w:r>
          </w:p>
        </w:tc>
        <w:tc>
          <w:tcPr>
            <w:tcW w:w="2094" w:type="dxa"/>
            <w:vAlign w:val="center"/>
          </w:tcPr>
          <w:p>
            <w:pPr>
              <w:pStyle w:val="28"/>
              <w:rPr>
                <w:kern w:val="2"/>
              </w:rPr>
            </w:pPr>
            <w:r>
              <w:rPr>
                <w:kern w:val="2"/>
              </w:rPr>
              <w:t>128.8.10.90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E</w:t>
            </w:r>
          </w:p>
        </w:tc>
        <w:tc>
          <w:tcPr>
            <w:tcW w:w="2446" w:type="dxa"/>
            <w:vAlign w:val="center"/>
          </w:tcPr>
          <w:p>
            <w:pPr>
              <w:pStyle w:val="28"/>
              <w:rPr>
                <w:kern w:val="2"/>
              </w:rPr>
            </w:pPr>
            <w:r>
              <w:rPr>
                <w:rFonts w:hint="eastAsia"/>
                <w:kern w:val="2"/>
              </w:rPr>
              <w:t>美国航空航天管理局</w:t>
            </w:r>
          </w:p>
        </w:tc>
        <w:tc>
          <w:tcPr>
            <w:tcW w:w="1928" w:type="dxa"/>
            <w:vAlign w:val="center"/>
          </w:tcPr>
          <w:p>
            <w:pPr>
              <w:pStyle w:val="28"/>
              <w:rPr>
                <w:kern w:val="2"/>
              </w:rPr>
            </w:pPr>
            <w:r>
              <w:rPr>
                <w:rFonts w:hint="eastAsia"/>
                <w:kern w:val="2"/>
              </w:rPr>
              <w:t>美国加利福尼亚州</w:t>
            </w:r>
          </w:p>
        </w:tc>
        <w:tc>
          <w:tcPr>
            <w:tcW w:w="2094" w:type="dxa"/>
            <w:vAlign w:val="center"/>
          </w:tcPr>
          <w:p>
            <w:pPr>
              <w:pStyle w:val="28"/>
              <w:rPr>
                <w:kern w:val="2"/>
              </w:rPr>
            </w:pPr>
            <w:r>
              <w:rPr>
                <w:kern w:val="2"/>
              </w:rPr>
              <w:t>192.203.230.10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F</w:t>
            </w:r>
          </w:p>
        </w:tc>
        <w:tc>
          <w:tcPr>
            <w:tcW w:w="2446" w:type="dxa"/>
            <w:vAlign w:val="center"/>
          </w:tcPr>
          <w:p>
            <w:pPr>
              <w:pStyle w:val="28"/>
              <w:rPr>
                <w:kern w:val="2"/>
              </w:rPr>
            </w:pPr>
            <w:r>
              <w:rPr>
                <w:rFonts w:hint="eastAsia"/>
                <w:kern w:val="2"/>
              </w:rPr>
              <w:t>因特网软件联盟</w:t>
            </w:r>
          </w:p>
        </w:tc>
        <w:tc>
          <w:tcPr>
            <w:tcW w:w="1928" w:type="dxa"/>
            <w:vAlign w:val="center"/>
          </w:tcPr>
          <w:p>
            <w:pPr>
              <w:pStyle w:val="28"/>
              <w:rPr>
                <w:kern w:val="2"/>
              </w:rPr>
            </w:pPr>
            <w:r>
              <w:rPr>
                <w:rFonts w:hint="eastAsia"/>
                <w:kern w:val="2"/>
              </w:rPr>
              <w:t>美国加利福尼亚州</w:t>
            </w:r>
          </w:p>
        </w:tc>
        <w:tc>
          <w:tcPr>
            <w:tcW w:w="2094" w:type="dxa"/>
            <w:vAlign w:val="center"/>
          </w:tcPr>
          <w:p>
            <w:pPr>
              <w:pStyle w:val="28"/>
              <w:rPr>
                <w:kern w:val="2"/>
              </w:rPr>
            </w:pPr>
            <w:r>
              <w:rPr>
                <w:kern w:val="2"/>
              </w:rPr>
              <w:t>192.5.5.241</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G</w:t>
            </w:r>
          </w:p>
        </w:tc>
        <w:tc>
          <w:tcPr>
            <w:tcW w:w="2446" w:type="dxa"/>
            <w:vAlign w:val="center"/>
          </w:tcPr>
          <w:p>
            <w:pPr>
              <w:pStyle w:val="28"/>
              <w:rPr>
                <w:kern w:val="2"/>
              </w:rPr>
            </w:pPr>
            <w:r>
              <w:rPr>
                <w:rFonts w:hint="eastAsia"/>
                <w:kern w:val="2"/>
              </w:rPr>
              <w:t>美国国防部网络信息中心</w:t>
            </w:r>
          </w:p>
        </w:tc>
        <w:tc>
          <w:tcPr>
            <w:tcW w:w="1928" w:type="dxa"/>
            <w:vAlign w:val="center"/>
          </w:tcPr>
          <w:p>
            <w:pPr>
              <w:pStyle w:val="28"/>
              <w:rPr>
                <w:kern w:val="2"/>
              </w:rPr>
            </w:pPr>
            <w:r>
              <w:rPr>
                <w:rFonts w:hint="eastAsia"/>
                <w:kern w:val="2"/>
              </w:rPr>
              <w:t>美国弗吉尼亚州</w:t>
            </w:r>
          </w:p>
        </w:tc>
        <w:tc>
          <w:tcPr>
            <w:tcW w:w="2094" w:type="dxa"/>
            <w:vAlign w:val="center"/>
          </w:tcPr>
          <w:p>
            <w:pPr>
              <w:pStyle w:val="28"/>
              <w:rPr>
                <w:kern w:val="2"/>
              </w:rPr>
            </w:pPr>
            <w:r>
              <w:rPr>
                <w:kern w:val="2"/>
              </w:rPr>
              <w:t>192.112.36.4</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H</w:t>
            </w:r>
          </w:p>
        </w:tc>
        <w:tc>
          <w:tcPr>
            <w:tcW w:w="2446" w:type="dxa"/>
            <w:vAlign w:val="center"/>
          </w:tcPr>
          <w:p>
            <w:pPr>
              <w:pStyle w:val="28"/>
              <w:rPr>
                <w:kern w:val="2"/>
              </w:rPr>
            </w:pPr>
            <w:r>
              <w:rPr>
                <w:rFonts w:hint="eastAsia"/>
                <w:kern w:val="2"/>
              </w:rPr>
              <w:t>美国陆军研究所</w:t>
            </w:r>
          </w:p>
        </w:tc>
        <w:tc>
          <w:tcPr>
            <w:tcW w:w="1928" w:type="dxa"/>
            <w:vAlign w:val="center"/>
          </w:tcPr>
          <w:p>
            <w:pPr>
              <w:pStyle w:val="28"/>
              <w:rPr>
                <w:kern w:val="2"/>
              </w:rPr>
            </w:pPr>
            <w:r>
              <w:rPr>
                <w:rFonts w:hint="eastAsia"/>
                <w:kern w:val="2"/>
              </w:rPr>
              <w:t>美国马里兰州</w:t>
            </w:r>
          </w:p>
        </w:tc>
        <w:tc>
          <w:tcPr>
            <w:tcW w:w="2094" w:type="dxa"/>
            <w:vAlign w:val="center"/>
          </w:tcPr>
          <w:p>
            <w:pPr>
              <w:pStyle w:val="28"/>
              <w:rPr>
                <w:kern w:val="2"/>
              </w:rPr>
            </w:pPr>
            <w:r>
              <w:rPr>
                <w:kern w:val="2"/>
              </w:rPr>
              <w:t>128.63.2.53</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I</w:t>
            </w:r>
          </w:p>
        </w:tc>
        <w:tc>
          <w:tcPr>
            <w:tcW w:w="2446" w:type="dxa"/>
            <w:vAlign w:val="center"/>
          </w:tcPr>
          <w:p>
            <w:pPr>
              <w:pStyle w:val="28"/>
              <w:rPr>
                <w:kern w:val="2"/>
              </w:rPr>
            </w:pPr>
            <w:r>
              <w:rPr>
                <w:kern w:val="2"/>
              </w:rPr>
              <w:t>Autonomica</w:t>
            </w:r>
            <w:r>
              <w:rPr>
                <w:rFonts w:hint="eastAsia"/>
                <w:kern w:val="2"/>
              </w:rPr>
              <w:t>公司</w:t>
            </w:r>
          </w:p>
        </w:tc>
        <w:tc>
          <w:tcPr>
            <w:tcW w:w="1928" w:type="dxa"/>
            <w:vAlign w:val="center"/>
          </w:tcPr>
          <w:p>
            <w:pPr>
              <w:pStyle w:val="28"/>
              <w:rPr>
                <w:kern w:val="2"/>
              </w:rPr>
            </w:pPr>
            <w:r>
              <w:rPr>
                <w:rFonts w:hint="eastAsia"/>
                <w:kern w:val="2"/>
              </w:rPr>
              <w:t>瑞典斯德哥尔摩</w:t>
            </w:r>
          </w:p>
        </w:tc>
        <w:tc>
          <w:tcPr>
            <w:tcW w:w="2094" w:type="dxa"/>
            <w:vAlign w:val="center"/>
          </w:tcPr>
          <w:p>
            <w:pPr>
              <w:pStyle w:val="28"/>
              <w:rPr>
                <w:kern w:val="2"/>
              </w:rPr>
            </w:pPr>
            <w:r>
              <w:rPr>
                <w:kern w:val="2"/>
              </w:rPr>
              <w:t>192.36.148.17</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J</w:t>
            </w:r>
          </w:p>
        </w:tc>
        <w:tc>
          <w:tcPr>
            <w:tcW w:w="2446" w:type="dxa"/>
            <w:vAlign w:val="center"/>
          </w:tcPr>
          <w:p>
            <w:pPr>
              <w:pStyle w:val="28"/>
              <w:rPr>
                <w:kern w:val="2"/>
              </w:rPr>
            </w:pPr>
            <w:r>
              <w:rPr>
                <w:kern w:val="2"/>
              </w:rPr>
              <w:t>VeriSign</w:t>
            </w:r>
            <w:r>
              <w:rPr>
                <w:rFonts w:hint="eastAsia"/>
                <w:kern w:val="2"/>
              </w:rPr>
              <w:t>公司</w:t>
            </w:r>
          </w:p>
        </w:tc>
        <w:tc>
          <w:tcPr>
            <w:tcW w:w="1928" w:type="dxa"/>
            <w:vAlign w:val="center"/>
          </w:tcPr>
          <w:p>
            <w:pPr>
              <w:pStyle w:val="28"/>
              <w:rPr>
                <w:kern w:val="2"/>
              </w:rPr>
            </w:pPr>
            <w:r>
              <w:rPr>
                <w:rFonts w:hint="eastAsia"/>
                <w:kern w:val="2"/>
              </w:rPr>
              <w:t>美国弗吉尼亚州</w:t>
            </w:r>
          </w:p>
        </w:tc>
        <w:tc>
          <w:tcPr>
            <w:tcW w:w="2094" w:type="dxa"/>
            <w:vAlign w:val="center"/>
          </w:tcPr>
          <w:p>
            <w:pPr>
              <w:pStyle w:val="28"/>
              <w:rPr>
                <w:kern w:val="2"/>
              </w:rPr>
            </w:pPr>
            <w:r>
              <w:rPr>
                <w:kern w:val="2"/>
              </w:rPr>
              <w:t>192.58.128.30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K</w:t>
            </w:r>
          </w:p>
        </w:tc>
        <w:tc>
          <w:tcPr>
            <w:tcW w:w="2446" w:type="dxa"/>
            <w:vAlign w:val="center"/>
          </w:tcPr>
          <w:p>
            <w:pPr>
              <w:pStyle w:val="28"/>
              <w:rPr>
                <w:kern w:val="2"/>
              </w:rPr>
            </w:pPr>
            <w:r>
              <w:rPr>
                <w:kern w:val="2"/>
              </w:rPr>
              <w:t>RIPE NCC</w:t>
            </w:r>
          </w:p>
        </w:tc>
        <w:tc>
          <w:tcPr>
            <w:tcW w:w="1928" w:type="dxa"/>
            <w:vAlign w:val="center"/>
          </w:tcPr>
          <w:p>
            <w:pPr>
              <w:pStyle w:val="28"/>
              <w:rPr>
                <w:kern w:val="2"/>
              </w:rPr>
            </w:pPr>
            <w:r>
              <w:rPr>
                <w:rFonts w:hint="eastAsia"/>
                <w:kern w:val="2"/>
              </w:rPr>
              <w:t>英国伦敦</w:t>
            </w:r>
          </w:p>
        </w:tc>
        <w:tc>
          <w:tcPr>
            <w:tcW w:w="2094" w:type="dxa"/>
            <w:vAlign w:val="center"/>
          </w:tcPr>
          <w:p>
            <w:pPr>
              <w:pStyle w:val="28"/>
              <w:rPr>
                <w:kern w:val="2"/>
              </w:rPr>
            </w:pPr>
            <w:r>
              <w:rPr>
                <w:kern w:val="2"/>
              </w:rPr>
              <w:t>193.0.14.129</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L</w:t>
            </w:r>
          </w:p>
        </w:tc>
        <w:tc>
          <w:tcPr>
            <w:tcW w:w="2446" w:type="dxa"/>
            <w:vAlign w:val="center"/>
          </w:tcPr>
          <w:p>
            <w:pPr>
              <w:pStyle w:val="28"/>
              <w:rPr>
                <w:kern w:val="2"/>
              </w:rPr>
            </w:pPr>
            <w:r>
              <w:rPr>
                <w:kern w:val="2"/>
              </w:rPr>
              <w:t>IANA</w:t>
            </w:r>
          </w:p>
        </w:tc>
        <w:tc>
          <w:tcPr>
            <w:tcW w:w="1928" w:type="dxa"/>
            <w:vAlign w:val="center"/>
          </w:tcPr>
          <w:p>
            <w:pPr>
              <w:pStyle w:val="28"/>
              <w:rPr>
                <w:kern w:val="2"/>
              </w:rPr>
            </w:pPr>
            <w:r>
              <w:rPr>
                <w:rFonts w:hint="eastAsia"/>
                <w:kern w:val="2"/>
              </w:rPr>
              <w:t>美国弗吉尼亚州</w:t>
            </w:r>
          </w:p>
        </w:tc>
        <w:tc>
          <w:tcPr>
            <w:tcW w:w="2094" w:type="dxa"/>
            <w:vAlign w:val="center"/>
          </w:tcPr>
          <w:p>
            <w:pPr>
              <w:pStyle w:val="28"/>
              <w:rPr>
                <w:kern w:val="2"/>
              </w:rPr>
            </w:pPr>
            <w:r>
              <w:rPr>
                <w:kern w:val="2"/>
              </w:rPr>
              <w:t>199.7.83.42</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593" w:type="dxa"/>
            <w:vAlign w:val="center"/>
          </w:tcPr>
          <w:p>
            <w:pPr>
              <w:pStyle w:val="28"/>
              <w:rPr>
                <w:kern w:val="2"/>
              </w:rPr>
            </w:pPr>
            <w:r>
              <w:rPr>
                <w:kern w:val="2"/>
              </w:rPr>
              <w:t>M</w:t>
            </w:r>
          </w:p>
        </w:tc>
        <w:tc>
          <w:tcPr>
            <w:tcW w:w="2446" w:type="dxa"/>
            <w:vAlign w:val="center"/>
          </w:tcPr>
          <w:p>
            <w:pPr>
              <w:pStyle w:val="28"/>
              <w:rPr>
                <w:kern w:val="2"/>
              </w:rPr>
            </w:pPr>
            <w:r>
              <w:rPr>
                <w:kern w:val="2"/>
              </w:rPr>
              <w:t>WIDE Project</w:t>
            </w:r>
          </w:p>
        </w:tc>
        <w:tc>
          <w:tcPr>
            <w:tcW w:w="1928" w:type="dxa"/>
            <w:vAlign w:val="center"/>
          </w:tcPr>
          <w:p>
            <w:pPr>
              <w:pStyle w:val="28"/>
              <w:rPr>
                <w:kern w:val="2"/>
              </w:rPr>
            </w:pPr>
            <w:r>
              <w:rPr>
                <w:rFonts w:hint="eastAsia"/>
                <w:kern w:val="2"/>
              </w:rPr>
              <w:t>日本东京</w:t>
            </w:r>
          </w:p>
        </w:tc>
        <w:tc>
          <w:tcPr>
            <w:tcW w:w="2094" w:type="dxa"/>
            <w:vAlign w:val="center"/>
          </w:tcPr>
          <w:p>
            <w:pPr>
              <w:pStyle w:val="28"/>
              <w:rPr>
                <w:kern w:val="2"/>
              </w:rPr>
            </w:pPr>
            <w:r>
              <w:rPr>
                <w:kern w:val="2"/>
              </w:rPr>
              <w:t>202.12.27.33</w:t>
            </w:r>
          </w:p>
        </w:tc>
      </w:tr>
    </w:tbl>
    <w:p>
      <w:pPr>
        <w:pStyle w:val="3"/>
        <w:jc w:val="both"/>
        <w:rPr>
          <w:kern w:val="2"/>
        </w:rPr>
      </w:pPr>
      <w:r>
        <w:rPr>
          <w:kern w:val="2"/>
        </w:rPr>
        <w:t xml:space="preserve">13.2 </w:t>
      </w:r>
      <w:r>
        <w:rPr>
          <w:rFonts w:hint="eastAsia"/>
          <w:kern w:val="2"/>
        </w:rPr>
        <w:t xml:space="preserve"> 安装</w:t>
      </w:r>
      <w:r>
        <w:rPr>
          <w:kern w:val="2"/>
        </w:rPr>
        <w:t>bind</w:t>
      </w:r>
      <w:r>
        <w:rPr>
          <w:rFonts w:hint="eastAsia"/>
          <w:kern w:val="2"/>
        </w:rPr>
        <w:t>服务程序</w:t>
      </w:r>
    </w:p>
    <w:p>
      <w:pPr>
        <w:rPr>
          <w:kern w:val="2"/>
        </w:rPr>
      </w:pPr>
      <w:r>
        <w:rPr>
          <w:color w:val="000000"/>
          <w:kern w:val="2"/>
          <w:szCs w:val="21"/>
        </w:rPr>
        <w:t>BIND</w:t>
      </w:r>
      <w:r>
        <w:rPr>
          <w:rFonts w:hint="eastAsia"/>
          <w:color w:val="000000"/>
          <w:kern w:val="2"/>
          <w:szCs w:val="21"/>
        </w:rPr>
        <w:t>（</w:t>
      </w:r>
      <w:r>
        <w:rPr>
          <w:color w:val="000000"/>
          <w:kern w:val="2"/>
          <w:szCs w:val="21"/>
        </w:rPr>
        <w:t>Berkeley Internet Name Domain</w:t>
      </w:r>
      <w:r>
        <w:rPr>
          <w:rFonts w:hint="eastAsia"/>
          <w:color w:val="000000"/>
          <w:kern w:val="2"/>
          <w:szCs w:val="21"/>
        </w:rPr>
        <w:t>，伯克利因特网名称域）服务是全球范围内使用最广泛、最安全可靠且高效的域名解析服务程序。</w:t>
      </w:r>
      <w:r>
        <w:rPr>
          <w:color w:val="000000"/>
          <w:kern w:val="2"/>
          <w:szCs w:val="21"/>
        </w:rPr>
        <w:t>DNS</w:t>
      </w:r>
      <w:r>
        <w:rPr>
          <w:rFonts w:hint="eastAsia"/>
          <w:color w:val="000000"/>
          <w:kern w:val="2"/>
          <w:szCs w:val="21"/>
        </w:rPr>
        <w:t>域名解析服务作为互联网基础设施服务，其责任之重可想而知，因此建议大家在生产环境中安装部署</w:t>
      </w:r>
      <w:r>
        <w:rPr>
          <w:color w:val="000000"/>
          <w:kern w:val="2"/>
          <w:szCs w:val="21"/>
        </w:rPr>
        <w:t>bind</w:t>
      </w:r>
      <w:r>
        <w:rPr>
          <w:rFonts w:hint="eastAsia"/>
          <w:color w:val="000000"/>
          <w:kern w:val="2"/>
          <w:szCs w:val="21"/>
        </w:rPr>
        <w:t>服务程序时加上</w:t>
      </w:r>
      <w:r>
        <w:rPr>
          <w:color w:val="000000"/>
          <w:kern w:val="2"/>
          <w:szCs w:val="21"/>
        </w:rPr>
        <w:t>chroot</w:t>
      </w:r>
      <w:r>
        <w:rPr>
          <w:rFonts w:hint="eastAsia"/>
          <w:color w:val="000000"/>
          <w:kern w:val="2"/>
          <w:szCs w:val="21"/>
        </w:rPr>
        <w:t>（俗称牢笼机制）扩展包，以便有效地限制</w:t>
      </w:r>
      <w:r>
        <w:rPr>
          <w:color w:val="000000"/>
          <w:kern w:val="2"/>
          <w:szCs w:val="21"/>
        </w:rPr>
        <w:t>bind</w:t>
      </w:r>
      <w:r>
        <w:rPr>
          <w:rFonts w:hint="eastAsia"/>
          <w:color w:val="000000"/>
          <w:kern w:val="2"/>
          <w:szCs w:val="21"/>
        </w:rPr>
        <w:t>服务程序仅能对自身的配置文件进行操作，以确保整个服务器的安全。</w:t>
      </w:r>
    </w:p>
    <w:p>
      <w:pPr>
        <w:pStyle w:val="58"/>
        <w:rPr>
          <w:kern w:val="2"/>
        </w:rPr>
      </w:pPr>
    </w:p>
    <w:p>
      <w:pPr>
        <w:pStyle w:val="26"/>
        <w:spacing w:line="212" w:lineRule="exact"/>
        <w:rPr>
          <w:kern w:val="2"/>
        </w:rPr>
      </w:pPr>
      <w:r>
        <w:rPr>
          <w:kern w:val="2"/>
        </w:rPr>
        <w:t>[root@linuxprobe ~]# yum install bind-chroot</w:t>
      </w:r>
    </w:p>
    <w:p>
      <w:pPr>
        <w:pStyle w:val="26"/>
        <w:spacing w:line="212" w:lineRule="exact"/>
        <w:rPr>
          <w:kern w:val="2"/>
        </w:rPr>
      </w:pPr>
      <w:r>
        <w:rPr>
          <w:kern w:val="2"/>
        </w:rPr>
        <w:t>Loaded plugins: langpacks, product-id, subscription-manager</w:t>
      </w:r>
    </w:p>
    <w:p>
      <w:pPr>
        <w:pStyle w:val="26"/>
        <w:spacing w:line="212" w:lineRule="exact"/>
        <w:rPr>
          <w:kern w:val="2"/>
        </w:rPr>
      </w:pPr>
      <w:r>
        <w:rPr>
          <w:kern w:val="2"/>
        </w:rPr>
        <w:t>………………</w:t>
      </w:r>
      <w:r>
        <w:rPr>
          <w:rFonts w:hint="eastAsia"/>
          <w:kern w:val="2"/>
        </w:rPr>
        <w:t>省略部分输出信息</w:t>
      </w:r>
      <w:r>
        <w:rPr>
          <w:kern w:val="2"/>
        </w:rPr>
        <w:t>………………</w:t>
      </w:r>
    </w:p>
    <w:p>
      <w:pPr>
        <w:pStyle w:val="26"/>
        <w:spacing w:line="212" w:lineRule="exact"/>
        <w:rPr>
          <w:kern w:val="2"/>
        </w:rPr>
      </w:pPr>
      <w:r>
        <w:rPr>
          <w:kern w:val="2"/>
        </w:rPr>
        <w:t>Installing:</w:t>
      </w:r>
    </w:p>
    <w:p>
      <w:pPr>
        <w:pStyle w:val="26"/>
        <w:spacing w:line="212" w:lineRule="exact"/>
        <w:rPr>
          <w:kern w:val="2"/>
        </w:rPr>
      </w:pPr>
      <w:r>
        <w:rPr>
          <w:kern w:val="2"/>
        </w:rPr>
        <w:t> bind-chroot x86</w:t>
      </w:r>
      <w:r>
        <w:rPr>
          <w:rFonts w:ascii="宋体"/>
          <w:kern w:val="2"/>
        </w:rPr>
        <w:t>_</w:t>
      </w:r>
      <w:r>
        <w:rPr>
          <w:kern w:val="2"/>
        </w:rPr>
        <w:t>64 32:9.9.4-14.el7 rhel 81 k</w:t>
      </w:r>
    </w:p>
    <w:p>
      <w:pPr>
        <w:pStyle w:val="26"/>
        <w:spacing w:line="212" w:lineRule="exact"/>
        <w:rPr>
          <w:kern w:val="2"/>
        </w:rPr>
      </w:pPr>
      <w:r>
        <w:rPr>
          <w:kern w:val="2"/>
        </w:rPr>
        <w:t>Installing for dependencies:</w:t>
      </w:r>
    </w:p>
    <w:p>
      <w:pPr>
        <w:pStyle w:val="26"/>
        <w:spacing w:line="212" w:lineRule="exact"/>
        <w:rPr>
          <w:kern w:val="2"/>
        </w:rPr>
      </w:pPr>
      <w:r>
        <w:rPr>
          <w:kern w:val="2"/>
        </w:rPr>
        <w:t> bind x86</w:t>
      </w:r>
      <w:r>
        <w:rPr>
          <w:rFonts w:ascii="宋体"/>
          <w:kern w:val="2"/>
        </w:rPr>
        <w:t>_</w:t>
      </w:r>
      <w:r>
        <w:rPr>
          <w:kern w:val="2"/>
        </w:rPr>
        <w:t>64 32:9.9.4-14.el7 rhel 1.8 M</w:t>
      </w:r>
    </w:p>
    <w:p>
      <w:pPr>
        <w:pStyle w:val="26"/>
        <w:spacing w:line="212" w:lineRule="exact"/>
        <w:rPr>
          <w:kern w:val="2"/>
        </w:rPr>
      </w:pPr>
      <w:r>
        <w:rPr>
          <w:kern w:val="2"/>
        </w:rPr>
        <w:t>Transaction Summary</w:t>
      </w:r>
    </w:p>
    <w:p>
      <w:pPr>
        <w:pStyle w:val="26"/>
        <w:spacing w:line="212" w:lineRule="exact"/>
        <w:rPr>
          <w:kern w:val="2"/>
        </w:rPr>
      </w:pPr>
      <w:r>
        <w:rPr>
          <w:kern w:val="2"/>
        </w:rPr>
        <w:t>===============================================================================</w:t>
      </w:r>
    </w:p>
    <w:p>
      <w:pPr>
        <w:pStyle w:val="26"/>
        <w:spacing w:line="212" w:lineRule="exact"/>
        <w:rPr>
          <w:kern w:val="2"/>
        </w:rPr>
      </w:pPr>
      <w:r>
        <w:rPr>
          <w:kern w:val="2"/>
        </w:rPr>
        <w:t>Install 1 Package (+1 Dependent package)</w:t>
      </w:r>
    </w:p>
    <w:p>
      <w:pPr>
        <w:pStyle w:val="26"/>
        <w:spacing w:line="212" w:lineRule="exact"/>
        <w:rPr>
          <w:kern w:val="2"/>
        </w:rPr>
      </w:pPr>
      <w:r>
        <w:rPr>
          <w:kern w:val="2"/>
        </w:rPr>
        <w:t>Total download size: 1.8 M</w:t>
      </w:r>
    </w:p>
    <w:p>
      <w:pPr>
        <w:pStyle w:val="26"/>
        <w:spacing w:line="212" w:lineRule="exact"/>
        <w:rPr>
          <w:kern w:val="2"/>
        </w:rPr>
      </w:pPr>
      <w:r>
        <w:rPr>
          <w:kern w:val="2"/>
        </w:rPr>
        <w:t>Installed size: 4.3 M</w:t>
      </w:r>
    </w:p>
    <w:p>
      <w:pPr>
        <w:pStyle w:val="26"/>
        <w:spacing w:line="212" w:lineRule="exact"/>
        <w:rPr>
          <w:kern w:val="2"/>
        </w:rPr>
      </w:pPr>
      <w:r>
        <w:rPr>
          <w:kern w:val="2"/>
        </w:rPr>
        <w:t>Is this ok [y/d/N]: </w:t>
      </w:r>
      <w:r>
        <w:rPr>
          <w:b/>
          <w:bCs/>
          <w:kern w:val="2"/>
        </w:rPr>
        <w:t>y</w:t>
      </w:r>
    </w:p>
    <w:p>
      <w:pPr>
        <w:pStyle w:val="26"/>
        <w:spacing w:line="212" w:lineRule="exact"/>
        <w:rPr>
          <w:kern w:val="2"/>
        </w:rPr>
      </w:pPr>
      <w:r>
        <w:rPr>
          <w:kern w:val="2"/>
        </w:rPr>
        <w:t>Downloading packages:</w:t>
      </w:r>
    </w:p>
    <w:p>
      <w:pPr>
        <w:pStyle w:val="26"/>
        <w:spacing w:line="212" w:lineRule="exact"/>
        <w:rPr>
          <w:kern w:val="2"/>
        </w:rPr>
      </w:pPr>
      <w:r>
        <w:rPr>
          <w:kern w:val="2"/>
        </w:rPr>
        <w:t>-------------------------------------------------------------------------------</w:t>
      </w:r>
    </w:p>
    <w:p>
      <w:pPr>
        <w:pStyle w:val="26"/>
        <w:spacing w:line="212" w:lineRule="exact"/>
        <w:rPr>
          <w:kern w:val="2"/>
        </w:rPr>
      </w:pPr>
      <w:r>
        <w:rPr>
          <w:kern w:val="2"/>
        </w:rPr>
        <w:t>Total 28 MB/s | 1.8 MB 00:00 </w:t>
      </w:r>
    </w:p>
    <w:p>
      <w:pPr>
        <w:pStyle w:val="26"/>
        <w:spacing w:line="212" w:lineRule="exact"/>
        <w:rPr>
          <w:kern w:val="2"/>
        </w:rPr>
      </w:pPr>
      <w:r>
        <w:rPr>
          <w:kern w:val="2"/>
        </w:rPr>
        <w:t>Running transaction check</w:t>
      </w:r>
    </w:p>
    <w:p>
      <w:pPr>
        <w:pStyle w:val="26"/>
        <w:spacing w:line="212" w:lineRule="exact"/>
        <w:rPr>
          <w:kern w:val="2"/>
        </w:rPr>
      </w:pPr>
      <w:r>
        <w:rPr>
          <w:kern w:val="2"/>
        </w:rPr>
        <w:t>Running transaction test</w:t>
      </w:r>
    </w:p>
    <w:p>
      <w:pPr>
        <w:pStyle w:val="26"/>
        <w:spacing w:line="212" w:lineRule="exact"/>
        <w:rPr>
          <w:kern w:val="2"/>
        </w:rPr>
      </w:pPr>
      <w:r>
        <w:rPr>
          <w:kern w:val="2"/>
        </w:rPr>
        <w:t>Transaction test succeeded</w:t>
      </w:r>
    </w:p>
    <w:p>
      <w:pPr>
        <w:pStyle w:val="26"/>
        <w:spacing w:line="212" w:lineRule="exact"/>
        <w:rPr>
          <w:kern w:val="2"/>
        </w:rPr>
      </w:pPr>
      <w:r>
        <w:rPr>
          <w:kern w:val="2"/>
        </w:rPr>
        <w:t>Running transaction</w:t>
      </w:r>
    </w:p>
    <w:p>
      <w:pPr>
        <w:pStyle w:val="26"/>
        <w:spacing w:line="212" w:lineRule="exact"/>
        <w:rPr>
          <w:kern w:val="2"/>
        </w:rPr>
      </w:pPr>
      <w:r>
        <w:rPr>
          <w:kern w:val="2"/>
        </w:rPr>
        <w:t> Installing : 32:bind-9.9.4-14.el7.x86</w:t>
      </w:r>
      <w:r>
        <w:rPr>
          <w:rFonts w:ascii="宋体"/>
          <w:kern w:val="2"/>
        </w:rPr>
        <w:t>_</w:t>
      </w:r>
      <w:r>
        <w:rPr>
          <w:kern w:val="2"/>
        </w:rPr>
        <w:t>64 1/2 </w:t>
      </w:r>
    </w:p>
    <w:p>
      <w:pPr>
        <w:pStyle w:val="26"/>
        <w:spacing w:line="212" w:lineRule="exact"/>
        <w:rPr>
          <w:kern w:val="2"/>
        </w:rPr>
      </w:pPr>
      <w:r>
        <w:rPr>
          <w:kern w:val="2"/>
        </w:rPr>
        <w:t> Installing : 32:bind-chroot-9.9.4-14.el7.x86</w:t>
      </w:r>
      <w:r>
        <w:rPr>
          <w:rFonts w:ascii="宋体"/>
          <w:kern w:val="2"/>
        </w:rPr>
        <w:t>_</w:t>
      </w:r>
      <w:r>
        <w:rPr>
          <w:kern w:val="2"/>
        </w:rPr>
        <w:t>64 2/2 </w:t>
      </w:r>
    </w:p>
    <w:p>
      <w:pPr>
        <w:pStyle w:val="26"/>
        <w:spacing w:line="212" w:lineRule="exact"/>
        <w:rPr>
          <w:kern w:val="2"/>
        </w:rPr>
      </w:pPr>
      <w:r>
        <w:rPr>
          <w:kern w:val="2"/>
        </w:rPr>
        <w:t> Verifying : 32:bind-9.9.4-14.el7.x86</w:t>
      </w:r>
      <w:r>
        <w:rPr>
          <w:rFonts w:ascii="宋体"/>
          <w:kern w:val="2"/>
        </w:rPr>
        <w:t>_</w:t>
      </w:r>
      <w:r>
        <w:rPr>
          <w:kern w:val="2"/>
        </w:rPr>
        <w:t>64 1/2 </w:t>
      </w:r>
    </w:p>
    <w:p>
      <w:pPr>
        <w:pStyle w:val="26"/>
        <w:spacing w:line="212" w:lineRule="exact"/>
        <w:rPr>
          <w:kern w:val="2"/>
        </w:rPr>
      </w:pPr>
      <w:r>
        <w:rPr>
          <w:kern w:val="2"/>
        </w:rPr>
        <w:t> Verifying : 32:bind-chroot-9.9.4-14.el7.x86</w:t>
      </w:r>
      <w:r>
        <w:rPr>
          <w:rFonts w:ascii="宋体"/>
          <w:kern w:val="2"/>
        </w:rPr>
        <w:t>_</w:t>
      </w:r>
      <w:r>
        <w:rPr>
          <w:kern w:val="2"/>
        </w:rPr>
        <w:t>64 2/2 </w:t>
      </w:r>
    </w:p>
    <w:p>
      <w:pPr>
        <w:pStyle w:val="26"/>
        <w:spacing w:line="212" w:lineRule="exact"/>
        <w:rPr>
          <w:kern w:val="2"/>
        </w:rPr>
      </w:pPr>
      <w:r>
        <w:rPr>
          <w:kern w:val="2"/>
        </w:rPr>
        <w:t>Installed:</w:t>
      </w:r>
    </w:p>
    <w:p>
      <w:pPr>
        <w:pStyle w:val="26"/>
        <w:spacing w:line="212" w:lineRule="exact"/>
        <w:rPr>
          <w:kern w:val="2"/>
        </w:rPr>
      </w:pPr>
      <w:r>
        <w:rPr>
          <w:kern w:val="2"/>
        </w:rPr>
        <w:t> bind-chroot.x86</w:t>
      </w:r>
      <w:r>
        <w:rPr>
          <w:rFonts w:ascii="宋体"/>
          <w:kern w:val="2"/>
        </w:rPr>
        <w:t>_</w:t>
      </w:r>
      <w:r>
        <w:rPr>
          <w:kern w:val="2"/>
        </w:rPr>
        <w:t>64 32:9.9.4-14.el7 </w:t>
      </w:r>
    </w:p>
    <w:p>
      <w:pPr>
        <w:pStyle w:val="26"/>
        <w:spacing w:line="212" w:lineRule="exact"/>
        <w:rPr>
          <w:kern w:val="2"/>
        </w:rPr>
      </w:pPr>
      <w:r>
        <w:rPr>
          <w:kern w:val="2"/>
        </w:rPr>
        <w:t>Dependency Installed:</w:t>
      </w:r>
    </w:p>
    <w:p>
      <w:pPr>
        <w:pStyle w:val="26"/>
        <w:spacing w:line="212" w:lineRule="exact"/>
        <w:rPr>
          <w:kern w:val="2"/>
        </w:rPr>
      </w:pPr>
      <w:r>
        <w:rPr>
          <w:kern w:val="2"/>
        </w:rPr>
        <w:t> bind.x86</w:t>
      </w:r>
      <w:r>
        <w:rPr>
          <w:rFonts w:ascii="宋体"/>
          <w:kern w:val="2"/>
        </w:rPr>
        <w:t>_</w:t>
      </w:r>
      <w:r>
        <w:rPr>
          <w:kern w:val="2"/>
        </w:rPr>
        <w:t>64 32:9.9.4-14.el7 </w:t>
      </w:r>
    </w:p>
    <w:p>
      <w:pPr>
        <w:pStyle w:val="26"/>
        <w:spacing w:line="212" w:lineRule="exact"/>
        <w:rPr>
          <w:kern w:val="2"/>
        </w:rPr>
      </w:pPr>
      <w:r>
        <w:rPr>
          <w:kern w:val="2"/>
        </w:rPr>
        <w:t>Complete!</w:t>
      </w:r>
    </w:p>
    <w:p>
      <w:pPr>
        <w:pStyle w:val="59"/>
        <w:spacing w:after="90"/>
        <w:rPr>
          <w:kern w:val="2"/>
        </w:rPr>
      </w:pPr>
    </w:p>
    <w:p>
      <w:pPr>
        <w:rPr>
          <w:kern w:val="2"/>
        </w:rPr>
      </w:pPr>
      <w:r>
        <w:rPr>
          <w:color w:val="000000"/>
          <w:kern w:val="2"/>
          <w:szCs w:val="21"/>
        </w:rPr>
        <w:t>bind</w:t>
      </w:r>
      <w:r>
        <w:rPr>
          <w:rFonts w:hint="eastAsia"/>
          <w:color w:val="000000"/>
          <w:kern w:val="2"/>
          <w:szCs w:val="21"/>
        </w:rPr>
        <w:t>服务程序的配置并不简单，因为要想为用户提供健全的</w:t>
      </w:r>
      <w:r>
        <w:rPr>
          <w:color w:val="000000"/>
          <w:kern w:val="2"/>
          <w:szCs w:val="21"/>
        </w:rPr>
        <w:t>DNS</w:t>
      </w:r>
      <w:r>
        <w:rPr>
          <w:rFonts w:hint="eastAsia"/>
          <w:color w:val="000000"/>
          <w:kern w:val="2"/>
          <w:szCs w:val="21"/>
        </w:rPr>
        <w:t>查询服务，要在本地保存相关的域名数据库，而如果把所有域名和</w:t>
      </w:r>
      <w:r>
        <w:rPr>
          <w:color w:val="000000"/>
          <w:kern w:val="2"/>
          <w:szCs w:val="21"/>
        </w:rPr>
        <w:t>IP</w:t>
      </w:r>
      <w:r>
        <w:rPr>
          <w:rFonts w:hint="eastAsia"/>
          <w:color w:val="000000"/>
          <w:kern w:val="2"/>
          <w:szCs w:val="21"/>
        </w:rPr>
        <w:t>地址的对应关系都写入到某个配置文件中，估计要有上千万条的参数，这样既不利于程序的执行效率，也不方便日后的修改和维护。因此在</w:t>
      </w:r>
      <w:r>
        <w:rPr>
          <w:color w:val="000000"/>
          <w:kern w:val="2"/>
          <w:szCs w:val="21"/>
        </w:rPr>
        <w:t>bind</w:t>
      </w:r>
      <w:r>
        <w:rPr>
          <w:rFonts w:hint="eastAsia"/>
          <w:color w:val="000000"/>
          <w:kern w:val="2"/>
          <w:szCs w:val="21"/>
        </w:rPr>
        <w:t>服务程序中有下面这三个比较关键的文件。</w:t>
      </w:r>
    </w:p>
    <w:p>
      <w:pPr>
        <w:pStyle w:val="34"/>
        <w:ind w:left="704" w:hanging="304"/>
        <w:rPr>
          <w:kern w:val="2"/>
        </w:rPr>
      </w:pPr>
      <w:r>
        <w:rPr>
          <w:kern w:val="2"/>
        </w:rPr>
        <w:sym w:font="Wingdings" w:char="00D8"/>
      </w:r>
      <w:r>
        <w:rPr>
          <w:kern w:val="2"/>
        </w:rPr>
        <w:tab/>
      </w:r>
      <w:r>
        <w:rPr>
          <w:rFonts w:hint="eastAsia"/>
          <w:color w:val="000000"/>
          <w:kern w:val="2"/>
          <w:szCs w:val="21"/>
        </w:rPr>
        <w:t>主配置文件（</w:t>
      </w:r>
      <w:r>
        <w:rPr>
          <w:color w:val="000000"/>
          <w:kern w:val="2"/>
          <w:szCs w:val="21"/>
        </w:rPr>
        <w:t>/etc/named.conf</w:t>
      </w:r>
      <w:r>
        <w:rPr>
          <w:rFonts w:hint="eastAsia"/>
          <w:color w:val="000000"/>
          <w:kern w:val="2"/>
          <w:szCs w:val="21"/>
        </w:rPr>
        <w:t>）：只有</w:t>
      </w:r>
      <w:r>
        <w:rPr>
          <w:color w:val="000000"/>
          <w:kern w:val="2"/>
          <w:szCs w:val="21"/>
        </w:rPr>
        <w:t>58</w:t>
      </w:r>
      <w:r>
        <w:rPr>
          <w:rFonts w:hint="eastAsia"/>
          <w:color w:val="000000"/>
          <w:kern w:val="2"/>
          <w:szCs w:val="21"/>
        </w:rPr>
        <w:t>行，而且在去除注释信息和空行之后，实际有效的参数仅有</w:t>
      </w:r>
      <w:r>
        <w:rPr>
          <w:color w:val="000000"/>
          <w:kern w:val="2"/>
          <w:szCs w:val="21"/>
        </w:rPr>
        <w:t>30</w:t>
      </w:r>
      <w:r>
        <w:rPr>
          <w:rFonts w:hint="eastAsia"/>
          <w:color w:val="000000"/>
          <w:kern w:val="2"/>
          <w:szCs w:val="21"/>
        </w:rPr>
        <w:t>行左右，这些参数用来定义</w:t>
      </w:r>
      <w:r>
        <w:rPr>
          <w:color w:val="000000"/>
          <w:kern w:val="2"/>
          <w:szCs w:val="21"/>
        </w:rPr>
        <w:t>bind</w:t>
      </w:r>
      <w:r>
        <w:rPr>
          <w:rFonts w:hint="eastAsia"/>
          <w:color w:val="000000"/>
          <w:kern w:val="2"/>
          <w:szCs w:val="21"/>
        </w:rPr>
        <w:t>服务程序的运行。</w:t>
      </w:r>
    </w:p>
    <w:p>
      <w:pPr>
        <w:pStyle w:val="34"/>
        <w:ind w:left="704" w:hanging="304"/>
        <w:rPr>
          <w:kern w:val="2"/>
        </w:rPr>
      </w:pPr>
      <w:r>
        <w:rPr>
          <w:kern w:val="2"/>
        </w:rPr>
        <w:sym w:font="Wingdings" w:char="00D8"/>
      </w:r>
      <w:r>
        <w:rPr>
          <w:kern w:val="2"/>
        </w:rPr>
        <w:tab/>
      </w:r>
      <w:r>
        <w:rPr>
          <w:rFonts w:hint="eastAsia"/>
          <w:color w:val="000000"/>
          <w:kern w:val="2"/>
          <w:szCs w:val="21"/>
        </w:rPr>
        <w:t>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地址对应关系的所在位置。类似于图书的目录，对应着每个域和相应</w:t>
      </w:r>
      <w:r>
        <w:rPr>
          <w:color w:val="000000"/>
          <w:kern w:val="2"/>
          <w:szCs w:val="21"/>
        </w:rPr>
        <w:t>IP</w:t>
      </w:r>
      <w:r>
        <w:rPr>
          <w:rFonts w:hint="eastAsia"/>
          <w:color w:val="000000"/>
          <w:kern w:val="2"/>
          <w:szCs w:val="21"/>
        </w:rPr>
        <w:t>地址所在的具体位置，当需要查看或修改时，可根据这个位置找到相关文件。</w:t>
      </w:r>
    </w:p>
    <w:p>
      <w:pPr>
        <w:pStyle w:val="34"/>
        <w:ind w:left="704" w:hanging="304"/>
        <w:rPr>
          <w:kern w:val="2"/>
        </w:rPr>
      </w:pPr>
      <w:r>
        <w:rPr>
          <w:kern w:val="2"/>
        </w:rPr>
        <w:sym w:font="Wingdings" w:char="00D8"/>
      </w:r>
      <w:r>
        <w:rPr>
          <w:kern w:val="2"/>
        </w:rPr>
        <w:tab/>
      </w:r>
      <w:r>
        <w:rPr>
          <w:rFonts w:hint="eastAsia"/>
          <w:color w:val="000000"/>
          <w:kern w:val="2"/>
          <w:szCs w:val="21"/>
        </w:rPr>
        <w:t>数据配置文件目录（</w:t>
      </w:r>
      <w:r>
        <w:rPr>
          <w:color w:val="000000"/>
          <w:kern w:val="2"/>
          <w:szCs w:val="21"/>
        </w:rPr>
        <w:t>/var/named</w:t>
      </w:r>
      <w:r>
        <w:rPr>
          <w:rFonts w:hint="eastAsia"/>
          <w:color w:val="000000"/>
          <w:kern w:val="2"/>
          <w:szCs w:val="21"/>
        </w:rPr>
        <w:t>）：该目录用来保存域名和</w:t>
      </w:r>
      <w:r>
        <w:rPr>
          <w:color w:val="000000"/>
          <w:kern w:val="2"/>
          <w:szCs w:val="21"/>
        </w:rPr>
        <w:t>IP</w:t>
      </w:r>
      <w:r>
        <w:rPr>
          <w:rFonts w:hint="eastAsia"/>
          <w:color w:val="000000"/>
          <w:kern w:val="2"/>
          <w:szCs w:val="21"/>
        </w:rPr>
        <w:t>地址真实对应关系的数据配置文件。</w:t>
      </w:r>
    </w:p>
    <w:p>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bind</w:t>
      </w:r>
      <w:r>
        <w:rPr>
          <w:rFonts w:hint="eastAsia"/>
          <w:color w:val="000000"/>
          <w:kern w:val="2"/>
          <w:szCs w:val="21"/>
        </w:rPr>
        <w:t>服务程序的名称为</w:t>
      </w:r>
      <w:r>
        <w:rPr>
          <w:color w:val="000000"/>
          <w:kern w:val="2"/>
          <w:szCs w:val="21"/>
        </w:rPr>
        <w:t>named</w:t>
      </w:r>
      <w:r>
        <w:rPr>
          <w:rFonts w:hint="eastAsia"/>
          <w:color w:val="000000"/>
          <w:kern w:val="2"/>
          <w:szCs w:val="21"/>
        </w:rPr>
        <w:t>。首先需要在</w:t>
      </w:r>
      <w:r>
        <w:rPr>
          <w:color w:val="000000"/>
          <w:kern w:val="2"/>
          <w:szCs w:val="21"/>
        </w:rPr>
        <w:t>/etc</w:t>
      </w:r>
      <w:r>
        <w:rPr>
          <w:rFonts w:hint="eastAsia"/>
          <w:color w:val="000000"/>
          <w:kern w:val="2"/>
          <w:szCs w:val="21"/>
        </w:rPr>
        <w:t>目录中找到该服务程序的主配置文件，然后把第</w:t>
      </w:r>
      <w:r>
        <w:rPr>
          <w:color w:val="000000"/>
          <w:kern w:val="2"/>
          <w:szCs w:val="21"/>
        </w:rPr>
        <w:t>11</w:t>
      </w:r>
      <w:r>
        <w:rPr>
          <w:rFonts w:hint="eastAsia"/>
          <w:color w:val="000000"/>
          <w:kern w:val="2"/>
          <w:szCs w:val="21"/>
        </w:rPr>
        <w:t>行和第</w:t>
      </w:r>
      <w:r>
        <w:rPr>
          <w:color w:val="000000"/>
          <w:kern w:val="2"/>
          <w:szCs w:val="21"/>
        </w:rPr>
        <w:t>17</w:t>
      </w:r>
      <w:r>
        <w:rPr>
          <w:rFonts w:hint="eastAsia"/>
          <w:color w:val="000000"/>
          <w:kern w:val="2"/>
          <w:szCs w:val="21"/>
        </w:rPr>
        <w:t>行的地址均修改为</w:t>
      </w:r>
      <w:r>
        <w:rPr>
          <w:color w:val="000000"/>
          <w:kern w:val="2"/>
          <w:szCs w:val="21"/>
        </w:rPr>
        <w:t>any</w:t>
      </w:r>
      <w:r>
        <w:rPr>
          <w:rFonts w:hint="eastAsia"/>
          <w:color w:val="000000"/>
          <w:kern w:val="2"/>
          <w:szCs w:val="21"/>
        </w:rPr>
        <w:t>，分别表示服务器上的所有</w:t>
      </w:r>
      <w:r>
        <w:rPr>
          <w:color w:val="000000"/>
          <w:kern w:val="2"/>
          <w:szCs w:val="21"/>
        </w:rPr>
        <w:t>IP</w:t>
      </w:r>
      <w:r>
        <w:rPr>
          <w:rFonts w:hint="eastAsia"/>
          <w:color w:val="000000"/>
          <w:kern w:val="2"/>
          <w:szCs w:val="21"/>
        </w:rPr>
        <w:t>地址均可提供</w:t>
      </w:r>
      <w:r>
        <w:rPr>
          <w:color w:val="000000"/>
          <w:kern w:val="2"/>
          <w:szCs w:val="21"/>
        </w:rPr>
        <w:t>DNS</w:t>
      </w:r>
      <w:r>
        <w:rPr>
          <w:rFonts w:hint="eastAsia"/>
          <w:color w:val="000000"/>
          <w:kern w:val="2"/>
          <w:szCs w:val="21"/>
        </w:rPr>
        <w:t>域名解析服务，以及允许所有人对本服务器发送</w:t>
      </w:r>
      <w:r>
        <w:rPr>
          <w:color w:val="000000"/>
          <w:kern w:val="2"/>
          <w:szCs w:val="21"/>
        </w:rPr>
        <w:t>DNS</w:t>
      </w:r>
      <w:r>
        <w:rPr>
          <w:rFonts w:hint="eastAsia"/>
          <w:color w:val="000000"/>
          <w:kern w:val="2"/>
          <w:szCs w:val="21"/>
        </w:rPr>
        <w:t>查询请求。这两个地方一定要修改准确。</w:t>
      </w:r>
    </w:p>
    <w:p>
      <w:pPr>
        <w:pStyle w:val="58"/>
        <w:rPr>
          <w:kern w:val="2"/>
        </w:rPr>
      </w:pPr>
    </w:p>
    <w:p>
      <w:pPr>
        <w:pStyle w:val="26"/>
        <w:spacing w:line="232" w:lineRule="exact"/>
        <w:rPr>
          <w:kern w:val="2"/>
        </w:rPr>
      </w:pPr>
      <w:r>
        <w:rPr>
          <w:kern w:val="2"/>
        </w:rPr>
        <w:t> [root@linuxprobe ~]# vim /etc/named.conf</w:t>
      </w:r>
    </w:p>
    <w:p>
      <w:pPr>
        <w:pStyle w:val="26"/>
        <w:spacing w:line="232" w:lineRule="exact"/>
        <w:rPr>
          <w:kern w:val="2"/>
        </w:rPr>
      </w:pPr>
      <w:r>
        <w:rPr>
          <w:kern w:val="2"/>
        </w:rPr>
        <w:t> 1 //</w:t>
      </w:r>
    </w:p>
    <w:p>
      <w:pPr>
        <w:pStyle w:val="26"/>
        <w:spacing w:line="232" w:lineRule="exact"/>
        <w:rPr>
          <w:kern w:val="2"/>
        </w:rPr>
      </w:pPr>
      <w:r>
        <w:rPr>
          <w:kern w:val="2"/>
        </w:rPr>
        <w:t> 2 // named.conf</w:t>
      </w:r>
    </w:p>
    <w:p>
      <w:pPr>
        <w:pStyle w:val="26"/>
        <w:spacing w:line="232" w:lineRule="exact"/>
        <w:rPr>
          <w:kern w:val="2"/>
        </w:rPr>
      </w:pPr>
      <w:r>
        <w:rPr>
          <w:kern w:val="2"/>
        </w:rPr>
        <w:t> 3 //</w:t>
      </w:r>
    </w:p>
    <w:p>
      <w:pPr>
        <w:pStyle w:val="26"/>
        <w:spacing w:line="232" w:lineRule="exact"/>
        <w:rPr>
          <w:kern w:val="2"/>
        </w:rPr>
      </w:pPr>
      <w:r>
        <w:rPr>
          <w:kern w:val="2"/>
        </w:rPr>
        <w:t> 4 // Provided by Red Hat bind package to configure the ISC BIND named(8) DNS</w:t>
      </w:r>
    </w:p>
    <w:p>
      <w:pPr>
        <w:pStyle w:val="26"/>
        <w:spacing w:line="232" w:lineRule="exact"/>
        <w:rPr>
          <w:kern w:val="2"/>
        </w:rPr>
      </w:pPr>
      <w:r>
        <w:rPr>
          <w:kern w:val="2"/>
        </w:rPr>
        <w:t> 5 // server as a caching only nameserver (as a localhost DNS resolver only).</w:t>
      </w:r>
    </w:p>
    <w:p>
      <w:pPr>
        <w:pStyle w:val="26"/>
        <w:spacing w:line="232" w:lineRule="exact"/>
        <w:rPr>
          <w:kern w:val="2"/>
        </w:rPr>
      </w:pPr>
      <w:r>
        <w:rPr>
          <w:kern w:val="2"/>
        </w:rPr>
        <w:t> 6 //</w:t>
      </w:r>
    </w:p>
    <w:p>
      <w:pPr>
        <w:pStyle w:val="26"/>
        <w:spacing w:line="232" w:lineRule="exact"/>
        <w:rPr>
          <w:kern w:val="2"/>
        </w:rPr>
      </w:pPr>
      <w:r>
        <w:rPr>
          <w:kern w:val="2"/>
        </w:rPr>
        <w:t> 7 // See /usr/share/doc/bind*/sample/ for example named configuration files.</w:t>
      </w:r>
    </w:p>
    <w:p>
      <w:pPr>
        <w:pStyle w:val="26"/>
        <w:spacing w:line="232" w:lineRule="exact"/>
        <w:rPr>
          <w:kern w:val="2"/>
        </w:rPr>
      </w:pPr>
      <w:r>
        <w:rPr>
          <w:kern w:val="2"/>
        </w:rPr>
        <w:t> 8 //</w:t>
      </w:r>
    </w:p>
    <w:p>
      <w:pPr>
        <w:pStyle w:val="26"/>
        <w:spacing w:line="232" w:lineRule="exact"/>
        <w:rPr>
          <w:kern w:val="2"/>
        </w:rPr>
      </w:pPr>
      <w:r>
        <w:rPr>
          <w:kern w:val="2"/>
        </w:rPr>
        <w:t> 9 </w:t>
      </w:r>
    </w:p>
    <w:p>
      <w:pPr>
        <w:pStyle w:val="26"/>
        <w:spacing w:line="232" w:lineRule="exact"/>
        <w:rPr>
          <w:kern w:val="2"/>
        </w:rPr>
      </w:pPr>
      <w:r>
        <w:rPr>
          <w:kern w:val="2"/>
        </w:rPr>
        <w:t> 10 options {</w:t>
      </w:r>
    </w:p>
    <w:p>
      <w:pPr>
        <w:pStyle w:val="26"/>
        <w:spacing w:line="232" w:lineRule="exact"/>
        <w:rPr>
          <w:kern w:val="2"/>
        </w:rPr>
      </w:pPr>
      <w:r>
        <w:rPr>
          <w:kern w:val="2"/>
        </w:rPr>
        <w:t> </w:t>
      </w:r>
      <w:r>
        <w:rPr>
          <w:b/>
          <w:bCs/>
          <w:kern w:val="2"/>
        </w:rPr>
        <w:t>11 listen-on port 53 { any; };</w:t>
      </w:r>
    </w:p>
    <w:p>
      <w:pPr>
        <w:pStyle w:val="26"/>
        <w:spacing w:line="232" w:lineRule="exact"/>
        <w:rPr>
          <w:kern w:val="2"/>
        </w:rPr>
      </w:pPr>
      <w:r>
        <w:rPr>
          <w:kern w:val="2"/>
        </w:rPr>
        <w:t> 12 listen-on-v6 port 53 { ::1; };</w:t>
      </w:r>
    </w:p>
    <w:p>
      <w:pPr>
        <w:pStyle w:val="26"/>
        <w:spacing w:line="232" w:lineRule="exact"/>
        <w:rPr>
          <w:kern w:val="2"/>
        </w:rPr>
      </w:pPr>
      <w:r>
        <w:rPr>
          <w:kern w:val="2"/>
        </w:rPr>
        <w:t> 13 directory "/var/named";</w:t>
      </w:r>
    </w:p>
    <w:p>
      <w:pPr>
        <w:pStyle w:val="26"/>
        <w:spacing w:line="232" w:lineRule="exact"/>
        <w:rPr>
          <w:kern w:val="2"/>
        </w:rPr>
      </w:pPr>
      <w:r>
        <w:rPr>
          <w:kern w:val="2"/>
        </w:rPr>
        <w:t> 14 dump-file "/var/named/data/cache</w:t>
      </w:r>
      <w:r>
        <w:rPr>
          <w:rFonts w:ascii="宋体"/>
          <w:kern w:val="2"/>
        </w:rPr>
        <w:t>_</w:t>
      </w:r>
      <w:r>
        <w:rPr>
          <w:kern w:val="2"/>
        </w:rPr>
        <w:t>dump.db";</w:t>
      </w:r>
    </w:p>
    <w:p>
      <w:pPr>
        <w:pStyle w:val="26"/>
        <w:spacing w:line="232" w:lineRule="exact"/>
        <w:rPr>
          <w:kern w:val="2"/>
        </w:rPr>
      </w:pPr>
      <w:r>
        <w:rPr>
          <w:kern w:val="2"/>
        </w:rPr>
        <w:t> 15 statistics-file "/var/named/data/named</w:t>
      </w:r>
      <w:r>
        <w:rPr>
          <w:rFonts w:ascii="宋体"/>
          <w:kern w:val="2"/>
        </w:rPr>
        <w:t>_</w:t>
      </w:r>
      <w:r>
        <w:rPr>
          <w:kern w:val="2"/>
        </w:rPr>
        <w:t>stats.txt";</w:t>
      </w:r>
    </w:p>
    <w:p>
      <w:pPr>
        <w:pStyle w:val="26"/>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pPr>
        <w:pStyle w:val="26"/>
        <w:spacing w:line="232" w:lineRule="exact"/>
        <w:rPr>
          <w:kern w:val="2"/>
        </w:rPr>
      </w:pPr>
      <w:r>
        <w:rPr>
          <w:kern w:val="2"/>
        </w:rPr>
        <w:t> </w:t>
      </w:r>
      <w:r>
        <w:rPr>
          <w:b/>
          <w:bCs/>
          <w:kern w:val="2"/>
        </w:rPr>
        <w:t>17 allow-query { any; };</w:t>
      </w:r>
    </w:p>
    <w:p>
      <w:pPr>
        <w:pStyle w:val="26"/>
        <w:spacing w:line="232" w:lineRule="exact"/>
        <w:rPr>
          <w:kern w:val="2"/>
        </w:rPr>
      </w:pPr>
      <w:r>
        <w:rPr>
          <w:kern w:val="2"/>
        </w:rPr>
        <w:t> 18 </w:t>
      </w:r>
    </w:p>
    <w:p>
      <w:pPr>
        <w:pStyle w:val="26"/>
        <w:spacing w:line="232" w:lineRule="exact"/>
        <w:rPr>
          <w:kern w:val="2"/>
        </w:rPr>
      </w:pPr>
      <w:r>
        <w:rPr>
          <w:kern w:val="2"/>
        </w:rPr>
        <w:t> 19 /* </w:t>
      </w:r>
    </w:p>
    <w:p>
      <w:pPr>
        <w:pStyle w:val="26"/>
        <w:spacing w:line="232" w:lineRule="exact"/>
        <w:rPr>
          <w:spacing w:val="-2"/>
          <w:kern w:val="2"/>
        </w:rPr>
      </w:pPr>
      <w:r>
        <w:rPr>
          <w:spacing w:val="-2"/>
          <w:kern w:val="2"/>
        </w:rPr>
        <w:t> 20 - If you are building an AUTHORITATIVE DNS server, do NOT enable re cursion.</w:t>
      </w:r>
    </w:p>
    <w:p>
      <w:pPr>
        <w:pStyle w:val="26"/>
        <w:spacing w:line="232" w:lineRule="exact"/>
        <w:rPr>
          <w:kern w:val="2"/>
        </w:rPr>
      </w:pPr>
      <w:r>
        <w:rPr>
          <w:kern w:val="2"/>
        </w:rPr>
        <w:t> 1,1 Top</w:t>
      </w:r>
    </w:p>
    <w:p>
      <w:pPr>
        <w:pStyle w:val="26"/>
        <w:spacing w:line="232" w:lineRule="exact"/>
        <w:rPr>
          <w:spacing w:val="-2"/>
          <w:kern w:val="2"/>
        </w:rPr>
      </w:pPr>
      <w:r>
        <w:rPr>
          <w:spacing w:val="-2"/>
          <w:kern w:val="2"/>
        </w:rPr>
        <w:t> 21 - If you are building a RECURSIVE (caching) DNS server, you need to enable </w:t>
      </w:r>
    </w:p>
    <w:p>
      <w:pPr>
        <w:pStyle w:val="26"/>
        <w:spacing w:line="232" w:lineRule="exact"/>
        <w:rPr>
          <w:kern w:val="2"/>
        </w:rPr>
      </w:pPr>
      <w:r>
        <w:rPr>
          <w:kern w:val="2"/>
        </w:rPr>
        <w:t> 22 recursion. </w:t>
      </w:r>
    </w:p>
    <w:p>
      <w:pPr>
        <w:pStyle w:val="26"/>
        <w:spacing w:line="232" w:lineRule="exact"/>
        <w:rPr>
          <w:spacing w:val="-6"/>
          <w:kern w:val="2"/>
        </w:rPr>
      </w:pPr>
      <w:r>
        <w:rPr>
          <w:kern w:val="2"/>
        </w:rPr>
        <w:t> </w:t>
      </w:r>
      <w:r>
        <w:rPr>
          <w:spacing w:val="-6"/>
          <w:kern w:val="2"/>
        </w:rPr>
        <w:t>23 - If your recursive DNS server has a public IP address, you MUST en able access </w:t>
      </w:r>
    </w:p>
    <w:p>
      <w:pPr>
        <w:pStyle w:val="26"/>
        <w:spacing w:line="232" w:lineRule="exact"/>
        <w:rPr>
          <w:kern w:val="2"/>
        </w:rPr>
      </w:pPr>
      <w:r>
        <w:rPr>
          <w:kern w:val="2"/>
        </w:rPr>
        <w:t> 24 control to limit queries to your legitimate users. Failing to do so will</w:t>
      </w:r>
    </w:p>
    <w:p>
      <w:pPr>
        <w:pStyle w:val="26"/>
        <w:spacing w:line="232" w:lineRule="exact"/>
        <w:rPr>
          <w:kern w:val="2"/>
        </w:rPr>
      </w:pPr>
      <w:r>
        <w:rPr>
          <w:kern w:val="2"/>
        </w:rPr>
        <w:t> 25 cause your server to become part of large scale DNS amplification </w:t>
      </w:r>
    </w:p>
    <w:p>
      <w:pPr>
        <w:pStyle w:val="26"/>
        <w:spacing w:line="232" w:lineRule="exact"/>
        <w:rPr>
          <w:kern w:val="2"/>
        </w:rPr>
      </w:pPr>
      <w:r>
        <w:rPr>
          <w:kern w:val="2"/>
        </w:rPr>
        <w:t> 26 attacks. Implementing BCP38 within your network would greatly</w:t>
      </w:r>
    </w:p>
    <w:p>
      <w:pPr>
        <w:pStyle w:val="26"/>
        <w:spacing w:line="232" w:lineRule="exact"/>
        <w:rPr>
          <w:kern w:val="2"/>
        </w:rPr>
      </w:pPr>
      <w:r>
        <w:rPr>
          <w:kern w:val="2"/>
        </w:rPr>
        <w:t> 27 reduce such attack surface </w:t>
      </w:r>
    </w:p>
    <w:p>
      <w:pPr>
        <w:pStyle w:val="26"/>
        <w:spacing w:line="232" w:lineRule="exact"/>
        <w:rPr>
          <w:kern w:val="2"/>
        </w:rPr>
      </w:pPr>
      <w:r>
        <w:rPr>
          <w:kern w:val="2"/>
        </w:rPr>
        <w:t> 28 */</w:t>
      </w:r>
    </w:p>
    <w:p>
      <w:pPr>
        <w:pStyle w:val="26"/>
        <w:spacing w:line="232" w:lineRule="exact"/>
        <w:rPr>
          <w:kern w:val="2"/>
        </w:rPr>
      </w:pPr>
      <w:r>
        <w:rPr>
          <w:kern w:val="2"/>
        </w:rPr>
        <w:t> 29 recursion yes;</w:t>
      </w:r>
    </w:p>
    <w:p>
      <w:pPr>
        <w:pStyle w:val="26"/>
        <w:spacing w:line="232" w:lineRule="exact"/>
        <w:rPr>
          <w:kern w:val="2"/>
        </w:rPr>
      </w:pPr>
      <w:r>
        <w:rPr>
          <w:kern w:val="2"/>
        </w:rPr>
        <w:t> 30 </w:t>
      </w:r>
    </w:p>
    <w:p>
      <w:pPr>
        <w:pStyle w:val="26"/>
        <w:spacing w:line="232" w:lineRule="exact"/>
        <w:rPr>
          <w:kern w:val="2"/>
        </w:rPr>
      </w:pPr>
      <w:r>
        <w:rPr>
          <w:kern w:val="2"/>
        </w:rPr>
        <w:t> 31 dnssec-enable yes;</w:t>
      </w:r>
    </w:p>
    <w:p>
      <w:pPr>
        <w:pStyle w:val="26"/>
        <w:spacing w:line="232" w:lineRule="exact"/>
        <w:rPr>
          <w:kern w:val="2"/>
        </w:rPr>
      </w:pPr>
      <w:r>
        <w:rPr>
          <w:kern w:val="2"/>
        </w:rPr>
        <w:t> 32 dnssec-validation yes;</w:t>
      </w:r>
    </w:p>
    <w:p>
      <w:pPr>
        <w:pStyle w:val="26"/>
        <w:spacing w:line="232" w:lineRule="exact"/>
        <w:rPr>
          <w:kern w:val="2"/>
        </w:rPr>
      </w:pPr>
      <w:r>
        <w:rPr>
          <w:kern w:val="2"/>
        </w:rPr>
        <w:t> 33 dnssec-lookaside auto;</w:t>
      </w:r>
    </w:p>
    <w:p>
      <w:pPr>
        <w:pStyle w:val="26"/>
        <w:spacing w:line="232" w:lineRule="exact"/>
        <w:rPr>
          <w:kern w:val="2"/>
        </w:rPr>
      </w:pPr>
      <w:r>
        <w:rPr>
          <w:kern w:val="2"/>
        </w:rPr>
        <w:t> 34 </w:t>
      </w:r>
    </w:p>
    <w:p>
      <w:pPr>
        <w:pStyle w:val="26"/>
        <w:spacing w:line="232" w:lineRule="exact"/>
        <w:rPr>
          <w:kern w:val="2"/>
        </w:rPr>
      </w:pPr>
      <w:r>
        <w:rPr>
          <w:kern w:val="2"/>
        </w:rPr>
        <w:t> 35 /* Path to ISC DLV key */</w:t>
      </w:r>
    </w:p>
    <w:p>
      <w:pPr>
        <w:pStyle w:val="26"/>
        <w:spacing w:line="232" w:lineRule="exact"/>
        <w:rPr>
          <w:kern w:val="2"/>
        </w:rPr>
      </w:pPr>
      <w:r>
        <w:rPr>
          <w:kern w:val="2"/>
        </w:rPr>
        <w:t> 36 bindkeys-file "/etc/named.iscdlv.key";</w:t>
      </w:r>
    </w:p>
    <w:p>
      <w:pPr>
        <w:pStyle w:val="26"/>
        <w:spacing w:line="232" w:lineRule="exact"/>
        <w:rPr>
          <w:kern w:val="2"/>
        </w:rPr>
      </w:pPr>
      <w:r>
        <w:rPr>
          <w:kern w:val="2"/>
        </w:rPr>
        <w:t> 37 </w:t>
      </w:r>
    </w:p>
    <w:p>
      <w:pPr>
        <w:pStyle w:val="26"/>
        <w:spacing w:line="232" w:lineRule="exact"/>
        <w:rPr>
          <w:kern w:val="2"/>
        </w:rPr>
      </w:pPr>
      <w:r>
        <w:rPr>
          <w:kern w:val="2"/>
        </w:rPr>
        <w:t> 38 managed-keys-directory "/var/named/dynamic";</w:t>
      </w:r>
    </w:p>
    <w:p>
      <w:pPr>
        <w:pStyle w:val="26"/>
        <w:spacing w:line="232" w:lineRule="exact"/>
        <w:rPr>
          <w:kern w:val="2"/>
        </w:rPr>
      </w:pPr>
      <w:r>
        <w:rPr>
          <w:kern w:val="2"/>
        </w:rPr>
        <w:t> 39 </w:t>
      </w:r>
    </w:p>
    <w:p>
      <w:pPr>
        <w:pStyle w:val="26"/>
        <w:spacing w:line="232" w:lineRule="exact"/>
        <w:rPr>
          <w:kern w:val="2"/>
        </w:rPr>
      </w:pPr>
      <w:r>
        <w:rPr>
          <w:kern w:val="2"/>
        </w:rPr>
        <w:t> 40 pid-file "/run/named/named.pid";</w:t>
      </w:r>
    </w:p>
    <w:p>
      <w:pPr>
        <w:pStyle w:val="26"/>
        <w:spacing w:line="232" w:lineRule="exact"/>
        <w:rPr>
          <w:kern w:val="2"/>
        </w:rPr>
      </w:pPr>
      <w:r>
        <w:rPr>
          <w:kern w:val="2"/>
        </w:rPr>
        <w:t> 41 session-keyfile "/run/named/session.key";</w:t>
      </w:r>
    </w:p>
    <w:p>
      <w:pPr>
        <w:pStyle w:val="26"/>
        <w:spacing w:line="232" w:lineRule="exact"/>
        <w:rPr>
          <w:kern w:val="2"/>
        </w:rPr>
      </w:pPr>
      <w:r>
        <w:rPr>
          <w:kern w:val="2"/>
        </w:rPr>
        <w:t> 42 };</w:t>
      </w:r>
    </w:p>
    <w:p>
      <w:pPr>
        <w:pStyle w:val="26"/>
        <w:spacing w:line="232" w:lineRule="exact"/>
        <w:rPr>
          <w:kern w:val="2"/>
        </w:rPr>
      </w:pPr>
      <w:r>
        <w:rPr>
          <w:kern w:val="2"/>
        </w:rPr>
        <w:t> 43 </w:t>
      </w:r>
    </w:p>
    <w:p>
      <w:pPr>
        <w:pStyle w:val="26"/>
        <w:spacing w:line="232" w:lineRule="exact"/>
        <w:rPr>
          <w:kern w:val="2"/>
        </w:rPr>
      </w:pPr>
      <w:r>
        <w:rPr>
          <w:kern w:val="2"/>
        </w:rPr>
        <w:t> 44 logging {</w:t>
      </w:r>
    </w:p>
    <w:p>
      <w:pPr>
        <w:pStyle w:val="26"/>
        <w:spacing w:line="232" w:lineRule="exact"/>
        <w:rPr>
          <w:kern w:val="2"/>
        </w:rPr>
      </w:pPr>
      <w:r>
        <w:rPr>
          <w:kern w:val="2"/>
        </w:rPr>
        <w:t> 45 channel default</w:t>
      </w:r>
      <w:r>
        <w:rPr>
          <w:rFonts w:ascii="宋体"/>
          <w:kern w:val="2"/>
        </w:rPr>
        <w:t>_</w:t>
      </w:r>
      <w:r>
        <w:rPr>
          <w:kern w:val="2"/>
        </w:rPr>
        <w:t>debug {</w:t>
      </w:r>
    </w:p>
    <w:p>
      <w:pPr>
        <w:pStyle w:val="26"/>
        <w:spacing w:line="232" w:lineRule="exact"/>
        <w:rPr>
          <w:kern w:val="2"/>
        </w:rPr>
      </w:pPr>
      <w:r>
        <w:rPr>
          <w:kern w:val="2"/>
        </w:rPr>
        <w:t> 46 file "data/named.run";</w:t>
      </w:r>
    </w:p>
    <w:p>
      <w:pPr>
        <w:pStyle w:val="26"/>
        <w:spacing w:line="228" w:lineRule="exact"/>
        <w:rPr>
          <w:kern w:val="2"/>
        </w:rPr>
      </w:pPr>
      <w:r>
        <w:rPr>
          <w:kern w:val="2"/>
        </w:rPr>
        <w:t> 47 severity dynamic;</w:t>
      </w:r>
    </w:p>
    <w:p>
      <w:pPr>
        <w:pStyle w:val="26"/>
        <w:spacing w:line="228" w:lineRule="exact"/>
        <w:rPr>
          <w:kern w:val="2"/>
        </w:rPr>
      </w:pPr>
      <w:r>
        <w:rPr>
          <w:kern w:val="2"/>
        </w:rPr>
        <w:t> 48 };</w:t>
      </w:r>
    </w:p>
    <w:p>
      <w:pPr>
        <w:pStyle w:val="26"/>
        <w:spacing w:line="228" w:lineRule="exact"/>
        <w:rPr>
          <w:kern w:val="2"/>
        </w:rPr>
      </w:pPr>
      <w:r>
        <w:rPr>
          <w:kern w:val="2"/>
        </w:rPr>
        <w:t> 49 };</w:t>
      </w:r>
    </w:p>
    <w:p>
      <w:pPr>
        <w:pStyle w:val="26"/>
        <w:spacing w:line="228" w:lineRule="exact"/>
        <w:rPr>
          <w:kern w:val="2"/>
        </w:rPr>
      </w:pPr>
      <w:r>
        <w:rPr>
          <w:kern w:val="2"/>
        </w:rPr>
        <w:t> 50 </w:t>
      </w:r>
    </w:p>
    <w:p>
      <w:pPr>
        <w:pStyle w:val="26"/>
        <w:spacing w:line="228" w:lineRule="exact"/>
        <w:rPr>
          <w:kern w:val="2"/>
        </w:rPr>
      </w:pPr>
      <w:r>
        <w:rPr>
          <w:kern w:val="2"/>
        </w:rPr>
        <w:t> 51 zone "." IN {</w:t>
      </w:r>
    </w:p>
    <w:p>
      <w:pPr>
        <w:pStyle w:val="26"/>
        <w:spacing w:line="228" w:lineRule="exact"/>
        <w:rPr>
          <w:kern w:val="2"/>
        </w:rPr>
      </w:pPr>
      <w:r>
        <w:rPr>
          <w:kern w:val="2"/>
        </w:rPr>
        <w:t> 52 type hint;</w:t>
      </w:r>
    </w:p>
    <w:p>
      <w:pPr>
        <w:pStyle w:val="26"/>
        <w:spacing w:line="228" w:lineRule="exact"/>
        <w:rPr>
          <w:kern w:val="2"/>
        </w:rPr>
      </w:pPr>
      <w:r>
        <w:rPr>
          <w:kern w:val="2"/>
        </w:rPr>
        <w:t> 53 file "named.ca";</w:t>
      </w:r>
    </w:p>
    <w:p>
      <w:pPr>
        <w:pStyle w:val="26"/>
        <w:spacing w:line="228" w:lineRule="exact"/>
        <w:rPr>
          <w:kern w:val="2"/>
        </w:rPr>
      </w:pPr>
      <w:r>
        <w:rPr>
          <w:kern w:val="2"/>
        </w:rPr>
        <w:t> 54 };</w:t>
      </w:r>
    </w:p>
    <w:p>
      <w:pPr>
        <w:pStyle w:val="26"/>
        <w:spacing w:line="228" w:lineRule="exact"/>
        <w:rPr>
          <w:kern w:val="2"/>
        </w:rPr>
      </w:pPr>
      <w:r>
        <w:rPr>
          <w:kern w:val="2"/>
        </w:rPr>
        <w:t> 55 </w:t>
      </w:r>
    </w:p>
    <w:p>
      <w:pPr>
        <w:pStyle w:val="26"/>
        <w:spacing w:line="228" w:lineRule="exact"/>
        <w:rPr>
          <w:kern w:val="2"/>
        </w:rPr>
      </w:pPr>
      <w:r>
        <w:rPr>
          <w:kern w:val="2"/>
        </w:rPr>
        <w:t> 56 include "/etc/named.rfc1912.zones";</w:t>
      </w:r>
    </w:p>
    <w:p>
      <w:pPr>
        <w:pStyle w:val="26"/>
        <w:spacing w:line="228" w:lineRule="exact"/>
        <w:rPr>
          <w:kern w:val="2"/>
        </w:rPr>
      </w:pPr>
      <w:r>
        <w:rPr>
          <w:kern w:val="2"/>
        </w:rPr>
        <w:t> 57 include "/etc/named.root.key";</w:t>
      </w:r>
    </w:p>
    <w:p>
      <w:pPr>
        <w:pStyle w:val="26"/>
        <w:spacing w:line="228" w:lineRule="exact"/>
        <w:rPr>
          <w:kern w:val="2"/>
        </w:rPr>
      </w:pPr>
      <w:r>
        <w:rPr>
          <w:kern w:val="2"/>
        </w:rPr>
        <w:t> 58 </w:t>
      </w:r>
    </w:p>
    <w:p>
      <w:pPr>
        <w:pStyle w:val="59"/>
        <w:spacing w:after="90"/>
        <w:rPr>
          <w:kern w:val="2"/>
        </w:rPr>
      </w:pPr>
    </w:p>
    <w:p>
      <w:pPr>
        <w:rPr>
          <w:kern w:val="2"/>
        </w:rPr>
      </w:pPr>
      <w:r>
        <w:rPr>
          <w:rFonts w:hint="eastAsia"/>
          <w:color w:val="000000"/>
          <w:kern w:val="2"/>
          <w:szCs w:val="21"/>
        </w:rPr>
        <w:t>如前所述，</w:t>
      </w:r>
      <w:r>
        <w:rPr>
          <w:color w:val="000000"/>
          <w:kern w:val="2"/>
          <w:szCs w:val="21"/>
        </w:rPr>
        <w:t>bind</w:t>
      </w:r>
      <w:r>
        <w:rPr>
          <w:rFonts w:hint="eastAsia"/>
          <w:color w:val="000000"/>
          <w:kern w:val="2"/>
          <w:szCs w:val="21"/>
        </w:rPr>
        <w:t>服务程序的区域配置文件（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地址对应关系的所在位置。在这个文件中，定义了域名与</w:t>
      </w:r>
      <w:r>
        <w:rPr>
          <w:color w:val="000000"/>
          <w:kern w:val="2"/>
          <w:szCs w:val="21"/>
        </w:rPr>
        <w:t>IP</w:t>
      </w:r>
      <w:r>
        <w:rPr>
          <w:rFonts w:hint="eastAsia"/>
          <w:color w:val="000000"/>
          <w:kern w:val="2"/>
          <w:szCs w:val="21"/>
        </w:rPr>
        <w:t>地址解析规则保存的文件位置以及服务类型等内容，而没有包含具体的域名、</w:t>
      </w:r>
      <w:r>
        <w:rPr>
          <w:color w:val="000000"/>
          <w:kern w:val="2"/>
          <w:szCs w:val="21"/>
        </w:rPr>
        <w:t>IP</w:t>
      </w:r>
      <w:r>
        <w:rPr>
          <w:rFonts w:hint="eastAsia"/>
          <w:color w:val="000000"/>
          <w:kern w:val="2"/>
          <w:szCs w:val="21"/>
        </w:rPr>
        <w:t>地址对应关系等信息。服务类型有三种，分别为</w:t>
      </w:r>
      <w:r>
        <w:rPr>
          <w:color w:val="000000"/>
          <w:kern w:val="2"/>
          <w:szCs w:val="21"/>
        </w:rPr>
        <w:t>hint</w:t>
      </w:r>
      <w:r>
        <w:rPr>
          <w:rFonts w:hint="eastAsia"/>
          <w:color w:val="000000"/>
          <w:kern w:val="2"/>
          <w:szCs w:val="21"/>
        </w:rPr>
        <w:t>（根区域）、</w:t>
      </w:r>
      <w:r>
        <w:rPr>
          <w:color w:val="000000"/>
          <w:kern w:val="2"/>
          <w:szCs w:val="21"/>
        </w:rPr>
        <w:t>master</w:t>
      </w:r>
      <w:r>
        <w:rPr>
          <w:rFonts w:hint="eastAsia"/>
          <w:color w:val="000000"/>
          <w:kern w:val="2"/>
          <w:szCs w:val="21"/>
        </w:rPr>
        <w:t>（主区域）、</w:t>
      </w:r>
      <w:r>
        <w:rPr>
          <w:color w:val="000000"/>
          <w:kern w:val="2"/>
          <w:szCs w:val="21"/>
        </w:rPr>
        <w:t>slave</w:t>
      </w:r>
      <w:r>
        <w:rPr>
          <w:rFonts w:hint="eastAsia"/>
          <w:color w:val="000000"/>
          <w:kern w:val="2"/>
          <w:szCs w:val="21"/>
        </w:rPr>
        <w:t>（辅助区域），其中常用的</w:t>
      </w:r>
      <w:r>
        <w:rPr>
          <w:color w:val="000000"/>
          <w:kern w:val="2"/>
          <w:szCs w:val="21"/>
        </w:rPr>
        <w:t>master</w:t>
      </w:r>
      <w:r>
        <w:rPr>
          <w:rFonts w:hint="eastAsia"/>
          <w:color w:val="000000"/>
          <w:kern w:val="2"/>
          <w:szCs w:val="21"/>
        </w:rPr>
        <w:t>和</w:t>
      </w:r>
      <w:r>
        <w:rPr>
          <w:color w:val="000000"/>
          <w:kern w:val="2"/>
          <w:szCs w:val="21"/>
        </w:rPr>
        <w:t>slave</w:t>
      </w:r>
      <w:r>
        <w:rPr>
          <w:rFonts w:hint="eastAsia"/>
          <w:color w:val="000000"/>
          <w:kern w:val="2"/>
          <w:szCs w:val="21"/>
        </w:rPr>
        <w:t>指的就是主服务器和从服务器。将域名解析为</w:t>
      </w:r>
      <w:r>
        <w:rPr>
          <w:color w:val="000000"/>
          <w:kern w:val="2"/>
          <w:szCs w:val="21"/>
        </w:rPr>
        <w:t>IP</w:t>
      </w:r>
      <w:r>
        <w:rPr>
          <w:rFonts w:hint="eastAsia"/>
          <w:color w:val="000000"/>
          <w:kern w:val="2"/>
          <w:szCs w:val="21"/>
        </w:rPr>
        <w:t>地址的正向解析参数和将</w:t>
      </w:r>
      <w:r>
        <w:rPr>
          <w:color w:val="000000"/>
          <w:kern w:val="2"/>
          <w:szCs w:val="21"/>
        </w:rPr>
        <w:t>IP</w:t>
      </w:r>
      <w:r>
        <w:rPr>
          <w:rFonts w:hint="eastAsia"/>
          <w:color w:val="000000"/>
          <w:kern w:val="2"/>
          <w:szCs w:val="21"/>
        </w:rPr>
        <w:t>地址解析为域名的反向解析参数分别如图</w:t>
      </w:r>
      <w:r>
        <w:rPr>
          <w:color w:val="000000"/>
          <w:kern w:val="2"/>
          <w:szCs w:val="21"/>
        </w:rPr>
        <w:t>13-3</w:t>
      </w:r>
      <w:r>
        <w:rPr>
          <w:rFonts w:hint="eastAsia"/>
          <w:color w:val="000000"/>
          <w:kern w:val="2"/>
          <w:szCs w:val="21"/>
        </w:rPr>
        <w:t>和图</w:t>
      </w:r>
      <w:r>
        <w:rPr>
          <w:color w:val="000000"/>
          <w:kern w:val="2"/>
          <w:szCs w:val="21"/>
        </w:rPr>
        <w:t>13-4</w:t>
      </w:r>
      <w:r>
        <w:rPr>
          <w:rFonts w:hint="eastAsia"/>
          <w:color w:val="000000"/>
          <w:kern w:val="2"/>
          <w:szCs w:val="21"/>
        </w:rPr>
        <w:t>所示。</w:t>
      </w:r>
    </w:p>
    <w:p>
      <w:pPr>
        <w:pStyle w:val="32"/>
        <w:rPr>
          <w:kern w:val="2"/>
        </w:rPr>
      </w:pPr>
      <w:r>
        <w:rPr>
          <w:color w:val="000000"/>
          <w:kern w:val="2"/>
          <w:szCs w:val="21"/>
        </w:rPr>
        <w:drawing>
          <wp:inline distT="0" distB="0" distL="0" distR="0">
            <wp:extent cx="3855720" cy="838200"/>
            <wp:effectExtent l="0" t="0" r="0" b="0"/>
            <wp:docPr id="165" name="图片 165" descr="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30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3855720" cy="8382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13-3   </w:t>
      </w:r>
      <w:r>
        <w:rPr>
          <w:rFonts w:hint="eastAsia"/>
          <w:color w:val="000000"/>
          <w:kern w:val="2"/>
          <w:szCs w:val="21"/>
        </w:rPr>
        <w:t>正向解析参数</w:t>
      </w:r>
    </w:p>
    <w:p>
      <w:pPr>
        <w:pStyle w:val="32"/>
        <w:rPr>
          <w:kern w:val="2"/>
        </w:rPr>
      </w:pPr>
      <w:r>
        <w:rPr>
          <w:color w:val="000000"/>
          <w:kern w:val="2"/>
          <w:szCs w:val="21"/>
        </w:rPr>
        <w:drawing>
          <wp:inline distT="0" distB="0" distL="0" distR="0">
            <wp:extent cx="3604260" cy="777240"/>
            <wp:effectExtent l="0" t="0" r="0" b="0"/>
            <wp:docPr id="166" name="图片 166"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30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3604260" cy="777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13-4  </w:t>
      </w:r>
      <w:r>
        <w:rPr>
          <w:rFonts w:hint="eastAsia"/>
          <w:color w:val="000000"/>
          <w:kern w:val="2"/>
          <w:szCs w:val="21"/>
        </w:rPr>
        <w:t>反向解析参数</w:t>
      </w:r>
    </w:p>
    <w:p>
      <w:pPr>
        <w:rPr>
          <w:kern w:val="2"/>
        </w:rPr>
      </w:pPr>
      <w:r>
        <w:rPr>
          <w:rFonts w:hint="eastAsia"/>
          <w:color w:val="000000"/>
          <w:kern w:val="2"/>
          <w:szCs w:val="21"/>
        </w:rPr>
        <w:t>下面的实验中会分别修改</w:t>
      </w:r>
      <w:r>
        <w:rPr>
          <w:color w:val="000000"/>
          <w:kern w:val="2"/>
          <w:szCs w:val="21"/>
        </w:rPr>
        <w:t>bind</w:t>
      </w:r>
      <w:r>
        <w:rPr>
          <w:rFonts w:hint="eastAsia"/>
          <w:color w:val="000000"/>
          <w:kern w:val="2"/>
          <w:szCs w:val="21"/>
        </w:rPr>
        <w:t>服务程序的主配置文件、区域配置文件与数据配置文件。如果在实验中遇到了</w:t>
      </w:r>
      <w:r>
        <w:rPr>
          <w:color w:val="000000"/>
          <w:kern w:val="2"/>
          <w:szCs w:val="21"/>
        </w:rPr>
        <w:t>bind</w:t>
      </w:r>
      <w:r>
        <w:rPr>
          <w:rFonts w:hint="eastAsia"/>
          <w:color w:val="000000"/>
          <w:kern w:val="2"/>
          <w:szCs w:val="21"/>
        </w:rPr>
        <w:t>服务程序启动失败的情况，而您认为这是由于参数写错而导致的，则可以执行</w:t>
      </w:r>
      <w:r>
        <w:rPr>
          <w:color w:val="000000"/>
          <w:kern w:val="2"/>
          <w:szCs w:val="21"/>
        </w:rPr>
        <w:t>named-checkconf</w:t>
      </w:r>
      <w:r>
        <w:rPr>
          <w:rFonts w:hint="eastAsia"/>
          <w:color w:val="000000"/>
          <w:kern w:val="2"/>
          <w:szCs w:val="21"/>
        </w:rPr>
        <w:t>命令和</w:t>
      </w:r>
      <w:r>
        <w:rPr>
          <w:color w:val="000000"/>
          <w:kern w:val="2"/>
          <w:szCs w:val="21"/>
        </w:rPr>
        <w:t>named-checkzone</w:t>
      </w:r>
      <w:r>
        <w:rPr>
          <w:rFonts w:hint="eastAsia"/>
          <w:color w:val="000000"/>
          <w:kern w:val="2"/>
          <w:szCs w:val="21"/>
        </w:rPr>
        <w:t>命令，分别检查主配置文件与数据配置文件中语法或参数的错误。</w:t>
      </w:r>
    </w:p>
    <w:p>
      <w:pPr>
        <w:pStyle w:val="4"/>
        <w:spacing w:before="151" w:after="151"/>
        <w:rPr>
          <w:kern w:val="2"/>
        </w:rPr>
      </w:pPr>
      <w:r>
        <w:rPr>
          <w:color w:val="000000"/>
          <w:kern w:val="2"/>
        </w:rPr>
        <w:t>13.2.1</w:t>
      </w:r>
      <w:r>
        <w:rPr>
          <w:color w:val="000000"/>
          <w:kern w:val="2"/>
          <w:szCs w:val="21"/>
        </w:rPr>
        <w:t xml:space="preserve">  </w:t>
      </w:r>
      <w:r>
        <w:rPr>
          <w:rFonts w:hint="eastAsia"/>
          <w:color w:val="000000"/>
          <w:kern w:val="2"/>
        </w:rPr>
        <w:t>正向解析实验</w:t>
      </w:r>
    </w:p>
    <w:p>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域名解析服务中，正向解析是指根据域名（主机名）查找到对应的</w:t>
      </w:r>
      <w:r>
        <w:rPr>
          <w:color w:val="000000"/>
          <w:kern w:val="2"/>
          <w:szCs w:val="21"/>
        </w:rPr>
        <w:t>IP</w:t>
      </w:r>
      <w:r>
        <w:rPr>
          <w:rFonts w:hint="eastAsia"/>
          <w:color w:val="000000"/>
          <w:kern w:val="2"/>
          <w:szCs w:val="21"/>
        </w:rPr>
        <w:t>地址。也就是说，当用户输入了一个域名后，</w:t>
      </w:r>
      <w:r>
        <w:rPr>
          <w:bCs/>
          <w:color w:val="000000"/>
          <w:kern w:val="2"/>
          <w:szCs w:val="21"/>
        </w:rPr>
        <w:t>bind</w:t>
      </w:r>
      <w:r>
        <w:rPr>
          <w:rFonts w:hint="eastAsia"/>
          <w:color w:val="000000"/>
          <w:kern w:val="2"/>
          <w:szCs w:val="21"/>
        </w:rPr>
        <w:t>服务程序会自动进行查找，并将匹配到的</w:t>
      </w:r>
      <w:r>
        <w:rPr>
          <w:color w:val="000000"/>
          <w:kern w:val="2"/>
          <w:szCs w:val="21"/>
        </w:rPr>
        <w:t>IP</w:t>
      </w:r>
      <w:r>
        <w:rPr>
          <w:rFonts w:hint="eastAsia"/>
          <w:color w:val="000000"/>
          <w:kern w:val="2"/>
          <w:szCs w:val="21"/>
        </w:rPr>
        <w:t>地址返给用户。这也是最常用的</w:t>
      </w:r>
      <w:r>
        <w:rPr>
          <w:color w:val="000000"/>
          <w:kern w:val="2"/>
          <w:szCs w:val="21"/>
        </w:rPr>
        <w:t>DNS</w:t>
      </w:r>
      <w:r>
        <w:rPr>
          <w:rFonts w:hint="eastAsia"/>
          <w:color w:val="000000"/>
          <w:kern w:val="2"/>
          <w:szCs w:val="21"/>
        </w:rPr>
        <w:t>工作模式。</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编辑区域配置文件。该文件中默认已经有了一些无关紧要的解析参数，旨在让用户有一个参考。我们可以将下面的参数添加到区域配置文件的最下面，当然，也可以将该文件中的原有信息全部清空，而只保留自己的域名解析信息：</w:t>
      </w:r>
      <w:r>
        <w:rPr>
          <w:kern w:val="2"/>
        </w:rPr>
        <w:t xml:space="preserve"> </w:t>
      </w:r>
    </w:p>
    <w:p>
      <w:pPr>
        <w:pStyle w:val="58"/>
        <w:rPr>
          <w:kern w:val="2"/>
        </w:rPr>
      </w:pPr>
    </w:p>
    <w:p>
      <w:pPr>
        <w:pStyle w:val="26"/>
        <w:rPr>
          <w:kern w:val="2"/>
        </w:rPr>
      </w:pPr>
      <w:r>
        <w:rPr>
          <w:kern w:val="2"/>
        </w:rPr>
        <w:t>[root@linuxprobe ~]# vim /etc/named.rfc1912.zones</w:t>
      </w:r>
    </w:p>
    <w:p>
      <w:pPr>
        <w:pStyle w:val="26"/>
        <w:rPr>
          <w:kern w:val="2"/>
        </w:rPr>
      </w:pPr>
      <w:r>
        <w:rPr>
          <w:kern w:val="2"/>
        </w:rPr>
        <w:t>zone "linuxprobe.com" IN {</w:t>
      </w:r>
    </w:p>
    <w:p>
      <w:pPr>
        <w:pStyle w:val="26"/>
        <w:rPr>
          <w:kern w:val="2"/>
        </w:rPr>
      </w:pPr>
      <w:r>
        <w:rPr>
          <w:kern w:val="2"/>
        </w:rPr>
        <w:t>type master;</w:t>
      </w:r>
    </w:p>
    <w:p>
      <w:pPr>
        <w:pStyle w:val="26"/>
        <w:rPr>
          <w:kern w:val="2"/>
        </w:rPr>
      </w:pPr>
      <w:r>
        <w:rPr>
          <w:kern w:val="2"/>
        </w:rPr>
        <w:t>file "linuxprobe.com.zone";</w:t>
      </w:r>
    </w:p>
    <w:p>
      <w:pPr>
        <w:pStyle w:val="26"/>
        <w:rPr>
          <w:kern w:val="2"/>
        </w:rPr>
      </w:pPr>
      <w:r>
        <w:rPr>
          <w:kern w:val="2"/>
        </w:rPr>
        <w:t>allow-update {none;};</w:t>
      </w:r>
    </w:p>
    <w:p>
      <w:pPr>
        <w:pStyle w:val="26"/>
        <w:rPr>
          <w:kern w:val="2"/>
        </w:rPr>
      </w:pPr>
      <w:r>
        <w:rPr>
          <w:kern w:val="2"/>
        </w:rPr>
        <w:t>};</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：编辑数据配置文件。我们可以从</w:t>
      </w:r>
      <w:r>
        <w:rPr>
          <w:color w:val="000000"/>
          <w:kern w:val="2"/>
          <w:szCs w:val="21"/>
        </w:rPr>
        <w:t>/var/named</w:t>
      </w:r>
      <w:r>
        <w:rPr>
          <w:rFonts w:hint="eastAsia"/>
          <w:color w:val="000000"/>
          <w:kern w:val="2"/>
          <w:szCs w:val="21"/>
        </w:rPr>
        <w:t>目录中复制一份正向解析的模板文件（</w:t>
      </w:r>
      <w:r>
        <w:rPr>
          <w:color w:val="000000"/>
          <w:kern w:val="2"/>
          <w:szCs w:val="21"/>
        </w:rPr>
        <w:t>named.localhost</w:t>
      </w:r>
      <w:r>
        <w:rPr>
          <w:rFonts w:hint="eastAsia"/>
          <w:color w:val="000000"/>
          <w:kern w:val="2"/>
          <w:szCs w:val="21"/>
        </w:rPr>
        <w:t>），然后把域名和</w:t>
      </w:r>
      <w:r>
        <w:rPr>
          <w:color w:val="000000"/>
          <w:kern w:val="2"/>
          <w:szCs w:val="21"/>
        </w:rPr>
        <w:t>IP</w:t>
      </w:r>
      <w:r>
        <w:rPr>
          <w:rFonts w:hint="eastAsia"/>
          <w:color w:val="000000"/>
          <w:kern w:val="2"/>
          <w:szCs w:val="21"/>
        </w:rPr>
        <w:t>地址的对应数据填写数据配置文件中并保存。在复制时记得加上</w:t>
      </w:r>
      <w:r>
        <w:rPr>
          <w:color w:val="000000"/>
          <w:kern w:val="2"/>
          <w:szCs w:val="21"/>
        </w:rPr>
        <w:t>-a</w:t>
      </w:r>
      <w:r>
        <w:rPr>
          <w:rFonts w:hint="eastAsia"/>
          <w:color w:val="000000"/>
          <w:kern w:val="2"/>
          <w:szCs w:val="21"/>
        </w:rPr>
        <w:t>参数，这可以保留原始文件的所有者、所属组、权限属性等信息，以便让</w:t>
      </w:r>
      <w:r>
        <w:rPr>
          <w:color w:val="000000"/>
          <w:kern w:val="2"/>
          <w:szCs w:val="21"/>
        </w:rPr>
        <w:t>bind</w:t>
      </w:r>
      <w:r>
        <w:rPr>
          <w:rFonts w:hint="eastAsia"/>
          <w:color w:val="000000"/>
          <w:kern w:val="2"/>
          <w:szCs w:val="21"/>
        </w:rPr>
        <w:t>服务程序顺利读取文件内容：</w:t>
      </w:r>
    </w:p>
    <w:p>
      <w:pPr>
        <w:pStyle w:val="58"/>
        <w:rPr>
          <w:kern w:val="2"/>
        </w:rPr>
      </w:pPr>
    </w:p>
    <w:p>
      <w:pPr>
        <w:pStyle w:val="26"/>
        <w:rPr>
          <w:kern w:val="2"/>
        </w:rPr>
      </w:pPr>
      <w:r>
        <w:rPr>
          <w:kern w:val="2"/>
        </w:rPr>
        <w:t>[root@linuxprobe ~]# cd /var/named/</w:t>
      </w:r>
    </w:p>
    <w:p>
      <w:pPr>
        <w:pStyle w:val="26"/>
        <w:rPr>
          <w:kern w:val="2"/>
        </w:rPr>
      </w:pPr>
      <w:r>
        <w:rPr>
          <w:kern w:val="2"/>
        </w:rPr>
        <w:t>[root@linuxprobe named]# ls -al named.localhost</w:t>
      </w:r>
    </w:p>
    <w:p>
      <w:pPr>
        <w:pStyle w:val="26"/>
        <w:rPr>
          <w:kern w:val="2"/>
        </w:rPr>
      </w:pPr>
      <w:r>
        <w:rPr>
          <w:kern w:val="2"/>
        </w:rPr>
        <w:t>-rw-r-----. 1 root named 152 Jun 21 2007 named.localhost</w:t>
      </w:r>
    </w:p>
    <w:p>
      <w:pPr>
        <w:pStyle w:val="26"/>
        <w:rPr>
          <w:kern w:val="2"/>
        </w:rPr>
      </w:pPr>
      <w:r>
        <w:rPr>
          <w:kern w:val="2"/>
        </w:rPr>
        <w:t>[root@linuxprobe named]# cp -a named.localhost linuxprobe.com.zone</w:t>
      </w:r>
    </w:p>
    <w:p>
      <w:pPr>
        <w:pStyle w:val="59"/>
        <w:spacing w:after="90"/>
        <w:rPr>
          <w:kern w:val="2"/>
        </w:rPr>
      </w:pPr>
    </w:p>
    <w:p>
      <w:pPr>
        <w:rPr>
          <w:kern w:val="2"/>
        </w:rPr>
      </w:pPr>
      <w:r>
        <w:rPr>
          <w:rFonts w:hint="eastAsia"/>
          <w:color w:val="000000"/>
          <w:kern w:val="2"/>
          <w:szCs w:val="21"/>
        </w:rPr>
        <w:t>编辑数据配置文件。在保存并退出后文件后记得重启</w:t>
      </w:r>
      <w:r>
        <w:rPr>
          <w:color w:val="000000"/>
          <w:kern w:val="2"/>
          <w:szCs w:val="21"/>
        </w:rPr>
        <w:t>named</w:t>
      </w:r>
      <w:r>
        <w:rPr>
          <w:rFonts w:hint="eastAsia"/>
          <w:color w:val="000000"/>
          <w:kern w:val="2"/>
          <w:szCs w:val="21"/>
        </w:rPr>
        <w:t>服务程序，让新的解析数据生效。考虑到正向解析文件中的参数较多，而且相对都比较重要，刘遄老师在每个参数后面都作了简要的说明。</w:t>
      </w:r>
    </w:p>
    <w:p>
      <w:pPr>
        <w:pStyle w:val="58"/>
        <w:rPr>
          <w:kern w:val="2"/>
        </w:rPr>
      </w:pPr>
    </w:p>
    <w:p>
      <w:pPr>
        <w:pStyle w:val="26"/>
        <w:rPr>
          <w:kern w:val="2"/>
        </w:rPr>
      </w:pPr>
      <w:r>
        <w:rPr>
          <w:kern w:val="2"/>
        </w:rPr>
        <w:t>[root@linuxprobe named]# vim linuxprobe.com.zone</w:t>
      </w:r>
    </w:p>
    <w:p>
      <w:pPr>
        <w:pStyle w:val="26"/>
        <w:rPr>
          <w:kern w:val="2"/>
        </w:rPr>
      </w:pPr>
      <w:r>
        <w:rPr>
          <w:kern w:val="2"/>
        </w:rPr>
        <w:t>[root@linuxprobe named]# systemctl restart named</w:t>
      </w:r>
    </w:p>
    <w:p>
      <w:pPr>
        <w:pStyle w:val="59"/>
        <w:spacing w:after="90"/>
        <w:rPr>
          <w:kern w:val="2"/>
        </w:rPr>
      </w:pPr>
    </w:p>
    <w:p>
      <w:pPr>
        <w:pStyle w:val="29"/>
        <w:rPr>
          <w:kern w:val="2"/>
        </w:rPr>
      </w:pP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932"/>
        <w:gridCol w:w="1114"/>
        <w:gridCol w:w="1396"/>
        <w:gridCol w:w="1661"/>
        <w:gridCol w:w="16"/>
        <w:gridCol w:w="1507"/>
        <w:gridCol w:w="143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rPr>
          <w:cantSplit/>
        </w:trPr>
        <w:tc>
          <w:tcPr>
            <w:tcW w:w="932" w:type="dxa"/>
            <w:vAlign w:val="center"/>
          </w:tcPr>
          <w:p>
            <w:pPr>
              <w:pStyle w:val="28"/>
              <w:rPr>
                <w:kern w:val="2"/>
              </w:rPr>
            </w:pPr>
            <w:r>
              <w:rPr>
                <w:kern w:val="2"/>
              </w:rPr>
              <w:t>$TTL 1D</w:t>
            </w:r>
          </w:p>
        </w:tc>
        <w:tc>
          <w:tcPr>
            <w:tcW w:w="7129" w:type="dxa"/>
            <w:gridSpan w:val="6"/>
            <w:tcBorders>
              <w:top w:val="single" w:color="000000" w:sz="6" w:space="0"/>
              <w:bottom w:val="single" w:color="000000" w:sz="4" w:space="0"/>
            </w:tcBorders>
            <w:vAlign w:val="center"/>
          </w:tcPr>
          <w:p>
            <w:pPr>
              <w:pStyle w:val="28"/>
              <w:rPr>
                <w:kern w:val="2"/>
              </w:rPr>
            </w:pPr>
            <w:r>
              <w:rPr>
                <w:kern w:val="2"/>
              </w:rPr>
              <w:t>#</w:t>
            </w:r>
            <w:r>
              <w:rPr>
                <w:rFonts w:hint="eastAsia"/>
                <w:kern w:val="2"/>
              </w:rPr>
              <w:t>生存周期为</w:t>
            </w:r>
            <w:r>
              <w:rPr>
                <w:kern w:val="2"/>
              </w:rPr>
              <w:t>1</w:t>
            </w:r>
            <w:r>
              <w:rPr>
                <w:rFonts w:hint="eastAsia"/>
                <w:kern w:val="2"/>
              </w:rPr>
              <w:t>天</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bottom w:val="single" w:color="000000" w:sz="4" w:space="0"/>
            </w:tcBorders>
            <w:vAlign w:val="center"/>
          </w:tcPr>
          <w:p>
            <w:pPr>
              <w:pStyle w:val="28"/>
              <w:rPr>
                <w:kern w:val="2"/>
              </w:rPr>
            </w:pPr>
            <w:r>
              <w:rPr>
                <w:kern w:val="2"/>
              </w:rPr>
              <w:t>@</w:t>
            </w:r>
          </w:p>
        </w:tc>
        <w:tc>
          <w:tcPr>
            <w:tcW w:w="1114" w:type="dxa"/>
            <w:tcBorders>
              <w:top w:val="single" w:color="000000" w:sz="4" w:space="0"/>
              <w:bottom w:val="single" w:color="000000" w:sz="4" w:space="0"/>
            </w:tcBorders>
            <w:vAlign w:val="center"/>
          </w:tcPr>
          <w:p>
            <w:pPr>
              <w:pStyle w:val="28"/>
              <w:rPr>
                <w:kern w:val="2"/>
              </w:rPr>
            </w:pPr>
            <w:r>
              <w:rPr>
                <w:kern w:val="2"/>
              </w:rPr>
              <w:t>IN SOA</w:t>
            </w:r>
          </w:p>
        </w:tc>
        <w:tc>
          <w:tcPr>
            <w:tcW w:w="1396" w:type="dxa"/>
            <w:tcBorders>
              <w:top w:val="single" w:color="000000" w:sz="4" w:space="0"/>
            </w:tcBorders>
            <w:vAlign w:val="center"/>
          </w:tcPr>
          <w:p>
            <w:pPr>
              <w:pStyle w:val="28"/>
              <w:rPr>
                <w:spacing w:val="-6"/>
                <w:kern w:val="2"/>
              </w:rPr>
            </w:pPr>
            <w:r>
              <w:rPr>
                <w:spacing w:val="-6"/>
                <w:kern w:val="2"/>
              </w:rPr>
              <w:t>linuxprobe.com.</w:t>
            </w:r>
          </w:p>
        </w:tc>
        <w:tc>
          <w:tcPr>
            <w:tcW w:w="1661" w:type="dxa"/>
            <w:tcBorders>
              <w:top w:val="single" w:color="000000" w:sz="4" w:space="0"/>
            </w:tcBorders>
            <w:vAlign w:val="center"/>
          </w:tcPr>
          <w:p>
            <w:pPr>
              <w:pStyle w:val="28"/>
              <w:rPr>
                <w:kern w:val="2"/>
              </w:rPr>
            </w:pPr>
            <w:r>
              <w:rPr>
                <w:kern w:val="2"/>
              </w:rPr>
              <w:t>r</w:t>
            </w:r>
            <w:r>
              <w:rPr>
                <w:spacing w:val="-6"/>
                <w:kern w:val="2"/>
              </w:rPr>
              <w:t>oot.linuxprobe.com.</w:t>
            </w:r>
          </w:p>
        </w:tc>
        <w:tc>
          <w:tcPr>
            <w:tcW w:w="1523" w:type="dxa"/>
            <w:gridSpan w:val="2"/>
            <w:tcBorders>
              <w:top w:val="single" w:color="000000" w:sz="4" w:space="0"/>
              <w:bottom w:val="single" w:color="000000" w:sz="4" w:space="0"/>
              <w:right w:val="nil"/>
            </w:tcBorders>
            <w:vAlign w:val="center"/>
          </w:tcPr>
          <w:p>
            <w:pPr>
              <w:pStyle w:val="28"/>
              <w:rPr>
                <w:kern w:val="2"/>
              </w:rPr>
            </w:pPr>
            <w:r>
              <w:rPr>
                <w:kern w:val="2"/>
              </w:rPr>
              <w:t>(</w:t>
            </w:r>
          </w:p>
        </w:tc>
        <w:tc>
          <w:tcPr>
            <w:tcW w:w="1435"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tcBorders>
            <w:vAlign w:val="center"/>
          </w:tcPr>
          <w:p>
            <w:pPr>
              <w:pStyle w:val="28"/>
              <w:rPr>
                <w:kern w:val="2"/>
              </w:rPr>
            </w:pPr>
            <w:r>
              <w:rPr>
                <w:kern w:val="2"/>
              </w:rPr>
              <w:t>#</w:t>
            </w:r>
            <w:r>
              <w:rPr>
                <w:rFonts w:hint="eastAsia"/>
                <w:kern w:val="2"/>
              </w:rPr>
              <w:t>授权信息开始</w:t>
            </w:r>
          </w:p>
        </w:tc>
        <w:tc>
          <w:tcPr>
            <w:tcW w:w="1396" w:type="dxa"/>
            <w:vAlign w:val="center"/>
          </w:tcPr>
          <w:p>
            <w:pPr>
              <w:pStyle w:val="28"/>
              <w:rPr>
                <w:kern w:val="2"/>
              </w:rPr>
            </w:pPr>
            <w:r>
              <w:rPr>
                <w:kern w:val="2"/>
              </w:rPr>
              <w:t>#DNS</w:t>
            </w:r>
            <w:r>
              <w:rPr>
                <w:rFonts w:hint="eastAsia"/>
                <w:kern w:val="2"/>
              </w:rPr>
              <w:t>区域的地址</w:t>
            </w:r>
          </w:p>
        </w:tc>
        <w:tc>
          <w:tcPr>
            <w:tcW w:w="3184" w:type="dxa"/>
            <w:gridSpan w:val="3"/>
            <w:tcBorders>
              <w:bottom w:val="single" w:color="000000" w:sz="4" w:space="0"/>
            </w:tcBorders>
            <w:vAlign w:val="center"/>
          </w:tcPr>
          <w:p>
            <w:pPr>
              <w:pStyle w:val="28"/>
              <w:rPr>
                <w:kern w:val="2"/>
              </w:rPr>
            </w:pPr>
            <w:r>
              <w:rPr>
                <w:kern w:val="2"/>
              </w:rPr>
              <w:t>#</w:t>
            </w:r>
            <w:r>
              <w:rPr>
                <w:rFonts w:hint="eastAsia"/>
                <w:kern w:val="2"/>
              </w:rPr>
              <w:t>域名管理员的邮箱（不要用</w:t>
            </w:r>
            <w:r>
              <w:rPr>
                <w:kern w:val="2"/>
              </w:rPr>
              <w:t>@</w:t>
            </w:r>
            <w:r>
              <w:rPr>
                <w:rFonts w:hint="eastAsia"/>
                <w:kern w:val="2"/>
              </w:rPr>
              <w:t>符号）</w:t>
            </w:r>
          </w:p>
        </w:tc>
        <w:tc>
          <w:tcPr>
            <w:tcW w:w="1435" w:type="dxa"/>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right w:val="nil"/>
            </w:tcBorders>
            <w:vAlign w:val="center"/>
          </w:tcPr>
          <w:p>
            <w:pPr>
              <w:pStyle w:val="28"/>
              <w:rPr>
                <w:kern w:val="2"/>
              </w:rPr>
            </w:pPr>
          </w:p>
        </w:tc>
        <w:tc>
          <w:tcPr>
            <w:tcW w:w="1396" w:type="dxa"/>
            <w:tcBorders>
              <w:top w:val="single" w:color="000000" w:sz="4" w:space="0"/>
              <w:left w:val="nil"/>
              <w:bottom w:val="single" w:color="000000" w:sz="4" w:space="0"/>
              <w:right w:val="nil"/>
            </w:tcBorders>
            <w:vAlign w:val="center"/>
          </w:tcPr>
          <w:p>
            <w:pPr>
              <w:pStyle w:val="28"/>
              <w:rPr>
                <w:kern w:val="2"/>
              </w:rPr>
            </w:pPr>
          </w:p>
        </w:tc>
        <w:tc>
          <w:tcPr>
            <w:tcW w:w="1677" w:type="dxa"/>
            <w:gridSpan w:val="2"/>
            <w:tcBorders>
              <w:top w:val="single" w:color="000000" w:sz="4" w:space="0"/>
              <w:left w:val="nil"/>
              <w:bottom w:val="single" w:color="000000" w:sz="4" w:space="0"/>
              <w:right w:val="nil"/>
            </w:tcBorders>
            <w:vAlign w:val="center"/>
          </w:tcPr>
          <w:p>
            <w:pPr>
              <w:pStyle w:val="28"/>
              <w:rPr>
                <w:kern w:val="2"/>
              </w:rPr>
            </w:pPr>
          </w:p>
        </w:tc>
        <w:tc>
          <w:tcPr>
            <w:tcW w:w="1507" w:type="dxa"/>
            <w:tcBorders>
              <w:top w:val="single" w:color="000000" w:sz="4" w:space="0"/>
              <w:left w:val="nil"/>
              <w:bottom w:val="single" w:color="000000" w:sz="4" w:space="0"/>
            </w:tcBorders>
            <w:vAlign w:val="center"/>
          </w:tcPr>
          <w:p>
            <w:pPr>
              <w:pStyle w:val="28"/>
              <w:rPr>
                <w:kern w:val="2"/>
              </w:rPr>
            </w:pPr>
            <w:r>
              <w:rPr>
                <w:kern w:val="2"/>
              </w:rPr>
              <w:t>0;serial</w:t>
            </w:r>
          </w:p>
        </w:tc>
        <w:tc>
          <w:tcPr>
            <w:tcW w:w="1435" w:type="dxa"/>
            <w:vAlign w:val="center"/>
          </w:tcPr>
          <w:p>
            <w:pPr>
              <w:pStyle w:val="28"/>
              <w:rPr>
                <w:kern w:val="2"/>
              </w:rPr>
            </w:pPr>
            <w:r>
              <w:rPr>
                <w:kern w:val="2"/>
              </w:rPr>
              <w:t>#</w:t>
            </w:r>
            <w:r>
              <w:rPr>
                <w:rFonts w:hint="eastAsia"/>
                <w:kern w:val="2"/>
              </w:rPr>
              <w:t>更新序列号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right w:val="nil"/>
            </w:tcBorders>
            <w:vAlign w:val="center"/>
          </w:tcPr>
          <w:p>
            <w:pPr>
              <w:pStyle w:val="28"/>
              <w:rPr>
                <w:kern w:val="2"/>
              </w:rPr>
            </w:pPr>
          </w:p>
        </w:tc>
        <w:tc>
          <w:tcPr>
            <w:tcW w:w="1396" w:type="dxa"/>
            <w:tcBorders>
              <w:top w:val="single" w:color="000000" w:sz="4" w:space="0"/>
              <w:left w:val="nil"/>
              <w:bottom w:val="single" w:color="000000" w:sz="4" w:space="0"/>
              <w:right w:val="nil"/>
            </w:tcBorders>
            <w:vAlign w:val="center"/>
          </w:tcPr>
          <w:p>
            <w:pPr>
              <w:pStyle w:val="28"/>
              <w:rPr>
                <w:kern w:val="2"/>
              </w:rPr>
            </w:pPr>
          </w:p>
        </w:tc>
        <w:tc>
          <w:tcPr>
            <w:tcW w:w="1677" w:type="dxa"/>
            <w:gridSpan w:val="2"/>
            <w:tcBorders>
              <w:top w:val="single" w:color="000000" w:sz="4" w:space="0"/>
              <w:left w:val="nil"/>
              <w:bottom w:val="single" w:color="000000" w:sz="4" w:space="0"/>
              <w:right w:val="nil"/>
            </w:tcBorders>
            <w:vAlign w:val="center"/>
          </w:tcPr>
          <w:p>
            <w:pPr>
              <w:pStyle w:val="28"/>
              <w:rPr>
                <w:kern w:val="2"/>
              </w:rPr>
            </w:pPr>
          </w:p>
        </w:tc>
        <w:tc>
          <w:tcPr>
            <w:tcW w:w="1507" w:type="dxa"/>
            <w:tcBorders>
              <w:top w:val="single" w:color="000000" w:sz="4" w:space="0"/>
              <w:left w:val="nil"/>
              <w:bottom w:val="single" w:color="000000" w:sz="4" w:space="0"/>
            </w:tcBorders>
            <w:vAlign w:val="center"/>
          </w:tcPr>
          <w:p>
            <w:pPr>
              <w:pStyle w:val="28"/>
              <w:rPr>
                <w:kern w:val="2"/>
              </w:rPr>
            </w:pPr>
            <w:r>
              <w:rPr>
                <w:kern w:val="2"/>
              </w:rPr>
              <w:t>1D;refresh</w:t>
            </w:r>
          </w:p>
        </w:tc>
        <w:tc>
          <w:tcPr>
            <w:tcW w:w="1435" w:type="dxa"/>
            <w:vAlign w:val="center"/>
          </w:tcPr>
          <w:p>
            <w:pPr>
              <w:pStyle w:val="28"/>
              <w:rPr>
                <w:kern w:val="2"/>
              </w:rPr>
            </w:pPr>
            <w:r>
              <w:rPr>
                <w:kern w:val="2"/>
              </w:rPr>
              <w:t>#</w:t>
            </w:r>
            <w:r>
              <w:rPr>
                <w:rFonts w:hint="eastAsia"/>
                <w:kern w:val="2"/>
              </w:rPr>
              <w:t>更新时间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right w:val="nil"/>
            </w:tcBorders>
            <w:vAlign w:val="center"/>
          </w:tcPr>
          <w:p>
            <w:pPr>
              <w:pStyle w:val="28"/>
              <w:rPr>
                <w:kern w:val="2"/>
              </w:rPr>
            </w:pPr>
          </w:p>
        </w:tc>
        <w:tc>
          <w:tcPr>
            <w:tcW w:w="1396" w:type="dxa"/>
            <w:tcBorders>
              <w:top w:val="single" w:color="000000" w:sz="4" w:space="0"/>
              <w:left w:val="nil"/>
              <w:bottom w:val="single" w:color="000000" w:sz="4" w:space="0"/>
              <w:right w:val="nil"/>
            </w:tcBorders>
            <w:vAlign w:val="center"/>
          </w:tcPr>
          <w:p>
            <w:pPr>
              <w:pStyle w:val="28"/>
              <w:rPr>
                <w:kern w:val="2"/>
              </w:rPr>
            </w:pPr>
          </w:p>
        </w:tc>
        <w:tc>
          <w:tcPr>
            <w:tcW w:w="1677" w:type="dxa"/>
            <w:gridSpan w:val="2"/>
            <w:tcBorders>
              <w:top w:val="single" w:color="000000" w:sz="4" w:space="0"/>
              <w:left w:val="nil"/>
              <w:bottom w:val="single" w:color="000000" w:sz="4" w:space="0"/>
              <w:right w:val="nil"/>
            </w:tcBorders>
            <w:vAlign w:val="center"/>
          </w:tcPr>
          <w:p>
            <w:pPr>
              <w:pStyle w:val="28"/>
              <w:rPr>
                <w:kern w:val="2"/>
              </w:rPr>
            </w:pPr>
          </w:p>
        </w:tc>
        <w:tc>
          <w:tcPr>
            <w:tcW w:w="1507" w:type="dxa"/>
            <w:tcBorders>
              <w:top w:val="single" w:color="000000" w:sz="4" w:space="0"/>
              <w:left w:val="nil"/>
              <w:bottom w:val="single" w:color="000000" w:sz="4" w:space="0"/>
            </w:tcBorders>
            <w:vAlign w:val="center"/>
          </w:tcPr>
          <w:p>
            <w:pPr>
              <w:pStyle w:val="28"/>
              <w:rPr>
                <w:kern w:val="2"/>
              </w:rPr>
            </w:pPr>
            <w:r>
              <w:rPr>
                <w:kern w:val="2"/>
              </w:rPr>
              <w:t>1H;retry</w:t>
            </w:r>
          </w:p>
        </w:tc>
        <w:tc>
          <w:tcPr>
            <w:tcW w:w="1435" w:type="dxa"/>
            <w:vAlign w:val="center"/>
          </w:tcPr>
          <w:p>
            <w:pPr>
              <w:pStyle w:val="28"/>
              <w:rPr>
                <w:kern w:val="2"/>
              </w:rPr>
            </w:pPr>
            <w:r>
              <w:rPr>
                <w:kern w:val="2"/>
              </w:rPr>
              <w:t>#</w:t>
            </w:r>
            <w:r>
              <w:rPr>
                <w:rFonts w:hint="eastAsia"/>
                <w:kern w:val="2"/>
              </w:rPr>
              <w:t>重试延时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right w:val="nil"/>
            </w:tcBorders>
            <w:vAlign w:val="center"/>
          </w:tcPr>
          <w:p>
            <w:pPr>
              <w:pStyle w:val="28"/>
              <w:rPr>
                <w:kern w:val="2"/>
              </w:rPr>
            </w:pPr>
          </w:p>
        </w:tc>
        <w:tc>
          <w:tcPr>
            <w:tcW w:w="1396" w:type="dxa"/>
            <w:tcBorders>
              <w:top w:val="single" w:color="000000" w:sz="4" w:space="0"/>
              <w:left w:val="nil"/>
              <w:bottom w:val="single" w:color="000000" w:sz="4" w:space="0"/>
              <w:right w:val="nil"/>
            </w:tcBorders>
            <w:vAlign w:val="center"/>
          </w:tcPr>
          <w:p>
            <w:pPr>
              <w:pStyle w:val="28"/>
              <w:rPr>
                <w:kern w:val="2"/>
              </w:rPr>
            </w:pPr>
          </w:p>
        </w:tc>
        <w:tc>
          <w:tcPr>
            <w:tcW w:w="1677" w:type="dxa"/>
            <w:gridSpan w:val="2"/>
            <w:tcBorders>
              <w:top w:val="single" w:color="000000" w:sz="4" w:space="0"/>
              <w:left w:val="nil"/>
              <w:bottom w:val="single" w:color="000000" w:sz="4" w:space="0"/>
              <w:right w:val="nil"/>
            </w:tcBorders>
            <w:vAlign w:val="center"/>
          </w:tcPr>
          <w:p>
            <w:pPr>
              <w:pStyle w:val="28"/>
              <w:rPr>
                <w:kern w:val="2"/>
              </w:rPr>
            </w:pPr>
          </w:p>
        </w:tc>
        <w:tc>
          <w:tcPr>
            <w:tcW w:w="1507" w:type="dxa"/>
            <w:tcBorders>
              <w:top w:val="single" w:color="000000" w:sz="4" w:space="0"/>
              <w:left w:val="nil"/>
              <w:bottom w:val="single" w:color="000000" w:sz="4" w:space="0"/>
            </w:tcBorders>
            <w:vAlign w:val="center"/>
          </w:tcPr>
          <w:p>
            <w:pPr>
              <w:pStyle w:val="28"/>
              <w:rPr>
                <w:kern w:val="2"/>
              </w:rPr>
            </w:pPr>
            <w:r>
              <w:rPr>
                <w:kern w:val="2"/>
              </w:rPr>
              <w:t>1W;expire</w:t>
            </w:r>
          </w:p>
        </w:tc>
        <w:tc>
          <w:tcPr>
            <w:tcW w:w="1435" w:type="dxa"/>
            <w:vAlign w:val="center"/>
          </w:tcPr>
          <w:p>
            <w:pPr>
              <w:pStyle w:val="28"/>
              <w:rPr>
                <w:kern w:val="2"/>
              </w:rPr>
            </w:pPr>
            <w:r>
              <w:rPr>
                <w:kern w:val="2"/>
              </w:rPr>
              <w:t>#</w:t>
            </w:r>
            <w:r>
              <w:rPr>
                <w:rFonts w:hint="eastAsia"/>
                <w:kern w:val="2"/>
              </w:rPr>
              <w:t>失效时间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right w:val="nil"/>
            </w:tcBorders>
            <w:vAlign w:val="center"/>
          </w:tcPr>
          <w:p>
            <w:pPr>
              <w:pStyle w:val="28"/>
              <w:rPr>
                <w:kern w:val="2"/>
              </w:rPr>
            </w:pPr>
          </w:p>
        </w:tc>
        <w:tc>
          <w:tcPr>
            <w:tcW w:w="1396" w:type="dxa"/>
            <w:tcBorders>
              <w:top w:val="single" w:color="000000" w:sz="4" w:space="0"/>
              <w:left w:val="nil"/>
              <w:bottom w:val="single" w:color="000000" w:sz="4" w:space="0"/>
              <w:right w:val="nil"/>
            </w:tcBorders>
            <w:vAlign w:val="center"/>
          </w:tcPr>
          <w:p>
            <w:pPr>
              <w:pStyle w:val="28"/>
              <w:rPr>
                <w:kern w:val="2"/>
              </w:rPr>
            </w:pPr>
          </w:p>
        </w:tc>
        <w:tc>
          <w:tcPr>
            <w:tcW w:w="1677" w:type="dxa"/>
            <w:gridSpan w:val="2"/>
            <w:tcBorders>
              <w:top w:val="single" w:color="000000" w:sz="4" w:space="0"/>
              <w:left w:val="nil"/>
              <w:bottom w:val="single" w:color="000000" w:sz="4" w:space="0"/>
              <w:right w:val="nil"/>
            </w:tcBorders>
            <w:vAlign w:val="center"/>
          </w:tcPr>
          <w:p>
            <w:pPr>
              <w:pStyle w:val="28"/>
              <w:rPr>
                <w:kern w:val="2"/>
              </w:rPr>
            </w:pPr>
          </w:p>
        </w:tc>
        <w:tc>
          <w:tcPr>
            <w:tcW w:w="1507" w:type="dxa"/>
            <w:tcBorders>
              <w:top w:val="single" w:color="000000" w:sz="4" w:space="0"/>
              <w:left w:val="nil"/>
              <w:bottom w:val="single" w:color="000000" w:sz="4" w:space="0"/>
            </w:tcBorders>
            <w:vAlign w:val="center"/>
          </w:tcPr>
          <w:p>
            <w:pPr>
              <w:pStyle w:val="28"/>
              <w:rPr>
                <w:kern w:val="2"/>
              </w:rPr>
            </w:pPr>
            <w:r>
              <w:rPr>
                <w:kern w:val="2"/>
              </w:rPr>
              <w:t>3H);minimum</w:t>
            </w:r>
          </w:p>
        </w:tc>
        <w:tc>
          <w:tcPr>
            <w:tcW w:w="1435" w:type="dxa"/>
            <w:vAlign w:val="center"/>
          </w:tcPr>
          <w:p>
            <w:pPr>
              <w:pStyle w:val="28"/>
              <w:rPr>
                <w:kern w:val="2"/>
              </w:rPr>
            </w:pPr>
            <w:r>
              <w:rPr>
                <w:kern w:val="2"/>
              </w:rPr>
              <w:t>#</w:t>
            </w:r>
            <w:r>
              <w:rPr>
                <w:rFonts w:hint="eastAsia"/>
                <w:kern w:val="2"/>
              </w:rPr>
              <w:t>无效解析记录的缓存时间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bottom w:val="single" w:color="000000" w:sz="4" w:space="0"/>
              <w:right w:val="nil"/>
            </w:tcBorders>
            <w:vAlign w:val="center"/>
          </w:tcPr>
          <w:p>
            <w:pPr>
              <w:pStyle w:val="28"/>
              <w:rPr>
                <w:kern w:val="2"/>
              </w:rPr>
            </w:pPr>
          </w:p>
        </w:tc>
        <w:tc>
          <w:tcPr>
            <w:tcW w:w="1114" w:type="dxa"/>
            <w:tcBorders>
              <w:top w:val="single" w:color="000000" w:sz="4" w:space="0"/>
              <w:left w:val="nil"/>
              <w:bottom w:val="single" w:color="000000" w:sz="4" w:space="0"/>
            </w:tcBorders>
            <w:vAlign w:val="center"/>
          </w:tcPr>
          <w:p>
            <w:pPr>
              <w:pStyle w:val="28"/>
              <w:rPr>
                <w:kern w:val="2"/>
              </w:rPr>
            </w:pPr>
            <w:r>
              <w:rPr>
                <w:kern w:val="2"/>
              </w:rPr>
              <w:t>NS</w:t>
            </w:r>
          </w:p>
        </w:tc>
        <w:tc>
          <w:tcPr>
            <w:tcW w:w="3073" w:type="dxa"/>
            <w:gridSpan w:val="3"/>
            <w:tcBorders>
              <w:top w:val="single" w:color="000000" w:sz="4" w:space="0"/>
            </w:tcBorders>
            <w:vAlign w:val="center"/>
          </w:tcPr>
          <w:p>
            <w:pPr>
              <w:pStyle w:val="28"/>
              <w:rPr>
                <w:kern w:val="2"/>
              </w:rPr>
            </w:pPr>
            <w:r>
              <w:rPr>
                <w:kern w:val="2"/>
              </w:rPr>
              <w:t>ns.linuxprobe.com.</w:t>
            </w:r>
          </w:p>
        </w:tc>
        <w:tc>
          <w:tcPr>
            <w:tcW w:w="2942" w:type="dxa"/>
            <w:gridSpan w:val="2"/>
            <w:vAlign w:val="center"/>
          </w:tcPr>
          <w:p>
            <w:pPr>
              <w:pStyle w:val="28"/>
              <w:rPr>
                <w:kern w:val="2"/>
              </w:rPr>
            </w:pPr>
            <w:r>
              <w:rPr>
                <w:kern w:val="2"/>
              </w:rPr>
              <w:t>#</w:t>
            </w:r>
            <w:r>
              <w:rPr>
                <w:rFonts w:hint="eastAsia"/>
                <w:kern w:val="2"/>
              </w:rPr>
              <w:t>域名服务器记录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tcBorders>
              <w:top w:val="single" w:color="000000" w:sz="4" w:space="0"/>
            </w:tcBorders>
            <w:vAlign w:val="center"/>
          </w:tcPr>
          <w:p>
            <w:pPr>
              <w:pStyle w:val="28"/>
              <w:rPr>
                <w:kern w:val="2"/>
              </w:rPr>
            </w:pPr>
            <w:r>
              <w:rPr>
                <w:kern w:val="2"/>
              </w:rPr>
              <w:t>ns</w:t>
            </w:r>
          </w:p>
        </w:tc>
        <w:tc>
          <w:tcPr>
            <w:tcW w:w="1114" w:type="dxa"/>
            <w:tcBorders>
              <w:top w:val="single" w:color="000000" w:sz="4" w:space="0"/>
            </w:tcBorders>
            <w:vAlign w:val="center"/>
          </w:tcPr>
          <w:p>
            <w:pPr>
              <w:pStyle w:val="28"/>
              <w:rPr>
                <w:kern w:val="2"/>
              </w:rPr>
            </w:pPr>
            <w:r>
              <w:rPr>
                <w:kern w:val="2"/>
              </w:rPr>
              <w:t>IN A</w:t>
            </w:r>
          </w:p>
        </w:tc>
        <w:tc>
          <w:tcPr>
            <w:tcW w:w="3073" w:type="dxa"/>
            <w:gridSpan w:val="3"/>
            <w:vAlign w:val="center"/>
          </w:tcPr>
          <w:p>
            <w:pPr>
              <w:pStyle w:val="28"/>
              <w:rPr>
                <w:kern w:val="2"/>
              </w:rPr>
            </w:pPr>
            <w:r>
              <w:rPr>
                <w:kern w:val="2"/>
              </w:rPr>
              <w:t>192.168.10.10</w:t>
            </w:r>
          </w:p>
        </w:tc>
        <w:tc>
          <w:tcPr>
            <w:tcW w:w="2942" w:type="dxa"/>
            <w:gridSpan w:val="2"/>
            <w:vAlign w:val="center"/>
          </w:tcPr>
          <w:p>
            <w:pPr>
              <w:pStyle w:val="28"/>
              <w:rPr>
                <w:kern w:val="2"/>
              </w:rPr>
            </w:pPr>
            <w:r>
              <w:rPr>
                <w:kern w:val="2"/>
              </w:rPr>
              <w:t>#</w:t>
            </w:r>
            <w:r>
              <w:rPr>
                <w:rFonts w:hint="eastAsia"/>
                <w:kern w:val="2"/>
              </w:rPr>
              <w:t>地址记录（</w:t>
            </w:r>
            <w:r>
              <w:rPr>
                <w:kern w:val="2"/>
              </w:rPr>
              <w:t>ns.linuxprobe.com.</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vAlign w:val="center"/>
          </w:tcPr>
          <w:p>
            <w:pPr>
              <w:pStyle w:val="28"/>
              <w:rPr>
                <w:kern w:val="2"/>
              </w:rPr>
            </w:pPr>
          </w:p>
        </w:tc>
        <w:tc>
          <w:tcPr>
            <w:tcW w:w="1114" w:type="dxa"/>
            <w:vAlign w:val="center"/>
          </w:tcPr>
          <w:p>
            <w:pPr>
              <w:pStyle w:val="28"/>
              <w:rPr>
                <w:kern w:val="2"/>
              </w:rPr>
            </w:pPr>
            <w:r>
              <w:rPr>
                <w:kern w:val="2"/>
              </w:rPr>
              <w:t>IN MX 10</w:t>
            </w:r>
          </w:p>
        </w:tc>
        <w:tc>
          <w:tcPr>
            <w:tcW w:w="3073" w:type="dxa"/>
            <w:gridSpan w:val="3"/>
            <w:vAlign w:val="center"/>
          </w:tcPr>
          <w:p>
            <w:pPr>
              <w:pStyle w:val="28"/>
              <w:rPr>
                <w:kern w:val="2"/>
              </w:rPr>
            </w:pPr>
            <w:r>
              <w:rPr>
                <w:kern w:val="2"/>
              </w:rPr>
              <w:t>mail.linuxprobe.com.</w:t>
            </w:r>
          </w:p>
        </w:tc>
        <w:tc>
          <w:tcPr>
            <w:tcW w:w="2942" w:type="dxa"/>
            <w:gridSpan w:val="2"/>
            <w:vAlign w:val="center"/>
          </w:tcPr>
          <w:p>
            <w:pPr>
              <w:pStyle w:val="28"/>
              <w:rPr>
                <w:kern w:val="2"/>
              </w:rPr>
            </w:pPr>
            <w:r>
              <w:rPr>
                <w:kern w:val="2"/>
              </w:rPr>
              <w:t>#</w:t>
            </w:r>
            <w:r>
              <w:rPr>
                <w:rFonts w:hint="eastAsia"/>
                <w:kern w:val="2"/>
              </w:rPr>
              <w:t>邮箱交换记录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vAlign w:val="center"/>
          </w:tcPr>
          <w:p>
            <w:pPr>
              <w:pStyle w:val="28"/>
              <w:rPr>
                <w:kern w:val="2"/>
              </w:rPr>
            </w:pPr>
            <w:r>
              <w:rPr>
                <w:kern w:val="2"/>
              </w:rPr>
              <w:t>mail</w:t>
            </w:r>
          </w:p>
        </w:tc>
        <w:tc>
          <w:tcPr>
            <w:tcW w:w="1114" w:type="dxa"/>
            <w:vAlign w:val="center"/>
          </w:tcPr>
          <w:p>
            <w:pPr>
              <w:pStyle w:val="28"/>
              <w:rPr>
                <w:kern w:val="2"/>
              </w:rPr>
            </w:pPr>
            <w:r>
              <w:rPr>
                <w:kern w:val="2"/>
              </w:rPr>
              <w:t>IN A</w:t>
            </w:r>
          </w:p>
        </w:tc>
        <w:tc>
          <w:tcPr>
            <w:tcW w:w="3073" w:type="dxa"/>
            <w:gridSpan w:val="3"/>
            <w:vAlign w:val="center"/>
          </w:tcPr>
          <w:p>
            <w:pPr>
              <w:pStyle w:val="28"/>
              <w:rPr>
                <w:kern w:val="2"/>
              </w:rPr>
            </w:pPr>
            <w:r>
              <w:rPr>
                <w:kern w:val="2"/>
              </w:rPr>
              <w:t>192.168.10.10</w:t>
            </w:r>
          </w:p>
        </w:tc>
        <w:tc>
          <w:tcPr>
            <w:tcW w:w="2942" w:type="dxa"/>
            <w:gridSpan w:val="2"/>
            <w:vAlign w:val="center"/>
          </w:tcPr>
          <w:p>
            <w:pPr>
              <w:pStyle w:val="28"/>
              <w:rPr>
                <w:kern w:val="2"/>
              </w:rPr>
            </w:pPr>
            <w:r>
              <w:rPr>
                <w:kern w:val="2"/>
              </w:rPr>
              <w:t>#</w:t>
            </w:r>
            <w:r>
              <w:rPr>
                <w:rFonts w:hint="eastAsia"/>
                <w:kern w:val="2"/>
              </w:rPr>
              <w:t>地址记录（</w:t>
            </w:r>
            <w:r>
              <w:rPr>
                <w:kern w:val="2"/>
              </w:rPr>
              <w:t>mail.linuxprobe.com.</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vAlign w:val="center"/>
          </w:tcPr>
          <w:p>
            <w:pPr>
              <w:pStyle w:val="28"/>
              <w:rPr>
                <w:kern w:val="2"/>
              </w:rPr>
            </w:pPr>
            <w:r>
              <w:rPr>
                <w:kern w:val="2"/>
              </w:rPr>
              <w:t>www</w:t>
            </w:r>
          </w:p>
        </w:tc>
        <w:tc>
          <w:tcPr>
            <w:tcW w:w="1114" w:type="dxa"/>
            <w:vAlign w:val="center"/>
          </w:tcPr>
          <w:p>
            <w:pPr>
              <w:pStyle w:val="28"/>
              <w:rPr>
                <w:kern w:val="2"/>
              </w:rPr>
            </w:pPr>
            <w:r>
              <w:rPr>
                <w:kern w:val="2"/>
              </w:rPr>
              <w:t>IN A</w:t>
            </w:r>
          </w:p>
        </w:tc>
        <w:tc>
          <w:tcPr>
            <w:tcW w:w="3073" w:type="dxa"/>
            <w:gridSpan w:val="3"/>
            <w:vAlign w:val="center"/>
          </w:tcPr>
          <w:p>
            <w:pPr>
              <w:pStyle w:val="28"/>
              <w:rPr>
                <w:kern w:val="2"/>
              </w:rPr>
            </w:pPr>
            <w:r>
              <w:rPr>
                <w:kern w:val="2"/>
              </w:rPr>
              <w:t>192.168.10.10</w:t>
            </w:r>
          </w:p>
        </w:tc>
        <w:tc>
          <w:tcPr>
            <w:tcW w:w="2942" w:type="dxa"/>
            <w:gridSpan w:val="2"/>
            <w:vAlign w:val="center"/>
          </w:tcPr>
          <w:p>
            <w:pPr>
              <w:pStyle w:val="28"/>
              <w:rPr>
                <w:kern w:val="2"/>
              </w:rPr>
            </w:pPr>
            <w:r>
              <w:rPr>
                <w:kern w:val="2"/>
              </w:rPr>
              <w:t>#</w:t>
            </w:r>
            <w:r>
              <w:rPr>
                <w:rFonts w:hint="eastAsia"/>
                <w:kern w:val="2"/>
              </w:rPr>
              <w:t>地址记录（</w:t>
            </w:r>
            <w:r>
              <w:rPr>
                <w:kern w:val="2"/>
              </w:rPr>
              <w:t>www.linuxprobe.com.</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932" w:type="dxa"/>
            <w:vAlign w:val="center"/>
          </w:tcPr>
          <w:p>
            <w:pPr>
              <w:pStyle w:val="28"/>
              <w:rPr>
                <w:kern w:val="2"/>
              </w:rPr>
            </w:pPr>
            <w:r>
              <w:rPr>
                <w:kern w:val="2"/>
              </w:rPr>
              <w:t>bbs</w:t>
            </w:r>
          </w:p>
        </w:tc>
        <w:tc>
          <w:tcPr>
            <w:tcW w:w="1114" w:type="dxa"/>
            <w:vAlign w:val="center"/>
          </w:tcPr>
          <w:p>
            <w:pPr>
              <w:pStyle w:val="28"/>
              <w:rPr>
                <w:kern w:val="2"/>
              </w:rPr>
            </w:pPr>
            <w:r>
              <w:rPr>
                <w:kern w:val="2"/>
              </w:rPr>
              <w:t>IN A</w:t>
            </w:r>
          </w:p>
        </w:tc>
        <w:tc>
          <w:tcPr>
            <w:tcW w:w="3073" w:type="dxa"/>
            <w:gridSpan w:val="3"/>
            <w:vAlign w:val="center"/>
          </w:tcPr>
          <w:p>
            <w:pPr>
              <w:pStyle w:val="28"/>
              <w:rPr>
                <w:kern w:val="2"/>
              </w:rPr>
            </w:pPr>
            <w:r>
              <w:rPr>
                <w:kern w:val="2"/>
              </w:rPr>
              <w:t>192.168.10.20</w:t>
            </w:r>
          </w:p>
        </w:tc>
        <w:tc>
          <w:tcPr>
            <w:tcW w:w="2942" w:type="dxa"/>
            <w:gridSpan w:val="2"/>
            <w:vAlign w:val="center"/>
          </w:tcPr>
          <w:p>
            <w:pPr>
              <w:pStyle w:val="28"/>
              <w:rPr>
                <w:kern w:val="2"/>
              </w:rPr>
            </w:pPr>
            <w:r>
              <w:rPr>
                <w:kern w:val="2"/>
              </w:rPr>
              <w:t>#</w:t>
            </w:r>
            <w:r>
              <w:rPr>
                <w:rFonts w:hint="eastAsia"/>
                <w:kern w:val="2"/>
              </w:rPr>
              <w:t>地址记录（</w:t>
            </w:r>
            <w:r>
              <w:rPr>
                <w:kern w:val="2"/>
              </w:rPr>
              <w:t>bbs.linuxprobe.com.</w:t>
            </w:r>
            <w:r>
              <w:rPr>
                <w:rFonts w:hint="eastAsia"/>
                <w:kern w:val="2"/>
              </w:rPr>
              <w:t>）</w:t>
            </w:r>
          </w:p>
        </w:tc>
      </w:tr>
    </w:tbl>
    <w:p>
      <w:pPr>
        <w:pStyle w:val="29"/>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：检验解析结果。为了检验解析结果，一定要先把</w:t>
      </w:r>
      <w:r>
        <w:fldChar w:fldCharType="begin"/>
      </w:r>
      <w:r>
        <w:instrText xml:space="preserve"> HYPERLINK "http://www.linuxprobe.com/" \t "_blank" \o "linux系统" </w:instrText>
      </w:r>
      <w:r>
        <w:fldChar w:fldCharType="separate"/>
      </w:r>
      <w:r>
        <w:rPr>
          <w:color w:val="000000"/>
          <w:kern w:val="2"/>
          <w:szCs w:val="21"/>
        </w:rPr>
        <w:t>Linux</w:t>
      </w:r>
      <w:r>
        <w:rPr>
          <w:rFonts w:hint="eastAsia"/>
          <w:color w:val="000000"/>
          <w:kern w:val="2"/>
          <w:szCs w:val="21"/>
        </w:rPr>
        <w:t>系统</w:t>
      </w:r>
      <w:r>
        <w:rPr>
          <w:rFonts w:hint="eastAsia"/>
          <w:color w:val="000000"/>
          <w:kern w:val="2"/>
          <w:szCs w:val="21"/>
        </w:rPr>
        <w:fldChar w:fldCharType="end"/>
      </w:r>
      <w:r>
        <w:rPr>
          <w:rFonts w:hint="eastAsia"/>
          <w:color w:val="000000"/>
          <w:kern w:val="2"/>
          <w:szCs w:val="21"/>
        </w:rPr>
        <w:t>网卡中的</w:t>
      </w:r>
      <w:r>
        <w:rPr>
          <w:color w:val="000000"/>
          <w:kern w:val="2"/>
          <w:szCs w:val="21"/>
        </w:rPr>
        <w:t>DNS</w:t>
      </w:r>
      <w:r>
        <w:rPr>
          <w:rFonts w:hint="eastAsia"/>
          <w:color w:val="000000"/>
          <w:kern w:val="2"/>
          <w:szCs w:val="21"/>
        </w:rPr>
        <w:t>地址参数修改成本机</w:t>
      </w:r>
      <w:r>
        <w:rPr>
          <w:color w:val="000000"/>
          <w:kern w:val="2"/>
          <w:szCs w:val="21"/>
        </w:rPr>
        <w:t>IP</w:t>
      </w:r>
      <w:r>
        <w:rPr>
          <w:rFonts w:hint="eastAsia"/>
          <w:color w:val="000000"/>
          <w:kern w:val="2"/>
          <w:szCs w:val="21"/>
        </w:rPr>
        <w:t>地址，这样就可以使用由本机提供的</w:t>
      </w:r>
      <w:r>
        <w:rPr>
          <w:color w:val="000000"/>
          <w:kern w:val="2"/>
          <w:szCs w:val="21"/>
        </w:rPr>
        <w:t>DNS</w:t>
      </w:r>
      <w:r>
        <w:rPr>
          <w:rFonts w:hint="eastAsia"/>
          <w:color w:val="000000"/>
          <w:kern w:val="2"/>
          <w:szCs w:val="21"/>
        </w:rPr>
        <w:t>查询服务了。</w:t>
      </w:r>
      <w:r>
        <w:rPr>
          <w:color w:val="000000"/>
          <w:kern w:val="2"/>
          <w:szCs w:val="21"/>
        </w:rPr>
        <w:t>nslookup</w:t>
      </w:r>
      <w:r>
        <w:rPr>
          <w:rFonts w:hint="eastAsia"/>
          <w:color w:val="000000"/>
          <w:kern w:val="2"/>
          <w:szCs w:val="21"/>
        </w:rPr>
        <w:t>命令用于检测能否从</w:t>
      </w:r>
      <w:r>
        <w:rPr>
          <w:color w:val="000000"/>
          <w:kern w:val="2"/>
          <w:szCs w:val="21"/>
        </w:rPr>
        <w:t>DNS</w:t>
      </w:r>
      <w:r>
        <w:rPr>
          <w:rFonts w:hint="eastAsia"/>
          <w:color w:val="000000"/>
          <w:kern w:val="2"/>
          <w:szCs w:val="21"/>
        </w:rPr>
        <w:t>服务器中查询到域名与</w:t>
      </w:r>
      <w:r>
        <w:rPr>
          <w:color w:val="000000"/>
          <w:kern w:val="2"/>
          <w:szCs w:val="21"/>
        </w:rPr>
        <w:t>IP</w:t>
      </w:r>
      <w:r>
        <w:rPr>
          <w:rFonts w:hint="eastAsia"/>
          <w:color w:val="000000"/>
          <w:kern w:val="2"/>
          <w:szCs w:val="21"/>
        </w:rPr>
        <w:t>地址的解析记录，进而更准确地检验</w:t>
      </w:r>
      <w:r>
        <w:rPr>
          <w:color w:val="000000"/>
          <w:kern w:val="2"/>
          <w:szCs w:val="21"/>
        </w:rPr>
        <w:t>DNS</w:t>
      </w:r>
      <w:r>
        <w:rPr>
          <w:rFonts w:hint="eastAsia"/>
          <w:color w:val="000000"/>
          <w:kern w:val="2"/>
          <w:szCs w:val="21"/>
        </w:rPr>
        <w:t>服务器是否已经能够为用户提供服务。</w:t>
      </w:r>
    </w:p>
    <w:p>
      <w:pPr>
        <w:pStyle w:val="58"/>
        <w:rPr>
          <w:kern w:val="2"/>
        </w:rPr>
      </w:pPr>
    </w:p>
    <w:p>
      <w:pPr>
        <w:pStyle w:val="26"/>
        <w:rPr>
          <w:kern w:val="2"/>
        </w:rPr>
      </w:pPr>
      <w:r>
        <w:rPr>
          <w:kern w:val="2"/>
        </w:rPr>
        <w:t>[root@linuxprobe ~]# systemctl restart network</w:t>
      </w:r>
    </w:p>
    <w:p>
      <w:pPr>
        <w:pStyle w:val="26"/>
        <w:rPr>
          <w:kern w:val="2"/>
        </w:rPr>
      </w:pPr>
      <w:r>
        <w:rPr>
          <w:kern w:val="2"/>
        </w:rPr>
        <w:t>[root@linuxprobe ~]# nslookup</w:t>
      </w:r>
    </w:p>
    <w:p>
      <w:pPr>
        <w:pStyle w:val="26"/>
        <w:rPr>
          <w:kern w:val="2"/>
        </w:rPr>
      </w:pPr>
      <w:r>
        <w:rPr>
          <w:kern w:val="2"/>
        </w:rPr>
        <w:t>&gt; </w:t>
      </w:r>
      <w:r>
        <w:rPr>
          <w:b/>
          <w:bCs/>
          <w:kern w:val="2"/>
        </w:rPr>
        <w:t>www.linuxprobe.com</w:t>
      </w:r>
    </w:p>
    <w:p>
      <w:pPr>
        <w:pStyle w:val="26"/>
        <w:rPr>
          <w:kern w:val="2"/>
        </w:rPr>
      </w:pPr>
      <w:r>
        <w:rPr>
          <w:kern w:val="2"/>
        </w:rPr>
        <w:t>Server: 127.0.0.1</w:t>
      </w:r>
    </w:p>
    <w:p>
      <w:pPr>
        <w:pStyle w:val="26"/>
        <w:rPr>
          <w:kern w:val="2"/>
        </w:rPr>
      </w:pPr>
      <w:r>
        <w:rPr>
          <w:kern w:val="2"/>
        </w:rPr>
        <w:t>Address: 127.0.0.1#53</w:t>
      </w:r>
    </w:p>
    <w:p>
      <w:pPr>
        <w:pStyle w:val="26"/>
        <w:rPr>
          <w:kern w:val="2"/>
        </w:rPr>
      </w:pPr>
      <w:r>
        <w:rPr>
          <w:kern w:val="2"/>
        </w:rPr>
        <w:t>Name: www.linuxprobe.com</w:t>
      </w:r>
    </w:p>
    <w:p>
      <w:pPr>
        <w:pStyle w:val="26"/>
        <w:rPr>
          <w:kern w:val="2"/>
        </w:rPr>
      </w:pPr>
      <w:r>
        <w:rPr>
          <w:kern w:val="2"/>
        </w:rPr>
        <w:t>Address: 192.168.10.10</w:t>
      </w:r>
    </w:p>
    <w:p>
      <w:pPr>
        <w:pStyle w:val="26"/>
        <w:rPr>
          <w:kern w:val="2"/>
        </w:rPr>
      </w:pPr>
      <w:r>
        <w:rPr>
          <w:kern w:val="2"/>
        </w:rPr>
        <w:t>&gt; </w:t>
      </w:r>
      <w:r>
        <w:rPr>
          <w:b/>
          <w:bCs/>
          <w:kern w:val="2"/>
        </w:rPr>
        <w:t>bbs.linuxprobe.com</w:t>
      </w:r>
    </w:p>
    <w:p>
      <w:pPr>
        <w:pStyle w:val="26"/>
        <w:rPr>
          <w:kern w:val="2"/>
        </w:rPr>
      </w:pPr>
      <w:r>
        <w:rPr>
          <w:kern w:val="2"/>
        </w:rPr>
        <w:t>Server: 127.0.0.1</w:t>
      </w:r>
    </w:p>
    <w:p>
      <w:pPr>
        <w:pStyle w:val="26"/>
        <w:rPr>
          <w:kern w:val="2"/>
        </w:rPr>
      </w:pPr>
      <w:r>
        <w:rPr>
          <w:kern w:val="2"/>
        </w:rPr>
        <w:t>Address: 127.0.0.1#53</w:t>
      </w:r>
    </w:p>
    <w:p>
      <w:pPr>
        <w:pStyle w:val="26"/>
        <w:rPr>
          <w:kern w:val="2"/>
        </w:rPr>
      </w:pPr>
      <w:r>
        <w:rPr>
          <w:kern w:val="2"/>
        </w:rPr>
        <w:t>Name: bbs.linuxprobe.com</w:t>
      </w:r>
    </w:p>
    <w:p>
      <w:pPr>
        <w:pStyle w:val="26"/>
        <w:rPr>
          <w:kern w:val="2"/>
        </w:rPr>
      </w:pPr>
      <w:r>
        <w:rPr>
          <w:kern w:val="2"/>
        </w:rPr>
        <w:t>Address: 192.168.10.20</w:t>
      </w:r>
    </w:p>
    <w:p>
      <w:pPr>
        <w:pStyle w:val="59"/>
        <w:spacing w:after="90"/>
        <w:rPr>
          <w:kern w:val="2"/>
        </w:rPr>
      </w:pPr>
    </w:p>
    <w:p>
      <w:pPr>
        <w:pStyle w:val="4"/>
        <w:spacing w:before="151" w:after="151"/>
        <w:rPr>
          <w:kern w:val="2"/>
        </w:rPr>
      </w:pPr>
      <w:r>
        <w:rPr>
          <w:color w:val="000000"/>
          <w:kern w:val="2"/>
        </w:rPr>
        <w:t>13.2.2</w:t>
      </w:r>
      <w:r>
        <w:rPr>
          <w:color w:val="000000"/>
          <w:kern w:val="2"/>
          <w:szCs w:val="21"/>
        </w:rPr>
        <w:t xml:space="preserve">  </w:t>
      </w:r>
      <w:r>
        <w:rPr>
          <w:rFonts w:hint="eastAsia"/>
          <w:color w:val="000000"/>
          <w:kern w:val="2"/>
        </w:rPr>
        <w:t>反向解析实验</w:t>
      </w:r>
    </w:p>
    <w:p>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域名解析服务中，反向解析的作用是将用户提交的</w:t>
      </w:r>
      <w:r>
        <w:rPr>
          <w:color w:val="000000"/>
          <w:kern w:val="2"/>
          <w:szCs w:val="21"/>
        </w:rPr>
        <w:t>IP</w:t>
      </w:r>
      <w:r>
        <w:rPr>
          <w:rFonts w:hint="eastAsia"/>
          <w:color w:val="000000"/>
          <w:kern w:val="2"/>
          <w:szCs w:val="21"/>
        </w:rPr>
        <w:t>地址解析为对应的域名信息，它一般用于对某个</w:t>
      </w:r>
      <w:r>
        <w:rPr>
          <w:color w:val="000000"/>
          <w:kern w:val="2"/>
          <w:szCs w:val="21"/>
        </w:rPr>
        <w:t>IP</w:t>
      </w:r>
      <w:r>
        <w:rPr>
          <w:rFonts w:hint="eastAsia"/>
          <w:color w:val="000000"/>
          <w:kern w:val="2"/>
          <w:szCs w:val="21"/>
        </w:rPr>
        <w:t>地址上绑定的所有域名进行整体屏蔽，屏蔽由某些域名发送的垃圾邮件。它也可以针对某个</w:t>
      </w:r>
      <w:r>
        <w:rPr>
          <w:color w:val="000000"/>
          <w:kern w:val="2"/>
          <w:szCs w:val="21"/>
        </w:rPr>
        <w:t>IP</w:t>
      </w:r>
      <w:r>
        <w:rPr>
          <w:rFonts w:hint="eastAsia"/>
          <w:color w:val="000000"/>
          <w:kern w:val="2"/>
          <w:szCs w:val="21"/>
        </w:rPr>
        <w:t>地址进行反向解析，大致判断出有多少个网站运行在上面。当购买虚拟主机时，可以使用这一功能验证虚拟主机提供商是否有严重的超售问题。</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：编辑区域配置文件。在编辑该文件时，除了不要写错格式之外，还需要记住此</w:t>
      </w:r>
      <w:r>
        <w:rPr>
          <w:rFonts w:hint="eastAsia"/>
          <w:spacing w:val="2"/>
          <w:kern w:val="2"/>
        </w:rPr>
        <w:t>处定义的数据配置文件名称，因为一会儿还需要在</w:t>
      </w:r>
      <w:r>
        <w:rPr>
          <w:spacing w:val="2"/>
          <w:kern w:val="2"/>
        </w:rPr>
        <w:t>/var/named</w:t>
      </w:r>
      <w:r>
        <w:rPr>
          <w:rFonts w:hint="eastAsia"/>
          <w:spacing w:val="2"/>
          <w:kern w:val="2"/>
        </w:rPr>
        <w:t>目录中建立与其对应的同名文</w:t>
      </w:r>
      <w:r>
        <w:rPr>
          <w:rFonts w:hint="eastAsia"/>
          <w:kern w:val="2"/>
        </w:rPr>
        <w:t>件。反向解析是把</w:t>
      </w:r>
      <w:r>
        <w:rPr>
          <w:kern w:val="2"/>
        </w:rPr>
        <w:t>IP</w:t>
      </w:r>
      <w:r>
        <w:rPr>
          <w:rFonts w:hint="eastAsia"/>
          <w:kern w:val="2"/>
        </w:rPr>
        <w:t>地址解析成域名格式，因此在定义</w:t>
      </w:r>
      <w:r>
        <w:rPr>
          <w:kern w:val="2"/>
        </w:rPr>
        <w:t>zone</w:t>
      </w:r>
      <w:r>
        <w:rPr>
          <w:rFonts w:hint="eastAsia"/>
          <w:kern w:val="2"/>
        </w:rPr>
        <w:t>（区域）时应该要把</w:t>
      </w:r>
      <w:r>
        <w:rPr>
          <w:kern w:val="2"/>
        </w:rPr>
        <w:t>IP</w:t>
      </w:r>
      <w:r>
        <w:rPr>
          <w:rFonts w:hint="eastAsia"/>
          <w:kern w:val="2"/>
        </w:rPr>
        <w:t>地址反写，比如原来是</w:t>
      </w:r>
      <w:r>
        <w:rPr>
          <w:kern w:val="2"/>
        </w:rPr>
        <w:t>192.168.10.0</w:t>
      </w:r>
      <w:r>
        <w:rPr>
          <w:rFonts w:hint="eastAsia"/>
          <w:kern w:val="2"/>
        </w:rPr>
        <w:t>，反写后应该就是</w:t>
      </w:r>
      <w:r>
        <w:rPr>
          <w:kern w:val="2"/>
        </w:rPr>
        <w:t>10.168.192</w:t>
      </w:r>
      <w:r>
        <w:rPr>
          <w:rFonts w:hint="eastAsia"/>
          <w:kern w:val="2"/>
        </w:rPr>
        <w:t>，而且只需写出</w:t>
      </w:r>
      <w:r>
        <w:rPr>
          <w:kern w:val="2"/>
        </w:rPr>
        <w:t>IP</w:t>
      </w:r>
      <w:r>
        <w:rPr>
          <w:rFonts w:hint="eastAsia"/>
          <w:kern w:val="2"/>
        </w:rPr>
        <w:t>地址的网络位即可。把下列参数添加至正向解析参数的后面。</w:t>
      </w:r>
    </w:p>
    <w:p>
      <w:pPr>
        <w:pStyle w:val="58"/>
        <w:rPr>
          <w:kern w:val="2"/>
        </w:rPr>
      </w:pPr>
    </w:p>
    <w:p>
      <w:pPr>
        <w:pStyle w:val="26"/>
        <w:rPr>
          <w:kern w:val="2"/>
        </w:rPr>
      </w:pPr>
      <w:r>
        <w:rPr>
          <w:kern w:val="2"/>
        </w:rPr>
        <w:t>[root@linuxprobe ~]# vim /etc/named.rfc1912.zones</w:t>
      </w:r>
    </w:p>
    <w:p>
      <w:pPr>
        <w:pStyle w:val="26"/>
        <w:rPr>
          <w:kern w:val="2"/>
        </w:rPr>
      </w:pPr>
      <w:r>
        <w:rPr>
          <w:kern w:val="2"/>
        </w:rPr>
        <w:t>zone "linuxprobe.com" IN {</w:t>
      </w:r>
    </w:p>
    <w:p>
      <w:pPr>
        <w:pStyle w:val="26"/>
        <w:rPr>
          <w:kern w:val="2"/>
        </w:rPr>
      </w:pPr>
      <w:r>
        <w:rPr>
          <w:kern w:val="2"/>
        </w:rPr>
        <w:t>type master;</w:t>
      </w:r>
    </w:p>
    <w:p>
      <w:pPr>
        <w:pStyle w:val="26"/>
        <w:rPr>
          <w:kern w:val="2"/>
        </w:rPr>
      </w:pPr>
      <w:r>
        <w:rPr>
          <w:kern w:val="2"/>
        </w:rPr>
        <w:t>file "linuxprobe.com.zone";</w:t>
      </w:r>
    </w:p>
    <w:p>
      <w:pPr>
        <w:pStyle w:val="26"/>
        <w:rPr>
          <w:kern w:val="2"/>
        </w:rPr>
      </w:pPr>
      <w:r>
        <w:rPr>
          <w:kern w:val="2"/>
        </w:rPr>
        <w:t>allow-update {none;};</w:t>
      </w:r>
    </w:p>
    <w:p>
      <w:pPr>
        <w:pStyle w:val="26"/>
        <w:rPr>
          <w:kern w:val="2"/>
        </w:rPr>
      </w:pPr>
      <w:r>
        <w:rPr>
          <w:kern w:val="2"/>
        </w:rPr>
        <w:t>};</w:t>
      </w:r>
    </w:p>
    <w:p>
      <w:pPr>
        <w:pStyle w:val="26"/>
        <w:rPr>
          <w:kern w:val="2"/>
        </w:rPr>
      </w:pPr>
      <w:r>
        <w:rPr>
          <w:kern w:val="2"/>
        </w:rPr>
        <w:t>zone "10.168.192.in-addr.arpa" IN {</w:t>
      </w:r>
    </w:p>
    <w:p>
      <w:pPr>
        <w:pStyle w:val="26"/>
        <w:rPr>
          <w:kern w:val="2"/>
        </w:rPr>
      </w:pPr>
      <w:r>
        <w:rPr>
          <w:kern w:val="2"/>
        </w:rPr>
        <w:t>type master;</w:t>
      </w:r>
    </w:p>
    <w:p>
      <w:pPr>
        <w:pStyle w:val="26"/>
        <w:rPr>
          <w:kern w:val="2"/>
        </w:rPr>
      </w:pPr>
      <w:r>
        <w:rPr>
          <w:kern w:val="2"/>
        </w:rPr>
        <w:t>file "192.168.10.arpa";</w:t>
      </w:r>
    </w:p>
    <w:p>
      <w:pPr>
        <w:pStyle w:val="26"/>
        <w:rPr>
          <w:kern w:val="2"/>
        </w:rPr>
      </w:pPr>
      <w:r>
        <w:rPr>
          <w:kern w:val="2"/>
        </w:rPr>
        <w:t>};</w:t>
      </w:r>
    </w:p>
    <w:p>
      <w:pPr>
        <w:pStyle w:val="59"/>
        <w:spacing w:after="90"/>
        <w:rPr>
          <w:kern w:val="2"/>
        </w:rPr>
      </w:pPr>
    </w:p>
    <w:p>
      <w:pPr>
        <w:rPr>
          <w:kern w:val="2"/>
        </w:rPr>
      </w:pPr>
      <w:r>
        <w:rPr>
          <w:rStyle w:val="18"/>
          <w:rFonts w:hint="eastAsia"/>
          <w:spacing w:val="-4"/>
          <w:kern w:val="2"/>
        </w:rPr>
        <w:t>第</w:t>
      </w:r>
      <w:r>
        <w:rPr>
          <w:rStyle w:val="18"/>
          <w:spacing w:val="-4"/>
          <w:kern w:val="2"/>
        </w:rPr>
        <w:t>2</w:t>
      </w:r>
      <w:r>
        <w:rPr>
          <w:rStyle w:val="18"/>
          <w:rFonts w:hint="eastAsia"/>
          <w:spacing w:val="-4"/>
          <w:kern w:val="2"/>
        </w:rPr>
        <w:t>步</w:t>
      </w:r>
      <w:r>
        <w:rPr>
          <w:rFonts w:hint="eastAsia"/>
          <w:color w:val="000000"/>
          <w:spacing w:val="-4"/>
          <w:kern w:val="2"/>
          <w:szCs w:val="21"/>
        </w:rPr>
        <w:t>：编辑数据配置文件。首先从</w:t>
      </w:r>
      <w:r>
        <w:rPr>
          <w:color w:val="000000"/>
          <w:spacing w:val="-4"/>
          <w:kern w:val="2"/>
          <w:szCs w:val="21"/>
        </w:rPr>
        <w:t>/var/named</w:t>
      </w:r>
      <w:r>
        <w:rPr>
          <w:rFonts w:hint="eastAsia"/>
          <w:color w:val="000000"/>
          <w:spacing w:val="-4"/>
          <w:kern w:val="2"/>
          <w:szCs w:val="21"/>
        </w:rPr>
        <w:t>目录中复制一份反向解析的模板文件</w:t>
      </w:r>
      <w:r>
        <w:rPr>
          <w:rFonts w:hint="eastAsia"/>
          <w:color w:val="000000"/>
          <w:kern w:val="2"/>
          <w:szCs w:val="21"/>
        </w:rPr>
        <w:t>（</w:t>
      </w:r>
      <w:r>
        <w:rPr>
          <w:color w:val="000000"/>
          <w:kern w:val="2"/>
          <w:szCs w:val="21"/>
        </w:rPr>
        <w:t>named.loopback</w:t>
      </w:r>
      <w:r>
        <w:rPr>
          <w:rFonts w:hint="eastAsia"/>
          <w:color w:val="000000"/>
          <w:kern w:val="2"/>
          <w:szCs w:val="21"/>
        </w:rPr>
        <w:t>），然后把下面的参数填写到文件中。其中，</w:t>
      </w:r>
      <w:r>
        <w:rPr>
          <w:color w:val="000000"/>
          <w:kern w:val="2"/>
          <w:szCs w:val="21"/>
        </w:rPr>
        <w:t>IP</w:t>
      </w:r>
      <w:r>
        <w:rPr>
          <w:rFonts w:hint="eastAsia"/>
          <w:color w:val="000000"/>
          <w:kern w:val="2"/>
          <w:szCs w:val="21"/>
        </w:rPr>
        <w:t>地址仅需要写主机位，如图</w:t>
      </w:r>
      <w:r>
        <w:rPr>
          <w:color w:val="000000"/>
          <w:kern w:val="2"/>
          <w:szCs w:val="21"/>
        </w:rPr>
        <w:t>13-5</w:t>
      </w:r>
      <w:r>
        <w:rPr>
          <w:rFonts w:hint="eastAsia"/>
          <w:color w:val="000000"/>
          <w:kern w:val="2"/>
          <w:szCs w:val="21"/>
        </w:rPr>
        <w:t>所示。</w:t>
      </w:r>
    </w:p>
    <w:p>
      <w:pPr>
        <w:pStyle w:val="32"/>
        <w:rPr>
          <w:kern w:val="2"/>
        </w:rPr>
      </w:pPr>
      <w:r>
        <w:rPr>
          <w:color w:val="000000"/>
          <w:kern w:val="2"/>
          <w:szCs w:val="21"/>
        </w:rPr>
        <w:drawing>
          <wp:inline distT="0" distB="0" distL="0" distR="0">
            <wp:extent cx="3520440" cy="632460"/>
            <wp:effectExtent l="0" t="0" r="0" b="0"/>
            <wp:docPr id="167" name="图片 167" descr="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30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3520440" cy="632460"/>
                    </a:xfrm>
                    <a:prstGeom prst="rect">
                      <a:avLst/>
                    </a:prstGeom>
                    <a:noFill/>
                    <a:ln>
                      <a:noFill/>
                    </a:ln>
                  </pic:spPr>
                </pic:pic>
              </a:graphicData>
            </a:graphic>
          </wp:inline>
        </w:drawing>
      </w:r>
    </w:p>
    <w:p>
      <w:pPr>
        <w:pStyle w:val="33"/>
        <w:spacing w:after="0"/>
        <w:rPr>
          <w:color w:val="000000"/>
          <w:kern w:val="2"/>
          <w:szCs w:val="21"/>
        </w:rPr>
      </w:pPr>
      <w:r>
        <w:rPr>
          <w:rFonts w:hint="eastAsia"/>
          <w:color w:val="000000"/>
          <w:kern w:val="2"/>
          <w:szCs w:val="21"/>
        </w:rPr>
        <w:t>图</w:t>
      </w:r>
      <w:r>
        <w:rPr>
          <w:color w:val="000000"/>
          <w:kern w:val="2"/>
          <w:szCs w:val="21"/>
        </w:rPr>
        <w:t xml:space="preserve">13-5  </w:t>
      </w:r>
      <w:r>
        <w:rPr>
          <w:rFonts w:hint="eastAsia"/>
          <w:color w:val="000000"/>
          <w:kern w:val="2"/>
          <w:szCs w:val="21"/>
        </w:rPr>
        <w:t>反向解析文件中</w:t>
      </w:r>
      <w:r>
        <w:rPr>
          <w:color w:val="000000"/>
          <w:kern w:val="2"/>
          <w:szCs w:val="21"/>
        </w:rPr>
        <w:t>IP</w:t>
      </w:r>
      <w:r>
        <w:rPr>
          <w:rFonts w:hint="eastAsia"/>
          <w:color w:val="000000"/>
          <w:kern w:val="2"/>
          <w:szCs w:val="21"/>
        </w:rPr>
        <w:t>地址参数规范</w:t>
      </w:r>
    </w:p>
    <w:p/>
    <w:p>
      <w:pPr>
        <w:pStyle w:val="58"/>
        <w:rPr>
          <w:kern w:val="2"/>
        </w:rPr>
      </w:pPr>
    </w:p>
    <w:p>
      <w:pPr>
        <w:pStyle w:val="26"/>
        <w:rPr>
          <w:kern w:val="2"/>
        </w:rPr>
      </w:pPr>
      <w:r>
        <w:rPr>
          <w:kern w:val="2"/>
        </w:rPr>
        <w:t>[root@linuxprobe named]# cp -a named.loopback 192.168.10.arpa</w:t>
      </w:r>
    </w:p>
    <w:p>
      <w:pPr>
        <w:pStyle w:val="26"/>
        <w:rPr>
          <w:kern w:val="2"/>
        </w:rPr>
      </w:pPr>
      <w:r>
        <w:rPr>
          <w:kern w:val="2"/>
        </w:rPr>
        <w:t>[root@linuxprobe named]# vim 192.168.10.arpa</w:t>
      </w:r>
    </w:p>
    <w:p>
      <w:pPr>
        <w:pStyle w:val="26"/>
        <w:rPr>
          <w:kern w:val="2"/>
        </w:rPr>
      </w:pPr>
      <w:r>
        <w:rPr>
          <w:kern w:val="2"/>
        </w:rPr>
        <w:t>[root@linuxprobe named]# systemctl restart named</w:t>
      </w:r>
    </w:p>
    <w:p>
      <w:pPr>
        <w:pStyle w:val="59"/>
        <w:spacing w:after="90"/>
        <w:rPr>
          <w:kern w:val="2"/>
        </w:rPr>
      </w:pPr>
    </w:p>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1151"/>
        <w:gridCol w:w="1033"/>
        <w:gridCol w:w="2009"/>
        <w:gridCol w:w="2238"/>
        <w:gridCol w:w="1630"/>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6" w:space="0"/>
              <w:bottom w:val="single" w:color="000000" w:sz="4" w:space="0"/>
              <w:right w:val="nil"/>
            </w:tcBorders>
            <w:vAlign w:val="center"/>
          </w:tcPr>
          <w:p>
            <w:pPr>
              <w:pStyle w:val="28"/>
              <w:rPr>
                <w:kern w:val="2"/>
              </w:rPr>
            </w:pPr>
            <w:r>
              <w:rPr>
                <w:kern w:val="2"/>
              </w:rPr>
              <w:t>$TTL 1D</w:t>
            </w:r>
          </w:p>
        </w:tc>
        <w:tc>
          <w:tcPr>
            <w:tcW w:w="1033" w:type="dxa"/>
            <w:tcBorders>
              <w:top w:val="single" w:color="000000" w:sz="6" w:space="0"/>
              <w:left w:val="nil"/>
              <w:bottom w:val="single" w:color="000000" w:sz="4" w:space="0"/>
              <w:right w:val="nil"/>
            </w:tcBorders>
            <w:vAlign w:val="center"/>
          </w:tcPr>
          <w:p>
            <w:pPr>
              <w:pStyle w:val="28"/>
              <w:rPr>
                <w:kern w:val="2"/>
              </w:rPr>
            </w:pPr>
          </w:p>
        </w:tc>
        <w:tc>
          <w:tcPr>
            <w:tcW w:w="2009" w:type="dxa"/>
            <w:tcBorders>
              <w:top w:val="single" w:color="000000" w:sz="6" w:space="0"/>
              <w:left w:val="nil"/>
              <w:bottom w:val="single" w:color="000000" w:sz="4" w:space="0"/>
              <w:right w:val="nil"/>
            </w:tcBorders>
            <w:vAlign w:val="center"/>
          </w:tcPr>
          <w:p>
            <w:pPr>
              <w:pStyle w:val="28"/>
              <w:rPr>
                <w:kern w:val="2"/>
              </w:rPr>
            </w:pPr>
          </w:p>
        </w:tc>
        <w:tc>
          <w:tcPr>
            <w:tcW w:w="2238" w:type="dxa"/>
            <w:tcBorders>
              <w:top w:val="single" w:color="000000" w:sz="6" w:space="0"/>
              <w:left w:val="nil"/>
              <w:bottom w:val="single" w:color="000000" w:sz="4" w:space="0"/>
              <w:right w:val="nil"/>
            </w:tcBorders>
            <w:vAlign w:val="center"/>
          </w:tcPr>
          <w:p>
            <w:pPr>
              <w:pStyle w:val="28"/>
              <w:rPr>
                <w:kern w:val="2"/>
              </w:rPr>
            </w:pPr>
          </w:p>
        </w:tc>
        <w:tc>
          <w:tcPr>
            <w:tcW w:w="1630" w:type="dxa"/>
            <w:tcBorders>
              <w:top w:val="single" w:color="000000" w:sz="6" w:space="0"/>
              <w:left w:val="nil"/>
              <w:bottom w:val="single" w:color="000000" w:sz="4" w:space="0"/>
            </w:tcBorders>
            <w:vAlign w:val="center"/>
          </w:tcPr>
          <w:p>
            <w:pPr>
              <w:pStyle w:val="28"/>
              <w:rPr>
                <w:kern w:val="2"/>
                <w:szCs w:val="20"/>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tcBorders>
            <w:vAlign w:val="center"/>
          </w:tcPr>
          <w:p>
            <w:pPr>
              <w:pStyle w:val="28"/>
              <w:rPr>
                <w:kern w:val="2"/>
              </w:rPr>
            </w:pPr>
            <w:r>
              <w:rPr>
                <w:kern w:val="2"/>
              </w:rPr>
              <w:t>@</w:t>
            </w:r>
          </w:p>
        </w:tc>
        <w:tc>
          <w:tcPr>
            <w:tcW w:w="1033" w:type="dxa"/>
            <w:tcBorders>
              <w:top w:val="single" w:color="000000" w:sz="4" w:space="0"/>
              <w:bottom w:val="single" w:color="000000" w:sz="4" w:space="0"/>
            </w:tcBorders>
            <w:vAlign w:val="center"/>
          </w:tcPr>
          <w:p>
            <w:pPr>
              <w:pStyle w:val="28"/>
              <w:rPr>
                <w:kern w:val="2"/>
              </w:rPr>
            </w:pPr>
            <w:r>
              <w:rPr>
                <w:kern w:val="2"/>
              </w:rPr>
              <w:t>IN SOA</w:t>
            </w:r>
          </w:p>
        </w:tc>
        <w:tc>
          <w:tcPr>
            <w:tcW w:w="2009" w:type="dxa"/>
            <w:tcBorders>
              <w:top w:val="single" w:color="000000" w:sz="4" w:space="0"/>
              <w:bottom w:val="single" w:color="000000" w:sz="4" w:space="0"/>
            </w:tcBorders>
            <w:vAlign w:val="center"/>
          </w:tcPr>
          <w:p>
            <w:pPr>
              <w:pStyle w:val="28"/>
              <w:rPr>
                <w:kern w:val="2"/>
              </w:rPr>
            </w:pPr>
            <w:r>
              <w:rPr>
                <w:kern w:val="2"/>
              </w:rPr>
              <w:t>linuxprobe.com.</w:t>
            </w:r>
          </w:p>
        </w:tc>
        <w:tc>
          <w:tcPr>
            <w:tcW w:w="2238" w:type="dxa"/>
            <w:tcBorders>
              <w:top w:val="single" w:color="000000" w:sz="4" w:space="0"/>
              <w:bottom w:val="single" w:color="000000" w:sz="4" w:space="0"/>
              <w:right w:val="nil"/>
            </w:tcBorders>
            <w:vAlign w:val="center"/>
          </w:tcPr>
          <w:p>
            <w:pPr>
              <w:pStyle w:val="28"/>
              <w:rPr>
                <w:kern w:val="2"/>
              </w:rPr>
            </w:pPr>
            <w:r>
              <w:rPr>
                <w:kern w:val="2"/>
              </w:rPr>
              <w:t>root.linuxprobe.com.</w:t>
            </w:r>
          </w:p>
        </w:tc>
        <w:tc>
          <w:tcPr>
            <w:tcW w:w="1630" w:type="dxa"/>
            <w:tcBorders>
              <w:top w:val="single" w:color="000000" w:sz="4" w:space="0"/>
              <w:left w:val="nil"/>
            </w:tcBorders>
            <w:vAlign w:val="center"/>
          </w:tcPr>
          <w:p>
            <w:pPr>
              <w:pStyle w:val="28"/>
              <w:rPr>
                <w:kern w:val="2"/>
              </w:rPr>
            </w:pPr>
            <w:r>
              <w:rPr>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kern w:val="2"/>
              </w:rPr>
            </w:pPr>
          </w:p>
        </w:tc>
        <w:tc>
          <w:tcPr>
            <w:tcW w:w="1033" w:type="dxa"/>
            <w:tcBorders>
              <w:top w:val="single" w:color="000000" w:sz="4" w:space="0"/>
              <w:left w:val="nil"/>
              <w:bottom w:val="single" w:color="000000" w:sz="4" w:space="0"/>
              <w:right w:val="nil"/>
            </w:tcBorders>
            <w:vAlign w:val="center"/>
          </w:tcPr>
          <w:p>
            <w:pPr>
              <w:pStyle w:val="28"/>
              <w:rPr>
                <w:kern w:val="2"/>
              </w:rPr>
            </w:pPr>
          </w:p>
        </w:tc>
        <w:tc>
          <w:tcPr>
            <w:tcW w:w="2009" w:type="dxa"/>
            <w:tcBorders>
              <w:top w:val="single" w:color="000000" w:sz="4" w:space="0"/>
              <w:left w:val="nil"/>
              <w:bottom w:val="single" w:color="000000" w:sz="4" w:space="0"/>
              <w:right w:val="nil"/>
            </w:tcBorders>
            <w:vAlign w:val="center"/>
          </w:tcPr>
          <w:p>
            <w:pPr>
              <w:pStyle w:val="28"/>
              <w:rPr>
                <w:kern w:val="2"/>
              </w:rPr>
            </w:pPr>
          </w:p>
        </w:tc>
        <w:tc>
          <w:tcPr>
            <w:tcW w:w="2238" w:type="dxa"/>
            <w:tcBorders>
              <w:top w:val="single" w:color="000000" w:sz="4" w:space="0"/>
              <w:left w:val="nil"/>
              <w:bottom w:val="single" w:color="000000" w:sz="4" w:space="0"/>
              <w:right w:val="nil"/>
            </w:tcBorders>
            <w:vAlign w:val="center"/>
          </w:tcPr>
          <w:p>
            <w:pPr>
              <w:pStyle w:val="28"/>
              <w:rPr>
                <w:kern w:val="2"/>
              </w:rPr>
            </w:pPr>
          </w:p>
        </w:tc>
        <w:tc>
          <w:tcPr>
            <w:tcW w:w="1630" w:type="dxa"/>
            <w:tcBorders>
              <w:left w:val="nil"/>
            </w:tcBorders>
            <w:vAlign w:val="center"/>
          </w:tcPr>
          <w:p>
            <w:pPr>
              <w:pStyle w:val="28"/>
              <w:rPr>
                <w:kern w:val="2"/>
              </w:rPr>
            </w:pPr>
            <w:r>
              <w:rPr>
                <w:kern w:val="2"/>
              </w:rPr>
              <w:t>0;serial</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kern w:val="2"/>
              </w:rPr>
            </w:pPr>
          </w:p>
        </w:tc>
        <w:tc>
          <w:tcPr>
            <w:tcW w:w="1033" w:type="dxa"/>
            <w:tcBorders>
              <w:top w:val="single" w:color="000000" w:sz="4" w:space="0"/>
              <w:left w:val="nil"/>
              <w:bottom w:val="single" w:color="000000" w:sz="4" w:space="0"/>
              <w:right w:val="nil"/>
            </w:tcBorders>
            <w:vAlign w:val="center"/>
          </w:tcPr>
          <w:p>
            <w:pPr>
              <w:pStyle w:val="28"/>
              <w:rPr>
                <w:kern w:val="2"/>
              </w:rPr>
            </w:pPr>
          </w:p>
        </w:tc>
        <w:tc>
          <w:tcPr>
            <w:tcW w:w="2009" w:type="dxa"/>
            <w:tcBorders>
              <w:top w:val="single" w:color="000000" w:sz="4" w:space="0"/>
              <w:left w:val="nil"/>
              <w:bottom w:val="single" w:color="000000" w:sz="4" w:space="0"/>
              <w:right w:val="nil"/>
            </w:tcBorders>
            <w:vAlign w:val="center"/>
          </w:tcPr>
          <w:p>
            <w:pPr>
              <w:pStyle w:val="28"/>
              <w:rPr>
                <w:kern w:val="2"/>
              </w:rPr>
            </w:pPr>
          </w:p>
        </w:tc>
        <w:tc>
          <w:tcPr>
            <w:tcW w:w="2238" w:type="dxa"/>
            <w:tcBorders>
              <w:top w:val="single" w:color="000000" w:sz="4" w:space="0"/>
              <w:left w:val="nil"/>
              <w:bottom w:val="single" w:color="000000" w:sz="4" w:space="0"/>
              <w:right w:val="nil"/>
            </w:tcBorders>
            <w:vAlign w:val="center"/>
          </w:tcPr>
          <w:p>
            <w:pPr>
              <w:pStyle w:val="28"/>
              <w:rPr>
                <w:kern w:val="2"/>
              </w:rPr>
            </w:pPr>
          </w:p>
        </w:tc>
        <w:tc>
          <w:tcPr>
            <w:tcW w:w="1630" w:type="dxa"/>
            <w:tcBorders>
              <w:left w:val="nil"/>
            </w:tcBorders>
            <w:vAlign w:val="center"/>
          </w:tcPr>
          <w:p>
            <w:pPr>
              <w:pStyle w:val="28"/>
              <w:rPr>
                <w:kern w:val="2"/>
              </w:rPr>
            </w:pPr>
            <w:r>
              <w:rPr>
                <w:kern w:val="2"/>
              </w:rPr>
              <w:t>1D;refresh</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kern w:val="2"/>
              </w:rPr>
            </w:pPr>
          </w:p>
        </w:tc>
        <w:tc>
          <w:tcPr>
            <w:tcW w:w="1033" w:type="dxa"/>
            <w:tcBorders>
              <w:top w:val="single" w:color="000000" w:sz="4" w:space="0"/>
              <w:left w:val="nil"/>
              <w:bottom w:val="single" w:color="000000" w:sz="4" w:space="0"/>
              <w:right w:val="nil"/>
            </w:tcBorders>
            <w:vAlign w:val="center"/>
          </w:tcPr>
          <w:p>
            <w:pPr>
              <w:pStyle w:val="28"/>
              <w:rPr>
                <w:kern w:val="2"/>
              </w:rPr>
            </w:pPr>
          </w:p>
        </w:tc>
        <w:tc>
          <w:tcPr>
            <w:tcW w:w="2009" w:type="dxa"/>
            <w:tcBorders>
              <w:top w:val="single" w:color="000000" w:sz="4" w:space="0"/>
              <w:left w:val="nil"/>
              <w:bottom w:val="single" w:color="000000" w:sz="4" w:space="0"/>
              <w:right w:val="nil"/>
            </w:tcBorders>
            <w:vAlign w:val="center"/>
          </w:tcPr>
          <w:p>
            <w:pPr>
              <w:pStyle w:val="28"/>
              <w:rPr>
                <w:kern w:val="2"/>
              </w:rPr>
            </w:pPr>
          </w:p>
        </w:tc>
        <w:tc>
          <w:tcPr>
            <w:tcW w:w="2238" w:type="dxa"/>
            <w:tcBorders>
              <w:top w:val="single" w:color="000000" w:sz="4" w:space="0"/>
              <w:left w:val="nil"/>
              <w:bottom w:val="single" w:color="000000" w:sz="4" w:space="0"/>
              <w:right w:val="nil"/>
            </w:tcBorders>
            <w:vAlign w:val="center"/>
          </w:tcPr>
          <w:p>
            <w:pPr>
              <w:pStyle w:val="28"/>
              <w:rPr>
                <w:kern w:val="2"/>
              </w:rPr>
            </w:pPr>
          </w:p>
        </w:tc>
        <w:tc>
          <w:tcPr>
            <w:tcW w:w="1630" w:type="dxa"/>
            <w:tcBorders>
              <w:left w:val="nil"/>
            </w:tcBorders>
            <w:vAlign w:val="center"/>
          </w:tcPr>
          <w:p>
            <w:pPr>
              <w:pStyle w:val="28"/>
              <w:rPr>
                <w:kern w:val="2"/>
              </w:rPr>
            </w:pPr>
            <w:r>
              <w:rPr>
                <w:kern w:val="2"/>
              </w:rPr>
              <w:t>1H;retry</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kern w:val="2"/>
              </w:rPr>
            </w:pPr>
          </w:p>
        </w:tc>
        <w:tc>
          <w:tcPr>
            <w:tcW w:w="1033" w:type="dxa"/>
            <w:tcBorders>
              <w:top w:val="single" w:color="000000" w:sz="4" w:space="0"/>
              <w:left w:val="nil"/>
              <w:bottom w:val="single" w:color="000000" w:sz="4" w:space="0"/>
              <w:right w:val="nil"/>
            </w:tcBorders>
            <w:vAlign w:val="center"/>
          </w:tcPr>
          <w:p>
            <w:pPr>
              <w:pStyle w:val="28"/>
              <w:rPr>
                <w:kern w:val="2"/>
              </w:rPr>
            </w:pPr>
          </w:p>
        </w:tc>
        <w:tc>
          <w:tcPr>
            <w:tcW w:w="2009" w:type="dxa"/>
            <w:tcBorders>
              <w:top w:val="single" w:color="000000" w:sz="4" w:space="0"/>
              <w:left w:val="nil"/>
              <w:bottom w:val="single" w:color="000000" w:sz="4" w:space="0"/>
              <w:right w:val="nil"/>
            </w:tcBorders>
            <w:vAlign w:val="center"/>
          </w:tcPr>
          <w:p>
            <w:pPr>
              <w:pStyle w:val="28"/>
              <w:rPr>
                <w:kern w:val="2"/>
              </w:rPr>
            </w:pPr>
          </w:p>
        </w:tc>
        <w:tc>
          <w:tcPr>
            <w:tcW w:w="2238" w:type="dxa"/>
            <w:tcBorders>
              <w:top w:val="single" w:color="000000" w:sz="4" w:space="0"/>
              <w:left w:val="nil"/>
              <w:bottom w:val="single" w:color="000000" w:sz="4" w:space="0"/>
              <w:right w:val="nil"/>
            </w:tcBorders>
            <w:vAlign w:val="center"/>
          </w:tcPr>
          <w:p>
            <w:pPr>
              <w:pStyle w:val="28"/>
              <w:rPr>
                <w:kern w:val="2"/>
              </w:rPr>
            </w:pPr>
          </w:p>
        </w:tc>
        <w:tc>
          <w:tcPr>
            <w:tcW w:w="1630" w:type="dxa"/>
            <w:tcBorders>
              <w:left w:val="nil"/>
            </w:tcBorders>
            <w:vAlign w:val="center"/>
          </w:tcPr>
          <w:p>
            <w:pPr>
              <w:pStyle w:val="28"/>
              <w:rPr>
                <w:kern w:val="2"/>
              </w:rPr>
            </w:pPr>
            <w:r>
              <w:rPr>
                <w:kern w:val="2"/>
              </w:rPr>
              <w:t>1W;expire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b/>
                <w:kern w:val="2"/>
              </w:rPr>
            </w:pPr>
          </w:p>
        </w:tc>
        <w:tc>
          <w:tcPr>
            <w:tcW w:w="1033" w:type="dxa"/>
            <w:tcBorders>
              <w:top w:val="single" w:color="000000" w:sz="4" w:space="0"/>
              <w:left w:val="nil"/>
              <w:bottom w:val="single" w:color="000000" w:sz="4" w:space="0"/>
              <w:right w:val="nil"/>
            </w:tcBorders>
            <w:vAlign w:val="center"/>
          </w:tcPr>
          <w:p>
            <w:pPr>
              <w:pStyle w:val="28"/>
              <w:rPr>
                <w:b/>
                <w:kern w:val="2"/>
              </w:rPr>
            </w:pPr>
          </w:p>
        </w:tc>
        <w:tc>
          <w:tcPr>
            <w:tcW w:w="2009" w:type="dxa"/>
            <w:tcBorders>
              <w:top w:val="single" w:color="000000" w:sz="4" w:space="0"/>
              <w:left w:val="nil"/>
              <w:bottom w:val="single" w:color="000000" w:sz="4" w:space="0"/>
              <w:right w:val="nil"/>
            </w:tcBorders>
            <w:vAlign w:val="center"/>
          </w:tcPr>
          <w:p>
            <w:pPr>
              <w:pStyle w:val="28"/>
              <w:rPr>
                <w:b/>
                <w:kern w:val="2"/>
              </w:rPr>
            </w:pPr>
          </w:p>
        </w:tc>
        <w:tc>
          <w:tcPr>
            <w:tcW w:w="2238" w:type="dxa"/>
            <w:tcBorders>
              <w:top w:val="single" w:color="000000" w:sz="4" w:space="0"/>
              <w:left w:val="nil"/>
              <w:bottom w:val="single" w:color="000000" w:sz="4" w:space="0"/>
              <w:right w:val="nil"/>
            </w:tcBorders>
            <w:vAlign w:val="center"/>
          </w:tcPr>
          <w:p>
            <w:pPr>
              <w:pStyle w:val="28"/>
              <w:rPr>
                <w:kern w:val="2"/>
              </w:rPr>
            </w:pPr>
          </w:p>
        </w:tc>
        <w:tc>
          <w:tcPr>
            <w:tcW w:w="1630" w:type="dxa"/>
            <w:tcBorders>
              <w:left w:val="nil"/>
            </w:tcBorders>
            <w:vAlign w:val="center"/>
          </w:tcPr>
          <w:p>
            <w:pPr>
              <w:pStyle w:val="28"/>
              <w:rPr>
                <w:kern w:val="2"/>
              </w:rPr>
            </w:pPr>
            <w:r>
              <w:rPr>
                <w:kern w:val="2"/>
              </w:rPr>
              <w:t>3H);minimum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bottom w:val="single" w:color="000000" w:sz="4" w:space="0"/>
              <w:right w:val="nil"/>
            </w:tcBorders>
            <w:vAlign w:val="center"/>
          </w:tcPr>
          <w:p>
            <w:pPr>
              <w:pStyle w:val="28"/>
              <w:rPr>
                <w:kern w:val="2"/>
              </w:rPr>
            </w:pPr>
          </w:p>
        </w:tc>
        <w:tc>
          <w:tcPr>
            <w:tcW w:w="1033" w:type="dxa"/>
            <w:tcBorders>
              <w:top w:val="single" w:color="000000" w:sz="4" w:space="0"/>
              <w:left w:val="nil"/>
              <w:bottom w:val="single" w:color="000000" w:sz="4" w:space="0"/>
            </w:tcBorders>
            <w:vAlign w:val="center"/>
          </w:tcPr>
          <w:p>
            <w:pPr>
              <w:pStyle w:val="28"/>
              <w:rPr>
                <w:kern w:val="2"/>
              </w:rPr>
            </w:pPr>
            <w:r>
              <w:rPr>
                <w:kern w:val="2"/>
              </w:rPr>
              <w:t>NS</w:t>
            </w:r>
          </w:p>
        </w:tc>
        <w:tc>
          <w:tcPr>
            <w:tcW w:w="4247" w:type="dxa"/>
            <w:gridSpan w:val="2"/>
            <w:tcBorders>
              <w:top w:val="single" w:color="000000" w:sz="4" w:space="0"/>
              <w:bottom w:val="single" w:color="000000" w:sz="4" w:space="0"/>
              <w:right w:val="nil"/>
            </w:tcBorders>
            <w:vAlign w:val="center"/>
          </w:tcPr>
          <w:p>
            <w:pPr>
              <w:pStyle w:val="28"/>
              <w:rPr>
                <w:kern w:val="2"/>
              </w:rPr>
            </w:pPr>
            <w:r>
              <w:rPr>
                <w:kern w:val="2"/>
              </w:rPr>
              <w:t>ns.linuxprobe.com.</w:t>
            </w:r>
          </w:p>
        </w:tc>
        <w:tc>
          <w:tcPr>
            <w:tcW w:w="1630" w:type="dxa"/>
            <w:tcBorders>
              <w:left w:val="nil"/>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tcBorders>
              <w:top w:val="single" w:color="000000" w:sz="4" w:space="0"/>
            </w:tcBorders>
            <w:vAlign w:val="center"/>
          </w:tcPr>
          <w:p>
            <w:pPr>
              <w:pStyle w:val="28"/>
              <w:rPr>
                <w:kern w:val="2"/>
              </w:rPr>
            </w:pPr>
            <w:r>
              <w:rPr>
                <w:kern w:val="2"/>
              </w:rPr>
              <w:t>ns</w:t>
            </w:r>
          </w:p>
        </w:tc>
        <w:tc>
          <w:tcPr>
            <w:tcW w:w="1033" w:type="dxa"/>
            <w:tcBorders>
              <w:top w:val="single" w:color="000000" w:sz="4" w:space="0"/>
            </w:tcBorders>
            <w:vAlign w:val="center"/>
          </w:tcPr>
          <w:p>
            <w:pPr>
              <w:pStyle w:val="28"/>
              <w:rPr>
                <w:kern w:val="2"/>
              </w:rPr>
            </w:pPr>
            <w:r>
              <w:rPr>
                <w:kern w:val="2"/>
              </w:rPr>
              <w:t>A</w:t>
            </w:r>
          </w:p>
        </w:tc>
        <w:tc>
          <w:tcPr>
            <w:tcW w:w="4247" w:type="dxa"/>
            <w:gridSpan w:val="2"/>
            <w:tcBorders>
              <w:top w:val="single" w:color="000000" w:sz="4" w:space="0"/>
              <w:bottom w:val="single" w:color="000000" w:sz="4" w:space="0"/>
              <w:right w:val="nil"/>
            </w:tcBorders>
            <w:vAlign w:val="center"/>
          </w:tcPr>
          <w:p>
            <w:pPr>
              <w:pStyle w:val="28"/>
              <w:rPr>
                <w:kern w:val="2"/>
              </w:rPr>
            </w:pPr>
            <w:r>
              <w:rPr>
                <w:kern w:val="2"/>
              </w:rPr>
              <w:t>192.168.10.10</w:t>
            </w:r>
          </w:p>
        </w:tc>
        <w:tc>
          <w:tcPr>
            <w:tcW w:w="1630" w:type="dxa"/>
            <w:tcBorders>
              <w:left w:val="nil"/>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vAlign w:val="center"/>
          </w:tcPr>
          <w:p>
            <w:pPr>
              <w:pStyle w:val="28"/>
              <w:rPr>
                <w:kern w:val="2"/>
              </w:rPr>
            </w:pPr>
            <w:r>
              <w:rPr>
                <w:kern w:val="2"/>
              </w:rPr>
              <w:t>10</w:t>
            </w:r>
          </w:p>
        </w:tc>
        <w:tc>
          <w:tcPr>
            <w:tcW w:w="1033" w:type="dxa"/>
            <w:vAlign w:val="center"/>
          </w:tcPr>
          <w:p>
            <w:pPr>
              <w:pStyle w:val="28"/>
              <w:rPr>
                <w:kern w:val="2"/>
              </w:rPr>
            </w:pPr>
            <w:r>
              <w:rPr>
                <w:kern w:val="2"/>
              </w:rPr>
              <w:t>PTR</w:t>
            </w:r>
          </w:p>
        </w:tc>
        <w:tc>
          <w:tcPr>
            <w:tcW w:w="2009" w:type="dxa"/>
            <w:tcBorders>
              <w:bottom w:val="single" w:color="000000" w:sz="4" w:space="0"/>
            </w:tcBorders>
            <w:vAlign w:val="center"/>
          </w:tcPr>
          <w:p>
            <w:pPr>
              <w:pStyle w:val="28"/>
              <w:rPr>
                <w:kern w:val="2"/>
              </w:rPr>
            </w:pPr>
            <w:r>
              <w:rPr>
                <w:kern w:val="2"/>
              </w:rPr>
              <w:t>ns.linuxprobe.com.</w:t>
            </w:r>
          </w:p>
        </w:tc>
        <w:tc>
          <w:tcPr>
            <w:tcW w:w="3868" w:type="dxa"/>
            <w:gridSpan w:val="2"/>
            <w:tcBorders>
              <w:bottom w:val="single" w:color="000000" w:sz="4" w:space="0"/>
            </w:tcBorders>
            <w:vAlign w:val="center"/>
          </w:tcPr>
          <w:p>
            <w:pPr>
              <w:pStyle w:val="28"/>
              <w:rPr>
                <w:kern w:val="2"/>
              </w:rPr>
            </w:pPr>
            <w:r>
              <w:rPr>
                <w:kern w:val="2"/>
              </w:rPr>
              <w:t>#PTR</w:t>
            </w:r>
            <w:r>
              <w:rPr>
                <w:rFonts w:hint="eastAsia"/>
                <w:kern w:val="2"/>
              </w:rPr>
              <w:t>为指针记录，仅用于反向解析</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vAlign w:val="center"/>
          </w:tcPr>
          <w:p>
            <w:pPr>
              <w:pStyle w:val="28"/>
              <w:rPr>
                <w:kern w:val="2"/>
              </w:rPr>
            </w:pPr>
            <w:r>
              <w:rPr>
                <w:kern w:val="2"/>
              </w:rPr>
              <w:t>10</w:t>
            </w:r>
          </w:p>
        </w:tc>
        <w:tc>
          <w:tcPr>
            <w:tcW w:w="1033" w:type="dxa"/>
            <w:vAlign w:val="center"/>
          </w:tcPr>
          <w:p>
            <w:pPr>
              <w:pStyle w:val="28"/>
              <w:rPr>
                <w:kern w:val="2"/>
              </w:rPr>
            </w:pPr>
            <w:r>
              <w:rPr>
                <w:kern w:val="2"/>
              </w:rPr>
              <w:t>PTR</w:t>
            </w:r>
          </w:p>
        </w:tc>
        <w:tc>
          <w:tcPr>
            <w:tcW w:w="4247" w:type="dxa"/>
            <w:gridSpan w:val="2"/>
            <w:tcBorders>
              <w:top w:val="single" w:color="000000" w:sz="4" w:space="0"/>
              <w:bottom w:val="single" w:color="000000" w:sz="4" w:space="0"/>
              <w:right w:val="nil"/>
            </w:tcBorders>
            <w:vAlign w:val="center"/>
          </w:tcPr>
          <w:p>
            <w:pPr>
              <w:pStyle w:val="28"/>
              <w:rPr>
                <w:kern w:val="2"/>
              </w:rPr>
            </w:pPr>
            <w:r>
              <w:rPr>
                <w:kern w:val="2"/>
              </w:rPr>
              <w:t>mail.linuxprobe.com.</w:t>
            </w:r>
          </w:p>
        </w:tc>
        <w:tc>
          <w:tcPr>
            <w:tcW w:w="1630"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vAlign w:val="center"/>
          </w:tcPr>
          <w:p>
            <w:pPr>
              <w:pStyle w:val="28"/>
              <w:rPr>
                <w:kern w:val="2"/>
              </w:rPr>
            </w:pPr>
            <w:r>
              <w:rPr>
                <w:kern w:val="2"/>
              </w:rPr>
              <w:t>10</w:t>
            </w:r>
          </w:p>
        </w:tc>
        <w:tc>
          <w:tcPr>
            <w:tcW w:w="1033" w:type="dxa"/>
            <w:vAlign w:val="center"/>
          </w:tcPr>
          <w:p>
            <w:pPr>
              <w:pStyle w:val="28"/>
              <w:rPr>
                <w:kern w:val="2"/>
              </w:rPr>
            </w:pPr>
            <w:r>
              <w:rPr>
                <w:kern w:val="2"/>
              </w:rPr>
              <w:t>PTR</w:t>
            </w:r>
          </w:p>
        </w:tc>
        <w:tc>
          <w:tcPr>
            <w:tcW w:w="4247" w:type="dxa"/>
            <w:gridSpan w:val="2"/>
            <w:tcBorders>
              <w:top w:val="single" w:color="000000" w:sz="4" w:space="0"/>
              <w:bottom w:val="single" w:color="000000" w:sz="4" w:space="0"/>
              <w:right w:val="nil"/>
            </w:tcBorders>
            <w:vAlign w:val="center"/>
          </w:tcPr>
          <w:p>
            <w:pPr>
              <w:pStyle w:val="28"/>
              <w:rPr>
                <w:kern w:val="2"/>
              </w:rPr>
            </w:pPr>
            <w:r>
              <w:rPr>
                <w:kern w:val="2"/>
              </w:rPr>
              <w:t>www.linuxprobe.com.</w:t>
            </w:r>
          </w:p>
        </w:tc>
        <w:tc>
          <w:tcPr>
            <w:tcW w:w="1630"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51" w:type="dxa"/>
            <w:vAlign w:val="center"/>
          </w:tcPr>
          <w:p>
            <w:pPr>
              <w:pStyle w:val="28"/>
              <w:rPr>
                <w:kern w:val="2"/>
              </w:rPr>
            </w:pPr>
            <w:r>
              <w:rPr>
                <w:kern w:val="2"/>
              </w:rPr>
              <w:t>20</w:t>
            </w:r>
          </w:p>
        </w:tc>
        <w:tc>
          <w:tcPr>
            <w:tcW w:w="1033" w:type="dxa"/>
            <w:vAlign w:val="center"/>
          </w:tcPr>
          <w:p>
            <w:pPr>
              <w:pStyle w:val="28"/>
              <w:rPr>
                <w:kern w:val="2"/>
              </w:rPr>
            </w:pPr>
            <w:r>
              <w:rPr>
                <w:kern w:val="2"/>
              </w:rPr>
              <w:t>PTR</w:t>
            </w:r>
          </w:p>
        </w:tc>
        <w:tc>
          <w:tcPr>
            <w:tcW w:w="4247" w:type="dxa"/>
            <w:gridSpan w:val="2"/>
            <w:tcBorders>
              <w:top w:val="single" w:color="000000" w:sz="4" w:space="0"/>
              <w:bottom w:val="single" w:color="000000" w:sz="6" w:space="0"/>
              <w:right w:val="nil"/>
            </w:tcBorders>
            <w:vAlign w:val="center"/>
          </w:tcPr>
          <w:p>
            <w:pPr>
              <w:pStyle w:val="28"/>
              <w:rPr>
                <w:kern w:val="2"/>
              </w:rPr>
            </w:pPr>
            <w:r>
              <w:rPr>
                <w:kern w:val="2"/>
              </w:rPr>
              <w:t>bbs.linuxprobe.com.</w:t>
            </w:r>
          </w:p>
        </w:tc>
        <w:tc>
          <w:tcPr>
            <w:tcW w:w="1630" w:type="dxa"/>
            <w:tcBorders>
              <w:top w:val="single" w:color="000000" w:sz="4" w:space="0"/>
              <w:left w:val="nil"/>
              <w:bottom w:val="single" w:color="000000" w:sz="6" w:space="0"/>
            </w:tcBorders>
            <w:vAlign w:val="center"/>
          </w:tcPr>
          <w:p>
            <w:pPr>
              <w:pStyle w:val="28"/>
              <w:rPr>
                <w:kern w:val="2"/>
              </w:rPr>
            </w:pPr>
          </w:p>
        </w:tc>
      </w:tr>
    </w:tbl>
    <w:p>
      <w:pPr>
        <w:pStyle w:val="29"/>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：检验解析结果。在前面的正向解析实验中，已经把系统网卡中的</w:t>
      </w:r>
      <w:r>
        <w:rPr>
          <w:color w:val="000000"/>
          <w:kern w:val="2"/>
          <w:szCs w:val="21"/>
        </w:rPr>
        <w:t>DNS</w:t>
      </w:r>
      <w:r>
        <w:rPr>
          <w:rFonts w:hint="eastAsia"/>
          <w:color w:val="000000"/>
          <w:kern w:val="2"/>
          <w:szCs w:val="21"/>
        </w:rPr>
        <w:t>地址参数修改成了本机</w:t>
      </w:r>
      <w:r>
        <w:rPr>
          <w:color w:val="000000"/>
          <w:kern w:val="2"/>
          <w:szCs w:val="21"/>
        </w:rPr>
        <w:t>IP</w:t>
      </w:r>
      <w:r>
        <w:rPr>
          <w:rFonts w:hint="eastAsia"/>
          <w:color w:val="000000"/>
          <w:kern w:val="2"/>
          <w:szCs w:val="21"/>
        </w:rPr>
        <w:t>地址，因此可以直接使用</w:t>
      </w:r>
      <w:r>
        <w:rPr>
          <w:color w:val="000000"/>
          <w:kern w:val="2"/>
          <w:szCs w:val="21"/>
        </w:rPr>
        <w:t>nslookup</w:t>
      </w:r>
      <w:r>
        <w:rPr>
          <w:rFonts w:hint="eastAsia"/>
          <w:color w:val="000000"/>
          <w:kern w:val="2"/>
          <w:szCs w:val="21"/>
        </w:rPr>
        <w:t>命令来检验解析结果，仅需输入</w:t>
      </w:r>
      <w:r>
        <w:rPr>
          <w:color w:val="000000"/>
          <w:kern w:val="2"/>
          <w:szCs w:val="21"/>
        </w:rPr>
        <w:t>IP</w:t>
      </w:r>
      <w:r>
        <w:rPr>
          <w:rFonts w:hint="eastAsia"/>
          <w:color w:val="000000"/>
          <w:kern w:val="2"/>
          <w:szCs w:val="21"/>
        </w:rPr>
        <w:t>地址即可查询到对应的域名信息。</w:t>
      </w:r>
    </w:p>
    <w:p>
      <w:pPr>
        <w:pStyle w:val="58"/>
        <w:rPr>
          <w:kern w:val="2"/>
        </w:rPr>
      </w:pPr>
    </w:p>
    <w:p>
      <w:pPr>
        <w:pStyle w:val="26"/>
        <w:rPr>
          <w:kern w:val="2"/>
        </w:rPr>
      </w:pPr>
      <w:r>
        <w:rPr>
          <w:kern w:val="2"/>
        </w:rPr>
        <w:t>[root@linuxprobe ~]# nslookup</w:t>
      </w:r>
    </w:p>
    <w:p>
      <w:pPr>
        <w:pStyle w:val="26"/>
        <w:rPr>
          <w:kern w:val="2"/>
        </w:rPr>
      </w:pPr>
      <w:r>
        <w:rPr>
          <w:kern w:val="2"/>
        </w:rPr>
        <w:t> &gt; </w:t>
      </w:r>
      <w:r>
        <w:rPr>
          <w:b/>
          <w:bCs/>
          <w:kern w:val="2"/>
        </w:rPr>
        <w:t>192.168.10.10</w:t>
      </w:r>
    </w:p>
    <w:p>
      <w:pPr>
        <w:pStyle w:val="26"/>
        <w:rPr>
          <w:kern w:val="2"/>
        </w:rPr>
      </w:pPr>
      <w:r>
        <w:rPr>
          <w:kern w:val="2"/>
        </w:rPr>
        <w:t> Server: 127.0.0.1</w:t>
      </w:r>
    </w:p>
    <w:p>
      <w:pPr>
        <w:pStyle w:val="26"/>
        <w:rPr>
          <w:kern w:val="2"/>
        </w:rPr>
      </w:pPr>
      <w:r>
        <w:rPr>
          <w:kern w:val="2"/>
        </w:rPr>
        <w:t> Address: 127.0.0.1#53</w:t>
      </w:r>
    </w:p>
    <w:p>
      <w:pPr>
        <w:pStyle w:val="26"/>
        <w:rPr>
          <w:kern w:val="2"/>
        </w:rPr>
      </w:pPr>
      <w:r>
        <w:rPr>
          <w:kern w:val="2"/>
        </w:rPr>
        <w:t> 10.10.168.192.in-addr.arpa name = ns.linuxprobe.com.</w:t>
      </w:r>
    </w:p>
    <w:p>
      <w:pPr>
        <w:pStyle w:val="26"/>
        <w:rPr>
          <w:kern w:val="2"/>
        </w:rPr>
      </w:pPr>
      <w:r>
        <w:rPr>
          <w:kern w:val="2"/>
        </w:rPr>
        <w:t> 10.10.168.192.in-addr.arpa name = www.linuxprobe.com.</w:t>
      </w:r>
    </w:p>
    <w:p>
      <w:pPr>
        <w:pStyle w:val="26"/>
        <w:rPr>
          <w:kern w:val="2"/>
        </w:rPr>
      </w:pPr>
      <w:r>
        <w:rPr>
          <w:kern w:val="2"/>
        </w:rPr>
        <w:t> 10.10.168.192.in-addr.arpa name = mail.linuxprobe.com.</w:t>
      </w:r>
    </w:p>
    <w:p>
      <w:pPr>
        <w:pStyle w:val="26"/>
        <w:rPr>
          <w:kern w:val="2"/>
        </w:rPr>
      </w:pPr>
      <w:r>
        <w:rPr>
          <w:kern w:val="2"/>
        </w:rPr>
        <w:t> &gt; </w:t>
      </w:r>
      <w:r>
        <w:rPr>
          <w:b/>
          <w:bCs/>
          <w:kern w:val="2"/>
        </w:rPr>
        <w:t>192.168.10.20</w:t>
      </w:r>
    </w:p>
    <w:p>
      <w:pPr>
        <w:pStyle w:val="26"/>
        <w:rPr>
          <w:kern w:val="2"/>
        </w:rPr>
      </w:pPr>
      <w:r>
        <w:rPr>
          <w:kern w:val="2"/>
        </w:rPr>
        <w:t> Server: 127.0.0.1</w:t>
      </w:r>
    </w:p>
    <w:p>
      <w:pPr>
        <w:pStyle w:val="26"/>
        <w:rPr>
          <w:kern w:val="2"/>
        </w:rPr>
      </w:pPr>
      <w:r>
        <w:rPr>
          <w:kern w:val="2"/>
        </w:rPr>
        <w:t> Address: 127.0.0.1#53</w:t>
      </w:r>
    </w:p>
    <w:p>
      <w:pPr>
        <w:pStyle w:val="26"/>
        <w:rPr>
          <w:kern w:val="2"/>
        </w:rPr>
      </w:pPr>
      <w:r>
        <w:rPr>
          <w:kern w:val="2"/>
        </w:rPr>
        <w:t> 20.10.168.192.in-addr.arpa name = bbs.linuxprobe.com.</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13.3</w:t>
            </w:r>
            <w:r>
              <w:rPr>
                <w:color w:val="000000"/>
                <w:kern w:val="2"/>
                <w:szCs w:val="21"/>
              </w:rPr>
              <w:t xml:space="preserve">  </w:t>
            </w:r>
            <w:r>
              <w:rPr>
                <w:rFonts w:hint="eastAsia"/>
                <w:color w:val="000000"/>
                <w:kern w:val="2"/>
              </w:rPr>
              <w:t>部署从服务器</w:t>
            </w:r>
          </w:p>
        </w:tc>
      </w:tr>
    </w:tbl>
    <w:p>
      <w:pPr>
        <w:pStyle w:val="56"/>
        <w:rPr>
          <w:kern w:val="2"/>
        </w:rPr>
      </w:pPr>
    </w:p>
    <w:p>
      <w:pPr>
        <w:rPr>
          <w:kern w:val="2"/>
        </w:rPr>
      </w:pPr>
      <w:r>
        <w:rPr>
          <w:rFonts w:hint="eastAsia"/>
          <w:color w:val="000000"/>
          <w:kern w:val="2"/>
          <w:szCs w:val="21"/>
        </w:rPr>
        <w:t>作为重要的互联网基础设施服务，保证</w:t>
      </w:r>
      <w:r>
        <w:rPr>
          <w:color w:val="000000"/>
          <w:kern w:val="2"/>
          <w:szCs w:val="21"/>
        </w:rPr>
        <w:t>DNS</w:t>
      </w:r>
      <w:r>
        <w:rPr>
          <w:rFonts w:hint="eastAsia"/>
          <w:color w:val="000000"/>
          <w:kern w:val="2"/>
          <w:szCs w:val="21"/>
        </w:rPr>
        <w:t>域名解析服务的正常运转至关重要，只有这样才能提供稳定、快速且不间断的域名查询服务。在</w:t>
      </w:r>
      <w:r>
        <w:rPr>
          <w:color w:val="000000"/>
          <w:kern w:val="2"/>
          <w:szCs w:val="21"/>
        </w:rPr>
        <w:t>DNS</w:t>
      </w:r>
      <w:r>
        <w:rPr>
          <w:rFonts w:hint="eastAsia"/>
          <w:color w:val="000000"/>
          <w:kern w:val="2"/>
          <w:szCs w:val="21"/>
        </w:rPr>
        <w:t>域名解析服务中，从服务器可以从主服务器上获取指定的区域数据文件，从而起到备份解析记录与负载均衡的作用，因此通过部署从服务器可以减轻主服务器的负载压力，还可以提升用户的查询效率。</w:t>
      </w:r>
    </w:p>
    <w:p>
      <w:pPr>
        <w:rPr>
          <w:kern w:val="2"/>
        </w:rPr>
      </w:pPr>
      <w:r>
        <w:rPr>
          <w:rFonts w:hint="eastAsia"/>
          <w:kern w:val="2"/>
        </w:rPr>
        <w:t>在本实验中，主服务器与从服务器分别使用的操作系统和</w:t>
      </w:r>
      <w:r>
        <w:rPr>
          <w:kern w:val="2"/>
        </w:rPr>
        <w:t>IP</w:t>
      </w:r>
      <w:r>
        <w:rPr>
          <w:rFonts w:hint="eastAsia"/>
          <w:kern w:val="2"/>
        </w:rPr>
        <w:t>地址如表</w:t>
      </w:r>
      <w:r>
        <w:rPr>
          <w:kern w:val="2"/>
        </w:rPr>
        <w:t>13-</w:t>
      </w:r>
      <w:r>
        <w:rPr>
          <w:rFonts w:hint="eastAsia"/>
          <w:kern w:val="2"/>
        </w:rPr>
        <w:t>2所示</w:t>
      </w:r>
    </w:p>
    <w:p>
      <w:pPr>
        <w:rPr>
          <w:kern w:val="2"/>
        </w:rPr>
      </w:pPr>
      <w:r>
        <w:rPr>
          <w:rFonts w:hint="eastAsia"/>
          <w:kern w:val="2"/>
        </w:rPr>
        <w:t>表</w:t>
      </w:r>
      <w:r>
        <w:rPr>
          <w:kern w:val="2"/>
        </w:rPr>
        <w:t>13-</w:t>
      </w:r>
      <w:r>
        <w:rPr>
          <w:rFonts w:hint="eastAsia"/>
          <w:kern w:val="2"/>
        </w:rPr>
        <w:t>2</w:t>
      </w:r>
      <w:r>
        <w:rPr>
          <w:kern w:val="2"/>
        </w:rPr>
        <w:tab/>
      </w:r>
      <w:r>
        <w:rPr>
          <w:rFonts w:hint="eastAsia"/>
          <w:kern w:val="2"/>
        </w:rPr>
        <w:t>主服务器与从服务器分别使用的操作系统与</w:t>
      </w:r>
      <w:r>
        <w:rPr>
          <w:kern w:val="2"/>
        </w:rPr>
        <w:t>IP</w:t>
      </w:r>
      <w:r>
        <w:rPr>
          <w:rFonts w:hint="eastAsia"/>
          <w:kern w:val="2"/>
        </w:rPr>
        <w:t>地址信息</w:t>
      </w:r>
    </w:p>
    <w:tbl>
      <w:tblPr>
        <w:tblStyle w:val="24"/>
        <w:tblpPr w:leftFromText="180" w:rightFromText="180" w:vertAnchor="text" w:horzAnchor="margin" w:tblpY="33"/>
        <w:tblW w:w="8061" w:type="dxa"/>
        <w:tblInd w:w="0"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32"/>
        <w:gridCol w:w="2675"/>
        <w:gridCol w:w="275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7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54"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tcBorders>
              <w:top w:val="single" w:color="000000" w:sz="4" w:space="0"/>
            </w:tcBorders>
            <w:vAlign w:val="center"/>
          </w:tcPr>
          <w:p>
            <w:pPr>
              <w:pStyle w:val="28"/>
              <w:rPr>
                <w:kern w:val="2"/>
              </w:rPr>
            </w:pPr>
            <w:r>
              <w:rPr>
                <w:rFonts w:hint="eastAsia"/>
                <w:kern w:val="2"/>
              </w:rPr>
              <w:t>主服务器</w:t>
            </w:r>
          </w:p>
        </w:tc>
        <w:tc>
          <w:tcPr>
            <w:tcW w:w="2675" w:type="dxa"/>
            <w:tcBorders>
              <w:top w:val="single" w:color="000000" w:sz="4" w:space="0"/>
            </w:tcBorders>
            <w:vAlign w:val="center"/>
          </w:tcPr>
          <w:p>
            <w:pPr>
              <w:pStyle w:val="28"/>
              <w:rPr>
                <w:kern w:val="2"/>
              </w:rPr>
            </w:pPr>
            <w:r>
              <w:rPr>
                <w:kern w:val="2"/>
              </w:rPr>
              <w:t>RHEL 7</w:t>
            </w:r>
          </w:p>
        </w:tc>
        <w:tc>
          <w:tcPr>
            <w:tcW w:w="2754"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vAlign w:val="center"/>
          </w:tcPr>
          <w:p>
            <w:pPr>
              <w:pStyle w:val="28"/>
              <w:rPr>
                <w:kern w:val="2"/>
              </w:rPr>
            </w:pPr>
            <w:r>
              <w:rPr>
                <w:rFonts w:hint="eastAsia"/>
                <w:kern w:val="2"/>
              </w:rPr>
              <w:t>从服务器</w:t>
            </w:r>
          </w:p>
        </w:tc>
        <w:tc>
          <w:tcPr>
            <w:tcW w:w="2675" w:type="dxa"/>
            <w:vAlign w:val="center"/>
          </w:tcPr>
          <w:p>
            <w:pPr>
              <w:pStyle w:val="28"/>
              <w:rPr>
                <w:kern w:val="2"/>
              </w:rPr>
            </w:pPr>
            <w:r>
              <w:rPr>
                <w:kern w:val="2"/>
              </w:rPr>
              <w:t>RHEL 7</w:t>
            </w:r>
          </w:p>
        </w:tc>
        <w:tc>
          <w:tcPr>
            <w:tcW w:w="2754" w:type="dxa"/>
            <w:vAlign w:val="center"/>
          </w:tcPr>
          <w:p>
            <w:pPr>
              <w:pStyle w:val="28"/>
              <w:rPr>
                <w:kern w:val="2"/>
              </w:rPr>
            </w:pPr>
            <w:r>
              <w:rPr>
                <w:kern w:val="2"/>
              </w:rPr>
              <w:t>192.168.10.20</w:t>
            </w:r>
          </w:p>
        </w:tc>
      </w:tr>
    </w:tbl>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spacing w:val="-6"/>
          <w:kern w:val="2"/>
          <w:szCs w:val="21"/>
        </w:rPr>
        <w:t>：在主服务器的区域配置文件中允许该从服务器的更新请求，即修改</w:t>
      </w:r>
      <w:r>
        <w:rPr>
          <w:color w:val="000000"/>
          <w:spacing w:val="-6"/>
          <w:kern w:val="2"/>
          <w:szCs w:val="21"/>
        </w:rPr>
        <w:t xml:space="preserve">allow-update </w:t>
      </w:r>
      <w:r>
        <w:rPr>
          <w:color w:val="000000"/>
          <w:spacing w:val="-4"/>
          <w:kern w:val="2"/>
          <w:szCs w:val="21"/>
        </w:rPr>
        <w:t>{</w:t>
      </w:r>
      <w:r>
        <w:rPr>
          <w:rFonts w:hint="eastAsia"/>
          <w:color w:val="000000"/>
          <w:spacing w:val="-4"/>
          <w:kern w:val="2"/>
          <w:szCs w:val="21"/>
        </w:rPr>
        <w:t>允许更新区域信息的主机地址</w:t>
      </w:r>
      <w:r>
        <w:rPr>
          <w:color w:val="000000"/>
          <w:spacing w:val="-4"/>
          <w:kern w:val="2"/>
          <w:szCs w:val="21"/>
        </w:rPr>
        <w:t>;};</w:t>
      </w:r>
      <w:r>
        <w:rPr>
          <w:rFonts w:hint="eastAsia"/>
          <w:color w:val="000000"/>
          <w:spacing w:val="-4"/>
          <w:kern w:val="2"/>
          <w:szCs w:val="21"/>
        </w:rPr>
        <w:t>参数，然后重启主服务器的</w:t>
      </w:r>
      <w:r>
        <w:rPr>
          <w:color w:val="000000"/>
          <w:spacing w:val="-4"/>
          <w:kern w:val="2"/>
          <w:szCs w:val="21"/>
        </w:rPr>
        <w:t>DNS</w:t>
      </w:r>
      <w:r>
        <w:rPr>
          <w:rFonts w:hint="eastAsia"/>
          <w:color w:val="000000"/>
          <w:spacing w:val="-4"/>
          <w:kern w:val="2"/>
          <w:szCs w:val="21"/>
        </w:rPr>
        <w:t>服务程序。</w:t>
      </w:r>
    </w:p>
    <w:p>
      <w:pPr>
        <w:pStyle w:val="58"/>
        <w:rPr>
          <w:kern w:val="2"/>
        </w:rPr>
      </w:pPr>
    </w:p>
    <w:p>
      <w:pPr>
        <w:pStyle w:val="26"/>
        <w:rPr>
          <w:kern w:val="2"/>
        </w:rPr>
      </w:pPr>
      <w:r>
        <w:rPr>
          <w:kern w:val="2"/>
        </w:rPr>
        <w:t>[root@linuxprobe ~]# vim /etc/named.rfc1912.zones</w:t>
      </w:r>
    </w:p>
    <w:p>
      <w:pPr>
        <w:pStyle w:val="26"/>
        <w:rPr>
          <w:kern w:val="2"/>
        </w:rPr>
      </w:pPr>
      <w:r>
        <w:rPr>
          <w:kern w:val="2"/>
        </w:rPr>
        <w:t>zone "linuxprobe.com" IN {</w:t>
      </w:r>
    </w:p>
    <w:p>
      <w:pPr>
        <w:pStyle w:val="26"/>
        <w:rPr>
          <w:kern w:val="2"/>
        </w:rPr>
      </w:pPr>
      <w:r>
        <w:rPr>
          <w:kern w:val="2"/>
        </w:rPr>
        <w:t>type master;</w:t>
      </w:r>
    </w:p>
    <w:p>
      <w:pPr>
        <w:pStyle w:val="26"/>
        <w:rPr>
          <w:kern w:val="2"/>
        </w:rPr>
      </w:pPr>
      <w:r>
        <w:rPr>
          <w:kern w:val="2"/>
        </w:rPr>
        <w:t>file "linuxprobe.com.zone";</w:t>
      </w:r>
    </w:p>
    <w:p>
      <w:pPr>
        <w:pStyle w:val="26"/>
        <w:rPr>
          <w:kern w:val="2"/>
        </w:rPr>
      </w:pPr>
      <w:r>
        <w:rPr>
          <w:kern w:val="2"/>
        </w:rPr>
        <w:t>allow-update { </w:t>
      </w:r>
      <w:r>
        <w:rPr>
          <w:b/>
          <w:bCs/>
          <w:kern w:val="2"/>
        </w:rPr>
        <w:t>192.168.10.20</w:t>
      </w:r>
      <w:r>
        <w:rPr>
          <w:kern w:val="2"/>
        </w:rPr>
        <w:t>; };</w:t>
      </w:r>
    </w:p>
    <w:p>
      <w:pPr>
        <w:pStyle w:val="26"/>
        <w:rPr>
          <w:kern w:val="2"/>
        </w:rPr>
      </w:pPr>
      <w:r>
        <w:rPr>
          <w:kern w:val="2"/>
        </w:rPr>
        <w:t>};</w:t>
      </w:r>
    </w:p>
    <w:p>
      <w:pPr>
        <w:pStyle w:val="26"/>
        <w:rPr>
          <w:kern w:val="2"/>
        </w:rPr>
      </w:pPr>
      <w:r>
        <w:rPr>
          <w:kern w:val="2"/>
        </w:rPr>
        <w:t>zone "10.168.192.in-addr.arpa" IN {</w:t>
      </w:r>
    </w:p>
    <w:p>
      <w:pPr>
        <w:pStyle w:val="26"/>
        <w:rPr>
          <w:kern w:val="2"/>
        </w:rPr>
      </w:pPr>
      <w:r>
        <w:rPr>
          <w:kern w:val="2"/>
        </w:rPr>
        <w:t>type master;</w:t>
      </w:r>
    </w:p>
    <w:p>
      <w:pPr>
        <w:pStyle w:val="26"/>
        <w:rPr>
          <w:kern w:val="2"/>
        </w:rPr>
      </w:pPr>
      <w:r>
        <w:rPr>
          <w:kern w:val="2"/>
        </w:rPr>
        <w:t>file "192.168.10.arpa";</w:t>
      </w:r>
    </w:p>
    <w:p>
      <w:pPr>
        <w:pStyle w:val="26"/>
        <w:rPr>
          <w:kern w:val="2"/>
        </w:rPr>
      </w:pPr>
      <w:r>
        <w:rPr>
          <w:kern w:val="2"/>
        </w:rPr>
        <w:t>allow-update { </w:t>
      </w:r>
      <w:r>
        <w:rPr>
          <w:b/>
          <w:bCs/>
          <w:kern w:val="2"/>
        </w:rPr>
        <w:t>192.168.10.20</w:t>
      </w:r>
      <w:r>
        <w:rPr>
          <w:kern w:val="2"/>
        </w:rPr>
        <w:t>; };</w:t>
      </w:r>
    </w:p>
    <w:p>
      <w:pPr>
        <w:pStyle w:val="26"/>
        <w:rPr>
          <w:kern w:val="2"/>
        </w:rPr>
      </w:pPr>
      <w:r>
        <w:rPr>
          <w:kern w:val="2"/>
        </w:rPr>
        <w:t>};</w:t>
      </w:r>
    </w:p>
    <w:p>
      <w:pPr>
        <w:pStyle w:val="26"/>
        <w:rPr>
          <w:kern w:val="2"/>
        </w:rPr>
      </w:pPr>
      <w:r>
        <w:rPr>
          <w:kern w:val="2"/>
        </w:rPr>
        <w:t>[root@linuxprobe ~]# systemctl restart named</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spacing w:val="-4"/>
          <w:kern w:val="2"/>
          <w:szCs w:val="21"/>
        </w:rPr>
        <w:t>：在从服务器中填写主服务器的</w:t>
      </w:r>
      <w:r>
        <w:rPr>
          <w:color w:val="000000"/>
          <w:spacing w:val="-4"/>
          <w:kern w:val="2"/>
          <w:szCs w:val="21"/>
        </w:rPr>
        <w:t>IP</w:t>
      </w:r>
      <w:r>
        <w:rPr>
          <w:rFonts w:hint="eastAsia"/>
          <w:color w:val="000000"/>
          <w:spacing w:val="-4"/>
          <w:kern w:val="2"/>
          <w:szCs w:val="21"/>
        </w:rPr>
        <w:t>地址与要抓取的区域信息，然后重启服务。</w:t>
      </w:r>
      <w:r>
        <w:rPr>
          <w:rFonts w:hint="eastAsia"/>
          <w:color w:val="000000"/>
          <w:kern w:val="2"/>
          <w:szCs w:val="21"/>
        </w:rPr>
        <w:t>注意此时的服务类型应该是</w:t>
      </w:r>
      <w:r>
        <w:rPr>
          <w:color w:val="000000"/>
          <w:kern w:val="2"/>
          <w:szCs w:val="21"/>
        </w:rPr>
        <w:t>slave</w:t>
      </w:r>
      <w:r>
        <w:rPr>
          <w:rFonts w:hint="eastAsia"/>
          <w:color w:val="000000"/>
          <w:kern w:val="2"/>
          <w:szCs w:val="21"/>
        </w:rPr>
        <w:t>（从），而不再是</w:t>
      </w:r>
      <w:r>
        <w:rPr>
          <w:color w:val="000000"/>
          <w:kern w:val="2"/>
          <w:szCs w:val="21"/>
        </w:rPr>
        <w:t>master</w:t>
      </w:r>
      <w:r>
        <w:rPr>
          <w:rFonts w:hint="eastAsia"/>
          <w:color w:val="000000"/>
          <w:kern w:val="2"/>
          <w:szCs w:val="21"/>
        </w:rPr>
        <w:t>（主）。</w:t>
      </w:r>
      <w:r>
        <w:rPr>
          <w:color w:val="000000"/>
          <w:kern w:val="2"/>
          <w:szCs w:val="21"/>
        </w:rPr>
        <w:t>masters</w:t>
      </w:r>
      <w:r>
        <w:rPr>
          <w:rFonts w:hint="eastAsia"/>
          <w:color w:val="000000"/>
          <w:kern w:val="2"/>
          <w:szCs w:val="21"/>
        </w:rPr>
        <w:t>参数后面应该为主服务器的</w:t>
      </w:r>
      <w:r>
        <w:rPr>
          <w:color w:val="000000"/>
          <w:kern w:val="2"/>
          <w:szCs w:val="21"/>
        </w:rPr>
        <w:t>IP</w:t>
      </w:r>
      <w:r>
        <w:rPr>
          <w:rFonts w:hint="eastAsia"/>
          <w:color w:val="000000"/>
          <w:kern w:val="2"/>
          <w:szCs w:val="21"/>
        </w:rPr>
        <w:t>地址，而且</w:t>
      </w:r>
      <w:r>
        <w:rPr>
          <w:color w:val="000000"/>
          <w:kern w:val="2"/>
          <w:szCs w:val="21"/>
        </w:rPr>
        <w:t>file</w:t>
      </w:r>
      <w:r>
        <w:rPr>
          <w:rFonts w:hint="eastAsia"/>
          <w:color w:val="000000"/>
          <w:kern w:val="2"/>
          <w:szCs w:val="21"/>
        </w:rPr>
        <w:t>参数后面定义的是同步数据配置文件后要保存到的位置，稍后可以在该目录内看到同步的文件。</w:t>
      </w:r>
    </w:p>
    <w:p>
      <w:pPr>
        <w:pStyle w:val="58"/>
        <w:rPr>
          <w:kern w:val="2"/>
        </w:rPr>
      </w:pPr>
    </w:p>
    <w:p>
      <w:pPr>
        <w:pStyle w:val="26"/>
        <w:rPr>
          <w:kern w:val="2"/>
        </w:rPr>
      </w:pPr>
      <w:r>
        <w:rPr>
          <w:kern w:val="2"/>
        </w:rPr>
        <w:t>[root@linuxprobe ~]# vim /etc/named.rfc1912.zones</w:t>
      </w:r>
    </w:p>
    <w:p>
      <w:pPr>
        <w:pStyle w:val="26"/>
        <w:rPr>
          <w:kern w:val="2"/>
        </w:rPr>
      </w:pPr>
      <w:r>
        <w:rPr>
          <w:kern w:val="2"/>
        </w:rPr>
        <w:t>zone "linuxprobe.com" IN {</w:t>
      </w:r>
    </w:p>
    <w:p>
      <w:pPr>
        <w:pStyle w:val="26"/>
        <w:rPr>
          <w:kern w:val="2"/>
        </w:rPr>
      </w:pPr>
      <w:r>
        <w:rPr>
          <w:kern w:val="2"/>
        </w:rPr>
        <w:t>type slave;</w:t>
      </w:r>
    </w:p>
    <w:p>
      <w:pPr>
        <w:pStyle w:val="26"/>
        <w:rPr>
          <w:kern w:val="2"/>
        </w:rPr>
      </w:pPr>
      <w:r>
        <w:rPr>
          <w:kern w:val="2"/>
        </w:rPr>
        <w:t>masters { 192.168.10.10; };</w:t>
      </w:r>
    </w:p>
    <w:p>
      <w:pPr>
        <w:pStyle w:val="26"/>
        <w:rPr>
          <w:kern w:val="2"/>
        </w:rPr>
      </w:pPr>
      <w:r>
        <w:rPr>
          <w:kern w:val="2"/>
        </w:rPr>
        <w:t>file "slaves/linuxprobe.com.zone";</w:t>
      </w:r>
    </w:p>
    <w:p>
      <w:pPr>
        <w:pStyle w:val="26"/>
        <w:rPr>
          <w:kern w:val="2"/>
        </w:rPr>
      </w:pPr>
      <w:r>
        <w:rPr>
          <w:kern w:val="2"/>
        </w:rPr>
        <w:t>};</w:t>
      </w:r>
    </w:p>
    <w:p>
      <w:pPr>
        <w:pStyle w:val="26"/>
        <w:rPr>
          <w:kern w:val="2"/>
        </w:rPr>
      </w:pPr>
      <w:r>
        <w:rPr>
          <w:kern w:val="2"/>
        </w:rPr>
        <w:t>zone "10.168.192.in-addr.arpa" IN {</w:t>
      </w:r>
    </w:p>
    <w:p>
      <w:pPr>
        <w:pStyle w:val="26"/>
        <w:rPr>
          <w:kern w:val="2"/>
        </w:rPr>
      </w:pPr>
      <w:r>
        <w:rPr>
          <w:kern w:val="2"/>
        </w:rPr>
        <w:t>type slave;</w:t>
      </w:r>
    </w:p>
    <w:p>
      <w:pPr>
        <w:pStyle w:val="26"/>
        <w:rPr>
          <w:kern w:val="2"/>
        </w:rPr>
      </w:pPr>
      <w:r>
        <w:rPr>
          <w:kern w:val="2"/>
        </w:rPr>
        <w:t>masters { 192.168.10.10; };</w:t>
      </w:r>
    </w:p>
    <w:p>
      <w:pPr>
        <w:pStyle w:val="26"/>
        <w:rPr>
          <w:kern w:val="2"/>
        </w:rPr>
      </w:pPr>
      <w:r>
        <w:rPr>
          <w:kern w:val="2"/>
        </w:rPr>
        <w:t>file "slaves/192.168.10.arpa";</w:t>
      </w:r>
    </w:p>
    <w:p>
      <w:pPr>
        <w:pStyle w:val="26"/>
        <w:rPr>
          <w:kern w:val="2"/>
        </w:rPr>
      </w:pPr>
      <w:r>
        <w:rPr>
          <w:kern w:val="2"/>
        </w:rPr>
        <w:t>};</w:t>
      </w:r>
    </w:p>
    <w:p>
      <w:pPr>
        <w:pStyle w:val="26"/>
        <w:rPr>
          <w:kern w:val="2"/>
        </w:rPr>
      </w:pPr>
      <w:r>
        <w:rPr>
          <w:kern w:val="2"/>
        </w:rPr>
        <w:t>[root@linuxprobe ~]# systemctl restart named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：检验解析结果。当从服务器的</w:t>
      </w:r>
      <w:r>
        <w:rPr>
          <w:color w:val="000000"/>
          <w:kern w:val="2"/>
          <w:szCs w:val="21"/>
        </w:rPr>
        <w:t>DNS</w:t>
      </w:r>
      <w:r>
        <w:rPr>
          <w:rFonts w:hint="eastAsia"/>
          <w:color w:val="000000"/>
          <w:kern w:val="2"/>
          <w:szCs w:val="21"/>
        </w:rPr>
        <w:t>服务程序在重启后，一般就已经自动从主服务器上同步了数据配置文件，而且该文件默认会放置在区域配置文件中所定义的目录位置中。随后修改从服务器的网络参数，把</w:t>
      </w:r>
      <w:r>
        <w:rPr>
          <w:color w:val="000000"/>
          <w:kern w:val="2"/>
          <w:szCs w:val="21"/>
        </w:rPr>
        <w:t>DNS</w:t>
      </w:r>
      <w:r>
        <w:rPr>
          <w:rFonts w:hint="eastAsia"/>
          <w:color w:val="000000"/>
          <w:kern w:val="2"/>
          <w:szCs w:val="21"/>
        </w:rPr>
        <w:t>地址参数修改成</w:t>
      </w:r>
      <w:r>
        <w:rPr>
          <w:color w:val="000000"/>
          <w:kern w:val="2"/>
          <w:szCs w:val="21"/>
        </w:rPr>
        <w:t>192.168.10.20</w:t>
      </w:r>
      <w:r>
        <w:rPr>
          <w:rFonts w:hint="eastAsia"/>
          <w:color w:val="000000"/>
          <w:kern w:val="2"/>
          <w:szCs w:val="21"/>
        </w:rPr>
        <w:t>，这样即可使用从服务器自身提供的</w:t>
      </w:r>
      <w:r>
        <w:rPr>
          <w:color w:val="000000"/>
          <w:kern w:val="2"/>
          <w:szCs w:val="21"/>
        </w:rPr>
        <w:t>DNS</w:t>
      </w:r>
      <w:r>
        <w:rPr>
          <w:rFonts w:hint="eastAsia"/>
          <w:color w:val="000000"/>
          <w:kern w:val="2"/>
          <w:szCs w:val="21"/>
        </w:rPr>
        <w:t>域名解析服务。最后就可以使用</w:t>
      </w:r>
      <w:r>
        <w:rPr>
          <w:color w:val="000000"/>
          <w:kern w:val="2"/>
          <w:szCs w:val="21"/>
        </w:rPr>
        <w:t>nslookup</w:t>
      </w:r>
      <w:r>
        <w:rPr>
          <w:rFonts w:hint="eastAsia"/>
          <w:color w:val="000000"/>
          <w:kern w:val="2"/>
          <w:szCs w:val="21"/>
        </w:rPr>
        <w:t>命令顺利看到解析结果了。</w:t>
      </w:r>
    </w:p>
    <w:p>
      <w:pPr>
        <w:pStyle w:val="58"/>
        <w:rPr>
          <w:kern w:val="2"/>
        </w:rPr>
      </w:pPr>
    </w:p>
    <w:p>
      <w:pPr>
        <w:pStyle w:val="26"/>
        <w:rPr>
          <w:kern w:val="2"/>
        </w:rPr>
      </w:pPr>
      <w:r>
        <w:rPr>
          <w:kern w:val="2"/>
        </w:rPr>
        <w:t>[root@linuxprobe ~]# cd /var/named/slaves</w:t>
      </w:r>
    </w:p>
    <w:p>
      <w:pPr>
        <w:pStyle w:val="26"/>
        <w:rPr>
          <w:kern w:val="2"/>
        </w:rPr>
      </w:pPr>
      <w:r>
        <w:rPr>
          <w:kern w:val="2"/>
        </w:rPr>
        <w:t>[root@linuxprobe slaves]# ls </w:t>
      </w:r>
    </w:p>
    <w:p>
      <w:pPr>
        <w:pStyle w:val="26"/>
        <w:rPr>
          <w:kern w:val="2"/>
        </w:rPr>
      </w:pPr>
      <w:r>
        <w:rPr>
          <w:kern w:val="2"/>
        </w:rPr>
        <w:t>192.168.10.arpa linuxprobe.com.zone</w:t>
      </w:r>
    </w:p>
    <w:p>
      <w:pPr>
        <w:pStyle w:val="26"/>
        <w:rPr>
          <w:kern w:val="2"/>
        </w:rPr>
      </w:pPr>
      <w:r>
        <w:rPr>
          <w:kern w:val="2"/>
        </w:rPr>
        <w:t>[root@linuxprobe slaves]# nslookup</w:t>
      </w:r>
    </w:p>
    <w:p>
      <w:pPr>
        <w:pStyle w:val="26"/>
        <w:rPr>
          <w:kern w:val="2"/>
        </w:rPr>
      </w:pPr>
      <w:r>
        <w:rPr>
          <w:kern w:val="2"/>
        </w:rPr>
        <w:t>&gt; </w:t>
      </w:r>
      <w:r>
        <w:rPr>
          <w:b/>
          <w:bCs/>
          <w:kern w:val="2"/>
        </w:rPr>
        <w:t>www.linuxprobe.com</w:t>
      </w:r>
    </w:p>
    <w:p>
      <w:pPr>
        <w:pStyle w:val="26"/>
        <w:rPr>
          <w:kern w:val="2"/>
        </w:rPr>
      </w:pPr>
      <w:r>
        <w:rPr>
          <w:kern w:val="2"/>
        </w:rPr>
        <w:t>Server: 192.168.10.20</w:t>
      </w:r>
    </w:p>
    <w:p>
      <w:pPr>
        <w:pStyle w:val="26"/>
        <w:rPr>
          <w:kern w:val="2"/>
        </w:rPr>
      </w:pPr>
      <w:r>
        <w:rPr>
          <w:kern w:val="2"/>
        </w:rPr>
        <w:t>Address: 192.168.10.20#53</w:t>
      </w:r>
    </w:p>
    <w:p>
      <w:pPr>
        <w:pStyle w:val="26"/>
        <w:rPr>
          <w:kern w:val="2"/>
        </w:rPr>
      </w:pPr>
      <w:r>
        <w:rPr>
          <w:kern w:val="2"/>
        </w:rPr>
        <w:t>Name: www.linuxprobe.com</w:t>
      </w:r>
    </w:p>
    <w:p>
      <w:pPr>
        <w:pStyle w:val="26"/>
        <w:rPr>
          <w:kern w:val="2"/>
        </w:rPr>
      </w:pPr>
      <w:r>
        <w:rPr>
          <w:kern w:val="2"/>
        </w:rPr>
        <w:t>Address: 192.168.10.10</w:t>
      </w:r>
    </w:p>
    <w:p>
      <w:pPr>
        <w:pStyle w:val="26"/>
        <w:rPr>
          <w:kern w:val="2"/>
        </w:rPr>
      </w:pPr>
      <w:r>
        <w:rPr>
          <w:kern w:val="2"/>
        </w:rPr>
        <w:t>&gt; </w:t>
      </w:r>
      <w:r>
        <w:rPr>
          <w:b/>
          <w:bCs/>
          <w:kern w:val="2"/>
        </w:rPr>
        <w:t>192.168.10.10</w:t>
      </w:r>
    </w:p>
    <w:p>
      <w:pPr>
        <w:pStyle w:val="26"/>
        <w:rPr>
          <w:kern w:val="2"/>
        </w:rPr>
      </w:pPr>
      <w:r>
        <w:rPr>
          <w:kern w:val="2"/>
        </w:rPr>
        <w:t>Server: 192.168.10.20</w:t>
      </w:r>
    </w:p>
    <w:p>
      <w:pPr>
        <w:pStyle w:val="26"/>
        <w:rPr>
          <w:kern w:val="2"/>
        </w:rPr>
      </w:pPr>
      <w:r>
        <w:rPr>
          <w:kern w:val="2"/>
        </w:rPr>
        <w:t>Address: 192.168.10.20#53</w:t>
      </w:r>
    </w:p>
    <w:p>
      <w:pPr>
        <w:pStyle w:val="26"/>
        <w:rPr>
          <w:kern w:val="2"/>
        </w:rPr>
      </w:pPr>
      <w:r>
        <w:rPr>
          <w:kern w:val="2"/>
        </w:rPr>
        <w:t>10.10.168.192.in-addr.arpa name = www.linuxprobe.com.</w:t>
      </w:r>
    </w:p>
    <w:p>
      <w:pPr>
        <w:pStyle w:val="26"/>
        <w:rPr>
          <w:kern w:val="2"/>
        </w:rPr>
      </w:pPr>
      <w:r>
        <w:rPr>
          <w:kern w:val="2"/>
        </w:rPr>
        <w:t>10.10.168.192.in-addr.arpa name = ns.linuxprobe.com.</w:t>
      </w:r>
    </w:p>
    <w:p>
      <w:pPr>
        <w:pStyle w:val="26"/>
        <w:rPr>
          <w:kern w:val="2"/>
        </w:rPr>
      </w:pPr>
      <w:r>
        <w:rPr>
          <w:kern w:val="2"/>
        </w:rPr>
        <w:t>10.10.168.192.in-addr.arpa name = mail.linuxprobe.com.</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13.4</w:t>
            </w:r>
            <w:r>
              <w:rPr>
                <w:color w:val="000000"/>
                <w:kern w:val="2"/>
                <w:szCs w:val="21"/>
              </w:rPr>
              <w:t xml:space="preserve">  </w:t>
            </w:r>
            <w:r>
              <w:rPr>
                <w:rFonts w:hint="eastAsia"/>
                <w:color w:val="000000"/>
                <w:kern w:val="2"/>
              </w:rPr>
              <w:t>安全的加密传输</w:t>
            </w:r>
          </w:p>
        </w:tc>
      </w:tr>
    </w:tbl>
    <w:p>
      <w:pPr>
        <w:pStyle w:val="56"/>
        <w:rPr>
          <w:kern w:val="2"/>
        </w:rPr>
      </w:pPr>
    </w:p>
    <w:p>
      <w:pPr>
        <w:rPr>
          <w:kern w:val="2"/>
        </w:rPr>
      </w:pPr>
      <w:r>
        <w:rPr>
          <w:rFonts w:hint="eastAsia"/>
          <w:color w:val="000000"/>
          <w:kern w:val="2"/>
          <w:szCs w:val="21"/>
        </w:rPr>
        <w:t>前文反复提及，域名解析服务是互联网基础设施中重要的一环，几乎所有的网络应用都依赖于</w:t>
      </w:r>
      <w:r>
        <w:rPr>
          <w:color w:val="000000"/>
          <w:kern w:val="2"/>
          <w:szCs w:val="21"/>
        </w:rPr>
        <w:t>DNS</w:t>
      </w:r>
      <w:r>
        <w:rPr>
          <w:rFonts w:hint="eastAsia"/>
          <w:color w:val="000000"/>
          <w:kern w:val="2"/>
          <w:szCs w:val="21"/>
        </w:rPr>
        <w:t>才能正常运行。如果</w:t>
      </w:r>
      <w:r>
        <w:rPr>
          <w:color w:val="000000"/>
          <w:kern w:val="2"/>
          <w:szCs w:val="21"/>
        </w:rPr>
        <w:t>DNS</w:t>
      </w:r>
      <w:r>
        <w:rPr>
          <w:rFonts w:hint="eastAsia"/>
          <w:color w:val="000000"/>
          <w:kern w:val="2"/>
          <w:szCs w:val="21"/>
        </w:rPr>
        <w:t>服务发生故障，那么即便</w:t>
      </w:r>
      <w:r>
        <w:rPr>
          <w:color w:val="000000"/>
          <w:kern w:val="2"/>
          <w:szCs w:val="21"/>
        </w:rPr>
        <w:t>Web</w:t>
      </w:r>
      <w:r>
        <w:rPr>
          <w:rFonts w:hint="eastAsia"/>
          <w:color w:val="000000"/>
          <w:kern w:val="2"/>
          <w:szCs w:val="21"/>
        </w:rPr>
        <w:t>网站或电子邮件系统服务等都正常运行，用户也无法找到并使用它们了。</w:t>
      </w:r>
    </w:p>
    <w:p>
      <w:pPr>
        <w:rPr>
          <w:kern w:val="2"/>
        </w:rPr>
      </w:pPr>
      <w:r>
        <w:rPr>
          <w:rFonts w:hint="eastAsia"/>
          <w:kern w:val="2"/>
        </w:rPr>
        <w:t>互联网中的绝大多数</w:t>
      </w:r>
      <w:r>
        <w:rPr>
          <w:kern w:val="2"/>
        </w:rPr>
        <w:t>DNS</w:t>
      </w:r>
      <w:r>
        <w:rPr>
          <w:rFonts w:hint="eastAsia"/>
          <w:kern w:val="2"/>
        </w:rPr>
        <w:t>服务器（超过</w:t>
      </w:r>
      <w:r>
        <w:rPr>
          <w:kern w:val="2"/>
        </w:rPr>
        <w:t>95%</w:t>
      </w:r>
      <w:r>
        <w:rPr>
          <w:rFonts w:hint="eastAsia"/>
          <w:kern w:val="2"/>
        </w:rPr>
        <w:t>）都是基于</w:t>
      </w:r>
      <w:r>
        <w:rPr>
          <w:kern w:val="2"/>
        </w:rPr>
        <w:t>BIND</w:t>
      </w:r>
      <w:r>
        <w:rPr>
          <w:rFonts w:hint="eastAsia"/>
          <w:kern w:val="2"/>
        </w:rPr>
        <w:t>域名解析服务搭建的，而</w:t>
      </w:r>
      <w:r>
        <w:rPr>
          <w:kern w:val="2"/>
        </w:rPr>
        <w:t>bind</w:t>
      </w:r>
      <w:r>
        <w:rPr>
          <w:rFonts w:hint="eastAsia"/>
          <w:kern w:val="2"/>
        </w:rPr>
        <w:t>服务程序为了提供安全的解析服务，已经对</w:t>
      </w:r>
      <w:r>
        <w:rPr>
          <w:kern w:val="2"/>
        </w:rPr>
        <w:t>TSIG</w:t>
      </w:r>
      <w:r>
        <w:rPr>
          <w:rFonts w:hint="eastAsia"/>
          <w:kern w:val="2"/>
        </w:rPr>
        <w:t>（</w:t>
      </w:r>
      <w:r>
        <w:rPr>
          <w:kern w:val="2"/>
        </w:rPr>
        <w:t>RFC 2845</w:t>
      </w:r>
      <w:r>
        <w:rPr>
          <w:rFonts w:hint="eastAsia"/>
          <w:kern w:val="2"/>
        </w:rPr>
        <w:t>）加密机制提供了支持。</w:t>
      </w:r>
      <w:r>
        <w:rPr>
          <w:kern w:val="2"/>
        </w:rPr>
        <w:t>TSIG</w:t>
      </w:r>
      <w:r>
        <w:rPr>
          <w:rFonts w:hint="eastAsia"/>
          <w:kern w:val="2"/>
        </w:rPr>
        <w:t>主要是利用了密码编码的方式来保护区域信息的传输（</w:t>
      </w:r>
      <w:r>
        <w:rPr>
          <w:kern w:val="2"/>
        </w:rPr>
        <w:t>Zone Transfer</w:t>
      </w:r>
      <w:r>
        <w:rPr>
          <w:rFonts w:hint="eastAsia"/>
          <w:kern w:val="2"/>
        </w:rPr>
        <w:t>），即</w:t>
      </w:r>
      <w:r>
        <w:rPr>
          <w:kern w:val="2"/>
        </w:rPr>
        <w:t>TSIG</w:t>
      </w:r>
      <w:r>
        <w:rPr>
          <w:rFonts w:hint="eastAsia"/>
          <w:kern w:val="2"/>
        </w:rPr>
        <w:t>加密机制保证了</w:t>
      </w:r>
      <w:r>
        <w:rPr>
          <w:kern w:val="2"/>
        </w:rPr>
        <w:t>DNS</w:t>
      </w:r>
      <w:r>
        <w:rPr>
          <w:rFonts w:hint="eastAsia"/>
          <w:kern w:val="2"/>
        </w:rPr>
        <w:t>服务器之间传输域名区域信息的安全性。</w:t>
      </w:r>
    </w:p>
    <w:p>
      <w:pPr>
        <w:rPr>
          <w:kern w:val="2"/>
        </w:rPr>
      </w:pPr>
      <w:r>
        <w:rPr>
          <w:rFonts w:hint="eastAsia"/>
          <w:kern w:val="2"/>
        </w:rPr>
        <w:t>接下来的实验依然使用了表</w:t>
      </w:r>
      <w:r>
        <w:rPr>
          <w:kern w:val="2"/>
        </w:rPr>
        <w:t>13-</w:t>
      </w:r>
      <w:r>
        <w:rPr>
          <w:rFonts w:hint="eastAsia"/>
          <w:kern w:val="2"/>
        </w:rPr>
        <w:t>2中的两台服务器。</w:t>
      </w:r>
    </w:p>
    <w:p>
      <w:pPr>
        <w:rPr>
          <w:strike/>
          <w:kern w:val="2"/>
        </w:rPr>
      </w:pPr>
      <w:r>
        <w:rPr>
          <w:rFonts w:hint="eastAsia"/>
          <w:kern w:val="2"/>
        </w:rPr>
        <w:t>书接上回。前面在从服务器上配妥</w:t>
      </w:r>
      <w:r>
        <w:rPr>
          <w:kern w:val="2"/>
        </w:rPr>
        <w:t>bind</w:t>
      </w:r>
      <w:r>
        <w:rPr>
          <w:rFonts w:hint="eastAsia"/>
          <w:kern w:val="2"/>
        </w:rPr>
        <w:t>服务程序并重启后，即可看到从主服务器中获取到的数据配置文件。</w:t>
      </w:r>
    </w:p>
    <w:p>
      <w:pPr>
        <w:pStyle w:val="58"/>
        <w:rPr>
          <w:kern w:val="2"/>
        </w:rPr>
      </w:pPr>
    </w:p>
    <w:p>
      <w:pPr>
        <w:pStyle w:val="26"/>
        <w:rPr>
          <w:kern w:val="2"/>
        </w:rPr>
      </w:pPr>
      <w:r>
        <w:rPr>
          <w:kern w:val="2"/>
        </w:rPr>
        <w:t>[root@linuxprobe ~]# ls -al /var/named/slaves/</w:t>
      </w:r>
    </w:p>
    <w:p>
      <w:pPr>
        <w:pStyle w:val="26"/>
        <w:rPr>
          <w:kern w:val="2"/>
        </w:rPr>
      </w:pPr>
      <w:r>
        <w:rPr>
          <w:kern w:val="2"/>
        </w:rPr>
        <w:t>total 12</w:t>
      </w:r>
    </w:p>
    <w:p>
      <w:pPr>
        <w:pStyle w:val="26"/>
        <w:rPr>
          <w:kern w:val="2"/>
        </w:rPr>
      </w:pPr>
      <w:r>
        <w:rPr>
          <w:kern w:val="2"/>
        </w:rPr>
        <w:t>drwxrwx---. 2 named named   54 Jun 7 16:02 .</w:t>
      </w:r>
    </w:p>
    <w:p>
      <w:pPr>
        <w:pStyle w:val="26"/>
        <w:rPr>
          <w:kern w:val="2"/>
        </w:rPr>
      </w:pPr>
      <w:r>
        <w:rPr>
          <w:kern w:val="2"/>
        </w:rPr>
        <w:t>drwxr-x---. 6 root  named 4096 Jun 7 15:58 ..</w:t>
      </w:r>
    </w:p>
    <w:p>
      <w:pPr>
        <w:pStyle w:val="26"/>
        <w:rPr>
          <w:kern w:val="2"/>
        </w:rPr>
      </w:pPr>
      <w:r>
        <w:rPr>
          <w:kern w:val="2"/>
        </w:rPr>
        <w:t>-rw-r--r--. 1 named named  432 Jun 7 16:02 192.168.10.arpa</w:t>
      </w:r>
    </w:p>
    <w:p>
      <w:pPr>
        <w:pStyle w:val="26"/>
        <w:rPr>
          <w:kern w:val="2"/>
        </w:rPr>
      </w:pPr>
      <w:r>
        <w:rPr>
          <w:kern w:val="2"/>
        </w:rPr>
        <w:t>-rw-r--r--. 1 named named  439 Jun 7 16:02 linuxprobe.com.zone</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：在主服务器中生成密钥。</w:t>
      </w:r>
      <w:r>
        <w:rPr>
          <w:color w:val="000000"/>
          <w:kern w:val="2"/>
          <w:szCs w:val="21"/>
        </w:rPr>
        <w:t>dnssec-keygen</w:t>
      </w:r>
      <w:r>
        <w:rPr>
          <w:rFonts w:hint="eastAsia"/>
          <w:color w:val="000000"/>
          <w:kern w:val="2"/>
          <w:szCs w:val="21"/>
        </w:rPr>
        <w:t>命令用于生成安全的</w:t>
      </w:r>
      <w:r>
        <w:rPr>
          <w:color w:val="000000"/>
          <w:kern w:val="2"/>
          <w:szCs w:val="21"/>
        </w:rPr>
        <w:t>DNS</w:t>
      </w:r>
      <w:r>
        <w:rPr>
          <w:rFonts w:hint="eastAsia"/>
          <w:color w:val="000000"/>
          <w:kern w:val="2"/>
          <w:szCs w:val="21"/>
        </w:rPr>
        <w:t>服务密钥，其格式为“</w:t>
      </w:r>
      <w:r>
        <w:rPr>
          <w:color w:val="000000"/>
          <w:kern w:val="2"/>
          <w:szCs w:val="21"/>
        </w:rPr>
        <w:t>dnssec-keygen [</w:t>
      </w:r>
      <w:r>
        <w:rPr>
          <w:rFonts w:hint="eastAsia"/>
          <w:color w:val="000000"/>
          <w:kern w:val="2"/>
          <w:szCs w:val="21"/>
        </w:rPr>
        <w:t>参数</w:t>
      </w:r>
      <w:r>
        <w:rPr>
          <w:color w:val="000000"/>
          <w:kern w:val="2"/>
          <w:szCs w:val="21"/>
        </w:rPr>
        <w:t>]</w:t>
      </w:r>
      <w:r>
        <w:rPr>
          <w:rFonts w:hint="eastAsia"/>
          <w:color w:val="000000"/>
          <w:kern w:val="2"/>
          <w:szCs w:val="21"/>
        </w:rPr>
        <w:t>”，常用的参数以及作用如表</w:t>
      </w:r>
      <w:r>
        <w:rPr>
          <w:color w:val="000000"/>
          <w:kern w:val="2"/>
          <w:szCs w:val="21"/>
        </w:rPr>
        <w:t>13-</w:t>
      </w:r>
      <w:r>
        <w:rPr>
          <w:rFonts w:hint="eastAsia"/>
          <w:color w:val="000000"/>
          <w:kern w:val="2"/>
          <w:szCs w:val="21"/>
        </w:rPr>
        <w:t>3所示。</w:t>
      </w:r>
    </w:p>
    <w:p>
      <w:pPr>
        <w:pStyle w:val="27"/>
        <w:rPr>
          <w:kern w:val="2"/>
        </w:rPr>
      </w:pPr>
      <w:r>
        <w:rPr>
          <w:rFonts w:hint="eastAsia"/>
          <w:kern w:val="2"/>
        </w:rPr>
        <w:t>表</w:t>
      </w:r>
      <w:r>
        <w:rPr>
          <w:kern w:val="2"/>
        </w:rPr>
        <w:t>13-</w:t>
      </w:r>
      <w:r>
        <w:rPr>
          <w:rFonts w:hint="eastAsia"/>
          <w:kern w:val="2"/>
        </w:rPr>
        <w:t>3</w:t>
      </w:r>
      <w:r>
        <w:rPr>
          <w:kern w:val="2"/>
        </w:rPr>
        <w:tab/>
      </w:r>
      <w:r>
        <w:rPr>
          <w:kern w:val="2"/>
        </w:rPr>
        <w:t>dnssec-keygen</w:t>
      </w:r>
      <w:r>
        <w:rPr>
          <w:rFonts w:hint="eastAsia"/>
          <w:kern w:val="2"/>
        </w:rPr>
        <w:t>命令的常用参数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825"/>
        <w:gridCol w:w="723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82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723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825" w:type="dxa"/>
            <w:tcBorders>
              <w:top w:val="single" w:color="000000" w:sz="4" w:space="0"/>
            </w:tcBorders>
            <w:vAlign w:val="center"/>
          </w:tcPr>
          <w:p>
            <w:pPr>
              <w:pStyle w:val="57"/>
              <w:rPr>
                <w:kern w:val="2"/>
              </w:rPr>
            </w:pPr>
            <w:r>
              <w:rPr>
                <w:kern w:val="2"/>
              </w:rPr>
              <w:t>-a</w:t>
            </w:r>
          </w:p>
        </w:tc>
        <w:tc>
          <w:tcPr>
            <w:tcW w:w="7236" w:type="dxa"/>
            <w:tcBorders>
              <w:top w:val="single" w:color="000000" w:sz="4" w:space="0"/>
            </w:tcBorders>
            <w:vAlign w:val="center"/>
          </w:tcPr>
          <w:p>
            <w:pPr>
              <w:pStyle w:val="28"/>
              <w:rPr>
                <w:spacing w:val="-4"/>
                <w:kern w:val="2"/>
              </w:rPr>
            </w:pPr>
            <w:r>
              <w:rPr>
                <w:rFonts w:hint="eastAsia"/>
                <w:spacing w:val="-4"/>
                <w:kern w:val="2"/>
              </w:rPr>
              <w:t>指定加密算法，包括</w:t>
            </w:r>
            <w:r>
              <w:rPr>
                <w:spacing w:val="-4"/>
                <w:kern w:val="2"/>
              </w:rPr>
              <w:t>RSAMD5</w:t>
            </w:r>
            <w:r>
              <w:rPr>
                <w:rFonts w:hint="eastAsia"/>
                <w:spacing w:val="-4"/>
                <w:kern w:val="2"/>
              </w:rPr>
              <w:t>（</w:t>
            </w:r>
            <w:r>
              <w:rPr>
                <w:spacing w:val="-4"/>
                <w:kern w:val="2"/>
              </w:rPr>
              <w:t>RSA</w:t>
            </w:r>
            <w:r>
              <w:rPr>
                <w:rFonts w:hint="eastAsia"/>
                <w:spacing w:val="-4"/>
                <w:kern w:val="2"/>
              </w:rPr>
              <w:t>）、</w:t>
            </w:r>
            <w:r>
              <w:rPr>
                <w:spacing w:val="-4"/>
                <w:kern w:val="2"/>
              </w:rPr>
              <w:t>RSASHA1</w:t>
            </w:r>
            <w:r>
              <w:rPr>
                <w:rFonts w:hint="eastAsia"/>
                <w:spacing w:val="-4"/>
                <w:kern w:val="2"/>
              </w:rPr>
              <w:t>、</w:t>
            </w:r>
            <w:r>
              <w:rPr>
                <w:spacing w:val="-4"/>
                <w:kern w:val="2"/>
              </w:rPr>
              <w:t>DSA</w:t>
            </w:r>
            <w:r>
              <w:rPr>
                <w:rFonts w:hint="eastAsia"/>
                <w:spacing w:val="-4"/>
                <w:kern w:val="2"/>
              </w:rPr>
              <w:t>、</w:t>
            </w:r>
            <w:r>
              <w:rPr>
                <w:spacing w:val="-4"/>
                <w:kern w:val="2"/>
              </w:rPr>
              <w:t>NSEC3RSASHA1</w:t>
            </w:r>
            <w:r>
              <w:rPr>
                <w:rFonts w:hint="eastAsia"/>
                <w:spacing w:val="-4"/>
                <w:kern w:val="2"/>
              </w:rPr>
              <w:t>、</w:t>
            </w:r>
            <w:r>
              <w:rPr>
                <w:spacing w:val="-4"/>
                <w:kern w:val="2"/>
              </w:rPr>
              <w:t>NSEC3DSA</w:t>
            </w:r>
            <w:r>
              <w:rPr>
                <w:rFonts w:hint="eastAsia"/>
                <w:spacing w:val="-4"/>
                <w:kern w:val="2"/>
              </w:rPr>
              <w:t>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825" w:type="dxa"/>
            <w:vAlign w:val="center"/>
          </w:tcPr>
          <w:p>
            <w:pPr>
              <w:pStyle w:val="57"/>
              <w:rPr>
                <w:kern w:val="2"/>
              </w:rPr>
            </w:pPr>
            <w:r>
              <w:rPr>
                <w:kern w:val="2"/>
              </w:rPr>
              <w:t>-b</w:t>
            </w:r>
          </w:p>
        </w:tc>
        <w:tc>
          <w:tcPr>
            <w:tcW w:w="7236" w:type="dxa"/>
            <w:vAlign w:val="center"/>
          </w:tcPr>
          <w:p>
            <w:pPr>
              <w:pStyle w:val="28"/>
              <w:rPr>
                <w:kern w:val="2"/>
              </w:rPr>
            </w:pPr>
            <w:r>
              <w:rPr>
                <w:rFonts w:hint="eastAsia"/>
                <w:kern w:val="2"/>
              </w:rPr>
              <w:t>密钥长度（</w:t>
            </w:r>
            <w:r>
              <w:rPr>
                <w:kern w:val="2"/>
              </w:rPr>
              <w:t>HMAC-MD5</w:t>
            </w:r>
            <w:r>
              <w:rPr>
                <w:rFonts w:hint="eastAsia"/>
                <w:kern w:val="2"/>
              </w:rPr>
              <w:t>的密钥长度在</w:t>
            </w:r>
            <w:r>
              <w:rPr>
                <w:kern w:val="2"/>
              </w:rPr>
              <w:t>1~512</w:t>
            </w:r>
            <w:r>
              <w:rPr>
                <w:rFonts w:hint="eastAsia"/>
                <w:kern w:val="2"/>
              </w:rPr>
              <w:t>位之间）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825" w:type="dxa"/>
            <w:vAlign w:val="center"/>
          </w:tcPr>
          <w:p>
            <w:pPr>
              <w:pStyle w:val="57"/>
              <w:rPr>
                <w:kern w:val="2"/>
              </w:rPr>
            </w:pPr>
            <w:r>
              <w:rPr>
                <w:kern w:val="2"/>
              </w:rPr>
              <w:t>-n</w:t>
            </w:r>
          </w:p>
        </w:tc>
        <w:tc>
          <w:tcPr>
            <w:tcW w:w="7236" w:type="dxa"/>
            <w:vAlign w:val="center"/>
          </w:tcPr>
          <w:p>
            <w:pPr>
              <w:pStyle w:val="28"/>
              <w:rPr>
                <w:kern w:val="2"/>
              </w:rPr>
            </w:pPr>
            <w:r>
              <w:rPr>
                <w:rFonts w:hint="eastAsia"/>
                <w:kern w:val="2"/>
              </w:rPr>
              <w:t>密钥的类型（</w:t>
            </w:r>
            <w:r>
              <w:rPr>
                <w:kern w:val="2"/>
              </w:rPr>
              <w:t>HOST</w:t>
            </w:r>
            <w:r>
              <w:rPr>
                <w:rFonts w:hint="eastAsia"/>
                <w:kern w:val="2"/>
              </w:rPr>
              <w:t>表示与主机相关）</w:t>
            </w:r>
          </w:p>
        </w:tc>
      </w:tr>
    </w:tbl>
    <w:p>
      <w:pPr>
        <w:pStyle w:val="29"/>
        <w:rPr>
          <w:kern w:val="2"/>
        </w:rPr>
      </w:pPr>
    </w:p>
    <w:p>
      <w:pPr>
        <w:rPr>
          <w:kern w:val="2"/>
        </w:rPr>
      </w:pPr>
      <w:r>
        <w:rPr>
          <w:rFonts w:hint="eastAsia"/>
          <w:color w:val="000000"/>
          <w:kern w:val="2"/>
          <w:szCs w:val="21"/>
        </w:rPr>
        <w:t>使用下述命令生成一个主机名称为</w:t>
      </w:r>
      <w:r>
        <w:rPr>
          <w:color w:val="000000"/>
          <w:kern w:val="2"/>
          <w:szCs w:val="21"/>
        </w:rPr>
        <w:t>master-slave</w:t>
      </w:r>
      <w:r>
        <w:rPr>
          <w:rFonts w:hint="eastAsia"/>
          <w:color w:val="000000"/>
          <w:kern w:val="2"/>
          <w:szCs w:val="21"/>
        </w:rPr>
        <w:t>的</w:t>
      </w:r>
      <w:r>
        <w:rPr>
          <w:color w:val="000000"/>
          <w:kern w:val="2"/>
          <w:szCs w:val="21"/>
        </w:rPr>
        <w:t>128</w:t>
      </w:r>
      <w:r>
        <w:rPr>
          <w:rFonts w:hint="eastAsia"/>
          <w:color w:val="000000"/>
          <w:kern w:val="2"/>
          <w:szCs w:val="21"/>
        </w:rPr>
        <w:t>位</w:t>
      </w:r>
      <w:r>
        <w:rPr>
          <w:color w:val="000000"/>
          <w:kern w:val="2"/>
          <w:szCs w:val="21"/>
        </w:rPr>
        <w:t>HMAC-MD5</w:t>
      </w:r>
      <w:r>
        <w:rPr>
          <w:rFonts w:hint="eastAsia"/>
          <w:color w:val="000000"/>
          <w:kern w:val="2"/>
          <w:szCs w:val="21"/>
        </w:rPr>
        <w:t>算法的密钥文件。在执行该命令后默认会在当前目录中生成公钥和私钥文件，我们需要把私钥文件中</w:t>
      </w:r>
      <w:r>
        <w:rPr>
          <w:color w:val="000000"/>
          <w:kern w:val="2"/>
          <w:szCs w:val="21"/>
        </w:rPr>
        <w:t>Key</w:t>
      </w:r>
      <w:r>
        <w:rPr>
          <w:rFonts w:hint="eastAsia"/>
          <w:color w:val="000000"/>
          <w:kern w:val="2"/>
          <w:szCs w:val="21"/>
        </w:rPr>
        <w:t>参数后面的值记录下来，一会儿要将其写入传输配置文件中。</w:t>
      </w:r>
    </w:p>
    <w:p>
      <w:pPr>
        <w:pStyle w:val="58"/>
        <w:rPr>
          <w:kern w:val="2"/>
        </w:rPr>
      </w:pPr>
    </w:p>
    <w:p>
      <w:pPr>
        <w:pStyle w:val="26"/>
        <w:rPr>
          <w:kern w:val="2"/>
        </w:rPr>
      </w:pPr>
      <w:r>
        <w:rPr>
          <w:kern w:val="2"/>
        </w:rPr>
        <w:t>[root@linuxprobe ~]# dnssec-keygen -a HMAC-MD5 -b 128 -n HOST master-slave</w:t>
      </w:r>
    </w:p>
    <w:p>
      <w:pPr>
        <w:pStyle w:val="26"/>
        <w:rPr>
          <w:kern w:val="2"/>
        </w:rPr>
      </w:pPr>
      <w:r>
        <w:rPr>
          <w:kern w:val="2"/>
        </w:rPr>
        <w:t>Kmaster-slave.+157+46845</w:t>
      </w:r>
    </w:p>
    <w:p>
      <w:pPr>
        <w:pStyle w:val="26"/>
        <w:rPr>
          <w:kern w:val="2"/>
        </w:rPr>
      </w:pPr>
      <w:r>
        <w:rPr>
          <w:kern w:val="2"/>
        </w:rPr>
        <w:t>[root@linuxprobe ~]# ls -al Kmaster-slave.+157+46845.*</w:t>
      </w:r>
    </w:p>
    <w:p>
      <w:pPr>
        <w:pStyle w:val="26"/>
        <w:rPr>
          <w:kern w:val="2"/>
        </w:rPr>
      </w:pPr>
      <w:r>
        <w:rPr>
          <w:kern w:val="2"/>
        </w:rPr>
        <w:t>-rw-------. 1 root root 56 Jun 7 16:06 Kmaster-slave.+157+46845.key</w:t>
      </w:r>
    </w:p>
    <w:p>
      <w:pPr>
        <w:pStyle w:val="26"/>
        <w:rPr>
          <w:kern w:val="2"/>
        </w:rPr>
      </w:pPr>
      <w:r>
        <w:rPr>
          <w:kern w:val="2"/>
        </w:rPr>
        <w:t>-rw-------. 1 root root 165 Jun 7 16:06 Kmaster-slave.+157+46845.private</w:t>
      </w:r>
    </w:p>
    <w:p>
      <w:pPr>
        <w:pStyle w:val="26"/>
        <w:rPr>
          <w:kern w:val="2"/>
        </w:rPr>
      </w:pPr>
      <w:r>
        <w:rPr>
          <w:kern w:val="2"/>
        </w:rPr>
        <w:t>[root@linuxprobe ~]# cat Kmaster-slave.+157+46845.private</w:t>
      </w:r>
    </w:p>
    <w:p>
      <w:pPr>
        <w:pStyle w:val="26"/>
        <w:spacing w:line="228" w:lineRule="exact"/>
        <w:rPr>
          <w:kern w:val="2"/>
        </w:rPr>
      </w:pPr>
      <w:r>
        <w:rPr>
          <w:kern w:val="2"/>
        </w:rPr>
        <w:t>Private-key-format: v1.3</w:t>
      </w:r>
    </w:p>
    <w:p>
      <w:pPr>
        <w:pStyle w:val="26"/>
        <w:spacing w:line="228" w:lineRule="exact"/>
        <w:rPr>
          <w:kern w:val="2"/>
        </w:rPr>
      </w:pPr>
      <w:r>
        <w:rPr>
          <w:kern w:val="2"/>
        </w:rPr>
        <w:t>Algorithm: 157 (HMAC</w:t>
      </w:r>
      <w:r>
        <w:rPr>
          <w:rFonts w:ascii="宋体"/>
          <w:kern w:val="2"/>
        </w:rPr>
        <w:t>_</w:t>
      </w:r>
      <w:r>
        <w:rPr>
          <w:kern w:val="2"/>
        </w:rPr>
        <w:t>MD5)</w:t>
      </w:r>
    </w:p>
    <w:p>
      <w:pPr>
        <w:pStyle w:val="26"/>
        <w:spacing w:line="228" w:lineRule="exact"/>
        <w:rPr>
          <w:kern w:val="2"/>
        </w:rPr>
      </w:pPr>
      <w:r>
        <w:rPr>
          <w:b/>
          <w:bCs/>
          <w:kern w:val="2"/>
        </w:rPr>
        <w:t>Key: 1XEEL3tG5DNLOw+1WHfE3Q==</w:t>
      </w:r>
    </w:p>
    <w:p>
      <w:pPr>
        <w:pStyle w:val="26"/>
        <w:spacing w:line="228" w:lineRule="exact"/>
        <w:rPr>
          <w:kern w:val="2"/>
        </w:rPr>
      </w:pPr>
      <w:r>
        <w:rPr>
          <w:kern w:val="2"/>
        </w:rPr>
        <w:t>Bits: AAA=</w:t>
      </w:r>
    </w:p>
    <w:p>
      <w:pPr>
        <w:pStyle w:val="26"/>
        <w:spacing w:line="228" w:lineRule="exact"/>
        <w:rPr>
          <w:kern w:val="2"/>
        </w:rPr>
      </w:pPr>
      <w:r>
        <w:rPr>
          <w:kern w:val="2"/>
        </w:rPr>
        <w:t>Created: 20170607080621</w:t>
      </w:r>
    </w:p>
    <w:p>
      <w:pPr>
        <w:pStyle w:val="26"/>
        <w:spacing w:line="228" w:lineRule="exact"/>
        <w:rPr>
          <w:kern w:val="2"/>
        </w:rPr>
      </w:pPr>
      <w:r>
        <w:rPr>
          <w:kern w:val="2"/>
        </w:rPr>
        <w:t>Publish: 20170607080621</w:t>
      </w:r>
    </w:p>
    <w:p>
      <w:pPr>
        <w:pStyle w:val="26"/>
        <w:spacing w:line="228" w:lineRule="exact"/>
        <w:rPr>
          <w:kern w:val="2"/>
        </w:rPr>
      </w:pPr>
      <w:r>
        <w:rPr>
          <w:kern w:val="2"/>
        </w:rPr>
        <w:t>Activate: 20170607080621</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：在主服务器中创建密钥验证文件。进入</w:t>
      </w:r>
      <w:r>
        <w:rPr>
          <w:color w:val="000000"/>
          <w:kern w:val="2"/>
          <w:szCs w:val="21"/>
        </w:rPr>
        <w:t>bind</w:t>
      </w:r>
      <w:r>
        <w:rPr>
          <w:rFonts w:hint="eastAsia"/>
          <w:color w:val="000000"/>
          <w:kern w:val="2"/>
          <w:szCs w:val="21"/>
        </w:rPr>
        <w:t>服务程序用于保存配置文件的目录，把刚刚生成的密钥名称、加密算法和私钥加密字符串按照下面格式写入到</w:t>
      </w:r>
      <w:r>
        <w:rPr>
          <w:color w:val="000000"/>
          <w:kern w:val="2"/>
          <w:szCs w:val="21"/>
        </w:rPr>
        <w:t>tansfer.key</w:t>
      </w:r>
      <w:r>
        <w:rPr>
          <w:rFonts w:hint="eastAsia"/>
          <w:color w:val="000000"/>
          <w:kern w:val="2"/>
          <w:szCs w:val="21"/>
        </w:rPr>
        <w:t>传输配置文件中。为了安全起见，我们需要将文件的所属组修改成</w:t>
      </w:r>
      <w:r>
        <w:rPr>
          <w:color w:val="000000"/>
          <w:kern w:val="2"/>
          <w:szCs w:val="21"/>
        </w:rPr>
        <w:t>named</w:t>
      </w:r>
      <w:r>
        <w:rPr>
          <w:rFonts w:hint="eastAsia"/>
          <w:color w:val="000000"/>
          <w:kern w:val="2"/>
          <w:szCs w:val="21"/>
        </w:rPr>
        <w:t>，并将文件权限设置得要小一点，然后把该文件做一个硬链接到</w:t>
      </w:r>
      <w:r>
        <w:rPr>
          <w:color w:val="000000"/>
          <w:kern w:val="2"/>
          <w:szCs w:val="21"/>
        </w:rPr>
        <w:t>/etc</w:t>
      </w:r>
      <w:r>
        <w:rPr>
          <w:rFonts w:hint="eastAsia"/>
          <w:color w:val="000000"/>
          <w:kern w:val="2"/>
          <w:szCs w:val="21"/>
        </w:rPr>
        <w:t>目录中。</w:t>
      </w:r>
    </w:p>
    <w:p>
      <w:pPr>
        <w:pStyle w:val="58"/>
        <w:rPr>
          <w:kern w:val="2"/>
        </w:rPr>
      </w:pPr>
    </w:p>
    <w:p>
      <w:pPr>
        <w:pStyle w:val="26"/>
        <w:spacing w:line="232" w:lineRule="exact"/>
        <w:rPr>
          <w:kern w:val="2"/>
        </w:rPr>
      </w:pPr>
      <w:r>
        <w:rPr>
          <w:kern w:val="2"/>
        </w:rPr>
        <w:t>[root@linuxprobe ~]# cd /var/named/chroot/etc/</w:t>
      </w:r>
    </w:p>
    <w:p>
      <w:pPr>
        <w:pStyle w:val="26"/>
        <w:spacing w:line="232" w:lineRule="exact"/>
        <w:rPr>
          <w:kern w:val="2"/>
        </w:rPr>
      </w:pPr>
      <w:r>
        <w:rPr>
          <w:kern w:val="2"/>
        </w:rPr>
        <w:t>[root@linuxprobe etc]# vim transfer.key</w:t>
      </w:r>
    </w:p>
    <w:p>
      <w:pPr>
        <w:pStyle w:val="26"/>
        <w:spacing w:line="232" w:lineRule="exact"/>
        <w:rPr>
          <w:kern w:val="2"/>
        </w:rPr>
      </w:pPr>
      <w:r>
        <w:rPr>
          <w:kern w:val="2"/>
        </w:rPr>
        <w:t>key "master-slave" {</w:t>
      </w:r>
    </w:p>
    <w:p>
      <w:pPr>
        <w:pStyle w:val="26"/>
        <w:spacing w:line="232" w:lineRule="exact"/>
        <w:rPr>
          <w:kern w:val="2"/>
        </w:rPr>
      </w:pPr>
      <w:r>
        <w:rPr>
          <w:kern w:val="2"/>
        </w:rPr>
        <w:t>algorithm hmac-md5;</w:t>
      </w:r>
    </w:p>
    <w:p>
      <w:pPr>
        <w:pStyle w:val="26"/>
        <w:spacing w:line="232" w:lineRule="exact"/>
        <w:rPr>
          <w:kern w:val="2"/>
        </w:rPr>
      </w:pPr>
      <w:r>
        <w:rPr>
          <w:kern w:val="2"/>
        </w:rPr>
        <w:t>secret "1XEEL3tG5DNLOw+1WHfE3Q==";</w:t>
      </w:r>
    </w:p>
    <w:p>
      <w:pPr>
        <w:pStyle w:val="26"/>
        <w:spacing w:line="232" w:lineRule="exact"/>
        <w:rPr>
          <w:kern w:val="2"/>
        </w:rPr>
      </w:pPr>
      <w:r>
        <w:rPr>
          <w:kern w:val="2"/>
        </w:rPr>
        <w:t>};</w:t>
      </w:r>
    </w:p>
    <w:p>
      <w:pPr>
        <w:pStyle w:val="26"/>
        <w:spacing w:line="232" w:lineRule="exact"/>
        <w:rPr>
          <w:kern w:val="2"/>
        </w:rPr>
      </w:pPr>
      <w:r>
        <w:rPr>
          <w:kern w:val="2"/>
        </w:rPr>
        <w:t>[root@linuxprobe ~]# chown root:named transfer.key</w:t>
      </w:r>
    </w:p>
    <w:p>
      <w:pPr>
        <w:pStyle w:val="26"/>
        <w:spacing w:line="232" w:lineRule="exact"/>
        <w:rPr>
          <w:kern w:val="2"/>
        </w:rPr>
      </w:pPr>
      <w:r>
        <w:rPr>
          <w:kern w:val="2"/>
        </w:rPr>
        <w:t>[root@linuxprobe ~]# chmod 640 transfer.key</w:t>
      </w:r>
    </w:p>
    <w:p>
      <w:pPr>
        <w:pStyle w:val="26"/>
        <w:spacing w:line="232" w:lineRule="exact"/>
        <w:rPr>
          <w:kern w:val="2"/>
        </w:rPr>
      </w:pPr>
      <w:r>
        <w:rPr>
          <w:kern w:val="2"/>
        </w:rPr>
        <w:t>[root@linuxprobe ~]# ln transfer.key /etc/transfer.key</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：开启并加载</w:t>
      </w:r>
      <w:r>
        <w:rPr>
          <w:color w:val="000000"/>
          <w:kern w:val="2"/>
          <w:szCs w:val="21"/>
        </w:rPr>
        <w:t>Bind</w:t>
      </w:r>
      <w:r>
        <w:rPr>
          <w:rFonts w:hint="eastAsia"/>
          <w:color w:val="000000"/>
          <w:kern w:val="2"/>
          <w:szCs w:val="21"/>
        </w:rPr>
        <w:t>服务的密钥验证功能。首先需要在主服务器的主配置文件中加载密钥验证文件，然后进行设置，使得只允许带有</w:t>
      </w:r>
      <w:r>
        <w:rPr>
          <w:color w:val="000000"/>
          <w:kern w:val="2"/>
          <w:szCs w:val="21"/>
        </w:rPr>
        <w:t>master-slave</w:t>
      </w:r>
      <w:r>
        <w:rPr>
          <w:rFonts w:hint="eastAsia"/>
          <w:color w:val="000000"/>
          <w:kern w:val="2"/>
          <w:szCs w:val="21"/>
        </w:rPr>
        <w:t>密钥认证的</w:t>
      </w:r>
      <w:r>
        <w:rPr>
          <w:color w:val="000000"/>
          <w:kern w:val="2"/>
          <w:szCs w:val="21"/>
        </w:rPr>
        <w:t>DNS</w:t>
      </w:r>
      <w:r>
        <w:rPr>
          <w:rFonts w:hint="eastAsia"/>
          <w:color w:val="000000"/>
          <w:kern w:val="2"/>
          <w:szCs w:val="21"/>
        </w:rPr>
        <w:t>服务器同步数据配置文件：</w:t>
      </w:r>
    </w:p>
    <w:p>
      <w:pPr>
        <w:pStyle w:val="58"/>
        <w:spacing w:line="60" w:lineRule="exact"/>
        <w:rPr>
          <w:kern w:val="2"/>
        </w:rPr>
      </w:pPr>
    </w:p>
    <w:p>
      <w:pPr>
        <w:pStyle w:val="26"/>
        <w:spacing w:line="232" w:lineRule="exact"/>
        <w:rPr>
          <w:kern w:val="2"/>
        </w:rPr>
      </w:pPr>
      <w:r>
        <w:rPr>
          <w:kern w:val="2"/>
        </w:rPr>
        <w:t>[root@linuxprobe ~]# vim /etc/named.conf</w:t>
      </w:r>
    </w:p>
    <w:p>
      <w:pPr>
        <w:pStyle w:val="26"/>
        <w:spacing w:line="232" w:lineRule="exact"/>
        <w:rPr>
          <w:kern w:val="2"/>
        </w:rPr>
      </w:pPr>
      <w:r>
        <w:rPr>
          <w:kern w:val="2"/>
        </w:rPr>
        <w:t> </w:t>
      </w:r>
      <w:r>
        <w:rPr>
          <w:rFonts w:hint="eastAsia"/>
          <w:kern w:val="2"/>
        </w:rPr>
        <w:t>1 </w:t>
      </w:r>
      <w:r>
        <w:rPr>
          <w:kern w:val="2"/>
        </w:rPr>
        <w:t>//</w:t>
      </w:r>
    </w:p>
    <w:p>
      <w:pPr>
        <w:pStyle w:val="26"/>
        <w:spacing w:line="232" w:lineRule="exact"/>
        <w:rPr>
          <w:kern w:val="2"/>
        </w:rPr>
      </w:pPr>
      <w:r>
        <w:rPr>
          <w:kern w:val="2"/>
        </w:rPr>
        <w:t> 2</w:t>
      </w:r>
      <w:r>
        <w:rPr>
          <w:rFonts w:hint="eastAsia"/>
          <w:kern w:val="2"/>
        </w:rPr>
        <w:t> </w:t>
      </w:r>
      <w:r>
        <w:rPr>
          <w:kern w:val="2"/>
        </w:rPr>
        <w:t>// named.conf</w:t>
      </w:r>
    </w:p>
    <w:p>
      <w:pPr>
        <w:pStyle w:val="26"/>
        <w:spacing w:line="232" w:lineRule="exact"/>
        <w:rPr>
          <w:kern w:val="2"/>
        </w:rPr>
      </w:pPr>
      <w:r>
        <w:rPr>
          <w:kern w:val="2"/>
        </w:rPr>
        <w:t> </w:t>
      </w:r>
      <w:r>
        <w:rPr>
          <w:rFonts w:hint="eastAsia"/>
          <w:kern w:val="2"/>
        </w:rPr>
        <w:t>3 </w:t>
      </w:r>
      <w:r>
        <w:rPr>
          <w:kern w:val="2"/>
        </w:rPr>
        <w:t>//</w:t>
      </w:r>
    </w:p>
    <w:p>
      <w:pPr>
        <w:pStyle w:val="26"/>
        <w:spacing w:line="232" w:lineRule="exact"/>
        <w:rPr>
          <w:kern w:val="2"/>
        </w:rPr>
      </w:pPr>
      <w:r>
        <w:rPr>
          <w:kern w:val="2"/>
        </w:rPr>
        <w:t> </w:t>
      </w:r>
      <w:r>
        <w:rPr>
          <w:rFonts w:hint="eastAsia"/>
          <w:kern w:val="2"/>
        </w:rPr>
        <w:t>4 </w:t>
      </w:r>
      <w:r>
        <w:rPr>
          <w:kern w:val="2"/>
        </w:rPr>
        <w:t>// Provided by Red Hat bind package to configure the ISC BIND named(8) DNS</w:t>
      </w:r>
    </w:p>
    <w:p>
      <w:pPr>
        <w:pStyle w:val="26"/>
        <w:spacing w:line="232" w:lineRule="exact"/>
        <w:rPr>
          <w:kern w:val="2"/>
        </w:rPr>
      </w:pPr>
      <w:r>
        <w:rPr>
          <w:kern w:val="2"/>
        </w:rPr>
        <w:t> </w:t>
      </w:r>
      <w:r>
        <w:rPr>
          <w:rFonts w:hint="eastAsia"/>
          <w:kern w:val="2"/>
        </w:rPr>
        <w:t>5 </w:t>
      </w:r>
      <w:r>
        <w:rPr>
          <w:kern w:val="2"/>
        </w:rPr>
        <w:t>// server as a caching only nameserver (as a localhost DNS resolver only).</w:t>
      </w:r>
    </w:p>
    <w:p>
      <w:pPr>
        <w:pStyle w:val="26"/>
        <w:spacing w:line="232" w:lineRule="exact"/>
        <w:rPr>
          <w:kern w:val="2"/>
        </w:rPr>
      </w:pPr>
      <w:r>
        <w:rPr>
          <w:kern w:val="2"/>
        </w:rPr>
        <w:t> </w:t>
      </w:r>
      <w:r>
        <w:rPr>
          <w:rFonts w:hint="eastAsia"/>
          <w:kern w:val="2"/>
        </w:rPr>
        <w:t>6 </w:t>
      </w:r>
      <w:r>
        <w:rPr>
          <w:kern w:val="2"/>
        </w:rPr>
        <w:t>//</w:t>
      </w:r>
    </w:p>
    <w:p>
      <w:pPr>
        <w:pStyle w:val="26"/>
        <w:spacing w:line="232" w:lineRule="exact"/>
        <w:rPr>
          <w:kern w:val="2"/>
        </w:rPr>
      </w:pPr>
      <w:r>
        <w:rPr>
          <w:kern w:val="2"/>
        </w:rPr>
        <w:t> </w:t>
      </w:r>
      <w:r>
        <w:rPr>
          <w:rFonts w:hint="eastAsia"/>
          <w:kern w:val="2"/>
        </w:rPr>
        <w:t>7 </w:t>
      </w:r>
      <w:r>
        <w:rPr>
          <w:kern w:val="2"/>
        </w:rPr>
        <w:t>// See /usr/share/doc/bind*/sample/ for example named configuration files.</w:t>
      </w:r>
    </w:p>
    <w:p>
      <w:pPr>
        <w:pStyle w:val="26"/>
        <w:spacing w:line="232" w:lineRule="exact"/>
        <w:rPr>
          <w:kern w:val="2"/>
        </w:rPr>
      </w:pPr>
      <w:r>
        <w:rPr>
          <w:kern w:val="2"/>
        </w:rPr>
        <w:t> </w:t>
      </w:r>
      <w:r>
        <w:rPr>
          <w:rFonts w:hint="eastAsia"/>
          <w:kern w:val="2"/>
        </w:rPr>
        <w:t>8 </w:t>
      </w:r>
      <w:r>
        <w:rPr>
          <w:kern w:val="2"/>
        </w:rPr>
        <w:t>//</w:t>
      </w:r>
    </w:p>
    <w:p>
      <w:pPr>
        <w:pStyle w:val="26"/>
        <w:spacing w:line="232" w:lineRule="exact"/>
        <w:rPr>
          <w:kern w:val="2"/>
        </w:rPr>
      </w:pPr>
      <w:r>
        <w:rPr>
          <w:kern w:val="2"/>
        </w:rPr>
        <w:t> </w:t>
      </w:r>
      <w:r>
        <w:rPr>
          <w:rFonts w:hint="eastAsia"/>
          <w:b/>
          <w:bCs/>
          <w:kern w:val="2"/>
        </w:rPr>
        <w:t>9</w:t>
      </w:r>
      <w:r>
        <w:rPr>
          <w:rFonts w:hint="eastAsia"/>
          <w:kern w:val="2"/>
        </w:rPr>
        <w:t> </w:t>
      </w:r>
      <w:r>
        <w:rPr>
          <w:b/>
          <w:bCs/>
          <w:kern w:val="2"/>
        </w:rPr>
        <w:t>include "/etc/transfer.key";</w:t>
      </w:r>
    </w:p>
    <w:p>
      <w:pPr>
        <w:pStyle w:val="26"/>
        <w:spacing w:line="232" w:lineRule="exact"/>
        <w:rPr>
          <w:kern w:val="2"/>
        </w:rPr>
      </w:pPr>
      <w:r>
        <w:rPr>
          <w:kern w:val="2"/>
        </w:rPr>
        <w:t> </w:t>
      </w:r>
      <w:r>
        <w:rPr>
          <w:rFonts w:hint="eastAsia"/>
          <w:kern w:val="2"/>
        </w:rPr>
        <w:t>10 </w:t>
      </w:r>
      <w:r>
        <w:rPr>
          <w:kern w:val="2"/>
        </w:rPr>
        <w:t>options {</w:t>
      </w:r>
    </w:p>
    <w:p>
      <w:pPr>
        <w:pStyle w:val="26"/>
        <w:spacing w:line="232" w:lineRule="exact"/>
        <w:rPr>
          <w:kern w:val="2"/>
        </w:rPr>
      </w:pPr>
      <w:r>
        <w:rPr>
          <w:kern w:val="2"/>
        </w:rPr>
        <w:t> </w:t>
      </w:r>
      <w:r>
        <w:rPr>
          <w:rFonts w:hint="eastAsia"/>
          <w:kern w:val="2"/>
        </w:rPr>
        <w:t>11</w:t>
      </w:r>
      <w:r>
        <w:rPr>
          <w:kern w:val="2"/>
        </w:rPr>
        <w:t> listen-on port 53 { any; };</w:t>
      </w:r>
    </w:p>
    <w:p>
      <w:pPr>
        <w:pStyle w:val="26"/>
        <w:spacing w:line="232" w:lineRule="exact"/>
        <w:rPr>
          <w:kern w:val="2"/>
        </w:rPr>
      </w:pPr>
      <w:r>
        <w:rPr>
          <w:kern w:val="2"/>
        </w:rPr>
        <w:t> </w:t>
      </w:r>
      <w:r>
        <w:rPr>
          <w:rFonts w:hint="eastAsia"/>
          <w:kern w:val="2"/>
        </w:rPr>
        <w:t>12</w:t>
      </w:r>
      <w:r>
        <w:rPr>
          <w:kern w:val="2"/>
        </w:rPr>
        <w:t> listen-on-v6 port 53 { ::1; };</w:t>
      </w:r>
    </w:p>
    <w:p>
      <w:pPr>
        <w:pStyle w:val="26"/>
        <w:spacing w:line="232" w:lineRule="exact"/>
        <w:rPr>
          <w:kern w:val="2"/>
        </w:rPr>
      </w:pPr>
      <w:r>
        <w:rPr>
          <w:kern w:val="2"/>
        </w:rPr>
        <w:t> </w:t>
      </w:r>
      <w:r>
        <w:rPr>
          <w:rFonts w:hint="eastAsia"/>
          <w:kern w:val="2"/>
        </w:rPr>
        <w:t>13</w:t>
      </w:r>
      <w:r>
        <w:rPr>
          <w:kern w:val="2"/>
        </w:rPr>
        <w:t> directory "/var/named";</w:t>
      </w:r>
    </w:p>
    <w:p>
      <w:pPr>
        <w:pStyle w:val="26"/>
        <w:spacing w:line="232" w:lineRule="exact"/>
        <w:rPr>
          <w:kern w:val="2"/>
        </w:rPr>
      </w:pPr>
      <w:r>
        <w:rPr>
          <w:kern w:val="2"/>
        </w:rPr>
        <w:t> </w:t>
      </w:r>
      <w:r>
        <w:rPr>
          <w:rFonts w:hint="eastAsia"/>
          <w:kern w:val="2"/>
        </w:rPr>
        <w:t>14</w:t>
      </w:r>
      <w:r>
        <w:rPr>
          <w:kern w:val="2"/>
        </w:rPr>
        <w:t> dump-file "/var/named/data/cache</w:t>
      </w:r>
      <w:r>
        <w:rPr>
          <w:rFonts w:ascii="宋体"/>
          <w:kern w:val="2"/>
        </w:rPr>
        <w:t>_</w:t>
      </w:r>
      <w:r>
        <w:rPr>
          <w:kern w:val="2"/>
        </w:rPr>
        <w:t>dump.db";</w:t>
      </w:r>
    </w:p>
    <w:p>
      <w:pPr>
        <w:pStyle w:val="26"/>
        <w:spacing w:line="232" w:lineRule="exact"/>
        <w:rPr>
          <w:kern w:val="2"/>
        </w:rPr>
      </w:pPr>
      <w:r>
        <w:rPr>
          <w:kern w:val="2"/>
        </w:rPr>
        <w:t> </w:t>
      </w:r>
      <w:r>
        <w:rPr>
          <w:rFonts w:hint="eastAsia"/>
          <w:kern w:val="2"/>
        </w:rPr>
        <w:t>15</w:t>
      </w:r>
      <w:r>
        <w:rPr>
          <w:kern w:val="2"/>
        </w:rPr>
        <w:t> statistics-file "/var/named/data/named</w:t>
      </w:r>
      <w:r>
        <w:rPr>
          <w:rFonts w:ascii="宋体"/>
          <w:kern w:val="2"/>
        </w:rPr>
        <w:t>_</w:t>
      </w:r>
      <w:r>
        <w:rPr>
          <w:kern w:val="2"/>
        </w:rPr>
        <w:t>stats.txt";</w:t>
      </w:r>
    </w:p>
    <w:p>
      <w:pPr>
        <w:pStyle w:val="26"/>
        <w:spacing w:line="232" w:lineRule="exact"/>
        <w:rPr>
          <w:kern w:val="2"/>
        </w:rPr>
      </w:pPr>
      <w:r>
        <w:rPr>
          <w:kern w:val="2"/>
        </w:rPr>
        <w:t> </w:t>
      </w:r>
      <w:r>
        <w:rPr>
          <w:rFonts w:hint="eastAsia"/>
          <w:kern w:val="2"/>
        </w:rPr>
        <w:t>16</w:t>
      </w:r>
      <w:r>
        <w:rPr>
          <w:kern w:val="2"/>
        </w:rPr>
        <w:t> memstatistics-file "/var/named/data/named</w:t>
      </w:r>
      <w:r>
        <w:rPr>
          <w:rFonts w:ascii="宋体"/>
          <w:kern w:val="2"/>
        </w:rPr>
        <w:t>_</w:t>
      </w:r>
      <w:r>
        <w:rPr>
          <w:kern w:val="2"/>
        </w:rPr>
        <w:t>mem</w:t>
      </w:r>
      <w:r>
        <w:rPr>
          <w:rFonts w:ascii="宋体"/>
          <w:kern w:val="2"/>
        </w:rPr>
        <w:t>_</w:t>
      </w:r>
      <w:r>
        <w:rPr>
          <w:kern w:val="2"/>
        </w:rPr>
        <w:t>stats.txt";</w:t>
      </w:r>
    </w:p>
    <w:p>
      <w:pPr>
        <w:pStyle w:val="26"/>
        <w:spacing w:line="232" w:lineRule="exact"/>
        <w:rPr>
          <w:kern w:val="2"/>
        </w:rPr>
      </w:pPr>
      <w:r>
        <w:rPr>
          <w:kern w:val="2"/>
        </w:rPr>
        <w:t> </w:t>
      </w:r>
      <w:r>
        <w:rPr>
          <w:rFonts w:hint="eastAsia"/>
          <w:kern w:val="2"/>
        </w:rPr>
        <w:t>17</w:t>
      </w:r>
      <w:r>
        <w:rPr>
          <w:kern w:val="2"/>
        </w:rPr>
        <w:t> allow-query { any; };</w:t>
      </w:r>
    </w:p>
    <w:p>
      <w:pPr>
        <w:pStyle w:val="26"/>
        <w:spacing w:line="232" w:lineRule="exact"/>
        <w:rPr>
          <w:kern w:val="2"/>
        </w:rPr>
      </w:pPr>
      <w:r>
        <w:rPr>
          <w:kern w:val="2"/>
        </w:rPr>
        <w:t> </w:t>
      </w:r>
      <w:r>
        <w:rPr>
          <w:rFonts w:hint="eastAsia"/>
          <w:b/>
          <w:bCs/>
          <w:kern w:val="2"/>
        </w:rPr>
        <w:t>18</w:t>
      </w:r>
      <w:r>
        <w:rPr>
          <w:b/>
          <w:bCs/>
          <w:kern w:val="2"/>
        </w:rPr>
        <w:t> allow-transfer { key master-slave; };</w:t>
      </w:r>
    </w:p>
    <w:p>
      <w:pPr>
        <w:pStyle w:val="26"/>
        <w:spacing w:line="232" w:lineRule="exact"/>
        <w:rPr>
          <w:kern w:val="2"/>
        </w:rPr>
      </w:pPr>
      <w:r>
        <w:rPr>
          <w:kern w:val="2"/>
        </w:rPr>
        <w:t>………………</w:t>
      </w:r>
      <w:r>
        <w:rPr>
          <w:rFonts w:hint="eastAsia"/>
          <w:kern w:val="2"/>
        </w:rPr>
        <w:t>省略部分输出信息</w:t>
      </w:r>
      <w:r>
        <w:rPr>
          <w:kern w:val="2"/>
        </w:rPr>
        <w:t>………………</w:t>
      </w:r>
    </w:p>
    <w:p>
      <w:pPr>
        <w:pStyle w:val="26"/>
        <w:spacing w:line="232" w:lineRule="exact"/>
        <w:rPr>
          <w:kern w:val="2"/>
        </w:rPr>
      </w:pPr>
      <w:r>
        <w:rPr>
          <w:kern w:val="2"/>
        </w:rPr>
        <w:t>[root@linuxprobe ~]# systemctl restart named</w:t>
      </w:r>
    </w:p>
    <w:p>
      <w:pPr>
        <w:pStyle w:val="59"/>
        <w:spacing w:after="90"/>
        <w:rPr>
          <w:kern w:val="2"/>
        </w:rPr>
      </w:pPr>
    </w:p>
    <w:p>
      <w:pPr>
        <w:rPr>
          <w:kern w:val="2"/>
        </w:rPr>
      </w:pPr>
      <w:r>
        <w:rPr>
          <w:rFonts w:hint="eastAsia"/>
          <w:color w:val="000000"/>
          <w:kern w:val="2"/>
          <w:szCs w:val="21"/>
        </w:rPr>
        <w:t>至此，</w:t>
      </w:r>
      <w:r>
        <w:rPr>
          <w:color w:val="000000"/>
          <w:kern w:val="2"/>
          <w:szCs w:val="21"/>
        </w:rPr>
        <w:t>DNS</w:t>
      </w:r>
      <w:r>
        <w:rPr>
          <w:rFonts w:hint="eastAsia"/>
          <w:color w:val="000000"/>
          <w:kern w:val="2"/>
          <w:szCs w:val="21"/>
        </w:rPr>
        <w:t>主服务器的</w:t>
      </w:r>
      <w:r>
        <w:rPr>
          <w:color w:val="000000"/>
          <w:kern w:val="2"/>
          <w:szCs w:val="21"/>
        </w:rPr>
        <w:t>TSIG</w:t>
      </w:r>
      <w:r>
        <w:rPr>
          <w:rFonts w:hint="eastAsia"/>
          <w:color w:val="000000"/>
          <w:kern w:val="2"/>
          <w:szCs w:val="21"/>
        </w:rPr>
        <w:t>密钥加密传输功能就已经配置完成。此时清空</w:t>
      </w:r>
      <w:r>
        <w:rPr>
          <w:color w:val="000000"/>
          <w:kern w:val="2"/>
          <w:szCs w:val="21"/>
        </w:rPr>
        <w:t>DNS</w:t>
      </w:r>
      <w:r>
        <w:rPr>
          <w:rFonts w:hint="eastAsia"/>
          <w:color w:val="000000"/>
          <w:kern w:val="2"/>
          <w:szCs w:val="21"/>
        </w:rPr>
        <w:t>从服务器同步目录中所有的数据配置文件，然后再次重启</w:t>
      </w:r>
      <w:r>
        <w:rPr>
          <w:color w:val="000000"/>
          <w:kern w:val="2"/>
          <w:szCs w:val="21"/>
        </w:rPr>
        <w:t>bind</w:t>
      </w:r>
      <w:r>
        <w:rPr>
          <w:rFonts w:hint="eastAsia"/>
          <w:color w:val="000000"/>
          <w:kern w:val="2"/>
          <w:szCs w:val="21"/>
        </w:rPr>
        <w:t>服务程序，这时就已经不能像刚才那样自动获取到数据配置文件了。</w:t>
      </w:r>
    </w:p>
    <w:p>
      <w:pPr>
        <w:pStyle w:val="58"/>
        <w:rPr>
          <w:kern w:val="2"/>
        </w:rPr>
      </w:pPr>
    </w:p>
    <w:p>
      <w:pPr>
        <w:pStyle w:val="26"/>
        <w:rPr>
          <w:kern w:val="2"/>
        </w:rPr>
      </w:pPr>
      <w:r>
        <w:rPr>
          <w:kern w:val="2"/>
        </w:rPr>
        <w:t>[root@linuxprobe ~]# rm -rf /var/named/slaves/*</w:t>
      </w:r>
    </w:p>
    <w:p>
      <w:pPr>
        <w:pStyle w:val="26"/>
        <w:rPr>
          <w:kern w:val="2"/>
        </w:rPr>
      </w:pPr>
      <w:r>
        <w:rPr>
          <w:kern w:val="2"/>
        </w:rPr>
        <w:t>[root@linuxprobe ~]# systemctl restart named</w:t>
      </w:r>
    </w:p>
    <w:p>
      <w:pPr>
        <w:pStyle w:val="26"/>
        <w:rPr>
          <w:kern w:val="2"/>
        </w:rPr>
      </w:pPr>
      <w:r>
        <w:rPr>
          <w:kern w:val="2"/>
        </w:rPr>
        <w:t>[root@linuxprobe ~]# ls /var/named/slaves/</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：配置从服务器，使其支持密钥验证。配置</w:t>
      </w:r>
      <w:r>
        <w:rPr>
          <w:color w:val="000000"/>
          <w:kern w:val="2"/>
          <w:szCs w:val="21"/>
        </w:rPr>
        <w:t>DNS</w:t>
      </w:r>
      <w:r>
        <w:rPr>
          <w:rFonts w:hint="eastAsia"/>
          <w:color w:val="000000"/>
          <w:kern w:val="2"/>
          <w:szCs w:val="21"/>
        </w:rPr>
        <w:t>从服务器和主服务器的方法大致相同，都需要在</w:t>
      </w:r>
      <w:r>
        <w:rPr>
          <w:color w:val="000000"/>
          <w:kern w:val="2"/>
          <w:szCs w:val="21"/>
        </w:rPr>
        <w:t>bind</w:t>
      </w:r>
      <w:r>
        <w:rPr>
          <w:rFonts w:hint="eastAsia"/>
          <w:color w:val="000000"/>
          <w:kern w:val="2"/>
          <w:szCs w:val="21"/>
        </w:rPr>
        <w:t>服务程序的配置文件目录中创建密钥认证文件，并设置相应的权限，然后把该文件做一个硬链接到</w:t>
      </w:r>
      <w:r>
        <w:rPr>
          <w:color w:val="000000"/>
          <w:kern w:val="2"/>
          <w:szCs w:val="21"/>
        </w:rPr>
        <w:t>/etc</w:t>
      </w:r>
      <w:r>
        <w:rPr>
          <w:rFonts w:hint="eastAsia"/>
          <w:color w:val="000000"/>
          <w:kern w:val="2"/>
          <w:szCs w:val="21"/>
        </w:rPr>
        <w:t>目录中。</w:t>
      </w:r>
    </w:p>
    <w:p>
      <w:pPr>
        <w:pStyle w:val="58"/>
        <w:rPr>
          <w:kern w:val="2"/>
        </w:rPr>
      </w:pPr>
    </w:p>
    <w:p>
      <w:pPr>
        <w:pStyle w:val="26"/>
        <w:rPr>
          <w:kern w:val="2"/>
        </w:rPr>
      </w:pPr>
      <w:r>
        <w:rPr>
          <w:kern w:val="2"/>
        </w:rPr>
        <w:t>[root@linuxprobe ~]# cd /var/named/chroot/etc</w:t>
      </w:r>
    </w:p>
    <w:p>
      <w:pPr>
        <w:pStyle w:val="26"/>
        <w:rPr>
          <w:kern w:val="2"/>
        </w:rPr>
      </w:pPr>
      <w:r>
        <w:rPr>
          <w:kern w:val="2"/>
        </w:rPr>
        <w:t>[root@linuxprobe etc]# vim transfer.key</w:t>
      </w:r>
    </w:p>
    <w:p>
      <w:pPr>
        <w:pStyle w:val="26"/>
        <w:rPr>
          <w:kern w:val="2"/>
        </w:rPr>
      </w:pPr>
      <w:r>
        <w:rPr>
          <w:kern w:val="2"/>
        </w:rPr>
        <w:t>key "master-slave" {</w:t>
      </w:r>
    </w:p>
    <w:p>
      <w:pPr>
        <w:pStyle w:val="26"/>
        <w:rPr>
          <w:kern w:val="2"/>
        </w:rPr>
      </w:pPr>
      <w:r>
        <w:rPr>
          <w:kern w:val="2"/>
        </w:rPr>
        <w:t>algorithm hmac-md5;</w:t>
      </w:r>
    </w:p>
    <w:p>
      <w:pPr>
        <w:pStyle w:val="26"/>
        <w:rPr>
          <w:kern w:val="2"/>
        </w:rPr>
      </w:pPr>
      <w:r>
        <w:rPr>
          <w:kern w:val="2"/>
        </w:rPr>
        <w:t>secret "1XEEL3tG5DNLOw+1WHfE3Q==";</w:t>
      </w:r>
    </w:p>
    <w:p>
      <w:pPr>
        <w:pStyle w:val="26"/>
        <w:rPr>
          <w:kern w:val="2"/>
        </w:rPr>
      </w:pPr>
      <w:r>
        <w:rPr>
          <w:kern w:val="2"/>
        </w:rPr>
        <w:t>};</w:t>
      </w:r>
    </w:p>
    <w:p>
      <w:pPr>
        <w:pStyle w:val="26"/>
        <w:rPr>
          <w:kern w:val="2"/>
        </w:rPr>
      </w:pPr>
      <w:r>
        <w:rPr>
          <w:kern w:val="2"/>
        </w:rPr>
        <w:t>[root@linuxprobe etc]# chown root:named transfer.key</w:t>
      </w:r>
    </w:p>
    <w:p>
      <w:pPr>
        <w:pStyle w:val="26"/>
        <w:rPr>
          <w:kern w:val="2"/>
        </w:rPr>
      </w:pPr>
      <w:r>
        <w:rPr>
          <w:kern w:val="2"/>
        </w:rPr>
        <w:t>[root@linuxprobe etc]# chmod 640 transfer.key</w:t>
      </w:r>
    </w:p>
    <w:p>
      <w:pPr>
        <w:pStyle w:val="26"/>
        <w:rPr>
          <w:kern w:val="2"/>
        </w:rPr>
      </w:pPr>
      <w:r>
        <w:rPr>
          <w:kern w:val="2"/>
        </w:rPr>
        <w:t>[root@linuxprobe etc]# ln transfer.key /etc/transfer.key</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：开启并加载从服务器的密钥验证功能。这一步的操作步骤也同样是在主配置文件中加载密钥认证文件，然后按照指定格式写上主服务器的</w:t>
      </w:r>
      <w:r>
        <w:rPr>
          <w:color w:val="000000"/>
          <w:kern w:val="2"/>
          <w:szCs w:val="21"/>
        </w:rPr>
        <w:t>IP</w:t>
      </w:r>
      <w:r>
        <w:rPr>
          <w:rFonts w:hint="eastAsia"/>
          <w:color w:val="000000"/>
          <w:kern w:val="2"/>
          <w:szCs w:val="21"/>
        </w:rPr>
        <w:t>地址和密钥名称。注意，密钥名称等参数位置不要太靠前，大约在第</w:t>
      </w:r>
      <w:r>
        <w:rPr>
          <w:color w:val="000000"/>
          <w:kern w:val="2"/>
          <w:szCs w:val="21"/>
        </w:rPr>
        <w:t>43</w:t>
      </w:r>
      <w:r>
        <w:rPr>
          <w:rFonts w:hint="eastAsia"/>
          <w:color w:val="000000"/>
          <w:kern w:val="2"/>
          <w:szCs w:val="21"/>
        </w:rPr>
        <w:t>行比较合适，否则</w:t>
      </w:r>
      <w:r>
        <w:rPr>
          <w:color w:val="000000"/>
          <w:kern w:val="2"/>
          <w:szCs w:val="21"/>
        </w:rPr>
        <w:t>bind</w:t>
      </w:r>
      <w:r>
        <w:rPr>
          <w:rFonts w:hint="eastAsia"/>
          <w:color w:val="000000"/>
          <w:kern w:val="2"/>
          <w:szCs w:val="21"/>
        </w:rPr>
        <w:t>服务程序会因为没有加载完预设参数而报错：</w:t>
      </w:r>
    </w:p>
    <w:p>
      <w:pPr>
        <w:pStyle w:val="58"/>
        <w:rPr>
          <w:kern w:val="2"/>
        </w:rPr>
      </w:pPr>
    </w:p>
    <w:p>
      <w:pPr>
        <w:pStyle w:val="26"/>
        <w:rPr>
          <w:kern w:val="2"/>
        </w:rPr>
      </w:pPr>
      <w:r>
        <w:rPr>
          <w:kern w:val="2"/>
        </w:rPr>
        <w:t>[root@linuxprobe etc]# vim /etc/named.conf</w:t>
      </w:r>
    </w:p>
    <w:p>
      <w:pPr>
        <w:pStyle w:val="26"/>
        <w:rPr>
          <w:kern w:val="2"/>
        </w:rPr>
      </w:pPr>
      <w:r>
        <w:rPr>
          <w:kern w:val="2"/>
        </w:rPr>
        <w:t> 1 //</w:t>
      </w:r>
    </w:p>
    <w:p>
      <w:pPr>
        <w:pStyle w:val="26"/>
        <w:rPr>
          <w:kern w:val="2"/>
        </w:rPr>
      </w:pPr>
      <w:r>
        <w:rPr>
          <w:kern w:val="2"/>
        </w:rPr>
        <w:t> 2 // named.conf</w:t>
      </w:r>
    </w:p>
    <w:p>
      <w:pPr>
        <w:pStyle w:val="26"/>
        <w:rPr>
          <w:kern w:val="2"/>
        </w:rPr>
      </w:pPr>
      <w:r>
        <w:rPr>
          <w:kern w:val="2"/>
        </w:rPr>
        <w:t> 3 //</w:t>
      </w:r>
    </w:p>
    <w:p>
      <w:pPr>
        <w:pStyle w:val="26"/>
        <w:rPr>
          <w:kern w:val="2"/>
        </w:rPr>
      </w:pPr>
      <w:r>
        <w:rPr>
          <w:kern w:val="2"/>
        </w:rPr>
        <w:t> 4 // Provided by Red Hat bind package to configure the ISC BIND named(8) DNS</w:t>
      </w:r>
    </w:p>
    <w:p>
      <w:pPr>
        <w:pStyle w:val="26"/>
        <w:rPr>
          <w:kern w:val="2"/>
        </w:rPr>
      </w:pPr>
      <w:r>
        <w:rPr>
          <w:kern w:val="2"/>
        </w:rPr>
        <w:t> 5 // server as a caching only nameserver (as a localhost DNS resolver only).</w:t>
      </w:r>
    </w:p>
    <w:p>
      <w:pPr>
        <w:pStyle w:val="26"/>
        <w:rPr>
          <w:kern w:val="2"/>
        </w:rPr>
      </w:pPr>
      <w:r>
        <w:rPr>
          <w:kern w:val="2"/>
        </w:rPr>
        <w:t> 6 //</w:t>
      </w:r>
    </w:p>
    <w:p>
      <w:pPr>
        <w:pStyle w:val="26"/>
        <w:rPr>
          <w:kern w:val="2"/>
        </w:rPr>
      </w:pPr>
      <w:r>
        <w:rPr>
          <w:kern w:val="2"/>
        </w:rPr>
        <w:t> 7 // See /usr/share/doc/bind*/sample/ for example named configuration files.</w:t>
      </w:r>
    </w:p>
    <w:p>
      <w:pPr>
        <w:pStyle w:val="26"/>
        <w:rPr>
          <w:kern w:val="2"/>
        </w:rPr>
      </w:pPr>
      <w:r>
        <w:rPr>
          <w:kern w:val="2"/>
        </w:rPr>
        <w:t> 8 //</w:t>
      </w:r>
    </w:p>
    <w:p>
      <w:pPr>
        <w:pStyle w:val="26"/>
        <w:rPr>
          <w:kern w:val="2"/>
        </w:rPr>
      </w:pPr>
      <w:r>
        <w:rPr>
          <w:b/>
          <w:bCs/>
          <w:kern w:val="2"/>
        </w:rPr>
        <w:t> 9 include "/etc/transfer.key";</w:t>
      </w:r>
    </w:p>
    <w:p>
      <w:pPr>
        <w:pStyle w:val="26"/>
        <w:rPr>
          <w:kern w:val="2"/>
        </w:rPr>
      </w:pPr>
      <w:r>
        <w:rPr>
          <w:kern w:val="2"/>
        </w:rPr>
        <w:t> 10 options {</w:t>
      </w:r>
    </w:p>
    <w:p>
      <w:pPr>
        <w:pStyle w:val="26"/>
        <w:rPr>
          <w:kern w:val="2"/>
        </w:rPr>
      </w:pPr>
      <w:r>
        <w:rPr>
          <w:kern w:val="2"/>
        </w:rPr>
        <w:t> 11 listen-on port 53 { 127.0.0.1; };</w:t>
      </w:r>
    </w:p>
    <w:p>
      <w:pPr>
        <w:pStyle w:val="26"/>
        <w:rPr>
          <w:kern w:val="2"/>
        </w:rPr>
      </w:pPr>
      <w:r>
        <w:rPr>
          <w:kern w:val="2"/>
        </w:rPr>
        <w:t> 12 listen-on-v6 port 53 { ::1; };</w:t>
      </w:r>
    </w:p>
    <w:p>
      <w:pPr>
        <w:pStyle w:val="26"/>
        <w:rPr>
          <w:kern w:val="2"/>
        </w:rPr>
      </w:pPr>
      <w:r>
        <w:rPr>
          <w:kern w:val="2"/>
        </w:rPr>
        <w:t> 13 directory "/var/named";</w:t>
      </w:r>
    </w:p>
    <w:p>
      <w:pPr>
        <w:pStyle w:val="26"/>
        <w:rPr>
          <w:kern w:val="2"/>
        </w:rPr>
      </w:pPr>
      <w:r>
        <w:rPr>
          <w:kern w:val="2"/>
        </w:rPr>
        <w:t> 14 dump-file "/var/named/data/cache</w:t>
      </w:r>
      <w:r>
        <w:rPr>
          <w:rFonts w:ascii="宋体"/>
          <w:kern w:val="2"/>
        </w:rPr>
        <w:t>_</w:t>
      </w:r>
      <w:r>
        <w:rPr>
          <w:kern w:val="2"/>
        </w:rPr>
        <w:t>dump.db";</w:t>
      </w:r>
    </w:p>
    <w:p>
      <w:pPr>
        <w:pStyle w:val="26"/>
        <w:rPr>
          <w:kern w:val="2"/>
        </w:rPr>
      </w:pPr>
      <w:r>
        <w:rPr>
          <w:kern w:val="2"/>
        </w:rPr>
        <w:t> 15 statistics-file "/var/named/data/named</w:t>
      </w:r>
      <w:r>
        <w:rPr>
          <w:rFonts w:ascii="宋体"/>
          <w:kern w:val="2"/>
        </w:rPr>
        <w:t>_</w:t>
      </w:r>
      <w:r>
        <w:rPr>
          <w:kern w:val="2"/>
        </w:rPr>
        <w:t>stats.txt";</w:t>
      </w:r>
    </w:p>
    <w:p>
      <w:pPr>
        <w:pStyle w:val="26"/>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pPr>
        <w:pStyle w:val="26"/>
        <w:rPr>
          <w:kern w:val="2"/>
        </w:rPr>
      </w:pPr>
      <w:r>
        <w:rPr>
          <w:kern w:val="2"/>
        </w:rPr>
        <w:t> 17 allow-query { localhost; };</w:t>
      </w:r>
    </w:p>
    <w:p>
      <w:pPr>
        <w:pStyle w:val="26"/>
        <w:rPr>
          <w:kern w:val="2"/>
        </w:rPr>
      </w:pPr>
      <w:r>
        <w:rPr>
          <w:kern w:val="2"/>
        </w:rPr>
        <w:t> 18 </w:t>
      </w:r>
    </w:p>
    <w:p>
      <w:pPr>
        <w:pStyle w:val="26"/>
        <w:rPr>
          <w:kern w:val="2"/>
        </w:rPr>
      </w:pPr>
      <w:r>
        <w:rPr>
          <w:kern w:val="2"/>
        </w:rPr>
        <w:t> 19 /* </w:t>
      </w:r>
    </w:p>
    <w:p>
      <w:pPr>
        <w:pStyle w:val="26"/>
        <w:rPr>
          <w:spacing w:val="-4"/>
          <w:kern w:val="2"/>
        </w:rPr>
      </w:pPr>
      <w:r>
        <w:rPr>
          <w:kern w:val="2"/>
        </w:rPr>
        <w:t> </w:t>
      </w:r>
      <w:r>
        <w:rPr>
          <w:spacing w:val="-4"/>
          <w:kern w:val="2"/>
        </w:rPr>
        <w:t>20 - If you are building an AUTHORITATIVE DNS server, do NOT enable recursion.</w:t>
      </w:r>
    </w:p>
    <w:p>
      <w:pPr>
        <w:pStyle w:val="26"/>
        <w:rPr>
          <w:spacing w:val="-4"/>
          <w:kern w:val="2"/>
        </w:rPr>
      </w:pPr>
      <w:r>
        <w:rPr>
          <w:spacing w:val="-4"/>
          <w:kern w:val="2"/>
        </w:rPr>
        <w:t> 21 - If you are building a RECURSIVE (caching) DNS server, you need to enable </w:t>
      </w:r>
    </w:p>
    <w:p>
      <w:pPr>
        <w:pStyle w:val="26"/>
        <w:rPr>
          <w:kern w:val="2"/>
        </w:rPr>
      </w:pPr>
      <w:r>
        <w:rPr>
          <w:kern w:val="2"/>
        </w:rPr>
        <w:t> 22 recursion. </w:t>
      </w:r>
    </w:p>
    <w:p>
      <w:pPr>
        <w:pStyle w:val="26"/>
        <w:rPr>
          <w:spacing w:val="-6"/>
          <w:kern w:val="2"/>
        </w:rPr>
      </w:pPr>
      <w:r>
        <w:rPr>
          <w:kern w:val="2"/>
        </w:rPr>
        <w:t> </w:t>
      </w:r>
      <w:r>
        <w:rPr>
          <w:spacing w:val="-6"/>
          <w:kern w:val="2"/>
        </w:rPr>
        <w:t>23 - If your recursive DNS server has a public IP address, you MUST enable access </w:t>
      </w:r>
    </w:p>
    <w:p>
      <w:pPr>
        <w:pStyle w:val="26"/>
        <w:rPr>
          <w:kern w:val="2"/>
        </w:rPr>
      </w:pPr>
      <w:r>
        <w:rPr>
          <w:kern w:val="2"/>
        </w:rPr>
        <w:t> 24 control to limit queries to your legitimate users. Failing to do so will</w:t>
      </w:r>
    </w:p>
    <w:p>
      <w:pPr>
        <w:pStyle w:val="26"/>
        <w:rPr>
          <w:kern w:val="2"/>
        </w:rPr>
      </w:pPr>
      <w:r>
        <w:rPr>
          <w:kern w:val="2"/>
        </w:rPr>
        <w:t> 25 cause your server to become part of large scale DNS amplification </w:t>
      </w:r>
    </w:p>
    <w:p>
      <w:pPr>
        <w:pStyle w:val="26"/>
        <w:rPr>
          <w:kern w:val="2"/>
        </w:rPr>
      </w:pPr>
      <w:r>
        <w:rPr>
          <w:kern w:val="2"/>
        </w:rPr>
        <w:t> 26 attacks. Implementing BCP38 within your network would greatly</w:t>
      </w:r>
    </w:p>
    <w:p>
      <w:pPr>
        <w:pStyle w:val="26"/>
        <w:rPr>
          <w:kern w:val="2"/>
        </w:rPr>
      </w:pPr>
      <w:r>
        <w:rPr>
          <w:kern w:val="2"/>
        </w:rPr>
        <w:t> 27 reduce such attack surface </w:t>
      </w:r>
    </w:p>
    <w:p>
      <w:pPr>
        <w:pStyle w:val="26"/>
        <w:rPr>
          <w:kern w:val="2"/>
        </w:rPr>
      </w:pPr>
      <w:r>
        <w:rPr>
          <w:kern w:val="2"/>
        </w:rPr>
        <w:t> 28 */</w:t>
      </w:r>
    </w:p>
    <w:p>
      <w:pPr>
        <w:pStyle w:val="26"/>
        <w:rPr>
          <w:kern w:val="2"/>
        </w:rPr>
      </w:pPr>
      <w:r>
        <w:rPr>
          <w:kern w:val="2"/>
        </w:rPr>
        <w:t> 29 recursion yes;</w:t>
      </w:r>
    </w:p>
    <w:p>
      <w:pPr>
        <w:pStyle w:val="26"/>
        <w:rPr>
          <w:kern w:val="2"/>
        </w:rPr>
      </w:pPr>
      <w:r>
        <w:rPr>
          <w:kern w:val="2"/>
        </w:rPr>
        <w:t> 30 </w:t>
      </w:r>
    </w:p>
    <w:p>
      <w:pPr>
        <w:pStyle w:val="26"/>
        <w:spacing w:line="228" w:lineRule="exact"/>
        <w:rPr>
          <w:kern w:val="2"/>
        </w:rPr>
      </w:pPr>
      <w:r>
        <w:rPr>
          <w:kern w:val="2"/>
        </w:rPr>
        <w:t> 31 dnssec-enable yes;</w:t>
      </w:r>
    </w:p>
    <w:p>
      <w:pPr>
        <w:pStyle w:val="26"/>
        <w:spacing w:line="228" w:lineRule="exact"/>
        <w:rPr>
          <w:kern w:val="2"/>
        </w:rPr>
      </w:pPr>
      <w:r>
        <w:rPr>
          <w:kern w:val="2"/>
        </w:rPr>
        <w:t> 32 dnssec-validation yes;</w:t>
      </w:r>
    </w:p>
    <w:p>
      <w:pPr>
        <w:pStyle w:val="26"/>
        <w:spacing w:line="228" w:lineRule="exact"/>
        <w:rPr>
          <w:kern w:val="2"/>
        </w:rPr>
      </w:pPr>
      <w:r>
        <w:rPr>
          <w:kern w:val="2"/>
        </w:rPr>
        <w:t> 33 dnssec-lookaside auto;</w:t>
      </w:r>
    </w:p>
    <w:p>
      <w:pPr>
        <w:pStyle w:val="26"/>
        <w:spacing w:line="228" w:lineRule="exact"/>
        <w:rPr>
          <w:kern w:val="2"/>
        </w:rPr>
      </w:pPr>
      <w:r>
        <w:rPr>
          <w:kern w:val="2"/>
        </w:rPr>
        <w:t> 34 </w:t>
      </w:r>
    </w:p>
    <w:p>
      <w:pPr>
        <w:pStyle w:val="26"/>
        <w:spacing w:line="228" w:lineRule="exact"/>
        <w:rPr>
          <w:kern w:val="2"/>
        </w:rPr>
      </w:pPr>
      <w:r>
        <w:rPr>
          <w:kern w:val="2"/>
        </w:rPr>
        <w:t> 35 /* Path to ISC DLV key */</w:t>
      </w:r>
    </w:p>
    <w:p>
      <w:pPr>
        <w:pStyle w:val="26"/>
        <w:spacing w:line="228" w:lineRule="exact"/>
        <w:rPr>
          <w:kern w:val="2"/>
        </w:rPr>
      </w:pPr>
      <w:r>
        <w:rPr>
          <w:kern w:val="2"/>
        </w:rPr>
        <w:t> 36 bindkeys-file "/etc/named.iscdlv.key";</w:t>
      </w:r>
    </w:p>
    <w:p>
      <w:pPr>
        <w:pStyle w:val="26"/>
        <w:spacing w:line="228" w:lineRule="exact"/>
        <w:rPr>
          <w:kern w:val="2"/>
        </w:rPr>
      </w:pPr>
      <w:r>
        <w:rPr>
          <w:kern w:val="2"/>
        </w:rPr>
        <w:t> 37 </w:t>
      </w:r>
    </w:p>
    <w:p>
      <w:pPr>
        <w:pStyle w:val="26"/>
        <w:spacing w:line="228" w:lineRule="exact"/>
        <w:rPr>
          <w:kern w:val="2"/>
        </w:rPr>
      </w:pPr>
      <w:r>
        <w:rPr>
          <w:kern w:val="2"/>
        </w:rPr>
        <w:t> 38 managed-keys-directory "/var/named/dynamic";</w:t>
      </w:r>
    </w:p>
    <w:p>
      <w:pPr>
        <w:pStyle w:val="26"/>
        <w:spacing w:line="228" w:lineRule="exact"/>
        <w:rPr>
          <w:kern w:val="2"/>
        </w:rPr>
      </w:pPr>
      <w:r>
        <w:rPr>
          <w:kern w:val="2"/>
        </w:rPr>
        <w:t> 39 </w:t>
      </w:r>
    </w:p>
    <w:p>
      <w:pPr>
        <w:pStyle w:val="26"/>
        <w:spacing w:line="228" w:lineRule="exact"/>
        <w:rPr>
          <w:kern w:val="2"/>
        </w:rPr>
      </w:pPr>
      <w:r>
        <w:rPr>
          <w:kern w:val="2"/>
        </w:rPr>
        <w:t> 40 pid-file "/run/named/named.pid";</w:t>
      </w:r>
    </w:p>
    <w:p>
      <w:pPr>
        <w:pStyle w:val="26"/>
        <w:spacing w:line="228" w:lineRule="exact"/>
        <w:rPr>
          <w:kern w:val="2"/>
        </w:rPr>
      </w:pPr>
      <w:r>
        <w:rPr>
          <w:kern w:val="2"/>
        </w:rPr>
        <w:t> 41 session-keyfile "/run/named/session.key";</w:t>
      </w:r>
    </w:p>
    <w:p>
      <w:pPr>
        <w:pStyle w:val="26"/>
        <w:spacing w:line="228" w:lineRule="exact"/>
        <w:rPr>
          <w:kern w:val="2"/>
        </w:rPr>
      </w:pPr>
      <w:r>
        <w:rPr>
          <w:kern w:val="2"/>
        </w:rPr>
        <w:t> 42 };</w:t>
      </w:r>
    </w:p>
    <w:p>
      <w:pPr>
        <w:pStyle w:val="26"/>
        <w:spacing w:line="228" w:lineRule="exact"/>
        <w:rPr>
          <w:kern w:val="2"/>
        </w:rPr>
      </w:pPr>
      <w:r>
        <w:rPr>
          <w:kern w:val="2"/>
        </w:rPr>
        <w:t> </w:t>
      </w:r>
      <w:r>
        <w:rPr>
          <w:b/>
          <w:bCs/>
          <w:kern w:val="2"/>
        </w:rPr>
        <w:t>43 server 192.168.10.10</w:t>
      </w:r>
    </w:p>
    <w:p>
      <w:pPr>
        <w:pStyle w:val="26"/>
        <w:spacing w:line="228" w:lineRule="exact"/>
        <w:rPr>
          <w:kern w:val="2"/>
        </w:rPr>
      </w:pPr>
      <w:r>
        <w:rPr>
          <w:b/>
          <w:bCs/>
          <w:kern w:val="2"/>
        </w:rPr>
        <w:t> 44 {</w:t>
      </w:r>
    </w:p>
    <w:p>
      <w:pPr>
        <w:pStyle w:val="26"/>
        <w:spacing w:line="228" w:lineRule="exact"/>
        <w:rPr>
          <w:kern w:val="2"/>
        </w:rPr>
      </w:pPr>
      <w:r>
        <w:rPr>
          <w:b/>
          <w:bCs/>
          <w:kern w:val="2"/>
        </w:rPr>
        <w:t> 45 keys { master-slave; };</w:t>
      </w:r>
    </w:p>
    <w:p>
      <w:pPr>
        <w:pStyle w:val="26"/>
        <w:spacing w:line="228" w:lineRule="exact"/>
        <w:rPr>
          <w:kern w:val="2"/>
        </w:rPr>
      </w:pPr>
      <w:r>
        <w:rPr>
          <w:b/>
          <w:bCs/>
          <w:kern w:val="2"/>
        </w:rPr>
        <w:t> </w:t>
      </w:r>
      <w:r>
        <w:rPr>
          <w:kern w:val="2"/>
        </w:rPr>
        <w:t>46</w:t>
      </w:r>
      <w:r>
        <w:rPr>
          <w:b/>
          <w:bCs/>
          <w:kern w:val="2"/>
        </w:rPr>
        <w:t> };</w:t>
      </w:r>
      <w:r>
        <w:rPr>
          <w:kern w:val="2"/>
        </w:rPr>
        <w:t> </w:t>
      </w:r>
    </w:p>
    <w:p>
      <w:pPr>
        <w:pStyle w:val="26"/>
        <w:spacing w:line="228" w:lineRule="exact"/>
        <w:rPr>
          <w:kern w:val="2"/>
        </w:rPr>
      </w:pPr>
      <w:r>
        <w:rPr>
          <w:kern w:val="2"/>
        </w:rPr>
        <w:t> 47 logging {</w:t>
      </w:r>
    </w:p>
    <w:p>
      <w:pPr>
        <w:pStyle w:val="26"/>
        <w:spacing w:line="228" w:lineRule="exact"/>
        <w:rPr>
          <w:kern w:val="2"/>
        </w:rPr>
      </w:pPr>
      <w:r>
        <w:rPr>
          <w:kern w:val="2"/>
        </w:rPr>
        <w:t> 48 channel default</w:t>
      </w:r>
      <w:r>
        <w:rPr>
          <w:rFonts w:ascii="宋体"/>
          <w:kern w:val="2"/>
        </w:rPr>
        <w:t>_</w:t>
      </w:r>
      <w:r>
        <w:rPr>
          <w:kern w:val="2"/>
        </w:rPr>
        <w:t>debug {</w:t>
      </w:r>
    </w:p>
    <w:p>
      <w:pPr>
        <w:pStyle w:val="26"/>
        <w:spacing w:line="228" w:lineRule="exact"/>
        <w:rPr>
          <w:kern w:val="2"/>
        </w:rPr>
      </w:pPr>
      <w:r>
        <w:rPr>
          <w:kern w:val="2"/>
        </w:rPr>
        <w:t> 49 file "data/named.run";</w:t>
      </w:r>
    </w:p>
    <w:p>
      <w:pPr>
        <w:pStyle w:val="26"/>
        <w:spacing w:line="228" w:lineRule="exact"/>
        <w:rPr>
          <w:kern w:val="2"/>
        </w:rPr>
      </w:pPr>
      <w:r>
        <w:rPr>
          <w:kern w:val="2"/>
        </w:rPr>
        <w:t> 50 severity dynamic;</w:t>
      </w:r>
    </w:p>
    <w:p>
      <w:pPr>
        <w:pStyle w:val="26"/>
        <w:spacing w:line="228" w:lineRule="exact"/>
        <w:rPr>
          <w:kern w:val="2"/>
        </w:rPr>
      </w:pPr>
      <w:r>
        <w:rPr>
          <w:kern w:val="2"/>
        </w:rPr>
        <w:t> 51 };</w:t>
      </w:r>
    </w:p>
    <w:p>
      <w:pPr>
        <w:pStyle w:val="26"/>
        <w:spacing w:line="228" w:lineRule="exact"/>
        <w:rPr>
          <w:kern w:val="2"/>
        </w:rPr>
      </w:pPr>
      <w:r>
        <w:rPr>
          <w:kern w:val="2"/>
        </w:rPr>
        <w:t> 52 };</w:t>
      </w:r>
    </w:p>
    <w:p>
      <w:pPr>
        <w:pStyle w:val="26"/>
        <w:spacing w:line="228" w:lineRule="exact"/>
        <w:rPr>
          <w:kern w:val="2"/>
        </w:rPr>
      </w:pPr>
      <w:r>
        <w:rPr>
          <w:kern w:val="2"/>
        </w:rPr>
        <w:t> 53 </w:t>
      </w:r>
    </w:p>
    <w:p>
      <w:pPr>
        <w:pStyle w:val="26"/>
        <w:spacing w:line="228" w:lineRule="exact"/>
        <w:rPr>
          <w:kern w:val="2"/>
        </w:rPr>
      </w:pPr>
      <w:r>
        <w:rPr>
          <w:kern w:val="2"/>
        </w:rPr>
        <w:t> 54 zone "." IN {</w:t>
      </w:r>
    </w:p>
    <w:p>
      <w:pPr>
        <w:pStyle w:val="26"/>
        <w:spacing w:line="228" w:lineRule="exact"/>
        <w:rPr>
          <w:kern w:val="2"/>
        </w:rPr>
      </w:pPr>
      <w:r>
        <w:rPr>
          <w:kern w:val="2"/>
        </w:rPr>
        <w:t> 55 type hint;</w:t>
      </w:r>
    </w:p>
    <w:p>
      <w:pPr>
        <w:pStyle w:val="26"/>
        <w:spacing w:line="228" w:lineRule="exact"/>
        <w:rPr>
          <w:kern w:val="2"/>
        </w:rPr>
      </w:pPr>
      <w:r>
        <w:rPr>
          <w:kern w:val="2"/>
        </w:rPr>
        <w:t> 56 file "named.ca";</w:t>
      </w:r>
    </w:p>
    <w:p>
      <w:pPr>
        <w:pStyle w:val="26"/>
        <w:spacing w:line="228" w:lineRule="exact"/>
        <w:rPr>
          <w:kern w:val="2"/>
        </w:rPr>
      </w:pPr>
      <w:r>
        <w:rPr>
          <w:kern w:val="2"/>
        </w:rPr>
        <w:t> 57 };</w:t>
      </w:r>
    </w:p>
    <w:p>
      <w:pPr>
        <w:pStyle w:val="26"/>
        <w:spacing w:line="228" w:lineRule="exact"/>
        <w:rPr>
          <w:kern w:val="2"/>
        </w:rPr>
      </w:pPr>
      <w:r>
        <w:rPr>
          <w:kern w:val="2"/>
        </w:rPr>
        <w:t> 58 </w:t>
      </w:r>
    </w:p>
    <w:p>
      <w:pPr>
        <w:pStyle w:val="26"/>
        <w:spacing w:line="228" w:lineRule="exact"/>
        <w:rPr>
          <w:kern w:val="2"/>
        </w:rPr>
      </w:pPr>
      <w:r>
        <w:rPr>
          <w:kern w:val="2"/>
        </w:rPr>
        <w:t> 59 include "/etc/named.rfc1912.zones";</w:t>
      </w:r>
    </w:p>
    <w:p>
      <w:pPr>
        <w:pStyle w:val="26"/>
        <w:spacing w:line="228" w:lineRule="exact"/>
        <w:rPr>
          <w:kern w:val="2"/>
        </w:rPr>
      </w:pPr>
      <w:r>
        <w:rPr>
          <w:kern w:val="2"/>
        </w:rPr>
        <w:t> 60 include "/etc/named.root.key";</w:t>
      </w:r>
    </w:p>
    <w:p>
      <w:pPr>
        <w:pStyle w:val="26"/>
        <w:spacing w:line="228" w:lineRule="exact"/>
        <w:rPr>
          <w:kern w:val="2"/>
        </w:rPr>
      </w:pPr>
      <w:r>
        <w:rPr>
          <w:kern w:val="2"/>
        </w:rPr>
        <w:t> 61</w:t>
      </w:r>
    </w:p>
    <w:p>
      <w:pPr>
        <w:pStyle w:val="59"/>
        <w:spacing w:after="90"/>
        <w:rPr>
          <w:kern w:val="2"/>
        </w:rPr>
      </w:pPr>
    </w:p>
    <w:p>
      <w:pPr>
        <w:rPr>
          <w:kern w:val="2"/>
        </w:rPr>
      </w:pPr>
      <w:r>
        <w:rPr>
          <w:rStyle w:val="18"/>
          <w:rFonts w:hint="eastAsia"/>
          <w:kern w:val="2"/>
        </w:rPr>
        <w:t>第</w:t>
      </w:r>
      <w:r>
        <w:rPr>
          <w:rStyle w:val="18"/>
          <w:kern w:val="2"/>
        </w:rPr>
        <w:t>6</w:t>
      </w:r>
      <w:r>
        <w:rPr>
          <w:rStyle w:val="18"/>
          <w:rFonts w:hint="eastAsia"/>
          <w:kern w:val="2"/>
        </w:rPr>
        <w:t>步</w:t>
      </w:r>
      <w:r>
        <w:rPr>
          <w:rFonts w:hint="eastAsia"/>
          <w:color w:val="000000"/>
          <w:kern w:val="2"/>
          <w:szCs w:val="21"/>
        </w:rPr>
        <w:t>：</w:t>
      </w:r>
      <w:r>
        <w:rPr>
          <w:color w:val="000000"/>
          <w:kern w:val="2"/>
          <w:szCs w:val="21"/>
        </w:rPr>
        <w:t>DNS</w:t>
      </w:r>
      <w:r>
        <w:rPr>
          <w:rFonts w:hint="eastAsia"/>
          <w:color w:val="000000"/>
          <w:kern w:val="2"/>
          <w:szCs w:val="21"/>
        </w:rPr>
        <w:t>从服务器同步域名区域数据。现在，两台服务器的</w:t>
      </w:r>
      <w:r>
        <w:rPr>
          <w:color w:val="000000"/>
          <w:kern w:val="2"/>
          <w:szCs w:val="21"/>
        </w:rPr>
        <w:t>bind</w:t>
      </w:r>
      <w:r>
        <w:rPr>
          <w:rFonts w:hint="eastAsia"/>
          <w:color w:val="000000"/>
          <w:kern w:val="2"/>
          <w:szCs w:val="21"/>
        </w:rPr>
        <w:t>服务程序都已经配置妥当，并匹配到了相同的密钥认证文件。接下来在从服务器上重启</w:t>
      </w:r>
      <w:r>
        <w:rPr>
          <w:color w:val="000000"/>
          <w:kern w:val="2"/>
          <w:szCs w:val="21"/>
        </w:rPr>
        <w:t>bind</w:t>
      </w:r>
      <w:r>
        <w:rPr>
          <w:rFonts w:hint="eastAsia"/>
          <w:color w:val="000000"/>
          <w:kern w:val="2"/>
          <w:szCs w:val="21"/>
        </w:rPr>
        <w:t>服务程序，可以发现又能顺利地同步到数据配置文件了。</w:t>
      </w:r>
    </w:p>
    <w:p>
      <w:pPr>
        <w:pStyle w:val="58"/>
        <w:rPr>
          <w:kern w:val="2"/>
        </w:rPr>
      </w:pPr>
    </w:p>
    <w:p>
      <w:pPr>
        <w:pStyle w:val="26"/>
        <w:rPr>
          <w:kern w:val="2"/>
        </w:rPr>
      </w:pPr>
      <w:r>
        <w:rPr>
          <w:kern w:val="2"/>
        </w:rPr>
        <w:t>[root@linuxprobe ~]# systemctl restart named</w:t>
      </w:r>
    </w:p>
    <w:p>
      <w:pPr>
        <w:pStyle w:val="26"/>
        <w:rPr>
          <w:kern w:val="2"/>
        </w:rPr>
      </w:pPr>
      <w:r>
        <w:rPr>
          <w:kern w:val="2"/>
        </w:rPr>
        <w:t>[root@linuxprobe ~]# ls /var/named/slaves/</w:t>
      </w:r>
    </w:p>
    <w:p>
      <w:pPr>
        <w:pStyle w:val="26"/>
        <w:rPr>
          <w:kern w:val="2"/>
        </w:rPr>
      </w:pPr>
      <w:r>
        <w:rPr>
          <w:kern w:val="2"/>
        </w:rPr>
        <w:t> 192.168.10.arpa  linuxprobe.com.zone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13.5</w:t>
            </w:r>
            <w:r>
              <w:rPr>
                <w:color w:val="000000"/>
                <w:kern w:val="2"/>
                <w:szCs w:val="21"/>
              </w:rPr>
              <w:t xml:space="preserve">  </w:t>
            </w:r>
            <w:r>
              <w:rPr>
                <w:rFonts w:hint="eastAsia"/>
                <w:color w:val="000000"/>
                <w:kern w:val="2"/>
              </w:rPr>
              <w:t>部署缓存服务器</w:t>
            </w:r>
          </w:p>
        </w:tc>
      </w:tr>
    </w:tbl>
    <w:p>
      <w:pPr>
        <w:pStyle w:val="56"/>
        <w:rPr>
          <w:kern w:val="2"/>
        </w:rPr>
      </w:pPr>
    </w:p>
    <w:p>
      <w:pPr>
        <w:rPr>
          <w:spacing w:val="-2"/>
          <w:kern w:val="2"/>
        </w:rPr>
      </w:pPr>
      <w:r>
        <w:rPr>
          <w:color w:val="000000"/>
          <w:spacing w:val="-2"/>
          <w:kern w:val="2"/>
          <w:szCs w:val="21"/>
        </w:rPr>
        <w:t>DNS</w:t>
      </w:r>
      <w:r>
        <w:rPr>
          <w:rFonts w:hint="eastAsia"/>
          <w:color w:val="000000"/>
          <w:spacing w:val="-2"/>
          <w:kern w:val="2"/>
          <w:szCs w:val="21"/>
        </w:rPr>
        <w:t>缓存服务器（</w:t>
      </w:r>
      <w:r>
        <w:rPr>
          <w:color w:val="000000"/>
          <w:spacing w:val="-2"/>
          <w:kern w:val="2"/>
          <w:szCs w:val="21"/>
        </w:rPr>
        <w:t>Caching DNS Server</w:t>
      </w:r>
      <w:r>
        <w:rPr>
          <w:rFonts w:hint="eastAsia"/>
          <w:color w:val="000000"/>
          <w:spacing w:val="-2"/>
          <w:kern w:val="2"/>
          <w:szCs w:val="21"/>
        </w:rPr>
        <w:t>）是一种不负责域名数据维护的</w:t>
      </w:r>
      <w:r>
        <w:rPr>
          <w:color w:val="000000"/>
          <w:spacing w:val="-2"/>
          <w:kern w:val="2"/>
          <w:szCs w:val="21"/>
        </w:rPr>
        <w:t>DNS</w:t>
      </w:r>
      <w:r>
        <w:rPr>
          <w:rFonts w:hint="eastAsia"/>
          <w:color w:val="000000"/>
          <w:spacing w:val="-2"/>
          <w:kern w:val="2"/>
          <w:szCs w:val="21"/>
        </w:rPr>
        <w:t>服务器。简单来说，缓存服务器就是把用户经常使用到的域名与</w:t>
      </w:r>
      <w:r>
        <w:rPr>
          <w:color w:val="000000"/>
          <w:spacing w:val="-2"/>
          <w:kern w:val="2"/>
          <w:szCs w:val="21"/>
        </w:rPr>
        <w:t>IP</w:t>
      </w:r>
      <w:r>
        <w:rPr>
          <w:rFonts w:hint="eastAsia"/>
          <w:color w:val="000000"/>
          <w:spacing w:val="-2"/>
          <w:kern w:val="2"/>
          <w:szCs w:val="21"/>
        </w:rPr>
        <w:t>地址的解析记录保存在主机本地，从而提升下次解析的效率。</w:t>
      </w:r>
      <w:r>
        <w:rPr>
          <w:color w:val="000000"/>
          <w:spacing w:val="-2"/>
          <w:kern w:val="2"/>
          <w:szCs w:val="21"/>
        </w:rPr>
        <w:t>DNS</w:t>
      </w:r>
      <w:r>
        <w:rPr>
          <w:rFonts w:hint="eastAsia"/>
          <w:color w:val="000000"/>
          <w:spacing w:val="-2"/>
          <w:kern w:val="2"/>
          <w:szCs w:val="21"/>
        </w:rPr>
        <w:t>缓存服务器一般用于经常访问某些固定站点而且对这些网站的访问速度有较高要求的企业内网中，但实际的应用并不广泛。而且，缓存服务器是否可以成功解析还与指定的上级</w:t>
      </w:r>
      <w:r>
        <w:rPr>
          <w:color w:val="000000"/>
          <w:spacing w:val="-2"/>
          <w:kern w:val="2"/>
          <w:szCs w:val="21"/>
        </w:rPr>
        <w:t>DNS</w:t>
      </w:r>
      <w:r>
        <w:rPr>
          <w:rFonts w:hint="eastAsia"/>
          <w:color w:val="000000"/>
          <w:spacing w:val="-2"/>
          <w:kern w:val="2"/>
          <w:szCs w:val="21"/>
        </w:rPr>
        <w:t>服务器的允许策略有关，因此当前仅需了解即可。</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：配置系统的双网卡参数。前面讲到，缓存服务器一般用于企业内网，旨在降低内网用户查询</w:t>
      </w:r>
      <w:r>
        <w:rPr>
          <w:kern w:val="2"/>
        </w:rPr>
        <w:t>DNS</w:t>
      </w:r>
      <w:r>
        <w:rPr>
          <w:rFonts w:hint="eastAsia"/>
          <w:kern w:val="2"/>
        </w:rPr>
        <w:t>的时间消耗。因此，为了更加贴近真实的网络环境，实现外网查询功能，我们需要在缓存服务器中再添加一块网卡，并按照表</w:t>
      </w:r>
      <w:r>
        <w:rPr>
          <w:kern w:val="2"/>
        </w:rPr>
        <w:t>13-</w:t>
      </w:r>
      <w:r>
        <w:rPr>
          <w:rFonts w:hint="eastAsia"/>
          <w:kern w:val="2"/>
        </w:rPr>
        <w:t>4所示的信息来配置出两台</w:t>
      </w:r>
      <w:r>
        <w:rPr>
          <w:kern w:val="2"/>
        </w:rPr>
        <w:t>Linux</w:t>
      </w:r>
      <w:r>
        <w:rPr>
          <w:rFonts w:hint="eastAsia"/>
          <w:kern w:val="2"/>
        </w:rPr>
        <w:t>虚拟机系统。而且，还需要在虚拟机软件中将新添加的网卡设置为“桥接模式”，然后设置成与物理设备相同的网络参数（此处需要大家按照物理设备真实的网络参数来配置，图</w:t>
      </w:r>
      <w:r>
        <w:rPr>
          <w:kern w:val="2"/>
        </w:rPr>
        <w:t>13-6</w:t>
      </w:r>
      <w:r>
        <w:rPr>
          <w:rFonts w:hint="eastAsia"/>
          <w:kern w:val="2"/>
        </w:rPr>
        <w:t>所示为以</w:t>
      </w:r>
      <w:r>
        <w:rPr>
          <w:kern w:val="2"/>
        </w:rPr>
        <w:t>DHCP</w:t>
      </w:r>
      <w:r>
        <w:rPr>
          <w:rFonts w:hint="eastAsia"/>
          <w:kern w:val="2"/>
        </w:rPr>
        <w:t>方式获取</w:t>
      </w:r>
      <w:r>
        <w:rPr>
          <w:kern w:val="2"/>
        </w:rPr>
        <w:t>IP</w:t>
      </w:r>
      <w:r>
        <w:rPr>
          <w:rFonts w:hint="eastAsia"/>
          <w:kern w:val="2"/>
        </w:rPr>
        <w:t>地址与网关等信息，重启网络服务后的效果如图</w:t>
      </w:r>
      <w:r>
        <w:rPr>
          <w:kern w:val="2"/>
        </w:rPr>
        <w:t>13-7</w:t>
      </w:r>
      <w:r>
        <w:rPr>
          <w:rFonts w:hint="eastAsia"/>
          <w:kern w:val="2"/>
        </w:rPr>
        <w:t>所示）。</w:t>
      </w:r>
    </w:p>
    <w:p>
      <w:pPr>
        <w:pStyle w:val="27"/>
        <w:rPr>
          <w:kern w:val="2"/>
        </w:rPr>
      </w:pPr>
      <w:r>
        <w:rPr>
          <w:rFonts w:hint="eastAsia"/>
          <w:kern w:val="2"/>
        </w:rPr>
        <w:t>表</w:t>
      </w:r>
      <w:r>
        <w:rPr>
          <w:kern w:val="2"/>
        </w:rPr>
        <w:t>13-</w:t>
      </w:r>
      <w:r>
        <w:rPr>
          <w:rFonts w:hint="eastAsia"/>
          <w:kern w:val="2"/>
        </w:rPr>
        <w:t>4</w:t>
      </w:r>
      <w:r>
        <w:rPr>
          <w:kern w:val="2"/>
        </w:rPr>
        <w:tab/>
      </w:r>
      <w:r>
        <w:rPr>
          <w:rFonts w:hint="eastAsia"/>
          <w:kern w:val="2"/>
        </w:rPr>
        <w:t>用于配置</w:t>
      </w:r>
      <w:r>
        <w:rPr>
          <w:kern w:val="2"/>
        </w:rPr>
        <w:t>Linux</w:t>
      </w:r>
      <w:r>
        <w:rPr>
          <w:rFonts w:hint="eastAsia"/>
          <w:kern w:val="2"/>
        </w:rPr>
        <w:t>虚拟机系统所需的参数信息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833"/>
        <w:gridCol w:w="1382"/>
        <w:gridCol w:w="484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3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138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4846"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833" w:type="dxa"/>
            <w:vMerge w:val="restart"/>
            <w:tcBorders>
              <w:top w:val="single" w:color="000000" w:sz="4" w:space="0"/>
            </w:tcBorders>
            <w:vAlign w:val="center"/>
          </w:tcPr>
          <w:p>
            <w:pPr>
              <w:pStyle w:val="28"/>
              <w:rPr>
                <w:kern w:val="2"/>
              </w:rPr>
            </w:pPr>
            <w:r>
              <w:rPr>
                <w:rFonts w:hint="eastAsia"/>
                <w:kern w:val="2"/>
              </w:rPr>
              <w:t>缓存服务器</w:t>
            </w:r>
          </w:p>
        </w:tc>
        <w:tc>
          <w:tcPr>
            <w:tcW w:w="1382" w:type="dxa"/>
            <w:vMerge w:val="restart"/>
            <w:tcBorders>
              <w:top w:val="single" w:color="000000" w:sz="4" w:space="0"/>
            </w:tcBorders>
            <w:vAlign w:val="center"/>
          </w:tcPr>
          <w:p>
            <w:pPr>
              <w:pStyle w:val="28"/>
              <w:rPr>
                <w:kern w:val="2"/>
              </w:rPr>
            </w:pPr>
            <w:r>
              <w:rPr>
                <w:kern w:val="2"/>
              </w:rPr>
              <w:t xml:space="preserve">RHEL 7 </w:t>
            </w:r>
          </w:p>
        </w:tc>
        <w:tc>
          <w:tcPr>
            <w:tcW w:w="4846" w:type="dxa"/>
            <w:tcBorders>
              <w:top w:val="single" w:color="000000" w:sz="4" w:space="0"/>
            </w:tcBorders>
            <w:vAlign w:val="center"/>
          </w:tcPr>
          <w:p>
            <w:pPr>
              <w:pStyle w:val="28"/>
              <w:rPr>
                <w:kern w:val="2"/>
              </w:rPr>
            </w:pPr>
            <w:r>
              <w:rPr>
                <w:rFonts w:hint="eastAsia"/>
                <w:kern w:val="2"/>
              </w:rPr>
              <w:t>网卡（外网）：根据物理设备的网络参数进行配置（通过</w:t>
            </w:r>
            <w:r>
              <w:rPr>
                <w:kern w:val="2"/>
              </w:rPr>
              <w:t>DHCP</w:t>
            </w:r>
            <w:r>
              <w:rPr>
                <w:rFonts w:hint="eastAsia"/>
                <w:kern w:val="2"/>
              </w:rPr>
              <w:t>或手动方式指定</w:t>
            </w:r>
            <w:r>
              <w:rPr>
                <w:kern w:val="2"/>
              </w:rPr>
              <w:t>IP</w:t>
            </w:r>
            <w:r>
              <w:rPr>
                <w:rFonts w:hint="eastAsia"/>
                <w:kern w:val="2"/>
              </w:rPr>
              <w:t>地址与网关等信息）</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833" w:type="dxa"/>
            <w:vMerge w:val="continue"/>
            <w:vAlign w:val="center"/>
          </w:tcPr>
          <w:p>
            <w:pPr>
              <w:pStyle w:val="28"/>
              <w:rPr>
                <w:kern w:val="2"/>
              </w:rPr>
            </w:pPr>
          </w:p>
        </w:tc>
        <w:tc>
          <w:tcPr>
            <w:tcW w:w="1382" w:type="dxa"/>
            <w:vMerge w:val="continue"/>
            <w:vAlign w:val="center"/>
          </w:tcPr>
          <w:p>
            <w:pPr>
              <w:pStyle w:val="28"/>
              <w:rPr>
                <w:kern w:val="2"/>
              </w:rPr>
            </w:pPr>
          </w:p>
        </w:tc>
        <w:tc>
          <w:tcPr>
            <w:tcW w:w="4846" w:type="dxa"/>
            <w:vAlign w:val="center"/>
          </w:tcPr>
          <w:p>
            <w:pPr>
              <w:pStyle w:val="28"/>
              <w:rPr>
                <w:kern w:val="2"/>
              </w:rPr>
            </w:pPr>
            <w:r>
              <w:rPr>
                <w:rFonts w:hint="eastAsia"/>
                <w:kern w:val="2"/>
              </w:rPr>
              <w:t>网卡（内网）：</w:t>
            </w: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833" w:type="dxa"/>
            <w:vAlign w:val="center"/>
          </w:tcPr>
          <w:p>
            <w:pPr>
              <w:pStyle w:val="28"/>
              <w:rPr>
                <w:kern w:val="2"/>
              </w:rPr>
            </w:pPr>
            <w:r>
              <w:rPr>
                <w:rFonts w:hint="eastAsia"/>
                <w:kern w:val="2"/>
              </w:rPr>
              <w:t>客户端</w:t>
            </w:r>
          </w:p>
        </w:tc>
        <w:tc>
          <w:tcPr>
            <w:tcW w:w="1382" w:type="dxa"/>
            <w:vAlign w:val="center"/>
          </w:tcPr>
          <w:p>
            <w:pPr>
              <w:pStyle w:val="28"/>
              <w:rPr>
                <w:kern w:val="2"/>
              </w:rPr>
            </w:pPr>
            <w:r>
              <w:rPr>
                <w:kern w:val="2"/>
              </w:rPr>
              <w:t xml:space="preserve">RHEL 7 </w:t>
            </w:r>
          </w:p>
        </w:tc>
        <w:tc>
          <w:tcPr>
            <w:tcW w:w="4846" w:type="dxa"/>
            <w:vAlign w:val="center"/>
          </w:tcPr>
          <w:p>
            <w:pPr>
              <w:pStyle w:val="28"/>
              <w:rPr>
                <w:kern w:val="2"/>
              </w:rPr>
            </w:pPr>
            <w:r>
              <w:rPr>
                <w:kern w:val="2"/>
              </w:rPr>
              <w:t>192.168.10.20</w:t>
            </w:r>
          </w:p>
        </w:tc>
      </w:tr>
    </w:tbl>
    <w:p>
      <w:pPr>
        <w:pStyle w:val="32"/>
        <w:rPr>
          <w:kern w:val="2"/>
        </w:rPr>
      </w:pPr>
      <w:r>
        <w:rPr>
          <w:color w:val="000000"/>
          <w:kern w:val="2"/>
          <w:szCs w:val="21"/>
        </w:rPr>
        <w:drawing>
          <wp:inline distT="0" distB="0" distL="0" distR="0">
            <wp:extent cx="3573780" cy="2407920"/>
            <wp:effectExtent l="19050" t="19050" r="7620" b="0"/>
            <wp:docPr id="168" name="图片 168" descr="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30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573780" cy="24079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13-6  </w:t>
      </w:r>
      <w:r>
        <w:rPr>
          <w:rFonts w:hint="eastAsia"/>
          <w:color w:val="000000"/>
          <w:kern w:val="2"/>
          <w:szCs w:val="21"/>
        </w:rPr>
        <w:t>以</w:t>
      </w:r>
      <w:r>
        <w:rPr>
          <w:color w:val="000000"/>
          <w:kern w:val="2"/>
          <w:szCs w:val="21"/>
        </w:rPr>
        <w:t>DHCP</w:t>
      </w:r>
      <w:r>
        <w:rPr>
          <w:rFonts w:hint="eastAsia"/>
          <w:color w:val="000000"/>
          <w:kern w:val="2"/>
          <w:szCs w:val="21"/>
        </w:rPr>
        <w:t>方式获取网络参数</w:t>
      </w:r>
    </w:p>
    <w:p>
      <w:pPr>
        <w:pStyle w:val="32"/>
        <w:rPr>
          <w:kern w:val="2"/>
        </w:rPr>
      </w:pPr>
      <w:r>
        <w:rPr>
          <w:color w:val="000000"/>
          <w:kern w:val="2"/>
          <w:szCs w:val="21"/>
        </w:rPr>
        <w:drawing>
          <wp:inline distT="0" distB="0" distL="0" distR="0">
            <wp:extent cx="3619500" cy="2735580"/>
            <wp:effectExtent l="19050" t="19050" r="0" b="7620"/>
            <wp:docPr id="169" name="图片 169" descr="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3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619500" cy="273558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13-7  </w:t>
      </w:r>
      <w:r>
        <w:rPr>
          <w:rFonts w:hint="eastAsia"/>
          <w:color w:val="000000"/>
          <w:kern w:val="2"/>
          <w:szCs w:val="21"/>
        </w:rPr>
        <w:t>查看网卡的工作状态</w:t>
      </w: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：在</w:t>
      </w:r>
      <w:r>
        <w:rPr>
          <w:color w:val="000000"/>
          <w:kern w:val="2"/>
          <w:szCs w:val="21"/>
        </w:rPr>
        <w:t>bind</w:t>
      </w:r>
      <w:r>
        <w:rPr>
          <w:rFonts w:hint="eastAsia"/>
          <w:color w:val="000000"/>
          <w:kern w:val="2"/>
          <w:szCs w:val="21"/>
        </w:rPr>
        <w:t>服务程序的主配置文件中添加缓存转发参数。在大约第</w:t>
      </w:r>
      <w:r>
        <w:rPr>
          <w:color w:val="000000"/>
          <w:kern w:val="2"/>
          <w:szCs w:val="21"/>
        </w:rPr>
        <w:t>17</w:t>
      </w:r>
      <w:r>
        <w:rPr>
          <w:rFonts w:hint="eastAsia"/>
          <w:color w:val="000000"/>
          <w:kern w:val="2"/>
          <w:szCs w:val="21"/>
        </w:rPr>
        <w:t>行处添加一行参数“</w:t>
      </w:r>
      <w:r>
        <w:rPr>
          <w:color w:val="000000"/>
          <w:kern w:val="2"/>
          <w:szCs w:val="21"/>
        </w:rPr>
        <w:t>forwarders { </w:t>
      </w:r>
      <w:r>
        <w:rPr>
          <w:rFonts w:hint="eastAsia"/>
          <w:color w:val="000000"/>
          <w:kern w:val="2"/>
          <w:szCs w:val="21"/>
        </w:rPr>
        <w:t>上级</w:t>
      </w:r>
      <w:r>
        <w:rPr>
          <w:color w:val="000000"/>
          <w:kern w:val="2"/>
          <w:szCs w:val="21"/>
        </w:rPr>
        <w:t>DNS</w:t>
      </w:r>
      <w:r>
        <w:rPr>
          <w:rFonts w:hint="eastAsia"/>
          <w:color w:val="000000"/>
          <w:kern w:val="2"/>
          <w:szCs w:val="21"/>
        </w:rPr>
        <w:t>服务器地址</w:t>
      </w:r>
      <w:r>
        <w:rPr>
          <w:color w:val="000000"/>
          <w:kern w:val="2"/>
          <w:szCs w:val="21"/>
        </w:rPr>
        <w:t>; };</w:t>
      </w:r>
      <w:r>
        <w:rPr>
          <w:rFonts w:hint="eastAsia"/>
          <w:color w:val="000000"/>
          <w:kern w:val="2"/>
          <w:szCs w:val="21"/>
        </w:rPr>
        <w:t>”，上级</w:t>
      </w:r>
      <w:r>
        <w:rPr>
          <w:color w:val="000000"/>
          <w:kern w:val="2"/>
          <w:szCs w:val="21"/>
        </w:rPr>
        <w:t>DNS</w:t>
      </w:r>
      <w:r>
        <w:rPr>
          <w:rFonts w:hint="eastAsia"/>
          <w:color w:val="000000"/>
          <w:kern w:val="2"/>
          <w:szCs w:val="21"/>
        </w:rPr>
        <w:t>服务器地址指的是获取数据配置文件的服务器。考虑到查询速度、稳定性、安全性等因素，刘遄老师在这里使用的是北京市公共</w:t>
      </w:r>
      <w:r>
        <w:rPr>
          <w:color w:val="000000"/>
          <w:kern w:val="2"/>
          <w:szCs w:val="21"/>
        </w:rPr>
        <w:t>DNS</w:t>
      </w:r>
      <w:r>
        <w:rPr>
          <w:rFonts w:hint="eastAsia"/>
          <w:color w:val="000000"/>
          <w:kern w:val="2"/>
          <w:szCs w:val="21"/>
        </w:rPr>
        <w:t>服务器的地址</w:t>
      </w:r>
      <w:r>
        <w:rPr>
          <w:color w:val="000000"/>
          <w:kern w:val="2"/>
          <w:szCs w:val="21"/>
        </w:rPr>
        <w:t>210.73.64.1</w:t>
      </w:r>
      <w:r>
        <w:rPr>
          <w:rFonts w:hint="eastAsia"/>
          <w:color w:val="000000"/>
          <w:kern w:val="2"/>
          <w:szCs w:val="21"/>
        </w:rPr>
        <w:t>。如果大家也使用该地址，请先测试是否可以</w:t>
      </w:r>
      <w:r>
        <w:rPr>
          <w:color w:val="000000"/>
          <w:kern w:val="2"/>
          <w:szCs w:val="21"/>
        </w:rPr>
        <w:t>ping</w:t>
      </w:r>
      <w:r>
        <w:rPr>
          <w:rFonts w:hint="eastAsia"/>
          <w:color w:val="000000"/>
          <w:kern w:val="2"/>
          <w:szCs w:val="21"/>
        </w:rPr>
        <w:t>通，以免导致</w:t>
      </w:r>
      <w:r>
        <w:rPr>
          <w:color w:val="000000"/>
          <w:kern w:val="2"/>
          <w:szCs w:val="21"/>
        </w:rPr>
        <w:t>DNS</w:t>
      </w:r>
      <w:r>
        <w:rPr>
          <w:rFonts w:hint="eastAsia"/>
          <w:color w:val="000000"/>
          <w:kern w:val="2"/>
          <w:szCs w:val="21"/>
        </w:rPr>
        <w:t>域名解析失败。</w:t>
      </w:r>
    </w:p>
    <w:p>
      <w:pPr>
        <w:pStyle w:val="58"/>
        <w:rPr>
          <w:kern w:val="2"/>
        </w:rPr>
      </w:pPr>
    </w:p>
    <w:p>
      <w:pPr>
        <w:pStyle w:val="26"/>
        <w:rPr>
          <w:kern w:val="2"/>
        </w:rPr>
      </w:pPr>
      <w:r>
        <w:rPr>
          <w:kern w:val="2"/>
        </w:rPr>
        <w:t>[root@linuxprobe ~]# vim /etc/named.conf</w:t>
      </w:r>
    </w:p>
    <w:p>
      <w:pPr>
        <w:pStyle w:val="26"/>
        <w:rPr>
          <w:kern w:val="2"/>
        </w:rPr>
      </w:pPr>
      <w:r>
        <w:rPr>
          <w:kern w:val="2"/>
        </w:rPr>
        <w:t>1 //</w:t>
      </w:r>
    </w:p>
    <w:p>
      <w:pPr>
        <w:pStyle w:val="26"/>
        <w:rPr>
          <w:kern w:val="2"/>
        </w:rPr>
      </w:pPr>
      <w:r>
        <w:rPr>
          <w:kern w:val="2"/>
        </w:rPr>
        <w:t>2 // named.conf</w:t>
      </w:r>
    </w:p>
    <w:p>
      <w:pPr>
        <w:pStyle w:val="26"/>
        <w:rPr>
          <w:kern w:val="2"/>
        </w:rPr>
      </w:pPr>
      <w:r>
        <w:rPr>
          <w:kern w:val="2"/>
        </w:rPr>
        <w:t>3 //</w:t>
      </w:r>
    </w:p>
    <w:p>
      <w:pPr>
        <w:pStyle w:val="26"/>
        <w:rPr>
          <w:kern w:val="2"/>
        </w:rPr>
      </w:pPr>
      <w:r>
        <w:rPr>
          <w:kern w:val="2"/>
        </w:rPr>
        <w:t>4 // Provided by Red Hat bind package to configure the ISC BIND named(8) DNS</w:t>
      </w:r>
    </w:p>
    <w:p>
      <w:pPr>
        <w:pStyle w:val="26"/>
        <w:rPr>
          <w:kern w:val="2"/>
        </w:rPr>
      </w:pPr>
      <w:r>
        <w:rPr>
          <w:kern w:val="2"/>
        </w:rPr>
        <w:t>5 // server as a caching only nameserver (as a localhost DNS resolver only).</w:t>
      </w:r>
    </w:p>
    <w:p>
      <w:pPr>
        <w:pStyle w:val="26"/>
        <w:rPr>
          <w:kern w:val="2"/>
        </w:rPr>
      </w:pPr>
      <w:r>
        <w:rPr>
          <w:kern w:val="2"/>
        </w:rPr>
        <w:t>6 //</w:t>
      </w:r>
    </w:p>
    <w:p>
      <w:pPr>
        <w:pStyle w:val="26"/>
        <w:rPr>
          <w:kern w:val="2"/>
        </w:rPr>
      </w:pPr>
      <w:r>
        <w:rPr>
          <w:kern w:val="2"/>
        </w:rPr>
        <w:t>7 // See /usr/share/doc/bind*/sample/ for example named configuration files.</w:t>
      </w:r>
    </w:p>
    <w:p>
      <w:pPr>
        <w:pStyle w:val="26"/>
        <w:rPr>
          <w:kern w:val="2"/>
        </w:rPr>
      </w:pPr>
      <w:r>
        <w:rPr>
          <w:kern w:val="2"/>
        </w:rPr>
        <w:t>8 //</w:t>
      </w:r>
    </w:p>
    <w:p>
      <w:pPr>
        <w:pStyle w:val="26"/>
        <w:rPr>
          <w:kern w:val="2"/>
        </w:rPr>
      </w:pPr>
      <w:r>
        <w:rPr>
          <w:kern w:val="2"/>
        </w:rPr>
        <w:t>9 options {</w:t>
      </w:r>
    </w:p>
    <w:p>
      <w:pPr>
        <w:pStyle w:val="26"/>
        <w:rPr>
          <w:kern w:val="2"/>
        </w:rPr>
      </w:pPr>
      <w:r>
        <w:rPr>
          <w:kern w:val="2"/>
        </w:rPr>
        <w:t>10 listen-on port 53 { any; };</w:t>
      </w:r>
    </w:p>
    <w:p>
      <w:pPr>
        <w:pStyle w:val="26"/>
        <w:rPr>
          <w:kern w:val="2"/>
        </w:rPr>
      </w:pPr>
      <w:r>
        <w:rPr>
          <w:kern w:val="2"/>
        </w:rPr>
        <w:t>11 listen-on-v6 port 53 { ::1; };</w:t>
      </w:r>
    </w:p>
    <w:p>
      <w:pPr>
        <w:pStyle w:val="26"/>
        <w:rPr>
          <w:kern w:val="2"/>
        </w:rPr>
      </w:pPr>
      <w:r>
        <w:rPr>
          <w:kern w:val="2"/>
        </w:rPr>
        <w:t>12 directory "/var/named";</w:t>
      </w:r>
    </w:p>
    <w:p>
      <w:pPr>
        <w:pStyle w:val="26"/>
        <w:rPr>
          <w:kern w:val="2"/>
        </w:rPr>
      </w:pPr>
      <w:r>
        <w:rPr>
          <w:kern w:val="2"/>
        </w:rPr>
        <w:t>13 dump-file "/var/named/data/cache</w:t>
      </w:r>
      <w:r>
        <w:rPr>
          <w:rFonts w:ascii="宋体"/>
          <w:kern w:val="2"/>
        </w:rPr>
        <w:t>_</w:t>
      </w:r>
      <w:r>
        <w:rPr>
          <w:kern w:val="2"/>
        </w:rPr>
        <w:t>dump.db";</w:t>
      </w:r>
    </w:p>
    <w:p>
      <w:pPr>
        <w:pStyle w:val="26"/>
        <w:rPr>
          <w:kern w:val="2"/>
        </w:rPr>
      </w:pPr>
      <w:r>
        <w:rPr>
          <w:kern w:val="2"/>
        </w:rPr>
        <w:t>14 statistics-file "/var/named/data/named</w:t>
      </w:r>
      <w:r>
        <w:rPr>
          <w:rFonts w:ascii="宋体"/>
          <w:kern w:val="2"/>
        </w:rPr>
        <w:t>_</w:t>
      </w:r>
      <w:r>
        <w:rPr>
          <w:kern w:val="2"/>
        </w:rPr>
        <w:t>stats.txt";</w:t>
      </w:r>
    </w:p>
    <w:p>
      <w:pPr>
        <w:pStyle w:val="26"/>
        <w:rPr>
          <w:kern w:val="2"/>
        </w:rPr>
      </w:pPr>
      <w:r>
        <w:rPr>
          <w:kern w:val="2"/>
        </w:rPr>
        <w:t>15 memstatistics-file "/var/named/data/named</w:t>
      </w:r>
      <w:r>
        <w:rPr>
          <w:rFonts w:ascii="宋体"/>
          <w:kern w:val="2"/>
        </w:rPr>
        <w:t>_</w:t>
      </w:r>
      <w:r>
        <w:rPr>
          <w:kern w:val="2"/>
        </w:rPr>
        <w:t>mem</w:t>
      </w:r>
      <w:r>
        <w:rPr>
          <w:rFonts w:ascii="宋体"/>
          <w:kern w:val="2"/>
        </w:rPr>
        <w:t>_</w:t>
      </w:r>
      <w:r>
        <w:rPr>
          <w:kern w:val="2"/>
        </w:rPr>
        <w:t>stats.txt";</w:t>
      </w:r>
    </w:p>
    <w:p>
      <w:pPr>
        <w:pStyle w:val="26"/>
        <w:rPr>
          <w:kern w:val="2"/>
        </w:rPr>
      </w:pPr>
      <w:r>
        <w:rPr>
          <w:kern w:val="2"/>
        </w:rPr>
        <w:t>16 allow-query { any; };</w:t>
      </w:r>
    </w:p>
    <w:p>
      <w:pPr>
        <w:pStyle w:val="26"/>
        <w:rPr>
          <w:kern w:val="2"/>
        </w:rPr>
      </w:pPr>
      <w:r>
        <w:rPr>
          <w:b/>
          <w:bCs/>
          <w:kern w:val="2"/>
        </w:rPr>
        <w:t>17 forwarders { 210.73.64.1; };</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[root@linuxprobe ~]# systemctl restart named</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：重启</w:t>
      </w:r>
      <w:r>
        <w:rPr>
          <w:color w:val="000000"/>
          <w:kern w:val="2"/>
          <w:szCs w:val="21"/>
        </w:rPr>
        <w:t>DNS</w:t>
      </w:r>
      <w:r>
        <w:rPr>
          <w:rFonts w:hint="eastAsia"/>
          <w:color w:val="000000"/>
          <w:kern w:val="2"/>
          <w:szCs w:val="21"/>
        </w:rPr>
        <w:t>服务，验证成果。把客户端主机的</w:t>
      </w:r>
      <w:r>
        <w:rPr>
          <w:color w:val="000000"/>
          <w:kern w:val="2"/>
          <w:szCs w:val="21"/>
        </w:rPr>
        <w:t>DNS</w:t>
      </w:r>
      <w:r>
        <w:rPr>
          <w:rFonts w:hint="eastAsia"/>
          <w:color w:val="000000"/>
          <w:kern w:val="2"/>
          <w:szCs w:val="21"/>
        </w:rPr>
        <w:t>服务器地址参数修改为</w:t>
      </w:r>
      <w:r>
        <w:rPr>
          <w:color w:val="000000"/>
          <w:kern w:val="2"/>
          <w:szCs w:val="21"/>
        </w:rPr>
        <w:t>DNS</w:t>
      </w:r>
      <w:r>
        <w:rPr>
          <w:rFonts w:hint="eastAsia"/>
          <w:color w:val="000000"/>
          <w:kern w:val="2"/>
          <w:szCs w:val="21"/>
        </w:rPr>
        <w:t>缓存服务器的</w:t>
      </w:r>
      <w:r>
        <w:rPr>
          <w:color w:val="000000"/>
          <w:kern w:val="2"/>
          <w:szCs w:val="21"/>
        </w:rPr>
        <w:t>IP</w:t>
      </w:r>
      <w:r>
        <w:rPr>
          <w:rFonts w:hint="eastAsia"/>
          <w:color w:val="000000"/>
          <w:kern w:val="2"/>
          <w:szCs w:val="21"/>
        </w:rPr>
        <w:t>地址</w:t>
      </w:r>
      <w:r>
        <w:rPr>
          <w:color w:val="000000"/>
          <w:kern w:val="2"/>
          <w:szCs w:val="21"/>
        </w:rPr>
        <w:t>192.168.10.10</w:t>
      </w:r>
      <w:r>
        <w:rPr>
          <w:rFonts w:hint="eastAsia"/>
          <w:color w:val="000000"/>
          <w:kern w:val="2"/>
          <w:szCs w:val="21"/>
        </w:rPr>
        <w:t>，如图</w:t>
      </w:r>
      <w:r>
        <w:rPr>
          <w:color w:val="000000"/>
          <w:kern w:val="2"/>
          <w:szCs w:val="21"/>
        </w:rPr>
        <w:t>13-8</w:t>
      </w:r>
      <w:r>
        <w:rPr>
          <w:rFonts w:hint="eastAsia"/>
          <w:color w:val="000000"/>
          <w:kern w:val="2"/>
          <w:szCs w:val="21"/>
        </w:rPr>
        <w:t>所示。这样即可让客户端使用本地</w:t>
      </w:r>
      <w:r>
        <w:rPr>
          <w:color w:val="000000"/>
          <w:kern w:val="2"/>
          <w:szCs w:val="21"/>
        </w:rPr>
        <w:t>DNS</w:t>
      </w:r>
      <w:r>
        <w:rPr>
          <w:rFonts w:hint="eastAsia"/>
          <w:color w:val="000000"/>
          <w:kern w:val="2"/>
          <w:szCs w:val="21"/>
        </w:rPr>
        <w:t>缓存服务器提供的域名查询解析服务。</w:t>
      </w:r>
    </w:p>
    <w:p>
      <w:pPr>
        <w:pStyle w:val="32"/>
        <w:rPr>
          <w:kern w:val="2"/>
        </w:rPr>
      </w:pPr>
      <w:r>
        <w:rPr>
          <w:color w:val="000000"/>
          <w:kern w:val="2"/>
          <w:szCs w:val="21"/>
        </w:rPr>
        <w:drawing>
          <wp:inline distT="0" distB="0" distL="0" distR="0">
            <wp:extent cx="4236720" cy="2842260"/>
            <wp:effectExtent l="19050" t="19050" r="0" b="0"/>
            <wp:docPr id="170" name="图片 170" descr="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30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4236720" cy="28422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13-8  </w:t>
      </w:r>
      <w:r>
        <w:rPr>
          <w:rFonts w:hint="eastAsia"/>
          <w:color w:val="000000"/>
          <w:kern w:val="2"/>
          <w:szCs w:val="21"/>
        </w:rPr>
        <w:t>设置客户端主机的</w:t>
      </w:r>
      <w:r>
        <w:rPr>
          <w:color w:val="000000"/>
          <w:kern w:val="2"/>
          <w:szCs w:val="21"/>
        </w:rPr>
        <w:t>DNS</w:t>
      </w:r>
      <w:r>
        <w:rPr>
          <w:rFonts w:hint="eastAsia"/>
          <w:color w:val="000000"/>
          <w:kern w:val="2"/>
          <w:szCs w:val="21"/>
        </w:rPr>
        <w:t>服务器地址参数</w:t>
      </w:r>
    </w:p>
    <w:p>
      <w:pPr>
        <w:rPr>
          <w:spacing w:val="4"/>
          <w:kern w:val="2"/>
        </w:rPr>
      </w:pPr>
      <w:r>
        <w:rPr>
          <w:rFonts w:hint="eastAsia"/>
          <w:color w:val="000000"/>
          <w:spacing w:val="4"/>
          <w:kern w:val="2"/>
          <w:szCs w:val="21"/>
        </w:rPr>
        <w:t>在将客户端主机的网络参数设置妥当后重启网络服务，即可使用</w:t>
      </w:r>
      <w:r>
        <w:rPr>
          <w:color w:val="000000"/>
          <w:spacing w:val="4"/>
          <w:kern w:val="2"/>
          <w:szCs w:val="21"/>
        </w:rPr>
        <w:t>nslookup</w:t>
      </w:r>
      <w:r>
        <w:rPr>
          <w:rFonts w:hint="eastAsia"/>
          <w:color w:val="000000"/>
          <w:spacing w:val="4"/>
          <w:kern w:val="2"/>
          <w:szCs w:val="21"/>
        </w:rPr>
        <w:t>命令来验证实验结果（如果解析失败，请读者留意是否是上</w:t>
      </w:r>
      <w:r>
        <w:rPr>
          <w:rFonts w:hint="eastAsia"/>
          <w:color w:val="000000"/>
          <w:kern w:val="2"/>
          <w:szCs w:val="21"/>
        </w:rPr>
        <w:t>级</w:t>
      </w:r>
      <w:r>
        <w:rPr>
          <w:color w:val="000000"/>
          <w:spacing w:val="4"/>
          <w:kern w:val="2"/>
          <w:szCs w:val="21"/>
        </w:rPr>
        <w:t>DNS</w:t>
      </w:r>
      <w:r>
        <w:rPr>
          <w:rFonts w:hint="eastAsia"/>
          <w:color w:val="000000"/>
          <w:spacing w:val="4"/>
          <w:kern w:val="2"/>
          <w:szCs w:val="21"/>
        </w:rPr>
        <w:t>服务器选择的问题）。其中，</w:t>
      </w:r>
      <w:r>
        <w:rPr>
          <w:color w:val="000000"/>
          <w:spacing w:val="4"/>
          <w:kern w:val="2"/>
          <w:szCs w:val="21"/>
        </w:rPr>
        <w:t>Server</w:t>
      </w:r>
      <w:r>
        <w:rPr>
          <w:rFonts w:hint="eastAsia"/>
          <w:color w:val="000000"/>
          <w:spacing w:val="4"/>
          <w:kern w:val="2"/>
          <w:szCs w:val="21"/>
        </w:rPr>
        <w:t>参数为域名解析记录提供的服务器地址，因此可见是由本地</w:t>
      </w:r>
      <w:r>
        <w:rPr>
          <w:color w:val="000000"/>
          <w:spacing w:val="4"/>
          <w:kern w:val="2"/>
          <w:szCs w:val="21"/>
        </w:rPr>
        <w:t>DNS</w:t>
      </w:r>
      <w:r>
        <w:rPr>
          <w:rFonts w:hint="eastAsia"/>
          <w:color w:val="000000"/>
          <w:spacing w:val="4"/>
          <w:kern w:val="2"/>
          <w:szCs w:val="21"/>
        </w:rPr>
        <w:t>缓存服务器提供的解析内容。</w:t>
      </w:r>
    </w:p>
    <w:p>
      <w:pPr>
        <w:pStyle w:val="58"/>
        <w:spacing w:line="60" w:lineRule="exact"/>
        <w:rPr>
          <w:kern w:val="2"/>
        </w:rPr>
      </w:pPr>
    </w:p>
    <w:p>
      <w:pPr>
        <w:pStyle w:val="26"/>
        <w:spacing w:line="230" w:lineRule="exact"/>
        <w:rPr>
          <w:kern w:val="2"/>
        </w:rPr>
      </w:pPr>
      <w:r>
        <w:rPr>
          <w:kern w:val="2"/>
        </w:rPr>
        <w:t>[root@linuxprobe ~]# nslookup</w:t>
      </w:r>
    </w:p>
    <w:p>
      <w:pPr>
        <w:pStyle w:val="26"/>
        <w:spacing w:line="230" w:lineRule="exact"/>
        <w:rPr>
          <w:kern w:val="2"/>
        </w:rPr>
      </w:pPr>
      <w:r>
        <w:rPr>
          <w:kern w:val="2"/>
        </w:rPr>
        <w:t>&gt; </w:t>
      </w:r>
      <w:r>
        <w:rPr>
          <w:b/>
          <w:bCs/>
          <w:kern w:val="2"/>
        </w:rPr>
        <w:t>www.linuxprobe.com</w:t>
      </w:r>
    </w:p>
    <w:p>
      <w:pPr>
        <w:pStyle w:val="26"/>
        <w:spacing w:line="230" w:lineRule="exact"/>
        <w:rPr>
          <w:kern w:val="2"/>
        </w:rPr>
      </w:pPr>
      <w:r>
        <w:rPr>
          <w:kern w:val="2"/>
        </w:rPr>
        <w:t>Server: 192.168.10.10</w:t>
      </w:r>
    </w:p>
    <w:p>
      <w:pPr>
        <w:pStyle w:val="26"/>
        <w:spacing w:line="230" w:lineRule="exact"/>
        <w:rPr>
          <w:kern w:val="2"/>
        </w:rPr>
      </w:pPr>
      <w:r>
        <w:rPr>
          <w:kern w:val="2"/>
        </w:rPr>
        <w:t>Address: 192.168.10.10#53</w:t>
      </w:r>
    </w:p>
    <w:p>
      <w:pPr>
        <w:pStyle w:val="26"/>
        <w:spacing w:line="230" w:lineRule="exact"/>
        <w:rPr>
          <w:kern w:val="2"/>
        </w:rPr>
      </w:pPr>
    </w:p>
    <w:p>
      <w:pPr>
        <w:pStyle w:val="26"/>
        <w:spacing w:line="230" w:lineRule="exact"/>
        <w:rPr>
          <w:kern w:val="2"/>
        </w:rPr>
      </w:pPr>
      <w:r>
        <w:rPr>
          <w:kern w:val="2"/>
        </w:rPr>
        <w:t>Non-authoritative answer:</w:t>
      </w:r>
    </w:p>
    <w:p>
      <w:pPr>
        <w:pStyle w:val="26"/>
        <w:spacing w:line="230" w:lineRule="exact"/>
        <w:rPr>
          <w:kern w:val="2"/>
        </w:rPr>
      </w:pPr>
      <w:r>
        <w:rPr>
          <w:kern w:val="2"/>
        </w:rPr>
        <w:t>Name: www.linuxprobe.com</w:t>
      </w:r>
    </w:p>
    <w:p>
      <w:pPr>
        <w:pStyle w:val="26"/>
        <w:spacing w:line="230" w:lineRule="exact"/>
        <w:rPr>
          <w:kern w:val="2"/>
        </w:rPr>
      </w:pPr>
      <w:r>
        <w:rPr>
          <w:kern w:val="2"/>
        </w:rPr>
        <w:t>Address: 113.207.76.73</w:t>
      </w:r>
    </w:p>
    <w:p>
      <w:pPr>
        <w:pStyle w:val="26"/>
        <w:spacing w:line="230" w:lineRule="exact"/>
        <w:rPr>
          <w:kern w:val="2"/>
        </w:rPr>
      </w:pPr>
      <w:r>
        <w:rPr>
          <w:kern w:val="2"/>
        </w:rPr>
        <w:t>Name: www.linuxprobe.com</w:t>
      </w:r>
    </w:p>
    <w:p>
      <w:pPr>
        <w:pStyle w:val="26"/>
        <w:spacing w:line="230" w:lineRule="exact"/>
        <w:rPr>
          <w:kern w:val="2"/>
        </w:rPr>
      </w:pPr>
      <w:r>
        <w:rPr>
          <w:kern w:val="2"/>
        </w:rPr>
        <w:t>Address: 116.211.121.154</w:t>
      </w:r>
    </w:p>
    <w:p>
      <w:pPr>
        <w:pStyle w:val="26"/>
        <w:spacing w:line="230" w:lineRule="exact"/>
        <w:rPr>
          <w:kern w:val="2"/>
        </w:rPr>
      </w:pPr>
      <w:r>
        <w:rPr>
          <w:kern w:val="2"/>
        </w:rPr>
        <w:t>&gt; </w:t>
      </w:r>
      <w:r>
        <w:rPr>
          <w:b/>
          <w:bCs/>
          <w:kern w:val="2"/>
        </w:rPr>
        <w:t>8.8.8.8</w:t>
      </w:r>
    </w:p>
    <w:p>
      <w:pPr>
        <w:pStyle w:val="26"/>
        <w:spacing w:line="230" w:lineRule="exact"/>
        <w:rPr>
          <w:kern w:val="2"/>
        </w:rPr>
      </w:pPr>
      <w:r>
        <w:rPr>
          <w:kern w:val="2"/>
        </w:rPr>
        <w:t>Server: 192.168.10.10</w:t>
      </w:r>
    </w:p>
    <w:p>
      <w:pPr>
        <w:pStyle w:val="26"/>
        <w:spacing w:line="230" w:lineRule="exact"/>
        <w:rPr>
          <w:kern w:val="2"/>
        </w:rPr>
      </w:pPr>
      <w:r>
        <w:rPr>
          <w:kern w:val="2"/>
        </w:rPr>
        <w:t>Address: 192.168.10.10#53</w:t>
      </w:r>
    </w:p>
    <w:p>
      <w:pPr>
        <w:pStyle w:val="26"/>
        <w:spacing w:line="230" w:lineRule="exact"/>
        <w:rPr>
          <w:kern w:val="2"/>
        </w:rPr>
      </w:pPr>
    </w:p>
    <w:p>
      <w:pPr>
        <w:pStyle w:val="26"/>
        <w:spacing w:line="230" w:lineRule="exact"/>
        <w:rPr>
          <w:kern w:val="2"/>
        </w:rPr>
      </w:pPr>
      <w:r>
        <w:rPr>
          <w:kern w:val="2"/>
        </w:rPr>
        <w:t>Non-authoritative answer:</w:t>
      </w:r>
    </w:p>
    <w:p>
      <w:pPr>
        <w:pStyle w:val="26"/>
        <w:spacing w:line="230" w:lineRule="exact"/>
        <w:rPr>
          <w:kern w:val="2"/>
        </w:rPr>
      </w:pPr>
      <w:r>
        <w:rPr>
          <w:kern w:val="2"/>
        </w:rPr>
        <w:t>8.8.8.8.in-addr.arpa name = google-public-dns-a.google.com.</w:t>
      </w:r>
    </w:p>
    <w:p>
      <w:pPr>
        <w:pStyle w:val="26"/>
        <w:spacing w:line="230" w:lineRule="exact"/>
        <w:rPr>
          <w:kern w:val="2"/>
        </w:rPr>
      </w:pPr>
      <w:r>
        <w:rPr>
          <w:kern w:val="2"/>
        </w:rPr>
        <w:t>Authoritative answers can be found from:</w:t>
      </w:r>
    </w:p>
    <w:p>
      <w:pPr>
        <w:pStyle w:val="26"/>
        <w:spacing w:line="230" w:lineRule="exact"/>
        <w:rPr>
          <w:kern w:val="2"/>
        </w:rPr>
      </w:pPr>
      <w:r>
        <w:rPr>
          <w:kern w:val="2"/>
        </w:rPr>
        <w:t>in-addr.arpa nameserver = f.in-addr-servers.arpa.</w:t>
      </w:r>
    </w:p>
    <w:p>
      <w:pPr>
        <w:pStyle w:val="26"/>
        <w:spacing w:line="230" w:lineRule="exact"/>
        <w:rPr>
          <w:kern w:val="2"/>
        </w:rPr>
      </w:pPr>
      <w:r>
        <w:rPr>
          <w:kern w:val="2"/>
        </w:rPr>
        <w:t>in-addr.arpa nameserver = b.in-addr-servers.arpa.</w:t>
      </w:r>
    </w:p>
    <w:p>
      <w:pPr>
        <w:pStyle w:val="26"/>
        <w:spacing w:line="230" w:lineRule="exact"/>
        <w:rPr>
          <w:kern w:val="2"/>
        </w:rPr>
      </w:pPr>
      <w:r>
        <w:rPr>
          <w:kern w:val="2"/>
        </w:rPr>
        <w:t>in-addr.arpa nameserver = a.in-addr-servers.arpa.</w:t>
      </w:r>
    </w:p>
    <w:p>
      <w:pPr>
        <w:pStyle w:val="26"/>
        <w:spacing w:line="230" w:lineRule="exact"/>
        <w:rPr>
          <w:kern w:val="2"/>
        </w:rPr>
      </w:pPr>
      <w:r>
        <w:rPr>
          <w:kern w:val="2"/>
        </w:rPr>
        <w:t>in-addr.arpa nameserver = e.in-addr-servers.arpa.</w:t>
      </w:r>
    </w:p>
    <w:p>
      <w:pPr>
        <w:pStyle w:val="26"/>
        <w:spacing w:line="230" w:lineRule="exact"/>
        <w:rPr>
          <w:kern w:val="2"/>
        </w:rPr>
      </w:pPr>
      <w:r>
        <w:rPr>
          <w:kern w:val="2"/>
        </w:rPr>
        <w:t>in-addr.arpa nameserver = d.in-addr-servers.arpa.</w:t>
      </w:r>
    </w:p>
    <w:p>
      <w:pPr>
        <w:pStyle w:val="26"/>
        <w:spacing w:line="230" w:lineRule="exact"/>
        <w:rPr>
          <w:kern w:val="2"/>
        </w:rPr>
      </w:pPr>
      <w:r>
        <w:rPr>
          <w:kern w:val="2"/>
        </w:rPr>
        <w:t>in-addr.arpa nameserver = c.in-addr-servers.arpa.</w:t>
      </w:r>
    </w:p>
    <w:p>
      <w:pPr>
        <w:pStyle w:val="26"/>
        <w:spacing w:line="230" w:lineRule="exact"/>
        <w:rPr>
          <w:kern w:val="2"/>
        </w:rPr>
      </w:pPr>
      <w:r>
        <w:rPr>
          <w:kern w:val="2"/>
        </w:rPr>
        <w:t>a.in-addr-servers.arpa internet address = 199.212.0.73</w:t>
      </w:r>
    </w:p>
    <w:p>
      <w:pPr>
        <w:pStyle w:val="26"/>
        <w:spacing w:line="230" w:lineRule="exact"/>
        <w:rPr>
          <w:kern w:val="2"/>
        </w:rPr>
      </w:pPr>
      <w:r>
        <w:rPr>
          <w:kern w:val="2"/>
        </w:rPr>
        <w:t>a.in-addr-servers.arpa has AAAA address 2001:500:13::73</w:t>
      </w:r>
    </w:p>
    <w:p>
      <w:pPr>
        <w:pStyle w:val="26"/>
        <w:spacing w:line="230" w:lineRule="exact"/>
        <w:rPr>
          <w:kern w:val="2"/>
        </w:rPr>
      </w:pPr>
      <w:r>
        <w:rPr>
          <w:kern w:val="2"/>
        </w:rPr>
        <w:t>b.in-addr-servers.arpa internet address = 199.253.183.183</w:t>
      </w:r>
    </w:p>
    <w:p>
      <w:pPr>
        <w:pStyle w:val="26"/>
        <w:spacing w:line="230" w:lineRule="exact"/>
        <w:rPr>
          <w:kern w:val="2"/>
        </w:rPr>
      </w:pPr>
      <w:r>
        <w:rPr>
          <w:kern w:val="2"/>
        </w:rPr>
        <w:t>b.in-addr-servers.arpa has AAAA address 2001:500:87::87</w:t>
      </w:r>
    </w:p>
    <w:p>
      <w:pPr>
        <w:pStyle w:val="26"/>
        <w:spacing w:line="230" w:lineRule="exact"/>
        <w:rPr>
          <w:kern w:val="2"/>
        </w:rPr>
      </w:pPr>
      <w:r>
        <w:rPr>
          <w:kern w:val="2"/>
        </w:rPr>
        <w:t>c.in-addr-servers.arpa internet address = 196.216.169.10</w:t>
      </w:r>
    </w:p>
    <w:p>
      <w:pPr>
        <w:pStyle w:val="26"/>
        <w:spacing w:line="230" w:lineRule="exact"/>
        <w:rPr>
          <w:kern w:val="2"/>
        </w:rPr>
      </w:pPr>
      <w:r>
        <w:rPr>
          <w:kern w:val="2"/>
        </w:rPr>
        <w:t>c.in-addr-servers.arpa has AAAA address 2001:43f8:110::10</w:t>
      </w:r>
    </w:p>
    <w:p>
      <w:pPr>
        <w:pStyle w:val="26"/>
        <w:spacing w:line="230" w:lineRule="exact"/>
        <w:rPr>
          <w:kern w:val="2"/>
        </w:rPr>
      </w:pPr>
      <w:r>
        <w:rPr>
          <w:kern w:val="2"/>
        </w:rPr>
        <w:t>d.in-addr-servers.arpa internet address = 200.10.60.53</w:t>
      </w:r>
    </w:p>
    <w:p>
      <w:pPr>
        <w:pStyle w:val="26"/>
        <w:spacing w:line="230" w:lineRule="exact"/>
        <w:rPr>
          <w:kern w:val="2"/>
        </w:rPr>
      </w:pPr>
      <w:r>
        <w:rPr>
          <w:kern w:val="2"/>
        </w:rPr>
        <w:t>d.in-addr-servers.arpa has AAAA address 2001:13c7:7010::53</w:t>
      </w:r>
    </w:p>
    <w:p>
      <w:pPr>
        <w:pStyle w:val="26"/>
        <w:spacing w:line="230" w:lineRule="exact"/>
        <w:rPr>
          <w:kern w:val="2"/>
        </w:rPr>
      </w:pPr>
      <w:r>
        <w:rPr>
          <w:kern w:val="2"/>
        </w:rPr>
        <w:t>e.in-addr-servers.arpa internet address = 203.119.86.101</w:t>
      </w:r>
    </w:p>
    <w:p>
      <w:pPr>
        <w:pStyle w:val="26"/>
        <w:spacing w:line="230" w:lineRule="exact"/>
        <w:rPr>
          <w:kern w:val="2"/>
        </w:rPr>
      </w:pPr>
      <w:r>
        <w:rPr>
          <w:kern w:val="2"/>
        </w:rPr>
        <w:t>e.in-addr-servers.arpa has AAAA address 2001:dd8:6::101</w:t>
      </w:r>
    </w:p>
    <w:p>
      <w:pPr>
        <w:pStyle w:val="26"/>
        <w:spacing w:line="230" w:lineRule="exact"/>
        <w:rPr>
          <w:kern w:val="2"/>
        </w:rPr>
      </w:pPr>
      <w:r>
        <w:rPr>
          <w:kern w:val="2"/>
        </w:rPr>
        <w:t>f.in-addr-servers.arpa internet address = 193.0.9.1</w:t>
      </w:r>
    </w:p>
    <w:p>
      <w:pPr>
        <w:pStyle w:val="26"/>
        <w:spacing w:line="230" w:lineRule="exact"/>
        <w:rPr>
          <w:kern w:val="2"/>
        </w:rPr>
      </w:pPr>
      <w:r>
        <w:rPr>
          <w:kern w:val="2"/>
        </w:rPr>
        <w:t>f.in-addr-servers.arpa has AAAA address 2001:67c:e0::1</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13.6</w:t>
            </w:r>
            <w:r>
              <w:rPr>
                <w:color w:val="000000"/>
                <w:kern w:val="2"/>
                <w:szCs w:val="21"/>
              </w:rPr>
              <w:t xml:space="preserve">  </w:t>
            </w:r>
            <w:r>
              <w:rPr>
                <w:rFonts w:hint="eastAsia"/>
                <w:color w:val="000000"/>
                <w:kern w:val="2"/>
              </w:rPr>
              <w:t>分离解析技术</w:t>
            </w:r>
          </w:p>
        </w:tc>
      </w:tr>
    </w:tbl>
    <w:p>
      <w:pPr>
        <w:pStyle w:val="56"/>
        <w:rPr>
          <w:kern w:val="2"/>
        </w:rPr>
      </w:pPr>
    </w:p>
    <w:p>
      <w:pPr>
        <w:rPr>
          <w:spacing w:val="6"/>
          <w:kern w:val="2"/>
        </w:rPr>
      </w:pPr>
      <w:r>
        <w:rPr>
          <w:rFonts w:hint="eastAsia"/>
          <w:color w:val="000000"/>
          <w:spacing w:val="6"/>
          <w:kern w:val="2"/>
          <w:szCs w:val="21"/>
        </w:rPr>
        <w:t>现在，喜欢看我们这本《</w:t>
      </w:r>
      <w:r>
        <w:rPr>
          <w:color w:val="000000"/>
          <w:spacing w:val="6"/>
          <w:kern w:val="2"/>
          <w:szCs w:val="21"/>
        </w:rPr>
        <w:t>Linux</w:t>
      </w:r>
      <w:r>
        <w:rPr>
          <w:rFonts w:hint="eastAsia"/>
          <w:color w:val="000000"/>
          <w:spacing w:val="6"/>
          <w:kern w:val="2"/>
          <w:szCs w:val="21"/>
        </w:rPr>
        <w:t>就该这么学》的海外读者越来越多，如果继续把本书配套的网站服务器（</w:t>
      </w:r>
      <w:r>
        <w:rPr>
          <w:color w:val="000000"/>
          <w:spacing w:val="6"/>
          <w:kern w:val="2"/>
          <w:szCs w:val="21"/>
        </w:rPr>
        <w:t>http://www.linux</w:t>
      </w:r>
      <w:r>
        <w:rPr>
          <w:rFonts w:hint="eastAsia"/>
          <w:color w:val="000000"/>
          <w:spacing w:val="6"/>
          <w:kern w:val="2"/>
          <w:szCs w:val="21"/>
        </w:rPr>
        <w:t>probe</w:t>
      </w:r>
      <w:r>
        <w:rPr>
          <w:color w:val="000000"/>
          <w:spacing w:val="6"/>
          <w:kern w:val="2"/>
          <w:szCs w:val="21"/>
        </w:rPr>
        <w:t>.com</w:t>
      </w:r>
      <w:r>
        <w:rPr>
          <w:rFonts w:hint="eastAsia"/>
          <w:color w:val="000000"/>
          <w:spacing w:val="6"/>
          <w:kern w:val="2"/>
          <w:szCs w:val="21"/>
        </w:rPr>
        <w:t>）架设在北京市的机房内，则海外读者的访问速度势必会很慢。可如果把服务器架设在美国那边的机房，也将增大国内读者的访问难度。</w:t>
      </w:r>
    </w:p>
    <w:p>
      <w:pPr>
        <w:rPr>
          <w:spacing w:val="2"/>
          <w:kern w:val="2"/>
        </w:rPr>
      </w:pPr>
      <w:r>
        <w:rPr>
          <w:rFonts w:hint="eastAsia"/>
          <w:spacing w:val="2"/>
          <w:kern w:val="2"/>
        </w:rPr>
        <w:t>为了满足海内外读者的需求，外加刘遄老师不差钱，于是可以购买多台服务器并分别部署在全球各地，然后再使用</w:t>
      </w:r>
      <w:r>
        <w:rPr>
          <w:spacing w:val="2"/>
          <w:kern w:val="2"/>
        </w:rPr>
        <w:t>DNS</w:t>
      </w:r>
      <w:r>
        <w:rPr>
          <w:rFonts w:hint="eastAsia"/>
          <w:spacing w:val="2"/>
          <w:kern w:val="2"/>
        </w:rPr>
        <w:t>服务的分离解析功能，即可让位于不同地理范围内的读者通过访问相同的网址，而从不同的服务器获取到相同的数据。例如，我们可以按照表</w:t>
      </w:r>
      <w:r>
        <w:rPr>
          <w:spacing w:val="2"/>
          <w:kern w:val="2"/>
        </w:rPr>
        <w:t>13-</w:t>
      </w:r>
      <w:r>
        <w:rPr>
          <w:rFonts w:hint="eastAsia"/>
          <w:spacing w:val="2"/>
          <w:kern w:val="2"/>
        </w:rPr>
        <w:t>5所示，分别为处于北京的</w:t>
      </w:r>
      <w:r>
        <w:rPr>
          <w:spacing w:val="2"/>
          <w:kern w:val="2"/>
        </w:rPr>
        <w:t>DNS</w:t>
      </w:r>
      <w:r>
        <w:rPr>
          <w:rFonts w:hint="eastAsia"/>
          <w:spacing w:val="2"/>
          <w:kern w:val="2"/>
        </w:rPr>
        <w:t>服务器和处于美国的</w:t>
      </w:r>
      <w:r>
        <w:rPr>
          <w:spacing w:val="2"/>
          <w:kern w:val="2"/>
        </w:rPr>
        <w:t>DNS</w:t>
      </w:r>
      <w:r>
        <w:rPr>
          <w:rFonts w:hint="eastAsia"/>
          <w:spacing w:val="2"/>
          <w:kern w:val="2"/>
        </w:rPr>
        <w:t>服务器分配不同的</w:t>
      </w:r>
      <w:r>
        <w:rPr>
          <w:spacing w:val="2"/>
          <w:kern w:val="2"/>
        </w:rPr>
        <w:t>IP</w:t>
      </w:r>
      <w:r>
        <w:rPr>
          <w:rFonts w:hint="eastAsia"/>
          <w:spacing w:val="2"/>
          <w:kern w:val="2"/>
        </w:rPr>
        <w:t>地址，然后让国内读者在访问时自动匹配到北京的服务器，而让海外读者自动匹配到美国的服务器，如图</w:t>
      </w:r>
      <w:r>
        <w:rPr>
          <w:spacing w:val="2"/>
          <w:kern w:val="2"/>
        </w:rPr>
        <w:t>13-9</w:t>
      </w:r>
      <w:r>
        <w:rPr>
          <w:rFonts w:hint="eastAsia"/>
          <w:spacing w:val="2"/>
          <w:kern w:val="2"/>
        </w:rPr>
        <w:t>所示。</w:t>
      </w:r>
    </w:p>
    <w:p>
      <w:pPr>
        <w:pStyle w:val="27"/>
        <w:rPr>
          <w:kern w:val="2"/>
        </w:rPr>
      </w:pPr>
      <w:r>
        <w:rPr>
          <w:rFonts w:hint="eastAsia"/>
          <w:kern w:val="2"/>
        </w:rPr>
        <w:t>表13-5</w:t>
      </w:r>
      <w:r>
        <w:rPr>
          <w:rFonts w:hint="eastAsia"/>
          <w:kern w:val="2"/>
        </w:rPr>
        <w:tab/>
      </w:r>
      <w:r>
        <w:rPr>
          <w:rFonts w:hint="eastAsia"/>
          <w:kern w:val="2"/>
        </w:rPr>
        <w:t>不同主机的操作系统与IP地址情况</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29"/>
        <w:gridCol w:w="2696"/>
        <w:gridCol w:w="273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2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96"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36"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2629" w:type="dxa"/>
            <w:vMerge w:val="restart"/>
            <w:tcBorders>
              <w:top w:val="single" w:color="000000" w:sz="4" w:space="0"/>
            </w:tcBorders>
            <w:vAlign w:val="center"/>
          </w:tcPr>
          <w:p>
            <w:pPr>
              <w:pStyle w:val="28"/>
              <w:rPr>
                <w:kern w:val="2"/>
              </w:rPr>
            </w:pPr>
            <w:r>
              <w:rPr>
                <w:kern w:val="2"/>
              </w:rPr>
              <w:t>DNS</w:t>
            </w:r>
            <w:r>
              <w:rPr>
                <w:rFonts w:hint="eastAsia"/>
                <w:kern w:val="2"/>
              </w:rPr>
              <w:t>服务器</w:t>
            </w:r>
          </w:p>
        </w:tc>
        <w:tc>
          <w:tcPr>
            <w:tcW w:w="2696" w:type="dxa"/>
            <w:vMerge w:val="restart"/>
            <w:tcBorders>
              <w:top w:val="single" w:color="000000" w:sz="4" w:space="0"/>
            </w:tcBorders>
            <w:vAlign w:val="center"/>
          </w:tcPr>
          <w:p>
            <w:pPr>
              <w:pStyle w:val="28"/>
              <w:rPr>
                <w:kern w:val="2"/>
              </w:rPr>
            </w:pPr>
            <w:r>
              <w:rPr>
                <w:kern w:val="2"/>
              </w:rPr>
              <w:t>RHEL 7</w:t>
            </w:r>
          </w:p>
        </w:tc>
        <w:tc>
          <w:tcPr>
            <w:tcW w:w="2736" w:type="dxa"/>
            <w:tcBorders>
              <w:top w:val="single" w:color="000000" w:sz="4" w:space="0"/>
            </w:tcBorders>
            <w:vAlign w:val="center"/>
          </w:tcPr>
          <w:p>
            <w:pPr>
              <w:pStyle w:val="28"/>
              <w:rPr>
                <w:kern w:val="2"/>
              </w:rPr>
            </w:pPr>
            <w:r>
              <w:rPr>
                <w:rFonts w:hint="eastAsia"/>
                <w:kern w:val="2"/>
              </w:rPr>
              <w:t>北京网络：</w:t>
            </w:r>
            <w:r>
              <w:rPr>
                <w:kern w:val="2"/>
              </w:rPr>
              <w:t>122.71.115.10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2629" w:type="dxa"/>
            <w:vMerge w:val="continue"/>
            <w:vAlign w:val="center"/>
          </w:tcPr>
          <w:p>
            <w:pPr>
              <w:pStyle w:val="28"/>
              <w:rPr>
                <w:kern w:val="2"/>
              </w:rPr>
            </w:pPr>
          </w:p>
        </w:tc>
        <w:tc>
          <w:tcPr>
            <w:tcW w:w="2696" w:type="dxa"/>
            <w:vMerge w:val="continue"/>
            <w:vAlign w:val="center"/>
          </w:tcPr>
          <w:p>
            <w:pPr>
              <w:pStyle w:val="28"/>
              <w:rPr>
                <w:kern w:val="2"/>
              </w:rPr>
            </w:pPr>
          </w:p>
        </w:tc>
        <w:tc>
          <w:tcPr>
            <w:tcW w:w="2736" w:type="dxa"/>
            <w:vAlign w:val="center"/>
          </w:tcPr>
          <w:p>
            <w:pPr>
              <w:pStyle w:val="28"/>
              <w:rPr>
                <w:kern w:val="2"/>
              </w:rPr>
            </w:pPr>
            <w:r>
              <w:rPr>
                <w:rFonts w:hint="eastAsia"/>
                <w:kern w:val="2"/>
              </w:rPr>
              <w:t>美国网络：</w:t>
            </w:r>
            <w:r>
              <w:rPr>
                <w:kern w:val="2"/>
              </w:rPr>
              <w:t>106.185.25.10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29" w:type="dxa"/>
            <w:vAlign w:val="center"/>
          </w:tcPr>
          <w:p>
            <w:pPr>
              <w:pStyle w:val="28"/>
              <w:rPr>
                <w:kern w:val="2"/>
              </w:rPr>
            </w:pPr>
            <w:r>
              <w:rPr>
                <w:rFonts w:hint="eastAsia"/>
                <w:kern w:val="2"/>
              </w:rPr>
              <w:t>国内读者</w:t>
            </w:r>
          </w:p>
        </w:tc>
        <w:tc>
          <w:tcPr>
            <w:tcW w:w="2696" w:type="dxa"/>
            <w:vAlign w:val="center"/>
          </w:tcPr>
          <w:p>
            <w:pPr>
              <w:pStyle w:val="28"/>
              <w:rPr>
                <w:kern w:val="2"/>
              </w:rPr>
            </w:pPr>
            <w:r>
              <w:rPr>
                <w:kern w:val="2"/>
              </w:rPr>
              <w:t>Windows 7</w:t>
            </w:r>
          </w:p>
        </w:tc>
        <w:tc>
          <w:tcPr>
            <w:tcW w:w="2736" w:type="dxa"/>
            <w:vAlign w:val="center"/>
          </w:tcPr>
          <w:p>
            <w:pPr>
              <w:pStyle w:val="28"/>
              <w:rPr>
                <w:kern w:val="2"/>
              </w:rPr>
            </w:pPr>
            <w:r>
              <w:rPr>
                <w:kern w:val="2"/>
              </w:rPr>
              <w:t>122.71.115.1</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29" w:type="dxa"/>
            <w:vAlign w:val="center"/>
          </w:tcPr>
          <w:p>
            <w:pPr>
              <w:pStyle w:val="28"/>
              <w:rPr>
                <w:kern w:val="2"/>
              </w:rPr>
            </w:pPr>
            <w:r>
              <w:rPr>
                <w:rFonts w:hint="eastAsia"/>
                <w:kern w:val="2"/>
              </w:rPr>
              <w:t>海外读者</w:t>
            </w:r>
          </w:p>
        </w:tc>
        <w:tc>
          <w:tcPr>
            <w:tcW w:w="2696" w:type="dxa"/>
            <w:vAlign w:val="center"/>
          </w:tcPr>
          <w:p>
            <w:pPr>
              <w:pStyle w:val="28"/>
              <w:rPr>
                <w:kern w:val="2"/>
              </w:rPr>
            </w:pPr>
            <w:r>
              <w:rPr>
                <w:kern w:val="2"/>
              </w:rPr>
              <w:t xml:space="preserve">Windows7 </w:t>
            </w:r>
          </w:p>
        </w:tc>
        <w:tc>
          <w:tcPr>
            <w:tcW w:w="2736" w:type="dxa"/>
            <w:vAlign w:val="center"/>
          </w:tcPr>
          <w:p>
            <w:pPr>
              <w:pStyle w:val="28"/>
              <w:rPr>
                <w:kern w:val="2"/>
              </w:rPr>
            </w:pPr>
            <w:r>
              <w:rPr>
                <w:kern w:val="2"/>
              </w:rPr>
              <w:t>106.185.25.1</w:t>
            </w:r>
          </w:p>
        </w:tc>
      </w:tr>
    </w:tbl>
    <w:p>
      <w:pPr>
        <w:pStyle w:val="32"/>
        <w:rPr>
          <w:color w:val="000000"/>
          <w:kern w:val="2"/>
          <w:szCs w:val="21"/>
        </w:rPr>
      </w:pPr>
    </w:p>
    <w:p>
      <w:pPr>
        <w:pStyle w:val="32"/>
        <w:rPr>
          <w:kern w:val="2"/>
        </w:rPr>
      </w:pPr>
      <w:r>
        <w:rPr>
          <w:color w:val="000000"/>
          <w:kern w:val="2"/>
          <w:szCs w:val="21"/>
        </w:rPr>
        <w:drawing>
          <wp:inline distT="0" distB="0" distL="0" distR="0">
            <wp:extent cx="3299460" cy="2392680"/>
            <wp:effectExtent l="0" t="0" r="0" b="0"/>
            <wp:docPr id="171" name="图片 171" descr="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30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299460" cy="23926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13-9  DNS</w:t>
      </w:r>
      <w:r>
        <w:rPr>
          <w:rFonts w:hint="eastAsia"/>
          <w:color w:val="000000"/>
          <w:kern w:val="2"/>
          <w:szCs w:val="21"/>
        </w:rPr>
        <w:t>分离解析技术</w:t>
      </w:r>
    </w:p>
    <w:p>
      <w:pPr>
        <w:rPr>
          <w:kern w:val="2"/>
        </w:rPr>
      </w:pPr>
      <w:r>
        <w:rPr>
          <w:rFonts w:hint="eastAsia"/>
          <w:color w:val="000000"/>
          <w:kern w:val="2"/>
          <w:szCs w:val="21"/>
        </w:rPr>
        <w:t>为了解决海外读者访问</w:t>
      </w:r>
      <w:r>
        <w:rPr>
          <w:color w:val="000000"/>
          <w:kern w:val="2"/>
          <w:szCs w:val="21"/>
        </w:rPr>
        <w:t>http://www.Linux</w:t>
      </w:r>
      <w:r>
        <w:rPr>
          <w:rFonts w:hint="eastAsia"/>
          <w:color w:val="000000"/>
          <w:kern w:val="2"/>
          <w:szCs w:val="21"/>
        </w:rPr>
        <w:t>probe</w:t>
      </w:r>
      <w:r>
        <w:rPr>
          <w:color w:val="000000"/>
          <w:kern w:val="2"/>
          <w:szCs w:val="21"/>
        </w:rPr>
        <w:t>.com</w:t>
      </w:r>
      <w:r>
        <w:rPr>
          <w:rFonts w:hint="eastAsia"/>
          <w:color w:val="000000"/>
          <w:kern w:val="2"/>
          <w:szCs w:val="21"/>
        </w:rPr>
        <w:t>时的速度问题，刘遄老师已经在美国机房购买并架设好了相应的网站服务器，接下来需要手动部署</w:t>
      </w:r>
      <w:r>
        <w:rPr>
          <w:color w:val="000000"/>
          <w:kern w:val="2"/>
          <w:szCs w:val="21"/>
        </w:rPr>
        <w:t>DNS</w:t>
      </w:r>
      <w:r>
        <w:rPr>
          <w:rFonts w:hint="eastAsia"/>
          <w:color w:val="000000"/>
          <w:kern w:val="2"/>
          <w:szCs w:val="21"/>
        </w:rPr>
        <w:t>服务器并实现分离解析功能，以便让不同地理区域的读者在访问相同的域名时，能解析出不同的</w:t>
      </w:r>
      <w:r>
        <w:rPr>
          <w:color w:val="000000"/>
          <w:kern w:val="2"/>
          <w:szCs w:val="21"/>
        </w:rPr>
        <w:t>IP</w:t>
      </w:r>
      <w:r>
        <w:rPr>
          <w:rFonts w:hint="eastAsia"/>
          <w:color w:val="000000"/>
          <w:kern w:val="2"/>
          <w:szCs w:val="21"/>
        </w:rPr>
        <w:t>地址。</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294"/>
        <w:gridCol w:w="7405"/>
      </w:tblGrid>
      <w:tr>
        <w:tblPrEx>
          <w:shd w:val="clear" w:color="auto" w:fill="D9D9D9"/>
          <w:tblLayout w:type="fixed"/>
          <w:tblCellMar>
            <w:top w:w="0" w:type="dxa"/>
            <w:left w:w="108" w:type="dxa"/>
            <w:bottom w:w="0" w:type="dxa"/>
            <w:right w:w="108" w:type="dxa"/>
          </w:tblCellMar>
        </w:tblPrEx>
        <w:trPr>
          <w:cantSplit/>
          <w:trHeight w:val="271" w:hRule="atLeast"/>
        </w:trPr>
        <w:tc>
          <w:tcPr>
            <w:tcW w:w="644"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05"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建议大家将虚拟机还原到初始状态，并重新安装bind服务程序，以免多个实验之间相互产生冲突。</w:t>
            </w:r>
          </w:p>
        </w:tc>
      </w:tr>
    </w:tbl>
    <w:p>
      <w:pPr>
        <w:pStyle w:val="29"/>
        <w:rPr>
          <w:kern w:val="2"/>
          <w:shd w:val="pct10" w:color="auto" w:fill="FFFFFF"/>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：修改</w:t>
      </w:r>
      <w:r>
        <w:rPr>
          <w:color w:val="000000"/>
          <w:kern w:val="2"/>
          <w:szCs w:val="21"/>
        </w:rPr>
        <w:t>bind</w:t>
      </w:r>
      <w:r>
        <w:rPr>
          <w:rFonts w:hint="eastAsia"/>
          <w:color w:val="000000"/>
          <w:kern w:val="2"/>
          <w:szCs w:val="21"/>
        </w:rPr>
        <w:t>服务程序的主配置文件，把第</w:t>
      </w:r>
      <w:r>
        <w:rPr>
          <w:color w:val="000000"/>
          <w:kern w:val="2"/>
          <w:szCs w:val="21"/>
        </w:rPr>
        <w:t>11</w:t>
      </w:r>
      <w:r>
        <w:rPr>
          <w:rFonts w:hint="eastAsia"/>
          <w:color w:val="000000"/>
          <w:kern w:val="2"/>
          <w:szCs w:val="21"/>
        </w:rPr>
        <w:t>行的监听端口与第</w:t>
      </w:r>
      <w:r>
        <w:rPr>
          <w:color w:val="000000"/>
          <w:kern w:val="2"/>
          <w:szCs w:val="21"/>
        </w:rPr>
        <w:t>17</w:t>
      </w:r>
      <w:r>
        <w:rPr>
          <w:rFonts w:hint="eastAsia"/>
          <w:color w:val="000000"/>
          <w:kern w:val="2"/>
          <w:szCs w:val="21"/>
        </w:rPr>
        <w:t>行的允许查询主机修改为</w:t>
      </w:r>
      <w:r>
        <w:rPr>
          <w:color w:val="000000"/>
          <w:kern w:val="2"/>
          <w:szCs w:val="21"/>
        </w:rPr>
        <w:t>any</w:t>
      </w:r>
      <w:r>
        <w:rPr>
          <w:rFonts w:hint="eastAsia"/>
          <w:color w:val="000000"/>
          <w:kern w:val="2"/>
          <w:szCs w:val="21"/>
        </w:rPr>
        <w:t>。由于配置的</w:t>
      </w:r>
      <w:r>
        <w:rPr>
          <w:color w:val="000000"/>
          <w:kern w:val="2"/>
          <w:szCs w:val="21"/>
        </w:rPr>
        <w:t>DNS</w:t>
      </w:r>
      <w:r>
        <w:rPr>
          <w:rFonts w:hint="eastAsia"/>
          <w:color w:val="000000"/>
          <w:kern w:val="2"/>
          <w:szCs w:val="21"/>
        </w:rPr>
        <w:t>分离解析功能与</w:t>
      </w:r>
      <w:r>
        <w:rPr>
          <w:color w:val="000000"/>
          <w:kern w:val="2"/>
          <w:szCs w:val="21"/>
        </w:rPr>
        <w:t>DNS</w:t>
      </w:r>
      <w:r>
        <w:rPr>
          <w:rFonts w:hint="eastAsia"/>
          <w:color w:val="000000"/>
          <w:kern w:val="2"/>
          <w:szCs w:val="21"/>
        </w:rPr>
        <w:t>根服务器配置参数有冲突，所以需要把第</w:t>
      </w:r>
      <w:r>
        <w:rPr>
          <w:color w:val="000000"/>
          <w:kern w:val="2"/>
          <w:szCs w:val="21"/>
        </w:rPr>
        <w:t>51~54</w:t>
      </w:r>
      <w:r>
        <w:rPr>
          <w:rFonts w:hint="eastAsia"/>
          <w:color w:val="000000"/>
          <w:kern w:val="2"/>
          <w:szCs w:val="21"/>
        </w:rPr>
        <w:t>行的根域信息删除。</w:t>
      </w:r>
    </w:p>
    <w:p>
      <w:pPr>
        <w:pStyle w:val="58"/>
        <w:rPr>
          <w:kern w:val="2"/>
        </w:rPr>
      </w:pPr>
    </w:p>
    <w:p>
      <w:pPr>
        <w:pStyle w:val="26"/>
        <w:rPr>
          <w:kern w:val="2"/>
        </w:rPr>
      </w:pPr>
      <w:r>
        <w:rPr>
          <w:kern w:val="2"/>
        </w:rPr>
        <w:t>[root@linuxprobe ~]# vim /etc/named.conf</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 44 logging {</w:t>
      </w:r>
    </w:p>
    <w:p>
      <w:pPr>
        <w:pStyle w:val="26"/>
        <w:spacing w:line="236" w:lineRule="exact"/>
        <w:rPr>
          <w:kern w:val="2"/>
        </w:rPr>
      </w:pPr>
      <w:r>
        <w:rPr>
          <w:kern w:val="2"/>
        </w:rPr>
        <w:t> 45 channel default</w:t>
      </w:r>
      <w:r>
        <w:rPr>
          <w:rFonts w:ascii="宋体"/>
          <w:kern w:val="2"/>
        </w:rPr>
        <w:t>_</w:t>
      </w:r>
      <w:r>
        <w:rPr>
          <w:kern w:val="2"/>
        </w:rPr>
        <w:t>debug {</w:t>
      </w:r>
    </w:p>
    <w:p>
      <w:pPr>
        <w:pStyle w:val="26"/>
        <w:spacing w:line="236" w:lineRule="exact"/>
        <w:rPr>
          <w:kern w:val="2"/>
        </w:rPr>
      </w:pPr>
      <w:r>
        <w:rPr>
          <w:kern w:val="2"/>
        </w:rPr>
        <w:t> 46 file "data/named.run";</w:t>
      </w:r>
    </w:p>
    <w:p>
      <w:pPr>
        <w:pStyle w:val="26"/>
        <w:spacing w:line="236" w:lineRule="exact"/>
        <w:rPr>
          <w:kern w:val="2"/>
        </w:rPr>
      </w:pPr>
      <w:r>
        <w:rPr>
          <w:kern w:val="2"/>
        </w:rPr>
        <w:t> 47 severity dynamic;</w:t>
      </w:r>
    </w:p>
    <w:p>
      <w:pPr>
        <w:pStyle w:val="26"/>
        <w:spacing w:line="236" w:lineRule="exact"/>
        <w:rPr>
          <w:kern w:val="2"/>
        </w:rPr>
      </w:pPr>
      <w:r>
        <w:rPr>
          <w:kern w:val="2"/>
        </w:rPr>
        <w:t> 48 };</w:t>
      </w:r>
    </w:p>
    <w:p>
      <w:pPr>
        <w:pStyle w:val="26"/>
        <w:spacing w:line="236" w:lineRule="exact"/>
        <w:rPr>
          <w:kern w:val="2"/>
        </w:rPr>
      </w:pPr>
      <w:r>
        <w:rPr>
          <w:kern w:val="2"/>
        </w:rPr>
        <w:t> 49 };</w:t>
      </w:r>
    </w:p>
    <w:p>
      <w:pPr>
        <w:pStyle w:val="26"/>
        <w:spacing w:line="236" w:lineRule="exact"/>
        <w:rPr>
          <w:kern w:val="2"/>
        </w:rPr>
      </w:pPr>
      <w:r>
        <w:rPr>
          <w:kern w:val="2"/>
        </w:rPr>
        <w:t> 50 </w:t>
      </w:r>
    </w:p>
    <w:p>
      <w:pPr>
        <w:pStyle w:val="26"/>
        <w:spacing w:line="236" w:lineRule="exact"/>
        <w:rPr>
          <w:kern w:val="2"/>
        </w:rPr>
      </w:pPr>
      <w:r>
        <w:rPr>
          <w:b/>
          <w:bCs/>
          <w:kern w:val="2"/>
        </w:rPr>
        <w:t> 51 </w:t>
      </w:r>
      <w:r>
        <w:rPr>
          <w:b/>
          <w:bCs/>
          <w:strike/>
          <w:kern w:val="2"/>
        </w:rPr>
        <w:t>zone "." IN {</w:t>
      </w:r>
    </w:p>
    <w:p>
      <w:pPr>
        <w:pStyle w:val="26"/>
        <w:spacing w:line="236" w:lineRule="exact"/>
        <w:rPr>
          <w:kern w:val="2"/>
        </w:rPr>
      </w:pPr>
      <w:r>
        <w:rPr>
          <w:b/>
          <w:bCs/>
          <w:kern w:val="2"/>
        </w:rPr>
        <w:t> 52 </w:t>
      </w:r>
      <w:r>
        <w:rPr>
          <w:b/>
          <w:bCs/>
          <w:strike/>
          <w:kern w:val="2"/>
        </w:rPr>
        <w:t>type hint;</w:t>
      </w:r>
    </w:p>
    <w:p>
      <w:pPr>
        <w:pStyle w:val="26"/>
        <w:spacing w:line="236" w:lineRule="exact"/>
        <w:rPr>
          <w:kern w:val="2"/>
        </w:rPr>
      </w:pPr>
      <w:r>
        <w:rPr>
          <w:b/>
          <w:bCs/>
          <w:kern w:val="2"/>
        </w:rPr>
        <w:t> 53 </w:t>
      </w:r>
      <w:r>
        <w:rPr>
          <w:b/>
          <w:bCs/>
          <w:strike/>
          <w:kern w:val="2"/>
        </w:rPr>
        <w:t>file "named.ca";</w:t>
      </w:r>
    </w:p>
    <w:p>
      <w:pPr>
        <w:pStyle w:val="26"/>
        <w:spacing w:line="236" w:lineRule="exact"/>
        <w:rPr>
          <w:kern w:val="2"/>
        </w:rPr>
      </w:pPr>
      <w:r>
        <w:rPr>
          <w:b/>
          <w:bCs/>
          <w:kern w:val="2"/>
        </w:rPr>
        <w:t> 54 </w:t>
      </w:r>
      <w:r>
        <w:rPr>
          <w:b/>
          <w:bCs/>
          <w:strike/>
          <w:kern w:val="2"/>
        </w:rPr>
        <w:t>};</w:t>
      </w:r>
    </w:p>
    <w:p>
      <w:pPr>
        <w:pStyle w:val="26"/>
        <w:spacing w:line="236" w:lineRule="exact"/>
        <w:rPr>
          <w:kern w:val="2"/>
        </w:rPr>
      </w:pPr>
      <w:r>
        <w:rPr>
          <w:kern w:val="2"/>
        </w:rPr>
        <w:t> 55 </w:t>
      </w:r>
    </w:p>
    <w:p>
      <w:pPr>
        <w:pStyle w:val="26"/>
        <w:spacing w:line="236" w:lineRule="exact"/>
        <w:rPr>
          <w:kern w:val="2"/>
        </w:rPr>
      </w:pPr>
      <w:r>
        <w:rPr>
          <w:kern w:val="2"/>
        </w:rPr>
        <w:t> 56 include "/etc/named.rfc1912.zones";</w:t>
      </w:r>
    </w:p>
    <w:p>
      <w:pPr>
        <w:pStyle w:val="26"/>
        <w:spacing w:line="236" w:lineRule="exact"/>
        <w:rPr>
          <w:kern w:val="2"/>
        </w:rPr>
      </w:pPr>
      <w:r>
        <w:rPr>
          <w:kern w:val="2"/>
        </w:rPr>
        <w:t> 57 include "/etc/named.root.key";</w:t>
      </w:r>
    </w:p>
    <w:p>
      <w:pPr>
        <w:pStyle w:val="26"/>
        <w:spacing w:line="236" w:lineRule="exact"/>
        <w:rPr>
          <w:kern w:val="2"/>
        </w:rPr>
      </w:pPr>
      <w:r>
        <w:rPr>
          <w:kern w:val="2"/>
        </w:rPr>
        <w:t> 58</w:t>
      </w:r>
    </w:p>
    <w:p>
      <w:pPr>
        <w:pStyle w:val="26"/>
        <w:spacing w:line="236"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：编辑区域配置文件。把区域配置文件中原有的数据清空，然后按照以下格式写入参数。首先使用</w:t>
      </w:r>
      <w:r>
        <w:rPr>
          <w:color w:val="000000"/>
          <w:kern w:val="2"/>
          <w:szCs w:val="21"/>
        </w:rPr>
        <w:t>acl</w:t>
      </w:r>
      <w:r>
        <w:rPr>
          <w:rFonts w:hint="eastAsia"/>
          <w:color w:val="000000"/>
          <w:kern w:val="2"/>
          <w:szCs w:val="21"/>
        </w:rPr>
        <w:t>参数分别定义两个变量名称（</w:t>
      </w:r>
      <w:r>
        <w:rPr>
          <w:color w:val="000000"/>
          <w:kern w:val="2"/>
          <w:szCs w:val="21"/>
        </w:rPr>
        <w:t>china</w:t>
      </w:r>
      <w:r>
        <w:rPr>
          <w:rFonts w:hint="eastAsia"/>
          <w:color w:val="000000"/>
          <w:kern w:val="2"/>
          <w:szCs w:val="21"/>
        </w:rPr>
        <w:t>与</w:t>
      </w:r>
      <w:r>
        <w:rPr>
          <w:color w:val="000000"/>
          <w:kern w:val="2"/>
          <w:szCs w:val="21"/>
        </w:rPr>
        <w:t>american</w:t>
      </w:r>
      <w:r>
        <w:rPr>
          <w:rFonts w:hint="eastAsia"/>
          <w:color w:val="000000"/>
          <w:kern w:val="2"/>
          <w:szCs w:val="21"/>
        </w:rPr>
        <w:t>），当下面需要匹配</w:t>
      </w:r>
      <w:r>
        <w:rPr>
          <w:color w:val="000000"/>
          <w:kern w:val="2"/>
          <w:szCs w:val="21"/>
        </w:rPr>
        <w:t>IP</w:t>
      </w:r>
      <w:r>
        <w:rPr>
          <w:rFonts w:hint="eastAsia"/>
          <w:color w:val="000000"/>
          <w:kern w:val="2"/>
          <w:szCs w:val="21"/>
        </w:rPr>
        <w:t>地址时只需写入变量名称即可，这样不仅容易阅读识别，而且也利于修改维护。这里的难点是理解</w:t>
      </w:r>
      <w:r>
        <w:rPr>
          <w:color w:val="000000"/>
          <w:kern w:val="2"/>
          <w:szCs w:val="21"/>
        </w:rPr>
        <w:t>view</w:t>
      </w:r>
      <w:r>
        <w:rPr>
          <w:rFonts w:hint="eastAsia"/>
          <w:color w:val="000000"/>
          <w:kern w:val="2"/>
          <w:szCs w:val="21"/>
        </w:rPr>
        <w:t>参数的作用。它的作用是通过判断用户的</w:t>
      </w:r>
      <w:r>
        <w:rPr>
          <w:color w:val="000000"/>
          <w:kern w:val="2"/>
          <w:szCs w:val="21"/>
        </w:rPr>
        <w:t>IP</w:t>
      </w:r>
      <w:r>
        <w:rPr>
          <w:rFonts w:hint="eastAsia"/>
          <w:color w:val="000000"/>
          <w:kern w:val="2"/>
          <w:szCs w:val="21"/>
        </w:rPr>
        <w:t>地址是中国的还是美国的，然后去分别加载不同的数据配置文件（</w:t>
      </w:r>
      <w:r>
        <w:rPr>
          <w:color w:val="000000"/>
          <w:kern w:val="2"/>
          <w:szCs w:val="21"/>
        </w:rPr>
        <w:t>linuxprobe.com.china</w:t>
      </w:r>
      <w:r>
        <w:rPr>
          <w:rFonts w:hint="eastAsia"/>
          <w:color w:val="000000"/>
          <w:kern w:val="2"/>
          <w:szCs w:val="21"/>
        </w:rPr>
        <w:t>或</w:t>
      </w:r>
      <w:r>
        <w:rPr>
          <w:color w:val="000000"/>
          <w:kern w:val="2"/>
          <w:szCs w:val="21"/>
        </w:rPr>
        <w:t>linuxprobe.com.american</w:t>
      </w:r>
      <w:r>
        <w:rPr>
          <w:rFonts w:hint="eastAsia"/>
          <w:color w:val="000000"/>
          <w:kern w:val="2"/>
          <w:szCs w:val="21"/>
        </w:rPr>
        <w:t>）。这样，当把相应的</w:t>
      </w:r>
      <w:r>
        <w:rPr>
          <w:color w:val="000000"/>
          <w:kern w:val="2"/>
          <w:szCs w:val="21"/>
        </w:rPr>
        <w:t>IP</w:t>
      </w:r>
      <w:r>
        <w:rPr>
          <w:rFonts w:hint="eastAsia"/>
          <w:color w:val="000000"/>
          <w:kern w:val="2"/>
          <w:szCs w:val="21"/>
        </w:rPr>
        <w:t>地址分别写入到数据配置文件后，即可实现</w:t>
      </w:r>
      <w:r>
        <w:rPr>
          <w:color w:val="000000"/>
          <w:kern w:val="2"/>
          <w:szCs w:val="21"/>
        </w:rPr>
        <w:t>DNS</w:t>
      </w:r>
      <w:r>
        <w:rPr>
          <w:rFonts w:hint="eastAsia"/>
          <w:color w:val="000000"/>
          <w:kern w:val="2"/>
          <w:szCs w:val="21"/>
        </w:rPr>
        <w:t>的分离解析功能。这样一来，当中国的用户访问</w:t>
      </w:r>
      <w:r>
        <w:fldChar w:fldCharType="begin"/>
      </w:r>
      <w:r>
        <w:instrText xml:space="preserve"> HYPERLINK "http://linuxprobe.com" </w:instrText>
      </w:r>
      <w:r>
        <w:fldChar w:fldCharType="separate"/>
      </w:r>
      <w:r>
        <w:rPr>
          <w:color w:val="000000"/>
          <w:kern w:val="2"/>
          <w:szCs w:val="21"/>
        </w:rPr>
        <w:t>linuxprobe.com</w:t>
      </w:r>
      <w:r>
        <w:rPr>
          <w:color w:val="000000"/>
          <w:kern w:val="2"/>
          <w:szCs w:val="21"/>
        </w:rPr>
        <w:fldChar w:fldCharType="end"/>
      </w:r>
      <w:r>
        <w:rPr>
          <w:rFonts w:hint="eastAsia"/>
          <w:color w:val="000000"/>
          <w:kern w:val="2"/>
          <w:szCs w:val="21"/>
        </w:rPr>
        <w:t>域名时，便会按照</w:t>
      </w:r>
      <w:r>
        <w:rPr>
          <w:color w:val="000000"/>
          <w:kern w:val="2"/>
          <w:szCs w:val="21"/>
        </w:rPr>
        <w:t>linuxprobe.com.china</w:t>
      </w:r>
      <w:r>
        <w:rPr>
          <w:rFonts w:hint="eastAsia"/>
          <w:color w:val="000000"/>
          <w:kern w:val="2"/>
          <w:szCs w:val="21"/>
        </w:rPr>
        <w:t>数据配置文件内的</w:t>
      </w:r>
      <w:r>
        <w:rPr>
          <w:color w:val="000000"/>
          <w:kern w:val="2"/>
          <w:szCs w:val="21"/>
        </w:rPr>
        <w:t>IP</w:t>
      </w:r>
      <w:r>
        <w:rPr>
          <w:rFonts w:hint="eastAsia"/>
          <w:color w:val="000000"/>
          <w:kern w:val="2"/>
          <w:szCs w:val="21"/>
        </w:rPr>
        <w:t>地址找到对应的服务器。</w:t>
      </w:r>
    </w:p>
    <w:p>
      <w:pPr>
        <w:pStyle w:val="58"/>
        <w:rPr>
          <w:kern w:val="2"/>
        </w:rPr>
      </w:pPr>
    </w:p>
    <w:p>
      <w:pPr>
        <w:pStyle w:val="26"/>
        <w:spacing w:line="236" w:lineRule="exact"/>
        <w:rPr>
          <w:kern w:val="2"/>
        </w:rPr>
      </w:pPr>
      <w:r>
        <w:rPr>
          <w:kern w:val="2"/>
        </w:rPr>
        <w:t>[root@linuxprobe ~]# vim /etc/named.rfc1912.zones</w:t>
      </w:r>
    </w:p>
    <w:p>
      <w:pPr>
        <w:pStyle w:val="26"/>
        <w:spacing w:line="236" w:lineRule="exact"/>
        <w:rPr>
          <w:kern w:val="2"/>
        </w:rPr>
      </w:pPr>
      <w:r>
        <w:rPr>
          <w:kern w:val="2"/>
        </w:rPr>
        <w:t>1 acl "china" { 122.71.115.0/24; };</w:t>
      </w:r>
    </w:p>
    <w:p>
      <w:pPr>
        <w:pStyle w:val="26"/>
        <w:spacing w:line="236" w:lineRule="exact"/>
        <w:rPr>
          <w:kern w:val="2"/>
        </w:rPr>
      </w:pPr>
      <w:r>
        <w:rPr>
          <w:kern w:val="2"/>
        </w:rPr>
        <w:t>2 acl "american" { 106.185.25.0/24;};</w:t>
      </w:r>
    </w:p>
    <w:p>
      <w:pPr>
        <w:pStyle w:val="26"/>
        <w:spacing w:line="236" w:lineRule="exact"/>
        <w:rPr>
          <w:kern w:val="2"/>
        </w:rPr>
      </w:pPr>
      <w:r>
        <w:rPr>
          <w:kern w:val="2"/>
        </w:rPr>
        <w:t>3 view "china"{</w:t>
      </w:r>
    </w:p>
    <w:p>
      <w:pPr>
        <w:pStyle w:val="26"/>
        <w:spacing w:line="236" w:lineRule="exact"/>
        <w:rPr>
          <w:kern w:val="2"/>
        </w:rPr>
      </w:pPr>
      <w:r>
        <w:rPr>
          <w:kern w:val="2"/>
        </w:rPr>
        <w:t>4 match-clients { "china"; };</w:t>
      </w:r>
    </w:p>
    <w:p>
      <w:pPr>
        <w:pStyle w:val="26"/>
        <w:spacing w:line="236" w:lineRule="exact"/>
        <w:rPr>
          <w:kern w:val="2"/>
        </w:rPr>
      </w:pPr>
      <w:r>
        <w:rPr>
          <w:kern w:val="2"/>
        </w:rPr>
        <w:t>5 zone "linuxprobe.com" {</w:t>
      </w:r>
    </w:p>
    <w:p>
      <w:pPr>
        <w:pStyle w:val="26"/>
        <w:spacing w:line="236" w:lineRule="exact"/>
        <w:rPr>
          <w:kern w:val="2"/>
        </w:rPr>
      </w:pPr>
      <w:r>
        <w:rPr>
          <w:kern w:val="2"/>
        </w:rPr>
        <w:t>6 type master;</w:t>
      </w:r>
    </w:p>
    <w:p>
      <w:pPr>
        <w:pStyle w:val="26"/>
        <w:spacing w:line="236" w:lineRule="exact"/>
        <w:rPr>
          <w:kern w:val="2"/>
        </w:rPr>
      </w:pPr>
      <w:r>
        <w:rPr>
          <w:kern w:val="2"/>
        </w:rPr>
        <w:t>7 file "linuxprobe.com.china";</w:t>
      </w:r>
    </w:p>
    <w:p>
      <w:pPr>
        <w:pStyle w:val="26"/>
        <w:spacing w:line="236" w:lineRule="exact"/>
        <w:rPr>
          <w:kern w:val="2"/>
        </w:rPr>
      </w:pPr>
      <w:r>
        <w:rPr>
          <w:kern w:val="2"/>
        </w:rPr>
        <w:t>8 };</w:t>
      </w:r>
    </w:p>
    <w:p>
      <w:pPr>
        <w:pStyle w:val="26"/>
        <w:spacing w:line="236" w:lineRule="exact"/>
        <w:rPr>
          <w:kern w:val="2"/>
        </w:rPr>
      </w:pPr>
      <w:r>
        <w:rPr>
          <w:kern w:val="2"/>
        </w:rPr>
        <w:t>9 };</w:t>
      </w:r>
    </w:p>
    <w:p>
      <w:pPr>
        <w:pStyle w:val="26"/>
        <w:spacing w:line="236" w:lineRule="exact"/>
        <w:rPr>
          <w:kern w:val="2"/>
        </w:rPr>
      </w:pPr>
      <w:r>
        <w:rPr>
          <w:kern w:val="2"/>
        </w:rPr>
        <w:t>10 view "american" {</w:t>
      </w:r>
    </w:p>
    <w:p>
      <w:pPr>
        <w:pStyle w:val="26"/>
        <w:spacing w:line="236" w:lineRule="exact"/>
        <w:rPr>
          <w:kern w:val="2"/>
        </w:rPr>
      </w:pPr>
      <w:r>
        <w:rPr>
          <w:kern w:val="2"/>
        </w:rPr>
        <w:t>11 match-clients { "american"; };</w:t>
      </w:r>
    </w:p>
    <w:p>
      <w:pPr>
        <w:pStyle w:val="26"/>
        <w:spacing w:line="236" w:lineRule="exact"/>
        <w:rPr>
          <w:kern w:val="2"/>
        </w:rPr>
      </w:pPr>
      <w:r>
        <w:rPr>
          <w:kern w:val="2"/>
        </w:rPr>
        <w:t>12 zone "linuxprobe.com" {</w:t>
      </w:r>
    </w:p>
    <w:p>
      <w:pPr>
        <w:pStyle w:val="26"/>
        <w:spacing w:line="236" w:lineRule="exact"/>
        <w:rPr>
          <w:kern w:val="2"/>
        </w:rPr>
      </w:pPr>
      <w:r>
        <w:rPr>
          <w:kern w:val="2"/>
        </w:rPr>
        <w:t>13 type master;</w:t>
      </w:r>
    </w:p>
    <w:p>
      <w:pPr>
        <w:pStyle w:val="26"/>
        <w:spacing w:line="236" w:lineRule="exact"/>
        <w:rPr>
          <w:kern w:val="2"/>
        </w:rPr>
      </w:pPr>
      <w:r>
        <w:rPr>
          <w:kern w:val="2"/>
        </w:rPr>
        <w:t>14 file "linuxprobe.com.american";</w:t>
      </w:r>
    </w:p>
    <w:p>
      <w:pPr>
        <w:pStyle w:val="26"/>
        <w:spacing w:line="236" w:lineRule="exact"/>
        <w:rPr>
          <w:kern w:val="2"/>
        </w:rPr>
      </w:pPr>
      <w:r>
        <w:rPr>
          <w:kern w:val="2"/>
        </w:rPr>
        <w:t>15 };</w:t>
      </w:r>
    </w:p>
    <w:p>
      <w:pPr>
        <w:pStyle w:val="26"/>
        <w:spacing w:line="236" w:lineRule="exact"/>
        <w:rPr>
          <w:kern w:val="2"/>
        </w:rPr>
      </w:pPr>
      <w:r>
        <w:rPr>
          <w:kern w:val="2"/>
        </w:rPr>
        <w:t>16 };</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：建立数据配置文件。分别通过模板文件创建出两份不同名称的区域数据文件，其名称应与上面区域配置文件中的参数相对应。</w:t>
      </w:r>
    </w:p>
    <w:p>
      <w:pPr>
        <w:pStyle w:val="58"/>
        <w:rPr>
          <w:kern w:val="2"/>
        </w:rPr>
      </w:pPr>
    </w:p>
    <w:p>
      <w:pPr>
        <w:pStyle w:val="26"/>
        <w:spacing w:line="236" w:lineRule="exact"/>
        <w:rPr>
          <w:kern w:val="2"/>
        </w:rPr>
      </w:pPr>
      <w:r>
        <w:rPr>
          <w:kern w:val="2"/>
        </w:rPr>
        <w:t>[root@linuxprobe ~]# cd /var/named</w:t>
      </w:r>
    </w:p>
    <w:p>
      <w:pPr>
        <w:pStyle w:val="26"/>
        <w:spacing w:line="236" w:lineRule="exact"/>
        <w:rPr>
          <w:kern w:val="2"/>
        </w:rPr>
      </w:pPr>
      <w:r>
        <w:rPr>
          <w:kern w:val="2"/>
        </w:rPr>
        <w:t>[root@linuxprobe named]# cp -a named.localhost linuxprobe.com.china</w:t>
      </w:r>
    </w:p>
    <w:p>
      <w:pPr>
        <w:pStyle w:val="26"/>
        <w:spacing w:line="236" w:lineRule="exact"/>
        <w:rPr>
          <w:kern w:val="2"/>
        </w:rPr>
      </w:pPr>
      <w:r>
        <w:rPr>
          <w:kern w:val="2"/>
        </w:rPr>
        <w:t>[root@linuxprobe named]# cp -a named.localhost linuxprobe.com.american</w:t>
      </w:r>
    </w:p>
    <w:p>
      <w:pPr>
        <w:pStyle w:val="26"/>
        <w:spacing w:line="236" w:lineRule="exact"/>
        <w:rPr>
          <w:kern w:val="2"/>
        </w:rPr>
      </w:pPr>
      <w:r>
        <w:rPr>
          <w:kern w:val="2"/>
        </w:rPr>
        <w:t>[root@linuxprobe named]# vim linuxprobe.com.china</w:t>
      </w:r>
    </w:p>
    <w:p>
      <w:pPr>
        <w:pStyle w:val="59"/>
        <w:spacing w:after="90"/>
        <w:rPr>
          <w:kern w:val="2"/>
        </w:rPr>
      </w:pPr>
    </w:p>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1003"/>
        <w:gridCol w:w="775"/>
        <w:gridCol w:w="1604"/>
        <w:gridCol w:w="1762"/>
        <w:gridCol w:w="1253"/>
        <w:gridCol w:w="166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rPr>
          <w:cantSplit/>
        </w:trPr>
        <w:tc>
          <w:tcPr>
            <w:tcW w:w="1003" w:type="dxa"/>
            <w:vAlign w:val="center"/>
          </w:tcPr>
          <w:p>
            <w:pPr>
              <w:pStyle w:val="28"/>
              <w:spacing w:line="350" w:lineRule="exact"/>
              <w:rPr>
                <w:kern w:val="2"/>
              </w:rPr>
            </w:pPr>
            <w:r>
              <w:rPr>
                <w:kern w:val="2"/>
              </w:rPr>
              <w:t>$TTL 1D</w:t>
            </w:r>
          </w:p>
        </w:tc>
        <w:tc>
          <w:tcPr>
            <w:tcW w:w="2379" w:type="dxa"/>
            <w:gridSpan w:val="2"/>
            <w:tcBorders>
              <w:top w:val="single" w:color="000000" w:sz="6" w:space="0"/>
              <w:bottom w:val="single" w:color="000000" w:sz="4" w:space="0"/>
              <w:right w:val="nil"/>
            </w:tcBorders>
            <w:vAlign w:val="center"/>
          </w:tcPr>
          <w:p>
            <w:pPr>
              <w:pStyle w:val="28"/>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762" w:type="dxa"/>
            <w:tcBorders>
              <w:top w:val="single" w:color="000000" w:sz="6"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6" w:space="0"/>
              <w:left w:val="nil"/>
              <w:bottom w:val="single" w:color="000000" w:sz="4" w:space="0"/>
              <w:right w:val="nil"/>
            </w:tcBorders>
            <w:vAlign w:val="center"/>
          </w:tcPr>
          <w:p>
            <w:pPr>
              <w:pStyle w:val="28"/>
              <w:spacing w:line="350" w:lineRule="exact"/>
              <w:rPr>
                <w:kern w:val="2"/>
              </w:rPr>
            </w:pPr>
          </w:p>
        </w:tc>
        <w:tc>
          <w:tcPr>
            <w:tcW w:w="1664" w:type="dxa"/>
            <w:tcBorders>
              <w:top w:val="single" w:color="000000" w:sz="6"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bottom w:val="single" w:color="000000" w:sz="4" w:space="0"/>
            </w:tcBorders>
            <w:vAlign w:val="center"/>
          </w:tcPr>
          <w:p>
            <w:pPr>
              <w:pStyle w:val="28"/>
              <w:spacing w:line="350" w:lineRule="exact"/>
              <w:rPr>
                <w:kern w:val="2"/>
              </w:rPr>
            </w:pPr>
            <w:r>
              <w:rPr>
                <w:kern w:val="2"/>
              </w:rPr>
              <w:t>@</w:t>
            </w:r>
          </w:p>
        </w:tc>
        <w:tc>
          <w:tcPr>
            <w:tcW w:w="775" w:type="dxa"/>
            <w:tcBorders>
              <w:top w:val="single" w:color="000000" w:sz="4" w:space="0"/>
              <w:bottom w:val="single" w:color="000000" w:sz="4" w:space="0"/>
            </w:tcBorders>
            <w:vAlign w:val="center"/>
          </w:tcPr>
          <w:p>
            <w:pPr>
              <w:pStyle w:val="28"/>
              <w:spacing w:line="350" w:lineRule="exact"/>
              <w:rPr>
                <w:spacing w:val="-8"/>
                <w:kern w:val="2"/>
              </w:rPr>
            </w:pPr>
            <w:r>
              <w:rPr>
                <w:spacing w:val="-8"/>
                <w:kern w:val="2"/>
              </w:rPr>
              <w:t>IN SOA</w:t>
            </w:r>
          </w:p>
        </w:tc>
        <w:tc>
          <w:tcPr>
            <w:tcW w:w="1604" w:type="dxa"/>
            <w:tcBorders>
              <w:top w:val="single" w:color="000000" w:sz="4" w:space="0"/>
            </w:tcBorders>
            <w:vAlign w:val="center"/>
          </w:tcPr>
          <w:p>
            <w:pPr>
              <w:pStyle w:val="28"/>
              <w:spacing w:line="350" w:lineRule="exact"/>
              <w:rPr>
                <w:kern w:val="2"/>
              </w:rPr>
            </w:pPr>
            <w:r>
              <w:rPr>
                <w:kern w:val="2"/>
              </w:rPr>
              <w:t>linuxprobe.com.</w:t>
            </w:r>
          </w:p>
        </w:tc>
        <w:tc>
          <w:tcPr>
            <w:tcW w:w="1762" w:type="dxa"/>
            <w:tcBorders>
              <w:top w:val="single" w:color="000000" w:sz="4" w:space="0"/>
              <w:bottom w:val="single" w:color="000000" w:sz="4" w:space="0"/>
            </w:tcBorders>
            <w:vAlign w:val="center"/>
          </w:tcPr>
          <w:p>
            <w:pPr>
              <w:pStyle w:val="28"/>
              <w:spacing w:line="350" w:lineRule="exact"/>
              <w:rPr>
                <w:kern w:val="2"/>
              </w:rPr>
            </w:pPr>
            <w:r>
              <w:rPr>
                <w:kern w:val="2"/>
              </w:rPr>
              <w:t>root.linuxprobe.com.</w:t>
            </w:r>
          </w:p>
        </w:tc>
        <w:tc>
          <w:tcPr>
            <w:tcW w:w="1253" w:type="dxa"/>
            <w:tcBorders>
              <w:top w:val="single" w:color="000000" w:sz="4" w:space="0"/>
              <w:bottom w:val="single" w:color="000000" w:sz="4" w:space="0"/>
              <w:right w:val="nil"/>
            </w:tcBorders>
            <w:vAlign w:val="center"/>
          </w:tcPr>
          <w:p>
            <w:pPr>
              <w:pStyle w:val="28"/>
              <w:spacing w:line="350" w:lineRule="exact"/>
              <w:rPr>
                <w:kern w:val="2"/>
              </w:rPr>
            </w:pPr>
            <w:r>
              <w:rPr>
                <w:kern w:val="2"/>
              </w:rPr>
              <w:t>(</w:t>
            </w:r>
          </w:p>
        </w:tc>
        <w:tc>
          <w:tcPr>
            <w:tcW w:w="1664" w:type="dxa"/>
            <w:tcBorders>
              <w:top w:val="single" w:color="000000" w:sz="4"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rPr>
          <w:cantSplit/>
        </w:trPr>
        <w:tc>
          <w:tcPr>
            <w:tcW w:w="1778" w:type="dxa"/>
            <w:gridSpan w:val="2"/>
            <w:tcBorders>
              <w:top w:val="single" w:color="000000" w:sz="4" w:space="0"/>
              <w:bottom w:val="single" w:color="000000" w:sz="4" w:space="0"/>
            </w:tcBorders>
            <w:vAlign w:val="center"/>
          </w:tcPr>
          <w:p>
            <w:pPr>
              <w:pStyle w:val="28"/>
              <w:spacing w:line="350" w:lineRule="exact"/>
              <w:rPr>
                <w:kern w:val="2"/>
              </w:rPr>
            </w:pPr>
            <w:r>
              <w:rPr>
                <w:kern w:val="2"/>
              </w:rPr>
              <w:t>#</w:t>
            </w:r>
            <w:r>
              <w:rPr>
                <w:rFonts w:hint="eastAsia"/>
                <w:kern w:val="2"/>
              </w:rPr>
              <w:t>授权信息开始</w:t>
            </w:r>
          </w:p>
        </w:tc>
        <w:tc>
          <w:tcPr>
            <w:tcW w:w="1604" w:type="dxa"/>
            <w:vAlign w:val="center"/>
          </w:tcPr>
          <w:p>
            <w:pPr>
              <w:pStyle w:val="28"/>
              <w:spacing w:line="350" w:lineRule="exact"/>
              <w:rPr>
                <w:kern w:val="2"/>
              </w:rPr>
            </w:pPr>
            <w:r>
              <w:rPr>
                <w:kern w:val="2"/>
              </w:rPr>
              <w:t>#DNS</w:t>
            </w:r>
            <w:r>
              <w:rPr>
                <w:rFonts w:hint="eastAsia"/>
                <w:kern w:val="2"/>
              </w:rPr>
              <w:t>区域的地址</w:t>
            </w:r>
          </w:p>
        </w:tc>
        <w:tc>
          <w:tcPr>
            <w:tcW w:w="3015" w:type="dxa"/>
            <w:gridSpan w:val="2"/>
            <w:tcBorders>
              <w:top w:val="single" w:color="000000" w:sz="4" w:space="0"/>
              <w:bottom w:val="single" w:color="000000" w:sz="4" w:space="0"/>
              <w:right w:val="nil"/>
            </w:tcBorders>
            <w:vAlign w:val="center"/>
          </w:tcPr>
          <w:p>
            <w:pPr>
              <w:pStyle w:val="28"/>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664" w:type="dxa"/>
            <w:tcBorders>
              <w:top w:val="single" w:color="000000" w:sz="4"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4"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tcBorders>
            <w:vAlign w:val="center"/>
          </w:tcPr>
          <w:p>
            <w:pPr>
              <w:pStyle w:val="28"/>
              <w:spacing w:line="350" w:lineRule="exact"/>
              <w:rPr>
                <w:kern w:val="2"/>
              </w:rPr>
            </w:pPr>
            <w:r>
              <w:rPr>
                <w:kern w:val="2"/>
              </w:rPr>
              <w:t>0;serial</w:t>
            </w:r>
          </w:p>
        </w:tc>
        <w:tc>
          <w:tcPr>
            <w:tcW w:w="1664" w:type="dxa"/>
            <w:tcBorders>
              <w:top w:val="single" w:color="000000" w:sz="4" w:space="0"/>
            </w:tcBorders>
            <w:vAlign w:val="center"/>
          </w:tcPr>
          <w:p>
            <w:pPr>
              <w:pStyle w:val="28"/>
              <w:spacing w:line="350" w:lineRule="exact"/>
              <w:rPr>
                <w:kern w:val="2"/>
              </w:rPr>
            </w:pPr>
            <w:r>
              <w:rPr>
                <w:kern w:val="2"/>
              </w:rPr>
              <w:t>#</w:t>
            </w:r>
            <w:r>
              <w:rPr>
                <w:rFonts w:hint="eastAsia"/>
                <w:kern w:val="2"/>
              </w:rPr>
              <w:t>更新序列号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4"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left w:val="nil"/>
            </w:tcBorders>
            <w:vAlign w:val="center"/>
          </w:tcPr>
          <w:p>
            <w:pPr>
              <w:pStyle w:val="28"/>
              <w:spacing w:line="350" w:lineRule="exact"/>
              <w:rPr>
                <w:kern w:val="2"/>
              </w:rPr>
            </w:pPr>
            <w:r>
              <w:rPr>
                <w:kern w:val="2"/>
              </w:rPr>
              <w:t>1D;refresh</w:t>
            </w:r>
          </w:p>
        </w:tc>
        <w:tc>
          <w:tcPr>
            <w:tcW w:w="1664" w:type="dxa"/>
            <w:vAlign w:val="center"/>
          </w:tcPr>
          <w:p>
            <w:pPr>
              <w:pStyle w:val="28"/>
              <w:spacing w:line="350" w:lineRule="exact"/>
              <w:rPr>
                <w:kern w:val="2"/>
              </w:rPr>
            </w:pPr>
            <w:r>
              <w:rPr>
                <w:kern w:val="2"/>
              </w:rPr>
              <w:t>#</w:t>
            </w:r>
            <w:r>
              <w:rPr>
                <w:rFonts w:hint="eastAsia"/>
                <w:kern w:val="2"/>
              </w:rPr>
              <w:t>更新时间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4"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left w:val="nil"/>
            </w:tcBorders>
            <w:vAlign w:val="center"/>
          </w:tcPr>
          <w:p>
            <w:pPr>
              <w:pStyle w:val="28"/>
              <w:spacing w:line="350" w:lineRule="exact"/>
              <w:rPr>
                <w:kern w:val="2"/>
              </w:rPr>
            </w:pPr>
            <w:r>
              <w:rPr>
                <w:kern w:val="2"/>
              </w:rPr>
              <w:t>1H;retry</w:t>
            </w:r>
          </w:p>
        </w:tc>
        <w:tc>
          <w:tcPr>
            <w:tcW w:w="1664" w:type="dxa"/>
            <w:vAlign w:val="center"/>
          </w:tcPr>
          <w:p>
            <w:pPr>
              <w:pStyle w:val="28"/>
              <w:spacing w:line="350" w:lineRule="exact"/>
              <w:rPr>
                <w:kern w:val="2"/>
              </w:rPr>
            </w:pPr>
            <w:r>
              <w:rPr>
                <w:kern w:val="2"/>
              </w:rPr>
              <w:t>#</w:t>
            </w:r>
            <w:r>
              <w:rPr>
                <w:rFonts w:hint="eastAsia"/>
                <w:kern w:val="2"/>
              </w:rPr>
              <w:t>重试延时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4"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left w:val="nil"/>
            </w:tcBorders>
            <w:vAlign w:val="center"/>
          </w:tcPr>
          <w:p>
            <w:pPr>
              <w:pStyle w:val="28"/>
              <w:spacing w:line="350" w:lineRule="exact"/>
              <w:rPr>
                <w:kern w:val="2"/>
              </w:rPr>
            </w:pPr>
            <w:r>
              <w:rPr>
                <w:kern w:val="2"/>
              </w:rPr>
              <w:t>1W;expire</w:t>
            </w:r>
          </w:p>
        </w:tc>
        <w:tc>
          <w:tcPr>
            <w:tcW w:w="1664" w:type="dxa"/>
            <w:vAlign w:val="center"/>
          </w:tcPr>
          <w:p>
            <w:pPr>
              <w:pStyle w:val="28"/>
              <w:spacing w:line="350" w:lineRule="exact"/>
              <w:rPr>
                <w:kern w:val="2"/>
              </w:rPr>
            </w:pPr>
            <w:r>
              <w:rPr>
                <w:kern w:val="2"/>
              </w:rPr>
              <w:t>#</w:t>
            </w:r>
            <w:r>
              <w:rPr>
                <w:rFonts w:hint="eastAsia"/>
                <w:kern w:val="2"/>
              </w:rPr>
              <w:t>失效时间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4"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left w:val="nil"/>
            </w:tcBorders>
            <w:vAlign w:val="center"/>
          </w:tcPr>
          <w:p>
            <w:pPr>
              <w:pStyle w:val="28"/>
              <w:spacing w:line="350" w:lineRule="exact"/>
              <w:rPr>
                <w:spacing w:val="-6"/>
                <w:kern w:val="2"/>
              </w:rPr>
            </w:pPr>
            <w:r>
              <w:rPr>
                <w:spacing w:val="-6"/>
                <w:kern w:val="2"/>
              </w:rPr>
              <w:t>3H);minimum</w:t>
            </w:r>
          </w:p>
        </w:tc>
        <w:tc>
          <w:tcPr>
            <w:tcW w:w="1664" w:type="dxa"/>
            <w:vAlign w:val="center"/>
          </w:tcPr>
          <w:p>
            <w:pPr>
              <w:pStyle w:val="28"/>
              <w:spacing w:line="350" w:lineRule="exact"/>
              <w:rPr>
                <w:kern w:val="2"/>
              </w:rPr>
            </w:pPr>
            <w:r>
              <w:rPr>
                <w:kern w:val="2"/>
              </w:rPr>
              <w:t>#</w:t>
            </w:r>
            <w:r>
              <w:rPr>
                <w:rFonts w:hint="eastAsia"/>
                <w:kern w:val="2"/>
              </w:rPr>
              <w:t>无效解析记录的缓存时间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bottom w:val="single" w:color="000000" w:sz="4" w:space="0"/>
              <w:right w:val="nil"/>
            </w:tcBorders>
            <w:vAlign w:val="center"/>
          </w:tcPr>
          <w:p>
            <w:pPr>
              <w:pStyle w:val="28"/>
              <w:spacing w:line="350" w:lineRule="exact"/>
              <w:rPr>
                <w:kern w:val="2"/>
              </w:rPr>
            </w:pPr>
          </w:p>
        </w:tc>
        <w:tc>
          <w:tcPr>
            <w:tcW w:w="775" w:type="dxa"/>
            <w:tcBorders>
              <w:top w:val="single" w:color="000000" w:sz="4" w:space="0"/>
              <w:left w:val="nil"/>
              <w:bottom w:val="single" w:color="000000" w:sz="4" w:space="0"/>
            </w:tcBorders>
            <w:vAlign w:val="center"/>
          </w:tcPr>
          <w:p>
            <w:pPr>
              <w:pStyle w:val="28"/>
              <w:spacing w:line="350" w:lineRule="exact"/>
              <w:rPr>
                <w:kern w:val="2"/>
              </w:rPr>
            </w:pPr>
            <w:r>
              <w:rPr>
                <w:kern w:val="2"/>
              </w:rPr>
              <w:t>NS</w:t>
            </w:r>
          </w:p>
        </w:tc>
        <w:tc>
          <w:tcPr>
            <w:tcW w:w="3366" w:type="dxa"/>
            <w:gridSpan w:val="2"/>
            <w:tcBorders>
              <w:top w:val="single" w:color="000000" w:sz="4" w:space="0"/>
            </w:tcBorders>
            <w:vAlign w:val="center"/>
          </w:tcPr>
          <w:p>
            <w:pPr>
              <w:pStyle w:val="28"/>
              <w:spacing w:line="350" w:lineRule="exact"/>
              <w:rPr>
                <w:kern w:val="2"/>
              </w:rPr>
            </w:pPr>
            <w:r>
              <w:rPr>
                <w:kern w:val="2"/>
              </w:rPr>
              <w:t>ns.linuxprobe.com.</w:t>
            </w:r>
          </w:p>
        </w:tc>
        <w:tc>
          <w:tcPr>
            <w:tcW w:w="2917" w:type="dxa"/>
            <w:gridSpan w:val="2"/>
            <w:vAlign w:val="center"/>
          </w:tcPr>
          <w:p>
            <w:pPr>
              <w:pStyle w:val="28"/>
              <w:spacing w:line="350" w:lineRule="exact"/>
              <w:rPr>
                <w:kern w:val="2"/>
              </w:rPr>
            </w:pPr>
            <w:r>
              <w:rPr>
                <w:kern w:val="2"/>
              </w:rPr>
              <w:t>#</w:t>
            </w:r>
            <w:r>
              <w:rPr>
                <w:rFonts w:hint="eastAsia"/>
                <w:kern w:val="2"/>
              </w:rPr>
              <w:t>域名服务器记录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tcBorders>
              <w:top w:val="single" w:color="000000" w:sz="4" w:space="0"/>
            </w:tcBorders>
            <w:vAlign w:val="center"/>
          </w:tcPr>
          <w:p>
            <w:pPr>
              <w:pStyle w:val="28"/>
              <w:spacing w:line="350" w:lineRule="exact"/>
              <w:rPr>
                <w:kern w:val="2"/>
              </w:rPr>
            </w:pPr>
            <w:r>
              <w:rPr>
                <w:kern w:val="2"/>
              </w:rPr>
              <w:t>ns</w:t>
            </w:r>
          </w:p>
        </w:tc>
        <w:tc>
          <w:tcPr>
            <w:tcW w:w="775" w:type="dxa"/>
            <w:tcBorders>
              <w:top w:val="single" w:color="000000" w:sz="4" w:space="0"/>
            </w:tcBorders>
            <w:vAlign w:val="center"/>
          </w:tcPr>
          <w:p>
            <w:pPr>
              <w:pStyle w:val="28"/>
              <w:spacing w:line="350" w:lineRule="exact"/>
              <w:rPr>
                <w:kern w:val="2"/>
              </w:rPr>
            </w:pPr>
            <w:r>
              <w:rPr>
                <w:kern w:val="2"/>
              </w:rPr>
              <w:t>IN A</w:t>
            </w:r>
          </w:p>
        </w:tc>
        <w:tc>
          <w:tcPr>
            <w:tcW w:w="3366" w:type="dxa"/>
            <w:gridSpan w:val="2"/>
            <w:vAlign w:val="center"/>
          </w:tcPr>
          <w:p>
            <w:pPr>
              <w:pStyle w:val="28"/>
              <w:spacing w:line="350" w:lineRule="exact"/>
              <w:rPr>
                <w:kern w:val="2"/>
              </w:rPr>
            </w:pPr>
            <w:r>
              <w:rPr>
                <w:kern w:val="2"/>
              </w:rPr>
              <w:t>122.71.115.10</w:t>
            </w:r>
          </w:p>
        </w:tc>
        <w:tc>
          <w:tcPr>
            <w:tcW w:w="2917" w:type="dxa"/>
            <w:gridSpan w:val="2"/>
            <w:vAlign w:val="center"/>
          </w:tcPr>
          <w:p>
            <w:pPr>
              <w:pStyle w:val="28"/>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3" w:type="dxa"/>
            <w:vAlign w:val="center"/>
          </w:tcPr>
          <w:p>
            <w:pPr>
              <w:pStyle w:val="28"/>
              <w:spacing w:line="350" w:lineRule="exact"/>
              <w:rPr>
                <w:kern w:val="2"/>
              </w:rPr>
            </w:pPr>
            <w:r>
              <w:rPr>
                <w:kern w:val="2"/>
              </w:rPr>
              <w:t>www</w:t>
            </w:r>
          </w:p>
        </w:tc>
        <w:tc>
          <w:tcPr>
            <w:tcW w:w="775" w:type="dxa"/>
            <w:vAlign w:val="center"/>
          </w:tcPr>
          <w:p>
            <w:pPr>
              <w:pStyle w:val="28"/>
              <w:spacing w:line="350" w:lineRule="exact"/>
              <w:rPr>
                <w:kern w:val="2"/>
              </w:rPr>
            </w:pPr>
            <w:r>
              <w:rPr>
                <w:kern w:val="2"/>
              </w:rPr>
              <w:t>IN A</w:t>
            </w:r>
          </w:p>
        </w:tc>
        <w:tc>
          <w:tcPr>
            <w:tcW w:w="3366" w:type="dxa"/>
            <w:gridSpan w:val="2"/>
            <w:vAlign w:val="center"/>
          </w:tcPr>
          <w:p>
            <w:pPr>
              <w:pStyle w:val="28"/>
              <w:spacing w:line="350" w:lineRule="exact"/>
              <w:rPr>
                <w:kern w:val="2"/>
              </w:rPr>
            </w:pPr>
            <w:r>
              <w:rPr>
                <w:kern w:val="2"/>
              </w:rPr>
              <w:t>122.71.115.15</w:t>
            </w:r>
          </w:p>
        </w:tc>
        <w:tc>
          <w:tcPr>
            <w:tcW w:w="2917" w:type="dxa"/>
            <w:gridSpan w:val="2"/>
            <w:vAlign w:val="center"/>
          </w:tcPr>
          <w:p>
            <w:pPr>
              <w:pStyle w:val="28"/>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pPr>
        <w:pStyle w:val="29"/>
        <w:rPr>
          <w:kern w:val="2"/>
        </w:rPr>
      </w:pPr>
    </w:p>
    <w:p>
      <w:pPr>
        <w:pStyle w:val="58"/>
        <w:rPr>
          <w:kern w:val="2"/>
        </w:rPr>
      </w:pPr>
    </w:p>
    <w:p>
      <w:pPr>
        <w:pStyle w:val="26"/>
        <w:rPr>
          <w:kern w:val="2"/>
        </w:rPr>
      </w:pPr>
      <w:r>
        <w:rPr>
          <w:kern w:val="2"/>
        </w:rPr>
        <w:t>[root@linuxprobe named]# vim linuxprobe.com.American</w:t>
      </w:r>
    </w:p>
    <w:p>
      <w:pPr>
        <w:pStyle w:val="59"/>
        <w:spacing w:after="90"/>
        <w:rPr>
          <w:kern w:val="2"/>
        </w:rPr>
      </w:pPr>
    </w:p>
    <w:p>
      <w:pPr>
        <w:pStyle w:val="29"/>
        <w:rPr>
          <w:kern w:val="2"/>
        </w:rPr>
      </w:pP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1001"/>
        <w:gridCol w:w="777"/>
        <w:gridCol w:w="1607"/>
        <w:gridCol w:w="1762"/>
        <w:gridCol w:w="1253"/>
        <w:gridCol w:w="166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rPr>
          <w:cantSplit/>
        </w:trPr>
        <w:tc>
          <w:tcPr>
            <w:tcW w:w="1001" w:type="dxa"/>
            <w:vAlign w:val="center"/>
          </w:tcPr>
          <w:p>
            <w:pPr>
              <w:pStyle w:val="28"/>
              <w:spacing w:line="350" w:lineRule="exact"/>
              <w:rPr>
                <w:kern w:val="2"/>
              </w:rPr>
            </w:pPr>
            <w:r>
              <w:rPr>
                <w:kern w:val="2"/>
              </w:rPr>
              <w:t>$TTL 1D</w:t>
            </w:r>
          </w:p>
        </w:tc>
        <w:tc>
          <w:tcPr>
            <w:tcW w:w="2384" w:type="dxa"/>
            <w:gridSpan w:val="2"/>
            <w:tcBorders>
              <w:top w:val="single" w:color="000000" w:sz="6" w:space="0"/>
              <w:bottom w:val="single" w:color="000000" w:sz="4" w:space="0"/>
              <w:right w:val="nil"/>
            </w:tcBorders>
            <w:vAlign w:val="center"/>
          </w:tcPr>
          <w:p>
            <w:pPr>
              <w:pStyle w:val="28"/>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762" w:type="dxa"/>
            <w:tcBorders>
              <w:top w:val="single" w:color="000000" w:sz="6"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6" w:space="0"/>
              <w:left w:val="nil"/>
              <w:bottom w:val="single" w:color="000000" w:sz="4" w:space="0"/>
              <w:right w:val="nil"/>
            </w:tcBorders>
            <w:vAlign w:val="center"/>
          </w:tcPr>
          <w:p>
            <w:pPr>
              <w:pStyle w:val="28"/>
              <w:spacing w:line="350" w:lineRule="exact"/>
              <w:rPr>
                <w:kern w:val="2"/>
              </w:rPr>
            </w:pPr>
          </w:p>
        </w:tc>
        <w:tc>
          <w:tcPr>
            <w:tcW w:w="1661" w:type="dxa"/>
            <w:tcBorders>
              <w:top w:val="single" w:color="000000" w:sz="6"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bottom w:val="single" w:color="000000" w:sz="4" w:space="0"/>
            </w:tcBorders>
            <w:vAlign w:val="center"/>
          </w:tcPr>
          <w:p>
            <w:pPr>
              <w:pStyle w:val="28"/>
              <w:spacing w:line="350" w:lineRule="exact"/>
              <w:rPr>
                <w:kern w:val="2"/>
              </w:rPr>
            </w:pPr>
            <w:r>
              <w:rPr>
                <w:kern w:val="2"/>
              </w:rPr>
              <w:t>@</w:t>
            </w:r>
          </w:p>
        </w:tc>
        <w:tc>
          <w:tcPr>
            <w:tcW w:w="777" w:type="dxa"/>
            <w:tcBorders>
              <w:top w:val="single" w:color="000000" w:sz="4" w:space="0"/>
              <w:bottom w:val="single" w:color="000000" w:sz="4" w:space="0"/>
            </w:tcBorders>
            <w:vAlign w:val="center"/>
          </w:tcPr>
          <w:p>
            <w:pPr>
              <w:pStyle w:val="28"/>
              <w:spacing w:line="350" w:lineRule="exact"/>
              <w:rPr>
                <w:spacing w:val="-8"/>
                <w:kern w:val="2"/>
              </w:rPr>
            </w:pPr>
            <w:r>
              <w:rPr>
                <w:spacing w:val="-8"/>
                <w:kern w:val="2"/>
              </w:rPr>
              <w:t>IN SOA</w:t>
            </w:r>
          </w:p>
        </w:tc>
        <w:tc>
          <w:tcPr>
            <w:tcW w:w="1607" w:type="dxa"/>
            <w:tcBorders>
              <w:top w:val="single" w:color="000000" w:sz="4" w:space="0"/>
            </w:tcBorders>
            <w:vAlign w:val="center"/>
          </w:tcPr>
          <w:p>
            <w:pPr>
              <w:pStyle w:val="28"/>
              <w:spacing w:line="350" w:lineRule="exact"/>
              <w:rPr>
                <w:kern w:val="2"/>
              </w:rPr>
            </w:pPr>
            <w:r>
              <w:rPr>
                <w:kern w:val="2"/>
              </w:rPr>
              <w:t>linuxprobe.com.</w:t>
            </w:r>
          </w:p>
        </w:tc>
        <w:tc>
          <w:tcPr>
            <w:tcW w:w="1762" w:type="dxa"/>
            <w:tcBorders>
              <w:top w:val="single" w:color="000000" w:sz="4" w:space="0"/>
              <w:bottom w:val="single" w:color="000000" w:sz="4" w:space="0"/>
            </w:tcBorders>
            <w:vAlign w:val="center"/>
          </w:tcPr>
          <w:p>
            <w:pPr>
              <w:pStyle w:val="28"/>
              <w:spacing w:line="350" w:lineRule="exact"/>
              <w:rPr>
                <w:kern w:val="2"/>
              </w:rPr>
            </w:pPr>
            <w:r>
              <w:rPr>
                <w:kern w:val="2"/>
              </w:rPr>
              <w:t>root.linuxprobe.com.</w:t>
            </w:r>
          </w:p>
        </w:tc>
        <w:tc>
          <w:tcPr>
            <w:tcW w:w="1253" w:type="dxa"/>
            <w:tcBorders>
              <w:top w:val="single" w:color="000000" w:sz="4" w:space="0"/>
              <w:bottom w:val="single" w:color="000000" w:sz="4" w:space="0"/>
              <w:right w:val="nil"/>
            </w:tcBorders>
            <w:vAlign w:val="center"/>
          </w:tcPr>
          <w:p>
            <w:pPr>
              <w:pStyle w:val="28"/>
              <w:spacing w:line="350" w:lineRule="exact"/>
              <w:rPr>
                <w:kern w:val="2"/>
              </w:rPr>
            </w:pPr>
            <w:r>
              <w:rPr>
                <w:kern w:val="2"/>
              </w:rPr>
              <w:t>(</w:t>
            </w:r>
          </w:p>
        </w:tc>
        <w:tc>
          <w:tcPr>
            <w:tcW w:w="1661" w:type="dxa"/>
            <w:tcBorders>
              <w:top w:val="single" w:color="000000" w:sz="4"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rPr>
          <w:cantSplit/>
        </w:trPr>
        <w:tc>
          <w:tcPr>
            <w:tcW w:w="1778" w:type="dxa"/>
            <w:gridSpan w:val="2"/>
            <w:tcBorders>
              <w:top w:val="single" w:color="000000" w:sz="4" w:space="0"/>
              <w:bottom w:val="single" w:color="000000" w:sz="4" w:space="0"/>
            </w:tcBorders>
            <w:vAlign w:val="center"/>
          </w:tcPr>
          <w:p>
            <w:pPr>
              <w:pStyle w:val="28"/>
              <w:spacing w:line="350" w:lineRule="exact"/>
              <w:rPr>
                <w:kern w:val="2"/>
              </w:rPr>
            </w:pPr>
            <w:r>
              <w:rPr>
                <w:kern w:val="2"/>
              </w:rPr>
              <w:t>#</w:t>
            </w:r>
            <w:r>
              <w:rPr>
                <w:rFonts w:hint="eastAsia"/>
                <w:kern w:val="2"/>
              </w:rPr>
              <w:t>授权信息开始</w:t>
            </w:r>
          </w:p>
        </w:tc>
        <w:tc>
          <w:tcPr>
            <w:tcW w:w="1607" w:type="dxa"/>
            <w:tcBorders>
              <w:bottom w:val="single" w:color="000000" w:sz="4" w:space="0"/>
            </w:tcBorders>
            <w:vAlign w:val="center"/>
          </w:tcPr>
          <w:p>
            <w:pPr>
              <w:pStyle w:val="28"/>
              <w:spacing w:line="350" w:lineRule="exact"/>
              <w:rPr>
                <w:kern w:val="2"/>
              </w:rPr>
            </w:pPr>
            <w:r>
              <w:rPr>
                <w:kern w:val="2"/>
              </w:rPr>
              <w:t>#DNS</w:t>
            </w:r>
            <w:r>
              <w:rPr>
                <w:rFonts w:hint="eastAsia"/>
                <w:kern w:val="2"/>
              </w:rPr>
              <w:t>区域的地址</w:t>
            </w:r>
          </w:p>
        </w:tc>
        <w:tc>
          <w:tcPr>
            <w:tcW w:w="3015" w:type="dxa"/>
            <w:gridSpan w:val="2"/>
            <w:tcBorders>
              <w:top w:val="single" w:color="000000" w:sz="4" w:space="0"/>
              <w:bottom w:val="single" w:color="000000" w:sz="4" w:space="0"/>
              <w:right w:val="nil"/>
            </w:tcBorders>
            <w:vAlign w:val="center"/>
          </w:tcPr>
          <w:p>
            <w:pPr>
              <w:pStyle w:val="28"/>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661" w:type="dxa"/>
            <w:tcBorders>
              <w:top w:val="single" w:color="000000" w:sz="4" w:space="0"/>
              <w:left w:val="nil"/>
              <w:bottom w:val="single" w:color="000000" w:sz="4" w:space="0"/>
            </w:tcBorders>
            <w:vAlign w:val="center"/>
          </w:tcPr>
          <w:p>
            <w:pPr>
              <w:pStyle w:val="28"/>
              <w:spacing w:line="350" w:lineRule="exact"/>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bottom w:val="single" w:color="000000" w:sz="4" w:space="0"/>
            </w:tcBorders>
            <w:vAlign w:val="center"/>
          </w:tcPr>
          <w:p>
            <w:pPr>
              <w:pStyle w:val="28"/>
              <w:spacing w:line="350" w:lineRule="exact"/>
              <w:rPr>
                <w:kern w:val="2"/>
              </w:rPr>
            </w:pPr>
            <w:r>
              <w:rPr>
                <w:kern w:val="2"/>
              </w:rPr>
              <w:t>0;serial</w:t>
            </w:r>
          </w:p>
        </w:tc>
        <w:tc>
          <w:tcPr>
            <w:tcW w:w="1661" w:type="dxa"/>
            <w:tcBorders>
              <w:top w:val="single" w:color="000000" w:sz="4" w:space="0"/>
            </w:tcBorders>
            <w:vAlign w:val="center"/>
          </w:tcPr>
          <w:p>
            <w:pPr>
              <w:pStyle w:val="28"/>
              <w:spacing w:line="350" w:lineRule="exact"/>
              <w:rPr>
                <w:kern w:val="2"/>
              </w:rPr>
            </w:pPr>
            <w:r>
              <w:rPr>
                <w:kern w:val="2"/>
              </w:rPr>
              <w:t>#</w:t>
            </w:r>
            <w:r>
              <w:rPr>
                <w:rFonts w:hint="eastAsia"/>
                <w:kern w:val="2"/>
              </w:rPr>
              <w:t>更新序列号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bottom w:val="single" w:color="000000" w:sz="4" w:space="0"/>
            </w:tcBorders>
            <w:vAlign w:val="center"/>
          </w:tcPr>
          <w:p>
            <w:pPr>
              <w:pStyle w:val="28"/>
              <w:spacing w:line="350" w:lineRule="exact"/>
              <w:rPr>
                <w:kern w:val="2"/>
              </w:rPr>
            </w:pPr>
            <w:r>
              <w:rPr>
                <w:kern w:val="2"/>
              </w:rPr>
              <w:t>1D;refresh</w:t>
            </w:r>
          </w:p>
        </w:tc>
        <w:tc>
          <w:tcPr>
            <w:tcW w:w="1661" w:type="dxa"/>
            <w:vAlign w:val="center"/>
          </w:tcPr>
          <w:p>
            <w:pPr>
              <w:pStyle w:val="28"/>
              <w:spacing w:line="350" w:lineRule="exact"/>
              <w:rPr>
                <w:kern w:val="2"/>
              </w:rPr>
            </w:pPr>
            <w:r>
              <w:rPr>
                <w:kern w:val="2"/>
              </w:rPr>
              <w:t>#</w:t>
            </w:r>
            <w:r>
              <w:rPr>
                <w:rFonts w:hint="eastAsia"/>
                <w:kern w:val="2"/>
              </w:rPr>
              <w:t>更新时间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bottom w:val="single" w:color="000000" w:sz="4" w:space="0"/>
            </w:tcBorders>
            <w:vAlign w:val="center"/>
          </w:tcPr>
          <w:p>
            <w:pPr>
              <w:pStyle w:val="28"/>
              <w:spacing w:line="350" w:lineRule="exact"/>
              <w:rPr>
                <w:kern w:val="2"/>
              </w:rPr>
            </w:pPr>
            <w:r>
              <w:rPr>
                <w:kern w:val="2"/>
              </w:rPr>
              <w:t>1H;retry</w:t>
            </w:r>
          </w:p>
        </w:tc>
        <w:tc>
          <w:tcPr>
            <w:tcW w:w="1661" w:type="dxa"/>
            <w:vAlign w:val="center"/>
          </w:tcPr>
          <w:p>
            <w:pPr>
              <w:pStyle w:val="28"/>
              <w:spacing w:line="350" w:lineRule="exact"/>
              <w:rPr>
                <w:kern w:val="2"/>
              </w:rPr>
            </w:pPr>
            <w:r>
              <w:rPr>
                <w:kern w:val="2"/>
              </w:rPr>
              <w:t>#</w:t>
            </w:r>
            <w:r>
              <w:rPr>
                <w:rFonts w:hint="eastAsia"/>
                <w:kern w:val="2"/>
              </w:rPr>
              <w:t>重试延时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bottom w:val="single" w:color="000000" w:sz="4" w:space="0"/>
            </w:tcBorders>
            <w:vAlign w:val="center"/>
          </w:tcPr>
          <w:p>
            <w:pPr>
              <w:pStyle w:val="28"/>
              <w:spacing w:line="350" w:lineRule="exact"/>
              <w:rPr>
                <w:kern w:val="2"/>
              </w:rPr>
            </w:pPr>
            <w:r>
              <w:rPr>
                <w:kern w:val="2"/>
              </w:rPr>
              <w:t>1W;expire</w:t>
            </w:r>
          </w:p>
        </w:tc>
        <w:tc>
          <w:tcPr>
            <w:tcW w:w="1661" w:type="dxa"/>
            <w:vAlign w:val="center"/>
          </w:tcPr>
          <w:p>
            <w:pPr>
              <w:pStyle w:val="28"/>
              <w:spacing w:line="350" w:lineRule="exact"/>
              <w:rPr>
                <w:kern w:val="2"/>
              </w:rPr>
            </w:pPr>
            <w:r>
              <w:rPr>
                <w:kern w:val="2"/>
              </w:rPr>
              <w:t>#</w:t>
            </w:r>
            <w:r>
              <w:rPr>
                <w:rFonts w:hint="eastAsia"/>
                <w:kern w:val="2"/>
              </w:rPr>
              <w:t>失效时间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607"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762" w:type="dxa"/>
            <w:tcBorders>
              <w:top w:val="single" w:color="000000" w:sz="4" w:space="0"/>
              <w:left w:val="nil"/>
              <w:bottom w:val="single" w:color="000000" w:sz="4" w:space="0"/>
              <w:right w:val="nil"/>
            </w:tcBorders>
            <w:vAlign w:val="center"/>
          </w:tcPr>
          <w:p>
            <w:pPr>
              <w:pStyle w:val="28"/>
              <w:spacing w:line="350" w:lineRule="exact"/>
              <w:rPr>
                <w:kern w:val="2"/>
              </w:rPr>
            </w:pPr>
          </w:p>
        </w:tc>
        <w:tc>
          <w:tcPr>
            <w:tcW w:w="1253" w:type="dxa"/>
            <w:tcBorders>
              <w:top w:val="single" w:color="000000" w:sz="4" w:space="0"/>
              <w:left w:val="nil"/>
              <w:bottom w:val="single" w:color="000000" w:sz="4" w:space="0"/>
            </w:tcBorders>
            <w:vAlign w:val="center"/>
          </w:tcPr>
          <w:p>
            <w:pPr>
              <w:pStyle w:val="28"/>
              <w:spacing w:line="350" w:lineRule="exact"/>
              <w:rPr>
                <w:spacing w:val="-6"/>
                <w:kern w:val="2"/>
              </w:rPr>
            </w:pPr>
            <w:r>
              <w:rPr>
                <w:spacing w:val="-6"/>
                <w:kern w:val="2"/>
              </w:rPr>
              <w:t>3H);minimum</w:t>
            </w:r>
          </w:p>
        </w:tc>
        <w:tc>
          <w:tcPr>
            <w:tcW w:w="1661" w:type="dxa"/>
            <w:vAlign w:val="center"/>
          </w:tcPr>
          <w:p>
            <w:pPr>
              <w:pStyle w:val="28"/>
              <w:spacing w:line="350" w:lineRule="exact"/>
              <w:rPr>
                <w:kern w:val="2"/>
              </w:rPr>
            </w:pPr>
            <w:r>
              <w:rPr>
                <w:kern w:val="2"/>
              </w:rPr>
              <w:t>#</w:t>
            </w:r>
            <w:r>
              <w:rPr>
                <w:rFonts w:hint="eastAsia"/>
                <w:kern w:val="2"/>
              </w:rPr>
              <w:t>无效解析记录的缓存时间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bottom w:val="single" w:color="000000" w:sz="4" w:space="0"/>
              <w:right w:val="nil"/>
            </w:tcBorders>
            <w:vAlign w:val="center"/>
          </w:tcPr>
          <w:p>
            <w:pPr>
              <w:pStyle w:val="28"/>
              <w:spacing w:line="350" w:lineRule="exact"/>
              <w:rPr>
                <w:kern w:val="2"/>
              </w:rPr>
            </w:pPr>
          </w:p>
        </w:tc>
        <w:tc>
          <w:tcPr>
            <w:tcW w:w="777" w:type="dxa"/>
            <w:tcBorders>
              <w:top w:val="single" w:color="000000" w:sz="4" w:space="0"/>
              <w:left w:val="nil"/>
              <w:bottom w:val="single" w:color="000000" w:sz="4" w:space="0"/>
            </w:tcBorders>
            <w:vAlign w:val="center"/>
          </w:tcPr>
          <w:p>
            <w:pPr>
              <w:pStyle w:val="28"/>
              <w:spacing w:line="350" w:lineRule="exact"/>
              <w:rPr>
                <w:kern w:val="2"/>
              </w:rPr>
            </w:pPr>
            <w:r>
              <w:rPr>
                <w:kern w:val="2"/>
              </w:rPr>
              <w:t>NS</w:t>
            </w:r>
          </w:p>
        </w:tc>
        <w:tc>
          <w:tcPr>
            <w:tcW w:w="3369" w:type="dxa"/>
            <w:gridSpan w:val="2"/>
            <w:tcBorders>
              <w:top w:val="single" w:color="000000" w:sz="4" w:space="0"/>
            </w:tcBorders>
            <w:vAlign w:val="center"/>
          </w:tcPr>
          <w:p>
            <w:pPr>
              <w:pStyle w:val="28"/>
              <w:spacing w:line="350" w:lineRule="exact"/>
              <w:rPr>
                <w:kern w:val="2"/>
              </w:rPr>
            </w:pPr>
            <w:r>
              <w:rPr>
                <w:kern w:val="2"/>
              </w:rPr>
              <w:t>ns.linuxprobe.com.</w:t>
            </w:r>
          </w:p>
        </w:tc>
        <w:tc>
          <w:tcPr>
            <w:tcW w:w="2914" w:type="dxa"/>
            <w:gridSpan w:val="2"/>
            <w:vAlign w:val="center"/>
          </w:tcPr>
          <w:p>
            <w:pPr>
              <w:pStyle w:val="28"/>
              <w:spacing w:line="350" w:lineRule="exact"/>
              <w:rPr>
                <w:kern w:val="2"/>
              </w:rPr>
            </w:pPr>
            <w:r>
              <w:rPr>
                <w:kern w:val="2"/>
              </w:rPr>
              <w:t>#</w:t>
            </w:r>
            <w:r>
              <w:rPr>
                <w:rFonts w:hint="eastAsia"/>
                <w:kern w:val="2"/>
              </w:rPr>
              <w:t>域名服务器记录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tcBorders>
              <w:top w:val="single" w:color="000000" w:sz="4" w:space="0"/>
            </w:tcBorders>
            <w:vAlign w:val="center"/>
          </w:tcPr>
          <w:p>
            <w:pPr>
              <w:pStyle w:val="28"/>
              <w:spacing w:line="350" w:lineRule="exact"/>
              <w:rPr>
                <w:kern w:val="2"/>
              </w:rPr>
            </w:pPr>
            <w:r>
              <w:rPr>
                <w:kern w:val="2"/>
              </w:rPr>
              <w:t>ns</w:t>
            </w:r>
          </w:p>
        </w:tc>
        <w:tc>
          <w:tcPr>
            <w:tcW w:w="777" w:type="dxa"/>
            <w:tcBorders>
              <w:top w:val="single" w:color="000000" w:sz="4" w:space="0"/>
            </w:tcBorders>
            <w:vAlign w:val="center"/>
          </w:tcPr>
          <w:p>
            <w:pPr>
              <w:pStyle w:val="28"/>
              <w:spacing w:line="350" w:lineRule="exact"/>
              <w:rPr>
                <w:kern w:val="2"/>
              </w:rPr>
            </w:pPr>
            <w:r>
              <w:rPr>
                <w:kern w:val="2"/>
              </w:rPr>
              <w:t>IN A</w:t>
            </w:r>
          </w:p>
        </w:tc>
        <w:tc>
          <w:tcPr>
            <w:tcW w:w="3369" w:type="dxa"/>
            <w:gridSpan w:val="2"/>
            <w:vAlign w:val="center"/>
          </w:tcPr>
          <w:p>
            <w:pPr>
              <w:pStyle w:val="28"/>
              <w:spacing w:line="350" w:lineRule="exact"/>
              <w:rPr>
                <w:kern w:val="2"/>
              </w:rPr>
            </w:pPr>
            <w:r>
              <w:rPr>
                <w:kern w:val="2"/>
              </w:rPr>
              <w:t>106.185.25.10</w:t>
            </w:r>
          </w:p>
        </w:tc>
        <w:tc>
          <w:tcPr>
            <w:tcW w:w="2914" w:type="dxa"/>
            <w:gridSpan w:val="2"/>
            <w:vAlign w:val="center"/>
          </w:tcPr>
          <w:p>
            <w:pPr>
              <w:pStyle w:val="28"/>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001" w:type="dxa"/>
            <w:vAlign w:val="center"/>
          </w:tcPr>
          <w:p>
            <w:pPr>
              <w:pStyle w:val="28"/>
              <w:spacing w:line="350" w:lineRule="exact"/>
              <w:rPr>
                <w:kern w:val="2"/>
              </w:rPr>
            </w:pPr>
            <w:r>
              <w:rPr>
                <w:kern w:val="2"/>
              </w:rPr>
              <w:t>www</w:t>
            </w:r>
          </w:p>
        </w:tc>
        <w:tc>
          <w:tcPr>
            <w:tcW w:w="777" w:type="dxa"/>
            <w:vAlign w:val="center"/>
          </w:tcPr>
          <w:p>
            <w:pPr>
              <w:pStyle w:val="28"/>
              <w:spacing w:line="350" w:lineRule="exact"/>
              <w:rPr>
                <w:kern w:val="2"/>
              </w:rPr>
            </w:pPr>
            <w:r>
              <w:rPr>
                <w:kern w:val="2"/>
              </w:rPr>
              <w:t>IN A</w:t>
            </w:r>
          </w:p>
        </w:tc>
        <w:tc>
          <w:tcPr>
            <w:tcW w:w="3369" w:type="dxa"/>
            <w:gridSpan w:val="2"/>
            <w:vAlign w:val="center"/>
          </w:tcPr>
          <w:p>
            <w:pPr>
              <w:pStyle w:val="28"/>
              <w:spacing w:line="350" w:lineRule="exact"/>
              <w:rPr>
                <w:kern w:val="2"/>
              </w:rPr>
            </w:pPr>
            <w:r>
              <w:rPr>
                <w:kern w:val="2"/>
              </w:rPr>
              <w:t>106.185.25.15</w:t>
            </w:r>
          </w:p>
        </w:tc>
        <w:tc>
          <w:tcPr>
            <w:tcW w:w="2914" w:type="dxa"/>
            <w:gridSpan w:val="2"/>
            <w:vAlign w:val="center"/>
          </w:tcPr>
          <w:p>
            <w:pPr>
              <w:pStyle w:val="28"/>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pPr>
        <w:pStyle w:val="29"/>
        <w:rPr>
          <w:rStyle w:val="18"/>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：重新启动</w:t>
      </w:r>
      <w:r>
        <w:rPr>
          <w:color w:val="000000"/>
          <w:kern w:val="2"/>
          <w:szCs w:val="21"/>
        </w:rPr>
        <w:t>named</w:t>
      </w:r>
      <w:r>
        <w:rPr>
          <w:rFonts w:hint="eastAsia"/>
          <w:color w:val="000000"/>
          <w:kern w:val="2"/>
          <w:szCs w:val="21"/>
        </w:rPr>
        <w:t>服务程序，验证结果。将客户端主机（</w:t>
      </w:r>
      <w:r>
        <w:rPr>
          <w:color w:val="000000"/>
          <w:kern w:val="2"/>
          <w:szCs w:val="21"/>
        </w:rPr>
        <w:t>Windows</w:t>
      </w:r>
      <w:r>
        <w:rPr>
          <w:rFonts w:hint="eastAsia"/>
          <w:color w:val="000000"/>
          <w:kern w:val="2"/>
          <w:szCs w:val="21"/>
        </w:rPr>
        <w:t>系统或</w:t>
      </w:r>
      <w:r>
        <w:fldChar w:fldCharType="begin"/>
      </w:r>
      <w:r>
        <w:instrText xml:space="preserve"> HYPERLINK "http://www.linuxprobe.com/" \t "_blank" \o "linux系统" </w:instrText>
      </w:r>
      <w:r>
        <w:fldChar w:fldCharType="separate"/>
      </w:r>
      <w:r>
        <w:rPr>
          <w:color w:val="000000"/>
          <w:kern w:val="2"/>
          <w:szCs w:val="21"/>
        </w:rPr>
        <w:t>Linux</w:t>
      </w:r>
      <w:r>
        <w:rPr>
          <w:rFonts w:hint="eastAsia"/>
          <w:color w:val="000000"/>
          <w:kern w:val="2"/>
          <w:szCs w:val="21"/>
        </w:rPr>
        <w:t>系统</w:t>
      </w:r>
      <w:r>
        <w:rPr>
          <w:rFonts w:hint="eastAsia"/>
          <w:color w:val="000000"/>
          <w:kern w:val="2"/>
          <w:szCs w:val="21"/>
        </w:rPr>
        <w:fldChar w:fldCharType="end"/>
      </w:r>
      <w:r>
        <w:rPr>
          <w:rFonts w:hint="eastAsia"/>
          <w:color w:val="000000"/>
          <w:kern w:val="2"/>
          <w:szCs w:val="21"/>
        </w:rPr>
        <w:t>均可）的</w:t>
      </w:r>
      <w:r>
        <w:rPr>
          <w:color w:val="000000"/>
          <w:kern w:val="2"/>
          <w:szCs w:val="21"/>
        </w:rPr>
        <w:t>IP</w:t>
      </w:r>
      <w:r>
        <w:rPr>
          <w:rFonts w:hint="eastAsia"/>
          <w:color w:val="000000"/>
          <w:kern w:val="2"/>
          <w:szCs w:val="21"/>
        </w:rPr>
        <w:t>地址分别设置为</w:t>
      </w:r>
      <w:r>
        <w:rPr>
          <w:color w:val="000000"/>
          <w:kern w:val="2"/>
          <w:szCs w:val="21"/>
        </w:rPr>
        <w:t>122.71.115.1</w:t>
      </w:r>
      <w:r>
        <w:rPr>
          <w:rFonts w:hint="eastAsia"/>
          <w:color w:val="000000"/>
          <w:kern w:val="2"/>
          <w:szCs w:val="21"/>
        </w:rPr>
        <w:t>与</w:t>
      </w:r>
      <w:r>
        <w:rPr>
          <w:color w:val="000000"/>
          <w:kern w:val="2"/>
          <w:szCs w:val="21"/>
        </w:rPr>
        <w:t>106.185.25.1</w:t>
      </w:r>
      <w:r>
        <w:rPr>
          <w:rFonts w:hint="eastAsia"/>
          <w:color w:val="000000"/>
          <w:kern w:val="2"/>
          <w:szCs w:val="21"/>
        </w:rPr>
        <w:t>，将</w:t>
      </w:r>
      <w:r>
        <w:rPr>
          <w:color w:val="000000"/>
          <w:kern w:val="2"/>
          <w:szCs w:val="21"/>
        </w:rPr>
        <w:t>DNS</w:t>
      </w:r>
      <w:r>
        <w:rPr>
          <w:rFonts w:hint="eastAsia"/>
          <w:color w:val="000000"/>
          <w:kern w:val="2"/>
          <w:szCs w:val="21"/>
        </w:rPr>
        <w:t>地址分别设置为服务器主机的两个</w:t>
      </w:r>
      <w:r>
        <w:rPr>
          <w:color w:val="000000"/>
          <w:kern w:val="2"/>
          <w:szCs w:val="21"/>
        </w:rPr>
        <w:t>IP</w:t>
      </w:r>
      <w:r>
        <w:rPr>
          <w:rFonts w:hint="eastAsia"/>
          <w:color w:val="000000"/>
          <w:kern w:val="2"/>
          <w:szCs w:val="21"/>
        </w:rPr>
        <w:t>地址。这样，当尝试使用</w:t>
      </w:r>
      <w:r>
        <w:rPr>
          <w:color w:val="000000"/>
          <w:kern w:val="2"/>
          <w:szCs w:val="21"/>
        </w:rPr>
        <w:t>nslookup</w:t>
      </w:r>
      <w:r>
        <w:rPr>
          <w:rFonts w:hint="eastAsia"/>
          <w:color w:val="000000"/>
          <w:kern w:val="2"/>
          <w:szCs w:val="21"/>
        </w:rPr>
        <w:t>命令解析域名时就能清晰地看到解析结果，分别如图</w:t>
      </w:r>
      <w:r>
        <w:rPr>
          <w:color w:val="000000"/>
          <w:kern w:val="2"/>
          <w:szCs w:val="21"/>
        </w:rPr>
        <w:t>13-10</w:t>
      </w:r>
      <w:r>
        <w:rPr>
          <w:rFonts w:hint="eastAsia"/>
          <w:color w:val="000000"/>
          <w:kern w:val="2"/>
          <w:szCs w:val="21"/>
        </w:rPr>
        <w:t>与图</w:t>
      </w:r>
      <w:r>
        <w:rPr>
          <w:color w:val="000000"/>
          <w:kern w:val="2"/>
          <w:szCs w:val="21"/>
        </w:rPr>
        <w:t>13-11</w:t>
      </w:r>
      <w:r>
        <w:rPr>
          <w:rFonts w:hint="eastAsia"/>
          <w:color w:val="000000"/>
          <w:kern w:val="2"/>
          <w:szCs w:val="21"/>
        </w:rPr>
        <w:t>所示。</w:t>
      </w:r>
    </w:p>
    <w:p>
      <w:pPr>
        <w:pStyle w:val="32"/>
        <w:rPr>
          <w:color w:val="000000"/>
          <w:kern w:val="2"/>
          <w:szCs w:val="21"/>
        </w:rPr>
      </w:pPr>
    </w:p>
    <w:p>
      <w:pPr>
        <w:pStyle w:val="32"/>
        <w:rPr>
          <w:kern w:val="2"/>
        </w:rPr>
      </w:pPr>
      <w:r>
        <w:rPr>
          <w:color w:val="000000"/>
          <w:kern w:val="2"/>
          <w:szCs w:val="21"/>
        </w:rPr>
        <w:drawing>
          <wp:inline distT="0" distB="0" distL="0" distR="0">
            <wp:extent cx="5013960" cy="2255520"/>
            <wp:effectExtent l="0" t="0" r="0" b="0"/>
            <wp:docPr id="172" name="图片 172" descr="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3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013960" cy="22555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13-10   </w:t>
      </w:r>
      <w:r>
        <w:rPr>
          <w:rFonts w:hint="eastAsia"/>
          <w:color w:val="000000"/>
          <w:kern w:val="2"/>
          <w:szCs w:val="21"/>
        </w:rPr>
        <w:t>模拟中国用户的域名解析操作</w:t>
      </w:r>
    </w:p>
    <w:p>
      <w:pPr>
        <w:pStyle w:val="32"/>
        <w:rPr>
          <w:kern w:val="2"/>
        </w:rPr>
      </w:pPr>
      <w:r>
        <w:rPr>
          <w:color w:val="000000"/>
          <w:kern w:val="2"/>
          <w:szCs w:val="21"/>
        </w:rPr>
        <w:drawing>
          <wp:inline distT="0" distB="0" distL="0" distR="0">
            <wp:extent cx="5021580" cy="2567940"/>
            <wp:effectExtent l="0" t="0" r="0" b="0"/>
            <wp:docPr id="173" name="图片 173"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3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021580" cy="25679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13-11  </w:t>
      </w:r>
      <w:r>
        <w:rPr>
          <w:rFonts w:hint="eastAsia"/>
          <w:color w:val="000000"/>
          <w:kern w:val="2"/>
          <w:szCs w:val="21"/>
        </w:rPr>
        <w:t>模拟美国用户的域名解析</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1．DNS</w:t>
      </w:r>
      <w:r>
        <w:rPr>
          <w:rFonts w:hint="eastAsia"/>
          <w:kern w:val="2"/>
        </w:rPr>
        <w:t>技术提供的三种类型的服务器分别是什么？</w:t>
      </w:r>
    </w:p>
    <w:p>
      <w:pPr>
        <w:pStyle w:val="52"/>
      </w:pPr>
      <w:r>
        <w:rPr>
          <w:rStyle w:val="18"/>
          <w:rFonts w:hint="eastAsia"/>
        </w:rPr>
        <w:t>答：</w:t>
      </w:r>
      <w:r>
        <w:t>DNS</w:t>
      </w:r>
      <w:r>
        <w:rPr>
          <w:rFonts w:hint="eastAsia"/>
        </w:rPr>
        <w:t>主服务器、</w:t>
      </w:r>
      <w:r>
        <w:t>DNS</w:t>
      </w:r>
      <w:r>
        <w:rPr>
          <w:rFonts w:hint="eastAsia"/>
        </w:rPr>
        <w:t>从服务器与</w:t>
      </w:r>
      <w:r>
        <w:t>DNS</w:t>
      </w:r>
      <w:r>
        <w:rPr>
          <w:rFonts w:hint="eastAsia"/>
        </w:rPr>
        <w:t>缓存服务器。</w:t>
      </w:r>
    </w:p>
    <w:p>
      <w:pPr>
        <w:pStyle w:val="52"/>
      </w:pPr>
    </w:p>
    <w:p>
      <w:pPr>
        <w:pStyle w:val="43"/>
        <w:ind w:left="320" w:hanging="320"/>
        <w:rPr>
          <w:kern w:val="2"/>
        </w:rPr>
      </w:pPr>
      <w:r>
        <w:rPr>
          <w:kern w:val="2"/>
        </w:rPr>
        <w:t>2．DNS</w:t>
      </w:r>
      <w:r>
        <w:rPr>
          <w:rFonts w:hint="eastAsia"/>
          <w:kern w:val="2"/>
        </w:rPr>
        <w:t>服务器之间传输区域数据文件时，使用的是递归查询还是迭代查询？</w:t>
      </w:r>
    </w:p>
    <w:p>
      <w:pPr>
        <w:pStyle w:val="52"/>
      </w:pPr>
      <w:r>
        <w:rPr>
          <w:rStyle w:val="18"/>
          <w:rFonts w:hint="eastAsia"/>
        </w:rPr>
        <w:t>答：</w:t>
      </w:r>
      <w:r>
        <w:t>DNS</w:t>
      </w:r>
      <w:r>
        <w:rPr>
          <w:rFonts w:hint="eastAsia"/>
        </w:rPr>
        <w:t>服务器之间是迭代查询，用户与</w:t>
      </w:r>
      <w:r>
        <w:t>DNS</w:t>
      </w:r>
      <w:r>
        <w:rPr>
          <w:rFonts w:hint="eastAsia"/>
        </w:rPr>
        <w:t>服务器之间是递归查询。</w:t>
      </w:r>
    </w:p>
    <w:p>
      <w:pPr>
        <w:pStyle w:val="52"/>
      </w:pPr>
    </w:p>
    <w:p>
      <w:pPr>
        <w:pStyle w:val="43"/>
        <w:ind w:left="320" w:hanging="320"/>
        <w:rPr>
          <w:kern w:val="2"/>
        </w:rPr>
      </w:pPr>
      <w:r>
        <w:rPr>
          <w:kern w:val="2"/>
        </w:rPr>
        <w:t>3．</w:t>
      </w:r>
      <w:r>
        <w:rPr>
          <w:rFonts w:hint="eastAsia"/>
          <w:kern w:val="2"/>
        </w:rPr>
        <w:t>在</w:t>
      </w:r>
      <w:r>
        <w:rPr>
          <w:kern w:val="2"/>
        </w:rPr>
        <w:t>Linux</w:t>
      </w:r>
      <w:r>
        <w:rPr>
          <w:rFonts w:hint="eastAsia"/>
          <w:kern w:val="2"/>
        </w:rPr>
        <w:t>系统中使用</w:t>
      </w:r>
      <w:r>
        <w:rPr>
          <w:kern w:val="2"/>
        </w:rPr>
        <w:t>Bind</w:t>
      </w:r>
      <w:r>
        <w:rPr>
          <w:rFonts w:hint="eastAsia"/>
          <w:kern w:val="2"/>
        </w:rPr>
        <w:t>服务程序部署</w:t>
      </w:r>
      <w:r>
        <w:rPr>
          <w:kern w:val="2"/>
        </w:rPr>
        <w:t>DNS</w:t>
      </w:r>
      <w:r>
        <w:rPr>
          <w:rFonts w:hint="eastAsia"/>
          <w:kern w:val="2"/>
        </w:rPr>
        <w:t>服务时，为什么推荐安装</w:t>
      </w:r>
      <w:r>
        <w:rPr>
          <w:kern w:val="2"/>
        </w:rPr>
        <w:t>chroot</w:t>
      </w:r>
      <w:r>
        <w:rPr>
          <w:rFonts w:hint="eastAsia"/>
          <w:kern w:val="2"/>
        </w:rPr>
        <w:t>插件？</w:t>
      </w:r>
    </w:p>
    <w:p>
      <w:pPr>
        <w:pStyle w:val="52"/>
      </w:pPr>
      <w:r>
        <w:rPr>
          <w:rStyle w:val="18"/>
          <w:rFonts w:hint="eastAsia"/>
        </w:rPr>
        <w:t>答：</w:t>
      </w:r>
      <w:r>
        <w:rPr>
          <w:rFonts w:hint="eastAsia"/>
        </w:rPr>
        <w:t>能有效地限制</w:t>
      </w:r>
      <w:r>
        <w:t>Bind</w:t>
      </w:r>
      <w:r>
        <w:rPr>
          <w:rFonts w:hint="eastAsia"/>
        </w:rPr>
        <w:t>服务程序仅能对自身的配置文件进行操作，以确保整个服务器的安全。</w:t>
      </w:r>
    </w:p>
    <w:p>
      <w:pPr>
        <w:pStyle w:val="52"/>
      </w:pPr>
    </w:p>
    <w:p>
      <w:pPr>
        <w:pStyle w:val="43"/>
        <w:ind w:left="320" w:hanging="320"/>
        <w:rPr>
          <w:kern w:val="2"/>
        </w:rPr>
      </w:pPr>
      <w:r>
        <w:rPr>
          <w:kern w:val="2"/>
        </w:rPr>
        <w:t>4．</w:t>
      </w:r>
      <w:r>
        <w:rPr>
          <w:rFonts w:hint="eastAsia"/>
          <w:kern w:val="2"/>
        </w:rPr>
        <w:t>在</w:t>
      </w:r>
      <w:r>
        <w:rPr>
          <w:kern w:val="2"/>
        </w:rPr>
        <w:t>DNS</w:t>
      </w:r>
      <w:r>
        <w:rPr>
          <w:rFonts w:hint="eastAsia"/>
          <w:kern w:val="2"/>
        </w:rPr>
        <w:t>服务中，正向解析和反向解析的作用是什么？</w:t>
      </w:r>
    </w:p>
    <w:p>
      <w:pPr>
        <w:pStyle w:val="52"/>
      </w:pPr>
      <w:r>
        <w:rPr>
          <w:rStyle w:val="18"/>
          <w:rFonts w:hint="eastAsia"/>
        </w:rPr>
        <w:t>答：</w:t>
      </w:r>
      <w:r>
        <w:rPr>
          <w:rFonts w:hint="eastAsia"/>
        </w:rPr>
        <w:t>正向解析是将指定的域名转换为</w:t>
      </w:r>
      <w:r>
        <w:t>IP</w:t>
      </w:r>
      <w:r>
        <w:rPr>
          <w:rFonts w:hint="eastAsia"/>
        </w:rPr>
        <w:t>地址，而反向解析则是将</w:t>
      </w:r>
      <w:r>
        <w:t>IP</w:t>
      </w:r>
      <w:r>
        <w:rPr>
          <w:rFonts w:hint="eastAsia"/>
        </w:rPr>
        <w:t>地址转换为域名。正向解析模式更为常用。</w:t>
      </w:r>
    </w:p>
    <w:p>
      <w:pPr>
        <w:pStyle w:val="52"/>
      </w:pPr>
    </w:p>
    <w:p>
      <w:pPr>
        <w:pStyle w:val="43"/>
        <w:ind w:left="320" w:hanging="320"/>
        <w:rPr>
          <w:kern w:val="2"/>
        </w:rPr>
      </w:pPr>
      <w:r>
        <w:rPr>
          <w:kern w:val="2"/>
        </w:rPr>
        <w:t>5</w:t>
      </w:r>
      <w:r>
        <w:rPr>
          <w:rFonts w:hint="eastAsia"/>
          <w:kern w:val="2"/>
        </w:rPr>
        <w:t>．是否可以限制使用</w:t>
      </w:r>
      <w:r>
        <w:rPr>
          <w:kern w:val="2"/>
        </w:rPr>
        <w:t>DNS</w:t>
      </w:r>
      <w:r>
        <w:rPr>
          <w:rFonts w:hint="eastAsia"/>
          <w:kern w:val="2"/>
        </w:rPr>
        <w:t>域名解析服务的主机？如何限制？</w:t>
      </w:r>
    </w:p>
    <w:p>
      <w:pPr>
        <w:pStyle w:val="52"/>
      </w:pPr>
      <w:r>
        <w:rPr>
          <w:rStyle w:val="18"/>
          <w:rFonts w:hint="eastAsia"/>
        </w:rPr>
        <w:t>答：</w:t>
      </w:r>
      <w:r>
        <w:rPr>
          <w:rFonts w:hint="eastAsia"/>
        </w:rPr>
        <w:t>是的，修改主配置文件中第</w:t>
      </w:r>
      <w:r>
        <w:t>17</w:t>
      </w:r>
      <w:r>
        <w:rPr>
          <w:rFonts w:hint="eastAsia"/>
        </w:rPr>
        <w:t>行的</w:t>
      </w:r>
      <w:r>
        <w:t>allow-query</w:t>
      </w:r>
      <w:r>
        <w:rPr>
          <w:rFonts w:hint="eastAsia"/>
        </w:rPr>
        <w:t>参数即可。</w:t>
      </w:r>
    </w:p>
    <w:p>
      <w:pPr>
        <w:pStyle w:val="52"/>
      </w:pPr>
    </w:p>
    <w:p>
      <w:pPr>
        <w:pStyle w:val="43"/>
        <w:ind w:left="320" w:hanging="320"/>
        <w:rPr>
          <w:kern w:val="2"/>
        </w:rPr>
      </w:pPr>
      <w:r>
        <w:rPr>
          <w:kern w:val="2"/>
        </w:rPr>
        <w:t>6．</w:t>
      </w:r>
      <w:r>
        <w:rPr>
          <w:rFonts w:hint="eastAsia"/>
          <w:kern w:val="2"/>
        </w:rPr>
        <w:t>部署</w:t>
      </w:r>
      <w:r>
        <w:rPr>
          <w:kern w:val="2"/>
        </w:rPr>
        <w:t>DNS</w:t>
      </w:r>
      <w:r>
        <w:rPr>
          <w:rFonts w:hint="eastAsia"/>
          <w:kern w:val="2"/>
        </w:rPr>
        <w:t>从服务器的作用是什么？</w:t>
      </w:r>
    </w:p>
    <w:p>
      <w:pPr>
        <w:pStyle w:val="52"/>
      </w:pPr>
      <w:r>
        <w:rPr>
          <w:rStyle w:val="18"/>
          <w:rFonts w:hint="eastAsia"/>
        </w:rPr>
        <w:t>答：</w:t>
      </w:r>
      <w:r>
        <w:rPr>
          <w:rFonts w:hint="eastAsia"/>
        </w:rPr>
        <w:t>部署从服务器可以减轻主服务器的负载压力，还可以提升用户的查询效率。</w:t>
      </w:r>
    </w:p>
    <w:p>
      <w:pPr>
        <w:pStyle w:val="52"/>
      </w:pPr>
    </w:p>
    <w:p>
      <w:pPr>
        <w:pStyle w:val="43"/>
        <w:ind w:left="320" w:hanging="320"/>
        <w:rPr>
          <w:kern w:val="2"/>
        </w:rPr>
      </w:pPr>
      <w:r>
        <w:rPr>
          <w:kern w:val="2"/>
        </w:rPr>
        <w:t>7．</w:t>
      </w:r>
      <w:r>
        <w:rPr>
          <w:rFonts w:hint="eastAsia"/>
          <w:kern w:val="2"/>
        </w:rPr>
        <w:t>当用户与</w:t>
      </w:r>
      <w:r>
        <w:rPr>
          <w:kern w:val="2"/>
        </w:rPr>
        <w:t>DNS</w:t>
      </w:r>
      <w:r>
        <w:rPr>
          <w:rFonts w:hint="eastAsia"/>
          <w:kern w:val="2"/>
        </w:rPr>
        <w:t>服务器之间传输数据配置文件时，是否可以使用</w:t>
      </w:r>
      <w:r>
        <w:rPr>
          <w:kern w:val="2"/>
        </w:rPr>
        <w:t>TSIG</w:t>
      </w:r>
      <w:r>
        <w:rPr>
          <w:rFonts w:hint="eastAsia"/>
          <w:kern w:val="2"/>
        </w:rPr>
        <w:t>加密机制来确保文件内容不被篡改？</w:t>
      </w:r>
    </w:p>
    <w:p>
      <w:pPr>
        <w:pStyle w:val="52"/>
      </w:pPr>
      <w:r>
        <w:rPr>
          <w:rStyle w:val="18"/>
          <w:rFonts w:hint="eastAsia"/>
        </w:rPr>
        <w:t>答：</w:t>
      </w:r>
      <w:r>
        <w:rPr>
          <w:rFonts w:hint="eastAsia"/>
        </w:rPr>
        <w:t>不能，</w:t>
      </w:r>
      <w:r>
        <w:t>TSIG</w:t>
      </w:r>
      <w:r>
        <w:rPr>
          <w:rFonts w:hint="eastAsia"/>
        </w:rPr>
        <w:t>加密机制保障的是</w:t>
      </w:r>
      <w:r>
        <w:t>DNS</w:t>
      </w:r>
      <w:r>
        <w:rPr>
          <w:rFonts w:hint="eastAsia"/>
        </w:rPr>
        <w:t>服务器与</w:t>
      </w:r>
      <w:r>
        <w:t>DNS</w:t>
      </w:r>
      <w:r>
        <w:rPr>
          <w:rFonts w:hint="eastAsia"/>
        </w:rPr>
        <w:t>服务器之间迭代查询的安全。</w:t>
      </w:r>
    </w:p>
    <w:p>
      <w:pPr>
        <w:pStyle w:val="52"/>
      </w:pPr>
    </w:p>
    <w:p>
      <w:pPr>
        <w:pStyle w:val="43"/>
        <w:ind w:left="320" w:hanging="320"/>
        <w:rPr>
          <w:kern w:val="2"/>
        </w:rPr>
      </w:pPr>
      <w:r>
        <w:rPr>
          <w:kern w:val="2"/>
        </w:rPr>
        <w:t>8．</w:t>
      </w:r>
      <w:r>
        <w:rPr>
          <w:rFonts w:hint="eastAsia"/>
          <w:kern w:val="2"/>
        </w:rPr>
        <w:t>部署</w:t>
      </w:r>
      <w:r>
        <w:rPr>
          <w:kern w:val="2"/>
        </w:rPr>
        <w:t>DNS</w:t>
      </w:r>
      <w:r>
        <w:rPr>
          <w:rFonts w:hint="eastAsia"/>
          <w:kern w:val="2"/>
        </w:rPr>
        <w:t>缓存服务器的作用是什么？</w:t>
      </w:r>
    </w:p>
    <w:p>
      <w:pPr>
        <w:pStyle w:val="52"/>
      </w:pPr>
      <w:r>
        <w:rPr>
          <w:rStyle w:val="18"/>
          <w:rFonts w:hint="eastAsia"/>
        </w:rPr>
        <w:t>答：</w:t>
      </w:r>
      <w:r>
        <w:t>DNS</w:t>
      </w:r>
      <w:r>
        <w:rPr>
          <w:rFonts w:hint="eastAsia"/>
        </w:rPr>
        <w:t>缓存服务器把用户经常使用到的域名与</w:t>
      </w:r>
      <w:r>
        <w:t>IP</w:t>
      </w:r>
      <w:r>
        <w:rPr>
          <w:rFonts w:hint="eastAsia"/>
        </w:rPr>
        <w:t>地址的解析记录保存在主机本地，从而提升下次解析的效率。一般用于经常访问某些固定站点而且对这些网站的访问速度有较高要求的企业内网中，但实际的应用并不广泛。</w:t>
      </w:r>
    </w:p>
    <w:p>
      <w:pPr>
        <w:pStyle w:val="52"/>
      </w:pPr>
    </w:p>
    <w:p>
      <w:pPr>
        <w:pStyle w:val="43"/>
        <w:ind w:left="320" w:hanging="320"/>
        <w:rPr>
          <w:kern w:val="2"/>
        </w:rPr>
      </w:pPr>
      <w:r>
        <w:rPr>
          <w:kern w:val="2"/>
        </w:rPr>
        <w:t>9． DNS</w:t>
      </w:r>
      <w:r>
        <w:rPr>
          <w:rFonts w:hint="eastAsia"/>
          <w:kern w:val="2"/>
        </w:rPr>
        <w:t>分离解析技术的作用是什么？</w:t>
      </w:r>
    </w:p>
    <w:p>
      <w:pPr>
        <w:pStyle w:val="52"/>
      </w:pPr>
      <w:r>
        <w:rPr>
          <w:rStyle w:val="18"/>
          <w:rFonts w:hint="eastAsia"/>
        </w:rPr>
        <w:t>答：</w:t>
      </w:r>
      <w:r>
        <w:rPr>
          <w:rFonts w:hint="eastAsia"/>
        </w:rPr>
        <w:t>可以让位于不同地理范围内的读者通过访问相同的网址，而从不同的服务器获取到相同的数据，以提升访问效率。</w:t>
      </w:r>
    </w:p>
    <w:p>
      <w:pPr>
        <w:pStyle w:val="53"/>
        <w:pageBreakBefore/>
        <w:spacing w:after="151"/>
        <w:rPr>
          <w:kern w:val="2"/>
        </w:rPr>
      </w:pPr>
      <w:r>
        <w:rPr>
          <w:kern w:val="2"/>
          <w:sz w:val="20"/>
        </w:rPr>
        <mc:AlternateContent>
          <mc:Choice Requires="wps">
            <w:drawing>
              <wp:anchor distT="0" distB="0" distL="114300" distR="114300" simplePos="0" relativeHeight="251672576"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7" name="Line 191"/>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91" o:spid="_x0000_s1026" o:spt="20" style="position:absolute;left:0pt;margin-left:-73.5pt;margin-top:33pt;height:0pt;width:556.5pt;z-index:251672576;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f8N3A&#10;1gAAAAoBAAAPAAAAAAAAAAEAIAAAACIAAABkcnMvZG93bnJldi54bWxQSwECFAAUAAAACACHTuJA&#10;qh1wZrEBAABVAwAADgAAAAAAAAABACAAAAAlAQAAZHJzL2Uyb0RvYy54bWxQSwUGAAAAAAYABgBZ&#10;AQAASAU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71552"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6" name="Rectangle 190"/>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90" o:spid="_x0000_s1026" o:spt="1" style="position:absolute;left:0pt;margin-left:159.45pt;margin-top:1.1pt;height:31.9pt;width:79.5pt;z-index:-251644928;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BOS2mH+QEAAN8DAAAOAAAAAAAAAAEAIAAAACcBAABkcnMvZTJvRG9j&#10;LnhtbFBLBQYAAAAABgAGAFkBAACSBQAAAAA=&#10;">
                <v:fill on="t" focussize="0,0"/>
                <v:stroke on="f"/>
                <v:imagedata o:title=""/>
                <o:lock v:ext="edit" aspectratio="f"/>
              </v:rect>
            </w:pict>
          </mc:Fallback>
        </mc:AlternateContent>
      </w:r>
      <w:r>
        <w:rPr>
          <w:rFonts w:hint="eastAsia"/>
          <w:kern w:val="2"/>
        </w:rPr>
        <w:t>第14章</w:t>
      </w:r>
    </w:p>
    <w:p>
      <w:pPr>
        <w:pStyle w:val="2"/>
        <w:rPr>
          <w:rFonts w:ascii="宋体" w:hAnsi="宋体" w:eastAsia="宋体"/>
          <w:kern w:val="2"/>
        </w:rPr>
      </w:pPr>
      <w:r>
        <w:rPr>
          <w:rFonts w:hint="eastAsia" w:ascii="宋体" w:hAnsi="宋体" w:eastAsia="宋体"/>
          <w:kern w:val="2"/>
        </w:rPr>
        <w:t>使用DHCP动态管理主机地址</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73600" behindDoc="1" locked="0" layoutInCell="1" allowOverlap="1">
                <wp:simplePos x="0" y="0"/>
                <wp:positionH relativeFrom="column">
                  <wp:posOffset>-935990</wp:posOffset>
                </wp:positionH>
                <wp:positionV relativeFrom="paragraph">
                  <wp:posOffset>15240</wp:posOffset>
                </wp:positionV>
                <wp:extent cx="7052310" cy="1210310"/>
                <wp:effectExtent l="0" t="0" r="0" b="3175"/>
                <wp:wrapNone/>
                <wp:docPr id="275" name="Rectangle 192"/>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92" o:spid="_x0000_s1026" o:spt="1" style="position:absolute;left:0pt;margin-left:-73.7pt;margin-top:1.2pt;height:95.3pt;width:555.3pt;z-index:-251642880;mso-width-relative:page;mso-height-relative:page;" fillcolor="#D9D9D9" filled="t" stroked="f" coordsize="21600,21600" o:gfxdata="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MgGz63QAAAAoBAAAPAAAAAAAAAAEAIAAAACIAAABkcnMvZG93bnJl&#10;di54bWxQSwECFAAUAAAACACHTuJA5YIpI/gBAADgAwAADgAAAAAAAAABACAAAAAsAQAAZHJzL2Uy&#10;b0RvYy54bWxQSwUGAAAAAAYABgBZAQAAlgU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动态主机配置协议；</w:t>
      </w:r>
    </w:p>
    <w:p>
      <w:pPr>
        <w:pStyle w:val="55"/>
        <w:rPr>
          <w:kern w:val="2"/>
        </w:rPr>
      </w:pPr>
      <w:r>
        <w:rPr>
          <w:kern w:val="2"/>
        </w:rPr>
        <w:sym w:font="Wingdings" w:char="00D8"/>
      </w:r>
      <w:r>
        <w:rPr>
          <w:kern w:val="2"/>
        </w:rPr>
        <w:tab/>
      </w:r>
      <w:r>
        <w:rPr>
          <w:rFonts w:hint="eastAsia"/>
          <w:kern w:val="2"/>
        </w:rPr>
        <w:t>部署</w:t>
      </w:r>
      <w:r>
        <w:rPr>
          <w:kern w:val="2"/>
        </w:rPr>
        <w:t>dhcpd</w:t>
      </w:r>
      <w:r>
        <w:rPr>
          <w:rFonts w:hint="eastAsia"/>
          <w:kern w:val="2"/>
        </w:rPr>
        <w:t>服务程序；</w:t>
      </w:r>
    </w:p>
    <w:p>
      <w:pPr>
        <w:pStyle w:val="55"/>
        <w:rPr>
          <w:kern w:val="2"/>
        </w:rPr>
      </w:pPr>
      <w:r>
        <w:rPr>
          <w:kern w:val="2"/>
        </w:rPr>
        <w:sym w:font="Wingdings" w:char="00D8"/>
      </w:r>
      <w:r>
        <w:rPr>
          <w:kern w:val="2"/>
        </w:rPr>
        <w:tab/>
      </w:r>
      <w:r>
        <w:rPr>
          <w:rFonts w:hint="eastAsia"/>
          <w:kern w:val="2"/>
        </w:rPr>
        <w:t>自动管理</w:t>
      </w:r>
      <w:r>
        <w:rPr>
          <w:kern w:val="2"/>
        </w:rPr>
        <w:t>IP</w:t>
      </w:r>
      <w:r>
        <w:rPr>
          <w:rFonts w:hint="eastAsia"/>
          <w:kern w:val="2"/>
        </w:rPr>
        <w:t>地址；</w:t>
      </w:r>
    </w:p>
    <w:p>
      <w:pPr>
        <w:pStyle w:val="55"/>
        <w:rPr>
          <w:kern w:val="2"/>
        </w:rPr>
      </w:pPr>
      <w:r>
        <w:rPr>
          <w:kern w:val="2"/>
        </w:rPr>
        <w:sym w:font="Wingdings" w:char="00D8"/>
      </w:r>
      <w:r>
        <w:rPr>
          <w:kern w:val="2"/>
        </w:rPr>
        <w:tab/>
      </w:r>
      <w:r>
        <w:rPr>
          <w:rFonts w:hint="eastAsia"/>
          <w:kern w:val="2"/>
        </w:rPr>
        <w:t>分配固定</w:t>
      </w:r>
      <w:r>
        <w:rPr>
          <w:kern w:val="2"/>
        </w:rPr>
        <w:t>IP</w:t>
      </w:r>
      <w:r>
        <w:rPr>
          <w:rFonts w:hint="eastAsia"/>
          <w:kern w:val="2"/>
        </w:rPr>
        <w:t>地址。</w:t>
      </w:r>
    </w:p>
    <w:p>
      <w:pPr>
        <w:rPr>
          <w:kern w:val="2"/>
        </w:rPr>
      </w:pPr>
    </w:p>
    <w:p>
      <w:pPr>
        <w:rPr>
          <w:kern w:val="2"/>
        </w:rPr>
      </w:pPr>
      <w:r>
        <w:rPr>
          <w:rFonts w:hint="eastAsia"/>
          <w:kern w:val="2"/>
        </w:rPr>
        <w:t>本章讲解动态主机配置协议（</w:t>
      </w:r>
      <w:r>
        <w:rPr>
          <w:kern w:val="2"/>
        </w:rPr>
        <w:t>DHCP</w:t>
      </w:r>
      <w:r>
        <w:rPr>
          <w:rFonts w:hint="eastAsia"/>
          <w:kern w:val="2"/>
        </w:rPr>
        <w:t>，</w:t>
      </w:r>
      <w:r>
        <w:rPr>
          <w:kern w:val="2"/>
        </w:rPr>
        <w:t>Dynamic Host Configuration Protocol</w:t>
      </w:r>
      <w:r>
        <w:rPr>
          <w:rFonts w:hint="eastAsia"/>
          <w:kern w:val="2"/>
        </w:rPr>
        <w:t>），该协议用于自动管理局域网内主机的</w:t>
      </w:r>
      <w:r>
        <w:rPr>
          <w:kern w:val="2"/>
        </w:rPr>
        <w:t>IP</w:t>
      </w:r>
      <w:r>
        <w:rPr>
          <w:rFonts w:hint="eastAsia"/>
          <w:kern w:val="2"/>
        </w:rPr>
        <w:t>地址、子网掩码、网关地址及</w:t>
      </w:r>
      <w:r>
        <w:rPr>
          <w:kern w:val="2"/>
        </w:rPr>
        <w:t>DNS</w:t>
      </w:r>
      <w:r>
        <w:rPr>
          <w:rFonts w:hint="eastAsia"/>
          <w:kern w:val="2"/>
        </w:rPr>
        <w:t>地址等参数，可以有效地提升</w:t>
      </w:r>
      <w:r>
        <w:rPr>
          <w:kern w:val="2"/>
        </w:rPr>
        <w:t>IP</w:t>
      </w:r>
      <w:r>
        <w:rPr>
          <w:rFonts w:hint="eastAsia"/>
          <w:kern w:val="2"/>
        </w:rPr>
        <w:t>地址的利用率，提高配置效率，并降低管理与维护成本。</w:t>
      </w:r>
    </w:p>
    <w:p>
      <w:pPr>
        <w:rPr>
          <w:kern w:val="2"/>
        </w:rPr>
      </w:pPr>
      <w:r>
        <w:rPr>
          <w:rFonts w:hint="eastAsia"/>
          <w:kern w:val="2"/>
        </w:rPr>
        <w:t>本章详细讲解了在</w:t>
      </w:r>
      <w:r>
        <w:rPr>
          <w:kern w:val="2"/>
        </w:rPr>
        <w:t>Linux</w:t>
      </w:r>
      <w:r>
        <w:rPr>
          <w:rFonts w:hint="eastAsia"/>
          <w:kern w:val="2"/>
        </w:rPr>
        <w:t>系统中配置部署</w:t>
      </w:r>
      <w:r>
        <w:rPr>
          <w:kern w:val="2"/>
        </w:rPr>
        <w:t>dhcpd</w:t>
      </w:r>
      <w:r>
        <w:rPr>
          <w:rFonts w:hint="eastAsia"/>
          <w:kern w:val="2"/>
        </w:rPr>
        <w:t>服务程序的方法，剖析了</w:t>
      </w:r>
      <w:r>
        <w:rPr>
          <w:kern w:val="2"/>
        </w:rPr>
        <w:t>dhcpd</w:t>
      </w:r>
      <w:r>
        <w:rPr>
          <w:rFonts w:hint="eastAsia"/>
          <w:kern w:val="2"/>
        </w:rPr>
        <w:t>服务程序配置文件内每个参数的作用，并通过自动分配</w:t>
      </w:r>
      <w:r>
        <w:rPr>
          <w:kern w:val="2"/>
        </w:rPr>
        <w:t>IP</w:t>
      </w:r>
      <w:r>
        <w:rPr>
          <w:rFonts w:hint="eastAsia"/>
          <w:kern w:val="2"/>
        </w:rPr>
        <w:t>地址、绑定</w:t>
      </w:r>
      <w:r>
        <w:rPr>
          <w:kern w:val="2"/>
        </w:rPr>
        <w:t>IP</w:t>
      </w:r>
      <w:r>
        <w:rPr>
          <w:rFonts w:hint="eastAsia"/>
          <w:kern w:val="2"/>
        </w:rPr>
        <w:t>地址与</w:t>
      </w:r>
      <w:r>
        <w:rPr>
          <w:kern w:val="2"/>
        </w:rPr>
        <w:t>MAC</w:t>
      </w:r>
      <w:r>
        <w:rPr>
          <w:rFonts w:hint="eastAsia"/>
          <w:kern w:val="2"/>
        </w:rPr>
        <w:t>地址等实验，让各位读者更直观地体会</w:t>
      </w:r>
      <w:r>
        <w:rPr>
          <w:kern w:val="2"/>
        </w:rPr>
        <w:t>DHCP</w:t>
      </w:r>
      <w:r>
        <w:rPr>
          <w:rFonts w:hint="eastAsia"/>
          <w:kern w:val="2"/>
        </w:rPr>
        <w:t>协议的强大之处。</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14.1</w:t>
            </w:r>
            <w:r>
              <w:rPr>
                <w:color w:val="000000"/>
                <w:kern w:val="2"/>
                <w:szCs w:val="21"/>
              </w:rPr>
              <w:t xml:space="preserve">  </w:t>
            </w:r>
            <w:r>
              <w:rPr>
                <w:rFonts w:hint="eastAsia"/>
                <w:color w:val="000000"/>
                <w:kern w:val="2"/>
              </w:rPr>
              <w:t>动态主机配置协议</w:t>
            </w:r>
          </w:p>
        </w:tc>
      </w:tr>
    </w:tbl>
    <w:p>
      <w:pPr>
        <w:pStyle w:val="56"/>
        <w:rPr>
          <w:kern w:val="2"/>
        </w:rPr>
      </w:pPr>
    </w:p>
    <w:p>
      <w:pPr>
        <w:rPr>
          <w:kern w:val="2"/>
        </w:rPr>
      </w:pPr>
      <w:r>
        <w:rPr>
          <w:rFonts w:hint="eastAsia"/>
          <w:color w:val="000000"/>
          <w:kern w:val="2"/>
          <w:szCs w:val="21"/>
        </w:rPr>
        <w:t>动态主机配置协议（</w:t>
      </w:r>
      <w:r>
        <w:rPr>
          <w:color w:val="000000"/>
          <w:kern w:val="2"/>
          <w:szCs w:val="21"/>
        </w:rPr>
        <w:t>DHCP</w:t>
      </w:r>
      <w:r>
        <w:rPr>
          <w:rFonts w:hint="eastAsia"/>
          <w:color w:val="000000"/>
          <w:kern w:val="2"/>
          <w:szCs w:val="21"/>
        </w:rPr>
        <w:t>）是一种基于</w:t>
      </w:r>
      <w:r>
        <w:rPr>
          <w:color w:val="000000"/>
          <w:kern w:val="2"/>
          <w:szCs w:val="21"/>
        </w:rPr>
        <w:t>UDP</w:t>
      </w:r>
      <w:r>
        <w:rPr>
          <w:rFonts w:hint="eastAsia"/>
          <w:color w:val="000000"/>
          <w:kern w:val="2"/>
          <w:szCs w:val="21"/>
        </w:rPr>
        <w:t>协议且仅限于在局域网内部使用的网络协议，主要用于大型的局域网环境或者存在较多移动办公设备的局域网环境中，其主要用途是为局域网内部的设备或网络供应商自动分配</w:t>
      </w:r>
      <w:r>
        <w:rPr>
          <w:color w:val="000000"/>
          <w:kern w:val="2"/>
          <w:szCs w:val="21"/>
        </w:rPr>
        <w:t>IP</w:t>
      </w:r>
      <w:r>
        <w:rPr>
          <w:rFonts w:hint="eastAsia"/>
          <w:color w:val="000000"/>
          <w:kern w:val="2"/>
          <w:szCs w:val="21"/>
        </w:rPr>
        <w:t>地址等参数。</w:t>
      </w:r>
    </w:p>
    <w:p>
      <w:pPr>
        <w:rPr>
          <w:spacing w:val="-4"/>
          <w:kern w:val="2"/>
        </w:rPr>
      </w:pPr>
      <w:r>
        <w:rPr>
          <w:rFonts w:hint="eastAsia"/>
          <w:spacing w:val="-4"/>
          <w:kern w:val="2"/>
        </w:rPr>
        <w:t>简单来说，</w:t>
      </w:r>
      <w:r>
        <w:rPr>
          <w:spacing w:val="-4"/>
          <w:kern w:val="2"/>
        </w:rPr>
        <w:t>DHCP</w:t>
      </w:r>
      <w:r>
        <w:rPr>
          <w:rFonts w:hint="eastAsia"/>
          <w:spacing w:val="-4"/>
          <w:kern w:val="2"/>
        </w:rPr>
        <w:t>协议就是让局域网中的主机自动获得网络参数的服务。在图</w:t>
      </w:r>
      <w:r>
        <w:rPr>
          <w:spacing w:val="-4"/>
          <w:kern w:val="2"/>
        </w:rPr>
        <w:t>14-1</w:t>
      </w:r>
      <w:r>
        <w:rPr>
          <w:rFonts w:hint="eastAsia"/>
          <w:spacing w:val="-4"/>
          <w:kern w:val="2"/>
        </w:rPr>
        <w:t>所示的拓扑图中存在多台主机，如果手动配置每台主机的网络参数会相当麻烦，日后维护起来也让人头大。而且当机房内的主机数量进一步增加时（比如有</w:t>
      </w:r>
      <w:r>
        <w:rPr>
          <w:spacing w:val="-4"/>
          <w:kern w:val="2"/>
        </w:rPr>
        <w:t>100</w:t>
      </w:r>
      <w:r>
        <w:rPr>
          <w:rFonts w:hint="eastAsia"/>
          <w:spacing w:val="-4"/>
          <w:kern w:val="2"/>
        </w:rPr>
        <w:t>台，甚至</w:t>
      </w:r>
      <w:r>
        <w:rPr>
          <w:spacing w:val="-4"/>
          <w:kern w:val="2"/>
        </w:rPr>
        <w:t>1000</w:t>
      </w:r>
      <w:r>
        <w:rPr>
          <w:rFonts w:hint="eastAsia"/>
          <w:spacing w:val="-4"/>
          <w:kern w:val="2"/>
        </w:rPr>
        <w:t>台），这个手动配置以及维护工作的工作量足以让运维人员崩溃。借助于</w:t>
      </w:r>
      <w:r>
        <w:rPr>
          <w:spacing w:val="-4"/>
          <w:kern w:val="2"/>
        </w:rPr>
        <w:t>DHCP</w:t>
      </w:r>
      <w:r>
        <w:rPr>
          <w:rFonts w:hint="eastAsia"/>
          <w:spacing w:val="-4"/>
          <w:kern w:val="2"/>
        </w:rPr>
        <w:t>协议，不仅可以为主机自动分配网络参数，还可以确保主机使用的</w:t>
      </w:r>
      <w:r>
        <w:rPr>
          <w:spacing w:val="-4"/>
          <w:kern w:val="2"/>
        </w:rPr>
        <w:t>IP</w:t>
      </w:r>
      <w:r>
        <w:rPr>
          <w:rFonts w:hint="eastAsia"/>
          <w:spacing w:val="-4"/>
          <w:kern w:val="2"/>
        </w:rPr>
        <w:t>地址是唯一的，更重要的是，还能为特定主机分配固定的</w:t>
      </w:r>
      <w:r>
        <w:rPr>
          <w:spacing w:val="-4"/>
          <w:kern w:val="2"/>
        </w:rPr>
        <w:t>IP</w:t>
      </w:r>
      <w:r>
        <w:rPr>
          <w:rFonts w:hint="eastAsia"/>
          <w:spacing w:val="-4"/>
          <w:kern w:val="2"/>
        </w:rPr>
        <w:t>地址。</w:t>
      </w:r>
    </w:p>
    <w:p>
      <w:pPr>
        <w:rPr>
          <w:kern w:val="2"/>
        </w:rPr>
      </w:pPr>
      <w:r>
        <w:rPr>
          <w:color w:val="000000"/>
          <w:kern w:val="2"/>
          <w:szCs w:val="21"/>
        </w:rPr>
        <w:t>DHCP</w:t>
      </w:r>
      <w:r>
        <w:rPr>
          <w:rFonts w:hint="eastAsia"/>
          <w:color w:val="000000"/>
          <w:kern w:val="2"/>
          <w:szCs w:val="21"/>
        </w:rPr>
        <w:t>协议的应用十分广泛，无论是服务器机房还是家庭、机场、咖啡馆，都会见到它的身影。比如，本书的某位读者开了一家咖啡厅，在为顾客提供咖啡的同时，还为顾客免费提供无线上网服务。这样一来，顾客就可以一边惬意地喝着咖啡，一边连着无线网络刷朋友圈了。但是，作为咖啡厅老板的您，肯定不希望（也没有时间）为每一位造访的顾客手动设置</w:t>
      </w:r>
      <w:r>
        <w:rPr>
          <w:color w:val="000000"/>
          <w:kern w:val="2"/>
          <w:szCs w:val="21"/>
        </w:rPr>
        <w:t>IP</w:t>
      </w:r>
      <w:r>
        <w:rPr>
          <w:rFonts w:hint="eastAsia"/>
          <w:color w:val="000000"/>
          <w:kern w:val="2"/>
          <w:szCs w:val="21"/>
        </w:rPr>
        <w:t>地址、子网掩码、网关地址等信息。另外，考虑到咖啡馆使用的内网网段一般为</w:t>
      </w:r>
      <w:r>
        <w:rPr>
          <w:color w:val="000000"/>
          <w:kern w:val="2"/>
          <w:szCs w:val="21"/>
        </w:rPr>
        <w:t>192.168.10.0/24</w:t>
      </w:r>
      <w:r>
        <w:rPr>
          <w:rFonts w:hint="eastAsia"/>
          <w:color w:val="000000"/>
          <w:kern w:val="2"/>
          <w:szCs w:val="21"/>
        </w:rPr>
        <w:t>（</w:t>
      </w:r>
      <w:r>
        <w:rPr>
          <w:color w:val="000000"/>
          <w:kern w:val="2"/>
          <w:szCs w:val="21"/>
        </w:rPr>
        <w:t>C</w:t>
      </w:r>
      <w:r>
        <w:rPr>
          <w:rFonts w:hint="eastAsia"/>
          <w:color w:val="000000"/>
          <w:kern w:val="2"/>
          <w:szCs w:val="21"/>
        </w:rPr>
        <w:t>类私有地址），最多能容纳的主机数为</w:t>
      </w:r>
      <w:r>
        <w:rPr>
          <w:color w:val="000000"/>
          <w:kern w:val="2"/>
          <w:szCs w:val="21"/>
        </w:rPr>
        <w:t>200</w:t>
      </w:r>
      <w:r>
        <w:rPr>
          <w:rFonts w:hint="eastAsia"/>
          <w:color w:val="000000"/>
          <w:kern w:val="2"/>
          <w:szCs w:val="21"/>
        </w:rPr>
        <w:t>多台。而咖啡厅一天的客流量肯定不止</w:t>
      </w:r>
      <w:r>
        <w:rPr>
          <w:color w:val="000000"/>
          <w:kern w:val="2"/>
          <w:szCs w:val="21"/>
        </w:rPr>
        <w:t>200</w:t>
      </w:r>
      <w:r>
        <w:rPr>
          <w:rFonts w:hint="eastAsia"/>
          <w:color w:val="000000"/>
          <w:kern w:val="2"/>
          <w:szCs w:val="21"/>
        </w:rPr>
        <w:t>人。如果采用手动方式为他们分配</w:t>
      </w:r>
      <w:r>
        <w:rPr>
          <w:color w:val="000000"/>
          <w:kern w:val="2"/>
          <w:szCs w:val="21"/>
        </w:rPr>
        <w:t>IP</w:t>
      </w:r>
      <w:r>
        <w:rPr>
          <w:rFonts w:hint="eastAsia"/>
          <w:color w:val="000000"/>
          <w:kern w:val="2"/>
          <w:szCs w:val="21"/>
        </w:rPr>
        <w:t>地址，则当他们在离开咖啡厅时并不会自动释放这个</w:t>
      </w:r>
      <w:r>
        <w:rPr>
          <w:color w:val="000000"/>
          <w:kern w:val="2"/>
          <w:szCs w:val="21"/>
        </w:rPr>
        <w:t>IP</w:t>
      </w:r>
      <w:r>
        <w:rPr>
          <w:rFonts w:hint="eastAsia"/>
          <w:color w:val="000000"/>
          <w:kern w:val="2"/>
          <w:szCs w:val="21"/>
        </w:rPr>
        <w:t>地址，这就可能出现</w:t>
      </w:r>
      <w:r>
        <w:rPr>
          <w:color w:val="000000"/>
          <w:kern w:val="2"/>
          <w:szCs w:val="21"/>
        </w:rPr>
        <w:t>IP</w:t>
      </w:r>
      <w:r>
        <w:rPr>
          <w:rFonts w:hint="eastAsia"/>
          <w:color w:val="000000"/>
          <w:kern w:val="2"/>
          <w:szCs w:val="21"/>
        </w:rPr>
        <w:t>地址不够用的情况。这一方面会造成</w:t>
      </w:r>
      <w:r>
        <w:rPr>
          <w:color w:val="000000"/>
          <w:kern w:val="2"/>
          <w:szCs w:val="21"/>
        </w:rPr>
        <w:t>IP</w:t>
      </w:r>
      <w:r>
        <w:rPr>
          <w:rFonts w:hint="eastAsia"/>
          <w:color w:val="000000"/>
          <w:kern w:val="2"/>
          <w:szCs w:val="21"/>
        </w:rPr>
        <w:t>地址的浪费，另外一方面也增加的</w:t>
      </w:r>
      <w:r>
        <w:rPr>
          <w:color w:val="000000"/>
          <w:kern w:val="2"/>
          <w:szCs w:val="21"/>
        </w:rPr>
        <w:t>IP</w:t>
      </w:r>
      <w:r>
        <w:rPr>
          <w:rFonts w:hint="eastAsia"/>
          <w:color w:val="000000"/>
          <w:kern w:val="2"/>
          <w:szCs w:val="21"/>
        </w:rPr>
        <w:t>地址的管理成本。而使用</w:t>
      </w:r>
      <w:r>
        <w:rPr>
          <w:color w:val="000000"/>
          <w:kern w:val="2"/>
          <w:szCs w:val="21"/>
        </w:rPr>
        <w:t>DHCP</w:t>
      </w:r>
      <w:r>
        <w:rPr>
          <w:rFonts w:hint="eastAsia"/>
          <w:color w:val="000000"/>
          <w:kern w:val="2"/>
          <w:szCs w:val="21"/>
        </w:rPr>
        <w:t>协议，这一切都迎刃而解</w:t>
      </w:r>
      <w:r>
        <w:rPr>
          <w:rFonts w:hint="eastAsia"/>
          <w:color w:val="000000"/>
          <w:w w:val="200"/>
          <w:kern w:val="2"/>
          <w:szCs w:val="21"/>
        </w:rPr>
        <w:t>—</w:t>
      </w:r>
      <w:r>
        <w:rPr>
          <w:rFonts w:hint="eastAsia"/>
          <w:color w:val="000000"/>
          <w:kern w:val="2"/>
          <w:szCs w:val="21"/>
        </w:rPr>
        <w:t>老板只需安心服务好顾客，为其提供美味的咖啡；顾客通过运行</w:t>
      </w:r>
      <w:r>
        <w:rPr>
          <w:color w:val="000000"/>
          <w:kern w:val="2"/>
          <w:szCs w:val="21"/>
        </w:rPr>
        <w:t>DHCP</w:t>
      </w:r>
      <w:r>
        <w:rPr>
          <w:rFonts w:hint="eastAsia"/>
          <w:color w:val="000000"/>
          <w:kern w:val="2"/>
          <w:szCs w:val="21"/>
        </w:rPr>
        <w:t>协议的服务器自动获得上网所需的</w:t>
      </w:r>
      <w:r>
        <w:rPr>
          <w:color w:val="000000"/>
          <w:kern w:val="2"/>
          <w:szCs w:val="21"/>
        </w:rPr>
        <w:t>IP</w:t>
      </w:r>
      <w:r>
        <w:rPr>
          <w:rFonts w:hint="eastAsia"/>
          <w:color w:val="000000"/>
          <w:kern w:val="2"/>
          <w:szCs w:val="21"/>
        </w:rPr>
        <w:t>地址，等离开咖啡厅时</w:t>
      </w:r>
      <w:r>
        <w:rPr>
          <w:color w:val="000000"/>
          <w:kern w:val="2"/>
          <w:szCs w:val="21"/>
        </w:rPr>
        <w:t>IP</w:t>
      </w:r>
      <w:r>
        <w:rPr>
          <w:rFonts w:hint="eastAsia"/>
          <w:color w:val="000000"/>
          <w:kern w:val="2"/>
          <w:szCs w:val="21"/>
        </w:rPr>
        <w:t>地址将被</w:t>
      </w:r>
      <w:r>
        <w:rPr>
          <w:color w:val="000000"/>
          <w:kern w:val="2"/>
          <w:szCs w:val="21"/>
        </w:rPr>
        <w:t>DHCP</w:t>
      </w:r>
      <w:r>
        <w:rPr>
          <w:rFonts w:hint="eastAsia"/>
          <w:color w:val="000000"/>
          <w:kern w:val="2"/>
          <w:szCs w:val="21"/>
        </w:rPr>
        <w:t>服务器收回，以备其他顾客使用。</w:t>
      </w:r>
    </w:p>
    <w:p>
      <w:pPr>
        <w:pStyle w:val="32"/>
        <w:rPr>
          <w:kern w:val="2"/>
        </w:rPr>
      </w:pPr>
      <w:r>
        <w:rPr>
          <w:color w:val="000000"/>
          <w:kern w:val="2"/>
          <w:szCs w:val="21"/>
        </w:rPr>
        <w:drawing>
          <wp:inline distT="0" distB="0" distL="0" distR="0">
            <wp:extent cx="3825240" cy="2080260"/>
            <wp:effectExtent l="0" t="0" r="0" b="0"/>
            <wp:docPr id="174" name="图片 174"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4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3825240" cy="20802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14-1  DHCP</w:t>
      </w:r>
      <w:r>
        <w:rPr>
          <w:rFonts w:hint="eastAsia"/>
          <w:color w:val="000000"/>
          <w:kern w:val="2"/>
          <w:szCs w:val="21"/>
        </w:rPr>
        <w:t>协议的拓扑示意图</w:t>
      </w:r>
    </w:p>
    <w:p>
      <w:pPr>
        <w:rPr>
          <w:kern w:val="2"/>
        </w:rPr>
      </w:pPr>
      <w:r>
        <w:rPr>
          <w:rFonts w:hint="eastAsia"/>
          <w:kern w:val="2"/>
        </w:rPr>
        <w:t>既然确定在今后的生产环境中肯定离不开</w:t>
      </w:r>
      <w:r>
        <w:rPr>
          <w:kern w:val="2"/>
        </w:rPr>
        <w:t>DHCP</w:t>
      </w:r>
      <w:r>
        <w:rPr>
          <w:rFonts w:hint="eastAsia"/>
          <w:kern w:val="2"/>
        </w:rPr>
        <w:t>了，那么也就有必要好好地熟悉一下</w:t>
      </w:r>
      <w:r>
        <w:rPr>
          <w:kern w:val="2"/>
        </w:rPr>
        <w:t>DHCP</w:t>
      </w:r>
      <w:r>
        <w:rPr>
          <w:rFonts w:hint="eastAsia"/>
          <w:kern w:val="2"/>
        </w:rPr>
        <w:t>涉及的常见术语了。</w:t>
      </w:r>
    </w:p>
    <w:p>
      <w:pPr>
        <w:pStyle w:val="34"/>
        <w:ind w:left="704" w:hanging="304"/>
        <w:rPr>
          <w:kern w:val="2"/>
        </w:rPr>
      </w:pPr>
      <w:r>
        <w:rPr>
          <w:kern w:val="2"/>
        </w:rPr>
        <w:sym w:font="Wingdings" w:char="00D8"/>
      </w:r>
      <w:r>
        <w:rPr>
          <w:kern w:val="2"/>
        </w:rPr>
        <w:tab/>
      </w:r>
      <w:r>
        <w:rPr>
          <w:rStyle w:val="18"/>
          <w:rFonts w:hint="eastAsia"/>
          <w:kern w:val="2"/>
        </w:rPr>
        <w:t>作用域</w:t>
      </w:r>
      <w:r>
        <w:rPr>
          <w:rFonts w:hint="eastAsia"/>
          <w:color w:val="000000"/>
          <w:kern w:val="2"/>
          <w:szCs w:val="21"/>
        </w:rPr>
        <w:t>：一个完整的</w:t>
      </w:r>
      <w:r>
        <w:rPr>
          <w:color w:val="000000"/>
          <w:kern w:val="2"/>
          <w:szCs w:val="21"/>
        </w:rPr>
        <w:t>IP</w:t>
      </w:r>
      <w:r>
        <w:rPr>
          <w:rFonts w:hint="eastAsia"/>
          <w:color w:val="000000"/>
          <w:kern w:val="2"/>
          <w:szCs w:val="21"/>
        </w:rPr>
        <w:t>地址段，</w:t>
      </w:r>
      <w:r>
        <w:rPr>
          <w:color w:val="000000"/>
          <w:kern w:val="2"/>
          <w:szCs w:val="21"/>
        </w:rPr>
        <w:t>DHCP</w:t>
      </w:r>
      <w:r>
        <w:rPr>
          <w:rFonts w:hint="eastAsia"/>
          <w:color w:val="000000"/>
          <w:kern w:val="2"/>
          <w:szCs w:val="21"/>
        </w:rPr>
        <w:t>协议根据作用域来管理网络的分布、分配</w:t>
      </w:r>
      <w:r>
        <w:rPr>
          <w:color w:val="000000"/>
          <w:kern w:val="2"/>
          <w:szCs w:val="21"/>
        </w:rPr>
        <w:t>IP</w:t>
      </w:r>
      <w:r>
        <w:rPr>
          <w:rFonts w:hint="eastAsia"/>
          <w:color w:val="000000"/>
          <w:kern w:val="2"/>
          <w:szCs w:val="21"/>
        </w:rPr>
        <w:t>地址及其他配置参数。</w:t>
      </w:r>
    </w:p>
    <w:p>
      <w:pPr>
        <w:pStyle w:val="34"/>
        <w:ind w:left="704" w:hanging="304"/>
        <w:rPr>
          <w:kern w:val="2"/>
        </w:rPr>
      </w:pPr>
      <w:r>
        <w:rPr>
          <w:kern w:val="2"/>
        </w:rPr>
        <w:sym w:font="Wingdings" w:char="00D8"/>
      </w:r>
      <w:r>
        <w:rPr>
          <w:kern w:val="2"/>
        </w:rPr>
        <w:tab/>
      </w:r>
      <w:r>
        <w:rPr>
          <w:rStyle w:val="18"/>
          <w:rFonts w:hint="eastAsia"/>
          <w:kern w:val="2"/>
        </w:rPr>
        <w:t>超级作用域</w:t>
      </w:r>
      <w:r>
        <w:rPr>
          <w:rFonts w:hint="eastAsia"/>
          <w:color w:val="000000"/>
          <w:kern w:val="2"/>
          <w:szCs w:val="21"/>
        </w:rPr>
        <w:t>：用于管理处于同一个物理网络中的多个逻辑子网段。超级作用域中包含了可以统一管理的作用域列表。</w:t>
      </w:r>
    </w:p>
    <w:p>
      <w:pPr>
        <w:pStyle w:val="34"/>
        <w:ind w:left="704" w:hanging="304"/>
        <w:rPr>
          <w:spacing w:val="4"/>
          <w:kern w:val="2"/>
        </w:rPr>
      </w:pPr>
      <w:r>
        <w:rPr>
          <w:kern w:val="2"/>
        </w:rPr>
        <w:sym w:font="Wingdings" w:char="00D8"/>
      </w:r>
      <w:r>
        <w:rPr>
          <w:kern w:val="2"/>
        </w:rPr>
        <w:tab/>
      </w:r>
      <w:r>
        <w:rPr>
          <w:rStyle w:val="18"/>
          <w:rFonts w:hint="eastAsia"/>
          <w:spacing w:val="4"/>
          <w:kern w:val="2"/>
        </w:rPr>
        <w:t>排除范围</w:t>
      </w:r>
      <w:r>
        <w:rPr>
          <w:rFonts w:hint="eastAsia"/>
          <w:color w:val="000000"/>
          <w:spacing w:val="4"/>
          <w:kern w:val="2"/>
          <w:szCs w:val="21"/>
        </w:rPr>
        <w:t>：把作用域中的某些</w:t>
      </w:r>
      <w:r>
        <w:rPr>
          <w:color w:val="000000"/>
          <w:spacing w:val="4"/>
          <w:kern w:val="2"/>
          <w:szCs w:val="21"/>
        </w:rPr>
        <w:t>IP</w:t>
      </w:r>
      <w:r>
        <w:rPr>
          <w:rFonts w:hint="eastAsia"/>
          <w:color w:val="000000"/>
          <w:spacing w:val="4"/>
          <w:kern w:val="2"/>
          <w:szCs w:val="21"/>
        </w:rPr>
        <w:t>地址排除，确保这些</w:t>
      </w:r>
      <w:r>
        <w:rPr>
          <w:color w:val="000000"/>
          <w:spacing w:val="4"/>
          <w:kern w:val="2"/>
          <w:szCs w:val="21"/>
        </w:rPr>
        <w:t>IP</w:t>
      </w:r>
      <w:r>
        <w:rPr>
          <w:rFonts w:hint="eastAsia"/>
          <w:color w:val="000000"/>
          <w:spacing w:val="4"/>
          <w:kern w:val="2"/>
          <w:szCs w:val="21"/>
        </w:rPr>
        <w:t>地址不会分配给</w:t>
      </w:r>
      <w:r>
        <w:rPr>
          <w:color w:val="000000"/>
          <w:spacing w:val="4"/>
          <w:kern w:val="2"/>
          <w:szCs w:val="21"/>
        </w:rPr>
        <w:t>DHCP</w:t>
      </w:r>
      <w:r>
        <w:rPr>
          <w:rFonts w:hint="eastAsia"/>
          <w:color w:val="000000"/>
          <w:spacing w:val="4"/>
          <w:kern w:val="2"/>
          <w:szCs w:val="21"/>
        </w:rPr>
        <w:t>客户端。</w:t>
      </w:r>
    </w:p>
    <w:p>
      <w:pPr>
        <w:pStyle w:val="34"/>
        <w:ind w:left="704" w:hanging="304"/>
        <w:rPr>
          <w:kern w:val="2"/>
        </w:rPr>
      </w:pPr>
      <w:r>
        <w:rPr>
          <w:kern w:val="2"/>
        </w:rPr>
        <w:sym w:font="Wingdings" w:char="00D8"/>
      </w:r>
      <w:r>
        <w:rPr>
          <w:kern w:val="2"/>
        </w:rPr>
        <w:tab/>
      </w:r>
      <w:r>
        <w:rPr>
          <w:rStyle w:val="18"/>
          <w:rFonts w:hint="eastAsia"/>
          <w:kern w:val="2"/>
        </w:rPr>
        <w:t>地址池</w:t>
      </w:r>
      <w:r>
        <w:rPr>
          <w:rFonts w:hint="eastAsia"/>
          <w:color w:val="000000"/>
          <w:kern w:val="2"/>
          <w:szCs w:val="21"/>
        </w:rPr>
        <w:t>：在定义了</w:t>
      </w:r>
      <w:r>
        <w:rPr>
          <w:color w:val="000000"/>
          <w:kern w:val="2"/>
          <w:szCs w:val="21"/>
        </w:rPr>
        <w:t>DHCP</w:t>
      </w:r>
      <w:r>
        <w:rPr>
          <w:rFonts w:hint="eastAsia"/>
          <w:color w:val="000000"/>
          <w:kern w:val="2"/>
          <w:szCs w:val="21"/>
        </w:rPr>
        <w:t>的作用域并应用了排除范围后，剩余的用来动态分配给</w:t>
      </w:r>
      <w:r>
        <w:rPr>
          <w:color w:val="000000"/>
          <w:kern w:val="2"/>
          <w:szCs w:val="21"/>
        </w:rPr>
        <w:t>DHCP</w:t>
      </w:r>
      <w:r>
        <w:rPr>
          <w:rFonts w:hint="eastAsia"/>
          <w:color w:val="000000"/>
          <w:kern w:val="2"/>
          <w:szCs w:val="21"/>
        </w:rPr>
        <w:t>客户端的</w:t>
      </w:r>
      <w:r>
        <w:rPr>
          <w:color w:val="000000"/>
          <w:kern w:val="2"/>
          <w:szCs w:val="21"/>
        </w:rPr>
        <w:t>IP</w:t>
      </w:r>
      <w:r>
        <w:rPr>
          <w:rFonts w:hint="eastAsia"/>
          <w:color w:val="000000"/>
          <w:kern w:val="2"/>
          <w:szCs w:val="21"/>
        </w:rPr>
        <w:t>地址范围。</w:t>
      </w:r>
    </w:p>
    <w:p>
      <w:pPr>
        <w:pStyle w:val="34"/>
        <w:ind w:left="704" w:hanging="304"/>
        <w:rPr>
          <w:kern w:val="2"/>
        </w:rPr>
      </w:pPr>
      <w:r>
        <w:rPr>
          <w:kern w:val="2"/>
        </w:rPr>
        <w:sym w:font="Wingdings" w:char="00D8"/>
      </w:r>
      <w:r>
        <w:rPr>
          <w:kern w:val="2"/>
        </w:rPr>
        <w:tab/>
      </w:r>
      <w:r>
        <w:rPr>
          <w:rStyle w:val="18"/>
          <w:rFonts w:hint="eastAsia"/>
          <w:kern w:val="2"/>
        </w:rPr>
        <w:t>租约</w:t>
      </w:r>
      <w:r>
        <w:rPr>
          <w:rFonts w:hint="eastAsia"/>
          <w:color w:val="000000"/>
          <w:kern w:val="2"/>
          <w:szCs w:val="21"/>
        </w:rPr>
        <w:t>：</w:t>
      </w:r>
      <w:r>
        <w:rPr>
          <w:color w:val="000000"/>
          <w:kern w:val="2"/>
          <w:szCs w:val="21"/>
        </w:rPr>
        <w:t>DHCP</w:t>
      </w:r>
      <w:r>
        <w:rPr>
          <w:rFonts w:hint="eastAsia"/>
          <w:color w:val="000000"/>
          <w:kern w:val="2"/>
          <w:szCs w:val="21"/>
        </w:rPr>
        <w:t>客户端能够使用动态分配的</w:t>
      </w:r>
      <w:r>
        <w:rPr>
          <w:color w:val="000000"/>
          <w:kern w:val="2"/>
          <w:szCs w:val="21"/>
        </w:rPr>
        <w:t>IP</w:t>
      </w:r>
      <w:r>
        <w:rPr>
          <w:rFonts w:hint="eastAsia"/>
          <w:color w:val="000000"/>
          <w:kern w:val="2"/>
          <w:szCs w:val="21"/>
        </w:rPr>
        <w:t>地址的时间。</w:t>
      </w:r>
    </w:p>
    <w:p>
      <w:pPr>
        <w:pStyle w:val="34"/>
        <w:ind w:left="704" w:hanging="304"/>
        <w:rPr>
          <w:kern w:val="2"/>
        </w:rPr>
      </w:pPr>
      <w:r>
        <w:rPr>
          <w:kern w:val="2"/>
        </w:rPr>
        <w:sym w:font="Wingdings" w:char="00D8"/>
      </w:r>
      <w:r>
        <w:rPr>
          <w:kern w:val="2"/>
        </w:rPr>
        <w:tab/>
      </w:r>
      <w:r>
        <w:rPr>
          <w:rStyle w:val="18"/>
          <w:rFonts w:hint="eastAsia"/>
          <w:kern w:val="2"/>
        </w:rPr>
        <w:t>预约</w:t>
      </w:r>
      <w:r>
        <w:rPr>
          <w:rFonts w:hint="eastAsia"/>
          <w:color w:val="000000"/>
          <w:kern w:val="2"/>
          <w:szCs w:val="21"/>
        </w:rPr>
        <w:t>：保证网络中的特定设备总是获取到相同的</w:t>
      </w:r>
      <w:r>
        <w:rPr>
          <w:color w:val="000000"/>
          <w:kern w:val="2"/>
          <w:szCs w:val="21"/>
        </w:rPr>
        <w:t>IP</w:t>
      </w:r>
      <w:r>
        <w:rPr>
          <w:rFonts w:hint="eastAsia"/>
          <w:color w:val="000000"/>
          <w:kern w:val="2"/>
          <w:szCs w:val="21"/>
        </w:rPr>
        <w:t>地址。</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14.2</w:t>
            </w:r>
            <w:r>
              <w:rPr>
                <w:color w:val="000000"/>
                <w:kern w:val="2"/>
                <w:szCs w:val="21"/>
              </w:rPr>
              <w:t xml:space="preserve">  </w:t>
            </w:r>
            <w:r>
              <w:rPr>
                <w:rFonts w:hint="eastAsia"/>
                <w:color w:val="000000"/>
                <w:kern w:val="2"/>
              </w:rPr>
              <w:t>部署</w:t>
            </w:r>
            <w:r>
              <w:rPr>
                <w:color w:val="000000"/>
                <w:kern w:val="2"/>
              </w:rPr>
              <w:t>dhcpd</w:t>
            </w:r>
            <w:r>
              <w:rPr>
                <w:rFonts w:hint="eastAsia"/>
                <w:color w:val="000000"/>
                <w:kern w:val="2"/>
              </w:rPr>
              <w:t>服务程序</w:t>
            </w:r>
          </w:p>
        </w:tc>
      </w:tr>
    </w:tbl>
    <w:p>
      <w:pPr>
        <w:pStyle w:val="56"/>
        <w:rPr>
          <w:kern w:val="2"/>
        </w:rPr>
      </w:pPr>
    </w:p>
    <w:p>
      <w:pPr>
        <w:rPr>
          <w:kern w:val="2"/>
        </w:rPr>
      </w:pPr>
      <w:r>
        <w:rPr>
          <w:color w:val="000000"/>
          <w:kern w:val="2"/>
          <w:szCs w:val="21"/>
        </w:rPr>
        <w:t>dhcpd</w:t>
      </w:r>
      <w:r>
        <w:rPr>
          <w:rFonts w:hint="eastAsia"/>
          <w:color w:val="000000"/>
          <w:kern w:val="2"/>
          <w:szCs w:val="21"/>
        </w:rPr>
        <w:t>是</w:t>
      </w:r>
      <w:r>
        <w:fldChar w:fldCharType="begin"/>
      </w:r>
      <w:r>
        <w:instrText xml:space="preserve"> HYPERLINK "http://www.linuxprobe.com/" \t "_blank" \o "linux系统" </w:instrText>
      </w:r>
      <w:r>
        <w:fldChar w:fldCharType="separate"/>
      </w:r>
      <w:r>
        <w:rPr>
          <w:color w:val="000000"/>
          <w:kern w:val="2"/>
          <w:szCs w:val="21"/>
        </w:rPr>
        <w:t>Linux</w:t>
      </w:r>
      <w:r>
        <w:rPr>
          <w:rFonts w:hint="eastAsia"/>
          <w:color w:val="000000"/>
          <w:kern w:val="2"/>
          <w:szCs w:val="21"/>
        </w:rPr>
        <w:t>系统</w:t>
      </w:r>
      <w:r>
        <w:rPr>
          <w:rFonts w:hint="eastAsia"/>
          <w:color w:val="000000"/>
          <w:kern w:val="2"/>
          <w:szCs w:val="21"/>
        </w:rPr>
        <w:fldChar w:fldCharType="end"/>
      </w:r>
      <w:r>
        <w:rPr>
          <w:rFonts w:hint="eastAsia"/>
          <w:color w:val="000000"/>
          <w:kern w:val="2"/>
          <w:szCs w:val="21"/>
        </w:rPr>
        <w:t>中用于提供</w:t>
      </w:r>
      <w:r>
        <w:rPr>
          <w:color w:val="000000"/>
          <w:kern w:val="2"/>
          <w:szCs w:val="21"/>
        </w:rPr>
        <w:t>DHCP</w:t>
      </w:r>
      <w:r>
        <w:rPr>
          <w:rFonts w:hint="eastAsia"/>
          <w:color w:val="000000"/>
          <w:kern w:val="2"/>
          <w:szCs w:val="21"/>
        </w:rPr>
        <w:t>协议的服务程序。尽管</w:t>
      </w:r>
      <w:r>
        <w:rPr>
          <w:color w:val="000000"/>
          <w:kern w:val="2"/>
          <w:szCs w:val="21"/>
        </w:rPr>
        <w:t>DHCP</w:t>
      </w:r>
      <w:r>
        <w:rPr>
          <w:rFonts w:hint="eastAsia"/>
          <w:color w:val="000000"/>
          <w:kern w:val="2"/>
          <w:szCs w:val="21"/>
        </w:rPr>
        <w:t>协议的功能十分强大，但是</w:t>
      </w:r>
      <w:r>
        <w:rPr>
          <w:color w:val="000000"/>
          <w:kern w:val="2"/>
          <w:szCs w:val="21"/>
        </w:rPr>
        <w:t>dhcpd</w:t>
      </w:r>
      <w:r>
        <w:rPr>
          <w:rFonts w:hint="eastAsia"/>
          <w:color w:val="000000"/>
          <w:kern w:val="2"/>
          <w:szCs w:val="21"/>
        </w:rPr>
        <w:t>服务程序的配置步骤却十分简单，这也在很大程度上降低了在</w:t>
      </w:r>
      <w:r>
        <w:rPr>
          <w:color w:val="000000"/>
          <w:kern w:val="2"/>
          <w:szCs w:val="21"/>
        </w:rPr>
        <w:t>Linux</w:t>
      </w:r>
      <w:r>
        <w:rPr>
          <w:rFonts w:hint="eastAsia"/>
          <w:color w:val="000000"/>
          <w:kern w:val="2"/>
          <w:szCs w:val="21"/>
        </w:rPr>
        <w:t>中实现动态主机管理服务的门槛。</w:t>
      </w:r>
    </w:p>
    <w:p>
      <w:pPr>
        <w:rPr>
          <w:kern w:val="2"/>
        </w:rPr>
      </w:pPr>
      <w:r>
        <w:rPr>
          <w:rFonts w:hint="eastAsia"/>
          <w:kern w:val="2"/>
        </w:rPr>
        <w:t>在确认</w:t>
      </w:r>
      <w:r>
        <w:rPr>
          <w:kern w:val="2"/>
        </w:rPr>
        <w:t>Yum</w:t>
      </w:r>
      <w:r>
        <w:rPr>
          <w:rFonts w:hint="eastAsia"/>
          <w:kern w:val="2"/>
        </w:rPr>
        <w:t>软件仓库配置妥当之后，安装</w:t>
      </w:r>
      <w:r>
        <w:rPr>
          <w:kern w:val="2"/>
        </w:rPr>
        <w:t>dhcpd</w:t>
      </w:r>
      <w:r>
        <w:rPr>
          <w:rFonts w:hint="eastAsia"/>
          <w:kern w:val="2"/>
        </w:rPr>
        <w:t>服务程序：</w:t>
      </w:r>
    </w:p>
    <w:p>
      <w:pPr>
        <w:pStyle w:val="58"/>
        <w:rPr>
          <w:kern w:val="2"/>
        </w:rPr>
      </w:pPr>
    </w:p>
    <w:p>
      <w:pPr>
        <w:pStyle w:val="26"/>
        <w:rPr>
          <w:kern w:val="2"/>
        </w:rPr>
      </w:pPr>
      <w:r>
        <w:rPr>
          <w:kern w:val="2"/>
        </w:rPr>
        <w:t>[root@linuxprobe ~]# yum install dhcp</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rhel | 4.1 kB 00:00 </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dhcp.x86</w:t>
      </w:r>
      <w:r>
        <w:rPr>
          <w:rFonts w:ascii="宋体"/>
          <w:kern w:val="2"/>
        </w:rPr>
        <w:t>_</w:t>
      </w:r>
      <w:r>
        <w:rPr>
          <w:kern w:val="2"/>
        </w:rPr>
        <w:t>64 12:4.2.5-27.el7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dhcp x86</w:t>
      </w:r>
      <w:r>
        <w:rPr>
          <w:rFonts w:ascii="宋体"/>
          <w:kern w:val="2"/>
        </w:rPr>
        <w:t>_</w:t>
      </w:r>
      <w:r>
        <w:rPr>
          <w:kern w:val="2"/>
        </w:rPr>
        <w:t>64 12:4.2.5-27.el7 rhel 506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506 k</w:t>
      </w:r>
    </w:p>
    <w:p>
      <w:pPr>
        <w:pStyle w:val="26"/>
        <w:rPr>
          <w:kern w:val="2"/>
        </w:rPr>
      </w:pPr>
      <w:r>
        <w:rPr>
          <w:kern w:val="2"/>
        </w:rPr>
        <w:t>Installed size: 1.4 M</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12:dhcp-4.2.5-27.el7.x86</w:t>
      </w:r>
      <w:r>
        <w:rPr>
          <w:rFonts w:ascii="宋体"/>
          <w:kern w:val="2"/>
        </w:rPr>
        <w:t>_</w:t>
      </w:r>
      <w:r>
        <w:rPr>
          <w:kern w:val="2"/>
        </w:rPr>
        <w:t>64 1/1 </w:t>
      </w:r>
    </w:p>
    <w:p>
      <w:pPr>
        <w:pStyle w:val="26"/>
        <w:rPr>
          <w:kern w:val="2"/>
        </w:rPr>
      </w:pPr>
      <w:r>
        <w:rPr>
          <w:kern w:val="2"/>
        </w:rPr>
        <w:t> Verifying : 12:dhcp-4.2.5-27.el7.x86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dhcp.x86</w:t>
      </w:r>
      <w:r>
        <w:rPr>
          <w:rFonts w:ascii="宋体"/>
          <w:kern w:val="2"/>
        </w:rPr>
        <w:t>_</w:t>
      </w:r>
      <w:r>
        <w:rPr>
          <w:kern w:val="2"/>
        </w:rPr>
        <w:t>64 12:4.2.5-27.el7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查看</w:t>
      </w:r>
      <w:r>
        <w:rPr>
          <w:color w:val="000000"/>
          <w:kern w:val="2"/>
          <w:szCs w:val="21"/>
        </w:rPr>
        <w:t>dhcpd</w:t>
      </w:r>
      <w:r>
        <w:rPr>
          <w:rFonts w:hint="eastAsia"/>
          <w:color w:val="000000"/>
          <w:kern w:val="2"/>
          <w:szCs w:val="21"/>
        </w:rPr>
        <w:t>服务程序的配置文件内容。</w:t>
      </w:r>
    </w:p>
    <w:p>
      <w:pPr>
        <w:pStyle w:val="58"/>
        <w:rPr>
          <w:kern w:val="2"/>
        </w:rPr>
      </w:pPr>
    </w:p>
    <w:p>
      <w:pPr>
        <w:pStyle w:val="26"/>
        <w:rPr>
          <w:kern w:val="2"/>
        </w:rPr>
      </w:pPr>
      <w:r>
        <w:rPr>
          <w:kern w:val="2"/>
        </w:rPr>
        <w:t>[root@linuxprobe ~]# cat /etc/dhcp/dhcpd.conf</w:t>
      </w:r>
    </w:p>
    <w:p>
      <w:pPr>
        <w:pStyle w:val="26"/>
        <w:rPr>
          <w:kern w:val="2"/>
        </w:rPr>
      </w:pPr>
      <w:r>
        <w:rPr>
          <w:kern w:val="2"/>
        </w:rPr>
        <w:t># DHCP Server Configuration file.</w:t>
      </w:r>
    </w:p>
    <w:p>
      <w:pPr>
        <w:pStyle w:val="26"/>
        <w:rPr>
          <w:kern w:val="2"/>
        </w:rPr>
      </w:pPr>
      <w:r>
        <w:rPr>
          <w:kern w:val="2"/>
        </w:rPr>
        <w:t># see /usr/share/doc/dhcp*/dhcpd.conf.example</w:t>
      </w:r>
    </w:p>
    <w:p>
      <w:pPr>
        <w:pStyle w:val="26"/>
        <w:rPr>
          <w:kern w:val="2"/>
        </w:rPr>
      </w:pPr>
      <w:r>
        <w:rPr>
          <w:kern w:val="2"/>
        </w:rPr>
        <w:t># see dhcpd.conf(5) man page</w:t>
      </w:r>
    </w:p>
    <w:p>
      <w:pPr>
        <w:pStyle w:val="59"/>
        <w:spacing w:after="90"/>
        <w:rPr>
          <w:kern w:val="2"/>
        </w:rPr>
      </w:pPr>
    </w:p>
    <w:p>
      <w:pPr>
        <w:rPr>
          <w:kern w:val="2"/>
        </w:rPr>
      </w:pPr>
      <w:r>
        <w:rPr>
          <w:rFonts w:hint="eastAsia"/>
          <w:color w:val="000000"/>
          <w:kern w:val="2"/>
          <w:szCs w:val="21"/>
        </w:rPr>
        <w:t>是的，您没有看错！</w:t>
      </w:r>
      <w:r>
        <w:rPr>
          <w:color w:val="000000"/>
          <w:kern w:val="2"/>
          <w:szCs w:val="21"/>
        </w:rPr>
        <w:t>dhcp</w:t>
      </w:r>
      <w:r>
        <w:rPr>
          <w:rFonts w:hint="eastAsia"/>
          <w:color w:val="000000"/>
          <w:kern w:val="2"/>
          <w:szCs w:val="21"/>
        </w:rPr>
        <w:t>的服务程序的配置文件中只有</w:t>
      </w:r>
      <w:r>
        <w:rPr>
          <w:color w:val="000000"/>
          <w:kern w:val="2"/>
          <w:szCs w:val="21"/>
        </w:rPr>
        <w:t>3</w:t>
      </w:r>
      <w:r>
        <w:rPr>
          <w:rFonts w:hint="eastAsia"/>
          <w:color w:val="000000"/>
          <w:kern w:val="2"/>
          <w:szCs w:val="21"/>
        </w:rPr>
        <w:t>行注释语句，这意味着我们需要自行编写这个文件。如果读者不知道怎么编写，可以看一下配置文件中第</w:t>
      </w:r>
      <w:r>
        <w:rPr>
          <w:color w:val="000000"/>
          <w:kern w:val="2"/>
          <w:szCs w:val="21"/>
        </w:rPr>
        <w:t>2</w:t>
      </w:r>
      <w:r>
        <w:rPr>
          <w:rFonts w:hint="eastAsia"/>
          <w:color w:val="000000"/>
          <w:kern w:val="2"/>
          <w:szCs w:val="21"/>
        </w:rPr>
        <w:t>行的参考示例文件，其组成架构如图</w:t>
      </w:r>
      <w:r>
        <w:rPr>
          <w:color w:val="000000"/>
          <w:kern w:val="2"/>
          <w:szCs w:val="21"/>
        </w:rPr>
        <w:t>14-2</w:t>
      </w:r>
      <w:r>
        <w:rPr>
          <w:rFonts w:hint="eastAsia"/>
          <w:color w:val="000000"/>
          <w:kern w:val="2"/>
          <w:szCs w:val="21"/>
        </w:rPr>
        <w:t>所示。</w:t>
      </w:r>
    </w:p>
    <w:p>
      <w:pPr>
        <w:pStyle w:val="32"/>
        <w:rPr>
          <w:kern w:val="2"/>
        </w:rPr>
      </w:pPr>
      <w:r>
        <w:drawing>
          <wp:inline distT="0" distB="0" distL="0" distR="0">
            <wp:extent cx="2848610" cy="1751965"/>
            <wp:effectExtent l="0" t="0" r="8890" b="635"/>
            <wp:docPr id="336" name="图片 336"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dhcp配置文件"/>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51631" cy="1753562"/>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14-2  dhcpd</w:t>
      </w:r>
      <w:r>
        <w:rPr>
          <w:rFonts w:hint="eastAsia"/>
          <w:color w:val="000000"/>
          <w:kern w:val="2"/>
          <w:szCs w:val="21"/>
        </w:rPr>
        <w:t>服务程序配置文件的架构</w:t>
      </w:r>
    </w:p>
    <w:p>
      <w:pPr>
        <w:rPr>
          <w:kern w:val="2"/>
        </w:rPr>
      </w:pPr>
      <w:r>
        <w:rPr>
          <w:rFonts w:hint="eastAsia"/>
          <w:color w:val="000000"/>
          <w:kern w:val="2"/>
          <w:szCs w:val="21"/>
        </w:rPr>
        <w:t>一个标准的配置文件应该包括全局配置参数、子网网段声明、地址配置选项以及地址配置参数。其中，全局配置参数用于定义</w:t>
      </w:r>
      <w:r>
        <w:rPr>
          <w:color w:val="000000"/>
          <w:kern w:val="2"/>
          <w:szCs w:val="21"/>
        </w:rPr>
        <w:t>dhcpd</w:t>
      </w:r>
      <w:r>
        <w:rPr>
          <w:rFonts w:hint="eastAsia"/>
          <w:color w:val="000000"/>
          <w:kern w:val="2"/>
          <w:szCs w:val="21"/>
        </w:rPr>
        <w:t>服务程序的整体运行参数；子网网段声明用于配置整个子网段的地址属性。</w:t>
      </w:r>
    </w:p>
    <w:p>
      <w:pPr>
        <w:rPr>
          <w:kern w:val="2"/>
        </w:rPr>
      </w:pPr>
      <w:r>
        <w:rPr>
          <w:rFonts w:hint="eastAsia"/>
          <w:kern w:val="2"/>
        </w:rPr>
        <w:t>考虑到</w:t>
      </w:r>
      <w:r>
        <w:rPr>
          <w:kern w:val="2"/>
        </w:rPr>
        <w:t>dhcpd</w:t>
      </w:r>
      <w:r>
        <w:rPr>
          <w:rFonts w:hint="eastAsia"/>
          <w:kern w:val="2"/>
        </w:rPr>
        <w:t>服务程序配置文件的可用参数比较多，刘遄老师挑选了最常用的参数（见表</w:t>
      </w:r>
      <w:r>
        <w:rPr>
          <w:kern w:val="2"/>
        </w:rPr>
        <w:t>14-1</w:t>
      </w:r>
      <w:r>
        <w:rPr>
          <w:rFonts w:hint="eastAsia"/>
          <w:kern w:val="2"/>
        </w:rPr>
        <w:t>），并逐一进行了简单介绍，以便为接下来的实验打好基础。</w:t>
      </w:r>
    </w:p>
    <w:p>
      <w:pPr>
        <w:pStyle w:val="27"/>
        <w:rPr>
          <w:kern w:val="2"/>
        </w:rPr>
      </w:pPr>
      <w:r>
        <w:rPr>
          <w:rFonts w:hint="eastAsia"/>
          <w:kern w:val="2"/>
        </w:rPr>
        <w:t>表</w:t>
      </w:r>
      <w:r>
        <w:rPr>
          <w:kern w:val="2"/>
        </w:rPr>
        <w:t>14-1</w:t>
      </w:r>
      <w:r>
        <w:rPr>
          <w:kern w:val="2"/>
        </w:rPr>
        <w:tab/>
      </w:r>
      <w:r>
        <w:rPr>
          <w:kern w:val="2"/>
        </w:rPr>
        <w:t>dhcpd</w:t>
      </w:r>
      <w:r>
        <w:rPr>
          <w:rFonts w:hint="eastAsia"/>
          <w:kern w:val="2"/>
        </w:rPr>
        <w:t>服务程序配置文件中使用的常见参数以及作用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608"/>
        <w:gridCol w:w="445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45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tcBorders>
              <w:top w:val="single" w:color="000000" w:sz="4" w:space="0"/>
            </w:tcBorders>
            <w:vAlign w:val="center"/>
          </w:tcPr>
          <w:p>
            <w:pPr>
              <w:pStyle w:val="57"/>
              <w:rPr>
                <w:kern w:val="2"/>
              </w:rPr>
            </w:pPr>
            <w:r>
              <w:rPr>
                <w:kern w:val="2"/>
              </w:rPr>
              <w:t>ddns-update-style [</w:t>
            </w:r>
            <w:r>
              <w:rPr>
                <w:rFonts w:hint="eastAsia"/>
                <w:kern w:val="2"/>
              </w:rPr>
              <w:t>类型</w:t>
            </w:r>
            <w:r>
              <w:rPr>
                <w:kern w:val="2"/>
              </w:rPr>
              <w:t>]</w:t>
            </w:r>
          </w:p>
        </w:tc>
        <w:tc>
          <w:tcPr>
            <w:tcW w:w="4453" w:type="dxa"/>
            <w:tcBorders>
              <w:top w:val="single" w:color="000000" w:sz="4" w:space="0"/>
            </w:tcBorders>
            <w:vAlign w:val="center"/>
          </w:tcPr>
          <w:p>
            <w:pPr>
              <w:pStyle w:val="28"/>
              <w:rPr>
                <w:kern w:val="2"/>
              </w:rPr>
            </w:pPr>
            <w:r>
              <w:rPr>
                <w:rFonts w:hint="eastAsia"/>
                <w:kern w:val="2"/>
              </w:rPr>
              <w:t>定义</w:t>
            </w:r>
            <w:r>
              <w:rPr>
                <w:kern w:val="2"/>
              </w:rPr>
              <w:t>DNS</w:t>
            </w:r>
            <w:r>
              <w:rPr>
                <w:rFonts w:hint="eastAsia"/>
                <w:kern w:val="2"/>
              </w:rPr>
              <w:t>服务动态更新的类型，类型包括</w:t>
            </w:r>
            <w:r>
              <w:rPr>
                <w:kern w:val="2"/>
              </w:rPr>
              <w:t>none</w:t>
            </w:r>
            <w:r>
              <w:rPr>
                <w:rFonts w:hint="eastAsia"/>
                <w:kern w:val="2"/>
              </w:rPr>
              <w:t>（不支持动态更新）、</w:t>
            </w:r>
            <w:r>
              <w:rPr>
                <w:kern w:val="2"/>
              </w:rPr>
              <w:t>interim</w:t>
            </w:r>
            <w:r>
              <w:rPr>
                <w:rFonts w:hint="eastAsia"/>
                <w:kern w:val="2"/>
              </w:rPr>
              <w:t>（互动更新模式）与</w:t>
            </w:r>
            <w:r>
              <w:rPr>
                <w:kern w:val="2"/>
              </w:rPr>
              <w:t>ad-hoc</w:t>
            </w:r>
            <w:r>
              <w:rPr>
                <w:rFonts w:hint="eastAsia"/>
                <w:kern w:val="2"/>
              </w:rPr>
              <w:t>（特殊更新模式）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tcBorders>
              <w:bottom w:val="single" w:color="000000" w:sz="4" w:space="0"/>
            </w:tcBorders>
            <w:vAlign w:val="center"/>
          </w:tcPr>
          <w:p>
            <w:pPr>
              <w:pStyle w:val="57"/>
              <w:rPr>
                <w:spacing w:val="-10"/>
                <w:kern w:val="2"/>
              </w:rPr>
            </w:pPr>
            <w:r>
              <w:rPr>
                <w:spacing w:val="-10"/>
                <w:kern w:val="2"/>
              </w:rPr>
              <w:t>[allow | ignore] client-updates</w:t>
            </w:r>
          </w:p>
        </w:tc>
        <w:tc>
          <w:tcPr>
            <w:tcW w:w="4453" w:type="dxa"/>
            <w:tcBorders>
              <w:bottom w:val="single" w:color="000000" w:sz="4" w:space="0"/>
            </w:tcBorders>
            <w:vAlign w:val="center"/>
          </w:tcPr>
          <w:p>
            <w:pPr>
              <w:pStyle w:val="28"/>
              <w:rPr>
                <w:kern w:val="2"/>
              </w:rPr>
            </w:pPr>
            <w:r>
              <w:rPr>
                <w:rFonts w:hint="eastAsia"/>
                <w:kern w:val="2"/>
              </w:rPr>
              <w:t>允许</w:t>
            </w:r>
            <w:r>
              <w:rPr>
                <w:kern w:val="2"/>
              </w:rPr>
              <w:t>/</w:t>
            </w:r>
            <w:r>
              <w:rPr>
                <w:rFonts w:hint="eastAsia"/>
                <w:kern w:val="2"/>
              </w:rPr>
              <w:t>忽略客户端更新</w:t>
            </w:r>
            <w:r>
              <w:rPr>
                <w:kern w:val="2"/>
              </w:rPr>
              <w:t>DNS</w:t>
            </w:r>
            <w:r>
              <w:rPr>
                <w:rFonts w:hint="eastAsia"/>
                <w:kern w:val="2"/>
              </w:rPr>
              <w:t>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tcBorders>
              <w:top w:val="single" w:color="000000" w:sz="4" w:space="0"/>
              <w:bottom w:val="single" w:color="000000" w:sz="4" w:space="0"/>
            </w:tcBorders>
            <w:vAlign w:val="center"/>
          </w:tcPr>
          <w:p>
            <w:pPr>
              <w:pStyle w:val="57"/>
              <w:rPr>
                <w:kern w:val="2"/>
              </w:rPr>
            </w:pPr>
            <w:r>
              <w:rPr>
                <w:kern w:val="2"/>
              </w:rPr>
              <w:t>default-lease-time [21600]</w:t>
            </w:r>
          </w:p>
        </w:tc>
        <w:tc>
          <w:tcPr>
            <w:tcW w:w="4453" w:type="dxa"/>
            <w:tcBorders>
              <w:top w:val="single" w:color="000000" w:sz="4" w:space="0"/>
              <w:bottom w:val="single" w:color="000000" w:sz="4" w:space="0"/>
            </w:tcBorders>
            <w:vAlign w:val="center"/>
          </w:tcPr>
          <w:p>
            <w:pPr>
              <w:pStyle w:val="28"/>
              <w:rPr>
                <w:kern w:val="2"/>
              </w:rPr>
            </w:pPr>
            <w:r>
              <w:rPr>
                <w:rFonts w:hint="eastAsia"/>
                <w:kern w:val="2"/>
              </w:rPr>
              <w:t>默认超时时间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max-lease-time [43200]</w:t>
            </w:r>
          </w:p>
        </w:tc>
        <w:tc>
          <w:tcPr>
            <w:tcW w:w="4453" w:type="dxa"/>
            <w:vAlign w:val="center"/>
          </w:tcPr>
          <w:p>
            <w:pPr>
              <w:pStyle w:val="28"/>
              <w:rPr>
                <w:kern w:val="2"/>
              </w:rPr>
            </w:pPr>
            <w:r>
              <w:rPr>
                <w:rFonts w:hint="eastAsia"/>
                <w:kern w:val="2"/>
              </w:rPr>
              <w:t>最大超时时间</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spacing w:val="-12"/>
                <w:kern w:val="2"/>
              </w:rPr>
            </w:pPr>
            <w:r>
              <w:rPr>
                <w:spacing w:val="-12"/>
                <w:kern w:val="2"/>
              </w:rPr>
              <w:t>option domain-name-servers [8.8.8.8]</w:t>
            </w:r>
          </w:p>
        </w:tc>
        <w:tc>
          <w:tcPr>
            <w:tcW w:w="4453" w:type="dxa"/>
            <w:vAlign w:val="center"/>
          </w:tcPr>
          <w:p>
            <w:pPr>
              <w:pStyle w:val="28"/>
              <w:rPr>
                <w:kern w:val="2"/>
              </w:rPr>
            </w:pPr>
            <w:r>
              <w:rPr>
                <w:rFonts w:hint="eastAsia"/>
                <w:kern w:val="2"/>
              </w:rPr>
              <w:t>定义</w:t>
            </w:r>
            <w:r>
              <w:rPr>
                <w:kern w:val="2"/>
              </w:rPr>
              <w:t>DNS</w:t>
            </w:r>
            <w:r>
              <w:rPr>
                <w:rFonts w:hint="eastAsia"/>
                <w:kern w:val="2"/>
              </w:rPr>
              <w:t>服务器地址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spacing w:val="-10"/>
                <w:kern w:val="2"/>
              </w:rPr>
            </w:pPr>
            <w:r>
              <w:rPr>
                <w:spacing w:val="-10"/>
                <w:kern w:val="2"/>
              </w:rPr>
              <w:t>option domain-name ["domain.org"]</w:t>
            </w:r>
          </w:p>
        </w:tc>
        <w:tc>
          <w:tcPr>
            <w:tcW w:w="4453" w:type="dxa"/>
            <w:vAlign w:val="center"/>
          </w:tcPr>
          <w:p>
            <w:pPr>
              <w:pStyle w:val="28"/>
              <w:rPr>
                <w:kern w:val="2"/>
              </w:rPr>
            </w:pPr>
            <w:r>
              <w:rPr>
                <w:rFonts w:hint="eastAsia"/>
                <w:kern w:val="2"/>
              </w:rPr>
              <w:t>定义</w:t>
            </w:r>
            <w:r>
              <w:rPr>
                <w:kern w:val="2"/>
              </w:rPr>
              <w:t>DNS</w:t>
            </w:r>
            <w:r>
              <w:rPr>
                <w:rFonts w:hint="eastAsia"/>
                <w:kern w:val="2"/>
              </w:rPr>
              <w:t>域名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range</w:t>
            </w:r>
          </w:p>
        </w:tc>
        <w:tc>
          <w:tcPr>
            <w:tcW w:w="4453" w:type="dxa"/>
            <w:vAlign w:val="center"/>
          </w:tcPr>
          <w:p>
            <w:pPr>
              <w:pStyle w:val="28"/>
              <w:rPr>
                <w:kern w:val="2"/>
              </w:rPr>
            </w:pPr>
            <w:r>
              <w:rPr>
                <w:rFonts w:hint="eastAsia"/>
                <w:kern w:val="2"/>
              </w:rPr>
              <w:t>定义用于分配的</w:t>
            </w:r>
            <w:r>
              <w:rPr>
                <w:kern w:val="2"/>
              </w:rPr>
              <w:t>IP</w:t>
            </w:r>
            <w:r>
              <w:rPr>
                <w:rFonts w:hint="eastAsia"/>
                <w:kern w:val="2"/>
              </w:rPr>
              <w:t>地址池</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option subnet-mask</w:t>
            </w:r>
          </w:p>
        </w:tc>
        <w:tc>
          <w:tcPr>
            <w:tcW w:w="4453" w:type="dxa"/>
            <w:vAlign w:val="center"/>
          </w:tcPr>
          <w:p>
            <w:pPr>
              <w:pStyle w:val="28"/>
              <w:rPr>
                <w:kern w:val="2"/>
              </w:rPr>
            </w:pPr>
            <w:r>
              <w:rPr>
                <w:rFonts w:hint="eastAsia"/>
                <w:kern w:val="2"/>
              </w:rPr>
              <w:t>定义客户端的子网掩码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option routers</w:t>
            </w:r>
          </w:p>
        </w:tc>
        <w:tc>
          <w:tcPr>
            <w:tcW w:w="4453" w:type="dxa"/>
            <w:vAlign w:val="center"/>
          </w:tcPr>
          <w:p>
            <w:pPr>
              <w:pStyle w:val="28"/>
              <w:rPr>
                <w:kern w:val="2"/>
              </w:rPr>
            </w:pPr>
            <w:r>
              <w:rPr>
                <w:rFonts w:hint="eastAsia"/>
                <w:kern w:val="2"/>
              </w:rPr>
              <w:t>定义客户端的网关地址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broadcase-address[</w:t>
            </w:r>
            <w:r>
              <w:rPr>
                <w:rFonts w:hint="eastAsia"/>
                <w:kern w:val="2"/>
              </w:rPr>
              <w:t>广播地址</w:t>
            </w:r>
            <w:r>
              <w:rPr>
                <w:kern w:val="2"/>
              </w:rPr>
              <w:t>]</w:t>
            </w:r>
          </w:p>
        </w:tc>
        <w:tc>
          <w:tcPr>
            <w:tcW w:w="4453" w:type="dxa"/>
            <w:vAlign w:val="center"/>
          </w:tcPr>
          <w:p>
            <w:pPr>
              <w:pStyle w:val="28"/>
              <w:rPr>
                <w:kern w:val="2"/>
              </w:rPr>
            </w:pPr>
            <w:r>
              <w:rPr>
                <w:rFonts w:hint="eastAsia"/>
                <w:kern w:val="2"/>
              </w:rPr>
              <w:t>定义客户端的广播地址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ntp-server[IP</w:t>
            </w:r>
            <w:r>
              <w:rPr>
                <w:rFonts w:hint="eastAsia"/>
                <w:kern w:val="2"/>
              </w:rPr>
              <w:t>地址</w:t>
            </w:r>
            <w:r>
              <w:rPr>
                <w:kern w:val="2"/>
              </w:rPr>
              <w:t>]</w:t>
            </w:r>
          </w:p>
        </w:tc>
        <w:tc>
          <w:tcPr>
            <w:tcW w:w="4453" w:type="dxa"/>
            <w:vAlign w:val="center"/>
          </w:tcPr>
          <w:p>
            <w:pPr>
              <w:pStyle w:val="28"/>
              <w:rPr>
                <w:kern w:val="2"/>
              </w:rPr>
            </w:pPr>
            <w:r>
              <w:rPr>
                <w:rFonts w:hint="eastAsia"/>
                <w:kern w:val="2"/>
              </w:rPr>
              <w:t>定义客户端的网络时间服务器（</w:t>
            </w:r>
            <w:r>
              <w:rPr>
                <w:kern w:val="2"/>
              </w:rPr>
              <w:t>NTP</w:t>
            </w:r>
            <w:r>
              <w:rPr>
                <w:rFonts w:hint="eastAsia"/>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nis-servers[IP</w:t>
            </w:r>
            <w:r>
              <w:rPr>
                <w:rFonts w:hint="eastAsia"/>
                <w:kern w:val="2"/>
              </w:rPr>
              <w:t>地址</w:t>
            </w:r>
            <w:r>
              <w:rPr>
                <w:kern w:val="2"/>
              </w:rPr>
              <w:t>]</w:t>
            </w:r>
          </w:p>
        </w:tc>
        <w:tc>
          <w:tcPr>
            <w:tcW w:w="4453" w:type="dxa"/>
            <w:vAlign w:val="center"/>
          </w:tcPr>
          <w:p>
            <w:pPr>
              <w:pStyle w:val="28"/>
              <w:rPr>
                <w:kern w:val="2"/>
              </w:rPr>
            </w:pPr>
            <w:r>
              <w:rPr>
                <w:rFonts w:hint="eastAsia"/>
                <w:kern w:val="2"/>
              </w:rPr>
              <w:t>定义客户端的</w:t>
            </w:r>
            <w:r>
              <w:rPr>
                <w:kern w:val="2"/>
              </w:rPr>
              <w:t>NIS</w:t>
            </w:r>
            <w:r>
              <w:rPr>
                <w:rFonts w:hint="eastAsia"/>
                <w:kern w:val="2"/>
              </w:rPr>
              <w:t>域服务器的地址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Hardware[</w:t>
            </w:r>
            <w:r>
              <w:rPr>
                <w:rFonts w:hint="eastAsia"/>
                <w:kern w:val="2"/>
              </w:rPr>
              <w:t>网卡物理地址</w:t>
            </w:r>
            <w:r>
              <w:rPr>
                <w:kern w:val="2"/>
              </w:rPr>
              <w:t>]</w:t>
            </w:r>
          </w:p>
        </w:tc>
        <w:tc>
          <w:tcPr>
            <w:tcW w:w="4453" w:type="dxa"/>
            <w:vAlign w:val="center"/>
          </w:tcPr>
          <w:p>
            <w:pPr>
              <w:pStyle w:val="28"/>
              <w:rPr>
                <w:kern w:val="2"/>
              </w:rPr>
            </w:pPr>
            <w:r>
              <w:rPr>
                <w:rFonts w:hint="eastAsia"/>
                <w:kern w:val="2"/>
              </w:rPr>
              <w:t>指定网卡接口的类型与</w:t>
            </w:r>
            <w:r>
              <w:rPr>
                <w:kern w:val="2"/>
              </w:rPr>
              <w:t>MAC</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server-name[</w:t>
            </w:r>
            <w:r>
              <w:rPr>
                <w:rFonts w:hint="eastAsia"/>
                <w:kern w:val="2"/>
              </w:rPr>
              <w:t>主机名</w:t>
            </w:r>
            <w:r>
              <w:rPr>
                <w:kern w:val="2"/>
              </w:rPr>
              <w:t>]</w:t>
            </w:r>
          </w:p>
        </w:tc>
        <w:tc>
          <w:tcPr>
            <w:tcW w:w="4453" w:type="dxa"/>
            <w:vAlign w:val="center"/>
          </w:tcPr>
          <w:p>
            <w:pPr>
              <w:pStyle w:val="28"/>
              <w:rPr>
                <w:kern w:val="2"/>
              </w:rPr>
            </w:pPr>
            <w:r>
              <w:rPr>
                <w:rFonts w:hint="eastAsia"/>
                <w:kern w:val="2"/>
              </w:rPr>
              <w:t>向</w:t>
            </w:r>
            <w:r>
              <w:rPr>
                <w:kern w:val="2"/>
              </w:rPr>
              <w:t>DHCP</w:t>
            </w:r>
            <w:r>
              <w:rPr>
                <w:rFonts w:hint="eastAsia"/>
                <w:kern w:val="2"/>
              </w:rPr>
              <w:t>客户端通知</w:t>
            </w:r>
            <w:r>
              <w:rPr>
                <w:kern w:val="2"/>
              </w:rPr>
              <w:t>DHCP</w:t>
            </w:r>
            <w:r>
              <w:rPr>
                <w:rFonts w:hint="eastAsia"/>
                <w:kern w:val="2"/>
              </w:rPr>
              <w:t>服务器的主机名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fixed-address[IP</w:t>
            </w:r>
            <w:r>
              <w:rPr>
                <w:rFonts w:hint="eastAsia"/>
                <w:kern w:val="2"/>
              </w:rPr>
              <w:t>地址</w:t>
            </w:r>
            <w:r>
              <w:rPr>
                <w:kern w:val="2"/>
              </w:rPr>
              <w:t>]</w:t>
            </w:r>
          </w:p>
        </w:tc>
        <w:tc>
          <w:tcPr>
            <w:tcW w:w="4453" w:type="dxa"/>
            <w:vAlign w:val="center"/>
          </w:tcPr>
          <w:p>
            <w:pPr>
              <w:pStyle w:val="28"/>
              <w:rPr>
                <w:kern w:val="2"/>
              </w:rPr>
            </w:pPr>
            <w:r>
              <w:rPr>
                <w:rFonts w:hint="eastAsia"/>
                <w:kern w:val="2"/>
              </w:rPr>
              <w:t>将某个固定的</w:t>
            </w:r>
            <w:r>
              <w:rPr>
                <w:kern w:val="2"/>
              </w:rPr>
              <w:t>IP</w:t>
            </w:r>
            <w:r>
              <w:rPr>
                <w:rFonts w:hint="eastAsia"/>
                <w:kern w:val="2"/>
              </w:rPr>
              <w:t>地址分配给指定主机</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608" w:type="dxa"/>
            <w:vAlign w:val="center"/>
          </w:tcPr>
          <w:p>
            <w:pPr>
              <w:pStyle w:val="57"/>
              <w:rPr>
                <w:kern w:val="2"/>
              </w:rPr>
            </w:pPr>
            <w:r>
              <w:rPr>
                <w:kern w:val="2"/>
              </w:rPr>
              <w:t>time-offset[</w:t>
            </w:r>
            <w:r>
              <w:rPr>
                <w:rFonts w:hint="eastAsia"/>
                <w:kern w:val="2"/>
              </w:rPr>
              <w:t>偏移误差</w:t>
            </w:r>
            <w:r>
              <w:rPr>
                <w:kern w:val="2"/>
              </w:rPr>
              <w:t>]</w:t>
            </w:r>
          </w:p>
        </w:tc>
        <w:tc>
          <w:tcPr>
            <w:tcW w:w="4453" w:type="dxa"/>
            <w:vAlign w:val="center"/>
          </w:tcPr>
          <w:p>
            <w:pPr>
              <w:pStyle w:val="28"/>
              <w:rPr>
                <w:kern w:val="2"/>
              </w:rPr>
            </w:pPr>
            <w:r>
              <w:rPr>
                <w:rFonts w:hint="eastAsia"/>
                <w:kern w:val="2"/>
              </w:rPr>
              <w:t>指定客户端与格林尼治时间的偏移差</w:t>
            </w:r>
          </w:p>
        </w:tc>
      </w:tr>
    </w:tbl>
    <w:p>
      <w:pPr>
        <w:pStyle w:val="29"/>
        <w:spacing w:line="80" w:lineRule="exact"/>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14.3</w:t>
            </w:r>
            <w:r>
              <w:rPr>
                <w:color w:val="000000"/>
                <w:kern w:val="2"/>
                <w:szCs w:val="21"/>
              </w:rPr>
              <w:t xml:space="preserve">  </w:t>
            </w:r>
            <w:r>
              <w:rPr>
                <w:rFonts w:hint="eastAsia"/>
                <w:color w:val="000000"/>
                <w:kern w:val="2"/>
              </w:rPr>
              <w:t>自动管理</w:t>
            </w:r>
            <w:r>
              <w:rPr>
                <w:color w:val="000000"/>
                <w:kern w:val="2"/>
              </w:rPr>
              <w:t>IP</w:t>
            </w:r>
            <w:r>
              <w:rPr>
                <w:rFonts w:hint="eastAsia"/>
                <w:color w:val="000000"/>
                <w:kern w:val="2"/>
              </w:rPr>
              <w:t>地址</w:t>
            </w:r>
          </w:p>
        </w:tc>
      </w:tr>
    </w:tbl>
    <w:p>
      <w:pPr>
        <w:pStyle w:val="56"/>
        <w:rPr>
          <w:kern w:val="2"/>
        </w:rPr>
      </w:pPr>
    </w:p>
    <w:p>
      <w:pPr>
        <w:rPr>
          <w:kern w:val="2"/>
        </w:rPr>
      </w:pPr>
      <w:r>
        <w:rPr>
          <w:color w:val="000000"/>
          <w:spacing w:val="-4"/>
          <w:kern w:val="2"/>
          <w:szCs w:val="21"/>
        </w:rPr>
        <w:t>DHCP</w:t>
      </w:r>
      <w:r>
        <w:rPr>
          <w:rFonts w:hint="eastAsia"/>
          <w:color w:val="000000"/>
          <w:spacing w:val="-4"/>
          <w:kern w:val="2"/>
          <w:szCs w:val="21"/>
        </w:rPr>
        <w:t>协议的设计初衷是为了更高效地集中管理局域网内的</w:t>
      </w:r>
      <w:r>
        <w:rPr>
          <w:color w:val="000000"/>
          <w:spacing w:val="-4"/>
          <w:kern w:val="2"/>
          <w:szCs w:val="21"/>
        </w:rPr>
        <w:t>IP</w:t>
      </w:r>
      <w:r>
        <w:rPr>
          <w:rFonts w:hint="eastAsia"/>
          <w:color w:val="000000"/>
          <w:spacing w:val="-4"/>
          <w:kern w:val="2"/>
          <w:szCs w:val="21"/>
        </w:rPr>
        <w:t>地址资源。</w:t>
      </w:r>
      <w:r>
        <w:rPr>
          <w:color w:val="000000"/>
          <w:spacing w:val="-4"/>
          <w:kern w:val="2"/>
          <w:szCs w:val="21"/>
        </w:rPr>
        <w:t>DHCP</w:t>
      </w:r>
      <w:r>
        <w:rPr>
          <w:rFonts w:hint="eastAsia"/>
          <w:color w:val="000000"/>
          <w:spacing w:val="-4"/>
          <w:kern w:val="2"/>
          <w:szCs w:val="21"/>
        </w:rPr>
        <w:t>服务器会自动把</w:t>
      </w:r>
      <w:r>
        <w:rPr>
          <w:color w:val="000000"/>
          <w:spacing w:val="-4"/>
          <w:kern w:val="2"/>
          <w:szCs w:val="21"/>
        </w:rPr>
        <w:t>IP</w:t>
      </w:r>
      <w:r>
        <w:rPr>
          <w:rFonts w:hint="eastAsia"/>
          <w:color w:val="000000"/>
          <w:spacing w:val="-4"/>
          <w:kern w:val="2"/>
          <w:szCs w:val="21"/>
        </w:rPr>
        <w:t>地址、子网掩码、网关、</w:t>
      </w:r>
      <w:r>
        <w:rPr>
          <w:color w:val="000000"/>
          <w:spacing w:val="-4"/>
          <w:kern w:val="2"/>
          <w:szCs w:val="21"/>
        </w:rPr>
        <w:t>DNS</w:t>
      </w:r>
      <w:r>
        <w:rPr>
          <w:rFonts w:hint="eastAsia"/>
          <w:color w:val="000000"/>
          <w:spacing w:val="-4"/>
          <w:kern w:val="2"/>
          <w:szCs w:val="21"/>
        </w:rPr>
        <w:t>地址等网络信息分配给有需要的客户端，而且当客户端的租约时间到期后还可以自动回收所分配的</w:t>
      </w:r>
      <w:r>
        <w:rPr>
          <w:color w:val="000000"/>
          <w:spacing w:val="-4"/>
          <w:kern w:val="2"/>
          <w:szCs w:val="21"/>
        </w:rPr>
        <w:t>IP</w:t>
      </w:r>
      <w:r>
        <w:rPr>
          <w:rFonts w:hint="eastAsia"/>
          <w:color w:val="000000"/>
          <w:spacing w:val="-4"/>
          <w:kern w:val="2"/>
          <w:szCs w:val="21"/>
        </w:rPr>
        <w:t>地址，以便交给新加入的客户端。</w:t>
      </w:r>
    </w:p>
    <w:p>
      <w:pPr>
        <w:rPr>
          <w:kern w:val="2"/>
        </w:rPr>
      </w:pPr>
      <w:r>
        <w:rPr>
          <w:rFonts w:hint="eastAsia"/>
          <w:kern w:val="2"/>
        </w:rPr>
        <w:t>为了让实验更有挑战性，刘遄老师来模拟一个真实生产环境的需求：</w:t>
      </w:r>
    </w:p>
    <w:p>
      <w:pPr>
        <w:pStyle w:val="35"/>
        <w:rPr>
          <w:kern w:val="2"/>
        </w:rPr>
      </w:pPr>
      <w:r>
        <w:rPr>
          <w:rFonts w:hint="eastAsia"/>
          <w:kern w:val="2"/>
        </w:rPr>
        <w:t>“机房运营部门：明天会有100名学员自带笔记本电脑来我司培训学习，请保证他们能够使用机房的本地</w:t>
      </w:r>
      <w:r>
        <w:rPr>
          <w:kern w:val="2"/>
        </w:rPr>
        <w:t>DHCP</w:t>
      </w:r>
      <w:r>
        <w:rPr>
          <w:rFonts w:hint="eastAsia"/>
          <w:kern w:val="2"/>
        </w:rPr>
        <w:t>服务器自动获取</w:t>
      </w:r>
      <w:r>
        <w:rPr>
          <w:kern w:val="2"/>
        </w:rPr>
        <w:t>IP</w:t>
      </w:r>
      <w:r>
        <w:rPr>
          <w:rFonts w:hint="eastAsia"/>
          <w:kern w:val="2"/>
        </w:rPr>
        <w:t>地址并正常上网”。</w:t>
      </w:r>
    </w:p>
    <w:p>
      <w:pPr>
        <w:rPr>
          <w:kern w:val="2"/>
        </w:rPr>
      </w:pPr>
      <w:r>
        <w:rPr>
          <w:rFonts w:hint="eastAsia"/>
          <w:kern w:val="2"/>
        </w:rPr>
        <w:t>机房所用的网络地址及参数信息如表</w:t>
      </w:r>
      <w:r>
        <w:rPr>
          <w:kern w:val="2"/>
        </w:rPr>
        <w:t>14-2</w:t>
      </w:r>
      <w:r>
        <w:rPr>
          <w:rFonts w:hint="eastAsia"/>
          <w:kern w:val="2"/>
        </w:rPr>
        <w:t>所示。</w:t>
      </w:r>
    </w:p>
    <w:p>
      <w:pPr>
        <w:pStyle w:val="27"/>
        <w:rPr>
          <w:kern w:val="2"/>
        </w:rPr>
      </w:pPr>
      <w:r>
        <w:rPr>
          <w:rFonts w:hint="eastAsia"/>
          <w:kern w:val="2"/>
        </w:rPr>
        <w:t>表</w:t>
      </w:r>
      <w:r>
        <w:rPr>
          <w:kern w:val="2"/>
        </w:rPr>
        <w:t>14-2</w:t>
      </w:r>
      <w:r>
        <w:rPr>
          <w:kern w:val="2"/>
        </w:rPr>
        <w:tab/>
      </w:r>
      <w:r>
        <w:rPr>
          <w:rFonts w:hint="eastAsia"/>
          <w:kern w:val="2"/>
        </w:rPr>
        <w:t>机房所用的网络地址以及参数信息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877"/>
        <w:gridCol w:w="418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参数名称</w:t>
            </w:r>
          </w:p>
        </w:tc>
        <w:tc>
          <w:tcPr>
            <w:tcW w:w="418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tcBorders>
              <w:top w:val="single" w:color="000000" w:sz="4" w:space="0"/>
              <w:bottom w:val="single" w:color="000000" w:sz="4" w:space="0"/>
            </w:tcBorders>
            <w:vAlign w:val="center"/>
          </w:tcPr>
          <w:p>
            <w:pPr>
              <w:pStyle w:val="28"/>
              <w:rPr>
                <w:kern w:val="2"/>
              </w:rPr>
            </w:pPr>
            <w:r>
              <w:rPr>
                <w:rFonts w:hint="eastAsia"/>
                <w:kern w:val="2"/>
              </w:rPr>
              <w:t>默认租约时间</w:t>
            </w:r>
          </w:p>
        </w:tc>
        <w:tc>
          <w:tcPr>
            <w:tcW w:w="4184" w:type="dxa"/>
            <w:tcBorders>
              <w:top w:val="single" w:color="000000" w:sz="4" w:space="0"/>
              <w:bottom w:val="single" w:color="000000" w:sz="4" w:space="0"/>
            </w:tcBorders>
            <w:vAlign w:val="center"/>
          </w:tcPr>
          <w:p>
            <w:pPr>
              <w:pStyle w:val="28"/>
              <w:rPr>
                <w:kern w:val="2"/>
              </w:rPr>
            </w:pPr>
            <w:r>
              <w:rPr>
                <w:kern w:val="2"/>
              </w:rPr>
              <w:t>21600</w:t>
            </w:r>
            <w:r>
              <w:rPr>
                <w:rFonts w:hint="eastAsia"/>
                <w:kern w:val="2"/>
              </w:rPr>
              <w:t>秒</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tcBorders>
              <w:top w:val="single" w:color="000000" w:sz="4" w:space="0"/>
              <w:bottom w:val="single" w:color="000000" w:sz="4" w:space="0"/>
            </w:tcBorders>
            <w:vAlign w:val="center"/>
          </w:tcPr>
          <w:p>
            <w:pPr>
              <w:pStyle w:val="28"/>
              <w:rPr>
                <w:kern w:val="2"/>
              </w:rPr>
            </w:pPr>
            <w:r>
              <w:rPr>
                <w:rFonts w:hint="eastAsia"/>
                <w:kern w:val="2"/>
              </w:rPr>
              <w:t>最大租约时间</w:t>
            </w:r>
          </w:p>
        </w:tc>
        <w:tc>
          <w:tcPr>
            <w:tcW w:w="4184" w:type="dxa"/>
            <w:tcBorders>
              <w:top w:val="single" w:color="000000" w:sz="4" w:space="0"/>
              <w:bottom w:val="single" w:color="000000" w:sz="4" w:space="0"/>
            </w:tcBorders>
            <w:vAlign w:val="center"/>
          </w:tcPr>
          <w:p>
            <w:pPr>
              <w:pStyle w:val="28"/>
              <w:rPr>
                <w:kern w:val="2"/>
              </w:rPr>
            </w:pPr>
            <w:r>
              <w:rPr>
                <w:kern w:val="2"/>
              </w:rPr>
              <w:t>43200</w:t>
            </w:r>
            <w:r>
              <w:rPr>
                <w:rFonts w:hint="eastAsia"/>
                <w:kern w:val="2"/>
              </w:rPr>
              <w:t>秒</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tcBorders>
              <w:top w:val="single" w:color="000000" w:sz="4" w:space="0"/>
              <w:bottom w:val="single" w:color="000000" w:sz="4" w:space="0"/>
            </w:tcBorders>
            <w:vAlign w:val="center"/>
          </w:tcPr>
          <w:p>
            <w:pPr>
              <w:pStyle w:val="28"/>
              <w:rPr>
                <w:kern w:val="2"/>
              </w:rPr>
            </w:pPr>
            <w:r>
              <w:rPr>
                <w:kern w:val="2"/>
              </w:rPr>
              <w:t>IP</w:t>
            </w:r>
            <w:r>
              <w:rPr>
                <w:rFonts w:hint="eastAsia"/>
                <w:kern w:val="2"/>
              </w:rPr>
              <w:t>地址范围</w:t>
            </w:r>
          </w:p>
        </w:tc>
        <w:tc>
          <w:tcPr>
            <w:tcW w:w="4184" w:type="dxa"/>
            <w:tcBorders>
              <w:top w:val="single" w:color="000000" w:sz="4" w:space="0"/>
              <w:bottom w:val="single" w:color="000000" w:sz="4" w:space="0"/>
            </w:tcBorders>
            <w:vAlign w:val="center"/>
          </w:tcPr>
          <w:p>
            <w:pPr>
              <w:pStyle w:val="28"/>
              <w:rPr>
                <w:kern w:val="2"/>
              </w:rPr>
            </w:pPr>
            <w:r>
              <w:rPr>
                <w:kern w:val="2"/>
              </w:rPr>
              <w:t>192.168.10.50</w:t>
            </w:r>
            <w:r>
              <w:rPr>
                <w:rFonts w:hint="eastAsia" w:eastAsia="宋体"/>
                <w:color w:val="000000"/>
                <w:kern w:val="2"/>
                <w:szCs w:val="21"/>
              </w:rPr>
              <w:t>～</w:t>
            </w:r>
            <w:r>
              <w:rPr>
                <w:kern w:val="2"/>
              </w:rPr>
              <w:t>192.168.10.150</w:t>
            </w:r>
          </w:p>
        </w:tc>
      </w:tr>
    </w:tbl>
    <w:p>
      <w:pPr>
        <w:pStyle w:val="31"/>
        <w:rPr>
          <w:kern w:val="2"/>
        </w:rPr>
      </w:pPr>
      <w:r>
        <w:rPr>
          <w:rFonts w:hint="eastAsia"/>
          <w:kern w:val="2"/>
        </w:rPr>
        <w:t>续表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877"/>
        <w:gridCol w:w="418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参数名称</w:t>
            </w:r>
          </w:p>
        </w:tc>
        <w:tc>
          <w:tcPr>
            <w:tcW w:w="418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vAlign w:val="center"/>
          </w:tcPr>
          <w:p>
            <w:pPr>
              <w:pStyle w:val="28"/>
              <w:rPr>
                <w:kern w:val="2"/>
              </w:rPr>
            </w:pPr>
            <w:r>
              <w:rPr>
                <w:rFonts w:hint="eastAsia"/>
                <w:kern w:val="2"/>
              </w:rPr>
              <w:t>子网掩码</w:t>
            </w:r>
          </w:p>
        </w:tc>
        <w:tc>
          <w:tcPr>
            <w:tcW w:w="4184" w:type="dxa"/>
            <w:vAlign w:val="center"/>
          </w:tcPr>
          <w:p>
            <w:pPr>
              <w:pStyle w:val="28"/>
              <w:rPr>
                <w:kern w:val="2"/>
              </w:rPr>
            </w:pPr>
            <w:r>
              <w:rPr>
                <w:kern w:val="2"/>
              </w:rPr>
              <w:t>255.255.255.0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877" w:type="dxa"/>
            <w:vAlign w:val="center"/>
          </w:tcPr>
          <w:p>
            <w:pPr>
              <w:pStyle w:val="28"/>
              <w:rPr>
                <w:kern w:val="2"/>
              </w:rPr>
            </w:pPr>
            <w:r>
              <w:rPr>
                <w:rFonts w:hint="eastAsia"/>
                <w:kern w:val="2"/>
              </w:rPr>
              <w:t>网关地址</w:t>
            </w:r>
          </w:p>
        </w:tc>
        <w:tc>
          <w:tcPr>
            <w:tcW w:w="4184" w:type="dxa"/>
            <w:vAlign w:val="center"/>
          </w:tcPr>
          <w:p>
            <w:pPr>
              <w:pStyle w:val="28"/>
              <w:rPr>
                <w:kern w:val="2"/>
              </w:rPr>
            </w:pPr>
            <w:r>
              <w:rPr>
                <w:kern w:val="2"/>
              </w:rPr>
              <w:t>192.168.10.1</w:t>
            </w:r>
          </w:p>
        </w:tc>
      </w:tr>
      <w:tr>
        <w:tblPrEx>
          <w:tblLayout w:type="fixed"/>
          <w:tblCellMar>
            <w:top w:w="0" w:type="dxa"/>
            <w:left w:w="108" w:type="dxa"/>
            <w:bottom w:w="0" w:type="dxa"/>
            <w:right w:w="108" w:type="dxa"/>
          </w:tblCellMar>
        </w:tblPrEx>
        <w:tc>
          <w:tcPr>
            <w:tcW w:w="3877" w:type="dxa"/>
            <w:vAlign w:val="center"/>
          </w:tcPr>
          <w:p>
            <w:pPr>
              <w:pStyle w:val="28"/>
              <w:rPr>
                <w:kern w:val="2"/>
              </w:rPr>
            </w:pPr>
            <w:r>
              <w:rPr>
                <w:kern w:val="2"/>
              </w:rPr>
              <w:t>DNS</w:t>
            </w:r>
            <w:r>
              <w:rPr>
                <w:rFonts w:hint="eastAsia"/>
                <w:kern w:val="2"/>
              </w:rPr>
              <w:t>服务器地址</w:t>
            </w:r>
          </w:p>
        </w:tc>
        <w:tc>
          <w:tcPr>
            <w:tcW w:w="4184" w:type="dxa"/>
            <w:vAlign w:val="center"/>
          </w:tcPr>
          <w:p>
            <w:pPr>
              <w:pStyle w:val="28"/>
              <w:rPr>
                <w:kern w:val="2"/>
              </w:rPr>
            </w:pPr>
            <w:r>
              <w:rPr>
                <w:kern w:val="2"/>
              </w:rPr>
              <w:t>192.168.10.1</w:t>
            </w:r>
          </w:p>
        </w:tc>
      </w:tr>
      <w:tr>
        <w:tblPrEx>
          <w:tblLayout w:type="fixed"/>
          <w:tblCellMar>
            <w:top w:w="0" w:type="dxa"/>
            <w:left w:w="108" w:type="dxa"/>
            <w:bottom w:w="0" w:type="dxa"/>
            <w:right w:w="108" w:type="dxa"/>
          </w:tblCellMar>
        </w:tblPrEx>
        <w:tc>
          <w:tcPr>
            <w:tcW w:w="3877" w:type="dxa"/>
            <w:vAlign w:val="center"/>
          </w:tcPr>
          <w:p>
            <w:pPr>
              <w:pStyle w:val="28"/>
              <w:rPr>
                <w:kern w:val="2"/>
              </w:rPr>
            </w:pPr>
            <w:r>
              <w:rPr>
                <w:rFonts w:hint="eastAsia"/>
                <w:kern w:val="2"/>
              </w:rPr>
              <w:t>搜索域</w:t>
            </w:r>
          </w:p>
        </w:tc>
        <w:tc>
          <w:tcPr>
            <w:tcW w:w="4184" w:type="dxa"/>
            <w:vAlign w:val="center"/>
          </w:tcPr>
          <w:p>
            <w:pPr>
              <w:pStyle w:val="28"/>
              <w:rPr>
                <w:kern w:val="2"/>
              </w:rPr>
            </w:pPr>
            <w:r>
              <w:rPr>
                <w:kern w:val="2"/>
              </w:rPr>
              <w:t>linuxprobe.com</w:t>
            </w:r>
          </w:p>
        </w:tc>
      </w:tr>
    </w:tbl>
    <w:p>
      <w:pPr>
        <w:pStyle w:val="29"/>
        <w:spacing w:line="60" w:lineRule="exact"/>
        <w:rPr>
          <w:kern w:val="2"/>
        </w:rPr>
      </w:pPr>
    </w:p>
    <w:p>
      <w:pPr>
        <w:rPr>
          <w:kern w:val="2"/>
        </w:rPr>
      </w:pPr>
      <w:r>
        <w:rPr>
          <w:rFonts w:hint="eastAsia"/>
          <w:color w:val="000000"/>
          <w:kern w:val="2"/>
          <w:szCs w:val="21"/>
        </w:rPr>
        <w:t>在了解了真实需求以及机房网络中的配置参数之后，我们按照表</w:t>
      </w:r>
      <w:r>
        <w:rPr>
          <w:color w:val="000000"/>
          <w:kern w:val="2"/>
          <w:szCs w:val="21"/>
        </w:rPr>
        <w:t>14-3</w:t>
      </w:r>
      <w:r>
        <w:rPr>
          <w:rFonts w:hint="eastAsia"/>
          <w:color w:val="000000"/>
          <w:kern w:val="2"/>
          <w:szCs w:val="21"/>
        </w:rPr>
        <w:t>来配置</w:t>
      </w:r>
      <w:r>
        <w:rPr>
          <w:color w:val="000000"/>
          <w:kern w:val="2"/>
          <w:szCs w:val="21"/>
        </w:rPr>
        <w:t>DHCP</w:t>
      </w:r>
      <w:r>
        <w:rPr>
          <w:rFonts w:hint="eastAsia"/>
          <w:color w:val="000000"/>
          <w:kern w:val="2"/>
          <w:szCs w:val="21"/>
        </w:rPr>
        <w:t>服务器以及客户端。</w:t>
      </w:r>
    </w:p>
    <w:p>
      <w:pPr>
        <w:pStyle w:val="27"/>
        <w:spacing w:before="80"/>
        <w:rPr>
          <w:kern w:val="2"/>
        </w:rPr>
      </w:pPr>
      <w:r>
        <w:rPr>
          <w:rFonts w:hint="eastAsia"/>
          <w:kern w:val="2"/>
        </w:rPr>
        <w:t>表</w:t>
      </w:r>
      <w:r>
        <w:rPr>
          <w:kern w:val="2"/>
        </w:rPr>
        <w:t>14-3</w:t>
      </w:r>
      <w:r>
        <w:rPr>
          <w:kern w:val="2"/>
        </w:rPr>
        <w:tab/>
      </w:r>
      <w:r>
        <w:rPr>
          <w:kern w:val="2"/>
        </w:rPr>
        <w:t>DHCP</w:t>
      </w:r>
      <w:r>
        <w:rPr>
          <w:rFonts w:hint="eastAsia"/>
          <w:kern w:val="2"/>
        </w:rPr>
        <w:t>服务器以及客户端的配置信息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65"/>
        <w:gridCol w:w="2663"/>
        <w:gridCol w:w="2733"/>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主机类型</w:t>
            </w:r>
          </w:p>
        </w:tc>
        <w:tc>
          <w:tcPr>
            <w:tcW w:w="266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33" w:type="dxa"/>
            <w:tcBorders>
              <w:top w:val="single" w:color="000000" w:sz="6" w:space="0"/>
              <w:bottom w:val="single" w:color="000000" w:sz="4" w:space="0"/>
            </w:tcBorders>
            <w:shd w:val="clear" w:color="auto" w:fill="D9D9D9"/>
            <w:vAlign w:val="center"/>
          </w:tcPr>
          <w:p>
            <w:pPr>
              <w:pStyle w:val="50"/>
              <w:rPr>
                <w:kern w:val="2"/>
              </w:rPr>
            </w:pPr>
            <w:r>
              <w:rPr>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tcBorders>
              <w:top w:val="single" w:color="000000" w:sz="4" w:space="0"/>
            </w:tcBorders>
            <w:vAlign w:val="center"/>
          </w:tcPr>
          <w:p>
            <w:pPr>
              <w:pStyle w:val="28"/>
              <w:rPr>
                <w:kern w:val="2"/>
              </w:rPr>
            </w:pPr>
            <w:r>
              <w:rPr>
                <w:kern w:val="2"/>
              </w:rPr>
              <w:t>DHCP</w:t>
            </w:r>
            <w:r>
              <w:rPr>
                <w:rFonts w:hint="eastAsia"/>
                <w:kern w:val="2"/>
              </w:rPr>
              <w:t>服务器</w:t>
            </w:r>
          </w:p>
        </w:tc>
        <w:tc>
          <w:tcPr>
            <w:tcW w:w="2663" w:type="dxa"/>
            <w:tcBorders>
              <w:top w:val="single" w:color="000000" w:sz="4" w:space="0"/>
            </w:tcBorders>
            <w:vAlign w:val="center"/>
          </w:tcPr>
          <w:p>
            <w:pPr>
              <w:pStyle w:val="28"/>
              <w:rPr>
                <w:kern w:val="2"/>
              </w:rPr>
            </w:pPr>
            <w:r>
              <w:rPr>
                <w:kern w:val="2"/>
              </w:rPr>
              <w:t xml:space="preserve">RHEL 7 </w:t>
            </w:r>
          </w:p>
        </w:tc>
        <w:tc>
          <w:tcPr>
            <w:tcW w:w="2733" w:type="dxa"/>
            <w:tcBorders>
              <w:top w:val="single" w:color="000000" w:sz="4" w:space="0"/>
            </w:tcBorders>
            <w:vAlign w:val="center"/>
          </w:tcPr>
          <w:p>
            <w:pPr>
              <w:pStyle w:val="28"/>
              <w:rPr>
                <w:kern w:val="2"/>
              </w:rPr>
            </w:pPr>
            <w:r>
              <w:rPr>
                <w:kern w:val="2"/>
              </w:rPr>
              <w:t>192.168.10.1</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5" w:type="dxa"/>
            <w:vAlign w:val="center"/>
          </w:tcPr>
          <w:p>
            <w:pPr>
              <w:pStyle w:val="28"/>
              <w:rPr>
                <w:kern w:val="2"/>
              </w:rPr>
            </w:pPr>
            <w:r>
              <w:rPr>
                <w:kern w:val="2"/>
              </w:rPr>
              <w:t>DHCP</w:t>
            </w:r>
            <w:r>
              <w:rPr>
                <w:rFonts w:hint="eastAsia"/>
                <w:kern w:val="2"/>
              </w:rPr>
              <w:t>客户端</w:t>
            </w:r>
          </w:p>
        </w:tc>
        <w:tc>
          <w:tcPr>
            <w:tcW w:w="2663" w:type="dxa"/>
            <w:vAlign w:val="center"/>
          </w:tcPr>
          <w:p>
            <w:pPr>
              <w:pStyle w:val="28"/>
              <w:rPr>
                <w:kern w:val="2"/>
              </w:rPr>
            </w:pPr>
            <w:r>
              <w:rPr>
                <w:kern w:val="2"/>
              </w:rPr>
              <w:t>RHEL 7</w:t>
            </w:r>
          </w:p>
        </w:tc>
        <w:tc>
          <w:tcPr>
            <w:tcW w:w="2733" w:type="dxa"/>
            <w:vAlign w:val="center"/>
          </w:tcPr>
          <w:p>
            <w:pPr>
              <w:pStyle w:val="28"/>
              <w:rPr>
                <w:kern w:val="2"/>
              </w:rPr>
            </w:pPr>
            <w:r>
              <w:rPr>
                <w:rFonts w:hint="eastAsia"/>
                <w:kern w:val="2"/>
              </w:rPr>
              <w:t>自动获取</w:t>
            </w:r>
          </w:p>
        </w:tc>
      </w:tr>
    </w:tbl>
    <w:p>
      <w:pPr>
        <w:pStyle w:val="29"/>
        <w:rPr>
          <w:kern w:val="2"/>
        </w:rPr>
      </w:pPr>
    </w:p>
    <w:p>
      <w:pPr>
        <w:rPr>
          <w:kern w:val="2"/>
        </w:rPr>
      </w:pPr>
      <w:r>
        <w:rPr>
          <w:rFonts w:hint="eastAsia"/>
          <w:color w:val="000000"/>
          <w:kern w:val="2"/>
          <w:szCs w:val="21"/>
        </w:rPr>
        <w:t>前文讲到，作用域一般是个完整的</w:t>
      </w:r>
      <w:r>
        <w:rPr>
          <w:color w:val="000000"/>
          <w:kern w:val="2"/>
          <w:szCs w:val="21"/>
        </w:rPr>
        <w:t>IP</w:t>
      </w:r>
      <w:r>
        <w:rPr>
          <w:rFonts w:hint="eastAsia"/>
          <w:color w:val="000000"/>
          <w:kern w:val="2"/>
          <w:szCs w:val="21"/>
        </w:rPr>
        <w:t>地址段，而地址池中的</w:t>
      </w:r>
      <w:r>
        <w:rPr>
          <w:color w:val="000000"/>
          <w:kern w:val="2"/>
          <w:szCs w:val="21"/>
        </w:rPr>
        <w:t>IP</w:t>
      </w:r>
      <w:r>
        <w:rPr>
          <w:rFonts w:hint="eastAsia"/>
          <w:color w:val="000000"/>
          <w:kern w:val="2"/>
          <w:szCs w:val="21"/>
        </w:rPr>
        <w:t>地址才是真正供客户端使用的，因此地址池应该小于或等于作用域的</w:t>
      </w:r>
      <w:r>
        <w:rPr>
          <w:color w:val="000000"/>
          <w:kern w:val="2"/>
          <w:szCs w:val="21"/>
        </w:rPr>
        <w:t>IP</w:t>
      </w:r>
      <w:r>
        <w:rPr>
          <w:rFonts w:hint="eastAsia"/>
          <w:color w:val="000000"/>
          <w:kern w:val="2"/>
          <w:szCs w:val="21"/>
        </w:rPr>
        <w:t>地址范围。另外，由于</w:t>
      </w:r>
      <w:r>
        <w:rPr>
          <w:color w:val="000000"/>
          <w:kern w:val="2"/>
          <w:szCs w:val="21"/>
        </w:rPr>
        <w:t>VMware Workstation</w:t>
      </w:r>
      <w:r>
        <w:rPr>
          <w:rFonts w:hint="eastAsia"/>
          <w:color w:val="000000"/>
          <w:kern w:val="2"/>
          <w:szCs w:val="21"/>
        </w:rPr>
        <w:t>虚拟机软件自带</w:t>
      </w:r>
      <w:r>
        <w:rPr>
          <w:color w:val="000000"/>
          <w:kern w:val="2"/>
          <w:szCs w:val="21"/>
        </w:rPr>
        <w:t>DHCP</w:t>
      </w:r>
      <w:r>
        <w:rPr>
          <w:rFonts w:hint="eastAsia"/>
          <w:color w:val="000000"/>
          <w:kern w:val="2"/>
          <w:szCs w:val="21"/>
        </w:rPr>
        <w:t>服务，为了避免与自己配置的</w:t>
      </w:r>
      <w:r>
        <w:rPr>
          <w:color w:val="000000"/>
          <w:kern w:val="2"/>
          <w:szCs w:val="21"/>
        </w:rPr>
        <w:t>dhcpd</w:t>
      </w:r>
      <w:r>
        <w:rPr>
          <w:rFonts w:hint="eastAsia"/>
          <w:color w:val="000000"/>
          <w:kern w:val="2"/>
          <w:szCs w:val="21"/>
        </w:rPr>
        <w:t>服务程序产生冲突，应该先按照图</w:t>
      </w:r>
      <w:r>
        <w:rPr>
          <w:color w:val="000000"/>
          <w:kern w:val="2"/>
          <w:szCs w:val="21"/>
        </w:rPr>
        <w:t>14-3</w:t>
      </w:r>
      <w:r>
        <w:rPr>
          <w:rFonts w:hint="eastAsia"/>
          <w:color w:val="000000"/>
          <w:kern w:val="2"/>
          <w:szCs w:val="21"/>
        </w:rPr>
        <w:t>和图</w:t>
      </w:r>
      <w:r>
        <w:rPr>
          <w:color w:val="000000"/>
          <w:kern w:val="2"/>
          <w:szCs w:val="21"/>
        </w:rPr>
        <w:t>14-4</w:t>
      </w:r>
      <w:r>
        <w:rPr>
          <w:rFonts w:hint="eastAsia"/>
          <w:color w:val="000000"/>
          <w:kern w:val="2"/>
          <w:szCs w:val="21"/>
        </w:rPr>
        <w:t>所示将虚拟机软件自带的</w:t>
      </w:r>
      <w:r>
        <w:rPr>
          <w:color w:val="000000"/>
          <w:kern w:val="2"/>
          <w:szCs w:val="21"/>
        </w:rPr>
        <w:t>DHCP</w:t>
      </w:r>
      <w:r>
        <w:rPr>
          <w:rFonts w:hint="eastAsia"/>
          <w:color w:val="000000"/>
          <w:kern w:val="2"/>
          <w:szCs w:val="21"/>
        </w:rPr>
        <w:t>功能关闭。</w:t>
      </w:r>
    </w:p>
    <w:p>
      <w:pPr>
        <w:pStyle w:val="32"/>
        <w:rPr>
          <w:kern w:val="2"/>
        </w:rPr>
      </w:pPr>
      <w:r>
        <w:rPr>
          <w:color w:val="000000"/>
          <w:kern w:val="2"/>
          <w:szCs w:val="21"/>
        </w:rPr>
        <w:drawing>
          <wp:inline distT="0" distB="0" distL="0" distR="0">
            <wp:extent cx="5113020" cy="716280"/>
            <wp:effectExtent l="0" t="0" r="0" b="0"/>
            <wp:docPr id="176" name="图片 176"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40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113020" cy="716280"/>
                    </a:xfrm>
                    <a:prstGeom prst="rect">
                      <a:avLst/>
                    </a:prstGeom>
                    <a:noFill/>
                    <a:ln>
                      <a:noFill/>
                    </a:ln>
                  </pic:spPr>
                </pic:pic>
              </a:graphicData>
            </a:graphic>
          </wp:inline>
        </w:drawing>
      </w:r>
    </w:p>
    <w:p>
      <w:pPr>
        <w:pStyle w:val="33"/>
        <w:rPr>
          <w:color w:val="000000"/>
          <w:kern w:val="2"/>
          <w:szCs w:val="21"/>
        </w:rPr>
      </w:pPr>
      <w:r>
        <w:rPr>
          <w:rFonts w:hint="eastAsia"/>
          <w:color w:val="000000"/>
          <w:kern w:val="2"/>
          <w:szCs w:val="21"/>
        </w:rPr>
        <w:t>图</w:t>
      </w:r>
      <w:r>
        <w:rPr>
          <w:color w:val="000000"/>
          <w:kern w:val="2"/>
          <w:szCs w:val="21"/>
        </w:rPr>
        <w:t xml:space="preserve">14-3  </w:t>
      </w:r>
      <w:r>
        <w:rPr>
          <w:rFonts w:hint="eastAsia"/>
          <w:color w:val="000000"/>
          <w:kern w:val="2"/>
          <w:szCs w:val="21"/>
        </w:rPr>
        <w:t>单击虚拟机软件的“虚拟网络编辑器”菜单</w:t>
      </w:r>
    </w:p>
    <w:p>
      <w:pPr>
        <w:pStyle w:val="32"/>
        <w:rPr>
          <w:kern w:val="2"/>
        </w:rPr>
      </w:pPr>
      <w:r>
        <w:rPr>
          <w:color w:val="000000"/>
          <w:kern w:val="2"/>
          <w:szCs w:val="21"/>
        </w:rPr>
        <w:drawing>
          <wp:inline distT="0" distB="0" distL="0" distR="0">
            <wp:extent cx="2979420" cy="2651760"/>
            <wp:effectExtent l="19050" t="19050" r="0" b="0"/>
            <wp:docPr id="177" name="图片 177"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40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979420" cy="26517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14-4  </w:t>
      </w:r>
      <w:r>
        <w:rPr>
          <w:rFonts w:hint="eastAsia"/>
          <w:color w:val="000000"/>
          <w:kern w:val="2"/>
          <w:szCs w:val="21"/>
        </w:rPr>
        <w:t>关闭虚拟机自带的</w:t>
      </w:r>
      <w:r>
        <w:rPr>
          <w:color w:val="000000"/>
          <w:kern w:val="2"/>
          <w:szCs w:val="21"/>
        </w:rPr>
        <w:t>DHCP</w:t>
      </w:r>
      <w:r>
        <w:rPr>
          <w:rFonts w:hint="eastAsia"/>
          <w:color w:val="000000"/>
          <w:kern w:val="2"/>
          <w:szCs w:val="21"/>
        </w:rPr>
        <w:t>功能</w:t>
      </w:r>
    </w:p>
    <w:p>
      <w:pPr>
        <w:rPr>
          <w:kern w:val="2"/>
        </w:rPr>
      </w:pPr>
      <w:r>
        <w:rPr>
          <w:rFonts w:hint="eastAsia"/>
          <w:color w:val="000000"/>
          <w:kern w:val="2"/>
          <w:szCs w:val="21"/>
        </w:rPr>
        <w:t>可随意开启几台客户端，准备进行验证。但是一定要注意，</w:t>
      </w:r>
      <w:r>
        <w:rPr>
          <w:color w:val="000000"/>
          <w:kern w:val="2"/>
          <w:szCs w:val="21"/>
        </w:rPr>
        <w:t>DHCP</w:t>
      </w:r>
      <w:r>
        <w:rPr>
          <w:rFonts w:hint="eastAsia"/>
          <w:color w:val="000000"/>
          <w:kern w:val="2"/>
          <w:szCs w:val="21"/>
        </w:rPr>
        <w:t>客户端与服务器需要处于同一种网络模式</w:t>
      </w:r>
      <w:r>
        <w:rPr>
          <w:rFonts w:hint="eastAsia"/>
          <w:color w:val="000000"/>
          <w:w w:val="200"/>
          <w:kern w:val="2"/>
          <w:szCs w:val="21"/>
        </w:rPr>
        <w:t>—</w:t>
      </w:r>
      <w:r>
        <w:rPr>
          <w:rFonts w:hint="eastAsia"/>
          <w:color w:val="000000"/>
          <w:kern w:val="2"/>
          <w:szCs w:val="21"/>
        </w:rPr>
        <w:t>仅主机模式（</w:t>
      </w:r>
      <w:r>
        <w:rPr>
          <w:color w:val="000000"/>
          <w:kern w:val="2"/>
          <w:szCs w:val="21"/>
        </w:rPr>
        <w:t>Hostonly</w:t>
      </w:r>
      <w:r>
        <w:rPr>
          <w:rFonts w:hint="eastAsia"/>
          <w:color w:val="000000"/>
          <w:kern w:val="2"/>
          <w:szCs w:val="21"/>
        </w:rPr>
        <w:t>），否则就会产生物理隔离，从而无法获取</w:t>
      </w:r>
      <w:r>
        <w:rPr>
          <w:color w:val="000000"/>
          <w:kern w:val="2"/>
          <w:szCs w:val="21"/>
        </w:rPr>
        <w:t>IP</w:t>
      </w:r>
      <w:r>
        <w:rPr>
          <w:rFonts w:hint="eastAsia"/>
          <w:color w:val="000000"/>
          <w:kern w:val="2"/>
          <w:szCs w:val="21"/>
        </w:rPr>
        <w:t>地址。刘遄老师建议开启</w:t>
      </w:r>
      <w:r>
        <w:rPr>
          <w:color w:val="000000"/>
          <w:kern w:val="2"/>
          <w:szCs w:val="21"/>
        </w:rPr>
        <w:t>1</w:t>
      </w:r>
      <w:r>
        <w:rPr>
          <w:rFonts w:hint="eastAsia" w:eastAsia="宋体"/>
          <w:color w:val="000000"/>
          <w:kern w:val="2"/>
          <w:szCs w:val="21"/>
        </w:rPr>
        <w:t>～</w:t>
      </w:r>
      <w:r>
        <w:rPr>
          <w:color w:val="000000"/>
          <w:kern w:val="2"/>
          <w:szCs w:val="21"/>
        </w:rPr>
        <w:t>3</w:t>
      </w:r>
      <w:r>
        <w:rPr>
          <w:rFonts w:hint="eastAsia"/>
          <w:color w:val="000000"/>
          <w:kern w:val="2"/>
          <w:szCs w:val="21"/>
        </w:rPr>
        <w:t>台客户端虚拟机验证一下效果就好，以免物理主机的</w:t>
      </w:r>
      <w:r>
        <w:rPr>
          <w:color w:val="000000"/>
          <w:kern w:val="2"/>
          <w:szCs w:val="21"/>
        </w:rPr>
        <w:t>CPU</w:t>
      </w:r>
      <w:r>
        <w:rPr>
          <w:rFonts w:hint="eastAsia"/>
          <w:color w:val="000000"/>
          <w:kern w:val="2"/>
          <w:szCs w:val="21"/>
        </w:rPr>
        <w:t>和内存的负载太高。</w:t>
      </w:r>
    </w:p>
    <w:p>
      <w:pPr>
        <w:rPr>
          <w:kern w:val="2"/>
        </w:rPr>
      </w:pPr>
      <w:r>
        <w:rPr>
          <w:rFonts w:hint="eastAsia"/>
          <w:kern w:val="2"/>
        </w:rPr>
        <w:t>在确认</w:t>
      </w:r>
      <w:r>
        <w:rPr>
          <w:kern w:val="2"/>
        </w:rPr>
        <w:t>DHCP</w:t>
      </w:r>
      <w:r>
        <w:rPr>
          <w:rFonts w:hint="eastAsia"/>
          <w:kern w:val="2"/>
        </w:rPr>
        <w:t>服务器的</w:t>
      </w:r>
      <w:r>
        <w:rPr>
          <w:kern w:val="2"/>
        </w:rPr>
        <w:t>IP</w:t>
      </w:r>
      <w:r>
        <w:rPr>
          <w:rFonts w:hint="eastAsia"/>
          <w:kern w:val="2"/>
        </w:rPr>
        <w:t>地址等网络信息配置妥当后就可以配置</w:t>
      </w:r>
      <w:r>
        <w:rPr>
          <w:kern w:val="2"/>
        </w:rPr>
        <w:t>dhcpd</w:t>
      </w:r>
      <w:r>
        <w:rPr>
          <w:rFonts w:hint="eastAsia"/>
          <w:kern w:val="2"/>
        </w:rPr>
        <w:t>服务程序了。请注意，在配置</w:t>
      </w:r>
      <w:r>
        <w:rPr>
          <w:kern w:val="2"/>
        </w:rPr>
        <w:t>dhcpd</w:t>
      </w:r>
      <w:r>
        <w:rPr>
          <w:rFonts w:hint="eastAsia"/>
          <w:kern w:val="2"/>
        </w:rPr>
        <w:t>服务程序时，配置文件中的每行参数后面都需要以分号（</w:t>
      </w:r>
      <w:r>
        <w:rPr>
          <w:kern w:val="2"/>
        </w:rPr>
        <w:t>;</w:t>
      </w:r>
      <w:r>
        <w:rPr>
          <w:rFonts w:hint="eastAsia"/>
          <w:kern w:val="2"/>
        </w:rPr>
        <w:t>）结尾，这是规定。另外，</w:t>
      </w:r>
      <w:r>
        <w:rPr>
          <w:kern w:val="2"/>
        </w:rPr>
        <w:t>dhcpd</w:t>
      </w:r>
      <w:r>
        <w:rPr>
          <w:rFonts w:hint="eastAsia"/>
          <w:kern w:val="2"/>
        </w:rPr>
        <w:t>服务程序配置文件内的参数都十分重要，因此刘遄老师在表</w:t>
      </w:r>
      <w:r>
        <w:rPr>
          <w:kern w:val="2"/>
        </w:rPr>
        <w:t>14-4</w:t>
      </w:r>
      <w:r>
        <w:rPr>
          <w:rFonts w:hint="eastAsia"/>
          <w:kern w:val="2"/>
        </w:rPr>
        <w:t>中罗列出了每一行参数，并对其用途进行了简单介绍。</w:t>
      </w:r>
    </w:p>
    <w:p>
      <w:pPr>
        <w:pStyle w:val="58"/>
        <w:rPr>
          <w:kern w:val="2"/>
        </w:rPr>
      </w:pPr>
    </w:p>
    <w:p>
      <w:pPr>
        <w:pStyle w:val="26"/>
        <w:rPr>
          <w:kern w:val="2"/>
        </w:rPr>
      </w:pPr>
      <w:r>
        <w:rPr>
          <w:kern w:val="2"/>
        </w:rPr>
        <w:t>[root@linuxprobe ~]# vim /etc/dhcp/dhcpd.conf</w:t>
      </w:r>
    </w:p>
    <w:p>
      <w:pPr>
        <w:pStyle w:val="26"/>
        <w:rPr>
          <w:kern w:val="2"/>
        </w:rPr>
      </w:pPr>
      <w:r>
        <w:rPr>
          <w:kern w:val="2"/>
        </w:rPr>
        <w:t>ddns-update-style none;</w:t>
      </w:r>
    </w:p>
    <w:p>
      <w:pPr>
        <w:pStyle w:val="26"/>
        <w:rPr>
          <w:kern w:val="2"/>
        </w:rPr>
      </w:pPr>
      <w:r>
        <w:rPr>
          <w:kern w:val="2"/>
        </w:rPr>
        <w:t>ignore client-updates;</w:t>
      </w:r>
    </w:p>
    <w:p>
      <w:pPr>
        <w:pStyle w:val="26"/>
        <w:rPr>
          <w:kern w:val="2"/>
        </w:rPr>
      </w:pPr>
      <w:r>
        <w:rPr>
          <w:kern w:val="2"/>
        </w:rPr>
        <w:t>subnet 192.168.10.0 netmask 255.255.255.0 {</w:t>
      </w:r>
    </w:p>
    <w:p>
      <w:pPr>
        <w:pStyle w:val="26"/>
        <w:rPr>
          <w:kern w:val="2"/>
        </w:rPr>
      </w:pPr>
      <w:r>
        <w:rPr>
          <w:kern w:val="2"/>
        </w:rPr>
        <w:t>range 192.168.10.50 192.168.10.150;</w:t>
      </w:r>
    </w:p>
    <w:p>
      <w:pPr>
        <w:pStyle w:val="26"/>
        <w:rPr>
          <w:kern w:val="2"/>
        </w:rPr>
      </w:pPr>
      <w:r>
        <w:rPr>
          <w:kern w:val="2"/>
        </w:rPr>
        <w:t>option subnet-mask 255.255.255.0;</w:t>
      </w:r>
    </w:p>
    <w:p>
      <w:pPr>
        <w:pStyle w:val="26"/>
        <w:rPr>
          <w:kern w:val="2"/>
        </w:rPr>
      </w:pPr>
      <w:r>
        <w:rPr>
          <w:kern w:val="2"/>
        </w:rPr>
        <w:t>option routers 192.168.10.1;</w:t>
      </w:r>
    </w:p>
    <w:p>
      <w:pPr>
        <w:pStyle w:val="26"/>
        <w:rPr>
          <w:kern w:val="2"/>
        </w:rPr>
      </w:pPr>
      <w:r>
        <w:rPr>
          <w:kern w:val="2"/>
        </w:rPr>
        <w:t>option domain-name "linuxprobe.com";</w:t>
      </w:r>
    </w:p>
    <w:p>
      <w:pPr>
        <w:pStyle w:val="26"/>
        <w:rPr>
          <w:kern w:val="2"/>
        </w:rPr>
      </w:pPr>
      <w:r>
        <w:rPr>
          <w:kern w:val="2"/>
        </w:rPr>
        <w:t>option domain-name-servers 192.168.10.1;</w:t>
      </w:r>
    </w:p>
    <w:p>
      <w:pPr>
        <w:pStyle w:val="26"/>
        <w:rPr>
          <w:kern w:val="2"/>
        </w:rPr>
      </w:pPr>
      <w:r>
        <w:rPr>
          <w:kern w:val="2"/>
        </w:rPr>
        <w:t>default-lease-time 21600;</w:t>
      </w:r>
    </w:p>
    <w:p>
      <w:pPr>
        <w:pStyle w:val="26"/>
        <w:rPr>
          <w:kern w:val="2"/>
        </w:rPr>
      </w:pPr>
      <w:r>
        <w:rPr>
          <w:kern w:val="2"/>
        </w:rPr>
        <w:t>max-lease-time 43200;</w:t>
      </w:r>
    </w:p>
    <w:p>
      <w:pPr>
        <w:pStyle w:val="26"/>
        <w:rPr>
          <w:kern w:val="2"/>
        </w:rPr>
      </w:pPr>
      <w:r>
        <w:rPr>
          <w:kern w:val="2"/>
        </w:rPr>
        <w:t>}</w:t>
      </w:r>
    </w:p>
    <w:p>
      <w:pPr>
        <w:pStyle w:val="59"/>
        <w:spacing w:after="90"/>
        <w:rPr>
          <w:kern w:val="2"/>
        </w:rPr>
      </w:pPr>
    </w:p>
    <w:p>
      <w:pPr>
        <w:pStyle w:val="27"/>
        <w:rPr>
          <w:kern w:val="2"/>
        </w:rPr>
      </w:pPr>
      <w:r>
        <w:rPr>
          <w:rFonts w:hint="eastAsia"/>
          <w:kern w:val="2"/>
        </w:rPr>
        <w:t>表</w:t>
      </w:r>
      <w:r>
        <w:rPr>
          <w:kern w:val="2"/>
        </w:rPr>
        <w:t>14-4</w:t>
      </w:r>
      <w:r>
        <w:rPr>
          <w:kern w:val="2"/>
        </w:rPr>
        <w:tab/>
      </w:r>
      <w:r>
        <w:rPr>
          <w:kern w:val="2"/>
        </w:rPr>
        <w:t>dhcpd</w:t>
      </w:r>
      <w:r>
        <w:rPr>
          <w:rFonts w:hint="eastAsia"/>
          <w:kern w:val="2"/>
        </w:rPr>
        <w:t>服务程序配置文件中使用的参数以及作用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763"/>
        <w:gridCol w:w="429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29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tcBorders>
              <w:top w:val="single" w:color="000000" w:sz="4" w:space="0"/>
            </w:tcBorders>
            <w:vAlign w:val="center"/>
          </w:tcPr>
          <w:p>
            <w:pPr>
              <w:pStyle w:val="57"/>
              <w:rPr>
                <w:kern w:val="2"/>
              </w:rPr>
            </w:pPr>
            <w:r>
              <w:rPr>
                <w:kern w:val="2"/>
              </w:rPr>
              <w:t>ddns-update-style none;</w:t>
            </w:r>
          </w:p>
        </w:tc>
        <w:tc>
          <w:tcPr>
            <w:tcW w:w="4298" w:type="dxa"/>
            <w:tcBorders>
              <w:top w:val="single" w:color="000000" w:sz="4" w:space="0"/>
            </w:tcBorders>
            <w:vAlign w:val="center"/>
          </w:tcPr>
          <w:p>
            <w:pPr>
              <w:pStyle w:val="28"/>
              <w:rPr>
                <w:kern w:val="2"/>
              </w:rPr>
            </w:pPr>
            <w:r>
              <w:rPr>
                <w:rFonts w:hint="eastAsia"/>
                <w:kern w:val="2"/>
              </w:rPr>
              <w:t>设置</w:t>
            </w:r>
            <w:r>
              <w:rPr>
                <w:kern w:val="2"/>
              </w:rPr>
              <w:t>DNS</w:t>
            </w:r>
            <w:r>
              <w:rPr>
                <w:rFonts w:hint="eastAsia"/>
                <w:kern w:val="2"/>
              </w:rPr>
              <w:t>服务不自动进行动态更新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ignore client-updates;</w:t>
            </w:r>
          </w:p>
        </w:tc>
        <w:tc>
          <w:tcPr>
            <w:tcW w:w="4298" w:type="dxa"/>
            <w:vAlign w:val="center"/>
          </w:tcPr>
          <w:p>
            <w:pPr>
              <w:pStyle w:val="28"/>
              <w:rPr>
                <w:kern w:val="2"/>
              </w:rPr>
            </w:pPr>
            <w:r>
              <w:rPr>
                <w:rFonts w:hint="eastAsia"/>
                <w:kern w:val="2"/>
              </w:rPr>
              <w:t>忽略客户端更新</w:t>
            </w:r>
            <w:r>
              <w:rPr>
                <w:kern w:val="2"/>
              </w:rPr>
              <w:t>DNS</w:t>
            </w:r>
            <w:r>
              <w:rPr>
                <w:rFonts w:hint="eastAsia"/>
                <w:kern w:val="2"/>
              </w:rPr>
              <w:t>记录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spacing w:val="-6"/>
                <w:kern w:val="2"/>
              </w:rPr>
            </w:pPr>
            <w:r>
              <w:rPr>
                <w:spacing w:val="-6"/>
                <w:kern w:val="2"/>
              </w:rPr>
              <w:t>subnet 192.168.10.0 netmask 255.255.</w:t>
            </w:r>
            <w:r>
              <w:rPr>
                <w:rFonts w:hint="eastAsia"/>
                <w:spacing w:val="-6"/>
                <w:kern w:val="2"/>
              </w:rPr>
              <w:t xml:space="preserve"> </w:t>
            </w:r>
            <w:r>
              <w:rPr>
                <w:spacing w:val="-6"/>
                <w:kern w:val="2"/>
              </w:rPr>
              <w:t>255.0 {</w:t>
            </w:r>
          </w:p>
        </w:tc>
        <w:tc>
          <w:tcPr>
            <w:tcW w:w="4298" w:type="dxa"/>
            <w:vAlign w:val="center"/>
          </w:tcPr>
          <w:p>
            <w:pPr>
              <w:pStyle w:val="28"/>
              <w:rPr>
                <w:kern w:val="2"/>
              </w:rPr>
            </w:pPr>
            <w:r>
              <w:rPr>
                <w:rFonts w:hint="eastAsia"/>
                <w:kern w:val="2"/>
              </w:rPr>
              <w:t>作用域为</w:t>
            </w:r>
            <w:r>
              <w:rPr>
                <w:kern w:val="2"/>
              </w:rPr>
              <w:t>192.168.10.0/24</w:t>
            </w:r>
            <w:r>
              <w:rPr>
                <w:rFonts w:hint="eastAsia"/>
                <w:kern w:val="2"/>
              </w:rPr>
              <w:t>网段</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spacing w:val="-6"/>
                <w:kern w:val="2"/>
              </w:rPr>
            </w:pPr>
            <w:r>
              <w:rPr>
                <w:spacing w:val="-6"/>
                <w:kern w:val="2"/>
              </w:rPr>
              <w:t>range 192.168.10.50 192.168.10.150;</w:t>
            </w:r>
          </w:p>
        </w:tc>
        <w:tc>
          <w:tcPr>
            <w:tcW w:w="4298" w:type="dxa"/>
            <w:vAlign w:val="center"/>
          </w:tcPr>
          <w:p>
            <w:pPr>
              <w:pStyle w:val="28"/>
              <w:rPr>
                <w:kern w:val="2"/>
              </w:rPr>
            </w:pPr>
            <w:r>
              <w:rPr>
                <w:kern w:val="2"/>
              </w:rPr>
              <w:t>IP</w:t>
            </w:r>
            <w:r>
              <w:rPr>
                <w:rFonts w:hint="eastAsia"/>
                <w:kern w:val="2"/>
              </w:rPr>
              <w:t>地址池为</w:t>
            </w:r>
            <w:r>
              <w:rPr>
                <w:kern w:val="2"/>
              </w:rPr>
              <w:t>192.168.10.50-150</w:t>
            </w:r>
            <w:r>
              <w:rPr>
                <w:rFonts w:hint="eastAsia"/>
                <w:kern w:val="2"/>
              </w:rPr>
              <w:t>（约</w:t>
            </w:r>
            <w:r>
              <w:rPr>
                <w:kern w:val="2"/>
              </w:rPr>
              <w:t>100</w:t>
            </w:r>
            <w:r>
              <w:rPr>
                <w:rFonts w:hint="eastAsia"/>
                <w:kern w:val="2"/>
              </w:rPr>
              <w:t>个</w:t>
            </w:r>
            <w:r>
              <w:rPr>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option subnet-mask 255.255.255.0;</w:t>
            </w:r>
          </w:p>
        </w:tc>
        <w:tc>
          <w:tcPr>
            <w:tcW w:w="4298" w:type="dxa"/>
            <w:vAlign w:val="center"/>
          </w:tcPr>
          <w:p>
            <w:pPr>
              <w:pStyle w:val="28"/>
              <w:rPr>
                <w:kern w:val="2"/>
              </w:rPr>
            </w:pPr>
            <w:r>
              <w:rPr>
                <w:rFonts w:hint="eastAsia"/>
                <w:kern w:val="2"/>
              </w:rPr>
              <w:t>定义客户端默认的子网掩码</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option routers 192.168.10.1;</w:t>
            </w:r>
          </w:p>
        </w:tc>
        <w:tc>
          <w:tcPr>
            <w:tcW w:w="4298" w:type="dxa"/>
            <w:vAlign w:val="center"/>
          </w:tcPr>
          <w:p>
            <w:pPr>
              <w:pStyle w:val="28"/>
              <w:rPr>
                <w:kern w:val="2"/>
              </w:rPr>
            </w:pPr>
            <w:r>
              <w:rPr>
                <w:rFonts w:hint="eastAsia"/>
                <w:kern w:val="2"/>
              </w:rPr>
              <w:t>定义客户端的网关地址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spacing w:val="-8"/>
                <w:kern w:val="2"/>
              </w:rPr>
            </w:pPr>
            <w:r>
              <w:rPr>
                <w:spacing w:val="-8"/>
                <w:kern w:val="2"/>
              </w:rPr>
              <w:t>option domain-name "linuxprobe.com";</w:t>
            </w:r>
          </w:p>
        </w:tc>
        <w:tc>
          <w:tcPr>
            <w:tcW w:w="4298" w:type="dxa"/>
            <w:vAlign w:val="center"/>
          </w:tcPr>
          <w:p>
            <w:pPr>
              <w:pStyle w:val="28"/>
              <w:rPr>
                <w:kern w:val="2"/>
              </w:rPr>
            </w:pPr>
            <w:r>
              <w:rPr>
                <w:rFonts w:hint="eastAsia"/>
                <w:kern w:val="2"/>
              </w:rPr>
              <w:t>定义默认的搜索域</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spacing w:val="-4"/>
                <w:kern w:val="2"/>
              </w:rPr>
              <w:t>option domain-name-servers 192.168.</w:t>
            </w:r>
            <w:r>
              <w:rPr>
                <w:rFonts w:hint="eastAsia"/>
                <w:spacing w:val="-4"/>
                <w:kern w:val="2"/>
              </w:rPr>
              <w:t xml:space="preserve"> </w:t>
            </w:r>
            <w:r>
              <w:rPr>
                <w:kern w:val="2"/>
              </w:rPr>
              <w:t>10.1;</w:t>
            </w:r>
          </w:p>
        </w:tc>
        <w:tc>
          <w:tcPr>
            <w:tcW w:w="4298" w:type="dxa"/>
            <w:vAlign w:val="center"/>
          </w:tcPr>
          <w:p>
            <w:pPr>
              <w:pStyle w:val="28"/>
              <w:rPr>
                <w:kern w:val="2"/>
              </w:rPr>
            </w:pPr>
            <w:r>
              <w:rPr>
                <w:rFonts w:hint="eastAsia"/>
                <w:kern w:val="2"/>
              </w:rPr>
              <w:t>定义客户端的</w:t>
            </w:r>
            <w:r>
              <w:rPr>
                <w:kern w:val="2"/>
              </w:rPr>
              <w:t>DNS</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default-lease-time 21600;</w:t>
            </w:r>
          </w:p>
        </w:tc>
        <w:tc>
          <w:tcPr>
            <w:tcW w:w="4298" w:type="dxa"/>
            <w:vAlign w:val="center"/>
          </w:tcPr>
          <w:p>
            <w:pPr>
              <w:pStyle w:val="28"/>
              <w:rPr>
                <w:kern w:val="2"/>
              </w:rPr>
            </w:pPr>
            <w:r>
              <w:rPr>
                <w:rFonts w:hint="eastAsia"/>
                <w:kern w:val="2"/>
              </w:rPr>
              <w:t>定义默认租约时间（单位：秒）</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max-lease-time 43200;</w:t>
            </w:r>
          </w:p>
        </w:tc>
        <w:tc>
          <w:tcPr>
            <w:tcW w:w="4298" w:type="dxa"/>
            <w:vAlign w:val="center"/>
          </w:tcPr>
          <w:p>
            <w:pPr>
              <w:pStyle w:val="28"/>
              <w:rPr>
                <w:kern w:val="2"/>
              </w:rPr>
            </w:pPr>
            <w:r>
              <w:rPr>
                <w:rFonts w:hint="eastAsia"/>
                <w:kern w:val="2"/>
              </w:rPr>
              <w:t>定义最大预约时间（单位：秒）</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763" w:type="dxa"/>
            <w:vAlign w:val="center"/>
          </w:tcPr>
          <w:p>
            <w:pPr>
              <w:pStyle w:val="57"/>
              <w:rPr>
                <w:kern w:val="2"/>
              </w:rPr>
            </w:pPr>
            <w:r>
              <w:rPr>
                <w:kern w:val="2"/>
              </w:rPr>
              <w:t>}</w:t>
            </w:r>
          </w:p>
        </w:tc>
        <w:tc>
          <w:tcPr>
            <w:tcW w:w="4298" w:type="dxa"/>
            <w:vAlign w:val="center"/>
          </w:tcPr>
          <w:p>
            <w:pPr>
              <w:pStyle w:val="28"/>
              <w:rPr>
                <w:kern w:val="2"/>
              </w:rPr>
            </w:pPr>
            <w:r>
              <w:rPr>
                <w:rFonts w:hint="eastAsia"/>
                <w:kern w:val="2"/>
              </w:rPr>
              <w:t>结束符</w:t>
            </w:r>
          </w:p>
        </w:tc>
      </w:tr>
    </w:tbl>
    <w:p>
      <w:pPr>
        <w:pStyle w:val="29"/>
        <w:rPr>
          <w:kern w:val="2"/>
        </w:rPr>
      </w:pPr>
    </w:p>
    <w:p>
      <w:pPr>
        <w:rPr>
          <w:kern w:val="2"/>
        </w:rPr>
      </w:pPr>
      <w:r>
        <w:rPr>
          <w:rFonts w:hint="eastAsia"/>
          <w:color w:val="000000"/>
          <w:spacing w:val="-6"/>
          <w:kern w:val="2"/>
          <w:szCs w:val="21"/>
        </w:rPr>
        <w:t>在红帽认证考试以及生产环境中，都需要把配置过的</w:t>
      </w:r>
      <w:r>
        <w:rPr>
          <w:color w:val="000000"/>
          <w:spacing w:val="-6"/>
          <w:kern w:val="2"/>
          <w:szCs w:val="21"/>
        </w:rPr>
        <w:t>dhcpd</w:t>
      </w:r>
      <w:r>
        <w:rPr>
          <w:rFonts w:hint="eastAsia"/>
          <w:color w:val="000000"/>
          <w:spacing w:val="-6"/>
          <w:kern w:val="2"/>
          <w:szCs w:val="21"/>
        </w:rPr>
        <w:t>服务加入到开机启动项中，以确保当服务器下次开机后</w:t>
      </w:r>
      <w:r>
        <w:rPr>
          <w:color w:val="000000"/>
          <w:spacing w:val="-6"/>
          <w:kern w:val="2"/>
          <w:szCs w:val="21"/>
        </w:rPr>
        <w:t>dhcpd</w:t>
      </w:r>
      <w:r>
        <w:rPr>
          <w:rFonts w:hint="eastAsia"/>
          <w:color w:val="000000"/>
          <w:spacing w:val="-6"/>
          <w:kern w:val="2"/>
          <w:szCs w:val="21"/>
        </w:rPr>
        <w:t>服务依然能自动启动，并顺利地为客户端分配</w:t>
      </w:r>
      <w:r>
        <w:rPr>
          <w:color w:val="000000"/>
          <w:spacing w:val="-6"/>
          <w:kern w:val="2"/>
          <w:szCs w:val="21"/>
        </w:rPr>
        <w:t>IP</w:t>
      </w:r>
      <w:r>
        <w:rPr>
          <w:rFonts w:hint="eastAsia"/>
          <w:color w:val="000000"/>
          <w:spacing w:val="-6"/>
          <w:kern w:val="2"/>
          <w:szCs w:val="21"/>
        </w:rPr>
        <w:t>地址等信息。刘遄老师真心建议大家能养成“配置好服务程序，顺手加入开机启动项”的好习惯：</w:t>
      </w:r>
    </w:p>
    <w:p>
      <w:pPr>
        <w:pStyle w:val="58"/>
        <w:rPr>
          <w:kern w:val="2"/>
        </w:rPr>
      </w:pPr>
    </w:p>
    <w:p>
      <w:pPr>
        <w:pStyle w:val="26"/>
        <w:rPr>
          <w:kern w:val="2"/>
        </w:rPr>
      </w:pPr>
      <w:r>
        <w:rPr>
          <w:kern w:val="2"/>
        </w:rPr>
        <w:t>[root@linuxprobe ~]# systemctl start dhcpd</w:t>
      </w:r>
    </w:p>
    <w:p>
      <w:pPr>
        <w:pStyle w:val="26"/>
        <w:rPr>
          <w:kern w:val="2"/>
        </w:rPr>
      </w:pPr>
      <w:r>
        <w:rPr>
          <w:kern w:val="2"/>
        </w:rPr>
        <w:t>[root@linuxprobe ~]# systemctl enable dhcpd</w:t>
      </w:r>
    </w:p>
    <w:p>
      <w:pPr>
        <w:pStyle w:val="26"/>
        <w:rPr>
          <w:kern w:val="2"/>
        </w:rPr>
      </w:pPr>
      <w:r>
        <w:rPr>
          <w:spacing w:val="-2"/>
          <w:kern w:val="2"/>
        </w:rPr>
        <w:t>ln -s '/usr/lib/systemd/system/dhcpd.service' '/etc/systemd/system/multi-user</w:t>
      </w:r>
      <w:r>
        <w:rPr>
          <w:kern w:val="2"/>
        </w:rPr>
        <w:t>.</w:t>
      </w:r>
    </w:p>
    <w:p>
      <w:pPr>
        <w:pStyle w:val="26"/>
        <w:rPr>
          <w:kern w:val="2"/>
        </w:rPr>
      </w:pPr>
      <w:r>
        <w:rPr>
          <w:kern w:val="2"/>
        </w:rPr>
        <w:t>target.wants/dhcpd.service'</w:t>
      </w:r>
    </w:p>
    <w:p>
      <w:pPr>
        <w:pStyle w:val="59"/>
        <w:spacing w:after="90"/>
        <w:rPr>
          <w:kern w:val="2"/>
        </w:rPr>
      </w:pPr>
    </w:p>
    <w:p>
      <w:pPr>
        <w:rPr>
          <w:kern w:val="2"/>
        </w:rPr>
      </w:pPr>
      <w:r>
        <w:rPr>
          <w:rFonts w:hint="eastAsia"/>
          <w:color w:val="000000"/>
          <w:kern w:val="2"/>
          <w:szCs w:val="21"/>
        </w:rPr>
        <w:t>把</w:t>
      </w:r>
      <w:r>
        <w:rPr>
          <w:color w:val="000000"/>
          <w:kern w:val="2"/>
          <w:szCs w:val="21"/>
        </w:rPr>
        <w:t>dhcpd</w:t>
      </w:r>
      <w:r>
        <w:rPr>
          <w:rFonts w:hint="eastAsia"/>
          <w:color w:val="000000"/>
          <w:kern w:val="2"/>
          <w:szCs w:val="21"/>
        </w:rPr>
        <w:t>服务程序配置妥当之后就可以开启客户端来检验</w:t>
      </w:r>
      <w:r>
        <w:rPr>
          <w:color w:val="000000"/>
          <w:kern w:val="2"/>
          <w:szCs w:val="21"/>
        </w:rPr>
        <w:t>IP</w:t>
      </w:r>
      <w:r>
        <w:rPr>
          <w:rFonts w:hint="eastAsia"/>
          <w:color w:val="000000"/>
          <w:kern w:val="2"/>
          <w:szCs w:val="21"/>
        </w:rPr>
        <w:t>分配效果了。重启客户端的网卡服务后即可看到自动分配到的</w:t>
      </w:r>
      <w:r>
        <w:rPr>
          <w:color w:val="000000"/>
          <w:kern w:val="2"/>
          <w:szCs w:val="21"/>
        </w:rPr>
        <w:t>IP</w:t>
      </w:r>
      <w:r>
        <w:rPr>
          <w:rFonts w:hint="eastAsia"/>
          <w:color w:val="000000"/>
          <w:kern w:val="2"/>
          <w:szCs w:val="21"/>
        </w:rPr>
        <w:t>地址，如图</w:t>
      </w:r>
      <w:r>
        <w:rPr>
          <w:color w:val="000000"/>
          <w:kern w:val="2"/>
          <w:szCs w:val="21"/>
        </w:rPr>
        <w:t>14-5</w:t>
      </w:r>
      <w:r>
        <w:rPr>
          <w:rFonts w:hint="eastAsia"/>
          <w:color w:val="000000"/>
          <w:kern w:val="2"/>
          <w:szCs w:val="21"/>
        </w:rPr>
        <w:t>所示。</w:t>
      </w:r>
    </w:p>
    <w:p>
      <w:pPr>
        <w:pStyle w:val="32"/>
        <w:rPr>
          <w:kern w:val="2"/>
        </w:rPr>
      </w:pPr>
      <w:r>
        <w:rPr>
          <w:color w:val="000000"/>
          <w:kern w:val="2"/>
          <w:szCs w:val="21"/>
        </w:rPr>
        <w:drawing>
          <wp:inline distT="0" distB="0" distL="0" distR="0">
            <wp:extent cx="3398520" cy="1920240"/>
            <wp:effectExtent l="19050" t="19050" r="0" b="3810"/>
            <wp:docPr id="178" name="图片 178"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40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398520" cy="19202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14-5  </w:t>
      </w:r>
      <w:r>
        <w:rPr>
          <w:rFonts w:hint="eastAsia"/>
          <w:color w:val="000000"/>
          <w:kern w:val="2"/>
          <w:szCs w:val="21"/>
        </w:rPr>
        <w:t>客户端自动获取的</w:t>
      </w:r>
      <w:r>
        <w:rPr>
          <w:color w:val="000000"/>
          <w:kern w:val="2"/>
          <w:szCs w:val="21"/>
        </w:rPr>
        <w:t>IP</w:t>
      </w:r>
      <w:r>
        <w:rPr>
          <w:rFonts w:hint="eastAsia"/>
          <w:color w:val="000000"/>
          <w:kern w:val="2"/>
          <w:szCs w:val="21"/>
        </w:rPr>
        <w:t>地址</w:t>
      </w:r>
    </w:p>
    <w:p>
      <w:pPr>
        <w:rPr>
          <w:kern w:val="2"/>
        </w:rPr>
      </w:pPr>
      <w:r>
        <w:rPr>
          <w:rFonts w:hint="eastAsia"/>
          <w:color w:val="000000"/>
          <w:kern w:val="2"/>
          <w:szCs w:val="21"/>
        </w:rPr>
        <w:t>如果有兴趣，大家还可以再开启一台运行</w:t>
      </w:r>
      <w:r>
        <w:rPr>
          <w:color w:val="000000"/>
          <w:kern w:val="2"/>
          <w:szCs w:val="21"/>
        </w:rPr>
        <w:t>Windows</w:t>
      </w:r>
      <w:r>
        <w:rPr>
          <w:rFonts w:hint="eastAsia"/>
          <w:color w:val="000000"/>
          <w:kern w:val="2"/>
          <w:szCs w:val="21"/>
        </w:rPr>
        <w:t>系统的客户端进行尝试，其效果都是一样的。</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14.4</w:t>
            </w:r>
            <w:r>
              <w:rPr>
                <w:color w:val="000000"/>
                <w:kern w:val="2"/>
                <w:szCs w:val="21"/>
              </w:rPr>
              <w:t xml:space="preserve">  </w:t>
            </w:r>
            <w:r>
              <w:rPr>
                <w:rFonts w:hint="eastAsia"/>
                <w:color w:val="000000"/>
                <w:kern w:val="2"/>
              </w:rPr>
              <w:t>分配固定</w:t>
            </w:r>
            <w:r>
              <w:rPr>
                <w:color w:val="000000"/>
                <w:kern w:val="2"/>
              </w:rPr>
              <w:t>IP</w:t>
            </w:r>
            <w:r>
              <w:rPr>
                <w:rFonts w:hint="eastAsia"/>
                <w:color w:val="000000"/>
                <w:kern w:val="2"/>
              </w:rPr>
              <w:t>地址</w:t>
            </w:r>
          </w:p>
        </w:tc>
      </w:tr>
    </w:tbl>
    <w:p>
      <w:pPr>
        <w:pStyle w:val="56"/>
        <w:rPr>
          <w:kern w:val="2"/>
        </w:rPr>
      </w:pPr>
    </w:p>
    <w:p>
      <w:pPr>
        <w:rPr>
          <w:spacing w:val="-6"/>
          <w:kern w:val="2"/>
        </w:rPr>
      </w:pPr>
      <w:r>
        <w:rPr>
          <w:rFonts w:hint="eastAsia"/>
          <w:color w:val="000000"/>
          <w:spacing w:val="-6"/>
          <w:kern w:val="2"/>
          <w:szCs w:val="21"/>
        </w:rPr>
        <w:t>在</w:t>
      </w:r>
      <w:r>
        <w:rPr>
          <w:color w:val="000000"/>
          <w:spacing w:val="-6"/>
          <w:kern w:val="2"/>
          <w:szCs w:val="21"/>
        </w:rPr>
        <w:t>DHCP</w:t>
      </w:r>
      <w:r>
        <w:rPr>
          <w:rFonts w:hint="eastAsia"/>
          <w:color w:val="000000"/>
          <w:spacing w:val="-6"/>
          <w:kern w:val="2"/>
          <w:szCs w:val="21"/>
        </w:rPr>
        <w:t>协议中有个术语是“预约”，它用来确保局域网中特定的设备总是获取到固定的</w:t>
      </w:r>
      <w:r>
        <w:rPr>
          <w:color w:val="000000"/>
          <w:spacing w:val="-6"/>
          <w:kern w:val="2"/>
          <w:szCs w:val="21"/>
        </w:rPr>
        <w:t>IP</w:t>
      </w:r>
      <w:r>
        <w:rPr>
          <w:rFonts w:hint="eastAsia"/>
          <w:color w:val="000000"/>
          <w:spacing w:val="-6"/>
          <w:kern w:val="2"/>
          <w:szCs w:val="21"/>
        </w:rPr>
        <w:t>地址。换句话说，就是</w:t>
      </w:r>
      <w:r>
        <w:rPr>
          <w:color w:val="000000"/>
          <w:spacing w:val="-6"/>
          <w:kern w:val="2"/>
          <w:szCs w:val="21"/>
        </w:rPr>
        <w:t>dhcpd</w:t>
      </w:r>
      <w:r>
        <w:rPr>
          <w:rFonts w:hint="eastAsia"/>
          <w:color w:val="000000"/>
          <w:spacing w:val="-6"/>
          <w:kern w:val="2"/>
          <w:szCs w:val="21"/>
        </w:rPr>
        <w:t>服务程序会把某个</w:t>
      </w:r>
      <w:r>
        <w:rPr>
          <w:color w:val="000000"/>
          <w:spacing w:val="-6"/>
          <w:kern w:val="2"/>
          <w:szCs w:val="21"/>
        </w:rPr>
        <w:t>IP</w:t>
      </w:r>
      <w:r>
        <w:rPr>
          <w:rFonts w:hint="eastAsia"/>
          <w:color w:val="000000"/>
          <w:spacing w:val="-6"/>
          <w:kern w:val="2"/>
          <w:szCs w:val="21"/>
        </w:rPr>
        <w:t>地址私藏下来，只将其用于相匹配的特定设备。</w:t>
      </w:r>
    </w:p>
    <w:p>
      <w:pPr>
        <w:rPr>
          <w:spacing w:val="-6"/>
          <w:kern w:val="2"/>
        </w:rPr>
      </w:pPr>
      <w:r>
        <w:rPr>
          <w:rFonts w:hint="eastAsia"/>
          <w:spacing w:val="-6"/>
          <w:kern w:val="2"/>
        </w:rPr>
        <w:t>要想把某个</w:t>
      </w:r>
      <w:r>
        <w:rPr>
          <w:spacing w:val="-6"/>
          <w:kern w:val="2"/>
        </w:rPr>
        <w:t>IP</w:t>
      </w:r>
      <w:r>
        <w:rPr>
          <w:rFonts w:hint="eastAsia"/>
          <w:spacing w:val="-6"/>
          <w:kern w:val="2"/>
        </w:rPr>
        <w:t>地址与某台主机进行绑定，就需要用到这台主机的</w:t>
      </w:r>
      <w:r>
        <w:rPr>
          <w:spacing w:val="-6"/>
          <w:kern w:val="2"/>
        </w:rPr>
        <w:t>MAC</w:t>
      </w:r>
      <w:r>
        <w:rPr>
          <w:rFonts w:hint="eastAsia"/>
          <w:spacing w:val="-6"/>
          <w:kern w:val="2"/>
        </w:rPr>
        <w:t>地址。</w:t>
      </w:r>
      <w:r>
        <w:rPr>
          <w:spacing w:val="-6"/>
          <w:kern w:val="2"/>
        </w:rPr>
        <w:t>MAC</w:t>
      </w:r>
      <w:r>
        <w:rPr>
          <w:rFonts w:hint="eastAsia"/>
          <w:spacing w:val="-6"/>
          <w:kern w:val="2"/>
        </w:rPr>
        <w:t>地址是网卡上面的一串独立的标识符，具备唯一性，因此不会存在冲突的情况，如图</w:t>
      </w:r>
      <w:r>
        <w:rPr>
          <w:spacing w:val="-6"/>
          <w:kern w:val="2"/>
        </w:rPr>
        <w:t>14-6</w:t>
      </w:r>
      <w:r>
        <w:rPr>
          <w:rFonts w:hint="eastAsia"/>
          <w:spacing w:val="-6"/>
          <w:kern w:val="2"/>
        </w:rPr>
        <w:t>所示。</w:t>
      </w:r>
    </w:p>
    <w:p>
      <w:pPr>
        <w:pStyle w:val="32"/>
        <w:rPr>
          <w:kern w:val="2"/>
        </w:rPr>
      </w:pPr>
      <w:r>
        <w:rPr>
          <w:color w:val="000000"/>
          <w:kern w:val="2"/>
          <w:szCs w:val="21"/>
        </w:rPr>
        <w:drawing>
          <wp:inline distT="0" distB="0" distL="0" distR="0">
            <wp:extent cx="3398520" cy="1905000"/>
            <wp:effectExtent l="19050" t="19050" r="0" b="0"/>
            <wp:docPr id="179" name="图片 179"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4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398520" cy="19050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14-6  </w:t>
      </w:r>
      <w:r>
        <w:rPr>
          <w:rFonts w:hint="eastAsia"/>
          <w:color w:val="000000"/>
          <w:kern w:val="2"/>
          <w:szCs w:val="21"/>
        </w:rPr>
        <w:t>查看运行</w:t>
      </w:r>
      <w:r>
        <w:rPr>
          <w:color w:val="000000"/>
          <w:kern w:val="2"/>
          <w:szCs w:val="21"/>
        </w:rPr>
        <w:t>Linux</w:t>
      </w:r>
      <w:r>
        <w:rPr>
          <w:rFonts w:hint="eastAsia"/>
          <w:color w:val="000000"/>
          <w:kern w:val="2"/>
          <w:szCs w:val="21"/>
        </w:rPr>
        <w:t>系统的主机</w:t>
      </w:r>
      <w:r>
        <w:rPr>
          <w:color w:val="000000"/>
          <w:kern w:val="2"/>
          <w:szCs w:val="21"/>
        </w:rPr>
        <w:t>MAC</w:t>
      </w:r>
      <w:r>
        <w:rPr>
          <w:rFonts w:hint="eastAsia"/>
          <w:color w:val="000000"/>
          <w:kern w:val="2"/>
          <w:szCs w:val="21"/>
        </w:rPr>
        <w:t>地址</w:t>
      </w:r>
    </w:p>
    <w:p>
      <w:pPr>
        <w:rPr>
          <w:kern w:val="2"/>
        </w:rPr>
      </w:pPr>
      <w:r>
        <w:rPr>
          <w:rFonts w:hint="eastAsia"/>
          <w:kern w:val="2"/>
        </w:rPr>
        <w:t>在</w:t>
      </w:r>
      <w:r>
        <w:rPr>
          <w:kern w:val="2"/>
        </w:rPr>
        <w:t>Linux</w:t>
      </w:r>
      <w:r>
        <w:rPr>
          <w:rFonts w:hint="eastAsia"/>
          <w:kern w:val="2"/>
        </w:rPr>
        <w:t>系统或</w:t>
      </w:r>
      <w:r>
        <w:rPr>
          <w:kern w:val="2"/>
        </w:rPr>
        <w:t>Windows</w:t>
      </w:r>
      <w:r>
        <w:rPr>
          <w:rFonts w:hint="eastAsia"/>
          <w:kern w:val="2"/>
        </w:rPr>
        <w:t>系统中，都可以通过查看网卡的状态来获知主机的</w:t>
      </w:r>
      <w:r>
        <w:rPr>
          <w:kern w:val="2"/>
        </w:rPr>
        <w:t>MAC</w:t>
      </w:r>
      <w:r>
        <w:rPr>
          <w:rFonts w:hint="eastAsia"/>
          <w:kern w:val="2"/>
        </w:rPr>
        <w:t>地址。在</w:t>
      </w:r>
      <w:r>
        <w:rPr>
          <w:kern w:val="2"/>
        </w:rPr>
        <w:t>dhcpd</w:t>
      </w:r>
      <w:r>
        <w:rPr>
          <w:rFonts w:hint="eastAsia"/>
          <w:kern w:val="2"/>
        </w:rPr>
        <w:t>服务程序的配置文件中，按照如下格式将</w:t>
      </w:r>
      <w:r>
        <w:rPr>
          <w:kern w:val="2"/>
        </w:rPr>
        <w:t>IP</w:t>
      </w:r>
      <w:r>
        <w:rPr>
          <w:rFonts w:hint="eastAsia"/>
          <w:kern w:val="2"/>
        </w:rPr>
        <w:t>地址与</w:t>
      </w:r>
      <w:r>
        <w:rPr>
          <w:kern w:val="2"/>
        </w:rPr>
        <w:t>MAC</w:t>
      </w:r>
      <w:r>
        <w:rPr>
          <w:rFonts w:hint="eastAsia"/>
          <w:kern w:val="2"/>
        </w:rPr>
        <w:t>地址进行绑定。</w:t>
      </w:r>
    </w:p>
    <w:p>
      <w:pPr>
        <w:pStyle w:val="29"/>
        <w:rPr>
          <w:kern w:val="2"/>
        </w:rPr>
      </w:pP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1902"/>
        <w:gridCol w:w="1503"/>
        <w:gridCol w:w="2012"/>
        <w:gridCol w:w="2025"/>
        <w:gridCol w:w="61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902" w:type="dxa"/>
            <w:tcBorders>
              <w:top w:val="single" w:color="000000" w:sz="6" w:space="0"/>
              <w:bottom w:val="single" w:color="000000" w:sz="4" w:space="0"/>
              <w:right w:val="nil"/>
            </w:tcBorders>
            <w:shd w:val="clear" w:color="auto" w:fill="D9D9D9"/>
            <w:vAlign w:val="center"/>
          </w:tcPr>
          <w:p>
            <w:pPr>
              <w:pStyle w:val="50"/>
              <w:rPr>
                <w:kern w:val="2"/>
              </w:rPr>
            </w:pPr>
            <w:r>
              <w:rPr>
                <w:b/>
                <w:bCs/>
                <w:kern w:val="2"/>
              </w:rPr>
              <w:t>host</w:t>
            </w:r>
            <w:r>
              <w:rPr>
                <w:rFonts w:hint="eastAsia"/>
                <w:kern w:val="2"/>
              </w:rPr>
              <w:t>主机名称</w:t>
            </w:r>
            <w:r>
              <w:rPr>
                <w:b/>
                <w:bCs/>
                <w:kern w:val="2"/>
              </w:rPr>
              <w:t xml:space="preserve"> {</w:t>
            </w:r>
          </w:p>
        </w:tc>
        <w:tc>
          <w:tcPr>
            <w:tcW w:w="1503" w:type="dxa"/>
            <w:tcBorders>
              <w:top w:val="single" w:color="000000" w:sz="6" w:space="0"/>
              <w:left w:val="nil"/>
              <w:bottom w:val="single" w:color="000000" w:sz="4" w:space="0"/>
              <w:right w:val="nil"/>
            </w:tcBorders>
            <w:shd w:val="clear" w:color="auto" w:fill="D9D9D9"/>
            <w:vAlign w:val="center"/>
          </w:tcPr>
          <w:p>
            <w:pPr>
              <w:pStyle w:val="50"/>
              <w:rPr>
                <w:kern w:val="2"/>
              </w:rPr>
            </w:pPr>
          </w:p>
        </w:tc>
        <w:tc>
          <w:tcPr>
            <w:tcW w:w="2012" w:type="dxa"/>
            <w:tcBorders>
              <w:top w:val="single" w:color="000000" w:sz="6" w:space="0"/>
              <w:left w:val="nil"/>
              <w:bottom w:val="single" w:color="000000" w:sz="4" w:space="0"/>
              <w:right w:val="nil"/>
            </w:tcBorders>
            <w:shd w:val="clear" w:color="auto" w:fill="D9D9D9"/>
            <w:vAlign w:val="center"/>
          </w:tcPr>
          <w:p>
            <w:pPr>
              <w:pStyle w:val="50"/>
              <w:rPr>
                <w:kern w:val="2"/>
                <w:szCs w:val="20"/>
              </w:rPr>
            </w:pPr>
          </w:p>
        </w:tc>
        <w:tc>
          <w:tcPr>
            <w:tcW w:w="2025" w:type="dxa"/>
            <w:tcBorders>
              <w:top w:val="single" w:color="000000" w:sz="6" w:space="0"/>
              <w:left w:val="nil"/>
              <w:bottom w:val="single" w:color="000000" w:sz="4" w:space="0"/>
              <w:right w:val="nil"/>
            </w:tcBorders>
            <w:shd w:val="clear" w:color="auto" w:fill="D9D9D9"/>
            <w:vAlign w:val="center"/>
          </w:tcPr>
          <w:p>
            <w:pPr>
              <w:pStyle w:val="50"/>
              <w:rPr>
                <w:kern w:val="2"/>
                <w:szCs w:val="20"/>
              </w:rPr>
            </w:pPr>
          </w:p>
        </w:tc>
        <w:tc>
          <w:tcPr>
            <w:tcW w:w="619" w:type="dxa"/>
            <w:tcBorders>
              <w:top w:val="single" w:color="000000" w:sz="6" w:space="0"/>
              <w:left w:val="nil"/>
              <w:bottom w:val="single" w:color="000000" w:sz="4" w:space="0"/>
            </w:tcBorders>
            <w:shd w:val="clear" w:color="auto" w:fill="D9D9D9"/>
            <w:vAlign w:val="center"/>
          </w:tcPr>
          <w:p>
            <w:pPr>
              <w:pStyle w:val="50"/>
              <w:rPr>
                <w:kern w:val="2"/>
                <w:szCs w:val="20"/>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902" w:type="dxa"/>
            <w:tcBorders>
              <w:top w:val="single" w:color="000000" w:sz="4" w:space="0"/>
              <w:bottom w:val="single" w:color="000000" w:sz="4" w:space="0"/>
              <w:right w:val="nil"/>
            </w:tcBorders>
            <w:vAlign w:val="center"/>
          </w:tcPr>
          <w:p>
            <w:pPr>
              <w:pStyle w:val="28"/>
              <w:rPr>
                <w:kern w:val="2"/>
              </w:rPr>
            </w:pPr>
          </w:p>
        </w:tc>
        <w:tc>
          <w:tcPr>
            <w:tcW w:w="1503" w:type="dxa"/>
            <w:tcBorders>
              <w:top w:val="single" w:color="000000" w:sz="4" w:space="0"/>
              <w:left w:val="nil"/>
            </w:tcBorders>
            <w:vAlign w:val="center"/>
          </w:tcPr>
          <w:p>
            <w:pPr>
              <w:pStyle w:val="28"/>
              <w:rPr>
                <w:kern w:val="2"/>
              </w:rPr>
            </w:pPr>
            <w:r>
              <w:rPr>
                <w:kern w:val="2"/>
              </w:rPr>
              <w:t>hardware</w:t>
            </w:r>
          </w:p>
        </w:tc>
        <w:tc>
          <w:tcPr>
            <w:tcW w:w="2012" w:type="dxa"/>
            <w:tcBorders>
              <w:top w:val="single" w:color="000000" w:sz="4" w:space="0"/>
              <w:bottom w:val="single" w:color="000000" w:sz="4" w:space="0"/>
            </w:tcBorders>
            <w:vAlign w:val="center"/>
          </w:tcPr>
          <w:p>
            <w:pPr>
              <w:pStyle w:val="28"/>
              <w:rPr>
                <w:kern w:val="2"/>
              </w:rPr>
            </w:pPr>
            <w:r>
              <w:rPr>
                <w:kern w:val="2"/>
              </w:rPr>
              <w:t xml:space="preserve">ethernet </w:t>
            </w:r>
          </w:p>
        </w:tc>
        <w:tc>
          <w:tcPr>
            <w:tcW w:w="2025" w:type="dxa"/>
            <w:tcBorders>
              <w:top w:val="single" w:color="000000" w:sz="4" w:space="0"/>
              <w:bottom w:val="single" w:color="000000" w:sz="4" w:space="0"/>
              <w:right w:val="nil"/>
            </w:tcBorders>
            <w:vAlign w:val="center"/>
          </w:tcPr>
          <w:p>
            <w:pPr>
              <w:pStyle w:val="28"/>
              <w:rPr>
                <w:kern w:val="2"/>
              </w:rPr>
            </w:pPr>
            <w:r>
              <w:rPr>
                <w:rFonts w:hint="eastAsia"/>
                <w:kern w:val="2"/>
              </w:rPr>
              <w:t>该主机的</w:t>
            </w:r>
            <w:r>
              <w:rPr>
                <w:kern w:val="2"/>
              </w:rPr>
              <w:t>MAC</w:t>
            </w:r>
            <w:r>
              <w:rPr>
                <w:rFonts w:hint="eastAsia"/>
                <w:kern w:val="2"/>
              </w:rPr>
              <w:t>地址</w:t>
            </w:r>
            <w:r>
              <w:rPr>
                <w:kern w:val="2"/>
              </w:rPr>
              <w:t>;</w:t>
            </w:r>
          </w:p>
        </w:tc>
        <w:tc>
          <w:tcPr>
            <w:tcW w:w="619"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902" w:type="dxa"/>
            <w:tcBorders>
              <w:top w:val="single" w:color="000000" w:sz="4" w:space="0"/>
              <w:bottom w:val="single" w:color="000000" w:sz="4" w:space="0"/>
              <w:right w:val="nil"/>
            </w:tcBorders>
            <w:vAlign w:val="center"/>
          </w:tcPr>
          <w:p>
            <w:pPr>
              <w:pStyle w:val="28"/>
              <w:rPr>
                <w:kern w:val="2"/>
              </w:rPr>
            </w:pPr>
          </w:p>
        </w:tc>
        <w:tc>
          <w:tcPr>
            <w:tcW w:w="1503" w:type="dxa"/>
            <w:tcBorders>
              <w:left w:val="nil"/>
              <w:bottom w:val="single" w:color="000000" w:sz="4" w:space="0"/>
            </w:tcBorders>
            <w:vAlign w:val="center"/>
          </w:tcPr>
          <w:p>
            <w:pPr>
              <w:pStyle w:val="28"/>
              <w:rPr>
                <w:kern w:val="2"/>
              </w:rPr>
            </w:pPr>
            <w:r>
              <w:rPr>
                <w:kern w:val="2"/>
              </w:rPr>
              <w:t xml:space="preserve">fixed-address </w:t>
            </w:r>
          </w:p>
        </w:tc>
        <w:tc>
          <w:tcPr>
            <w:tcW w:w="2012" w:type="dxa"/>
            <w:tcBorders>
              <w:top w:val="single" w:color="000000" w:sz="4" w:space="0"/>
              <w:bottom w:val="single" w:color="000000" w:sz="4" w:space="0"/>
              <w:right w:val="nil"/>
            </w:tcBorders>
            <w:vAlign w:val="center"/>
          </w:tcPr>
          <w:p>
            <w:pPr>
              <w:pStyle w:val="28"/>
              <w:rPr>
                <w:kern w:val="2"/>
              </w:rPr>
            </w:pPr>
            <w:r>
              <w:rPr>
                <w:rFonts w:hint="eastAsia"/>
                <w:kern w:val="2"/>
              </w:rPr>
              <w:t>欲指定的</w:t>
            </w:r>
            <w:r>
              <w:rPr>
                <w:kern w:val="2"/>
              </w:rPr>
              <w:t>IP</w:t>
            </w:r>
            <w:r>
              <w:rPr>
                <w:rFonts w:hint="eastAsia"/>
                <w:kern w:val="2"/>
              </w:rPr>
              <w:t>地址</w:t>
            </w:r>
            <w:r>
              <w:rPr>
                <w:kern w:val="2"/>
              </w:rPr>
              <w:t>;</w:t>
            </w:r>
          </w:p>
        </w:tc>
        <w:tc>
          <w:tcPr>
            <w:tcW w:w="2025" w:type="dxa"/>
            <w:tcBorders>
              <w:top w:val="single" w:color="000000" w:sz="4" w:space="0"/>
              <w:left w:val="nil"/>
              <w:bottom w:val="single" w:color="000000" w:sz="4" w:space="0"/>
              <w:right w:val="nil"/>
            </w:tcBorders>
            <w:vAlign w:val="center"/>
          </w:tcPr>
          <w:p>
            <w:pPr>
              <w:pStyle w:val="28"/>
              <w:rPr>
                <w:kern w:val="2"/>
              </w:rPr>
            </w:pPr>
          </w:p>
        </w:tc>
        <w:tc>
          <w:tcPr>
            <w:tcW w:w="619" w:type="dxa"/>
            <w:tcBorders>
              <w:top w:val="single" w:color="000000" w:sz="4" w:space="0"/>
              <w:left w:val="nil"/>
              <w:bottom w:val="single" w:color="000000" w:sz="4" w:space="0"/>
            </w:tcBorders>
            <w:vAlign w:val="center"/>
          </w:tcPr>
          <w:p>
            <w:pPr>
              <w:pStyle w:val="28"/>
              <w:rPr>
                <w:kern w:val="2"/>
                <w:szCs w:val="20"/>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902" w:type="dxa"/>
            <w:tcBorders>
              <w:top w:val="single" w:color="000000" w:sz="4" w:space="0"/>
              <w:bottom w:val="single" w:color="000000" w:sz="6" w:space="0"/>
              <w:right w:val="nil"/>
            </w:tcBorders>
            <w:vAlign w:val="center"/>
          </w:tcPr>
          <w:p>
            <w:pPr>
              <w:pStyle w:val="28"/>
              <w:rPr>
                <w:kern w:val="2"/>
              </w:rPr>
            </w:pPr>
            <w:r>
              <w:rPr>
                <w:kern w:val="2"/>
              </w:rPr>
              <w:t>}</w:t>
            </w:r>
          </w:p>
        </w:tc>
        <w:tc>
          <w:tcPr>
            <w:tcW w:w="1503" w:type="dxa"/>
            <w:tcBorders>
              <w:top w:val="single" w:color="000000" w:sz="4" w:space="0"/>
              <w:left w:val="nil"/>
              <w:bottom w:val="single" w:color="000000" w:sz="6" w:space="0"/>
              <w:right w:val="nil"/>
            </w:tcBorders>
            <w:vAlign w:val="center"/>
          </w:tcPr>
          <w:p>
            <w:pPr>
              <w:pStyle w:val="28"/>
              <w:rPr>
                <w:kern w:val="2"/>
                <w:szCs w:val="20"/>
              </w:rPr>
            </w:pPr>
          </w:p>
        </w:tc>
        <w:tc>
          <w:tcPr>
            <w:tcW w:w="2012" w:type="dxa"/>
            <w:tcBorders>
              <w:top w:val="single" w:color="000000" w:sz="4" w:space="0"/>
              <w:left w:val="nil"/>
              <w:bottom w:val="single" w:color="000000" w:sz="6" w:space="0"/>
              <w:right w:val="nil"/>
            </w:tcBorders>
            <w:vAlign w:val="center"/>
          </w:tcPr>
          <w:p>
            <w:pPr>
              <w:pStyle w:val="28"/>
              <w:rPr>
                <w:kern w:val="2"/>
                <w:szCs w:val="20"/>
              </w:rPr>
            </w:pPr>
          </w:p>
        </w:tc>
        <w:tc>
          <w:tcPr>
            <w:tcW w:w="2025" w:type="dxa"/>
            <w:tcBorders>
              <w:top w:val="single" w:color="000000" w:sz="4" w:space="0"/>
              <w:left w:val="nil"/>
              <w:bottom w:val="single" w:color="000000" w:sz="6" w:space="0"/>
              <w:right w:val="nil"/>
            </w:tcBorders>
            <w:vAlign w:val="center"/>
          </w:tcPr>
          <w:p>
            <w:pPr>
              <w:pStyle w:val="28"/>
              <w:rPr>
                <w:kern w:val="2"/>
                <w:szCs w:val="20"/>
              </w:rPr>
            </w:pPr>
          </w:p>
        </w:tc>
        <w:tc>
          <w:tcPr>
            <w:tcW w:w="619" w:type="dxa"/>
            <w:tcBorders>
              <w:top w:val="single" w:color="000000" w:sz="4" w:space="0"/>
              <w:left w:val="nil"/>
              <w:bottom w:val="single" w:color="000000" w:sz="6" w:space="0"/>
            </w:tcBorders>
            <w:vAlign w:val="center"/>
          </w:tcPr>
          <w:p>
            <w:pPr>
              <w:pStyle w:val="28"/>
              <w:rPr>
                <w:kern w:val="2"/>
                <w:szCs w:val="20"/>
              </w:rPr>
            </w:pPr>
          </w:p>
        </w:tc>
      </w:tr>
    </w:tbl>
    <w:p>
      <w:pPr>
        <w:rPr>
          <w:kern w:val="2"/>
        </w:rPr>
      </w:pPr>
      <w:r>
        <w:rPr>
          <w:rFonts w:hint="eastAsia"/>
          <w:color w:val="000000"/>
          <w:kern w:val="2"/>
          <w:szCs w:val="21"/>
        </w:rPr>
        <w:t>如果不方便查看主机的</w:t>
      </w:r>
      <w:r>
        <w:rPr>
          <w:color w:val="000000"/>
          <w:kern w:val="2"/>
          <w:szCs w:val="21"/>
        </w:rPr>
        <w:t>MAC</w:t>
      </w:r>
      <w:r>
        <w:rPr>
          <w:rFonts w:hint="eastAsia"/>
          <w:color w:val="000000"/>
          <w:kern w:val="2"/>
          <w:szCs w:val="21"/>
        </w:rPr>
        <w:t>地址，该怎么办呢？比如，要给老板使用的主机绑定</w:t>
      </w:r>
      <w:r>
        <w:rPr>
          <w:color w:val="000000"/>
          <w:kern w:val="2"/>
          <w:szCs w:val="21"/>
        </w:rPr>
        <w:t>IP</w:t>
      </w:r>
      <w:r>
        <w:rPr>
          <w:rFonts w:hint="eastAsia"/>
          <w:color w:val="000000"/>
          <w:kern w:val="2"/>
          <w:szCs w:val="21"/>
        </w:rPr>
        <w:t>地址，总不能随便就去查看老板的主机信息吧。针对这种情况，刘遄老师告诉大家一个很好的办法。我们首先启动</w:t>
      </w:r>
      <w:r>
        <w:rPr>
          <w:color w:val="000000"/>
          <w:kern w:val="2"/>
          <w:szCs w:val="21"/>
        </w:rPr>
        <w:t>dhcpd</w:t>
      </w:r>
      <w:r>
        <w:rPr>
          <w:rFonts w:hint="eastAsia"/>
          <w:color w:val="000000"/>
          <w:kern w:val="2"/>
          <w:szCs w:val="21"/>
        </w:rPr>
        <w:t>服务程序，为老板的主机分配一个</w:t>
      </w:r>
      <w:r>
        <w:rPr>
          <w:color w:val="000000"/>
          <w:kern w:val="2"/>
          <w:szCs w:val="21"/>
        </w:rPr>
        <w:t>IP</w:t>
      </w:r>
      <w:r>
        <w:rPr>
          <w:rFonts w:hint="eastAsia"/>
          <w:color w:val="000000"/>
          <w:kern w:val="2"/>
          <w:szCs w:val="21"/>
        </w:rPr>
        <w:t>地址，这样就会在</w:t>
      </w:r>
      <w:r>
        <w:rPr>
          <w:color w:val="000000"/>
          <w:kern w:val="2"/>
          <w:szCs w:val="21"/>
        </w:rPr>
        <w:t>DHCP</w:t>
      </w:r>
      <w:r>
        <w:rPr>
          <w:rFonts w:hint="eastAsia"/>
          <w:color w:val="000000"/>
          <w:kern w:val="2"/>
          <w:szCs w:val="21"/>
        </w:rPr>
        <w:t>服务器本地的日志文件中保存这次的</w:t>
      </w:r>
      <w:r>
        <w:rPr>
          <w:color w:val="000000"/>
          <w:kern w:val="2"/>
          <w:szCs w:val="21"/>
        </w:rPr>
        <w:t>IP</w:t>
      </w:r>
      <w:r>
        <w:rPr>
          <w:rFonts w:hint="eastAsia"/>
          <w:color w:val="000000"/>
          <w:kern w:val="2"/>
          <w:szCs w:val="21"/>
        </w:rPr>
        <w:t>地址分配记录。然后查看日志文件，就可以获悉主机的</w:t>
      </w:r>
      <w:r>
        <w:rPr>
          <w:color w:val="000000"/>
          <w:kern w:val="2"/>
          <w:szCs w:val="21"/>
        </w:rPr>
        <w:t>MAC</w:t>
      </w:r>
      <w:r>
        <w:rPr>
          <w:rFonts w:hint="eastAsia"/>
          <w:color w:val="000000"/>
          <w:kern w:val="2"/>
          <w:szCs w:val="21"/>
        </w:rPr>
        <w:t>地址了（即下面加粗的内容）。</w:t>
      </w:r>
    </w:p>
    <w:p>
      <w:pPr>
        <w:pStyle w:val="58"/>
        <w:rPr>
          <w:kern w:val="2"/>
        </w:rPr>
      </w:pPr>
    </w:p>
    <w:p>
      <w:pPr>
        <w:pStyle w:val="26"/>
        <w:rPr>
          <w:kern w:val="2"/>
        </w:rPr>
      </w:pPr>
      <w:r>
        <w:rPr>
          <w:kern w:val="2"/>
        </w:rPr>
        <w:t>[root@linuxprobe ~]# tail -f /var/log/messages </w:t>
      </w:r>
    </w:p>
    <w:p>
      <w:pPr>
        <w:pStyle w:val="26"/>
        <w:rPr>
          <w:spacing w:val="-4"/>
          <w:kern w:val="2"/>
        </w:rPr>
      </w:pPr>
      <w:r>
        <w:rPr>
          <w:spacing w:val="-4"/>
          <w:kern w:val="2"/>
        </w:rPr>
        <w:t>Mar 30 05:33:17 localhost dhcpd: Copyright 2004-2013 Internet Systems Consortium.</w:t>
      </w:r>
    </w:p>
    <w:p>
      <w:pPr>
        <w:pStyle w:val="26"/>
        <w:rPr>
          <w:kern w:val="2"/>
        </w:rPr>
      </w:pPr>
      <w:r>
        <w:rPr>
          <w:kern w:val="2"/>
        </w:rPr>
        <w:t>Mar 30 05:33:17 localhost dhcpd: All rights reserved.</w:t>
      </w:r>
    </w:p>
    <w:p>
      <w:pPr>
        <w:pStyle w:val="26"/>
        <w:rPr>
          <w:spacing w:val="2"/>
          <w:kern w:val="2"/>
        </w:rPr>
      </w:pPr>
      <w:r>
        <w:rPr>
          <w:spacing w:val="2"/>
          <w:kern w:val="2"/>
        </w:rPr>
        <w:t>Mar 30 05:33:17 localhost dhcpd: For info, please visit https://www.isc.org/</w:t>
      </w:r>
    </w:p>
    <w:p>
      <w:pPr>
        <w:pStyle w:val="26"/>
        <w:rPr>
          <w:kern w:val="2"/>
        </w:rPr>
      </w:pPr>
      <w:r>
        <w:rPr>
          <w:kern w:val="2"/>
        </w:rPr>
        <w:t>software/dhcp/</w:t>
      </w:r>
    </w:p>
    <w:p>
      <w:pPr>
        <w:pStyle w:val="26"/>
        <w:rPr>
          <w:spacing w:val="2"/>
          <w:kern w:val="2"/>
        </w:rPr>
      </w:pPr>
      <w:r>
        <w:rPr>
          <w:spacing w:val="2"/>
          <w:kern w:val="2"/>
        </w:rPr>
        <w:t>Mar 30 05:33:17 localhost dhcpd: Not searching LDAP since ldap-server, ldap-</w:t>
      </w:r>
    </w:p>
    <w:p>
      <w:pPr>
        <w:pStyle w:val="26"/>
        <w:rPr>
          <w:kern w:val="2"/>
        </w:rPr>
      </w:pPr>
      <w:r>
        <w:rPr>
          <w:kern w:val="2"/>
        </w:rPr>
        <w:t>port and ldap-base-dn were not specified in the config file</w:t>
      </w:r>
    </w:p>
    <w:p>
      <w:pPr>
        <w:pStyle w:val="26"/>
        <w:rPr>
          <w:kern w:val="2"/>
        </w:rPr>
      </w:pPr>
      <w:r>
        <w:rPr>
          <w:kern w:val="2"/>
        </w:rPr>
        <w:t>Mar 30 05:33:17 localhost dhcpd: Wrote 0 leases to leases file.</w:t>
      </w:r>
    </w:p>
    <w:p>
      <w:pPr>
        <w:pStyle w:val="26"/>
        <w:rPr>
          <w:kern w:val="2"/>
        </w:rPr>
      </w:pPr>
      <w:r>
        <w:rPr>
          <w:kern w:val="2"/>
        </w:rPr>
        <w:t>Mar 30 05:33:17 localhost dhcpd: Listening on LPF/eno16777728/00:0c:29:c4:a4:</w:t>
      </w:r>
    </w:p>
    <w:p>
      <w:pPr>
        <w:pStyle w:val="26"/>
        <w:rPr>
          <w:kern w:val="2"/>
        </w:rPr>
      </w:pPr>
      <w:r>
        <w:rPr>
          <w:kern w:val="2"/>
        </w:rPr>
        <w:t>09/192.168.10.0/24</w:t>
      </w:r>
    </w:p>
    <w:p>
      <w:pPr>
        <w:pStyle w:val="26"/>
        <w:rPr>
          <w:kern w:val="2"/>
        </w:rPr>
      </w:pPr>
      <w:r>
        <w:rPr>
          <w:kern w:val="2"/>
        </w:rPr>
        <w:t>Mar 30 05:33:17 localhost dhcpd: Sending on LPF/eno16777728/00:0c:29:c4:a4:09/</w:t>
      </w:r>
    </w:p>
    <w:p>
      <w:pPr>
        <w:pStyle w:val="26"/>
        <w:rPr>
          <w:kern w:val="2"/>
        </w:rPr>
      </w:pPr>
      <w:r>
        <w:rPr>
          <w:kern w:val="2"/>
        </w:rPr>
        <w:t>192.168.10.0/24</w:t>
      </w:r>
    </w:p>
    <w:p>
      <w:pPr>
        <w:pStyle w:val="26"/>
        <w:rPr>
          <w:kern w:val="2"/>
        </w:rPr>
      </w:pPr>
      <w:r>
        <w:rPr>
          <w:kern w:val="2"/>
        </w:rPr>
        <w:t>Mar 30 05:33:17 localhost dhcpd: Sending on Socket/fallback/fallback-net</w:t>
      </w:r>
    </w:p>
    <w:p>
      <w:pPr>
        <w:pStyle w:val="26"/>
        <w:rPr>
          <w:spacing w:val="-8"/>
          <w:kern w:val="2"/>
        </w:rPr>
      </w:pPr>
      <w:r>
        <w:rPr>
          <w:spacing w:val="-8"/>
          <w:kern w:val="2"/>
        </w:rPr>
        <w:t>Mar 30 05:33:26 localhost dhcpd: DHCPDISCOVER from </w:t>
      </w:r>
      <w:r>
        <w:rPr>
          <w:b/>
          <w:bCs/>
          <w:spacing w:val="-8"/>
          <w:kern w:val="2"/>
        </w:rPr>
        <w:t>00:0c:29:27:c6:12</w:t>
      </w:r>
      <w:r>
        <w:rPr>
          <w:spacing w:val="-8"/>
          <w:kern w:val="2"/>
        </w:rPr>
        <w:t> via eno16777728</w:t>
      </w:r>
    </w:p>
    <w:p>
      <w:pPr>
        <w:pStyle w:val="26"/>
        <w:rPr>
          <w:b/>
          <w:bCs/>
          <w:kern w:val="2"/>
        </w:rPr>
      </w:pPr>
      <w:r>
        <w:rPr>
          <w:kern w:val="2"/>
        </w:rPr>
        <w:t>Mar 30 05:33:27 localhost dhcpd: DHCPOFFER on 192.168.10.50 to </w:t>
      </w:r>
      <w:r>
        <w:rPr>
          <w:b/>
          <w:bCs/>
          <w:kern w:val="2"/>
        </w:rPr>
        <w:t>00:0c:29:27:c6:</w:t>
      </w:r>
    </w:p>
    <w:p>
      <w:pPr>
        <w:pStyle w:val="26"/>
        <w:rPr>
          <w:kern w:val="2"/>
        </w:rPr>
      </w:pPr>
      <w:r>
        <w:rPr>
          <w:b/>
          <w:bCs/>
          <w:kern w:val="2"/>
        </w:rPr>
        <w:t>12</w:t>
      </w:r>
      <w:r>
        <w:rPr>
          <w:kern w:val="2"/>
        </w:rPr>
        <w:t> (WIN-APSS1EANKLR) via eno16777728</w:t>
      </w:r>
    </w:p>
    <w:p>
      <w:pPr>
        <w:pStyle w:val="26"/>
        <w:rPr>
          <w:spacing w:val="4"/>
          <w:kern w:val="2"/>
        </w:rPr>
      </w:pPr>
      <w:r>
        <w:rPr>
          <w:spacing w:val="4"/>
          <w:kern w:val="2"/>
        </w:rPr>
        <w:t>Mar 30 05:33:29 localhost dhcpd: DHCPDISCOVER from </w:t>
      </w:r>
      <w:r>
        <w:rPr>
          <w:b/>
          <w:bCs/>
          <w:spacing w:val="4"/>
          <w:kern w:val="2"/>
        </w:rPr>
        <w:t>00:0c:29:27:c6:12</w:t>
      </w:r>
      <w:r>
        <w:rPr>
          <w:spacing w:val="4"/>
          <w:kern w:val="2"/>
        </w:rPr>
        <w:t> (WIN-</w:t>
      </w:r>
    </w:p>
    <w:p>
      <w:pPr>
        <w:pStyle w:val="26"/>
        <w:rPr>
          <w:kern w:val="2"/>
        </w:rPr>
      </w:pPr>
      <w:r>
        <w:rPr>
          <w:kern w:val="2"/>
        </w:rPr>
        <w:t>APSS1EANKLR) via eno16777728</w:t>
      </w:r>
    </w:p>
    <w:p>
      <w:pPr>
        <w:pStyle w:val="26"/>
        <w:rPr>
          <w:b/>
          <w:bCs/>
          <w:kern w:val="2"/>
        </w:rPr>
      </w:pPr>
      <w:r>
        <w:rPr>
          <w:kern w:val="2"/>
        </w:rPr>
        <w:t>Mar 30 05:33:29 localhost dhcpd: DHCPOFFER on 192.168.10.50 to </w:t>
      </w:r>
      <w:r>
        <w:rPr>
          <w:b/>
          <w:bCs/>
          <w:kern w:val="2"/>
        </w:rPr>
        <w:t>00:0c:29:27:c6:</w:t>
      </w:r>
    </w:p>
    <w:p>
      <w:pPr>
        <w:pStyle w:val="26"/>
        <w:rPr>
          <w:kern w:val="2"/>
        </w:rPr>
      </w:pPr>
      <w:r>
        <w:rPr>
          <w:b/>
          <w:bCs/>
          <w:kern w:val="2"/>
        </w:rPr>
        <w:t>12</w:t>
      </w:r>
      <w:r>
        <w:rPr>
          <w:kern w:val="2"/>
        </w:rPr>
        <w:t> (WIN-APSS1EANKLR) via eno16777728</w:t>
      </w:r>
    </w:p>
    <w:p>
      <w:pPr>
        <w:pStyle w:val="26"/>
        <w:rPr>
          <w:kern w:val="2"/>
        </w:rPr>
      </w:pPr>
      <w:r>
        <w:rPr>
          <w:kern w:val="2"/>
        </w:rPr>
        <w:t>Mar 30 05:33:29 localhost dhcpd: DHCPREQUEST for 192.168.10.50 (192.168.10.10)</w:t>
      </w:r>
    </w:p>
    <w:p>
      <w:pPr>
        <w:pStyle w:val="26"/>
        <w:rPr>
          <w:kern w:val="2"/>
        </w:rPr>
      </w:pPr>
      <w:r>
        <w:rPr>
          <w:kern w:val="2"/>
        </w:rPr>
        <w:t>from </w:t>
      </w:r>
      <w:r>
        <w:rPr>
          <w:b/>
          <w:bCs/>
          <w:kern w:val="2"/>
        </w:rPr>
        <w:t>00:0c:29:27:c6:12</w:t>
      </w:r>
      <w:r>
        <w:rPr>
          <w:kern w:val="2"/>
        </w:rPr>
        <w:t> (WIN-APSS1EANKLR) via eno16777728</w:t>
      </w:r>
    </w:p>
    <w:p>
      <w:pPr>
        <w:pStyle w:val="26"/>
        <w:rPr>
          <w:b/>
          <w:bCs/>
          <w:kern w:val="2"/>
        </w:rPr>
      </w:pPr>
      <w:r>
        <w:rPr>
          <w:kern w:val="2"/>
        </w:rPr>
        <w:t>Mar 30 05:33:29 localhost dhcpd: DHCPACK on 192.168.10.50 to </w:t>
      </w:r>
      <w:r>
        <w:rPr>
          <w:b/>
          <w:bCs/>
          <w:kern w:val="2"/>
        </w:rPr>
        <w:t>00:0c:29:27:c6:12</w:t>
      </w:r>
    </w:p>
    <w:p>
      <w:pPr>
        <w:pStyle w:val="26"/>
        <w:rPr>
          <w:kern w:val="2"/>
        </w:rPr>
      </w:pPr>
      <w:r>
        <w:rPr>
          <w:kern w:val="2"/>
        </w:rPr>
        <w:t>(WIN-APSS1EANKLR) via eno16777728</w:t>
      </w:r>
    </w:p>
    <w:p>
      <w:pPr>
        <w:pStyle w:val="59"/>
        <w:spacing w:after="90"/>
        <w:rPr>
          <w:kern w:val="2"/>
        </w:rPr>
      </w:pPr>
    </w:p>
    <w:p>
      <w:pPr>
        <w:rPr>
          <w:spacing w:val="-2"/>
          <w:kern w:val="2"/>
        </w:rPr>
      </w:pPr>
      <w:r>
        <w:rPr>
          <w:rFonts w:hint="eastAsia"/>
          <w:color w:val="000000"/>
          <w:spacing w:val="-2"/>
          <w:kern w:val="2"/>
          <w:szCs w:val="21"/>
        </w:rPr>
        <w:t>之前我在线下讲课时，讲完</w:t>
      </w:r>
      <w:r>
        <w:rPr>
          <w:color w:val="000000"/>
          <w:spacing w:val="-2"/>
          <w:kern w:val="2"/>
          <w:szCs w:val="21"/>
        </w:rPr>
        <w:t>DHCP</w:t>
      </w:r>
      <w:r>
        <w:rPr>
          <w:rFonts w:hint="eastAsia"/>
          <w:color w:val="000000"/>
          <w:spacing w:val="-2"/>
          <w:kern w:val="2"/>
          <w:szCs w:val="21"/>
        </w:rPr>
        <w:t>服务后总是看到有些学员在挠头。起初我很不理解，毕竟</w:t>
      </w:r>
      <w:r>
        <w:rPr>
          <w:color w:val="000000"/>
          <w:spacing w:val="-2"/>
          <w:kern w:val="2"/>
          <w:szCs w:val="21"/>
        </w:rPr>
        <w:t>dhcpd</w:t>
      </w:r>
      <w:r>
        <w:rPr>
          <w:rFonts w:hint="eastAsia"/>
          <w:color w:val="000000"/>
          <w:spacing w:val="-2"/>
          <w:kern w:val="2"/>
          <w:szCs w:val="21"/>
        </w:rPr>
        <w:t>服务程序是</w:t>
      </w:r>
      <w:r>
        <w:rPr>
          <w:color w:val="000000"/>
          <w:spacing w:val="-2"/>
          <w:kern w:val="2"/>
          <w:szCs w:val="21"/>
        </w:rPr>
        <w:t>Linux</w:t>
      </w:r>
      <w:r>
        <w:rPr>
          <w:rFonts w:hint="eastAsia"/>
          <w:color w:val="000000"/>
          <w:spacing w:val="-2"/>
          <w:kern w:val="2"/>
          <w:szCs w:val="21"/>
        </w:rPr>
        <w:t>系统中一个很简单的实验，总共就那么十几行的配置参数还能写错？后来发现了原因</w:t>
      </w:r>
      <w:r>
        <w:rPr>
          <w:rFonts w:hint="eastAsia"/>
          <w:color w:val="000000"/>
          <w:spacing w:val="-2"/>
          <w:w w:val="200"/>
          <w:kern w:val="2"/>
          <w:szCs w:val="21"/>
        </w:rPr>
        <w:t>—</w:t>
      </w:r>
      <w:r>
        <w:rPr>
          <w:rFonts w:hint="eastAsia"/>
          <w:color w:val="000000"/>
          <w:spacing w:val="-2"/>
          <w:kern w:val="2"/>
          <w:szCs w:val="21"/>
        </w:rPr>
        <w:t>有些学员是以</w:t>
      </w:r>
      <w:r>
        <w:rPr>
          <w:color w:val="000000"/>
          <w:spacing w:val="-2"/>
          <w:kern w:val="2"/>
          <w:szCs w:val="21"/>
        </w:rPr>
        <w:t>Windows</w:t>
      </w:r>
      <w:r>
        <w:rPr>
          <w:rFonts w:hint="eastAsia"/>
          <w:color w:val="000000"/>
          <w:spacing w:val="-2"/>
          <w:kern w:val="2"/>
          <w:szCs w:val="21"/>
        </w:rPr>
        <w:t>系统为对象做的</w:t>
      </w:r>
      <w:r>
        <w:rPr>
          <w:color w:val="000000"/>
          <w:spacing w:val="-2"/>
          <w:kern w:val="2"/>
          <w:szCs w:val="21"/>
        </w:rPr>
        <w:t>IP</w:t>
      </w:r>
      <w:r>
        <w:rPr>
          <w:rFonts w:hint="eastAsia"/>
          <w:color w:val="000000"/>
          <w:spacing w:val="-2"/>
          <w:kern w:val="2"/>
          <w:szCs w:val="21"/>
        </w:rPr>
        <w:t>与</w:t>
      </w:r>
      <w:r>
        <w:rPr>
          <w:color w:val="000000"/>
          <w:spacing w:val="-2"/>
          <w:kern w:val="2"/>
          <w:szCs w:val="21"/>
        </w:rPr>
        <w:t>MAC</w:t>
      </w:r>
      <w:r>
        <w:rPr>
          <w:rFonts w:hint="eastAsia"/>
          <w:color w:val="000000"/>
          <w:spacing w:val="-2"/>
          <w:kern w:val="2"/>
          <w:szCs w:val="21"/>
        </w:rPr>
        <w:t>地址的绑定实验。而在</w:t>
      </w:r>
      <w:r>
        <w:rPr>
          <w:color w:val="000000"/>
          <w:spacing w:val="-2"/>
          <w:kern w:val="2"/>
          <w:szCs w:val="21"/>
        </w:rPr>
        <w:t>Windows</w:t>
      </w:r>
      <w:r>
        <w:rPr>
          <w:rFonts w:hint="eastAsia"/>
          <w:color w:val="000000"/>
          <w:spacing w:val="-2"/>
          <w:kern w:val="2"/>
          <w:szCs w:val="21"/>
        </w:rPr>
        <w:t>系统中看到的</w:t>
      </w:r>
      <w:r>
        <w:rPr>
          <w:color w:val="000000"/>
          <w:spacing w:val="-2"/>
          <w:kern w:val="2"/>
          <w:szCs w:val="21"/>
        </w:rPr>
        <w:t>MAC</w:t>
      </w:r>
      <w:r>
        <w:rPr>
          <w:rFonts w:hint="eastAsia"/>
          <w:color w:val="000000"/>
          <w:spacing w:val="-2"/>
          <w:kern w:val="2"/>
          <w:szCs w:val="21"/>
        </w:rPr>
        <w:t>地址，其格式类似于</w:t>
      </w:r>
      <w:r>
        <w:rPr>
          <w:color w:val="000000"/>
          <w:spacing w:val="-2"/>
          <w:kern w:val="2"/>
          <w:szCs w:val="21"/>
        </w:rPr>
        <w:t>00-0c-29-27-c6-12</w:t>
      </w:r>
      <w:r>
        <w:rPr>
          <w:rFonts w:hint="eastAsia"/>
          <w:color w:val="000000"/>
          <w:spacing w:val="-2"/>
          <w:kern w:val="2"/>
          <w:szCs w:val="21"/>
        </w:rPr>
        <w:t>，间隔符为减号（</w:t>
      </w:r>
      <w:r>
        <w:rPr>
          <w:color w:val="000000"/>
          <w:spacing w:val="-2"/>
          <w:kern w:val="2"/>
          <w:szCs w:val="21"/>
        </w:rPr>
        <w:t>-</w:t>
      </w:r>
      <w:r>
        <w:rPr>
          <w:rFonts w:hint="eastAsia"/>
          <w:color w:val="000000"/>
          <w:spacing w:val="-2"/>
          <w:kern w:val="2"/>
          <w:szCs w:val="21"/>
        </w:rPr>
        <w:t>）。但是在</w:t>
      </w:r>
      <w:r>
        <w:rPr>
          <w:color w:val="000000"/>
          <w:spacing w:val="-2"/>
          <w:kern w:val="2"/>
          <w:szCs w:val="21"/>
        </w:rPr>
        <w:t>Linux</w:t>
      </w:r>
      <w:r>
        <w:rPr>
          <w:rFonts w:hint="eastAsia"/>
          <w:color w:val="000000"/>
          <w:spacing w:val="-2"/>
          <w:kern w:val="2"/>
          <w:szCs w:val="21"/>
        </w:rPr>
        <w:t>系统中，</w:t>
      </w:r>
      <w:r>
        <w:rPr>
          <w:color w:val="000000"/>
          <w:spacing w:val="-2"/>
          <w:kern w:val="2"/>
          <w:szCs w:val="21"/>
        </w:rPr>
        <w:t>MAC</w:t>
      </w:r>
      <w:r>
        <w:rPr>
          <w:rFonts w:hint="eastAsia"/>
          <w:color w:val="000000"/>
          <w:spacing w:val="-2"/>
          <w:kern w:val="2"/>
          <w:szCs w:val="21"/>
        </w:rPr>
        <w:t>地址的间隔符则变成了冒号（</w:t>
      </w:r>
      <w:r>
        <w:rPr>
          <w:color w:val="000000"/>
          <w:spacing w:val="-2"/>
          <w:kern w:val="2"/>
          <w:szCs w:val="21"/>
        </w:rPr>
        <w:t>:</w:t>
      </w:r>
      <w:r>
        <w:rPr>
          <w:rFonts w:hint="eastAsia"/>
          <w:color w:val="000000"/>
          <w:spacing w:val="-2"/>
          <w:kern w:val="2"/>
          <w:szCs w:val="21"/>
        </w:rPr>
        <w:t>）。</w:t>
      </w:r>
    </w:p>
    <w:p>
      <w:pPr>
        <w:pStyle w:val="58"/>
        <w:rPr>
          <w:kern w:val="2"/>
        </w:rPr>
      </w:pPr>
    </w:p>
    <w:p>
      <w:pPr>
        <w:pStyle w:val="26"/>
        <w:rPr>
          <w:kern w:val="2"/>
        </w:rPr>
      </w:pPr>
      <w:r>
        <w:rPr>
          <w:kern w:val="2"/>
        </w:rPr>
        <w:t> [root@linuxprobe ~]# vim /etc/dhcp/dhcpd.conf </w:t>
      </w:r>
    </w:p>
    <w:p>
      <w:pPr>
        <w:pStyle w:val="26"/>
        <w:rPr>
          <w:kern w:val="2"/>
        </w:rPr>
      </w:pPr>
      <w:r>
        <w:rPr>
          <w:kern w:val="2"/>
        </w:rPr>
        <w:t> 1 ddns-update-style none;</w:t>
      </w:r>
    </w:p>
    <w:p>
      <w:pPr>
        <w:pStyle w:val="26"/>
        <w:rPr>
          <w:kern w:val="2"/>
        </w:rPr>
      </w:pPr>
      <w:r>
        <w:rPr>
          <w:kern w:val="2"/>
        </w:rPr>
        <w:t> 2 ignore client-updates;</w:t>
      </w:r>
    </w:p>
    <w:p>
      <w:pPr>
        <w:pStyle w:val="26"/>
        <w:rPr>
          <w:kern w:val="2"/>
        </w:rPr>
      </w:pPr>
      <w:r>
        <w:rPr>
          <w:kern w:val="2"/>
        </w:rPr>
        <w:t> </w:t>
      </w:r>
      <w:r>
        <w:rPr>
          <w:rFonts w:hint="eastAsia"/>
          <w:kern w:val="2"/>
        </w:rPr>
        <w:t>3</w:t>
      </w:r>
      <w:r>
        <w:rPr>
          <w:kern w:val="2"/>
        </w:rPr>
        <w:t> subnet 192.168.10.0 netmask 255.255.255.0 {</w:t>
      </w:r>
    </w:p>
    <w:p>
      <w:pPr>
        <w:pStyle w:val="26"/>
        <w:rPr>
          <w:kern w:val="2"/>
        </w:rPr>
      </w:pPr>
      <w:r>
        <w:rPr>
          <w:kern w:val="2"/>
        </w:rPr>
        <w:t> </w:t>
      </w:r>
      <w:r>
        <w:rPr>
          <w:rFonts w:hint="eastAsia"/>
          <w:kern w:val="2"/>
        </w:rPr>
        <w:t>4</w:t>
      </w:r>
      <w:r>
        <w:rPr>
          <w:kern w:val="2"/>
        </w:rPr>
        <w:t> range 192.168.10.50 192.168.10.150;</w:t>
      </w:r>
    </w:p>
    <w:p>
      <w:pPr>
        <w:pStyle w:val="26"/>
        <w:rPr>
          <w:kern w:val="2"/>
        </w:rPr>
      </w:pPr>
      <w:r>
        <w:rPr>
          <w:kern w:val="2"/>
        </w:rPr>
        <w:t> </w:t>
      </w:r>
      <w:r>
        <w:rPr>
          <w:rFonts w:hint="eastAsia"/>
          <w:kern w:val="2"/>
        </w:rPr>
        <w:t>5</w:t>
      </w:r>
      <w:r>
        <w:rPr>
          <w:kern w:val="2"/>
        </w:rPr>
        <w:t> option subnet-mask 255.255.255.0;</w:t>
      </w:r>
    </w:p>
    <w:p>
      <w:pPr>
        <w:pStyle w:val="26"/>
        <w:rPr>
          <w:kern w:val="2"/>
        </w:rPr>
      </w:pPr>
      <w:r>
        <w:rPr>
          <w:kern w:val="2"/>
        </w:rPr>
        <w:t> </w:t>
      </w:r>
      <w:r>
        <w:rPr>
          <w:rFonts w:hint="eastAsia"/>
          <w:kern w:val="2"/>
        </w:rPr>
        <w:t>6</w:t>
      </w:r>
      <w:r>
        <w:rPr>
          <w:kern w:val="2"/>
        </w:rPr>
        <w:t> option routers 192.168.10.1;</w:t>
      </w:r>
    </w:p>
    <w:p>
      <w:pPr>
        <w:pStyle w:val="26"/>
        <w:rPr>
          <w:kern w:val="2"/>
        </w:rPr>
      </w:pPr>
      <w:r>
        <w:rPr>
          <w:kern w:val="2"/>
        </w:rPr>
        <w:t> </w:t>
      </w:r>
      <w:r>
        <w:rPr>
          <w:rFonts w:hint="eastAsia"/>
          <w:kern w:val="2"/>
        </w:rPr>
        <w:t>7</w:t>
      </w:r>
      <w:r>
        <w:rPr>
          <w:kern w:val="2"/>
        </w:rPr>
        <w:t> option domain-name "linuxprobe.com";</w:t>
      </w:r>
    </w:p>
    <w:p>
      <w:pPr>
        <w:pStyle w:val="26"/>
        <w:rPr>
          <w:kern w:val="2"/>
        </w:rPr>
      </w:pPr>
      <w:r>
        <w:rPr>
          <w:kern w:val="2"/>
        </w:rPr>
        <w:t> </w:t>
      </w:r>
      <w:r>
        <w:rPr>
          <w:rFonts w:hint="eastAsia"/>
          <w:kern w:val="2"/>
        </w:rPr>
        <w:t>8</w:t>
      </w:r>
      <w:r>
        <w:rPr>
          <w:kern w:val="2"/>
        </w:rPr>
        <w:t> option domain-name-servers 192.168.10.1;</w:t>
      </w:r>
    </w:p>
    <w:p>
      <w:pPr>
        <w:pStyle w:val="26"/>
        <w:rPr>
          <w:kern w:val="2"/>
        </w:rPr>
      </w:pPr>
      <w:r>
        <w:rPr>
          <w:kern w:val="2"/>
        </w:rPr>
        <w:t> </w:t>
      </w:r>
      <w:r>
        <w:rPr>
          <w:rFonts w:hint="eastAsia"/>
          <w:kern w:val="2"/>
        </w:rPr>
        <w:t>9</w:t>
      </w:r>
      <w:r>
        <w:rPr>
          <w:kern w:val="2"/>
        </w:rPr>
        <w:t> default-lease-time 21600;</w:t>
      </w:r>
    </w:p>
    <w:p>
      <w:pPr>
        <w:pStyle w:val="26"/>
        <w:rPr>
          <w:kern w:val="2"/>
        </w:rPr>
      </w:pPr>
      <w:r>
        <w:rPr>
          <w:kern w:val="2"/>
        </w:rPr>
        <w:t> </w:t>
      </w:r>
      <w:r>
        <w:rPr>
          <w:rFonts w:hint="eastAsia"/>
          <w:kern w:val="2"/>
        </w:rPr>
        <w:t>10</w:t>
      </w:r>
      <w:r>
        <w:rPr>
          <w:kern w:val="2"/>
        </w:rPr>
        <w:t> max-lease-time 43200;</w:t>
      </w:r>
    </w:p>
    <w:p>
      <w:pPr>
        <w:pStyle w:val="26"/>
        <w:rPr>
          <w:b/>
          <w:bCs/>
          <w:kern w:val="2"/>
        </w:rPr>
      </w:pPr>
      <w:r>
        <w:rPr>
          <w:kern w:val="2"/>
        </w:rPr>
        <w:t> </w:t>
      </w:r>
      <w:r>
        <w:rPr>
          <w:b/>
          <w:bCs/>
          <w:kern w:val="2"/>
        </w:rPr>
        <w:t>1</w:t>
      </w:r>
      <w:r>
        <w:rPr>
          <w:rFonts w:hint="eastAsia"/>
          <w:b/>
          <w:bCs/>
          <w:kern w:val="2"/>
        </w:rPr>
        <w:t>1</w:t>
      </w:r>
      <w:r>
        <w:rPr>
          <w:kern w:val="2"/>
        </w:rPr>
        <w:t> </w:t>
      </w:r>
      <w:r>
        <w:rPr>
          <w:b/>
          <w:bCs/>
          <w:kern w:val="2"/>
        </w:rPr>
        <w:t>host linuxprobe {</w:t>
      </w:r>
    </w:p>
    <w:p>
      <w:pPr>
        <w:pStyle w:val="26"/>
        <w:rPr>
          <w:b/>
          <w:bCs/>
          <w:kern w:val="2"/>
        </w:rPr>
      </w:pPr>
      <w:r>
        <w:rPr>
          <w:kern w:val="2"/>
        </w:rPr>
        <w:t> </w:t>
      </w:r>
      <w:r>
        <w:rPr>
          <w:b/>
          <w:bCs/>
          <w:kern w:val="2"/>
        </w:rPr>
        <w:t>1</w:t>
      </w:r>
      <w:r>
        <w:rPr>
          <w:rFonts w:hint="eastAsia"/>
          <w:b/>
          <w:bCs/>
          <w:kern w:val="2"/>
        </w:rPr>
        <w:t>2</w:t>
      </w:r>
      <w:r>
        <w:rPr>
          <w:kern w:val="2"/>
        </w:rPr>
        <w:t> </w:t>
      </w:r>
      <w:r>
        <w:rPr>
          <w:b/>
          <w:bCs/>
          <w:kern w:val="2"/>
        </w:rPr>
        <w:t>hardware ethernet 00:0c:29:27:c6:12;</w:t>
      </w:r>
    </w:p>
    <w:p>
      <w:pPr>
        <w:pStyle w:val="26"/>
        <w:rPr>
          <w:b/>
          <w:bCs/>
          <w:kern w:val="2"/>
        </w:rPr>
      </w:pPr>
      <w:r>
        <w:rPr>
          <w:kern w:val="2"/>
        </w:rPr>
        <w:t> </w:t>
      </w:r>
      <w:r>
        <w:rPr>
          <w:b/>
          <w:bCs/>
          <w:kern w:val="2"/>
        </w:rPr>
        <w:t>1</w:t>
      </w:r>
      <w:r>
        <w:rPr>
          <w:rFonts w:hint="eastAsia"/>
          <w:b/>
          <w:bCs/>
          <w:kern w:val="2"/>
        </w:rPr>
        <w:t>3</w:t>
      </w:r>
      <w:r>
        <w:rPr>
          <w:kern w:val="2"/>
        </w:rPr>
        <w:t> </w:t>
      </w:r>
      <w:r>
        <w:rPr>
          <w:b/>
          <w:bCs/>
          <w:kern w:val="2"/>
        </w:rPr>
        <w:t>fixed-address 192.168.10.88;</w:t>
      </w:r>
    </w:p>
    <w:p>
      <w:pPr>
        <w:pStyle w:val="26"/>
        <w:rPr>
          <w:kern w:val="2"/>
        </w:rPr>
      </w:pPr>
      <w:r>
        <w:rPr>
          <w:kern w:val="2"/>
        </w:rPr>
        <w:t> 1</w:t>
      </w:r>
      <w:r>
        <w:rPr>
          <w:rFonts w:hint="eastAsia"/>
          <w:kern w:val="2"/>
        </w:rPr>
        <w:t>4</w:t>
      </w:r>
      <w:r>
        <w:rPr>
          <w:kern w:val="2"/>
        </w:rPr>
        <w:t> </w:t>
      </w:r>
      <w:r>
        <w:rPr>
          <w:b/>
          <w:bCs/>
          <w:kern w:val="2"/>
        </w:rPr>
        <w:t>}</w:t>
      </w:r>
    </w:p>
    <w:p>
      <w:pPr>
        <w:pStyle w:val="26"/>
        <w:rPr>
          <w:kern w:val="2"/>
        </w:rPr>
      </w:pPr>
      <w:r>
        <w:rPr>
          <w:kern w:val="2"/>
        </w:rPr>
        <w:t> 1</w:t>
      </w:r>
      <w:r>
        <w:rPr>
          <w:rFonts w:hint="eastAsia"/>
          <w:kern w:val="2"/>
        </w:rPr>
        <w:t>5</w:t>
      </w:r>
      <w:r>
        <w:rPr>
          <w:kern w:val="2"/>
        </w:rPr>
        <w:t> }</w:t>
      </w:r>
    </w:p>
    <w:p>
      <w:pPr>
        <w:pStyle w:val="59"/>
        <w:spacing w:after="90"/>
        <w:rPr>
          <w:kern w:val="2"/>
        </w:rPr>
      </w:pPr>
    </w:p>
    <w:p>
      <w:pPr>
        <w:rPr>
          <w:kern w:val="2"/>
        </w:rPr>
      </w:pPr>
      <w:r>
        <w:rPr>
          <w:rFonts w:hint="eastAsia"/>
          <w:color w:val="000000"/>
          <w:kern w:val="2"/>
          <w:szCs w:val="21"/>
        </w:rPr>
        <w:t>确认参数填写正确后就可以保存退出配置文件，然后就可以重启</w:t>
      </w:r>
      <w:r>
        <w:rPr>
          <w:color w:val="000000"/>
          <w:kern w:val="2"/>
          <w:szCs w:val="21"/>
        </w:rPr>
        <w:t>dhcpd</w:t>
      </w:r>
      <w:r>
        <w:rPr>
          <w:rFonts w:hint="eastAsia"/>
          <w:color w:val="000000"/>
          <w:kern w:val="2"/>
          <w:szCs w:val="21"/>
        </w:rPr>
        <w:t>服务程序了。</w:t>
      </w:r>
    </w:p>
    <w:p>
      <w:pPr>
        <w:pStyle w:val="58"/>
        <w:rPr>
          <w:kern w:val="2"/>
        </w:rPr>
      </w:pPr>
    </w:p>
    <w:p>
      <w:pPr>
        <w:pStyle w:val="26"/>
        <w:rPr>
          <w:kern w:val="2"/>
        </w:rPr>
      </w:pPr>
      <w:r>
        <w:rPr>
          <w:kern w:val="2"/>
        </w:rPr>
        <w:t>[root@linuxprobe ~]# systemctl restart dhcpd</w:t>
      </w:r>
    </w:p>
    <w:p>
      <w:pPr>
        <w:pStyle w:val="59"/>
        <w:spacing w:after="90"/>
        <w:rPr>
          <w:kern w:val="2"/>
        </w:rPr>
      </w:pPr>
    </w:p>
    <w:p>
      <w:pPr>
        <w:rPr>
          <w:kern w:val="2"/>
        </w:rPr>
      </w:pPr>
      <w:r>
        <w:rPr>
          <w:rFonts w:hint="eastAsia"/>
          <w:color w:val="000000"/>
          <w:kern w:val="2"/>
          <w:szCs w:val="21"/>
        </w:rPr>
        <w:t>需要说明的是，如果您刚刚为这台主机分配了</w:t>
      </w:r>
      <w:r>
        <w:rPr>
          <w:color w:val="000000"/>
          <w:kern w:val="2"/>
          <w:szCs w:val="21"/>
        </w:rPr>
        <w:t>IP</w:t>
      </w:r>
      <w:r>
        <w:rPr>
          <w:rFonts w:hint="eastAsia"/>
          <w:color w:val="000000"/>
          <w:kern w:val="2"/>
          <w:szCs w:val="21"/>
        </w:rPr>
        <w:t>地址，则它的</w:t>
      </w:r>
      <w:r>
        <w:rPr>
          <w:color w:val="000000"/>
          <w:kern w:val="2"/>
          <w:szCs w:val="21"/>
        </w:rPr>
        <w:t>IP</w:t>
      </w:r>
      <w:r>
        <w:rPr>
          <w:rFonts w:hint="eastAsia"/>
          <w:color w:val="000000"/>
          <w:kern w:val="2"/>
          <w:szCs w:val="21"/>
        </w:rPr>
        <w:t>地址租约时间还没有到期，因此不会立即换成新绑定的</w:t>
      </w:r>
      <w:r>
        <w:rPr>
          <w:color w:val="000000"/>
          <w:kern w:val="2"/>
          <w:szCs w:val="21"/>
        </w:rPr>
        <w:t>IP</w:t>
      </w:r>
      <w:r>
        <w:rPr>
          <w:rFonts w:hint="eastAsia"/>
          <w:color w:val="000000"/>
          <w:kern w:val="2"/>
          <w:szCs w:val="21"/>
        </w:rPr>
        <w:t>地址。要想立即查看绑定效果，则需要重启一下客户端的网络服务，如图</w:t>
      </w:r>
      <w:r>
        <w:rPr>
          <w:color w:val="000000"/>
          <w:kern w:val="2"/>
          <w:szCs w:val="21"/>
        </w:rPr>
        <w:t>14-7</w:t>
      </w:r>
      <w:r>
        <w:rPr>
          <w:rFonts w:hint="eastAsia"/>
          <w:color w:val="000000"/>
          <w:kern w:val="2"/>
          <w:szCs w:val="21"/>
        </w:rPr>
        <w:t>所示。</w:t>
      </w:r>
    </w:p>
    <w:p>
      <w:pPr>
        <w:pStyle w:val="32"/>
        <w:rPr>
          <w:kern w:val="2"/>
        </w:rPr>
      </w:pPr>
      <w:r>
        <w:rPr>
          <w:color w:val="000000"/>
          <w:kern w:val="2"/>
          <w:szCs w:val="21"/>
        </w:rPr>
        <w:drawing>
          <wp:inline distT="0" distB="0" distL="0" distR="0">
            <wp:extent cx="3954780" cy="2164080"/>
            <wp:effectExtent l="19050" t="19050" r="7620" b="7620"/>
            <wp:docPr id="180" name="图片 180"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0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954780" cy="21640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14-7  </w:t>
      </w:r>
      <w:r>
        <w:rPr>
          <w:rFonts w:hint="eastAsia"/>
          <w:color w:val="000000"/>
          <w:kern w:val="2"/>
          <w:szCs w:val="21"/>
        </w:rPr>
        <w:t>重启客户端的网络服务，查看绑定效果</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简述</w:t>
      </w:r>
      <w:r>
        <w:rPr>
          <w:kern w:val="2"/>
        </w:rPr>
        <w:t>DHCP</w:t>
      </w:r>
      <w:r>
        <w:rPr>
          <w:rFonts w:hint="eastAsia"/>
          <w:kern w:val="2"/>
        </w:rPr>
        <w:t>协议的主要用途。</w:t>
      </w:r>
    </w:p>
    <w:p>
      <w:pPr>
        <w:pStyle w:val="52"/>
      </w:pPr>
      <w:r>
        <w:rPr>
          <w:rStyle w:val="18"/>
          <w:rFonts w:hint="eastAsia"/>
        </w:rPr>
        <w:t>答：</w:t>
      </w:r>
      <w:r>
        <w:rPr>
          <w:rFonts w:hint="eastAsia"/>
        </w:rPr>
        <w:t>为局域网内部的设备或网络供应商自动分配</w:t>
      </w:r>
      <w:r>
        <w:t>IP</w:t>
      </w:r>
      <w:r>
        <w:rPr>
          <w:rFonts w:hint="eastAsia"/>
        </w:rPr>
        <w:t>地址等参数。</w:t>
      </w:r>
    </w:p>
    <w:p>
      <w:pPr>
        <w:pStyle w:val="52"/>
      </w:pPr>
    </w:p>
    <w:p>
      <w:pPr>
        <w:pStyle w:val="43"/>
        <w:ind w:left="320" w:hanging="320"/>
        <w:rPr>
          <w:kern w:val="2"/>
        </w:rPr>
      </w:pPr>
      <w:r>
        <w:rPr>
          <w:kern w:val="2"/>
        </w:rPr>
        <w:t>2．DHCP</w:t>
      </w:r>
      <w:r>
        <w:rPr>
          <w:rFonts w:hint="eastAsia"/>
          <w:kern w:val="2"/>
        </w:rPr>
        <w:t>协议能够为客户端分配什么网卡资源？</w:t>
      </w:r>
    </w:p>
    <w:p>
      <w:pPr>
        <w:pStyle w:val="52"/>
      </w:pPr>
      <w:r>
        <w:rPr>
          <w:rStyle w:val="18"/>
          <w:rFonts w:hint="eastAsia"/>
        </w:rPr>
        <w:t>答：</w:t>
      </w:r>
      <w:r>
        <w:rPr>
          <w:rFonts w:hint="eastAsia"/>
        </w:rPr>
        <w:t>可为客户端分配</w:t>
      </w:r>
      <w:r>
        <w:t>IP</w:t>
      </w:r>
      <w:r>
        <w:rPr>
          <w:rFonts w:hint="eastAsia"/>
        </w:rPr>
        <w:t>地址、子网掩码、网关地址以及</w:t>
      </w:r>
      <w:r>
        <w:t>DNS</w:t>
      </w:r>
      <w:r>
        <w:rPr>
          <w:rFonts w:hint="eastAsia"/>
        </w:rPr>
        <w:t>地址等信息。</w:t>
      </w:r>
    </w:p>
    <w:p>
      <w:pPr>
        <w:pStyle w:val="52"/>
      </w:pPr>
    </w:p>
    <w:p>
      <w:pPr>
        <w:pStyle w:val="43"/>
        <w:ind w:left="320" w:hanging="320"/>
        <w:rPr>
          <w:kern w:val="2"/>
        </w:rPr>
      </w:pPr>
      <w:r>
        <w:rPr>
          <w:kern w:val="2"/>
        </w:rPr>
        <w:t>3．</w:t>
      </w:r>
      <w:r>
        <w:rPr>
          <w:rFonts w:hint="eastAsia"/>
          <w:kern w:val="2"/>
        </w:rPr>
        <w:t>真正供用户使用的</w:t>
      </w:r>
      <w:r>
        <w:rPr>
          <w:kern w:val="2"/>
        </w:rPr>
        <w:t>IP</w:t>
      </w:r>
      <w:r>
        <w:rPr>
          <w:rFonts w:hint="eastAsia"/>
          <w:kern w:val="2"/>
        </w:rPr>
        <w:t>地址范围是作用域还是地址池？</w:t>
      </w:r>
    </w:p>
    <w:p>
      <w:pPr>
        <w:pStyle w:val="52"/>
      </w:pPr>
      <w:r>
        <w:rPr>
          <w:rStyle w:val="18"/>
          <w:rFonts w:hint="eastAsia"/>
        </w:rPr>
        <w:t>答：</w:t>
      </w:r>
      <w:r>
        <w:rPr>
          <w:rFonts w:hint="eastAsia"/>
        </w:rPr>
        <w:t>地址池，因为作用域内还会包含要排除掉的</w:t>
      </w:r>
      <w:r>
        <w:t>IP</w:t>
      </w:r>
      <w:r>
        <w:rPr>
          <w:rFonts w:hint="eastAsia"/>
        </w:rPr>
        <w:t>地址。</w:t>
      </w:r>
    </w:p>
    <w:p>
      <w:pPr>
        <w:pStyle w:val="52"/>
      </w:pPr>
    </w:p>
    <w:p>
      <w:pPr>
        <w:pStyle w:val="43"/>
        <w:ind w:left="320" w:hanging="320"/>
        <w:rPr>
          <w:kern w:val="2"/>
        </w:rPr>
      </w:pPr>
      <w:r>
        <w:rPr>
          <w:kern w:val="2"/>
        </w:rPr>
        <w:t>4．</w:t>
      </w:r>
      <w:r>
        <w:rPr>
          <w:rFonts w:hint="eastAsia"/>
          <w:kern w:val="2"/>
        </w:rPr>
        <w:t>简述</w:t>
      </w:r>
      <w:r>
        <w:rPr>
          <w:kern w:val="2"/>
        </w:rPr>
        <w:t>DHCP</w:t>
      </w:r>
      <w:r>
        <w:rPr>
          <w:rFonts w:hint="eastAsia"/>
          <w:kern w:val="2"/>
        </w:rPr>
        <w:t>协议中“租约”的作用。</w:t>
      </w:r>
    </w:p>
    <w:p>
      <w:pPr>
        <w:pStyle w:val="52"/>
      </w:pPr>
      <w:r>
        <w:rPr>
          <w:rStyle w:val="18"/>
          <w:rFonts w:hint="eastAsia"/>
        </w:rPr>
        <w:t>答：</w:t>
      </w:r>
      <w:r>
        <w:rPr>
          <w:rFonts w:hint="eastAsia"/>
        </w:rPr>
        <w:t>租约分为默认租约时间和最大租约时间，用于在租约时间到期后自动回收主机的</w:t>
      </w:r>
      <w:r>
        <w:t>IP</w:t>
      </w:r>
      <w:r>
        <w:rPr>
          <w:rFonts w:hint="eastAsia"/>
        </w:rPr>
        <w:t>地址，以免造成</w:t>
      </w:r>
      <w:r>
        <w:t>IP</w:t>
      </w:r>
      <w:r>
        <w:rPr>
          <w:rFonts w:hint="eastAsia"/>
        </w:rPr>
        <w:t>地址的浪费。</w:t>
      </w:r>
    </w:p>
    <w:p>
      <w:pPr>
        <w:pStyle w:val="52"/>
      </w:pPr>
    </w:p>
    <w:p>
      <w:pPr>
        <w:pStyle w:val="43"/>
        <w:ind w:left="320" w:hanging="320"/>
        <w:rPr>
          <w:kern w:val="2"/>
        </w:rPr>
      </w:pPr>
      <w:r>
        <w:rPr>
          <w:kern w:val="2"/>
        </w:rPr>
        <w:t>5．</w:t>
      </w:r>
      <w:r>
        <w:rPr>
          <w:rFonts w:hint="eastAsia"/>
          <w:kern w:val="2"/>
        </w:rPr>
        <w:t>把</w:t>
      </w:r>
      <w:r>
        <w:rPr>
          <w:kern w:val="2"/>
        </w:rPr>
        <w:t>IP</w:t>
      </w:r>
      <w:r>
        <w:rPr>
          <w:rFonts w:hint="eastAsia"/>
          <w:kern w:val="2"/>
        </w:rPr>
        <w:t>地址与主机的什么信息绑定，就可以保证该主机一直获取到固定的</w:t>
      </w:r>
      <w:r>
        <w:rPr>
          <w:kern w:val="2"/>
        </w:rPr>
        <w:t>IP</w:t>
      </w:r>
      <w:r>
        <w:rPr>
          <w:rFonts w:hint="eastAsia"/>
          <w:kern w:val="2"/>
        </w:rPr>
        <w:t>地址？</w:t>
      </w:r>
    </w:p>
    <w:p>
      <w:pPr>
        <w:pStyle w:val="52"/>
      </w:pPr>
      <w:r>
        <w:rPr>
          <w:rStyle w:val="18"/>
          <w:rFonts w:hint="eastAsia"/>
        </w:rPr>
        <w:t>答：</w:t>
      </w:r>
      <w:r>
        <w:rPr>
          <w:rFonts w:hint="eastAsia"/>
        </w:rPr>
        <w:t>主机网卡的</w:t>
      </w:r>
      <w:r>
        <w:t>MAC</w:t>
      </w:r>
      <w:r>
        <w:rPr>
          <w:rFonts w:hint="eastAsia"/>
        </w:rPr>
        <w:t>地址。</w:t>
      </w:r>
    </w:p>
    <w:p>
      <w:pPr>
        <w:pStyle w:val="53"/>
        <w:pageBreakBefore/>
        <w:spacing w:after="151"/>
        <w:rPr>
          <w:kern w:val="2"/>
        </w:rPr>
      </w:pPr>
      <w:r>
        <w:rPr>
          <w:kern w:val="2"/>
          <w:sz w:val="20"/>
        </w:rPr>
        <mc:AlternateContent>
          <mc:Choice Requires="wps">
            <w:drawing>
              <wp:anchor distT="0" distB="0" distL="114300" distR="114300" simplePos="0" relativeHeight="251675648"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4" name="Line 194"/>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94" o:spid="_x0000_s1026" o:spt="20" style="position:absolute;left:0pt;margin-left:-73.5pt;margin-top:33pt;height:0pt;width:556.5pt;z-index:251675648;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N/w&#10;3cDWAAAACgEAAA8AAAAAAAAAAQAgAAAAIgAAAGRycy9kb3ducmV2LnhtbFBLAQIUABQAAAAIAIdO&#10;4kCmqV2DswEAAFUDAAAOAAAAAAAAAAEAIAAAACUBAABkcnMvZTJvRG9jLnhtbFBLBQYAAAAABgAG&#10;AFkBAABKBQ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74624"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3" name="Rectangle 193"/>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93" o:spid="_x0000_s1026" o:spt="1" style="position:absolute;left:0pt;margin-left:159.45pt;margin-top:1.1pt;height:31.9pt;width:79.5pt;z-index:-251641856;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G8K2AAAAAgBAAAPAAAAAAAAAAEAIAAAACIAAABkcnMvZG93bnJldi54&#10;bWxQSwECFAAUAAAACACHTuJA+6EI4voBAADfAwAADgAAAAAAAAABACAAAAAnAQAAZHJzL2Uyb0Rv&#10;Yy54bWxQSwUGAAAAAAYABgBZAQAAkwUAAAAA&#10;">
                <v:fill on="t" focussize="0,0"/>
                <v:stroke on="f"/>
                <v:imagedata o:title=""/>
                <o:lock v:ext="edit" aspectratio="f"/>
              </v:rect>
            </w:pict>
          </mc:Fallback>
        </mc:AlternateContent>
      </w:r>
      <w:r>
        <w:rPr>
          <w:rFonts w:hint="eastAsia"/>
          <w:kern w:val="2"/>
        </w:rPr>
        <w:t>第15章</w:t>
      </w:r>
    </w:p>
    <w:p>
      <w:pPr>
        <w:pStyle w:val="2"/>
        <w:rPr>
          <w:rFonts w:ascii="宋体" w:hAnsi="宋体" w:eastAsia="宋体"/>
          <w:kern w:val="2"/>
        </w:rPr>
      </w:pPr>
      <w:r>
        <w:rPr>
          <w:rFonts w:hint="eastAsia" w:ascii="宋体" w:hAnsi="宋体" w:eastAsia="宋体"/>
          <w:kern w:val="2"/>
        </w:rPr>
        <w:t>使用</w:t>
      </w:r>
      <w:r>
        <w:rPr>
          <w:rFonts w:ascii="宋体" w:hAnsi="宋体" w:eastAsia="宋体"/>
          <w:kern w:val="2"/>
        </w:rPr>
        <w:t>Postfix</w:t>
      </w:r>
      <w:r>
        <w:rPr>
          <w:rFonts w:hint="eastAsia" w:ascii="宋体" w:hAnsi="宋体" w:eastAsia="宋体"/>
          <w:kern w:val="2"/>
        </w:rPr>
        <w:t>与Dovecot部署邮件系统</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76672" behindDoc="1" locked="0" layoutInCell="1" allowOverlap="1">
                <wp:simplePos x="0" y="0"/>
                <wp:positionH relativeFrom="column">
                  <wp:posOffset>-935990</wp:posOffset>
                </wp:positionH>
                <wp:positionV relativeFrom="paragraph">
                  <wp:posOffset>5715</wp:posOffset>
                </wp:positionV>
                <wp:extent cx="7052310" cy="1003300"/>
                <wp:effectExtent l="0" t="0" r="0" b="635"/>
                <wp:wrapNone/>
                <wp:docPr id="272" name="Rectangle 195"/>
                <wp:cNvGraphicFramePr/>
                <a:graphic xmlns:a="http://schemas.openxmlformats.org/drawingml/2006/main">
                  <a:graphicData uri="http://schemas.microsoft.com/office/word/2010/wordprocessingShape">
                    <wps:wsp>
                      <wps:cNvSpPr>
                        <a:spLocks noChangeArrowheads="1"/>
                      </wps:cNvSpPr>
                      <wps:spPr bwMode="auto">
                        <a:xfrm>
                          <a:off x="0" y="0"/>
                          <a:ext cx="7052310" cy="100330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95" o:spid="_x0000_s1026" o:spt="1" style="position:absolute;left:0pt;margin-left:-73.7pt;margin-top:0.45pt;height:79pt;width:555.3pt;z-index:-251639808;mso-width-relative:page;mso-height-relative:page;" fillcolor="#D9D9D9" filled="t" stroked="f" coordsize="21600,21600" o:gfxdata="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Lh4H5d0AAAAJAQAADwAAAAAAAAABACAAAAAiAAAAZHJzL2Rv&#10;d25yZXYueG1sUEsBAhQAFAAAAAgAh07iQFoFeH78AQAA4AMAAA4AAAAAAAAAAQAgAAAALAEAAGRy&#10;cy9lMm9Eb2MueG1sUEsFBgAAAAAGAAYAWQEAAJoFA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电子邮件系统；</w:t>
      </w:r>
    </w:p>
    <w:p>
      <w:pPr>
        <w:pStyle w:val="55"/>
        <w:rPr>
          <w:kern w:val="2"/>
        </w:rPr>
      </w:pPr>
      <w:r>
        <w:rPr>
          <w:kern w:val="2"/>
        </w:rPr>
        <w:sym w:font="Wingdings" w:char="00D8"/>
      </w:r>
      <w:r>
        <w:rPr>
          <w:kern w:val="2"/>
        </w:rPr>
        <w:tab/>
      </w:r>
      <w:r>
        <w:rPr>
          <w:rFonts w:hint="eastAsia"/>
          <w:kern w:val="2"/>
        </w:rPr>
        <w:t>部署基础的电子邮件系统；</w:t>
      </w:r>
    </w:p>
    <w:p>
      <w:pPr>
        <w:pStyle w:val="55"/>
        <w:rPr>
          <w:kern w:val="2"/>
        </w:rPr>
      </w:pPr>
      <w:r>
        <w:rPr>
          <w:kern w:val="2"/>
        </w:rPr>
        <w:sym w:font="Wingdings" w:char="00D8"/>
      </w:r>
      <w:r>
        <w:rPr>
          <w:kern w:val="2"/>
        </w:rPr>
        <w:tab/>
      </w:r>
      <w:r>
        <w:rPr>
          <w:rFonts w:hint="eastAsia"/>
          <w:kern w:val="2"/>
        </w:rPr>
        <w:t>设置用户别名信箱。</w:t>
      </w:r>
    </w:p>
    <w:p>
      <w:pPr>
        <w:rPr>
          <w:kern w:val="2"/>
        </w:rPr>
      </w:pPr>
    </w:p>
    <w:p>
      <w:pPr>
        <w:rPr>
          <w:kern w:val="2"/>
        </w:rPr>
      </w:pPr>
      <w:r>
        <w:rPr>
          <w:rFonts w:hint="eastAsia"/>
          <w:kern w:val="2"/>
        </w:rPr>
        <w:t>电子邮件系统是我们在日常工作、生活中最常用的一个网络服务，本章将首先介绍电子邮件系统的起源，然后介绍</w:t>
      </w:r>
      <w:r>
        <w:rPr>
          <w:kern w:val="2"/>
        </w:rPr>
        <w:t>SMTP</w:t>
      </w:r>
      <w:r>
        <w:rPr>
          <w:rFonts w:hint="eastAsia"/>
          <w:kern w:val="2"/>
        </w:rPr>
        <w:t>、</w:t>
      </w:r>
      <w:r>
        <w:rPr>
          <w:kern w:val="2"/>
        </w:rPr>
        <w:t>POP3</w:t>
      </w:r>
      <w:r>
        <w:rPr>
          <w:rFonts w:hint="eastAsia"/>
          <w:kern w:val="2"/>
        </w:rPr>
        <w:t>、</w:t>
      </w:r>
      <w:r>
        <w:rPr>
          <w:kern w:val="2"/>
        </w:rPr>
        <w:t>IMAP4</w:t>
      </w:r>
      <w:r>
        <w:rPr>
          <w:rFonts w:hint="eastAsia"/>
          <w:kern w:val="2"/>
        </w:rPr>
        <w:t>等常见的电子邮件协议，以及</w:t>
      </w:r>
      <w:r>
        <w:rPr>
          <w:kern w:val="2"/>
        </w:rPr>
        <w:t>MUA</w:t>
      </w:r>
      <w:r>
        <w:rPr>
          <w:rFonts w:hint="eastAsia"/>
          <w:kern w:val="2"/>
        </w:rPr>
        <w:t>、</w:t>
      </w:r>
      <w:r>
        <w:rPr>
          <w:kern w:val="2"/>
        </w:rPr>
        <w:t>MTA</w:t>
      </w:r>
      <w:r>
        <w:rPr>
          <w:rFonts w:hint="eastAsia"/>
          <w:kern w:val="2"/>
        </w:rPr>
        <w:t>、</w:t>
      </w:r>
      <w:r>
        <w:rPr>
          <w:kern w:val="2"/>
        </w:rPr>
        <w:t>MDA</w:t>
      </w:r>
      <w:r>
        <w:rPr>
          <w:rFonts w:hint="eastAsia"/>
          <w:kern w:val="2"/>
        </w:rPr>
        <w:t>这三种服务角色的作用。本章将完整地演示在</w:t>
      </w:r>
      <w:r>
        <w:rPr>
          <w:kern w:val="2"/>
        </w:rPr>
        <w:t>Linux</w:t>
      </w:r>
      <w:r>
        <w:rPr>
          <w:rFonts w:hint="eastAsia"/>
          <w:kern w:val="2"/>
        </w:rPr>
        <w:t>系统中使用</w:t>
      </w:r>
      <w:r>
        <w:rPr>
          <w:kern w:val="2"/>
        </w:rPr>
        <w:t>Postfix</w:t>
      </w:r>
      <w:r>
        <w:rPr>
          <w:rFonts w:hint="eastAsia"/>
          <w:kern w:val="2"/>
        </w:rPr>
        <w:t>和</w:t>
      </w:r>
      <w:r>
        <w:rPr>
          <w:kern w:val="2"/>
        </w:rPr>
        <w:t>Dovecot</w:t>
      </w:r>
      <w:r>
        <w:rPr>
          <w:rFonts w:hint="eastAsia"/>
          <w:kern w:val="2"/>
        </w:rPr>
        <w:t>服务程序配置电子邮件系统服务的方法，并重点讲解常用的配置参数，此外还将结合</w:t>
      </w:r>
      <w:r>
        <w:rPr>
          <w:kern w:val="2"/>
        </w:rPr>
        <w:t>BIND</w:t>
      </w:r>
      <w:r>
        <w:rPr>
          <w:rFonts w:hint="eastAsia"/>
          <w:kern w:val="2"/>
        </w:rPr>
        <w:t>服务程序提供的</w:t>
      </w:r>
      <w:r>
        <w:rPr>
          <w:kern w:val="2"/>
        </w:rPr>
        <w:t>DNS</w:t>
      </w:r>
      <w:r>
        <w:rPr>
          <w:rFonts w:hint="eastAsia"/>
          <w:kern w:val="2"/>
        </w:rPr>
        <w:t>域名解析服务来验证客户端主机与服务器之间的邮件收发功能。本章最后还介绍了如何在电子邮件系统中设置用户别名，以帮助大家在生产环境中更好地控制、管理电子邮件账户以及信箱地址。</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15.1</w:t>
            </w:r>
            <w:r>
              <w:rPr>
                <w:color w:val="000000"/>
                <w:kern w:val="2"/>
                <w:szCs w:val="21"/>
              </w:rPr>
              <w:t xml:space="preserve">  </w:t>
            </w:r>
            <w:r>
              <w:rPr>
                <w:rFonts w:hint="eastAsia"/>
                <w:color w:val="000000"/>
                <w:kern w:val="2"/>
              </w:rPr>
              <w:t>电子邮件系统</w:t>
            </w:r>
          </w:p>
        </w:tc>
      </w:tr>
    </w:tbl>
    <w:p>
      <w:pPr>
        <w:pStyle w:val="56"/>
        <w:rPr>
          <w:kern w:val="2"/>
        </w:rPr>
      </w:pPr>
    </w:p>
    <w:p>
      <w:pPr>
        <w:rPr>
          <w:spacing w:val="2"/>
          <w:kern w:val="2"/>
        </w:rPr>
      </w:pPr>
      <w:r>
        <w:rPr>
          <w:color w:val="000000"/>
          <w:spacing w:val="2"/>
          <w:kern w:val="2"/>
          <w:szCs w:val="21"/>
        </w:rPr>
        <w:t>20</w:t>
      </w:r>
      <w:r>
        <w:rPr>
          <w:rFonts w:hint="eastAsia"/>
          <w:color w:val="000000"/>
          <w:spacing w:val="2"/>
          <w:kern w:val="2"/>
          <w:szCs w:val="21"/>
        </w:rPr>
        <w:t>世纪</w:t>
      </w:r>
      <w:r>
        <w:rPr>
          <w:color w:val="000000"/>
          <w:spacing w:val="2"/>
          <w:kern w:val="2"/>
          <w:szCs w:val="21"/>
        </w:rPr>
        <w:t>60</w:t>
      </w:r>
      <w:r>
        <w:rPr>
          <w:rFonts w:hint="eastAsia"/>
          <w:color w:val="000000"/>
          <w:spacing w:val="2"/>
          <w:kern w:val="2"/>
          <w:szCs w:val="21"/>
        </w:rPr>
        <w:t>年代，美苏两国正处于冷战时期。美国军方认为应该在科学技术上保持其领先的地位，这样有助于在未来的战争中取得优势。美国国防部由此发起了一项名为</w:t>
      </w:r>
      <w:r>
        <w:rPr>
          <w:color w:val="000000"/>
          <w:spacing w:val="2"/>
          <w:kern w:val="2"/>
          <w:szCs w:val="21"/>
        </w:rPr>
        <w:t>ARPANET</w:t>
      </w:r>
      <w:r>
        <w:rPr>
          <w:rFonts w:hint="eastAsia"/>
          <w:color w:val="000000"/>
          <w:spacing w:val="2"/>
          <w:kern w:val="2"/>
          <w:szCs w:val="21"/>
        </w:rPr>
        <w:t>的科研项目，即大家现在所熟知的阿帕网计划。阿帕网是当今互联网的雏形，它也是世界上第一个运营的封包交换网络。但是很快在</w:t>
      </w:r>
      <w:r>
        <w:rPr>
          <w:color w:val="000000"/>
          <w:spacing w:val="2"/>
          <w:kern w:val="2"/>
          <w:szCs w:val="21"/>
        </w:rPr>
        <w:t>1971</w:t>
      </w:r>
      <w:r>
        <w:rPr>
          <w:rFonts w:hint="eastAsia"/>
          <w:color w:val="000000"/>
          <w:spacing w:val="2"/>
          <w:kern w:val="2"/>
          <w:szCs w:val="21"/>
        </w:rPr>
        <w:t>年阿帕网遇到了严峻的问题，如图</w:t>
      </w:r>
      <w:r>
        <w:rPr>
          <w:color w:val="000000"/>
          <w:spacing w:val="2"/>
          <w:kern w:val="2"/>
          <w:szCs w:val="21"/>
        </w:rPr>
        <w:t>15-1</w:t>
      </w:r>
      <w:r>
        <w:rPr>
          <w:rFonts w:hint="eastAsia"/>
          <w:color w:val="000000"/>
          <w:spacing w:val="2"/>
          <w:kern w:val="2"/>
          <w:szCs w:val="21"/>
        </w:rPr>
        <w:t>所示，参与阿帕网科研项目的科学家分布在美国不同的地区，甚至还会因为时差的影响而不能及时分享各自的研究成果，因此科学家们迫切需要一种能够借助于网络在计算机之间传输数据的方法。</w:t>
      </w:r>
    </w:p>
    <w:p>
      <w:pPr>
        <w:rPr>
          <w:kern w:val="2"/>
        </w:rPr>
      </w:pPr>
      <w:r>
        <w:rPr>
          <w:rFonts w:hint="eastAsia"/>
          <w:kern w:val="2"/>
        </w:rPr>
        <w:t>尽管本书第</w:t>
      </w:r>
      <w:r>
        <w:rPr>
          <w:kern w:val="2"/>
        </w:rPr>
        <w:t>10</w:t>
      </w:r>
      <w:r>
        <w:rPr>
          <w:rFonts w:hint="eastAsia"/>
          <w:kern w:val="2"/>
        </w:rPr>
        <w:t>章和第</w:t>
      </w:r>
      <w:r>
        <w:rPr>
          <w:kern w:val="2"/>
        </w:rPr>
        <w:t>11</w:t>
      </w:r>
      <w:r>
        <w:rPr>
          <w:rFonts w:hint="eastAsia"/>
          <w:kern w:val="2"/>
        </w:rPr>
        <w:t>章介绍的</w:t>
      </w:r>
      <w:r>
        <w:rPr>
          <w:kern w:val="2"/>
        </w:rPr>
        <w:t>Web</w:t>
      </w:r>
      <w:r>
        <w:rPr>
          <w:rFonts w:hint="eastAsia"/>
          <w:kern w:val="2"/>
        </w:rPr>
        <w:t>服务和</w:t>
      </w:r>
      <w:r>
        <w:rPr>
          <w:kern w:val="2"/>
        </w:rPr>
        <w:t>FTP</w:t>
      </w:r>
      <w:r>
        <w:rPr>
          <w:rFonts w:hint="eastAsia"/>
          <w:kern w:val="2"/>
        </w:rPr>
        <w:t>文件传输服务也能实现数据交换，但是这些服务的数据传输方式就像“打电话”那样，需要双方同时在线才能完成传输工作。如果对方的主机宕机或者科研人员因故离开，就有可能错过某些科研成果了。好在当时麻省理工学院的</w:t>
      </w:r>
      <w:r>
        <w:rPr>
          <w:kern w:val="2"/>
        </w:rPr>
        <w:t>Ray Tomlinson</w:t>
      </w:r>
      <w:r>
        <w:rPr>
          <w:rFonts w:hint="eastAsia"/>
          <w:kern w:val="2"/>
        </w:rPr>
        <w:t>博士也参与到了阿帕网计划的科研项目中，他觉得有必要设计一种类似于“信件”的传输服务，并为信件准备一个“信箱”，这样即便对方临时离线也能完成数据的接收，等上线后再进行处理即可。于是，</w:t>
      </w:r>
      <w:r>
        <w:rPr>
          <w:kern w:val="2"/>
        </w:rPr>
        <w:t>Ray Tomlinson</w:t>
      </w:r>
      <w:r>
        <w:rPr>
          <w:rFonts w:hint="eastAsia"/>
          <w:kern w:val="2"/>
        </w:rPr>
        <w:t>博士用了近一年的时间完成了电子邮件（</w:t>
      </w:r>
      <w:r>
        <w:rPr>
          <w:kern w:val="2"/>
        </w:rPr>
        <w:t>Email</w:t>
      </w:r>
      <w:r>
        <w:rPr>
          <w:rFonts w:hint="eastAsia"/>
          <w:kern w:val="2"/>
        </w:rPr>
        <w:t>）的设计，并在</w:t>
      </w:r>
      <w:r>
        <w:rPr>
          <w:kern w:val="2"/>
        </w:rPr>
        <w:t>1971</w:t>
      </w:r>
      <w:r>
        <w:rPr>
          <w:rFonts w:hint="eastAsia"/>
          <w:kern w:val="2"/>
        </w:rPr>
        <w:t>年秋天使用</w:t>
      </w:r>
      <w:r>
        <w:rPr>
          <w:kern w:val="2"/>
        </w:rPr>
        <w:t>SNDMSG</w:t>
      </w:r>
      <w:r>
        <w:rPr>
          <w:rFonts w:hint="eastAsia"/>
          <w:kern w:val="2"/>
        </w:rPr>
        <w:t>软件向自己的另一台计算机发送出了人类历史上第一封电子邮件</w:t>
      </w:r>
      <w:r>
        <w:rPr>
          <w:rFonts w:hint="eastAsia"/>
          <w:w w:val="200"/>
          <w:kern w:val="2"/>
        </w:rPr>
        <w:t>—</w:t>
      </w:r>
      <w:r>
        <w:rPr>
          <w:rFonts w:hint="eastAsia"/>
          <w:kern w:val="2"/>
        </w:rPr>
        <w:t>电子邮件系统在互联网中由此诞生！</w:t>
      </w:r>
    </w:p>
    <w:p>
      <w:pPr>
        <w:pStyle w:val="32"/>
        <w:pageBreakBefore/>
        <w:spacing w:before="360"/>
        <w:rPr>
          <w:kern w:val="2"/>
        </w:rPr>
      </w:pPr>
      <w:r>
        <w:rPr>
          <w:color w:val="000000"/>
          <w:kern w:val="2"/>
        </w:rPr>
        <w:t xml:space="preserve"> </w:t>
      </w:r>
      <w:r>
        <w:rPr>
          <w:rFonts w:hint="eastAsia"/>
          <w:color w:val="000000"/>
          <w:kern w:val="2"/>
        </w:rPr>
        <w:drawing>
          <wp:inline distT="0" distB="0" distL="0" distR="0">
            <wp:extent cx="4419600" cy="2468880"/>
            <wp:effectExtent l="0" t="0" r="0" b="0"/>
            <wp:docPr id="181" name="图片 181" descr="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419600" cy="24688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15-1</w:t>
      </w:r>
      <w:r>
        <w:rPr>
          <w:rFonts w:hint="eastAsia"/>
          <w:color w:val="000000"/>
          <w:kern w:val="2"/>
        </w:rPr>
        <w:t xml:space="preserve">  </w:t>
      </w:r>
      <w:r>
        <w:rPr>
          <w:color w:val="000000"/>
          <w:kern w:val="2"/>
          <w:szCs w:val="21"/>
        </w:rPr>
        <w:t>1971</w:t>
      </w:r>
      <w:r>
        <w:rPr>
          <w:rFonts w:hint="eastAsia"/>
          <w:color w:val="000000"/>
          <w:kern w:val="2"/>
          <w:szCs w:val="21"/>
        </w:rPr>
        <w:t>年阿帕网科研项目运营情况历史资料图片</w:t>
      </w:r>
    </w:p>
    <w:p>
      <w:pPr>
        <w:rPr>
          <w:spacing w:val="6"/>
          <w:kern w:val="2"/>
        </w:rPr>
      </w:pPr>
      <w:r>
        <w:rPr>
          <w:rFonts w:hint="eastAsia"/>
          <w:color w:val="000000"/>
          <w:spacing w:val="6"/>
          <w:kern w:val="2"/>
          <w:szCs w:val="21"/>
        </w:rPr>
        <w:t>既然要在互联网中给他人发送电子邮件，那么对方用户用于接收电子邮件的名称必须是唯一的，否则电子邮件可能会同时发给多个重名的用户，也或者干脆大家都收不到邮件了。因此，</w:t>
      </w:r>
      <w:r>
        <w:rPr>
          <w:color w:val="000000"/>
          <w:spacing w:val="6"/>
          <w:kern w:val="2"/>
          <w:szCs w:val="21"/>
        </w:rPr>
        <w:t>Ray Tomlinson</w:t>
      </w:r>
      <w:r>
        <w:rPr>
          <w:rFonts w:hint="eastAsia"/>
          <w:color w:val="000000"/>
          <w:spacing w:val="6"/>
          <w:kern w:val="2"/>
          <w:szCs w:val="21"/>
        </w:rPr>
        <w:t>博士决定选择使用“姓名</w:t>
      </w:r>
      <w:r>
        <w:rPr>
          <w:color w:val="000000"/>
          <w:spacing w:val="6"/>
          <w:kern w:val="2"/>
          <w:szCs w:val="21"/>
        </w:rPr>
        <w:t>@</w:t>
      </w:r>
      <w:r>
        <w:rPr>
          <w:rFonts w:hint="eastAsia"/>
          <w:color w:val="000000"/>
          <w:spacing w:val="6"/>
          <w:kern w:val="2"/>
          <w:szCs w:val="21"/>
        </w:rPr>
        <w:t>计算机主机名称”的格式来规范电子信箱的名称。选择使用</w:t>
      </w:r>
      <w:r>
        <w:rPr>
          <w:color w:val="000000"/>
          <w:spacing w:val="6"/>
          <w:kern w:val="2"/>
          <w:szCs w:val="21"/>
        </w:rPr>
        <w:t>@</w:t>
      </w:r>
      <w:r>
        <w:rPr>
          <w:rFonts w:hint="eastAsia"/>
          <w:color w:val="000000"/>
          <w:spacing w:val="6"/>
          <w:kern w:val="2"/>
          <w:szCs w:val="21"/>
        </w:rPr>
        <w:t>符号作为间隔符的原因其实也很简单，因为</w:t>
      </w:r>
      <w:r>
        <w:rPr>
          <w:color w:val="000000"/>
          <w:spacing w:val="6"/>
          <w:kern w:val="2"/>
          <w:szCs w:val="21"/>
        </w:rPr>
        <w:t>Ray Tomlinson</w:t>
      </w:r>
      <w:r>
        <w:rPr>
          <w:rFonts w:hint="eastAsia"/>
          <w:color w:val="000000"/>
          <w:spacing w:val="6"/>
          <w:kern w:val="2"/>
          <w:szCs w:val="21"/>
        </w:rPr>
        <w:t>博士觉得人类的名字和计算机主机名称中应该不会有这么一个</w:t>
      </w:r>
      <w:r>
        <w:rPr>
          <w:color w:val="000000"/>
          <w:spacing w:val="6"/>
          <w:kern w:val="2"/>
          <w:szCs w:val="21"/>
        </w:rPr>
        <w:t>@</w:t>
      </w:r>
      <w:r>
        <w:rPr>
          <w:rFonts w:hint="eastAsia"/>
          <w:color w:val="000000"/>
          <w:spacing w:val="6"/>
          <w:kern w:val="2"/>
          <w:szCs w:val="21"/>
        </w:rPr>
        <w:t>符号，所以就选择了这个符号。</w:t>
      </w:r>
    </w:p>
    <w:p>
      <w:pPr>
        <w:rPr>
          <w:kern w:val="2"/>
        </w:rPr>
      </w:pPr>
      <w:r>
        <w:rPr>
          <w:rFonts w:hint="eastAsia"/>
          <w:kern w:val="2"/>
        </w:rPr>
        <w:t>电子邮件系统基于邮件协议来完成电子邮件的传输，常见的邮件协议有下面这些。</w:t>
      </w:r>
    </w:p>
    <w:p>
      <w:pPr>
        <w:pStyle w:val="34"/>
        <w:ind w:left="704" w:hanging="304"/>
        <w:rPr>
          <w:kern w:val="2"/>
        </w:rPr>
      </w:pPr>
      <w:r>
        <w:rPr>
          <w:kern w:val="2"/>
        </w:rPr>
        <w:sym w:font="Wingdings" w:char="00D8"/>
      </w:r>
      <w:r>
        <w:rPr>
          <w:kern w:val="2"/>
        </w:rPr>
        <w:tab/>
      </w:r>
      <w:r>
        <w:rPr>
          <w:rStyle w:val="18"/>
          <w:rFonts w:hint="eastAsia"/>
          <w:kern w:val="2"/>
        </w:rPr>
        <w:t>简单邮件传输协议（</w:t>
      </w:r>
      <w:r>
        <w:rPr>
          <w:rStyle w:val="18"/>
          <w:kern w:val="2"/>
        </w:rPr>
        <w:t>Simple Mail Transfer Protocol</w:t>
      </w:r>
      <w:r>
        <w:rPr>
          <w:rStyle w:val="18"/>
          <w:rFonts w:hint="eastAsia"/>
          <w:kern w:val="2"/>
        </w:rPr>
        <w:t>，</w:t>
      </w:r>
      <w:r>
        <w:rPr>
          <w:rStyle w:val="18"/>
          <w:kern w:val="2"/>
        </w:rPr>
        <w:t>SMTP</w:t>
      </w:r>
      <w:r>
        <w:rPr>
          <w:rStyle w:val="18"/>
          <w:rFonts w:hint="eastAsia"/>
          <w:kern w:val="2"/>
        </w:rPr>
        <w:t>）</w:t>
      </w:r>
      <w:r>
        <w:rPr>
          <w:rFonts w:hint="eastAsia"/>
          <w:color w:val="000000"/>
          <w:kern w:val="2"/>
          <w:szCs w:val="21"/>
        </w:rPr>
        <w:t>：用于发送和中转发出的电子邮件，占用服务器的</w:t>
      </w:r>
      <w:r>
        <w:rPr>
          <w:color w:val="000000"/>
          <w:kern w:val="2"/>
          <w:szCs w:val="21"/>
        </w:rPr>
        <w:t>25/TCP</w:t>
      </w:r>
      <w:r>
        <w:rPr>
          <w:rFonts w:hint="eastAsia"/>
          <w:color w:val="000000"/>
          <w:kern w:val="2"/>
          <w:szCs w:val="21"/>
        </w:rPr>
        <w:t>端口。</w:t>
      </w:r>
    </w:p>
    <w:p>
      <w:pPr>
        <w:pStyle w:val="34"/>
        <w:ind w:left="704" w:hanging="304"/>
        <w:rPr>
          <w:kern w:val="2"/>
        </w:rPr>
      </w:pPr>
      <w:r>
        <w:rPr>
          <w:kern w:val="2"/>
        </w:rPr>
        <w:sym w:font="Wingdings" w:char="00D8"/>
      </w:r>
      <w:r>
        <w:rPr>
          <w:kern w:val="2"/>
        </w:rPr>
        <w:tab/>
      </w:r>
      <w:r>
        <w:rPr>
          <w:rStyle w:val="18"/>
          <w:rFonts w:hint="eastAsia"/>
          <w:kern w:val="2"/>
        </w:rPr>
        <w:t>邮局协议版本</w:t>
      </w:r>
      <w:r>
        <w:rPr>
          <w:rStyle w:val="18"/>
          <w:kern w:val="2"/>
        </w:rPr>
        <w:t>3</w:t>
      </w:r>
      <w:r>
        <w:rPr>
          <w:rStyle w:val="18"/>
          <w:rFonts w:hint="eastAsia"/>
          <w:kern w:val="2"/>
        </w:rPr>
        <w:t>（</w:t>
      </w:r>
      <w:r>
        <w:rPr>
          <w:rStyle w:val="18"/>
          <w:kern w:val="2"/>
        </w:rPr>
        <w:t>Post Office Protocol 3</w:t>
      </w:r>
      <w:r>
        <w:rPr>
          <w:rStyle w:val="18"/>
          <w:rFonts w:hint="eastAsia"/>
          <w:kern w:val="2"/>
        </w:rPr>
        <w:t>）</w:t>
      </w:r>
      <w:r>
        <w:rPr>
          <w:rFonts w:hint="eastAsia"/>
          <w:color w:val="000000"/>
          <w:kern w:val="2"/>
          <w:szCs w:val="21"/>
        </w:rPr>
        <w:t>：用于将电子邮件存储到本地主机，占用服务器的</w:t>
      </w:r>
      <w:r>
        <w:rPr>
          <w:color w:val="000000"/>
          <w:kern w:val="2"/>
          <w:szCs w:val="21"/>
        </w:rPr>
        <w:t>110/TCP</w:t>
      </w:r>
      <w:r>
        <w:rPr>
          <w:rFonts w:hint="eastAsia"/>
          <w:color w:val="000000"/>
          <w:kern w:val="2"/>
          <w:szCs w:val="21"/>
        </w:rPr>
        <w:t>端口。</w:t>
      </w:r>
    </w:p>
    <w:p>
      <w:pPr>
        <w:pStyle w:val="34"/>
        <w:ind w:left="704" w:hanging="304"/>
        <w:rPr>
          <w:kern w:val="2"/>
        </w:rPr>
      </w:pPr>
      <w:r>
        <w:rPr>
          <w:kern w:val="2"/>
        </w:rPr>
        <w:sym w:font="Wingdings" w:char="00D8"/>
      </w:r>
      <w:r>
        <w:rPr>
          <w:kern w:val="2"/>
        </w:rPr>
        <w:tab/>
      </w:r>
      <w:r>
        <w:rPr>
          <w:rStyle w:val="18"/>
          <w:kern w:val="2"/>
        </w:rPr>
        <w:t>Internet</w:t>
      </w:r>
      <w:r>
        <w:rPr>
          <w:rStyle w:val="18"/>
          <w:rFonts w:hint="eastAsia"/>
          <w:kern w:val="2"/>
        </w:rPr>
        <w:t>消息访问协议版本</w:t>
      </w:r>
      <w:r>
        <w:rPr>
          <w:rStyle w:val="18"/>
          <w:kern w:val="2"/>
        </w:rPr>
        <w:t>4</w:t>
      </w:r>
      <w:r>
        <w:rPr>
          <w:rStyle w:val="18"/>
          <w:rFonts w:hint="eastAsia"/>
          <w:kern w:val="2"/>
        </w:rPr>
        <w:t>（</w:t>
      </w:r>
      <w:r>
        <w:rPr>
          <w:rStyle w:val="18"/>
          <w:kern w:val="2"/>
        </w:rPr>
        <w:t>Internet Message Access Protocol 4</w:t>
      </w:r>
      <w:r>
        <w:rPr>
          <w:rStyle w:val="18"/>
          <w:rFonts w:hint="eastAsia"/>
          <w:kern w:val="2"/>
        </w:rPr>
        <w:t>）</w:t>
      </w:r>
      <w:r>
        <w:rPr>
          <w:rFonts w:hint="eastAsia"/>
          <w:color w:val="000000"/>
          <w:kern w:val="2"/>
          <w:szCs w:val="21"/>
        </w:rPr>
        <w:t>：用于在本地主机上访问邮件，占用服务器的</w:t>
      </w:r>
      <w:r>
        <w:rPr>
          <w:color w:val="000000"/>
          <w:kern w:val="2"/>
          <w:szCs w:val="21"/>
        </w:rPr>
        <w:t>143/TCP</w:t>
      </w:r>
      <w:r>
        <w:rPr>
          <w:rFonts w:hint="eastAsia"/>
          <w:color w:val="000000"/>
          <w:kern w:val="2"/>
          <w:szCs w:val="21"/>
        </w:rPr>
        <w:t>端口。</w:t>
      </w:r>
    </w:p>
    <w:p>
      <w:pPr>
        <w:rPr>
          <w:spacing w:val="7"/>
          <w:kern w:val="2"/>
        </w:rPr>
      </w:pPr>
      <w:r>
        <w:rPr>
          <w:rFonts w:hint="eastAsia"/>
          <w:color w:val="000000"/>
          <w:spacing w:val="7"/>
          <w:kern w:val="2"/>
          <w:szCs w:val="21"/>
        </w:rPr>
        <w:t>在电子邮件系统中，为用户收发邮件的服务器名为邮件用户代理（</w:t>
      </w:r>
      <w:r>
        <w:rPr>
          <w:color w:val="000000"/>
          <w:spacing w:val="7"/>
          <w:kern w:val="2"/>
          <w:szCs w:val="21"/>
        </w:rPr>
        <w:t>Mail User Agent</w:t>
      </w:r>
      <w:r>
        <w:rPr>
          <w:rFonts w:hint="eastAsia"/>
          <w:color w:val="000000"/>
          <w:spacing w:val="7"/>
          <w:kern w:val="2"/>
          <w:szCs w:val="21"/>
        </w:rPr>
        <w:t>，</w:t>
      </w:r>
      <w:r>
        <w:rPr>
          <w:color w:val="000000"/>
          <w:spacing w:val="7"/>
          <w:kern w:val="2"/>
          <w:szCs w:val="21"/>
        </w:rPr>
        <w:t>MUA</w:t>
      </w:r>
      <w:r>
        <w:rPr>
          <w:rFonts w:hint="eastAsia"/>
          <w:color w:val="000000"/>
          <w:spacing w:val="7"/>
          <w:kern w:val="2"/>
          <w:szCs w:val="21"/>
        </w:rPr>
        <w:t>）。另外，既然电子邮件系统能够让用户在离线的情况下依然可以完成数据的接收，肯定得有一个用于保存用户邮件的“信箱”服务器，这个服务器的名字为邮件投递代理（</w:t>
      </w:r>
      <w:r>
        <w:rPr>
          <w:color w:val="000000"/>
          <w:spacing w:val="7"/>
          <w:kern w:val="2"/>
          <w:szCs w:val="21"/>
        </w:rPr>
        <w:t>Mail Delivery Agent</w:t>
      </w:r>
      <w:r>
        <w:rPr>
          <w:rFonts w:hint="eastAsia"/>
          <w:color w:val="000000"/>
          <w:spacing w:val="7"/>
          <w:kern w:val="2"/>
          <w:szCs w:val="21"/>
        </w:rPr>
        <w:t>，</w:t>
      </w:r>
      <w:r>
        <w:rPr>
          <w:color w:val="000000"/>
          <w:spacing w:val="7"/>
          <w:kern w:val="2"/>
          <w:szCs w:val="21"/>
        </w:rPr>
        <w:t>MDA</w:t>
      </w:r>
      <w:r>
        <w:rPr>
          <w:rFonts w:hint="eastAsia"/>
          <w:color w:val="000000"/>
          <w:spacing w:val="7"/>
          <w:kern w:val="2"/>
          <w:szCs w:val="21"/>
        </w:rPr>
        <w:t>），其工作职责是把来自于邮件传输代理（</w:t>
      </w:r>
      <w:r>
        <w:rPr>
          <w:color w:val="000000"/>
          <w:spacing w:val="7"/>
          <w:kern w:val="2"/>
          <w:szCs w:val="21"/>
        </w:rPr>
        <w:t>Mail Transfer Agent</w:t>
      </w:r>
      <w:r>
        <w:rPr>
          <w:rFonts w:hint="eastAsia"/>
          <w:color w:val="000000"/>
          <w:spacing w:val="7"/>
          <w:kern w:val="2"/>
          <w:szCs w:val="21"/>
        </w:rPr>
        <w:t>，</w:t>
      </w:r>
      <w:r>
        <w:rPr>
          <w:color w:val="000000"/>
          <w:spacing w:val="7"/>
          <w:kern w:val="2"/>
          <w:szCs w:val="21"/>
        </w:rPr>
        <w:t>MTA</w:t>
      </w:r>
      <w:r>
        <w:rPr>
          <w:rFonts w:hint="eastAsia"/>
          <w:color w:val="000000"/>
          <w:spacing w:val="7"/>
          <w:kern w:val="2"/>
          <w:szCs w:val="21"/>
        </w:rPr>
        <w:t>）的邮件保存到本地的收件箱中。其中，这个</w:t>
      </w:r>
      <w:r>
        <w:rPr>
          <w:color w:val="000000"/>
          <w:spacing w:val="7"/>
          <w:kern w:val="2"/>
          <w:szCs w:val="21"/>
        </w:rPr>
        <w:t>MTA</w:t>
      </w:r>
      <w:r>
        <w:rPr>
          <w:rFonts w:hint="eastAsia"/>
          <w:color w:val="000000"/>
          <w:spacing w:val="7"/>
          <w:kern w:val="2"/>
          <w:szCs w:val="21"/>
        </w:rPr>
        <w:t>的工作职责是转发处理不同电子邮件服务供应商之间的邮件，把来自于</w:t>
      </w:r>
      <w:r>
        <w:rPr>
          <w:color w:val="000000"/>
          <w:spacing w:val="7"/>
          <w:kern w:val="2"/>
          <w:szCs w:val="21"/>
        </w:rPr>
        <w:t>MUA</w:t>
      </w:r>
      <w:r>
        <w:rPr>
          <w:rFonts w:hint="eastAsia"/>
          <w:color w:val="000000"/>
          <w:spacing w:val="7"/>
          <w:kern w:val="2"/>
          <w:szCs w:val="21"/>
        </w:rPr>
        <w:t>的邮件转发到合适的</w:t>
      </w:r>
      <w:r>
        <w:rPr>
          <w:color w:val="000000"/>
          <w:spacing w:val="7"/>
          <w:kern w:val="2"/>
          <w:szCs w:val="21"/>
        </w:rPr>
        <w:t>MTA</w:t>
      </w:r>
      <w:r>
        <w:rPr>
          <w:rFonts w:hint="eastAsia"/>
          <w:color w:val="000000"/>
          <w:spacing w:val="7"/>
          <w:kern w:val="2"/>
          <w:szCs w:val="21"/>
        </w:rPr>
        <w:t>服务器。例如，我们从新浪信箱向谷歌信箱发送一封电子邮件，这封电子邮件的传输过程如图</w:t>
      </w:r>
      <w:r>
        <w:rPr>
          <w:color w:val="000000"/>
          <w:spacing w:val="7"/>
          <w:kern w:val="2"/>
          <w:szCs w:val="21"/>
        </w:rPr>
        <w:t>15-2</w:t>
      </w:r>
      <w:r>
        <w:rPr>
          <w:rFonts w:hint="eastAsia"/>
          <w:color w:val="000000"/>
          <w:spacing w:val="7"/>
          <w:kern w:val="2"/>
          <w:szCs w:val="21"/>
        </w:rPr>
        <w:t>所示。</w:t>
      </w:r>
    </w:p>
    <w:p>
      <w:pPr>
        <w:rPr>
          <w:kern w:val="2"/>
        </w:rPr>
      </w:pPr>
      <w:r>
        <w:rPr>
          <w:rFonts w:hint="eastAsia"/>
          <w:color w:val="000000"/>
          <w:kern w:val="2"/>
          <w:szCs w:val="21"/>
        </w:rPr>
        <w:t>总的来说，一般的网络服务程序在传输信息时就像拨打电话，需要双方同时保持在线，而在电子邮件系统中，当用户发送邮件后不必等待投递工作完成即可下线。如果对方邮件服务器（</w:t>
      </w:r>
      <w:r>
        <w:rPr>
          <w:color w:val="000000"/>
          <w:kern w:val="2"/>
          <w:szCs w:val="21"/>
        </w:rPr>
        <w:t>MTA</w:t>
      </w:r>
      <w:r>
        <w:rPr>
          <w:rFonts w:hint="eastAsia"/>
          <w:color w:val="000000"/>
          <w:kern w:val="2"/>
          <w:szCs w:val="21"/>
        </w:rPr>
        <w:t>）宕机或对方临时离线，则发件服务器（</w:t>
      </w:r>
      <w:r>
        <w:rPr>
          <w:color w:val="000000"/>
          <w:kern w:val="2"/>
          <w:szCs w:val="21"/>
        </w:rPr>
        <w:t>MTA</w:t>
      </w:r>
      <w:r>
        <w:rPr>
          <w:rFonts w:hint="eastAsia"/>
          <w:color w:val="000000"/>
          <w:kern w:val="2"/>
          <w:szCs w:val="21"/>
        </w:rPr>
        <w:t>）就会把要发送的内容自动的暂时保存到本地，等检测到对方邮件服务器恢复后会立即再次投递，期间一般无需运维人员维护处理，随后收信人（</w:t>
      </w:r>
      <w:r>
        <w:rPr>
          <w:color w:val="000000"/>
          <w:kern w:val="2"/>
          <w:szCs w:val="21"/>
        </w:rPr>
        <w:t>MUA</w:t>
      </w:r>
      <w:r>
        <w:rPr>
          <w:rFonts w:hint="eastAsia"/>
          <w:color w:val="000000"/>
          <w:kern w:val="2"/>
          <w:szCs w:val="21"/>
        </w:rPr>
        <w:t>）就能在自己的信箱中找到这封邮件了。</w:t>
      </w:r>
    </w:p>
    <w:p>
      <w:pPr>
        <w:pStyle w:val="32"/>
        <w:spacing w:before="300"/>
        <w:rPr>
          <w:kern w:val="2"/>
        </w:rPr>
      </w:pPr>
      <w:r>
        <w:rPr>
          <w:color w:val="000000"/>
          <w:kern w:val="2"/>
          <w:szCs w:val="21"/>
        </w:rPr>
        <w:drawing>
          <wp:inline distT="0" distB="0" distL="0" distR="0">
            <wp:extent cx="3893820" cy="739140"/>
            <wp:effectExtent l="0" t="0" r="0" b="0"/>
            <wp:docPr id="182" name="图片 182" descr="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50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3893820" cy="7391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15-2  </w:t>
      </w:r>
      <w:r>
        <w:rPr>
          <w:rFonts w:hint="eastAsia"/>
          <w:color w:val="000000"/>
          <w:kern w:val="2"/>
          <w:szCs w:val="21"/>
        </w:rPr>
        <w:t>电子邮件的传输过程</w:t>
      </w:r>
    </w:p>
    <w:p>
      <w:pPr>
        <w:rPr>
          <w:kern w:val="2"/>
        </w:rPr>
      </w:pPr>
      <w:r>
        <w:rPr>
          <w:rFonts w:hint="eastAsia"/>
          <w:kern w:val="2"/>
        </w:rPr>
        <w:t>大家在生产环境中部署企业级的电子邮件系统时，有</w:t>
      </w:r>
      <w:r>
        <w:rPr>
          <w:kern w:val="2"/>
        </w:rPr>
        <w:t>4</w:t>
      </w:r>
      <w:r>
        <w:rPr>
          <w:rFonts w:hint="eastAsia"/>
          <w:kern w:val="2"/>
        </w:rPr>
        <w:t>个注意事项请留意。</w:t>
      </w:r>
    </w:p>
    <w:p>
      <w:pPr>
        <w:pStyle w:val="34"/>
        <w:ind w:left="704" w:hanging="304"/>
        <w:rPr>
          <w:spacing w:val="4"/>
          <w:kern w:val="2"/>
        </w:rPr>
      </w:pPr>
      <w:r>
        <w:rPr>
          <w:kern w:val="2"/>
        </w:rPr>
        <w:sym w:font="Wingdings" w:char="00D8"/>
      </w:r>
      <w:r>
        <w:rPr>
          <w:kern w:val="2"/>
        </w:rPr>
        <w:tab/>
      </w:r>
      <w:r>
        <w:rPr>
          <w:rFonts w:hint="eastAsia"/>
          <w:color w:val="000000"/>
          <w:spacing w:val="4"/>
          <w:kern w:val="2"/>
          <w:szCs w:val="21"/>
        </w:rPr>
        <w:t>添加反垃圾与反病毒模块：它能够很有效地阻止垃圾邮件或病毒邮件对企业信箱的干扰。</w:t>
      </w:r>
    </w:p>
    <w:p>
      <w:pPr>
        <w:pStyle w:val="34"/>
        <w:ind w:left="704" w:hanging="304"/>
        <w:rPr>
          <w:kern w:val="2"/>
        </w:rPr>
      </w:pPr>
      <w:r>
        <w:rPr>
          <w:kern w:val="2"/>
        </w:rPr>
        <w:sym w:font="Wingdings" w:char="00D8"/>
      </w:r>
      <w:r>
        <w:rPr>
          <w:kern w:val="2"/>
        </w:rPr>
        <w:tab/>
      </w:r>
      <w:r>
        <w:rPr>
          <w:rFonts w:hint="eastAsia"/>
          <w:color w:val="000000"/>
          <w:kern w:val="2"/>
          <w:szCs w:val="21"/>
        </w:rPr>
        <w:t>对邮件加密：可有效保护邮件内容不被黑客盗取和篡改。</w:t>
      </w:r>
    </w:p>
    <w:p>
      <w:pPr>
        <w:pStyle w:val="34"/>
        <w:ind w:left="704" w:hanging="304"/>
        <w:rPr>
          <w:kern w:val="2"/>
        </w:rPr>
      </w:pPr>
      <w:r>
        <w:rPr>
          <w:kern w:val="2"/>
        </w:rPr>
        <w:sym w:font="Wingdings" w:char="00D8"/>
      </w:r>
      <w:r>
        <w:rPr>
          <w:kern w:val="2"/>
        </w:rPr>
        <w:tab/>
      </w:r>
      <w:r>
        <w:rPr>
          <w:rFonts w:hint="eastAsia"/>
          <w:color w:val="000000"/>
          <w:kern w:val="2"/>
          <w:szCs w:val="21"/>
        </w:rPr>
        <w:t>添加邮件监控审核模块：可有效地监控企业全体员工的邮件中是否有敏感词、是否有透露企业资料等违规行为。</w:t>
      </w:r>
    </w:p>
    <w:p>
      <w:pPr>
        <w:pStyle w:val="34"/>
        <w:ind w:left="704" w:hanging="304"/>
        <w:rPr>
          <w:kern w:val="2"/>
        </w:rPr>
      </w:pPr>
      <w:r>
        <w:rPr>
          <w:kern w:val="2"/>
        </w:rPr>
        <w:sym w:font="Wingdings" w:char="00D8"/>
      </w:r>
      <w:r>
        <w:rPr>
          <w:kern w:val="2"/>
        </w:rPr>
        <w:tab/>
      </w:r>
      <w:r>
        <w:rPr>
          <w:rFonts w:hint="eastAsia"/>
          <w:color w:val="000000"/>
          <w:kern w:val="2"/>
          <w:szCs w:val="21"/>
        </w:rPr>
        <w:t>保障稳定性：电子邮件系统的稳定性至关重要，运维人员应做到保证电子邮件系统的稳定运行，并及时做好防范分布式拒绝服务（</w:t>
      </w:r>
      <w:r>
        <w:rPr>
          <w:color w:val="000000"/>
          <w:kern w:val="2"/>
          <w:szCs w:val="21"/>
        </w:rPr>
        <w:t>Distributed Denial of Service</w:t>
      </w:r>
      <w:r>
        <w:rPr>
          <w:rFonts w:hint="eastAsia"/>
          <w:color w:val="000000"/>
          <w:kern w:val="2"/>
          <w:szCs w:val="21"/>
        </w:rPr>
        <w:t>，</w:t>
      </w:r>
      <w:r>
        <w:rPr>
          <w:color w:val="000000"/>
          <w:kern w:val="2"/>
          <w:szCs w:val="21"/>
        </w:rPr>
        <w:t>DDoS</w:t>
      </w:r>
      <w:r>
        <w:rPr>
          <w:rFonts w:hint="eastAsia"/>
          <w:color w:val="000000"/>
          <w:kern w:val="2"/>
          <w:szCs w:val="21"/>
        </w:rPr>
        <w:t>）攻击的准备。</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15.2</w:t>
            </w:r>
            <w:r>
              <w:rPr>
                <w:color w:val="000000"/>
                <w:kern w:val="2"/>
                <w:szCs w:val="21"/>
              </w:rPr>
              <w:t xml:space="preserve">  </w:t>
            </w:r>
            <w:r>
              <w:rPr>
                <w:rFonts w:hint="eastAsia"/>
                <w:color w:val="000000"/>
                <w:kern w:val="2"/>
              </w:rPr>
              <w:t>部署基础的电子邮件系统</w:t>
            </w:r>
          </w:p>
        </w:tc>
      </w:tr>
    </w:tbl>
    <w:p>
      <w:pPr>
        <w:pStyle w:val="56"/>
        <w:rPr>
          <w:kern w:val="2"/>
        </w:rPr>
      </w:pPr>
    </w:p>
    <w:p>
      <w:pPr>
        <w:rPr>
          <w:kern w:val="2"/>
        </w:rPr>
      </w:pPr>
      <w:r>
        <w:rPr>
          <w:rFonts w:hint="eastAsia"/>
          <w:color w:val="000000"/>
          <w:kern w:val="2"/>
          <w:szCs w:val="21"/>
        </w:rPr>
        <w:t>一个最基础的电子邮件系统肯定要能提供发件服务和收件服务，为此需要使用基于</w:t>
      </w:r>
      <w:r>
        <w:rPr>
          <w:color w:val="000000"/>
          <w:kern w:val="2"/>
          <w:szCs w:val="21"/>
        </w:rPr>
        <w:t>SMTP</w:t>
      </w:r>
      <w:r>
        <w:rPr>
          <w:rFonts w:hint="eastAsia"/>
          <w:color w:val="000000"/>
          <w:kern w:val="2"/>
          <w:szCs w:val="21"/>
        </w:rPr>
        <w:t>协议的</w:t>
      </w:r>
      <w:r>
        <w:rPr>
          <w:color w:val="000000"/>
          <w:kern w:val="2"/>
          <w:szCs w:val="21"/>
        </w:rPr>
        <w:t>Postfix</w:t>
      </w:r>
      <w:r>
        <w:rPr>
          <w:rFonts w:hint="eastAsia"/>
          <w:color w:val="000000"/>
          <w:kern w:val="2"/>
          <w:szCs w:val="21"/>
        </w:rPr>
        <w:t>服务程序提供发件服务功能，并使用基于</w:t>
      </w:r>
      <w:r>
        <w:rPr>
          <w:color w:val="000000"/>
          <w:kern w:val="2"/>
          <w:szCs w:val="21"/>
        </w:rPr>
        <w:t>POP3</w:t>
      </w:r>
      <w:r>
        <w:rPr>
          <w:rFonts w:hint="eastAsia"/>
          <w:color w:val="000000"/>
          <w:kern w:val="2"/>
          <w:szCs w:val="21"/>
        </w:rPr>
        <w:t>协议的</w:t>
      </w:r>
      <w:r>
        <w:rPr>
          <w:color w:val="000000"/>
          <w:kern w:val="2"/>
          <w:szCs w:val="21"/>
        </w:rPr>
        <w:t>Dovecot</w:t>
      </w:r>
      <w:r>
        <w:rPr>
          <w:rFonts w:hint="eastAsia"/>
          <w:color w:val="000000"/>
          <w:kern w:val="2"/>
          <w:szCs w:val="21"/>
        </w:rPr>
        <w:t>服务程序提供收件服务功能。这样一来，用户就可以使用</w:t>
      </w:r>
      <w:r>
        <w:rPr>
          <w:color w:val="000000"/>
          <w:kern w:val="2"/>
          <w:szCs w:val="21"/>
        </w:rPr>
        <w:t>Outlook Express</w:t>
      </w:r>
      <w:r>
        <w:rPr>
          <w:rFonts w:hint="eastAsia"/>
          <w:color w:val="000000"/>
          <w:kern w:val="2"/>
          <w:szCs w:val="21"/>
        </w:rPr>
        <w:t>或</w:t>
      </w:r>
      <w:r>
        <w:rPr>
          <w:color w:val="000000"/>
          <w:kern w:val="2"/>
          <w:szCs w:val="21"/>
        </w:rPr>
        <w:t>Foxmail</w:t>
      </w:r>
      <w:r>
        <w:rPr>
          <w:rFonts w:hint="eastAsia"/>
          <w:color w:val="000000"/>
          <w:kern w:val="2"/>
          <w:szCs w:val="21"/>
        </w:rPr>
        <w:t>等客户端服务程序正常收发邮件了。电子邮件系统的工作流程如图</w:t>
      </w:r>
      <w:r>
        <w:rPr>
          <w:color w:val="000000"/>
          <w:kern w:val="2"/>
          <w:szCs w:val="21"/>
        </w:rPr>
        <w:t>15-3</w:t>
      </w:r>
      <w:r>
        <w:rPr>
          <w:rFonts w:hint="eastAsia"/>
          <w:color w:val="000000"/>
          <w:kern w:val="2"/>
          <w:szCs w:val="21"/>
        </w:rPr>
        <w:t>所示。</w:t>
      </w:r>
    </w:p>
    <w:p>
      <w:pPr>
        <w:pStyle w:val="32"/>
        <w:spacing w:before="300"/>
        <w:rPr>
          <w:kern w:val="2"/>
        </w:rPr>
      </w:pPr>
      <w:r>
        <w:rPr>
          <w:color w:val="000000"/>
          <w:kern w:val="2"/>
          <w:szCs w:val="21"/>
        </w:rPr>
        <w:drawing>
          <wp:inline distT="0" distB="0" distL="0" distR="0">
            <wp:extent cx="3718560" cy="1668780"/>
            <wp:effectExtent l="0" t="0" r="0" b="0"/>
            <wp:docPr id="183" name="图片 183" descr="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50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3718560" cy="16687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15-3  </w:t>
      </w:r>
      <w:r>
        <w:rPr>
          <w:rFonts w:hint="eastAsia"/>
          <w:color w:val="000000"/>
          <w:kern w:val="2"/>
          <w:szCs w:val="21"/>
        </w:rPr>
        <w:t>电子邮件系统的工作流程</w:t>
      </w:r>
    </w:p>
    <w:p>
      <w:pPr>
        <w:rPr>
          <w:spacing w:val="2"/>
          <w:kern w:val="2"/>
        </w:rPr>
      </w:pPr>
      <w:r>
        <w:rPr>
          <w:rFonts w:hint="eastAsia"/>
          <w:color w:val="000000"/>
          <w:kern w:val="2"/>
          <w:szCs w:val="21"/>
        </w:rPr>
        <w:t>在</w:t>
      </w:r>
      <w:r>
        <w:rPr>
          <w:color w:val="000000"/>
          <w:spacing w:val="2"/>
          <w:kern w:val="2"/>
          <w:szCs w:val="21"/>
        </w:rPr>
        <w:t>RHEL 5</w:t>
      </w:r>
      <w:r>
        <w:rPr>
          <w:rFonts w:hint="eastAsia"/>
          <w:color w:val="000000"/>
          <w:spacing w:val="2"/>
          <w:kern w:val="2"/>
          <w:szCs w:val="21"/>
        </w:rPr>
        <w:t>、</w:t>
      </w:r>
      <w:r>
        <w:rPr>
          <w:color w:val="000000"/>
          <w:spacing w:val="2"/>
          <w:kern w:val="2"/>
          <w:szCs w:val="21"/>
        </w:rPr>
        <w:t>RHEL 6</w:t>
      </w:r>
      <w:r>
        <w:rPr>
          <w:rFonts w:hint="eastAsia"/>
          <w:color w:val="000000"/>
          <w:spacing w:val="2"/>
          <w:kern w:val="2"/>
          <w:szCs w:val="21"/>
        </w:rPr>
        <w:t>以及诸多早期的</w:t>
      </w:r>
      <w:r>
        <w:rPr>
          <w:color w:val="000000"/>
          <w:spacing w:val="2"/>
          <w:kern w:val="2"/>
          <w:szCs w:val="21"/>
        </w:rPr>
        <w:t>Linux</w:t>
      </w:r>
      <w:r>
        <w:rPr>
          <w:rFonts w:hint="eastAsia"/>
          <w:color w:val="000000"/>
          <w:spacing w:val="2"/>
          <w:kern w:val="2"/>
          <w:szCs w:val="21"/>
        </w:rPr>
        <w:t>系统中，默认使用的发件服务是由</w:t>
      </w:r>
      <w:r>
        <w:rPr>
          <w:color w:val="000000"/>
          <w:spacing w:val="2"/>
          <w:kern w:val="2"/>
          <w:szCs w:val="21"/>
        </w:rPr>
        <w:t>Sendmail</w:t>
      </w:r>
      <w:r>
        <w:rPr>
          <w:rFonts w:hint="eastAsia"/>
          <w:color w:val="000000"/>
          <w:spacing w:val="2"/>
          <w:kern w:val="2"/>
          <w:szCs w:val="21"/>
        </w:rPr>
        <w:t>服务程序提供的，而在</w:t>
      </w:r>
      <w:r>
        <w:rPr>
          <w:color w:val="000000"/>
          <w:spacing w:val="2"/>
          <w:kern w:val="2"/>
          <w:szCs w:val="21"/>
        </w:rPr>
        <w:t>RHEL 7</w:t>
      </w:r>
      <w:r>
        <w:rPr>
          <w:rFonts w:hint="eastAsia"/>
          <w:color w:val="000000"/>
          <w:spacing w:val="2"/>
          <w:kern w:val="2"/>
          <w:szCs w:val="21"/>
        </w:rPr>
        <w:t>系统中已经替换为</w:t>
      </w:r>
      <w:r>
        <w:rPr>
          <w:color w:val="000000"/>
          <w:spacing w:val="2"/>
          <w:kern w:val="2"/>
          <w:szCs w:val="21"/>
        </w:rPr>
        <w:t>Postfix</w:t>
      </w:r>
      <w:r>
        <w:rPr>
          <w:rFonts w:hint="eastAsia"/>
          <w:color w:val="000000"/>
          <w:spacing w:val="2"/>
          <w:kern w:val="2"/>
          <w:szCs w:val="21"/>
        </w:rPr>
        <w:t>服务程序。相较于</w:t>
      </w:r>
      <w:r>
        <w:rPr>
          <w:color w:val="000000"/>
          <w:spacing w:val="2"/>
          <w:kern w:val="2"/>
          <w:szCs w:val="21"/>
        </w:rPr>
        <w:t>Sendmail</w:t>
      </w:r>
      <w:r>
        <w:rPr>
          <w:rFonts w:hint="eastAsia"/>
          <w:color w:val="000000"/>
          <w:spacing w:val="2"/>
          <w:kern w:val="2"/>
          <w:szCs w:val="21"/>
        </w:rPr>
        <w:t>服务程序，</w:t>
      </w:r>
      <w:r>
        <w:rPr>
          <w:color w:val="000000"/>
          <w:spacing w:val="2"/>
          <w:kern w:val="2"/>
          <w:szCs w:val="21"/>
        </w:rPr>
        <w:t>Postfix</w:t>
      </w:r>
      <w:r>
        <w:rPr>
          <w:rFonts w:hint="eastAsia"/>
          <w:color w:val="000000"/>
          <w:spacing w:val="2"/>
          <w:kern w:val="2"/>
          <w:szCs w:val="21"/>
        </w:rPr>
        <w:t>服务程序减少了很多不必要的配置步骤，而且在稳定性、并发性方面也有很大改进。</w:t>
      </w:r>
    </w:p>
    <w:p>
      <w:pPr>
        <w:rPr>
          <w:kern w:val="2"/>
        </w:rPr>
      </w:pPr>
      <w:r>
        <w:rPr>
          <w:rFonts w:hint="eastAsia"/>
          <w:kern w:val="2"/>
        </w:rPr>
        <w:t>一般而言，我们的信箱地址类似于“</w:t>
      </w:r>
      <w:r>
        <w:rPr>
          <w:kern w:val="2"/>
        </w:rPr>
        <w:t>root@linuxprobe.com</w:t>
      </w:r>
      <w:r>
        <w:rPr>
          <w:rFonts w:hint="eastAsia"/>
          <w:kern w:val="2"/>
        </w:rPr>
        <w:t>”这样，也就是按照“用户名</w:t>
      </w:r>
      <w:r>
        <w:rPr>
          <w:kern w:val="2"/>
        </w:rPr>
        <w:t>@</w:t>
      </w:r>
      <w:r>
        <w:rPr>
          <w:rFonts w:hint="eastAsia"/>
          <w:kern w:val="2"/>
        </w:rPr>
        <w:t>主机地址（域名）”格式来规范的。如果您给我一串“</w:t>
      </w:r>
      <w:r>
        <w:rPr>
          <w:kern w:val="2"/>
        </w:rPr>
        <w:t>root@192.168.10.10</w:t>
      </w:r>
      <w:r>
        <w:rPr>
          <w:rFonts w:hint="eastAsia"/>
          <w:kern w:val="2"/>
        </w:rPr>
        <w:t>”的信息，我可能猜不到这是一个信箱地址，没准会将它当作</w:t>
      </w:r>
      <w:r>
        <w:rPr>
          <w:kern w:val="2"/>
        </w:rPr>
        <w:t>SSH</w:t>
      </w:r>
      <w:r>
        <w:rPr>
          <w:rFonts w:hint="eastAsia"/>
          <w:kern w:val="2"/>
        </w:rPr>
        <w:t>协议的连接信息。因此，要想更好地检验电子邮件系统的配置效果，需要先部署</w:t>
      </w:r>
      <w:r>
        <w:rPr>
          <w:kern w:val="2"/>
        </w:rPr>
        <w:t>bind</w:t>
      </w:r>
      <w:r>
        <w:rPr>
          <w:rFonts w:hint="eastAsia"/>
          <w:kern w:val="2"/>
        </w:rPr>
        <w:t>服务程序，为电子邮件服务器和客户端提供</w:t>
      </w:r>
      <w:r>
        <w:rPr>
          <w:kern w:val="2"/>
        </w:rPr>
        <w:t>DNS</w:t>
      </w:r>
      <w:r>
        <w:rPr>
          <w:rFonts w:hint="eastAsia"/>
          <w:kern w:val="2"/>
        </w:rPr>
        <w:t>域名解析服务。</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：配置服务器主机名称，需要保证服务器主机名称与发信域名保持一致：</w:t>
      </w:r>
    </w:p>
    <w:p>
      <w:pPr>
        <w:pStyle w:val="58"/>
        <w:rPr>
          <w:kern w:val="2"/>
        </w:rPr>
      </w:pPr>
    </w:p>
    <w:p>
      <w:pPr>
        <w:pStyle w:val="26"/>
        <w:spacing w:line="232" w:lineRule="exact"/>
        <w:rPr>
          <w:kern w:val="2"/>
        </w:rPr>
      </w:pPr>
      <w:r>
        <w:rPr>
          <w:kern w:val="2"/>
        </w:rPr>
        <w:t>[root@linuxprobe ~]# vim /etc/hostname</w:t>
      </w:r>
    </w:p>
    <w:p>
      <w:pPr>
        <w:pStyle w:val="26"/>
        <w:spacing w:line="232" w:lineRule="exact"/>
        <w:rPr>
          <w:kern w:val="2"/>
        </w:rPr>
      </w:pPr>
      <w:r>
        <w:rPr>
          <w:kern w:val="2"/>
        </w:rPr>
        <w:t>mail.linuxprobe.com</w:t>
      </w:r>
    </w:p>
    <w:p>
      <w:pPr>
        <w:pStyle w:val="26"/>
        <w:spacing w:line="232" w:lineRule="exact"/>
        <w:rPr>
          <w:kern w:val="2"/>
        </w:rPr>
      </w:pPr>
      <w:r>
        <w:rPr>
          <w:kern w:val="2"/>
        </w:rPr>
        <w:t>[root@linuxprobe ~]# hostname</w:t>
      </w:r>
    </w:p>
    <w:p>
      <w:pPr>
        <w:pStyle w:val="26"/>
        <w:spacing w:line="232" w:lineRule="exact"/>
        <w:rPr>
          <w:kern w:val="2"/>
        </w:rPr>
      </w:pPr>
      <w:r>
        <w:rPr>
          <w:kern w:val="2"/>
        </w:rPr>
        <w:t>mail.linuxprobe.com</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：清空</w:t>
      </w:r>
      <w:r>
        <w:rPr>
          <w:color w:val="000000"/>
          <w:kern w:val="2"/>
          <w:szCs w:val="21"/>
        </w:rPr>
        <w:t>iptables</w:t>
      </w:r>
      <w:r>
        <w:rPr>
          <w:rFonts w:hint="eastAsia"/>
          <w:color w:val="000000"/>
          <w:kern w:val="2"/>
          <w:szCs w:val="21"/>
        </w:rPr>
        <w:t>防火墙默认策略，并保存策略状态，避免因防火墙中默认存在的策略阻止了客户端</w:t>
      </w:r>
      <w:r>
        <w:rPr>
          <w:color w:val="000000"/>
          <w:kern w:val="2"/>
          <w:szCs w:val="21"/>
        </w:rPr>
        <w:t>DNS</w:t>
      </w:r>
      <w:r>
        <w:rPr>
          <w:rFonts w:hint="eastAsia"/>
          <w:color w:val="000000"/>
          <w:kern w:val="2"/>
          <w:szCs w:val="21"/>
        </w:rPr>
        <w:t>解析域名及收发邮件：</w:t>
      </w:r>
    </w:p>
    <w:p>
      <w:pPr>
        <w:pStyle w:val="58"/>
        <w:rPr>
          <w:kern w:val="2"/>
        </w:rPr>
      </w:pPr>
    </w:p>
    <w:p>
      <w:pPr>
        <w:pStyle w:val="26"/>
        <w:spacing w:line="232" w:lineRule="exact"/>
        <w:rPr>
          <w:kern w:val="2"/>
        </w:rPr>
      </w:pPr>
      <w:r>
        <w:rPr>
          <w:kern w:val="2"/>
        </w:rPr>
        <w:t>[root@localhost ~]# iptables -F</w:t>
      </w:r>
    </w:p>
    <w:p>
      <w:pPr>
        <w:pStyle w:val="26"/>
        <w:spacing w:line="232" w:lineRule="exact"/>
        <w:rPr>
          <w:kern w:val="2"/>
        </w:rPr>
      </w:pPr>
      <w:r>
        <w:rPr>
          <w:kern w:val="2"/>
        </w:rPr>
        <w:t>[root@localhost ~]# service iptables save</w:t>
      </w:r>
    </w:p>
    <w:p>
      <w:pPr>
        <w:pStyle w:val="26"/>
        <w:spacing w:line="232" w:lineRule="exact"/>
        <w:rPr>
          <w:kern w:val="2"/>
        </w:rPr>
      </w:pPr>
      <w:r>
        <w:rPr>
          <w:kern w:val="2"/>
        </w:rPr>
        <w:t>iptables: Saving firewall rules to /etc/sysconfig/iptables:[  OK  ]</w:t>
      </w:r>
    </w:p>
    <w:p>
      <w:pPr>
        <w:pStyle w:val="59"/>
        <w:spacing w:after="90"/>
        <w:rPr>
          <w:kern w:val="2"/>
        </w:rPr>
      </w:pPr>
    </w:p>
    <w:p>
      <w:pPr>
        <w:pStyle w:val="29"/>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：为电子邮件系统提供域名解析。由于第</w:t>
      </w:r>
      <w:r>
        <w:rPr>
          <w:color w:val="000000"/>
          <w:kern w:val="2"/>
          <w:szCs w:val="21"/>
        </w:rPr>
        <w:t>13</w:t>
      </w:r>
      <w:r>
        <w:rPr>
          <w:rFonts w:hint="eastAsia"/>
          <w:color w:val="000000"/>
          <w:kern w:val="2"/>
          <w:szCs w:val="21"/>
        </w:rPr>
        <w:t>章已经讲解了</w:t>
      </w:r>
      <w:r>
        <w:rPr>
          <w:color w:val="000000"/>
          <w:kern w:val="2"/>
          <w:szCs w:val="21"/>
        </w:rPr>
        <w:t>bind-chroot</w:t>
      </w:r>
      <w:r>
        <w:rPr>
          <w:rFonts w:hint="eastAsia"/>
          <w:color w:val="000000"/>
          <w:kern w:val="2"/>
          <w:szCs w:val="21"/>
        </w:rPr>
        <w:t>服务程序的配置方法，因此这里只提供主配置文件、区域配置文件和域名数据文件的配置内容，其余配置步骤请大家自行完成。</w:t>
      </w:r>
    </w:p>
    <w:p>
      <w:pPr>
        <w:pStyle w:val="58"/>
        <w:rPr>
          <w:kern w:val="2"/>
        </w:rPr>
      </w:pPr>
    </w:p>
    <w:p>
      <w:pPr>
        <w:pStyle w:val="26"/>
        <w:spacing w:line="232" w:lineRule="exact"/>
        <w:rPr>
          <w:kern w:val="2"/>
        </w:rPr>
      </w:pPr>
      <w:r>
        <w:rPr>
          <w:kern w:val="2"/>
          <w:szCs w:val="21"/>
        </w:rPr>
        <w:t> [root@</w:t>
      </w:r>
      <w:r>
        <w:fldChar w:fldCharType="begin"/>
      </w:r>
      <w:r>
        <w:instrText xml:space="preserve"> HYPERLINK "http://www.linuxprobe.com/" \t "_blank" \o "linux" </w:instrText>
      </w:r>
      <w:r>
        <w:fldChar w:fldCharType="separate"/>
      </w:r>
      <w:r>
        <w:rPr>
          <w:kern w:val="2"/>
          <w:szCs w:val="21"/>
        </w:rPr>
        <w:t>linux</w:t>
      </w:r>
      <w:r>
        <w:rPr>
          <w:kern w:val="2"/>
          <w:szCs w:val="21"/>
        </w:rPr>
        <w:fldChar w:fldCharType="end"/>
      </w:r>
      <w:r>
        <w:rPr>
          <w:kern w:val="2"/>
          <w:szCs w:val="21"/>
        </w:rPr>
        <w:t>probe ~]# cat /etc/named.conf</w:t>
      </w:r>
    </w:p>
    <w:p>
      <w:pPr>
        <w:pStyle w:val="26"/>
        <w:spacing w:line="232" w:lineRule="exact"/>
        <w:rPr>
          <w:kern w:val="2"/>
        </w:rPr>
      </w:pPr>
      <w:r>
        <w:rPr>
          <w:kern w:val="2"/>
        </w:rPr>
        <w:t> 1 //</w:t>
      </w:r>
    </w:p>
    <w:p>
      <w:pPr>
        <w:pStyle w:val="26"/>
        <w:spacing w:line="232" w:lineRule="exact"/>
        <w:rPr>
          <w:kern w:val="2"/>
        </w:rPr>
      </w:pPr>
      <w:r>
        <w:rPr>
          <w:kern w:val="2"/>
        </w:rPr>
        <w:t> 2 // named.conf</w:t>
      </w:r>
    </w:p>
    <w:p>
      <w:pPr>
        <w:pStyle w:val="26"/>
        <w:spacing w:line="232" w:lineRule="exact"/>
        <w:rPr>
          <w:kern w:val="2"/>
        </w:rPr>
      </w:pPr>
      <w:r>
        <w:rPr>
          <w:kern w:val="2"/>
        </w:rPr>
        <w:t> 3 //</w:t>
      </w:r>
    </w:p>
    <w:p>
      <w:pPr>
        <w:pStyle w:val="26"/>
        <w:spacing w:line="232" w:lineRule="exact"/>
        <w:rPr>
          <w:kern w:val="2"/>
        </w:rPr>
      </w:pPr>
      <w:r>
        <w:rPr>
          <w:kern w:val="2"/>
        </w:rPr>
        <w:t> 4 // Provided by Red Hat bind package to configure the ISC BIND named(8) DNS</w:t>
      </w:r>
    </w:p>
    <w:p>
      <w:pPr>
        <w:pStyle w:val="26"/>
        <w:spacing w:line="232" w:lineRule="exact"/>
        <w:rPr>
          <w:kern w:val="2"/>
        </w:rPr>
      </w:pPr>
      <w:r>
        <w:rPr>
          <w:kern w:val="2"/>
        </w:rPr>
        <w:t> 5 // server as a caching only nameserver (as a localhost DNS resolver only).</w:t>
      </w:r>
    </w:p>
    <w:p>
      <w:pPr>
        <w:pStyle w:val="26"/>
        <w:spacing w:line="232" w:lineRule="exact"/>
        <w:rPr>
          <w:kern w:val="2"/>
        </w:rPr>
      </w:pPr>
      <w:r>
        <w:rPr>
          <w:kern w:val="2"/>
        </w:rPr>
        <w:t> 6 //</w:t>
      </w:r>
    </w:p>
    <w:p>
      <w:pPr>
        <w:pStyle w:val="26"/>
        <w:spacing w:line="232" w:lineRule="exact"/>
        <w:rPr>
          <w:kern w:val="2"/>
        </w:rPr>
      </w:pPr>
      <w:r>
        <w:rPr>
          <w:kern w:val="2"/>
        </w:rPr>
        <w:t> 7 // See /usr/share/doc/bind*/sample/ for example named configuration files.</w:t>
      </w:r>
    </w:p>
    <w:p>
      <w:pPr>
        <w:pStyle w:val="26"/>
        <w:spacing w:line="232" w:lineRule="exact"/>
        <w:rPr>
          <w:kern w:val="2"/>
        </w:rPr>
      </w:pPr>
      <w:r>
        <w:rPr>
          <w:kern w:val="2"/>
        </w:rPr>
        <w:t> 8 //</w:t>
      </w:r>
    </w:p>
    <w:p>
      <w:pPr>
        <w:pStyle w:val="26"/>
        <w:spacing w:line="232" w:lineRule="exact"/>
        <w:rPr>
          <w:kern w:val="2"/>
        </w:rPr>
      </w:pPr>
      <w:r>
        <w:rPr>
          <w:kern w:val="2"/>
        </w:rPr>
        <w:t> 9 </w:t>
      </w:r>
    </w:p>
    <w:p>
      <w:pPr>
        <w:pStyle w:val="26"/>
        <w:spacing w:line="232" w:lineRule="exact"/>
        <w:rPr>
          <w:kern w:val="2"/>
        </w:rPr>
      </w:pPr>
      <w:r>
        <w:rPr>
          <w:kern w:val="2"/>
        </w:rPr>
        <w:t> 10 options {</w:t>
      </w:r>
    </w:p>
    <w:p>
      <w:pPr>
        <w:pStyle w:val="26"/>
        <w:spacing w:line="232" w:lineRule="exact"/>
        <w:rPr>
          <w:kern w:val="2"/>
        </w:rPr>
      </w:pPr>
      <w:r>
        <w:rPr>
          <w:kern w:val="2"/>
        </w:rPr>
        <w:t> </w:t>
      </w:r>
      <w:r>
        <w:rPr>
          <w:b/>
          <w:bCs/>
          <w:kern w:val="2"/>
        </w:rPr>
        <w:t>11 listen-on port 53 { any; };</w:t>
      </w:r>
    </w:p>
    <w:p>
      <w:pPr>
        <w:pStyle w:val="26"/>
        <w:spacing w:line="232" w:lineRule="exact"/>
        <w:rPr>
          <w:kern w:val="2"/>
        </w:rPr>
      </w:pPr>
      <w:r>
        <w:rPr>
          <w:kern w:val="2"/>
        </w:rPr>
        <w:t> 12 listen-on-v6 port 53 { ::1; };</w:t>
      </w:r>
    </w:p>
    <w:p>
      <w:pPr>
        <w:pStyle w:val="26"/>
        <w:spacing w:line="232" w:lineRule="exact"/>
        <w:rPr>
          <w:kern w:val="2"/>
        </w:rPr>
      </w:pPr>
      <w:r>
        <w:rPr>
          <w:kern w:val="2"/>
        </w:rPr>
        <w:t> 13 directory "/var/named";</w:t>
      </w:r>
    </w:p>
    <w:p>
      <w:pPr>
        <w:pStyle w:val="26"/>
        <w:spacing w:line="232" w:lineRule="exact"/>
        <w:rPr>
          <w:kern w:val="2"/>
        </w:rPr>
      </w:pPr>
      <w:r>
        <w:rPr>
          <w:kern w:val="2"/>
        </w:rPr>
        <w:t> 14 dump-file "/var/named/data/cache</w:t>
      </w:r>
      <w:r>
        <w:rPr>
          <w:rFonts w:ascii="宋体"/>
          <w:kern w:val="2"/>
        </w:rPr>
        <w:t>_</w:t>
      </w:r>
      <w:r>
        <w:rPr>
          <w:kern w:val="2"/>
        </w:rPr>
        <w:t>dump.db";</w:t>
      </w:r>
    </w:p>
    <w:p>
      <w:pPr>
        <w:pStyle w:val="26"/>
        <w:spacing w:line="232" w:lineRule="exact"/>
        <w:rPr>
          <w:kern w:val="2"/>
        </w:rPr>
      </w:pPr>
      <w:r>
        <w:rPr>
          <w:kern w:val="2"/>
        </w:rPr>
        <w:t> 15 statistics-file "/var/named/data/named</w:t>
      </w:r>
      <w:r>
        <w:rPr>
          <w:rFonts w:ascii="宋体"/>
          <w:kern w:val="2"/>
        </w:rPr>
        <w:t>_</w:t>
      </w:r>
      <w:r>
        <w:rPr>
          <w:kern w:val="2"/>
        </w:rPr>
        <w:t>stats.txt";</w:t>
      </w:r>
    </w:p>
    <w:p>
      <w:pPr>
        <w:pStyle w:val="26"/>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pPr>
        <w:pStyle w:val="26"/>
        <w:spacing w:line="232" w:lineRule="exact"/>
        <w:rPr>
          <w:kern w:val="2"/>
        </w:rPr>
      </w:pPr>
      <w:r>
        <w:rPr>
          <w:kern w:val="2"/>
        </w:rPr>
        <w:t> </w:t>
      </w:r>
      <w:r>
        <w:rPr>
          <w:b/>
          <w:bCs/>
          <w:kern w:val="2"/>
        </w:rPr>
        <w:t>17 allow-query { any; };</w:t>
      </w:r>
    </w:p>
    <w:p>
      <w:pPr>
        <w:pStyle w:val="26"/>
        <w:spacing w:line="232" w:lineRule="exact"/>
        <w:rPr>
          <w:kern w:val="2"/>
        </w:rPr>
      </w:pPr>
      <w:r>
        <w:rPr>
          <w:kern w:val="2"/>
        </w:rPr>
        <w:t> 18 </w:t>
      </w:r>
    </w:p>
    <w:p>
      <w:pPr>
        <w:pStyle w:val="26"/>
        <w:spacing w:line="232" w:lineRule="exact"/>
        <w:rPr>
          <w:kern w:val="2"/>
        </w:rPr>
      </w:pPr>
      <w:r>
        <w:rPr>
          <w:kern w:val="2"/>
        </w:rPr>
        <w:t> ………………</w:t>
      </w:r>
      <w:r>
        <w:rPr>
          <w:rFonts w:hint="eastAsia"/>
          <w:kern w:val="2"/>
        </w:rPr>
        <w:t>省略部分输出信息</w:t>
      </w:r>
      <w:r>
        <w:rPr>
          <w:kern w:val="2"/>
        </w:rPr>
        <w:t>………………</w:t>
      </w:r>
    </w:p>
    <w:p>
      <w:pPr>
        <w:pStyle w:val="26"/>
        <w:spacing w:line="232" w:lineRule="exact"/>
        <w:rPr>
          <w:kern w:val="2"/>
        </w:rPr>
      </w:pPr>
      <w:r>
        <w:rPr>
          <w:kern w:val="2"/>
        </w:rPr>
        <w:t>[root@linuxprobe ~]# cat /etc/named.rfc1912.zones</w:t>
      </w:r>
    </w:p>
    <w:p>
      <w:pPr>
        <w:pStyle w:val="26"/>
        <w:spacing w:line="232" w:lineRule="exact"/>
        <w:rPr>
          <w:kern w:val="2"/>
        </w:rPr>
      </w:pPr>
      <w:r>
        <w:rPr>
          <w:kern w:val="2"/>
        </w:rPr>
        <w:t>zone "linuxprobe.com" IN {</w:t>
      </w:r>
    </w:p>
    <w:p>
      <w:pPr>
        <w:pStyle w:val="26"/>
        <w:spacing w:line="232" w:lineRule="exact"/>
        <w:rPr>
          <w:kern w:val="2"/>
        </w:rPr>
      </w:pPr>
      <w:r>
        <w:rPr>
          <w:kern w:val="2"/>
        </w:rPr>
        <w:t>type master;</w:t>
      </w:r>
    </w:p>
    <w:p>
      <w:pPr>
        <w:pStyle w:val="26"/>
        <w:spacing w:line="232" w:lineRule="exact"/>
        <w:rPr>
          <w:kern w:val="2"/>
        </w:rPr>
      </w:pPr>
      <w:r>
        <w:rPr>
          <w:kern w:val="2"/>
        </w:rPr>
        <w:t>file "linuxprobe.com.zone";</w:t>
      </w:r>
    </w:p>
    <w:p>
      <w:pPr>
        <w:pStyle w:val="26"/>
        <w:spacing w:line="232" w:lineRule="exact"/>
        <w:rPr>
          <w:kern w:val="2"/>
        </w:rPr>
      </w:pPr>
      <w:r>
        <w:rPr>
          <w:kern w:val="2"/>
        </w:rPr>
        <w:t>allow-update {none;};</w:t>
      </w:r>
    </w:p>
    <w:p>
      <w:pPr>
        <w:pStyle w:val="26"/>
        <w:spacing w:line="232" w:lineRule="exact"/>
        <w:rPr>
          <w:kern w:val="2"/>
        </w:rPr>
      </w:pPr>
      <w:r>
        <w:rPr>
          <w:kern w:val="2"/>
        </w:rPr>
        <w:t>};</w:t>
      </w:r>
    </w:p>
    <w:p>
      <w:pPr>
        <w:pStyle w:val="26"/>
        <w:spacing w:line="232" w:lineRule="exact"/>
        <w:rPr>
          <w:kern w:val="2"/>
        </w:rPr>
      </w:pPr>
      <w:r>
        <w:rPr>
          <w:kern w:val="2"/>
        </w:rPr>
        <w:t>[root@linuxprobe ~]# cat /var/named/linuxprobe.com.zone</w:t>
      </w:r>
    </w:p>
    <w:p>
      <w:pPr>
        <w:pStyle w:val="59"/>
        <w:spacing w:after="90"/>
        <w:rPr>
          <w:kern w:val="2"/>
        </w:rPr>
      </w:pPr>
    </w:p>
    <w:p>
      <w:pPr>
        <w:pStyle w:val="35"/>
        <w:topLinePunct/>
        <w:rPr>
          <w:rFonts w:eastAsia="方正书宋简体"/>
          <w:kern w:val="2"/>
          <w:szCs w:val="24"/>
        </w:rPr>
      </w:pP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
      <w:tblGrid>
        <w:gridCol w:w="1176"/>
        <w:gridCol w:w="1255"/>
        <w:gridCol w:w="1800"/>
        <w:gridCol w:w="1999"/>
        <w:gridCol w:w="183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6" w:space="0"/>
              <w:bottom w:val="single" w:color="000000" w:sz="4" w:space="0"/>
              <w:right w:val="nil"/>
            </w:tcBorders>
            <w:vAlign w:val="center"/>
          </w:tcPr>
          <w:p>
            <w:pPr>
              <w:pStyle w:val="28"/>
              <w:rPr>
                <w:kern w:val="2"/>
              </w:rPr>
            </w:pPr>
            <w:r>
              <w:rPr>
                <w:kern w:val="2"/>
              </w:rPr>
              <w:t>$TTL 1D</w:t>
            </w:r>
          </w:p>
        </w:tc>
        <w:tc>
          <w:tcPr>
            <w:tcW w:w="1255" w:type="dxa"/>
            <w:tcBorders>
              <w:top w:val="single" w:color="000000" w:sz="6" w:space="0"/>
              <w:left w:val="nil"/>
              <w:bottom w:val="single" w:color="000000" w:sz="4" w:space="0"/>
              <w:right w:val="nil"/>
            </w:tcBorders>
            <w:vAlign w:val="center"/>
          </w:tcPr>
          <w:p>
            <w:pPr>
              <w:pStyle w:val="28"/>
              <w:rPr>
                <w:kern w:val="2"/>
              </w:rPr>
            </w:pPr>
          </w:p>
        </w:tc>
        <w:tc>
          <w:tcPr>
            <w:tcW w:w="1800" w:type="dxa"/>
            <w:tcBorders>
              <w:top w:val="single" w:color="000000" w:sz="6" w:space="0"/>
              <w:left w:val="nil"/>
              <w:bottom w:val="single" w:color="000000" w:sz="4" w:space="0"/>
              <w:right w:val="nil"/>
            </w:tcBorders>
            <w:vAlign w:val="center"/>
          </w:tcPr>
          <w:p>
            <w:pPr>
              <w:pStyle w:val="28"/>
              <w:rPr>
                <w:kern w:val="2"/>
              </w:rPr>
            </w:pPr>
          </w:p>
        </w:tc>
        <w:tc>
          <w:tcPr>
            <w:tcW w:w="1999" w:type="dxa"/>
            <w:tcBorders>
              <w:top w:val="single" w:color="000000" w:sz="6" w:space="0"/>
              <w:left w:val="nil"/>
              <w:bottom w:val="single" w:color="000000" w:sz="4" w:space="0"/>
              <w:right w:val="nil"/>
            </w:tcBorders>
            <w:vAlign w:val="center"/>
          </w:tcPr>
          <w:p>
            <w:pPr>
              <w:pStyle w:val="28"/>
              <w:rPr>
                <w:kern w:val="2"/>
              </w:rPr>
            </w:pPr>
          </w:p>
        </w:tc>
        <w:tc>
          <w:tcPr>
            <w:tcW w:w="1831" w:type="dxa"/>
            <w:tcBorders>
              <w:top w:val="single" w:color="000000" w:sz="6"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tcBorders>
            <w:vAlign w:val="center"/>
          </w:tcPr>
          <w:p>
            <w:pPr>
              <w:pStyle w:val="28"/>
              <w:rPr>
                <w:kern w:val="2"/>
              </w:rPr>
            </w:pPr>
            <w:r>
              <w:rPr>
                <w:kern w:val="2"/>
              </w:rPr>
              <w:t>@</w:t>
            </w:r>
          </w:p>
        </w:tc>
        <w:tc>
          <w:tcPr>
            <w:tcW w:w="1255" w:type="dxa"/>
            <w:tcBorders>
              <w:top w:val="single" w:color="000000" w:sz="4" w:space="0"/>
              <w:bottom w:val="single" w:color="000000" w:sz="4" w:space="0"/>
            </w:tcBorders>
            <w:vAlign w:val="center"/>
          </w:tcPr>
          <w:p>
            <w:pPr>
              <w:pStyle w:val="28"/>
              <w:rPr>
                <w:kern w:val="2"/>
              </w:rPr>
            </w:pPr>
            <w:r>
              <w:rPr>
                <w:kern w:val="2"/>
              </w:rPr>
              <w:t>IN SOA</w:t>
            </w:r>
          </w:p>
        </w:tc>
        <w:tc>
          <w:tcPr>
            <w:tcW w:w="1800" w:type="dxa"/>
            <w:tcBorders>
              <w:top w:val="single" w:color="000000" w:sz="4" w:space="0"/>
              <w:bottom w:val="single" w:color="000000" w:sz="4" w:space="0"/>
            </w:tcBorders>
            <w:vAlign w:val="center"/>
          </w:tcPr>
          <w:p>
            <w:pPr>
              <w:pStyle w:val="28"/>
              <w:rPr>
                <w:kern w:val="2"/>
              </w:rPr>
            </w:pPr>
            <w:r>
              <w:rPr>
                <w:kern w:val="2"/>
              </w:rPr>
              <w:t>linuxprobe.com.</w:t>
            </w:r>
          </w:p>
        </w:tc>
        <w:tc>
          <w:tcPr>
            <w:tcW w:w="1999" w:type="dxa"/>
            <w:tcBorders>
              <w:top w:val="single" w:color="000000" w:sz="4" w:space="0"/>
              <w:bottom w:val="single" w:color="000000" w:sz="4" w:space="0"/>
            </w:tcBorders>
            <w:vAlign w:val="center"/>
          </w:tcPr>
          <w:p>
            <w:pPr>
              <w:pStyle w:val="28"/>
              <w:rPr>
                <w:kern w:val="2"/>
              </w:rPr>
            </w:pPr>
            <w:r>
              <w:rPr>
                <w:kern w:val="2"/>
              </w:rPr>
              <w:t>root.linuxprobe.com.</w:t>
            </w:r>
          </w:p>
        </w:tc>
        <w:tc>
          <w:tcPr>
            <w:tcW w:w="1831" w:type="dxa"/>
            <w:tcBorders>
              <w:top w:val="single" w:color="000000" w:sz="4" w:space="0"/>
            </w:tcBorders>
            <w:vAlign w:val="center"/>
          </w:tcPr>
          <w:p>
            <w:pPr>
              <w:pStyle w:val="28"/>
              <w:rPr>
                <w:kern w:val="2"/>
              </w:rPr>
            </w:pPr>
            <w:r>
              <w:rPr>
                <w:kern w:val="2"/>
              </w:rPr>
              <w:t>(</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right w:val="nil"/>
            </w:tcBorders>
            <w:vAlign w:val="center"/>
          </w:tcPr>
          <w:p>
            <w:pPr>
              <w:pStyle w:val="28"/>
              <w:rPr>
                <w:kern w:val="2"/>
              </w:rPr>
            </w:pPr>
          </w:p>
        </w:tc>
        <w:tc>
          <w:tcPr>
            <w:tcW w:w="1800" w:type="dxa"/>
            <w:tcBorders>
              <w:top w:val="single" w:color="000000" w:sz="4" w:space="0"/>
              <w:left w:val="nil"/>
              <w:bottom w:val="single" w:color="000000" w:sz="4" w:space="0"/>
              <w:right w:val="nil"/>
            </w:tcBorders>
            <w:vAlign w:val="center"/>
          </w:tcPr>
          <w:p>
            <w:pPr>
              <w:pStyle w:val="28"/>
              <w:rPr>
                <w:kern w:val="2"/>
              </w:rPr>
            </w:pPr>
          </w:p>
        </w:tc>
        <w:tc>
          <w:tcPr>
            <w:tcW w:w="1999" w:type="dxa"/>
            <w:tcBorders>
              <w:top w:val="single" w:color="000000" w:sz="4" w:space="0"/>
              <w:left w:val="nil"/>
              <w:bottom w:val="single" w:color="000000" w:sz="4" w:space="0"/>
              <w:right w:val="nil"/>
            </w:tcBorders>
            <w:vAlign w:val="center"/>
          </w:tcPr>
          <w:p>
            <w:pPr>
              <w:pStyle w:val="28"/>
              <w:rPr>
                <w:kern w:val="2"/>
              </w:rPr>
            </w:pPr>
          </w:p>
        </w:tc>
        <w:tc>
          <w:tcPr>
            <w:tcW w:w="1831" w:type="dxa"/>
            <w:tcBorders>
              <w:left w:val="nil"/>
            </w:tcBorders>
            <w:vAlign w:val="center"/>
          </w:tcPr>
          <w:p>
            <w:pPr>
              <w:pStyle w:val="28"/>
              <w:rPr>
                <w:kern w:val="2"/>
              </w:rPr>
            </w:pPr>
            <w:r>
              <w:rPr>
                <w:kern w:val="2"/>
              </w:rPr>
              <w:t>0;serial</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right w:val="nil"/>
            </w:tcBorders>
            <w:vAlign w:val="center"/>
          </w:tcPr>
          <w:p>
            <w:pPr>
              <w:pStyle w:val="28"/>
              <w:rPr>
                <w:kern w:val="2"/>
              </w:rPr>
            </w:pPr>
          </w:p>
        </w:tc>
        <w:tc>
          <w:tcPr>
            <w:tcW w:w="1800" w:type="dxa"/>
            <w:tcBorders>
              <w:top w:val="single" w:color="000000" w:sz="4" w:space="0"/>
              <w:left w:val="nil"/>
              <w:bottom w:val="single" w:color="000000" w:sz="4" w:space="0"/>
              <w:right w:val="nil"/>
            </w:tcBorders>
            <w:vAlign w:val="center"/>
          </w:tcPr>
          <w:p>
            <w:pPr>
              <w:pStyle w:val="28"/>
              <w:rPr>
                <w:kern w:val="2"/>
              </w:rPr>
            </w:pPr>
          </w:p>
        </w:tc>
        <w:tc>
          <w:tcPr>
            <w:tcW w:w="1999" w:type="dxa"/>
            <w:tcBorders>
              <w:top w:val="single" w:color="000000" w:sz="4" w:space="0"/>
              <w:left w:val="nil"/>
              <w:bottom w:val="single" w:color="000000" w:sz="4" w:space="0"/>
              <w:right w:val="nil"/>
            </w:tcBorders>
            <w:vAlign w:val="center"/>
          </w:tcPr>
          <w:p>
            <w:pPr>
              <w:pStyle w:val="28"/>
              <w:rPr>
                <w:kern w:val="2"/>
              </w:rPr>
            </w:pPr>
          </w:p>
        </w:tc>
        <w:tc>
          <w:tcPr>
            <w:tcW w:w="1831" w:type="dxa"/>
            <w:tcBorders>
              <w:left w:val="nil"/>
            </w:tcBorders>
            <w:vAlign w:val="center"/>
          </w:tcPr>
          <w:p>
            <w:pPr>
              <w:pStyle w:val="28"/>
              <w:rPr>
                <w:kern w:val="2"/>
              </w:rPr>
            </w:pPr>
            <w:r>
              <w:rPr>
                <w:kern w:val="2"/>
              </w:rPr>
              <w:t>1D;refresh</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right w:val="nil"/>
            </w:tcBorders>
            <w:vAlign w:val="center"/>
          </w:tcPr>
          <w:p>
            <w:pPr>
              <w:pStyle w:val="28"/>
              <w:rPr>
                <w:kern w:val="2"/>
              </w:rPr>
            </w:pPr>
          </w:p>
        </w:tc>
        <w:tc>
          <w:tcPr>
            <w:tcW w:w="1800" w:type="dxa"/>
            <w:tcBorders>
              <w:top w:val="single" w:color="000000" w:sz="4" w:space="0"/>
              <w:left w:val="nil"/>
              <w:bottom w:val="single" w:color="000000" w:sz="4" w:space="0"/>
              <w:right w:val="nil"/>
            </w:tcBorders>
            <w:vAlign w:val="center"/>
          </w:tcPr>
          <w:p>
            <w:pPr>
              <w:pStyle w:val="28"/>
              <w:rPr>
                <w:kern w:val="2"/>
              </w:rPr>
            </w:pPr>
          </w:p>
        </w:tc>
        <w:tc>
          <w:tcPr>
            <w:tcW w:w="1999" w:type="dxa"/>
            <w:tcBorders>
              <w:top w:val="single" w:color="000000" w:sz="4" w:space="0"/>
              <w:left w:val="nil"/>
              <w:bottom w:val="single" w:color="000000" w:sz="4" w:space="0"/>
              <w:right w:val="nil"/>
            </w:tcBorders>
            <w:vAlign w:val="center"/>
          </w:tcPr>
          <w:p>
            <w:pPr>
              <w:pStyle w:val="28"/>
              <w:rPr>
                <w:kern w:val="2"/>
              </w:rPr>
            </w:pPr>
          </w:p>
        </w:tc>
        <w:tc>
          <w:tcPr>
            <w:tcW w:w="1831" w:type="dxa"/>
            <w:tcBorders>
              <w:left w:val="nil"/>
            </w:tcBorders>
            <w:vAlign w:val="center"/>
          </w:tcPr>
          <w:p>
            <w:pPr>
              <w:pStyle w:val="28"/>
              <w:rPr>
                <w:kern w:val="2"/>
              </w:rPr>
            </w:pPr>
            <w:r>
              <w:rPr>
                <w:kern w:val="2"/>
              </w:rPr>
              <w:t>1H;retry</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right w:val="nil"/>
            </w:tcBorders>
            <w:vAlign w:val="center"/>
          </w:tcPr>
          <w:p>
            <w:pPr>
              <w:pStyle w:val="28"/>
              <w:rPr>
                <w:kern w:val="2"/>
              </w:rPr>
            </w:pPr>
          </w:p>
        </w:tc>
        <w:tc>
          <w:tcPr>
            <w:tcW w:w="1800" w:type="dxa"/>
            <w:tcBorders>
              <w:top w:val="single" w:color="000000" w:sz="4" w:space="0"/>
              <w:left w:val="nil"/>
              <w:bottom w:val="single" w:color="000000" w:sz="4" w:space="0"/>
              <w:right w:val="nil"/>
            </w:tcBorders>
            <w:vAlign w:val="center"/>
          </w:tcPr>
          <w:p>
            <w:pPr>
              <w:pStyle w:val="28"/>
              <w:rPr>
                <w:kern w:val="2"/>
              </w:rPr>
            </w:pPr>
          </w:p>
        </w:tc>
        <w:tc>
          <w:tcPr>
            <w:tcW w:w="1999" w:type="dxa"/>
            <w:tcBorders>
              <w:top w:val="single" w:color="000000" w:sz="4" w:space="0"/>
              <w:left w:val="nil"/>
              <w:bottom w:val="single" w:color="000000" w:sz="4" w:space="0"/>
              <w:right w:val="nil"/>
            </w:tcBorders>
            <w:vAlign w:val="center"/>
          </w:tcPr>
          <w:p>
            <w:pPr>
              <w:pStyle w:val="28"/>
              <w:rPr>
                <w:kern w:val="2"/>
              </w:rPr>
            </w:pPr>
          </w:p>
        </w:tc>
        <w:tc>
          <w:tcPr>
            <w:tcW w:w="1831" w:type="dxa"/>
            <w:tcBorders>
              <w:left w:val="nil"/>
            </w:tcBorders>
            <w:vAlign w:val="center"/>
          </w:tcPr>
          <w:p>
            <w:pPr>
              <w:pStyle w:val="28"/>
              <w:rPr>
                <w:kern w:val="2"/>
              </w:rPr>
            </w:pPr>
            <w:r>
              <w:rPr>
                <w:kern w:val="2"/>
              </w:rPr>
              <w:t>1W;expire</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right w:val="nil"/>
            </w:tcBorders>
            <w:vAlign w:val="center"/>
          </w:tcPr>
          <w:p>
            <w:pPr>
              <w:pStyle w:val="28"/>
              <w:rPr>
                <w:kern w:val="2"/>
              </w:rPr>
            </w:pPr>
          </w:p>
        </w:tc>
        <w:tc>
          <w:tcPr>
            <w:tcW w:w="1800" w:type="dxa"/>
            <w:tcBorders>
              <w:top w:val="single" w:color="000000" w:sz="4" w:space="0"/>
              <w:left w:val="nil"/>
              <w:bottom w:val="single" w:color="000000" w:sz="4" w:space="0"/>
              <w:right w:val="nil"/>
            </w:tcBorders>
            <w:vAlign w:val="center"/>
          </w:tcPr>
          <w:p>
            <w:pPr>
              <w:pStyle w:val="28"/>
              <w:rPr>
                <w:kern w:val="2"/>
              </w:rPr>
            </w:pPr>
          </w:p>
        </w:tc>
        <w:tc>
          <w:tcPr>
            <w:tcW w:w="1999" w:type="dxa"/>
            <w:tcBorders>
              <w:top w:val="single" w:color="000000" w:sz="4" w:space="0"/>
              <w:left w:val="nil"/>
              <w:bottom w:val="single" w:color="000000" w:sz="4" w:space="0"/>
              <w:right w:val="nil"/>
            </w:tcBorders>
            <w:vAlign w:val="center"/>
          </w:tcPr>
          <w:p>
            <w:pPr>
              <w:pStyle w:val="28"/>
              <w:rPr>
                <w:kern w:val="2"/>
              </w:rPr>
            </w:pPr>
          </w:p>
        </w:tc>
        <w:tc>
          <w:tcPr>
            <w:tcW w:w="1831" w:type="dxa"/>
            <w:tcBorders>
              <w:left w:val="nil"/>
              <w:bottom w:val="single" w:color="000000" w:sz="4" w:space="0"/>
            </w:tcBorders>
            <w:vAlign w:val="center"/>
          </w:tcPr>
          <w:p>
            <w:pPr>
              <w:pStyle w:val="28"/>
              <w:rPr>
                <w:kern w:val="2"/>
              </w:rPr>
            </w:pPr>
            <w:r>
              <w:rPr>
                <w:kern w:val="2"/>
              </w:rPr>
              <w:t>3H;minimum</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bottom w:val="single" w:color="000000" w:sz="4" w:space="0"/>
              <w:right w:val="nil"/>
            </w:tcBorders>
            <w:vAlign w:val="center"/>
          </w:tcPr>
          <w:p>
            <w:pPr>
              <w:pStyle w:val="28"/>
              <w:rPr>
                <w:kern w:val="2"/>
              </w:rPr>
            </w:pPr>
          </w:p>
        </w:tc>
        <w:tc>
          <w:tcPr>
            <w:tcW w:w="1255" w:type="dxa"/>
            <w:tcBorders>
              <w:top w:val="single" w:color="000000" w:sz="4" w:space="0"/>
              <w:left w:val="nil"/>
              <w:bottom w:val="single" w:color="000000" w:sz="4" w:space="0"/>
            </w:tcBorders>
            <w:vAlign w:val="center"/>
          </w:tcPr>
          <w:p>
            <w:pPr>
              <w:pStyle w:val="28"/>
              <w:rPr>
                <w:kern w:val="2"/>
              </w:rPr>
            </w:pPr>
            <w:r>
              <w:rPr>
                <w:kern w:val="2"/>
              </w:rPr>
              <w:t>NS</w:t>
            </w:r>
          </w:p>
        </w:tc>
        <w:tc>
          <w:tcPr>
            <w:tcW w:w="3799" w:type="dxa"/>
            <w:gridSpan w:val="2"/>
            <w:tcBorders>
              <w:top w:val="single" w:color="000000" w:sz="4" w:space="0"/>
              <w:bottom w:val="single" w:color="000000" w:sz="4" w:space="0"/>
              <w:right w:val="nil"/>
            </w:tcBorders>
            <w:vAlign w:val="center"/>
          </w:tcPr>
          <w:p>
            <w:pPr>
              <w:pStyle w:val="28"/>
              <w:rPr>
                <w:kern w:val="2"/>
              </w:rPr>
            </w:pPr>
            <w:r>
              <w:rPr>
                <w:kern w:val="2"/>
              </w:rPr>
              <w:t>ns.linuxprobe.com.</w:t>
            </w:r>
          </w:p>
        </w:tc>
        <w:tc>
          <w:tcPr>
            <w:tcW w:w="1831"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tcBorders>
              <w:top w:val="single" w:color="000000" w:sz="4" w:space="0"/>
            </w:tcBorders>
            <w:vAlign w:val="center"/>
          </w:tcPr>
          <w:p>
            <w:pPr>
              <w:pStyle w:val="28"/>
              <w:rPr>
                <w:kern w:val="2"/>
              </w:rPr>
            </w:pPr>
            <w:r>
              <w:rPr>
                <w:kern w:val="2"/>
              </w:rPr>
              <w:t>ns</w:t>
            </w:r>
          </w:p>
        </w:tc>
        <w:tc>
          <w:tcPr>
            <w:tcW w:w="1255" w:type="dxa"/>
            <w:tcBorders>
              <w:top w:val="single" w:color="000000" w:sz="4" w:space="0"/>
            </w:tcBorders>
            <w:vAlign w:val="center"/>
          </w:tcPr>
          <w:p>
            <w:pPr>
              <w:pStyle w:val="28"/>
              <w:rPr>
                <w:kern w:val="2"/>
              </w:rPr>
            </w:pPr>
            <w:r>
              <w:rPr>
                <w:kern w:val="2"/>
              </w:rPr>
              <w:t>IN A</w:t>
            </w:r>
          </w:p>
        </w:tc>
        <w:tc>
          <w:tcPr>
            <w:tcW w:w="3799" w:type="dxa"/>
            <w:gridSpan w:val="2"/>
            <w:tcBorders>
              <w:top w:val="single" w:color="000000" w:sz="4" w:space="0"/>
              <w:bottom w:val="single" w:color="000000" w:sz="4" w:space="0"/>
              <w:right w:val="nil"/>
            </w:tcBorders>
            <w:vAlign w:val="center"/>
          </w:tcPr>
          <w:p>
            <w:pPr>
              <w:pStyle w:val="28"/>
              <w:rPr>
                <w:kern w:val="2"/>
              </w:rPr>
            </w:pPr>
            <w:r>
              <w:rPr>
                <w:kern w:val="2"/>
              </w:rPr>
              <w:t>192.168.10.10</w:t>
            </w:r>
          </w:p>
        </w:tc>
        <w:tc>
          <w:tcPr>
            <w:tcW w:w="1831"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vAlign w:val="center"/>
          </w:tcPr>
          <w:p>
            <w:pPr>
              <w:pStyle w:val="28"/>
              <w:rPr>
                <w:kern w:val="2"/>
              </w:rPr>
            </w:pPr>
            <w:r>
              <w:rPr>
                <w:kern w:val="2"/>
              </w:rPr>
              <w:t>@</w:t>
            </w:r>
          </w:p>
        </w:tc>
        <w:tc>
          <w:tcPr>
            <w:tcW w:w="1255" w:type="dxa"/>
            <w:vAlign w:val="center"/>
          </w:tcPr>
          <w:p>
            <w:pPr>
              <w:pStyle w:val="28"/>
              <w:rPr>
                <w:kern w:val="2"/>
              </w:rPr>
            </w:pPr>
            <w:r>
              <w:rPr>
                <w:kern w:val="2"/>
              </w:rPr>
              <w:t>IN MX 10</w:t>
            </w:r>
          </w:p>
        </w:tc>
        <w:tc>
          <w:tcPr>
            <w:tcW w:w="3799" w:type="dxa"/>
            <w:gridSpan w:val="2"/>
            <w:tcBorders>
              <w:top w:val="single" w:color="000000" w:sz="4" w:space="0"/>
              <w:bottom w:val="single" w:color="000000" w:sz="4" w:space="0"/>
              <w:right w:val="nil"/>
            </w:tcBorders>
            <w:vAlign w:val="center"/>
          </w:tcPr>
          <w:p>
            <w:pPr>
              <w:pStyle w:val="28"/>
              <w:rPr>
                <w:kern w:val="2"/>
              </w:rPr>
            </w:pPr>
            <w:r>
              <w:rPr>
                <w:kern w:val="2"/>
              </w:rPr>
              <w:t>mail.linuxprobe.com.</w:t>
            </w:r>
          </w:p>
        </w:tc>
        <w:tc>
          <w:tcPr>
            <w:tcW w:w="1831" w:type="dxa"/>
            <w:tcBorders>
              <w:top w:val="single" w:color="000000" w:sz="4" w:space="0"/>
              <w:left w:val="nil"/>
              <w:bottom w:val="single" w:color="000000" w:sz="4" w:space="0"/>
            </w:tcBorders>
            <w:vAlign w:val="center"/>
          </w:tcPr>
          <w:p>
            <w:pPr>
              <w:pStyle w:val="28"/>
              <w:rPr>
                <w:kern w:val="2"/>
              </w:rPr>
            </w:pP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15" w:type="dxa"/>
            <w:left w:w="108" w:type="dxa"/>
            <w:bottom w:w="15" w:type="dxa"/>
            <w:right w:w="108" w:type="dxa"/>
          </w:tblCellMar>
        </w:tblPrEx>
        <w:tc>
          <w:tcPr>
            <w:tcW w:w="1176" w:type="dxa"/>
            <w:vAlign w:val="center"/>
          </w:tcPr>
          <w:p>
            <w:pPr>
              <w:pStyle w:val="28"/>
              <w:rPr>
                <w:kern w:val="2"/>
              </w:rPr>
            </w:pPr>
            <w:r>
              <w:rPr>
                <w:kern w:val="2"/>
              </w:rPr>
              <w:t>mail</w:t>
            </w:r>
          </w:p>
        </w:tc>
        <w:tc>
          <w:tcPr>
            <w:tcW w:w="1255" w:type="dxa"/>
            <w:vAlign w:val="center"/>
          </w:tcPr>
          <w:p>
            <w:pPr>
              <w:pStyle w:val="28"/>
              <w:rPr>
                <w:kern w:val="2"/>
              </w:rPr>
            </w:pPr>
            <w:r>
              <w:rPr>
                <w:kern w:val="2"/>
              </w:rPr>
              <w:t>IN A</w:t>
            </w:r>
          </w:p>
        </w:tc>
        <w:tc>
          <w:tcPr>
            <w:tcW w:w="3799" w:type="dxa"/>
            <w:gridSpan w:val="2"/>
            <w:tcBorders>
              <w:top w:val="single" w:color="000000" w:sz="4" w:space="0"/>
              <w:bottom w:val="single" w:color="000000" w:sz="4" w:space="0"/>
              <w:right w:val="nil"/>
            </w:tcBorders>
            <w:vAlign w:val="center"/>
          </w:tcPr>
          <w:p>
            <w:pPr>
              <w:pStyle w:val="28"/>
              <w:rPr>
                <w:kern w:val="2"/>
              </w:rPr>
            </w:pPr>
            <w:r>
              <w:rPr>
                <w:kern w:val="2"/>
              </w:rPr>
              <w:t>192.168.10.10</w:t>
            </w:r>
          </w:p>
        </w:tc>
        <w:tc>
          <w:tcPr>
            <w:tcW w:w="1831" w:type="dxa"/>
            <w:tcBorders>
              <w:top w:val="single" w:color="000000" w:sz="4" w:space="0"/>
              <w:left w:val="nil"/>
              <w:bottom w:val="single" w:color="000000" w:sz="4" w:space="0"/>
            </w:tcBorders>
            <w:vAlign w:val="center"/>
          </w:tcPr>
          <w:p>
            <w:pPr>
              <w:pStyle w:val="28"/>
              <w:rPr>
                <w:kern w:val="2"/>
              </w:rPr>
            </w:pPr>
          </w:p>
        </w:tc>
      </w:tr>
    </w:tbl>
    <w:p>
      <w:pPr>
        <w:pStyle w:val="29"/>
        <w:rPr>
          <w:kern w:val="2"/>
        </w:rPr>
      </w:pPr>
    </w:p>
    <w:p>
      <w:pPr>
        <w:pStyle w:val="58"/>
        <w:rPr>
          <w:kern w:val="2"/>
        </w:rPr>
      </w:pPr>
    </w:p>
    <w:p>
      <w:pPr>
        <w:pStyle w:val="26"/>
        <w:rPr>
          <w:kern w:val="2"/>
        </w:rPr>
      </w:pPr>
      <w:r>
        <w:rPr>
          <w:kern w:val="2"/>
        </w:rPr>
        <w:t>[root@linuxprobe ~]# systemctl restart named</w:t>
      </w:r>
    </w:p>
    <w:p>
      <w:pPr>
        <w:pStyle w:val="26"/>
        <w:rPr>
          <w:kern w:val="2"/>
        </w:rPr>
      </w:pPr>
      <w:r>
        <w:rPr>
          <w:kern w:val="2"/>
        </w:rPr>
        <w:t>[root@linuxprobe ~]# systemctl enable named</w:t>
      </w:r>
    </w:p>
    <w:p>
      <w:pPr>
        <w:pStyle w:val="26"/>
        <w:rPr>
          <w:kern w:val="2"/>
        </w:rPr>
      </w:pPr>
      <w:r>
        <w:rPr>
          <w:kern w:val="2"/>
        </w:rPr>
        <w:t>ln -s '/usr/lib/systemd/system/named.service' </w:t>
      </w:r>
    </w:p>
    <w:p>
      <w:pPr>
        <w:pStyle w:val="26"/>
        <w:rPr>
          <w:kern w:val="2"/>
        </w:rPr>
      </w:pPr>
      <w:r>
        <w:rPr>
          <w:kern w:val="2"/>
        </w:rPr>
        <w:t>'/etc/systemd/system/multi-user.target.wants/named.service'</w:t>
      </w:r>
    </w:p>
    <w:p>
      <w:pPr>
        <w:pStyle w:val="59"/>
        <w:spacing w:after="90"/>
        <w:rPr>
          <w:kern w:val="2"/>
        </w:rPr>
      </w:pPr>
    </w:p>
    <w:p>
      <w:pPr>
        <w:rPr>
          <w:kern w:val="2"/>
        </w:rPr>
      </w:pPr>
      <w:r>
        <w:rPr>
          <w:rFonts w:hint="eastAsia"/>
          <w:color w:val="000000"/>
          <w:kern w:val="2"/>
          <w:szCs w:val="21"/>
        </w:rPr>
        <w:t>修改好配置文件后记得重启</w:t>
      </w:r>
      <w:r>
        <w:rPr>
          <w:color w:val="000000"/>
          <w:kern w:val="2"/>
          <w:szCs w:val="21"/>
        </w:rPr>
        <w:t>bind</w:t>
      </w:r>
      <w:r>
        <w:rPr>
          <w:rFonts w:hint="eastAsia"/>
          <w:color w:val="000000"/>
          <w:kern w:val="2"/>
          <w:szCs w:val="21"/>
        </w:rPr>
        <w:t>服务程序，这样电子邮件系统所对应的服务器主机名即为</w:t>
      </w:r>
      <w:r>
        <w:rPr>
          <w:color w:val="000000"/>
          <w:kern w:val="2"/>
          <w:szCs w:val="21"/>
        </w:rPr>
        <w:t>mail.linuxprobe.com</w:t>
      </w:r>
      <w:r>
        <w:rPr>
          <w:rFonts w:hint="eastAsia"/>
          <w:color w:val="000000"/>
          <w:kern w:val="2"/>
          <w:szCs w:val="21"/>
        </w:rPr>
        <w:t>，而邮件域为</w:t>
      </w:r>
      <w:r>
        <w:rPr>
          <w:color w:val="000000"/>
          <w:kern w:val="2"/>
          <w:szCs w:val="21"/>
        </w:rPr>
        <w:t>@linuxprobe.com</w:t>
      </w:r>
      <w:r>
        <w:rPr>
          <w:rFonts w:hint="eastAsia"/>
          <w:color w:val="000000"/>
          <w:kern w:val="2"/>
          <w:szCs w:val="21"/>
        </w:rPr>
        <w:t>。把服务器的</w:t>
      </w:r>
      <w:r>
        <w:rPr>
          <w:color w:val="000000"/>
          <w:kern w:val="2"/>
          <w:szCs w:val="21"/>
        </w:rPr>
        <w:t>DNS</w:t>
      </w:r>
      <w:r>
        <w:rPr>
          <w:rFonts w:hint="eastAsia"/>
          <w:color w:val="000000"/>
          <w:kern w:val="2"/>
          <w:szCs w:val="21"/>
        </w:rPr>
        <w:t>地址修改成本地</w:t>
      </w:r>
      <w:r>
        <w:rPr>
          <w:color w:val="000000"/>
          <w:kern w:val="2"/>
          <w:szCs w:val="21"/>
        </w:rPr>
        <w:t>IP</w:t>
      </w:r>
      <w:r>
        <w:rPr>
          <w:rFonts w:hint="eastAsia"/>
          <w:color w:val="000000"/>
          <w:kern w:val="2"/>
          <w:szCs w:val="21"/>
        </w:rPr>
        <w:t>地址，如图</w:t>
      </w:r>
      <w:r>
        <w:rPr>
          <w:color w:val="000000"/>
          <w:kern w:val="2"/>
          <w:szCs w:val="21"/>
        </w:rPr>
        <w:t>15-4</w:t>
      </w:r>
      <w:r>
        <w:rPr>
          <w:rFonts w:hint="eastAsia"/>
          <w:color w:val="000000"/>
          <w:kern w:val="2"/>
          <w:szCs w:val="21"/>
        </w:rPr>
        <w:t>所示。</w:t>
      </w:r>
    </w:p>
    <w:p>
      <w:pPr>
        <w:pStyle w:val="32"/>
        <w:rPr>
          <w:kern w:val="2"/>
        </w:rPr>
      </w:pPr>
      <w:r>
        <w:rPr>
          <w:color w:val="000000"/>
          <w:kern w:val="2"/>
          <w:szCs w:val="21"/>
        </w:rPr>
        <w:drawing>
          <wp:inline distT="0" distB="0" distL="0" distR="0">
            <wp:extent cx="4236720" cy="2827020"/>
            <wp:effectExtent l="19050" t="19050" r="0" b="0"/>
            <wp:docPr id="184" name="图片 184"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15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236720" cy="28270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15-4  </w:t>
      </w:r>
      <w:r>
        <w:rPr>
          <w:rFonts w:hint="eastAsia"/>
          <w:color w:val="000000"/>
          <w:kern w:val="2"/>
          <w:szCs w:val="21"/>
        </w:rPr>
        <w:t>配置服务器的</w:t>
      </w:r>
      <w:r>
        <w:rPr>
          <w:color w:val="000000"/>
          <w:kern w:val="2"/>
          <w:szCs w:val="21"/>
        </w:rPr>
        <w:t>DNS</w:t>
      </w:r>
      <w:r>
        <w:rPr>
          <w:rFonts w:hint="eastAsia"/>
          <w:color w:val="000000"/>
          <w:kern w:val="2"/>
          <w:szCs w:val="21"/>
        </w:rPr>
        <w:t>地址</w:t>
      </w:r>
    </w:p>
    <w:p>
      <w:pPr>
        <w:pStyle w:val="4"/>
        <w:spacing w:before="151" w:after="151"/>
        <w:rPr>
          <w:kern w:val="2"/>
        </w:rPr>
      </w:pPr>
      <w:r>
        <w:rPr>
          <w:color w:val="000000"/>
          <w:kern w:val="2"/>
        </w:rPr>
        <w:t>15.2.1</w:t>
      </w:r>
      <w:r>
        <w:rPr>
          <w:color w:val="000000"/>
          <w:kern w:val="2"/>
          <w:szCs w:val="21"/>
        </w:rPr>
        <w:t xml:space="preserve">  </w:t>
      </w:r>
      <w:r>
        <w:rPr>
          <w:rFonts w:hint="eastAsia"/>
          <w:color w:val="000000"/>
          <w:kern w:val="2"/>
        </w:rPr>
        <w:t>配置</w:t>
      </w:r>
      <w:r>
        <w:rPr>
          <w:color w:val="000000"/>
          <w:kern w:val="2"/>
        </w:rPr>
        <w:t>Postfix</w:t>
      </w:r>
      <w:r>
        <w:rPr>
          <w:rFonts w:hint="eastAsia"/>
          <w:color w:val="000000"/>
          <w:kern w:val="2"/>
        </w:rPr>
        <w:t>服务程序</w:t>
      </w:r>
    </w:p>
    <w:p>
      <w:pPr>
        <w:rPr>
          <w:kern w:val="2"/>
        </w:rPr>
      </w:pPr>
      <w:r>
        <w:rPr>
          <w:color w:val="000000"/>
          <w:kern w:val="2"/>
          <w:szCs w:val="21"/>
        </w:rPr>
        <w:t>Postfix</w:t>
      </w:r>
      <w:r>
        <w:rPr>
          <w:rFonts w:hint="eastAsia"/>
          <w:color w:val="000000"/>
          <w:kern w:val="2"/>
          <w:szCs w:val="21"/>
        </w:rPr>
        <w:t>是一款由</w:t>
      </w:r>
      <w:r>
        <w:rPr>
          <w:color w:val="000000"/>
          <w:kern w:val="2"/>
          <w:szCs w:val="21"/>
        </w:rPr>
        <w:t>IBM</w:t>
      </w:r>
      <w:r>
        <w:rPr>
          <w:rFonts w:hint="eastAsia"/>
          <w:color w:val="000000"/>
          <w:kern w:val="2"/>
          <w:szCs w:val="21"/>
        </w:rPr>
        <w:t>资助研发的免费开源电子邮件服务程序，能够很好地兼容</w:t>
      </w:r>
      <w:r>
        <w:rPr>
          <w:color w:val="000000"/>
          <w:kern w:val="2"/>
          <w:szCs w:val="21"/>
        </w:rPr>
        <w:t>Sendmail</w:t>
      </w:r>
      <w:r>
        <w:rPr>
          <w:rFonts w:hint="eastAsia"/>
          <w:color w:val="000000"/>
          <w:kern w:val="2"/>
          <w:szCs w:val="21"/>
        </w:rPr>
        <w:t>服务程序，可以方便</w:t>
      </w:r>
      <w:r>
        <w:rPr>
          <w:color w:val="000000"/>
          <w:kern w:val="2"/>
          <w:szCs w:val="21"/>
        </w:rPr>
        <w:t>Sendmail</w:t>
      </w:r>
      <w:r>
        <w:rPr>
          <w:rFonts w:hint="eastAsia"/>
          <w:color w:val="000000"/>
          <w:kern w:val="2"/>
          <w:szCs w:val="21"/>
        </w:rPr>
        <w:t>用户迁移到</w:t>
      </w:r>
      <w:r>
        <w:rPr>
          <w:color w:val="000000"/>
          <w:kern w:val="2"/>
          <w:szCs w:val="21"/>
        </w:rPr>
        <w:t>Postfix</w:t>
      </w:r>
      <w:r>
        <w:rPr>
          <w:rFonts w:hint="eastAsia"/>
          <w:color w:val="000000"/>
          <w:kern w:val="2"/>
          <w:szCs w:val="21"/>
        </w:rPr>
        <w:t>服务上。</w:t>
      </w:r>
      <w:r>
        <w:rPr>
          <w:color w:val="000000"/>
          <w:kern w:val="2"/>
          <w:szCs w:val="21"/>
        </w:rPr>
        <w:t>Postfix</w:t>
      </w:r>
      <w:r>
        <w:rPr>
          <w:rFonts w:hint="eastAsia"/>
          <w:color w:val="000000"/>
          <w:kern w:val="2"/>
          <w:szCs w:val="21"/>
        </w:rPr>
        <w:t>服务程序的邮件收发能力强于</w:t>
      </w:r>
      <w:r>
        <w:rPr>
          <w:color w:val="000000"/>
          <w:kern w:val="2"/>
          <w:szCs w:val="21"/>
        </w:rPr>
        <w:t>Sendmail</w:t>
      </w:r>
      <w:r>
        <w:rPr>
          <w:rFonts w:hint="eastAsia"/>
          <w:color w:val="000000"/>
          <w:kern w:val="2"/>
          <w:szCs w:val="21"/>
        </w:rPr>
        <w:t>服务，而且能自动增加、减少进程的数量来保证电子邮件系统的高性能与稳定性。另外，</w:t>
      </w:r>
      <w:r>
        <w:rPr>
          <w:color w:val="000000"/>
          <w:kern w:val="2"/>
          <w:szCs w:val="21"/>
        </w:rPr>
        <w:t>Postfix</w:t>
      </w:r>
      <w:r>
        <w:rPr>
          <w:rFonts w:hint="eastAsia"/>
          <w:color w:val="000000"/>
          <w:kern w:val="2"/>
          <w:szCs w:val="21"/>
        </w:rPr>
        <w:t>服务程序由许多小模块组成，每个小模块都可以完成特定的功能，因此可在生产工作环境中根据需求灵活搭配它们。</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：安装</w:t>
      </w:r>
      <w:r>
        <w:rPr>
          <w:kern w:val="2"/>
        </w:rPr>
        <w:t>Postfix</w:t>
      </w:r>
      <w:r>
        <w:rPr>
          <w:rFonts w:hint="eastAsia"/>
          <w:kern w:val="2"/>
        </w:rPr>
        <w:t>服务程序。这一步在</w:t>
      </w:r>
      <w:r>
        <w:rPr>
          <w:kern w:val="2"/>
        </w:rPr>
        <w:t>RHEL7</w:t>
      </w:r>
      <w:r>
        <w:rPr>
          <w:rFonts w:hint="eastAsia"/>
          <w:kern w:val="2"/>
        </w:rPr>
        <w:t>系统中是多余的。刘遄老师之所以还要写上这一步骤，其目的是让大家在学完本书之后不但能掌握</w:t>
      </w:r>
      <w:r>
        <w:rPr>
          <w:kern w:val="2"/>
        </w:rPr>
        <w:t>RHEL</w:t>
      </w:r>
      <w:r>
        <w:rPr>
          <w:rFonts w:hint="eastAsia"/>
          <w:kern w:val="2"/>
        </w:rPr>
        <w:t>系统，还能立即上手</w:t>
      </w:r>
      <w:r>
        <w:rPr>
          <w:kern w:val="2"/>
        </w:rPr>
        <w:t>Fedora</w:t>
      </w:r>
      <w:r>
        <w:rPr>
          <w:rFonts w:hint="eastAsia"/>
          <w:kern w:val="2"/>
        </w:rPr>
        <w:t>、</w:t>
      </w:r>
      <w:r>
        <w:rPr>
          <w:kern w:val="2"/>
        </w:rPr>
        <w:t>CentOS</w:t>
      </w:r>
      <w:r>
        <w:rPr>
          <w:rFonts w:hint="eastAsia"/>
          <w:kern w:val="2"/>
        </w:rPr>
        <w:t>等主流</w:t>
      </w:r>
      <w:r>
        <w:rPr>
          <w:kern w:val="2"/>
        </w:rPr>
        <w:t>Linux</w:t>
      </w:r>
      <w:r>
        <w:rPr>
          <w:rFonts w:hint="eastAsia"/>
          <w:kern w:val="2"/>
        </w:rPr>
        <w:t>系统。这样，既然这些系统没有默认安装</w:t>
      </w:r>
      <w:r>
        <w:rPr>
          <w:kern w:val="2"/>
        </w:rPr>
        <w:t>Postfix</w:t>
      </w:r>
      <w:r>
        <w:rPr>
          <w:rFonts w:hint="eastAsia"/>
          <w:kern w:val="2"/>
        </w:rPr>
        <w:t>服务程序，我们也可以自行搞定。在安装完</w:t>
      </w:r>
      <w:r>
        <w:rPr>
          <w:kern w:val="2"/>
        </w:rPr>
        <w:t>Postfix</w:t>
      </w:r>
      <w:r>
        <w:rPr>
          <w:rFonts w:hint="eastAsia"/>
          <w:kern w:val="2"/>
        </w:rPr>
        <w:t>服务程序后，需要禁用</w:t>
      </w:r>
      <w:r>
        <w:rPr>
          <w:kern w:val="2"/>
        </w:rPr>
        <w:t>iptables</w:t>
      </w:r>
      <w:r>
        <w:rPr>
          <w:rFonts w:hint="eastAsia"/>
          <w:kern w:val="2"/>
        </w:rPr>
        <w:t>防火墙，否则外部用户无法访问电子邮件系统。</w:t>
      </w:r>
    </w:p>
    <w:p>
      <w:pPr>
        <w:pStyle w:val="58"/>
        <w:rPr>
          <w:kern w:val="2"/>
        </w:rPr>
      </w:pPr>
    </w:p>
    <w:p>
      <w:pPr>
        <w:pStyle w:val="26"/>
        <w:rPr>
          <w:kern w:val="2"/>
        </w:rPr>
      </w:pPr>
      <w:r>
        <w:rPr>
          <w:kern w:val="2"/>
        </w:rPr>
        <w:t>[root@linuxprobe ~]# yum install postfix</w:t>
      </w:r>
    </w:p>
    <w:p>
      <w:pPr>
        <w:pStyle w:val="26"/>
        <w:rPr>
          <w:kern w:val="2"/>
        </w:rPr>
      </w:pPr>
      <w:r>
        <w:rPr>
          <w:kern w:val="2"/>
        </w:rPr>
        <w:t>Loaded plugins: langpacks, product-id, subscription-manager</w:t>
      </w:r>
    </w:p>
    <w:p>
      <w:pPr>
        <w:pStyle w:val="26"/>
        <w:rPr>
          <w:kern w:val="2"/>
        </w:rPr>
      </w:pPr>
      <w:r>
        <w:rPr>
          <w:kern w:val="2"/>
        </w:rPr>
        <w:t>rhel7 | 4.1 kB 00:00</w:t>
      </w:r>
    </w:p>
    <w:p>
      <w:pPr>
        <w:pStyle w:val="26"/>
        <w:rPr>
          <w:kern w:val="2"/>
        </w:rPr>
      </w:pPr>
      <w:r>
        <w:rPr>
          <w:kern w:val="2"/>
        </w:rPr>
        <w:t>(1/2): rhel7/group</w:t>
      </w:r>
      <w:r>
        <w:rPr>
          <w:rFonts w:ascii="宋体"/>
          <w:kern w:val="2"/>
        </w:rPr>
        <w:t>_</w:t>
      </w:r>
      <w:r>
        <w:rPr>
          <w:kern w:val="2"/>
        </w:rPr>
        <w:t>gz | 134 kB 00:00</w:t>
      </w:r>
    </w:p>
    <w:p>
      <w:pPr>
        <w:pStyle w:val="26"/>
        <w:rPr>
          <w:kern w:val="2"/>
        </w:rPr>
      </w:pPr>
      <w:r>
        <w:rPr>
          <w:kern w:val="2"/>
        </w:rPr>
        <w:t>(2/2): rhel7/primary</w:t>
      </w:r>
      <w:r>
        <w:rPr>
          <w:rFonts w:ascii="宋体"/>
          <w:kern w:val="2"/>
        </w:rPr>
        <w:t>_</w:t>
      </w:r>
      <w:r>
        <w:rPr>
          <w:kern w:val="2"/>
        </w:rPr>
        <w:t>db | 3.4 MB 00:00</w:t>
      </w:r>
    </w:p>
    <w:p>
      <w:pPr>
        <w:pStyle w:val="26"/>
        <w:rPr>
          <w:kern w:val="2"/>
        </w:rPr>
      </w:pPr>
      <w:r>
        <w:rPr>
          <w:kern w:val="2"/>
        </w:rPr>
        <w:t>Package 2:postfix-2.10.1-6.el7.x86</w:t>
      </w:r>
      <w:r>
        <w:rPr>
          <w:rFonts w:ascii="宋体"/>
          <w:kern w:val="2"/>
        </w:rPr>
        <w:t>_</w:t>
      </w:r>
      <w:r>
        <w:rPr>
          <w:kern w:val="2"/>
        </w:rPr>
        <w:t>64 already installed and latest version</w:t>
      </w:r>
    </w:p>
    <w:p>
      <w:pPr>
        <w:pStyle w:val="26"/>
        <w:rPr>
          <w:kern w:val="2"/>
        </w:rPr>
      </w:pPr>
      <w:r>
        <w:rPr>
          <w:kern w:val="2"/>
        </w:rPr>
        <w:t>Nothing to do</w:t>
      </w:r>
    </w:p>
    <w:p>
      <w:pPr>
        <w:pStyle w:val="26"/>
        <w:rPr>
          <w:kern w:val="2"/>
        </w:rPr>
      </w:pPr>
      <w:r>
        <w:rPr>
          <w:kern w:val="2"/>
        </w:rPr>
        <w:t>[root@linuxprobe ~]# systemctl disable iptables</w:t>
      </w:r>
    </w:p>
    <w:p>
      <w:pPr>
        <w:pStyle w:val="59"/>
        <w:spacing w:after="90"/>
        <w:rPr>
          <w:kern w:val="2"/>
        </w:rPr>
      </w:pPr>
    </w:p>
    <w:p>
      <w:pPr>
        <w:rPr>
          <w:spacing w:val="2"/>
          <w:kern w:val="2"/>
        </w:rPr>
      </w:pPr>
      <w:r>
        <w:rPr>
          <w:rStyle w:val="18"/>
          <w:rFonts w:hint="eastAsia"/>
          <w:spacing w:val="2"/>
          <w:kern w:val="2"/>
        </w:rPr>
        <w:t>第</w:t>
      </w:r>
      <w:r>
        <w:rPr>
          <w:rStyle w:val="18"/>
          <w:spacing w:val="2"/>
          <w:kern w:val="2"/>
        </w:rPr>
        <w:t>2</w:t>
      </w:r>
      <w:r>
        <w:rPr>
          <w:rStyle w:val="18"/>
          <w:rFonts w:hint="eastAsia"/>
          <w:spacing w:val="2"/>
          <w:kern w:val="2"/>
        </w:rPr>
        <w:t>步</w:t>
      </w:r>
      <w:r>
        <w:rPr>
          <w:rFonts w:hint="eastAsia"/>
          <w:color w:val="000000"/>
          <w:spacing w:val="2"/>
          <w:kern w:val="2"/>
          <w:szCs w:val="21"/>
        </w:rPr>
        <w:t>：配置</w:t>
      </w:r>
      <w:r>
        <w:rPr>
          <w:color w:val="000000"/>
          <w:spacing w:val="2"/>
          <w:kern w:val="2"/>
          <w:szCs w:val="21"/>
        </w:rPr>
        <w:t>Postfix</w:t>
      </w:r>
      <w:r>
        <w:rPr>
          <w:rFonts w:hint="eastAsia"/>
          <w:color w:val="000000"/>
          <w:spacing w:val="2"/>
          <w:kern w:val="2"/>
          <w:szCs w:val="21"/>
        </w:rPr>
        <w:t>服务程序。大家如果是首次看到</w:t>
      </w:r>
      <w:r>
        <w:rPr>
          <w:color w:val="000000"/>
          <w:spacing w:val="2"/>
          <w:kern w:val="2"/>
          <w:szCs w:val="21"/>
        </w:rPr>
        <w:t>Postfix</w:t>
      </w:r>
      <w:r>
        <w:rPr>
          <w:rFonts w:hint="eastAsia"/>
          <w:color w:val="000000"/>
          <w:spacing w:val="2"/>
          <w:kern w:val="2"/>
          <w:szCs w:val="21"/>
        </w:rPr>
        <w:t>服务程序主配置文件（</w:t>
      </w:r>
      <w:r>
        <w:rPr>
          <w:color w:val="000000"/>
          <w:spacing w:val="2"/>
          <w:kern w:val="2"/>
          <w:szCs w:val="21"/>
        </w:rPr>
        <w:t>/etc/</w:t>
      </w:r>
      <w:r>
        <w:rPr>
          <w:rFonts w:hint="eastAsia"/>
          <w:color w:val="000000"/>
          <w:spacing w:val="2"/>
          <w:kern w:val="2"/>
          <w:szCs w:val="21"/>
        </w:rPr>
        <w:t xml:space="preserve"> </w:t>
      </w:r>
      <w:r>
        <w:rPr>
          <w:color w:val="000000"/>
          <w:spacing w:val="2"/>
          <w:kern w:val="2"/>
          <w:szCs w:val="21"/>
        </w:rPr>
        <w:t>postfix/main.cf</w:t>
      </w:r>
      <w:r>
        <w:rPr>
          <w:rFonts w:hint="eastAsia"/>
          <w:color w:val="000000"/>
          <w:spacing w:val="2"/>
          <w:kern w:val="2"/>
          <w:szCs w:val="21"/>
        </w:rPr>
        <w:t>），估计会被</w:t>
      </w:r>
      <w:r>
        <w:rPr>
          <w:color w:val="000000"/>
          <w:spacing w:val="2"/>
          <w:kern w:val="2"/>
          <w:szCs w:val="21"/>
        </w:rPr>
        <w:t>679</w:t>
      </w:r>
      <w:r>
        <w:rPr>
          <w:rFonts w:hint="eastAsia"/>
          <w:color w:val="000000"/>
          <w:spacing w:val="2"/>
          <w:kern w:val="2"/>
          <w:szCs w:val="21"/>
        </w:rPr>
        <w:t>行左右的内容给吓到。其实不用担心，这里面绝大多数的内容依然是注释信息。刘遄老师在本书中一直强调正确学习</w:t>
      </w:r>
      <w:r>
        <w:rPr>
          <w:color w:val="000000"/>
          <w:spacing w:val="2"/>
          <w:kern w:val="2"/>
          <w:szCs w:val="21"/>
        </w:rPr>
        <w:t>Linux</w:t>
      </w:r>
      <w:r>
        <w:rPr>
          <w:rFonts w:hint="eastAsia"/>
          <w:color w:val="000000"/>
          <w:spacing w:val="2"/>
          <w:kern w:val="2"/>
          <w:szCs w:val="21"/>
        </w:rPr>
        <w:t>系统的方法，并坚信“负责任的好老师不应该是书本的搬运工，而应该一名优质内容的提炼者”，因此在翻遍了配置参数的介绍，以及结合多年的运维经验后，最终总结出了</w:t>
      </w:r>
      <w:r>
        <w:rPr>
          <w:color w:val="000000"/>
          <w:spacing w:val="2"/>
          <w:kern w:val="2"/>
          <w:szCs w:val="21"/>
        </w:rPr>
        <w:t>7</w:t>
      </w:r>
      <w:r>
        <w:rPr>
          <w:rFonts w:hint="eastAsia"/>
          <w:color w:val="000000"/>
          <w:spacing w:val="2"/>
          <w:kern w:val="2"/>
          <w:szCs w:val="21"/>
        </w:rPr>
        <w:t>个最应该掌握的参数，如表</w:t>
      </w:r>
      <w:r>
        <w:rPr>
          <w:color w:val="000000"/>
          <w:spacing w:val="2"/>
          <w:kern w:val="2"/>
          <w:szCs w:val="21"/>
        </w:rPr>
        <w:t>15-1</w:t>
      </w:r>
      <w:r>
        <w:rPr>
          <w:rFonts w:hint="eastAsia"/>
          <w:color w:val="000000"/>
          <w:spacing w:val="2"/>
          <w:kern w:val="2"/>
          <w:szCs w:val="21"/>
        </w:rPr>
        <w:t>所示。</w:t>
      </w:r>
    </w:p>
    <w:p>
      <w:pPr>
        <w:pStyle w:val="27"/>
        <w:rPr>
          <w:kern w:val="2"/>
        </w:rPr>
      </w:pPr>
      <w:r>
        <w:rPr>
          <w:rFonts w:hint="eastAsia"/>
          <w:kern w:val="2"/>
        </w:rPr>
        <w:t>表</w:t>
      </w:r>
      <w:r>
        <w:rPr>
          <w:kern w:val="2"/>
        </w:rPr>
        <w:t>15-1</w:t>
      </w:r>
      <w:r>
        <w:rPr>
          <w:kern w:val="2"/>
        </w:rPr>
        <w:tab/>
      </w:r>
      <w:r>
        <w:rPr>
          <w:kern w:val="2"/>
        </w:rPr>
        <w:t>Postfix</w:t>
      </w:r>
      <w:r>
        <w:rPr>
          <w:rFonts w:hint="eastAsia"/>
          <w:kern w:val="2"/>
        </w:rPr>
        <w:t>服务程序主配置文件中的重要参数</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510"/>
        <w:gridCol w:w="4551"/>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55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tcBorders>
              <w:top w:val="single" w:color="000000" w:sz="4" w:space="0"/>
            </w:tcBorders>
            <w:vAlign w:val="center"/>
          </w:tcPr>
          <w:p>
            <w:pPr>
              <w:pStyle w:val="57"/>
              <w:rPr>
                <w:kern w:val="2"/>
              </w:rPr>
            </w:pPr>
            <w:r>
              <w:rPr>
                <w:kern w:val="2"/>
              </w:rPr>
              <w:t>myhostname</w:t>
            </w:r>
          </w:p>
        </w:tc>
        <w:tc>
          <w:tcPr>
            <w:tcW w:w="4551" w:type="dxa"/>
            <w:tcBorders>
              <w:top w:val="single" w:color="000000" w:sz="4" w:space="0"/>
            </w:tcBorders>
            <w:vAlign w:val="center"/>
          </w:tcPr>
          <w:p>
            <w:pPr>
              <w:pStyle w:val="28"/>
              <w:rPr>
                <w:kern w:val="2"/>
              </w:rPr>
            </w:pPr>
            <w:r>
              <w:rPr>
                <w:rFonts w:hint="eastAsia"/>
                <w:kern w:val="2"/>
              </w:rPr>
              <w:t>邮局系统的主机名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vAlign w:val="center"/>
          </w:tcPr>
          <w:p>
            <w:pPr>
              <w:pStyle w:val="57"/>
              <w:rPr>
                <w:kern w:val="2"/>
              </w:rPr>
            </w:pPr>
            <w:r>
              <w:rPr>
                <w:kern w:val="2"/>
              </w:rPr>
              <w:t>mydomain</w:t>
            </w:r>
          </w:p>
        </w:tc>
        <w:tc>
          <w:tcPr>
            <w:tcW w:w="4551" w:type="dxa"/>
            <w:vAlign w:val="center"/>
          </w:tcPr>
          <w:p>
            <w:pPr>
              <w:pStyle w:val="28"/>
              <w:rPr>
                <w:kern w:val="2"/>
              </w:rPr>
            </w:pPr>
            <w:r>
              <w:rPr>
                <w:rFonts w:hint="eastAsia"/>
                <w:kern w:val="2"/>
              </w:rPr>
              <w:t>邮局系统的域名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vAlign w:val="center"/>
          </w:tcPr>
          <w:p>
            <w:pPr>
              <w:pStyle w:val="57"/>
              <w:rPr>
                <w:kern w:val="2"/>
              </w:rPr>
            </w:pPr>
            <w:r>
              <w:rPr>
                <w:kern w:val="2"/>
              </w:rPr>
              <w:t>myorigin</w:t>
            </w:r>
          </w:p>
        </w:tc>
        <w:tc>
          <w:tcPr>
            <w:tcW w:w="4551" w:type="dxa"/>
            <w:vAlign w:val="center"/>
          </w:tcPr>
          <w:p>
            <w:pPr>
              <w:pStyle w:val="28"/>
              <w:rPr>
                <w:kern w:val="2"/>
              </w:rPr>
            </w:pPr>
            <w:r>
              <w:rPr>
                <w:rFonts w:hint="eastAsia"/>
                <w:kern w:val="2"/>
              </w:rPr>
              <w:t>从本机发出邮件的域名名称</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tcBorders>
              <w:bottom w:val="single" w:color="000000" w:sz="4" w:space="0"/>
            </w:tcBorders>
            <w:vAlign w:val="center"/>
          </w:tcPr>
          <w:p>
            <w:pPr>
              <w:pStyle w:val="57"/>
              <w:rPr>
                <w:kern w:val="2"/>
              </w:rPr>
            </w:pPr>
            <w:r>
              <w:rPr>
                <w:kern w:val="2"/>
              </w:rPr>
              <w:t>inet</w:t>
            </w:r>
            <w:r>
              <w:rPr>
                <w:rFonts w:ascii="宋体" w:eastAsia="宋体"/>
                <w:kern w:val="2"/>
              </w:rPr>
              <w:t>_</w:t>
            </w:r>
            <w:r>
              <w:rPr>
                <w:kern w:val="2"/>
              </w:rPr>
              <w:t>interfaces</w:t>
            </w:r>
          </w:p>
        </w:tc>
        <w:tc>
          <w:tcPr>
            <w:tcW w:w="4551" w:type="dxa"/>
            <w:tcBorders>
              <w:bottom w:val="single" w:color="000000" w:sz="4" w:space="0"/>
            </w:tcBorders>
            <w:vAlign w:val="center"/>
          </w:tcPr>
          <w:p>
            <w:pPr>
              <w:pStyle w:val="28"/>
              <w:rPr>
                <w:kern w:val="2"/>
              </w:rPr>
            </w:pPr>
            <w:r>
              <w:rPr>
                <w:rFonts w:hint="eastAsia"/>
                <w:kern w:val="2"/>
              </w:rPr>
              <w:t>监听的网卡接口</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tcBorders>
              <w:top w:val="single" w:color="000000" w:sz="4" w:space="0"/>
              <w:bottom w:val="single" w:color="000000" w:sz="4" w:space="0"/>
            </w:tcBorders>
            <w:vAlign w:val="center"/>
          </w:tcPr>
          <w:p>
            <w:pPr>
              <w:pStyle w:val="57"/>
              <w:rPr>
                <w:kern w:val="2"/>
              </w:rPr>
            </w:pPr>
            <w:r>
              <w:rPr>
                <w:kern w:val="2"/>
              </w:rPr>
              <w:t>mydestination</w:t>
            </w:r>
          </w:p>
        </w:tc>
        <w:tc>
          <w:tcPr>
            <w:tcW w:w="4551" w:type="dxa"/>
            <w:tcBorders>
              <w:top w:val="single" w:color="000000" w:sz="4" w:space="0"/>
              <w:bottom w:val="single" w:color="000000" w:sz="4" w:space="0"/>
            </w:tcBorders>
            <w:vAlign w:val="center"/>
          </w:tcPr>
          <w:p>
            <w:pPr>
              <w:pStyle w:val="28"/>
              <w:rPr>
                <w:kern w:val="2"/>
              </w:rPr>
            </w:pPr>
            <w:r>
              <w:rPr>
                <w:rFonts w:hint="eastAsia"/>
                <w:kern w:val="2"/>
              </w:rPr>
              <w:t>可接收邮件的主机名或域名</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vAlign w:val="center"/>
          </w:tcPr>
          <w:p>
            <w:pPr>
              <w:pStyle w:val="57"/>
              <w:rPr>
                <w:kern w:val="2"/>
              </w:rPr>
            </w:pPr>
            <w:r>
              <w:rPr>
                <w:kern w:val="2"/>
              </w:rPr>
              <w:t>mynetworks</w:t>
            </w:r>
          </w:p>
        </w:tc>
        <w:tc>
          <w:tcPr>
            <w:tcW w:w="4551" w:type="dxa"/>
            <w:vAlign w:val="center"/>
          </w:tcPr>
          <w:p>
            <w:pPr>
              <w:pStyle w:val="28"/>
              <w:rPr>
                <w:kern w:val="2"/>
              </w:rPr>
            </w:pPr>
            <w:r>
              <w:rPr>
                <w:rFonts w:hint="eastAsia"/>
                <w:kern w:val="2"/>
              </w:rPr>
              <w:t>设置可转发哪些主机的邮件</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510" w:type="dxa"/>
            <w:vAlign w:val="center"/>
          </w:tcPr>
          <w:p>
            <w:pPr>
              <w:pStyle w:val="57"/>
              <w:rPr>
                <w:kern w:val="2"/>
              </w:rPr>
            </w:pPr>
            <w:r>
              <w:rPr>
                <w:kern w:val="2"/>
              </w:rPr>
              <w:t>relay</w:t>
            </w:r>
            <w:r>
              <w:rPr>
                <w:rFonts w:ascii="宋体" w:eastAsia="宋体"/>
                <w:kern w:val="2"/>
              </w:rPr>
              <w:t>_</w:t>
            </w:r>
            <w:r>
              <w:rPr>
                <w:kern w:val="2"/>
              </w:rPr>
              <w:t>domains</w:t>
            </w:r>
          </w:p>
        </w:tc>
        <w:tc>
          <w:tcPr>
            <w:tcW w:w="4551" w:type="dxa"/>
            <w:vAlign w:val="center"/>
          </w:tcPr>
          <w:p>
            <w:pPr>
              <w:pStyle w:val="28"/>
              <w:rPr>
                <w:kern w:val="2"/>
              </w:rPr>
            </w:pPr>
            <w:r>
              <w:rPr>
                <w:rFonts w:hint="eastAsia"/>
                <w:kern w:val="2"/>
              </w:rPr>
              <w:t>设置可转发哪些网域的邮件</w:t>
            </w:r>
          </w:p>
        </w:tc>
      </w:tr>
    </w:tbl>
    <w:p>
      <w:pPr>
        <w:pStyle w:val="29"/>
        <w:rPr>
          <w:kern w:val="2"/>
        </w:rPr>
      </w:pPr>
    </w:p>
    <w:p>
      <w:pPr>
        <w:rPr>
          <w:kern w:val="2"/>
        </w:rPr>
      </w:pPr>
      <w:r>
        <w:rPr>
          <w:rFonts w:hint="eastAsia"/>
          <w:color w:val="000000"/>
          <w:kern w:val="2"/>
          <w:szCs w:val="21"/>
        </w:rPr>
        <w:t>在</w:t>
      </w:r>
      <w:r>
        <w:rPr>
          <w:color w:val="000000"/>
          <w:kern w:val="2"/>
          <w:szCs w:val="21"/>
        </w:rPr>
        <w:t>Postfix</w:t>
      </w:r>
      <w:r>
        <w:rPr>
          <w:rFonts w:hint="eastAsia"/>
          <w:color w:val="000000"/>
          <w:kern w:val="2"/>
          <w:szCs w:val="21"/>
        </w:rPr>
        <w:t>服务程序的主配置文件中，总计需要修改</w:t>
      </w:r>
      <w:r>
        <w:rPr>
          <w:color w:val="000000"/>
          <w:kern w:val="2"/>
          <w:szCs w:val="21"/>
        </w:rPr>
        <w:t>5</w:t>
      </w:r>
      <w:r>
        <w:rPr>
          <w:rFonts w:hint="eastAsia"/>
          <w:color w:val="000000"/>
          <w:kern w:val="2"/>
          <w:szCs w:val="21"/>
        </w:rPr>
        <w:t>处。首先是在第</w:t>
      </w:r>
      <w:r>
        <w:rPr>
          <w:color w:val="000000"/>
          <w:kern w:val="2"/>
          <w:szCs w:val="21"/>
        </w:rPr>
        <w:t>76</w:t>
      </w:r>
      <w:r>
        <w:rPr>
          <w:rFonts w:hint="eastAsia"/>
          <w:color w:val="000000"/>
          <w:kern w:val="2"/>
          <w:szCs w:val="21"/>
        </w:rPr>
        <w:t>行定义一个名为</w:t>
      </w:r>
      <w:r>
        <w:rPr>
          <w:color w:val="000000"/>
          <w:kern w:val="2"/>
          <w:szCs w:val="21"/>
        </w:rPr>
        <w:t>myhostname</w:t>
      </w:r>
      <w:r>
        <w:rPr>
          <w:rFonts w:hint="eastAsia"/>
          <w:color w:val="000000"/>
          <w:kern w:val="2"/>
          <w:szCs w:val="21"/>
        </w:rPr>
        <w:t>的变量，用来保存服务器的主机名称。请大家记住这个变量的名称，下边的参数需要调用它：</w:t>
      </w:r>
    </w:p>
    <w:p>
      <w:pPr>
        <w:pStyle w:val="58"/>
        <w:rPr>
          <w:kern w:val="2"/>
        </w:rPr>
      </w:pPr>
    </w:p>
    <w:p>
      <w:pPr>
        <w:pStyle w:val="26"/>
        <w:rPr>
          <w:kern w:val="2"/>
        </w:rPr>
      </w:pPr>
      <w:r>
        <w:rPr>
          <w:kern w:val="2"/>
        </w:rPr>
        <w:t>[root@linuxprobe ~]# vim /etc/postfix/main.cf</w:t>
      </w:r>
    </w:p>
    <w:p>
      <w:pPr>
        <w:pStyle w:val="26"/>
        <w:spacing w:line="232" w:lineRule="exact"/>
        <w:rPr>
          <w:kern w:val="2"/>
        </w:rPr>
      </w:pPr>
      <w:r>
        <w:rPr>
          <w:kern w:val="2"/>
        </w:rPr>
        <w:t>………………</w:t>
      </w:r>
      <w:r>
        <w:rPr>
          <w:rFonts w:hint="eastAsia"/>
          <w:kern w:val="2"/>
        </w:rPr>
        <w:t>省略部分输出信息</w:t>
      </w:r>
      <w:r>
        <w:rPr>
          <w:kern w:val="2"/>
        </w:rPr>
        <w:t>………………</w:t>
      </w:r>
    </w:p>
    <w:p>
      <w:pPr>
        <w:pStyle w:val="26"/>
        <w:rPr>
          <w:kern w:val="2"/>
        </w:rPr>
      </w:pPr>
      <w:r>
        <w:rPr>
          <w:kern w:val="2"/>
        </w:rPr>
        <w:t>68 # INTERNET HOST AND DOMAIN NAMES</w:t>
      </w:r>
    </w:p>
    <w:p>
      <w:pPr>
        <w:pStyle w:val="26"/>
        <w:rPr>
          <w:kern w:val="2"/>
        </w:rPr>
      </w:pPr>
      <w:r>
        <w:rPr>
          <w:kern w:val="2"/>
        </w:rPr>
        <w:t>69 # </w:t>
      </w:r>
    </w:p>
    <w:p>
      <w:pPr>
        <w:pStyle w:val="26"/>
        <w:rPr>
          <w:kern w:val="2"/>
        </w:rPr>
      </w:pPr>
      <w:r>
        <w:rPr>
          <w:kern w:val="2"/>
        </w:rPr>
        <w:t>70 # The myhostname parameter specifies the internet hostname of this</w:t>
      </w:r>
    </w:p>
    <w:p>
      <w:pPr>
        <w:pStyle w:val="26"/>
        <w:rPr>
          <w:kern w:val="2"/>
        </w:rPr>
      </w:pPr>
      <w:r>
        <w:rPr>
          <w:kern w:val="2"/>
        </w:rPr>
        <w:t>71 # mail system. The default is to use the fully-qualified domain name</w:t>
      </w:r>
    </w:p>
    <w:p>
      <w:pPr>
        <w:pStyle w:val="26"/>
        <w:rPr>
          <w:kern w:val="2"/>
        </w:rPr>
      </w:pPr>
      <w:r>
        <w:rPr>
          <w:kern w:val="2"/>
        </w:rPr>
        <w:t>72 # from gethostname(). $myhostname is used as a default value for many</w:t>
      </w:r>
    </w:p>
    <w:p>
      <w:pPr>
        <w:pStyle w:val="26"/>
        <w:rPr>
          <w:kern w:val="2"/>
        </w:rPr>
      </w:pPr>
      <w:r>
        <w:rPr>
          <w:kern w:val="2"/>
        </w:rPr>
        <w:t>73 # other configuration parameters.</w:t>
      </w:r>
    </w:p>
    <w:p>
      <w:pPr>
        <w:pStyle w:val="26"/>
        <w:rPr>
          <w:kern w:val="2"/>
        </w:rPr>
      </w:pPr>
      <w:r>
        <w:rPr>
          <w:kern w:val="2"/>
        </w:rPr>
        <w:t>74 #</w:t>
      </w:r>
    </w:p>
    <w:p>
      <w:pPr>
        <w:pStyle w:val="26"/>
        <w:rPr>
          <w:kern w:val="2"/>
        </w:rPr>
      </w:pPr>
      <w:r>
        <w:rPr>
          <w:kern w:val="2"/>
        </w:rPr>
        <w:t>75 #myhostname = host.domain.tld</w:t>
      </w:r>
    </w:p>
    <w:p>
      <w:pPr>
        <w:pStyle w:val="26"/>
        <w:rPr>
          <w:kern w:val="2"/>
        </w:rPr>
      </w:pPr>
      <w:r>
        <w:rPr>
          <w:b/>
          <w:bCs/>
          <w:kern w:val="2"/>
        </w:rPr>
        <w:t>76 myhostname = mail.linuxprobe.com</w:t>
      </w:r>
    </w:p>
    <w:p>
      <w:pPr>
        <w:pStyle w:val="26"/>
        <w:spacing w:line="232"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然后在第</w:t>
      </w:r>
      <w:r>
        <w:rPr>
          <w:color w:val="000000"/>
          <w:kern w:val="2"/>
          <w:szCs w:val="21"/>
        </w:rPr>
        <w:t>83</w:t>
      </w:r>
      <w:r>
        <w:rPr>
          <w:rFonts w:hint="eastAsia"/>
          <w:color w:val="000000"/>
          <w:kern w:val="2"/>
          <w:szCs w:val="21"/>
        </w:rPr>
        <w:t>行定义一个名为</w:t>
      </w:r>
      <w:r>
        <w:rPr>
          <w:color w:val="000000"/>
          <w:kern w:val="2"/>
          <w:szCs w:val="21"/>
        </w:rPr>
        <w:t>mydomain</w:t>
      </w:r>
      <w:r>
        <w:rPr>
          <w:rFonts w:hint="eastAsia"/>
          <w:color w:val="000000"/>
          <w:kern w:val="2"/>
          <w:szCs w:val="21"/>
        </w:rPr>
        <w:t>的变量，用来保存邮件域的名称。大家也要记住这个变量名称，下面将调用它：</w:t>
      </w:r>
    </w:p>
    <w:p>
      <w:pPr>
        <w:pStyle w:val="58"/>
        <w:spacing w:line="80" w:lineRule="exact"/>
        <w:rPr>
          <w:kern w:val="2"/>
        </w:rPr>
      </w:pPr>
    </w:p>
    <w:p>
      <w:pPr>
        <w:pStyle w:val="26"/>
        <w:rPr>
          <w:kern w:val="2"/>
        </w:rPr>
      </w:pPr>
      <w:r>
        <w:rPr>
          <w:kern w:val="2"/>
        </w:rPr>
        <w:t>78 # The mydomain parameter specifies the local internet domain name.</w:t>
      </w:r>
    </w:p>
    <w:p>
      <w:pPr>
        <w:pStyle w:val="26"/>
        <w:rPr>
          <w:kern w:val="2"/>
        </w:rPr>
      </w:pPr>
      <w:r>
        <w:rPr>
          <w:kern w:val="2"/>
        </w:rPr>
        <w:t>79 # The default is to use $myhostname minus the first component.</w:t>
      </w:r>
    </w:p>
    <w:p>
      <w:pPr>
        <w:pStyle w:val="26"/>
        <w:rPr>
          <w:kern w:val="2"/>
        </w:rPr>
      </w:pPr>
      <w:r>
        <w:rPr>
          <w:kern w:val="2"/>
        </w:rPr>
        <w:t>80 # $mydomain is used as a default value for many other configuration</w:t>
      </w:r>
    </w:p>
    <w:p>
      <w:pPr>
        <w:pStyle w:val="26"/>
        <w:rPr>
          <w:kern w:val="2"/>
        </w:rPr>
      </w:pPr>
      <w:r>
        <w:rPr>
          <w:kern w:val="2"/>
        </w:rPr>
        <w:t>81 # parameters.</w:t>
      </w:r>
    </w:p>
    <w:p>
      <w:pPr>
        <w:pStyle w:val="26"/>
        <w:rPr>
          <w:kern w:val="2"/>
        </w:rPr>
      </w:pPr>
      <w:r>
        <w:rPr>
          <w:kern w:val="2"/>
        </w:rPr>
        <w:t>82 #</w:t>
      </w:r>
    </w:p>
    <w:p>
      <w:pPr>
        <w:pStyle w:val="26"/>
        <w:rPr>
          <w:kern w:val="2"/>
        </w:rPr>
      </w:pPr>
      <w:r>
        <w:rPr>
          <w:b/>
          <w:bCs/>
          <w:kern w:val="2"/>
        </w:rPr>
        <w:t>83 mydomain = linuxprobe.com</w:t>
      </w:r>
    </w:p>
    <w:p>
      <w:pPr>
        <w:pStyle w:val="59"/>
        <w:spacing w:after="90"/>
        <w:rPr>
          <w:kern w:val="2"/>
        </w:rPr>
      </w:pPr>
    </w:p>
    <w:p>
      <w:pPr>
        <w:rPr>
          <w:kern w:val="2"/>
        </w:rPr>
      </w:pPr>
      <w:r>
        <w:rPr>
          <w:rFonts w:hint="eastAsia"/>
          <w:color w:val="000000"/>
          <w:kern w:val="2"/>
          <w:szCs w:val="21"/>
        </w:rPr>
        <w:t>在第</w:t>
      </w:r>
      <w:r>
        <w:rPr>
          <w:color w:val="000000"/>
          <w:kern w:val="2"/>
          <w:szCs w:val="21"/>
        </w:rPr>
        <w:t>99</w:t>
      </w:r>
      <w:r>
        <w:rPr>
          <w:rFonts w:hint="eastAsia"/>
          <w:color w:val="000000"/>
          <w:kern w:val="2"/>
          <w:szCs w:val="21"/>
        </w:rPr>
        <w:t>行调用前面的</w:t>
      </w:r>
      <w:r>
        <w:rPr>
          <w:color w:val="000000"/>
          <w:kern w:val="2"/>
          <w:szCs w:val="21"/>
        </w:rPr>
        <w:t>mydomain</w:t>
      </w:r>
      <w:r>
        <w:rPr>
          <w:rFonts w:hint="eastAsia"/>
          <w:color w:val="000000"/>
          <w:kern w:val="2"/>
          <w:szCs w:val="21"/>
        </w:rPr>
        <w:t>变量，用来定义发出邮件的域。调用变量的好处是避免重复写入信息，以及便于日后统一修改：</w:t>
      </w:r>
    </w:p>
    <w:p>
      <w:pPr>
        <w:pStyle w:val="58"/>
        <w:spacing w:line="80" w:lineRule="exact"/>
        <w:rPr>
          <w:kern w:val="2"/>
        </w:rPr>
      </w:pPr>
    </w:p>
    <w:p>
      <w:pPr>
        <w:pStyle w:val="26"/>
        <w:spacing w:line="212" w:lineRule="exact"/>
        <w:rPr>
          <w:kern w:val="2"/>
        </w:rPr>
      </w:pPr>
      <w:r>
        <w:rPr>
          <w:kern w:val="2"/>
        </w:rPr>
        <w:t>85 # SENDING MAIL</w:t>
      </w:r>
    </w:p>
    <w:p>
      <w:pPr>
        <w:pStyle w:val="26"/>
        <w:spacing w:line="212" w:lineRule="exact"/>
        <w:rPr>
          <w:kern w:val="2"/>
        </w:rPr>
      </w:pPr>
      <w:r>
        <w:rPr>
          <w:kern w:val="2"/>
        </w:rPr>
        <w:t>86 # </w:t>
      </w:r>
    </w:p>
    <w:p>
      <w:pPr>
        <w:pStyle w:val="26"/>
        <w:spacing w:line="212" w:lineRule="exact"/>
        <w:rPr>
          <w:kern w:val="2"/>
        </w:rPr>
      </w:pPr>
      <w:r>
        <w:rPr>
          <w:kern w:val="2"/>
        </w:rPr>
        <w:t>87 # The myorigin parameter specifies the domain that locally-posted</w:t>
      </w:r>
    </w:p>
    <w:p>
      <w:pPr>
        <w:pStyle w:val="26"/>
        <w:spacing w:line="212" w:lineRule="exact"/>
        <w:rPr>
          <w:kern w:val="2"/>
        </w:rPr>
      </w:pPr>
      <w:r>
        <w:rPr>
          <w:kern w:val="2"/>
        </w:rPr>
        <w:t>88 # mail appears to come from. The default is to append $myhostname,</w:t>
      </w:r>
    </w:p>
    <w:p>
      <w:pPr>
        <w:pStyle w:val="26"/>
        <w:spacing w:line="212" w:lineRule="exact"/>
        <w:rPr>
          <w:kern w:val="2"/>
        </w:rPr>
      </w:pPr>
      <w:r>
        <w:rPr>
          <w:kern w:val="2"/>
        </w:rPr>
        <w:t>89 # which is fine for small sites. If you run a domain with multiple</w:t>
      </w:r>
    </w:p>
    <w:p>
      <w:pPr>
        <w:pStyle w:val="26"/>
        <w:spacing w:line="212" w:lineRule="exact"/>
        <w:rPr>
          <w:kern w:val="2"/>
        </w:rPr>
      </w:pPr>
      <w:r>
        <w:rPr>
          <w:kern w:val="2"/>
        </w:rPr>
        <w:t>90 # machines, you should (1) change this to $mydomain and (2) set up</w:t>
      </w:r>
    </w:p>
    <w:p>
      <w:pPr>
        <w:pStyle w:val="26"/>
        <w:spacing w:line="212" w:lineRule="exact"/>
        <w:rPr>
          <w:kern w:val="2"/>
        </w:rPr>
      </w:pPr>
      <w:r>
        <w:rPr>
          <w:kern w:val="2"/>
        </w:rPr>
        <w:t>91 # a domain-wide alias database that aliases each user to</w:t>
      </w:r>
    </w:p>
    <w:p>
      <w:pPr>
        <w:pStyle w:val="26"/>
        <w:spacing w:line="212" w:lineRule="exact"/>
        <w:rPr>
          <w:kern w:val="2"/>
        </w:rPr>
      </w:pPr>
      <w:r>
        <w:rPr>
          <w:kern w:val="2"/>
        </w:rPr>
        <w:t>92 # user@that.users.mailhost.</w:t>
      </w:r>
    </w:p>
    <w:p>
      <w:pPr>
        <w:pStyle w:val="26"/>
        <w:spacing w:line="212" w:lineRule="exact"/>
        <w:rPr>
          <w:kern w:val="2"/>
        </w:rPr>
      </w:pPr>
      <w:r>
        <w:rPr>
          <w:kern w:val="2"/>
        </w:rPr>
        <w:t>93 #</w:t>
      </w:r>
    </w:p>
    <w:p>
      <w:pPr>
        <w:pStyle w:val="26"/>
        <w:spacing w:line="212" w:lineRule="exact"/>
        <w:rPr>
          <w:kern w:val="2"/>
        </w:rPr>
      </w:pPr>
      <w:r>
        <w:rPr>
          <w:kern w:val="2"/>
        </w:rPr>
        <w:t>94 # For the sake of consistency between sender and recipient addresses,</w:t>
      </w:r>
    </w:p>
    <w:p>
      <w:pPr>
        <w:pStyle w:val="26"/>
        <w:spacing w:line="212" w:lineRule="exact"/>
        <w:rPr>
          <w:kern w:val="2"/>
        </w:rPr>
      </w:pPr>
      <w:r>
        <w:rPr>
          <w:kern w:val="2"/>
        </w:rPr>
        <w:t>95 # myorigin also specifies the default domain name that is appended</w:t>
      </w:r>
    </w:p>
    <w:p>
      <w:pPr>
        <w:pStyle w:val="26"/>
        <w:spacing w:line="212" w:lineRule="exact"/>
        <w:rPr>
          <w:kern w:val="2"/>
        </w:rPr>
      </w:pPr>
      <w:r>
        <w:rPr>
          <w:kern w:val="2"/>
        </w:rPr>
        <w:t>96 # to recipient addresses that have no @domain part.</w:t>
      </w:r>
    </w:p>
    <w:p>
      <w:pPr>
        <w:pStyle w:val="26"/>
        <w:spacing w:line="212" w:lineRule="exact"/>
        <w:rPr>
          <w:kern w:val="2"/>
        </w:rPr>
      </w:pPr>
      <w:r>
        <w:rPr>
          <w:kern w:val="2"/>
        </w:rPr>
        <w:t>97 #</w:t>
      </w:r>
    </w:p>
    <w:p>
      <w:pPr>
        <w:pStyle w:val="26"/>
        <w:spacing w:line="212" w:lineRule="exact"/>
        <w:rPr>
          <w:kern w:val="2"/>
        </w:rPr>
      </w:pPr>
      <w:r>
        <w:rPr>
          <w:kern w:val="2"/>
        </w:rPr>
        <w:t>98 #myorigin = $myhostname</w:t>
      </w:r>
    </w:p>
    <w:p>
      <w:pPr>
        <w:pStyle w:val="26"/>
        <w:spacing w:line="212" w:lineRule="exact"/>
        <w:rPr>
          <w:kern w:val="2"/>
        </w:rPr>
      </w:pPr>
      <w:r>
        <w:rPr>
          <w:b/>
          <w:bCs/>
          <w:kern w:val="2"/>
        </w:rPr>
        <w:t>99 myorigin = $mydomain</w:t>
      </w:r>
    </w:p>
    <w:p>
      <w:pPr>
        <w:pStyle w:val="59"/>
        <w:spacing w:after="90"/>
        <w:rPr>
          <w:kern w:val="2"/>
        </w:rPr>
      </w:pPr>
    </w:p>
    <w:p>
      <w:pPr>
        <w:rPr>
          <w:kern w:val="2"/>
        </w:rPr>
      </w:pPr>
      <w:r>
        <w:rPr>
          <w:rFonts w:hint="eastAsia"/>
          <w:color w:val="000000"/>
          <w:kern w:val="2"/>
          <w:szCs w:val="21"/>
        </w:rPr>
        <w:t>第</w:t>
      </w:r>
      <w:r>
        <w:rPr>
          <w:color w:val="000000"/>
          <w:kern w:val="2"/>
          <w:szCs w:val="21"/>
        </w:rPr>
        <w:t>4</w:t>
      </w:r>
      <w:r>
        <w:rPr>
          <w:rFonts w:hint="eastAsia"/>
          <w:color w:val="000000"/>
          <w:kern w:val="2"/>
          <w:szCs w:val="21"/>
        </w:rPr>
        <w:t>处修改是在第</w:t>
      </w:r>
      <w:r>
        <w:rPr>
          <w:color w:val="000000"/>
          <w:kern w:val="2"/>
          <w:szCs w:val="21"/>
        </w:rPr>
        <w:t>116</w:t>
      </w:r>
      <w:r>
        <w:rPr>
          <w:rFonts w:hint="eastAsia"/>
          <w:color w:val="000000"/>
          <w:kern w:val="2"/>
          <w:szCs w:val="21"/>
        </w:rPr>
        <w:t>行定义网卡监听地址。可以指定要使用服务器的哪些</w:t>
      </w:r>
      <w:r>
        <w:rPr>
          <w:color w:val="000000"/>
          <w:kern w:val="2"/>
          <w:szCs w:val="21"/>
        </w:rPr>
        <w:t>IP</w:t>
      </w:r>
      <w:r>
        <w:rPr>
          <w:rFonts w:hint="eastAsia"/>
          <w:color w:val="000000"/>
          <w:kern w:val="2"/>
          <w:szCs w:val="21"/>
        </w:rPr>
        <w:t>地址对外提供电子邮件服务；也可以干脆写成</w:t>
      </w:r>
      <w:r>
        <w:rPr>
          <w:color w:val="000000"/>
          <w:kern w:val="2"/>
          <w:szCs w:val="21"/>
        </w:rPr>
        <w:t>all</w:t>
      </w:r>
      <w:r>
        <w:rPr>
          <w:rFonts w:hint="eastAsia"/>
          <w:color w:val="000000"/>
          <w:kern w:val="2"/>
          <w:szCs w:val="21"/>
        </w:rPr>
        <w:t>，代表所有</w:t>
      </w:r>
      <w:r>
        <w:rPr>
          <w:color w:val="000000"/>
          <w:kern w:val="2"/>
          <w:szCs w:val="21"/>
        </w:rPr>
        <w:t>IP</w:t>
      </w:r>
      <w:r>
        <w:rPr>
          <w:rFonts w:hint="eastAsia"/>
          <w:color w:val="000000"/>
          <w:kern w:val="2"/>
          <w:szCs w:val="21"/>
        </w:rPr>
        <w:t>地址都能提供电子邮件服务：</w:t>
      </w:r>
    </w:p>
    <w:p>
      <w:pPr>
        <w:pStyle w:val="58"/>
        <w:spacing w:line="80" w:lineRule="exact"/>
        <w:rPr>
          <w:kern w:val="2"/>
        </w:rPr>
      </w:pPr>
    </w:p>
    <w:p>
      <w:pPr>
        <w:pStyle w:val="26"/>
        <w:spacing w:line="212" w:lineRule="exact"/>
        <w:rPr>
          <w:kern w:val="2"/>
        </w:rPr>
      </w:pPr>
      <w:r>
        <w:rPr>
          <w:kern w:val="2"/>
        </w:rPr>
        <w:t>103 # The inet</w:t>
      </w:r>
      <w:r>
        <w:rPr>
          <w:rFonts w:ascii="宋体"/>
          <w:kern w:val="2"/>
        </w:rPr>
        <w:t>_</w:t>
      </w:r>
      <w:r>
        <w:rPr>
          <w:kern w:val="2"/>
        </w:rPr>
        <w:t>interfaces parameter specifies the network interface</w:t>
      </w:r>
    </w:p>
    <w:p>
      <w:pPr>
        <w:pStyle w:val="26"/>
        <w:spacing w:line="212" w:lineRule="exact"/>
        <w:rPr>
          <w:kern w:val="2"/>
        </w:rPr>
      </w:pPr>
      <w:r>
        <w:rPr>
          <w:kern w:val="2"/>
        </w:rPr>
        <w:t>104 # addresses that this mail system receives mail on. By default,</w:t>
      </w:r>
    </w:p>
    <w:p>
      <w:pPr>
        <w:pStyle w:val="26"/>
        <w:spacing w:line="212" w:lineRule="exact"/>
        <w:rPr>
          <w:kern w:val="2"/>
        </w:rPr>
      </w:pPr>
      <w:r>
        <w:rPr>
          <w:kern w:val="2"/>
        </w:rPr>
        <w:t>105 # the software claims all active interfaces on the machine. The</w:t>
      </w:r>
    </w:p>
    <w:p>
      <w:pPr>
        <w:pStyle w:val="26"/>
        <w:spacing w:line="212" w:lineRule="exact"/>
        <w:rPr>
          <w:kern w:val="2"/>
        </w:rPr>
      </w:pPr>
      <w:r>
        <w:rPr>
          <w:kern w:val="2"/>
        </w:rPr>
        <w:t>106 # parameter also controls delivery of mail to user@[ip.address].</w:t>
      </w:r>
    </w:p>
    <w:p>
      <w:pPr>
        <w:pStyle w:val="26"/>
        <w:spacing w:line="212" w:lineRule="exact"/>
        <w:rPr>
          <w:kern w:val="2"/>
        </w:rPr>
      </w:pPr>
      <w:r>
        <w:rPr>
          <w:kern w:val="2"/>
        </w:rPr>
        <w:t>107 #</w:t>
      </w:r>
    </w:p>
    <w:p>
      <w:pPr>
        <w:pStyle w:val="26"/>
        <w:spacing w:line="212" w:lineRule="exact"/>
        <w:rPr>
          <w:kern w:val="2"/>
        </w:rPr>
      </w:pPr>
      <w:r>
        <w:rPr>
          <w:kern w:val="2"/>
        </w:rPr>
        <w:t>108 # See also the proxy</w:t>
      </w:r>
      <w:r>
        <w:rPr>
          <w:rFonts w:ascii="宋体"/>
          <w:kern w:val="2"/>
        </w:rPr>
        <w:t>_</w:t>
      </w:r>
      <w:r>
        <w:rPr>
          <w:kern w:val="2"/>
        </w:rPr>
        <w:t>interfaces parameter, for network addresses that</w:t>
      </w:r>
    </w:p>
    <w:p>
      <w:pPr>
        <w:pStyle w:val="26"/>
        <w:spacing w:line="212" w:lineRule="exact"/>
        <w:rPr>
          <w:kern w:val="2"/>
        </w:rPr>
      </w:pPr>
      <w:r>
        <w:rPr>
          <w:kern w:val="2"/>
        </w:rPr>
        <w:t>109 # are forwarded to us via a proxy or network address translator.</w:t>
      </w:r>
    </w:p>
    <w:p>
      <w:pPr>
        <w:pStyle w:val="26"/>
        <w:spacing w:line="212" w:lineRule="exact"/>
        <w:rPr>
          <w:kern w:val="2"/>
        </w:rPr>
      </w:pPr>
      <w:r>
        <w:rPr>
          <w:kern w:val="2"/>
        </w:rPr>
        <w:t>110 #</w:t>
      </w:r>
    </w:p>
    <w:p>
      <w:pPr>
        <w:pStyle w:val="26"/>
        <w:spacing w:line="212" w:lineRule="exact"/>
        <w:rPr>
          <w:kern w:val="2"/>
        </w:rPr>
      </w:pPr>
      <w:r>
        <w:rPr>
          <w:kern w:val="2"/>
        </w:rPr>
        <w:t>111 # Note: you need to stop/start Postfix when this parameter changes.</w:t>
      </w:r>
    </w:p>
    <w:p>
      <w:pPr>
        <w:pStyle w:val="26"/>
        <w:spacing w:line="212" w:lineRule="exact"/>
        <w:rPr>
          <w:kern w:val="2"/>
        </w:rPr>
      </w:pPr>
      <w:r>
        <w:rPr>
          <w:kern w:val="2"/>
        </w:rPr>
        <w:t>112 #</w:t>
      </w:r>
    </w:p>
    <w:p>
      <w:pPr>
        <w:pStyle w:val="26"/>
        <w:spacing w:line="212" w:lineRule="exact"/>
        <w:rPr>
          <w:kern w:val="2"/>
        </w:rPr>
      </w:pPr>
      <w:r>
        <w:rPr>
          <w:kern w:val="2"/>
        </w:rPr>
        <w:t>113 #inet</w:t>
      </w:r>
      <w:r>
        <w:rPr>
          <w:rFonts w:ascii="宋体"/>
          <w:kern w:val="2"/>
        </w:rPr>
        <w:t>_</w:t>
      </w:r>
      <w:r>
        <w:rPr>
          <w:kern w:val="2"/>
        </w:rPr>
        <w:t>interfaces = all</w:t>
      </w:r>
    </w:p>
    <w:p>
      <w:pPr>
        <w:pStyle w:val="26"/>
        <w:spacing w:line="212" w:lineRule="exact"/>
        <w:rPr>
          <w:kern w:val="2"/>
        </w:rPr>
      </w:pPr>
      <w:r>
        <w:rPr>
          <w:kern w:val="2"/>
        </w:rPr>
        <w:t>114 #inet</w:t>
      </w:r>
      <w:r>
        <w:rPr>
          <w:rFonts w:ascii="宋体"/>
          <w:kern w:val="2"/>
        </w:rPr>
        <w:t>_</w:t>
      </w:r>
      <w:r>
        <w:rPr>
          <w:kern w:val="2"/>
        </w:rPr>
        <w:t>interfaces = $myhostname</w:t>
      </w:r>
    </w:p>
    <w:p>
      <w:pPr>
        <w:pStyle w:val="26"/>
        <w:spacing w:line="212" w:lineRule="exact"/>
        <w:rPr>
          <w:kern w:val="2"/>
        </w:rPr>
      </w:pPr>
      <w:r>
        <w:rPr>
          <w:kern w:val="2"/>
        </w:rPr>
        <w:t>115 #inet</w:t>
      </w:r>
      <w:r>
        <w:rPr>
          <w:rFonts w:ascii="宋体"/>
          <w:kern w:val="2"/>
        </w:rPr>
        <w:t>_</w:t>
      </w:r>
      <w:r>
        <w:rPr>
          <w:kern w:val="2"/>
        </w:rPr>
        <w:t>interfaces = $myhostname, localhost</w:t>
      </w:r>
    </w:p>
    <w:p>
      <w:pPr>
        <w:pStyle w:val="26"/>
        <w:spacing w:line="212" w:lineRule="exact"/>
        <w:rPr>
          <w:kern w:val="2"/>
        </w:rPr>
      </w:pPr>
      <w:r>
        <w:rPr>
          <w:b/>
          <w:bCs/>
          <w:kern w:val="2"/>
        </w:rPr>
        <w:t>116 inet</w:t>
      </w:r>
      <w:r>
        <w:rPr>
          <w:rFonts w:ascii="宋体"/>
          <w:b/>
          <w:bCs/>
          <w:kern w:val="2"/>
        </w:rPr>
        <w:t>_</w:t>
      </w:r>
      <w:r>
        <w:rPr>
          <w:b/>
          <w:bCs/>
          <w:kern w:val="2"/>
        </w:rPr>
        <w:t>interfaces = all</w:t>
      </w:r>
    </w:p>
    <w:p>
      <w:pPr>
        <w:pStyle w:val="59"/>
        <w:spacing w:after="90"/>
        <w:rPr>
          <w:kern w:val="2"/>
        </w:rPr>
      </w:pPr>
    </w:p>
    <w:p>
      <w:pPr>
        <w:rPr>
          <w:spacing w:val="6"/>
          <w:kern w:val="2"/>
        </w:rPr>
      </w:pPr>
      <w:r>
        <w:rPr>
          <w:rFonts w:hint="eastAsia"/>
          <w:color w:val="000000"/>
          <w:spacing w:val="6"/>
          <w:kern w:val="2"/>
          <w:szCs w:val="21"/>
        </w:rPr>
        <w:t>最后一处修改是在第</w:t>
      </w:r>
      <w:r>
        <w:rPr>
          <w:color w:val="000000"/>
          <w:spacing w:val="6"/>
          <w:kern w:val="2"/>
          <w:szCs w:val="21"/>
        </w:rPr>
        <w:t>164</w:t>
      </w:r>
      <w:r>
        <w:rPr>
          <w:rFonts w:hint="eastAsia"/>
          <w:color w:val="000000"/>
          <w:spacing w:val="6"/>
          <w:kern w:val="2"/>
          <w:szCs w:val="21"/>
        </w:rPr>
        <w:t>行定义可接收邮件的主机名或域名列表。这里可以直接调用前面定义好的</w:t>
      </w:r>
      <w:r>
        <w:rPr>
          <w:color w:val="000000"/>
          <w:spacing w:val="6"/>
          <w:kern w:val="2"/>
          <w:szCs w:val="21"/>
        </w:rPr>
        <w:t>myhostname</w:t>
      </w:r>
      <w:r>
        <w:rPr>
          <w:rFonts w:hint="eastAsia"/>
          <w:color w:val="000000"/>
          <w:spacing w:val="6"/>
          <w:kern w:val="2"/>
          <w:szCs w:val="21"/>
        </w:rPr>
        <w:t>和</w:t>
      </w:r>
      <w:r>
        <w:rPr>
          <w:color w:val="000000"/>
          <w:spacing w:val="6"/>
          <w:kern w:val="2"/>
          <w:szCs w:val="21"/>
        </w:rPr>
        <w:t>mydomain</w:t>
      </w:r>
      <w:r>
        <w:rPr>
          <w:rFonts w:hint="eastAsia"/>
          <w:color w:val="000000"/>
          <w:spacing w:val="6"/>
          <w:kern w:val="2"/>
          <w:szCs w:val="21"/>
        </w:rPr>
        <w:t>变量（如果不想调用变量，也可以直接调用变量中的值）：</w:t>
      </w:r>
    </w:p>
    <w:p>
      <w:pPr>
        <w:pStyle w:val="58"/>
        <w:spacing w:line="80" w:lineRule="exact"/>
        <w:rPr>
          <w:kern w:val="2"/>
        </w:rPr>
      </w:pPr>
    </w:p>
    <w:p>
      <w:pPr>
        <w:pStyle w:val="26"/>
      </w:pPr>
      <w:r>
        <w:t>133 # The mydestination parameter specifies the list of domains that this</w:t>
      </w:r>
    </w:p>
    <w:p>
      <w:pPr>
        <w:pStyle w:val="26"/>
      </w:pPr>
      <w:r>
        <w:t>134 # machine considers itself the final destination for.</w:t>
      </w:r>
    </w:p>
    <w:p>
      <w:pPr>
        <w:pStyle w:val="26"/>
      </w:pPr>
      <w:r>
        <w:t>135 #</w:t>
      </w:r>
    </w:p>
    <w:p>
      <w:pPr>
        <w:pStyle w:val="26"/>
      </w:pPr>
      <w:r>
        <w:t>136 # These domains are routed to the delivery agent specified with the</w:t>
      </w:r>
    </w:p>
    <w:p>
      <w:pPr>
        <w:pStyle w:val="26"/>
      </w:pPr>
      <w:r>
        <w:t>137 # local_transport parameter setting. By default, that is the UNIX</w:t>
      </w:r>
    </w:p>
    <w:p>
      <w:pPr>
        <w:pStyle w:val="26"/>
      </w:pPr>
      <w:r>
        <w:t>138 # compatible delivery agent that lookups all recipients in /etc/passwd</w:t>
      </w:r>
    </w:p>
    <w:p>
      <w:pPr>
        <w:pStyle w:val="26"/>
      </w:pPr>
      <w:r>
        <w:t>139 # and /etc/aliases or their equivalent.</w:t>
      </w:r>
    </w:p>
    <w:p>
      <w:pPr>
        <w:pStyle w:val="26"/>
      </w:pPr>
      <w:r>
        <w:t>140 #</w:t>
      </w:r>
    </w:p>
    <w:p>
      <w:pPr>
        <w:pStyle w:val="26"/>
      </w:pPr>
      <w:r>
        <w:t>141 # The default is $myhostname + localhost.$mydomain.  On a mail domain</w:t>
      </w:r>
    </w:p>
    <w:p>
      <w:pPr>
        <w:pStyle w:val="26"/>
      </w:pPr>
      <w:r>
        <w:t>142 # gateway, you should also include $mydomain.</w:t>
      </w:r>
    </w:p>
    <w:p>
      <w:pPr>
        <w:pStyle w:val="26"/>
      </w:pPr>
      <w:r>
        <w:t>143 #</w:t>
      </w:r>
    </w:p>
    <w:p>
      <w:pPr>
        <w:pStyle w:val="26"/>
      </w:pPr>
      <w:r>
        <w:t>144 # Do not specify the names of virtual domains - those domains are</w:t>
      </w:r>
    </w:p>
    <w:p>
      <w:pPr>
        <w:pStyle w:val="26"/>
      </w:pPr>
      <w:r>
        <w:t>145 # specified elsewhere (see VIRTUAL_README).</w:t>
      </w:r>
    </w:p>
    <w:p>
      <w:pPr>
        <w:pStyle w:val="26"/>
      </w:pPr>
      <w:r>
        <w:t>146 #</w:t>
      </w:r>
    </w:p>
    <w:p>
      <w:pPr>
        <w:pStyle w:val="26"/>
      </w:pPr>
      <w:r>
        <w:t>147 # Do not specify the names of domains that this machine is backup MX</w:t>
      </w:r>
    </w:p>
    <w:p>
      <w:pPr>
        <w:pStyle w:val="26"/>
      </w:pPr>
      <w:r>
        <w:t>148 # host for. Specify those names via the relay_domains settings for</w:t>
      </w:r>
    </w:p>
    <w:p>
      <w:pPr>
        <w:pStyle w:val="26"/>
      </w:pPr>
      <w:r>
        <w:t>149 # the SMTP server, or use permit_mx_backup if you are lazy (see</w:t>
      </w:r>
    </w:p>
    <w:p>
      <w:pPr>
        <w:pStyle w:val="26"/>
      </w:pPr>
      <w:r>
        <w:t>150 # STANDARD_CONFIGURATION_README).</w:t>
      </w:r>
    </w:p>
    <w:p>
      <w:pPr>
        <w:pStyle w:val="26"/>
      </w:pPr>
      <w:r>
        <w:t>151 #</w:t>
      </w:r>
    </w:p>
    <w:p>
      <w:pPr>
        <w:pStyle w:val="26"/>
      </w:pPr>
      <w:r>
        <w:t>152 # The local machine is always the final destination for mail addressed</w:t>
      </w:r>
    </w:p>
    <w:p>
      <w:pPr>
        <w:pStyle w:val="26"/>
      </w:pPr>
      <w:r>
        <w:t>153 # to user@[the.net.work.address] of an interface that the mail system</w:t>
      </w:r>
    </w:p>
    <w:p>
      <w:pPr>
        <w:pStyle w:val="26"/>
      </w:pPr>
      <w:r>
        <w:t>154 # receives mail on (see the inet_interfaces parameter).</w:t>
      </w:r>
    </w:p>
    <w:p>
      <w:pPr>
        <w:pStyle w:val="26"/>
      </w:pPr>
      <w:r>
        <w:t>155 #</w:t>
      </w:r>
    </w:p>
    <w:p>
      <w:pPr>
        <w:pStyle w:val="26"/>
      </w:pPr>
      <w:r>
        <w:t>156 # Specify a list of host or domain names, /file/name or type:table</w:t>
      </w:r>
    </w:p>
    <w:p>
      <w:pPr>
        <w:pStyle w:val="26"/>
      </w:pPr>
      <w:r>
        <w:t>157 # patterns, separated by commas and/or whitespace. A /file/name</w:t>
      </w:r>
    </w:p>
    <w:p>
      <w:pPr>
        <w:pStyle w:val="26"/>
      </w:pPr>
      <w:r>
        <w:t>158 # pattern is replaced by its contents; a type:table is matched when</w:t>
      </w:r>
    </w:p>
    <w:p>
      <w:pPr>
        <w:pStyle w:val="26"/>
      </w:pPr>
      <w:r>
        <w:t>159 # a name matches a lookup key (the right-hand side is ignored).</w:t>
      </w:r>
    </w:p>
    <w:p>
      <w:pPr>
        <w:pStyle w:val="26"/>
      </w:pPr>
      <w:r>
        <w:t>160 # Continue long lines by starting the next line with whitespace.</w:t>
      </w:r>
    </w:p>
    <w:p>
      <w:pPr>
        <w:pStyle w:val="26"/>
      </w:pPr>
      <w:r>
        <w:t>161 #</w:t>
      </w:r>
    </w:p>
    <w:p>
      <w:pPr>
        <w:pStyle w:val="26"/>
      </w:pPr>
      <w:r>
        <w:t>162 # See also below, section "REJECTING MAIL FOR UNKNOWN LOCAL USERS".</w:t>
      </w:r>
    </w:p>
    <w:p>
      <w:pPr>
        <w:pStyle w:val="26"/>
      </w:pPr>
      <w:r>
        <w:t>163 #</w:t>
      </w:r>
    </w:p>
    <w:p>
      <w:pPr>
        <w:pStyle w:val="26"/>
        <w:rPr>
          <w:b/>
        </w:rPr>
      </w:pPr>
      <w:r>
        <w:rPr>
          <w:b/>
        </w:rPr>
        <w:t>164 mydestination = $myhostname , $mydomain</w:t>
      </w:r>
    </w:p>
    <w:p>
      <w:pPr>
        <w:pStyle w:val="26"/>
      </w:pPr>
      <w:r>
        <w:t>165 #mydestination = $myhostname, localhost.$mydomain, localhost, $mydomain</w:t>
      </w:r>
    </w:p>
    <w:p>
      <w:pPr>
        <w:pStyle w:val="26"/>
        <w:rPr>
          <w:kern w:val="2"/>
        </w:rPr>
      </w:pPr>
      <w:r>
        <w:t>166 #mydestination = $myhostname, localhost.$mydomain, localhost, $mydomain,</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：创建电子邮件系统的登录账户。</w:t>
      </w:r>
      <w:r>
        <w:rPr>
          <w:color w:val="000000"/>
          <w:kern w:val="2"/>
          <w:szCs w:val="21"/>
        </w:rPr>
        <w:t>Postfix</w:t>
      </w:r>
      <w:r>
        <w:rPr>
          <w:rFonts w:hint="eastAsia"/>
          <w:color w:val="000000"/>
          <w:kern w:val="2"/>
          <w:szCs w:val="21"/>
        </w:rPr>
        <w:t>与</w:t>
      </w:r>
      <w:r>
        <w:rPr>
          <w:color w:val="000000"/>
          <w:kern w:val="2"/>
          <w:szCs w:val="21"/>
        </w:rPr>
        <w:t>vsftpd</w:t>
      </w:r>
      <w:r>
        <w:rPr>
          <w:rFonts w:hint="eastAsia"/>
          <w:color w:val="000000"/>
          <w:kern w:val="2"/>
          <w:szCs w:val="21"/>
        </w:rPr>
        <w:t>服务程序一样，都可以调用本地系统的账户和密码，因此在本地系统创建常规账户即可。最后重启配置妥当的</w:t>
      </w:r>
      <w:r>
        <w:rPr>
          <w:color w:val="000000"/>
          <w:kern w:val="2"/>
          <w:szCs w:val="21"/>
        </w:rPr>
        <w:t>postfix</w:t>
      </w:r>
      <w:r>
        <w:rPr>
          <w:rFonts w:hint="eastAsia"/>
          <w:color w:val="000000"/>
          <w:kern w:val="2"/>
          <w:szCs w:val="21"/>
        </w:rPr>
        <w:t>服务程序，并将其添加到开机启动项中。大功告成！</w:t>
      </w:r>
    </w:p>
    <w:p>
      <w:pPr>
        <w:pStyle w:val="58"/>
        <w:spacing w:line="80" w:lineRule="exact"/>
        <w:rPr>
          <w:kern w:val="2"/>
        </w:rPr>
      </w:pPr>
    </w:p>
    <w:p>
      <w:pPr>
        <w:pStyle w:val="26"/>
        <w:rPr>
          <w:kern w:val="2"/>
        </w:rPr>
      </w:pPr>
      <w:r>
        <w:rPr>
          <w:kern w:val="2"/>
        </w:rPr>
        <w:t>[root@linuxprobe ~]# useradd boss</w:t>
      </w:r>
    </w:p>
    <w:p>
      <w:pPr>
        <w:pStyle w:val="26"/>
        <w:rPr>
          <w:kern w:val="2"/>
        </w:rPr>
      </w:pPr>
      <w:r>
        <w:rPr>
          <w:kern w:val="2"/>
        </w:rPr>
        <w:t>[root@linuxprobe ~]# echo "linuxprobe" | passwd --stdin boss</w:t>
      </w:r>
    </w:p>
    <w:p>
      <w:pPr>
        <w:pStyle w:val="26"/>
        <w:rPr>
          <w:spacing w:val="6"/>
          <w:kern w:val="2"/>
        </w:rPr>
      </w:pPr>
      <w:r>
        <w:rPr>
          <w:spacing w:val="6"/>
          <w:kern w:val="2"/>
        </w:rPr>
        <w:t>Changing password for user boss. passwd: all authentication tokens updated</w:t>
      </w:r>
    </w:p>
    <w:p>
      <w:pPr>
        <w:pStyle w:val="26"/>
        <w:rPr>
          <w:kern w:val="2"/>
        </w:rPr>
      </w:pPr>
      <w:r>
        <w:rPr>
          <w:kern w:val="2"/>
        </w:rPr>
        <w:t>successfully.</w:t>
      </w:r>
    </w:p>
    <w:p>
      <w:pPr>
        <w:pStyle w:val="26"/>
        <w:rPr>
          <w:kern w:val="2"/>
        </w:rPr>
      </w:pPr>
      <w:r>
        <w:rPr>
          <w:kern w:val="2"/>
        </w:rPr>
        <w:t>[root@linuxprobe ~]# systemctl restart postfix</w:t>
      </w:r>
    </w:p>
    <w:p>
      <w:pPr>
        <w:pStyle w:val="26"/>
        <w:rPr>
          <w:kern w:val="2"/>
        </w:rPr>
      </w:pPr>
      <w:r>
        <w:rPr>
          <w:kern w:val="2"/>
        </w:rPr>
        <w:t>[root@linuxprobe ~]# systemctl enable postfix</w:t>
      </w:r>
    </w:p>
    <w:p>
      <w:pPr>
        <w:pStyle w:val="26"/>
        <w:rPr>
          <w:kern w:val="2"/>
        </w:rPr>
      </w:pPr>
      <w:r>
        <w:rPr>
          <w:kern w:val="2"/>
        </w:rPr>
        <w:t>ln</w:t>
      </w:r>
      <w:r>
        <w:rPr>
          <w:spacing w:val="-2"/>
          <w:kern w:val="2"/>
        </w:rPr>
        <w:t> -s '/usr/lib/systemd/system/postfix.service' '/etc/systemd/system/multi-user.</w:t>
      </w:r>
      <w:r>
        <w:rPr>
          <w:rFonts w:hint="eastAsia"/>
          <w:spacing w:val="-2"/>
          <w:kern w:val="2"/>
        </w:rPr>
        <w:t xml:space="preserve"> </w:t>
      </w:r>
    </w:p>
    <w:p>
      <w:pPr>
        <w:pStyle w:val="26"/>
        <w:rPr>
          <w:kern w:val="2"/>
        </w:rPr>
      </w:pPr>
      <w:r>
        <w:rPr>
          <w:kern w:val="2"/>
        </w:rPr>
        <w:t>target.wants/postfix.service'</w:t>
      </w:r>
    </w:p>
    <w:p>
      <w:pPr>
        <w:pStyle w:val="59"/>
        <w:spacing w:after="90"/>
        <w:rPr>
          <w:kern w:val="2"/>
        </w:rPr>
      </w:pPr>
    </w:p>
    <w:p>
      <w:pPr>
        <w:pStyle w:val="4"/>
        <w:spacing w:before="121" w:beforeLines="40" w:after="121" w:afterLines="40"/>
        <w:rPr>
          <w:kern w:val="2"/>
        </w:rPr>
      </w:pPr>
      <w:r>
        <w:rPr>
          <w:color w:val="000000"/>
          <w:kern w:val="2"/>
        </w:rPr>
        <w:t>15.2.2</w:t>
      </w:r>
      <w:r>
        <w:rPr>
          <w:color w:val="000000"/>
          <w:kern w:val="2"/>
          <w:szCs w:val="21"/>
        </w:rPr>
        <w:t xml:space="preserve">  </w:t>
      </w:r>
      <w:r>
        <w:rPr>
          <w:rFonts w:hint="eastAsia"/>
          <w:color w:val="000000"/>
          <w:kern w:val="2"/>
        </w:rPr>
        <w:t>配置</w:t>
      </w:r>
      <w:r>
        <w:rPr>
          <w:color w:val="000000"/>
          <w:kern w:val="2"/>
        </w:rPr>
        <w:t>Dovecot</w:t>
      </w:r>
      <w:r>
        <w:rPr>
          <w:rFonts w:hint="eastAsia"/>
          <w:color w:val="000000"/>
          <w:kern w:val="2"/>
        </w:rPr>
        <w:t>服务程序</w:t>
      </w:r>
    </w:p>
    <w:p>
      <w:pPr>
        <w:rPr>
          <w:kern w:val="2"/>
        </w:rPr>
      </w:pPr>
      <w:r>
        <w:rPr>
          <w:color w:val="000000"/>
          <w:kern w:val="2"/>
          <w:szCs w:val="21"/>
        </w:rPr>
        <w:t>Dovecot</w:t>
      </w:r>
      <w:r>
        <w:rPr>
          <w:rFonts w:hint="eastAsia"/>
          <w:color w:val="000000"/>
          <w:kern w:val="2"/>
          <w:szCs w:val="21"/>
        </w:rPr>
        <w:t>是一款能够为</w:t>
      </w:r>
      <w:r>
        <w:rPr>
          <w:color w:val="000000"/>
          <w:kern w:val="2"/>
          <w:szCs w:val="21"/>
        </w:rPr>
        <w:t>Linux</w:t>
      </w:r>
      <w:r>
        <w:rPr>
          <w:rFonts w:hint="eastAsia"/>
          <w:color w:val="000000"/>
          <w:kern w:val="2"/>
          <w:szCs w:val="21"/>
        </w:rPr>
        <w:t>系统提供</w:t>
      </w:r>
      <w:r>
        <w:rPr>
          <w:color w:val="000000"/>
          <w:kern w:val="2"/>
          <w:szCs w:val="21"/>
        </w:rPr>
        <w:t>IMAP</w:t>
      </w:r>
      <w:r>
        <w:rPr>
          <w:rFonts w:hint="eastAsia"/>
          <w:color w:val="000000"/>
          <w:kern w:val="2"/>
          <w:szCs w:val="21"/>
        </w:rPr>
        <w:t>和</w:t>
      </w:r>
      <w:r>
        <w:rPr>
          <w:color w:val="000000"/>
          <w:kern w:val="2"/>
          <w:szCs w:val="21"/>
        </w:rPr>
        <w:t>POP3</w:t>
      </w:r>
      <w:r>
        <w:rPr>
          <w:rFonts w:hint="eastAsia"/>
          <w:color w:val="000000"/>
          <w:kern w:val="2"/>
          <w:szCs w:val="21"/>
        </w:rPr>
        <w:t>电子邮件服务的开源服务程序，安全性极高，配置简单，执行速度快，而且占用的服务器硬件资源也较少，因此是一款值得推荐的收件服务程序。</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：安装</w:t>
      </w:r>
      <w:r>
        <w:rPr>
          <w:kern w:val="2"/>
        </w:rPr>
        <w:t>Dovecot</w:t>
      </w:r>
      <w:r>
        <w:rPr>
          <w:rFonts w:hint="eastAsia"/>
          <w:kern w:val="2"/>
        </w:rPr>
        <w:t>服务程序软件包。大家可自行配置</w:t>
      </w:r>
      <w:r>
        <w:rPr>
          <w:kern w:val="2"/>
        </w:rPr>
        <w:t>Yum</w:t>
      </w:r>
      <w:r>
        <w:rPr>
          <w:rFonts w:hint="eastAsia"/>
          <w:kern w:val="2"/>
        </w:rPr>
        <w:t>软件仓库、挂载光盘镜像到指定目录，然后输入要安装的</w:t>
      </w:r>
      <w:r>
        <w:rPr>
          <w:kern w:val="2"/>
        </w:rPr>
        <w:t>dovecot</w:t>
      </w:r>
      <w:r>
        <w:rPr>
          <w:rFonts w:hint="eastAsia"/>
          <w:kern w:val="2"/>
        </w:rPr>
        <w:t>软件包名称即可：</w:t>
      </w:r>
    </w:p>
    <w:p>
      <w:pPr>
        <w:pStyle w:val="58"/>
        <w:rPr>
          <w:kern w:val="2"/>
        </w:rPr>
      </w:pPr>
    </w:p>
    <w:p>
      <w:pPr>
        <w:pStyle w:val="26"/>
        <w:spacing w:line="210" w:lineRule="exact"/>
        <w:rPr>
          <w:kern w:val="2"/>
        </w:rPr>
      </w:pPr>
      <w:r>
        <w:rPr>
          <w:kern w:val="2"/>
        </w:rPr>
        <w:t>[root@linuxprobe ~]# yum install dovecot</w:t>
      </w:r>
    </w:p>
    <w:p>
      <w:pPr>
        <w:pStyle w:val="26"/>
        <w:spacing w:line="210" w:lineRule="exact"/>
        <w:rPr>
          <w:kern w:val="2"/>
        </w:rPr>
      </w:pPr>
      <w:r>
        <w:rPr>
          <w:kern w:val="2"/>
        </w:rPr>
        <w:t>Loaded plugins: langpacks, product-id, subscription-manager</w:t>
      </w:r>
    </w:p>
    <w:p>
      <w:pPr>
        <w:pStyle w:val="26"/>
        <w:spacing w:line="210" w:lineRule="exact"/>
        <w:rPr>
          <w:kern w:val="2"/>
        </w:rPr>
      </w:pPr>
      <w:r>
        <w:rPr>
          <w:kern w:val="2"/>
        </w:rPr>
        <w:t>………………</w:t>
      </w:r>
      <w:r>
        <w:rPr>
          <w:rFonts w:hint="eastAsia"/>
          <w:kern w:val="2"/>
        </w:rPr>
        <w:t>省略部分输出信息</w:t>
      </w:r>
      <w:r>
        <w:rPr>
          <w:kern w:val="2"/>
        </w:rPr>
        <w:t>………………</w:t>
      </w:r>
    </w:p>
    <w:p>
      <w:pPr>
        <w:pStyle w:val="26"/>
        <w:spacing w:line="210" w:lineRule="exact"/>
        <w:rPr>
          <w:kern w:val="2"/>
        </w:rPr>
      </w:pPr>
      <w:r>
        <w:rPr>
          <w:kern w:val="2"/>
        </w:rPr>
        <w:t>Installing:</w:t>
      </w:r>
    </w:p>
    <w:p>
      <w:pPr>
        <w:pStyle w:val="26"/>
        <w:spacing w:line="210" w:lineRule="exact"/>
        <w:rPr>
          <w:kern w:val="2"/>
        </w:rPr>
      </w:pPr>
      <w:r>
        <w:rPr>
          <w:kern w:val="2"/>
        </w:rPr>
        <w:t> dovecot x86</w:t>
      </w:r>
      <w:r>
        <w:rPr>
          <w:rFonts w:ascii="宋体"/>
          <w:kern w:val="2"/>
        </w:rPr>
        <w:t>_</w:t>
      </w:r>
      <w:r>
        <w:rPr>
          <w:kern w:val="2"/>
        </w:rPr>
        <w:t>64 1:2.2.10-4.el7 rhel 3.2 M</w:t>
      </w:r>
    </w:p>
    <w:p>
      <w:pPr>
        <w:pStyle w:val="26"/>
        <w:spacing w:line="210" w:lineRule="exact"/>
        <w:rPr>
          <w:kern w:val="2"/>
        </w:rPr>
      </w:pPr>
      <w:r>
        <w:rPr>
          <w:kern w:val="2"/>
        </w:rPr>
        <w:t>Installing for dependencies:</w:t>
      </w:r>
    </w:p>
    <w:p>
      <w:pPr>
        <w:pStyle w:val="26"/>
        <w:spacing w:line="210" w:lineRule="exact"/>
        <w:rPr>
          <w:kern w:val="2"/>
        </w:rPr>
      </w:pPr>
      <w:r>
        <w:rPr>
          <w:kern w:val="2"/>
        </w:rPr>
        <w:t> clucene-core x86</w:t>
      </w:r>
      <w:r>
        <w:rPr>
          <w:rFonts w:ascii="宋体"/>
          <w:kern w:val="2"/>
        </w:rPr>
        <w:t>_</w:t>
      </w:r>
      <w:r>
        <w:rPr>
          <w:kern w:val="2"/>
        </w:rPr>
        <w:t>64 2.3.3.4-11.el7 rhel 528 k</w:t>
      </w:r>
    </w:p>
    <w:p>
      <w:pPr>
        <w:pStyle w:val="26"/>
        <w:spacing w:line="210" w:lineRule="exact"/>
        <w:rPr>
          <w:kern w:val="2"/>
        </w:rPr>
      </w:pPr>
      <w:r>
        <w:rPr>
          <w:kern w:val="2"/>
        </w:rPr>
        <w:t>Transaction Summary</w:t>
      </w:r>
    </w:p>
    <w:p>
      <w:pPr>
        <w:pStyle w:val="26"/>
        <w:spacing w:line="210" w:lineRule="exact"/>
        <w:rPr>
          <w:kern w:val="2"/>
        </w:rPr>
      </w:pPr>
      <w:r>
        <w:rPr>
          <w:kern w:val="2"/>
        </w:rPr>
        <w:t>===============================================================================</w:t>
      </w:r>
    </w:p>
    <w:p>
      <w:pPr>
        <w:pStyle w:val="26"/>
        <w:spacing w:line="210" w:lineRule="exact"/>
        <w:rPr>
          <w:kern w:val="2"/>
        </w:rPr>
      </w:pPr>
      <w:r>
        <w:rPr>
          <w:kern w:val="2"/>
        </w:rPr>
        <w:t>Install 1 Package (+1 Dependent package)</w:t>
      </w:r>
    </w:p>
    <w:p>
      <w:pPr>
        <w:pStyle w:val="26"/>
        <w:spacing w:line="210" w:lineRule="exact"/>
        <w:rPr>
          <w:kern w:val="2"/>
        </w:rPr>
      </w:pPr>
      <w:r>
        <w:rPr>
          <w:kern w:val="2"/>
        </w:rPr>
        <w:t>Total download size: 3.7 M</w:t>
      </w:r>
    </w:p>
    <w:p>
      <w:pPr>
        <w:pStyle w:val="26"/>
        <w:spacing w:line="210" w:lineRule="exact"/>
        <w:rPr>
          <w:kern w:val="2"/>
        </w:rPr>
      </w:pPr>
      <w:r>
        <w:rPr>
          <w:kern w:val="2"/>
        </w:rPr>
        <w:t>Installed size: 12 M</w:t>
      </w:r>
    </w:p>
    <w:p>
      <w:pPr>
        <w:pStyle w:val="26"/>
        <w:spacing w:line="210" w:lineRule="exact"/>
        <w:rPr>
          <w:kern w:val="2"/>
        </w:rPr>
      </w:pPr>
      <w:r>
        <w:rPr>
          <w:kern w:val="2"/>
        </w:rPr>
        <w:t>Is this ok [y/d/N]: </w:t>
      </w:r>
      <w:r>
        <w:rPr>
          <w:b/>
          <w:bCs/>
          <w:kern w:val="2"/>
        </w:rPr>
        <w:t>y</w:t>
      </w:r>
    </w:p>
    <w:p>
      <w:pPr>
        <w:pStyle w:val="26"/>
        <w:spacing w:line="210" w:lineRule="exact"/>
        <w:rPr>
          <w:kern w:val="2"/>
        </w:rPr>
      </w:pPr>
      <w:r>
        <w:rPr>
          <w:kern w:val="2"/>
        </w:rPr>
        <w:t>Downloading packages:</w:t>
      </w:r>
    </w:p>
    <w:p>
      <w:pPr>
        <w:pStyle w:val="26"/>
        <w:spacing w:line="210" w:lineRule="exact"/>
        <w:rPr>
          <w:kern w:val="2"/>
        </w:rPr>
      </w:pPr>
      <w:r>
        <w:rPr>
          <w:kern w:val="2"/>
        </w:rPr>
        <w:t>-------------------------------------------------------------------------------</w:t>
      </w:r>
    </w:p>
    <w:p>
      <w:pPr>
        <w:pStyle w:val="26"/>
        <w:spacing w:line="210" w:lineRule="exact"/>
        <w:rPr>
          <w:kern w:val="2"/>
        </w:rPr>
      </w:pPr>
      <w:r>
        <w:rPr>
          <w:kern w:val="2"/>
        </w:rPr>
        <w:t>Total 44 MB/s | 3.7 MB 00:00 </w:t>
      </w:r>
    </w:p>
    <w:p>
      <w:pPr>
        <w:pStyle w:val="26"/>
        <w:spacing w:line="210" w:lineRule="exact"/>
        <w:rPr>
          <w:kern w:val="2"/>
        </w:rPr>
      </w:pPr>
      <w:r>
        <w:rPr>
          <w:kern w:val="2"/>
        </w:rPr>
        <w:t>Running transaction check</w:t>
      </w:r>
    </w:p>
    <w:p>
      <w:pPr>
        <w:pStyle w:val="26"/>
        <w:spacing w:line="210" w:lineRule="exact"/>
        <w:rPr>
          <w:kern w:val="2"/>
        </w:rPr>
      </w:pPr>
      <w:r>
        <w:rPr>
          <w:kern w:val="2"/>
        </w:rPr>
        <w:t>Running transaction test</w:t>
      </w:r>
    </w:p>
    <w:p>
      <w:pPr>
        <w:pStyle w:val="26"/>
        <w:spacing w:line="210" w:lineRule="exact"/>
        <w:rPr>
          <w:kern w:val="2"/>
        </w:rPr>
      </w:pPr>
      <w:r>
        <w:rPr>
          <w:kern w:val="2"/>
        </w:rPr>
        <w:t>Transaction test succeeded</w:t>
      </w:r>
    </w:p>
    <w:p>
      <w:pPr>
        <w:pStyle w:val="26"/>
        <w:spacing w:line="210" w:lineRule="exact"/>
        <w:rPr>
          <w:kern w:val="2"/>
        </w:rPr>
      </w:pPr>
      <w:r>
        <w:rPr>
          <w:kern w:val="2"/>
        </w:rPr>
        <w:t>Running transaction</w:t>
      </w:r>
    </w:p>
    <w:p>
      <w:pPr>
        <w:pStyle w:val="26"/>
        <w:spacing w:line="210" w:lineRule="exact"/>
        <w:rPr>
          <w:kern w:val="2"/>
        </w:rPr>
      </w:pPr>
      <w:r>
        <w:rPr>
          <w:kern w:val="2"/>
        </w:rPr>
        <w:t> Installing : clucene-core-2.3.3.4-11.el7.x86</w:t>
      </w:r>
      <w:r>
        <w:rPr>
          <w:rFonts w:ascii="宋体"/>
          <w:kern w:val="2"/>
        </w:rPr>
        <w:t>_</w:t>
      </w:r>
      <w:r>
        <w:rPr>
          <w:kern w:val="2"/>
        </w:rPr>
        <w:t>64 1/2 </w:t>
      </w:r>
    </w:p>
    <w:p>
      <w:pPr>
        <w:pStyle w:val="26"/>
        <w:spacing w:line="210" w:lineRule="exact"/>
        <w:rPr>
          <w:kern w:val="2"/>
        </w:rPr>
      </w:pPr>
      <w:r>
        <w:rPr>
          <w:kern w:val="2"/>
        </w:rPr>
        <w:t> Installing : 1:dovecot-2.2.10-4.el7.x86</w:t>
      </w:r>
      <w:r>
        <w:rPr>
          <w:rFonts w:ascii="宋体"/>
          <w:kern w:val="2"/>
        </w:rPr>
        <w:t>_</w:t>
      </w:r>
      <w:r>
        <w:rPr>
          <w:kern w:val="2"/>
        </w:rPr>
        <w:t>64 2/2 </w:t>
      </w:r>
    </w:p>
    <w:p>
      <w:pPr>
        <w:pStyle w:val="26"/>
        <w:spacing w:line="210" w:lineRule="exact"/>
        <w:rPr>
          <w:kern w:val="2"/>
        </w:rPr>
      </w:pPr>
      <w:r>
        <w:rPr>
          <w:kern w:val="2"/>
        </w:rPr>
        <w:t> Verifying : 1:dovecot-2.2.10-4.el7.x86</w:t>
      </w:r>
      <w:r>
        <w:rPr>
          <w:rFonts w:ascii="宋体"/>
          <w:kern w:val="2"/>
        </w:rPr>
        <w:t>_</w:t>
      </w:r>
      <w:r>
        <w:rPr>
          <w:kern w:val="2"/>
        </w:rPr>
        <w:t>64 1/2 </w:t>
      </w:r>
    </w:p>
    <w:p>
      <w:pPr>
        <w:pStyle w:val="26"/>
        <w:spacing w:line="210" w:lineRule="exact"/>
        <w:rPr>
          <w:kern w:val="2"/>
        </w:rPr>
      </w:pPr>
      <w:r>
        <w:rPr>
          <w:kern w:val="2"/>
        </w:rPr>
        <w:t> Verifying : clucene-core-2.3.3.4-11.el7.x86</w:t>
      </w:r>
      <w:r>
        <w:rPr>
          <w:rFonts w:ascii="宋体"/>
          <w:kern w:val="2"/>
        </w:rPr>
        <w:t>_</w:t>
      </w:r>
      <w:r>
        <w:rPr>
          <w:kern w:val="2"/>
        </w:rPr>
        <w:t>64 2/2 </w:t>
      </w:r>
    </w:p>
    <w:p>
      <w:pPr>
        <w:pStyle w:val="26"/>
        <w:spacing w:line="210" w:lineRule="exact"/>
        <w:rPr>
          <w:kern w:val="2"/>
        </w:rPr>
      </w:pPr>
      <w:r>
        <w:rPr>
          <w:kern w:val="2"/>
        </w:rPr>
        <w:t>Installed:</w:t>
      </w:r>
    </w:p>
    <w:p>
      <w:pPr>
        <w:pStyle w:val="26"/>
        <w:spacing w:line="210" w:lineRule="exact"/>
        <w:rPr>
          <w:kern w:val="2"/>
        </w:rPr>
      </w:pPr>
      <w:r>
        <w:rPr>
          <w:kern w:val="2"/>
        </w:rPr>
        <w:t> dovecot.x86</w:t>
      </w:r>
      <w:r>
        <w:rPr>
          <w:rFonts w:ascii="宋体"/>
          <w:kern w:val="2"/>
        </w:rPr>
        <w:t>_</w:t>
      </w:r>
      <w:r>
        <w:rPr>
          <w:kern w:val="2"/>
        </w:rPr>
        <w:t>64 1:2.2.10-4.el7 </w:t>
      </w:r>
    </w:p>
    <w:p>
      <w:pPr>
        <w:pStyle w:val="26"/>
        <w:spacing w:line="210" w:lineRule="exact"/>
        <w:rPr>
          <w:kern w:val="2"/>
        </w:rPr>
      </w:pPr>
      <w:r>
        <w:rPr>
          <w:kern w:val="2"/>
        </w:rPr>
        <w:t>Dependency Installed:</w:t>
      </w:r>
    </w:p>
    <w:p>
      <w:pPr>
        <w:pStyle w:val="26"/>
        <w:spacing w:line="210" w:lineRule="exact"/>
        <w:rPr>
          <w:kern w:val="2"/>
        </w:rPr>
      </w:pPr>
      <w:r>
        <w:rPr>
          <w:kern w:val="2"/>
        </w:rPr>
        <w:t> clucene-core.x86</w:t>
      </w:r>
      <w:r>
        <w:rPr>
          <w:rFonts w:ascii="宋体"/>
          <w:kern w:val="2"/>
        </w:rPr>
        <w:t>_</w:t>
      </w:r>
      <w:r>
        <w:rPr>
          <w:kern w:val="2"/>
        </w:rPr>
        <w:t>64 0:2.3.3.4-11.el7 </w:t>
      </w:r>
    </w:p>
    <w:p>
      <w:pPr>
        <w:pStyle w:val="26"/>
        <w:spacing w:line="210" w:lineRule="exact"/>
        <w:rPr>
          <w:kern w:val="2"/>
        </w:rPr>
      </w:pPr>
      <w:r>
        <w:rPr>
          <w:kern w:val="2"/>
        </w:rPr>
        <w:t>Complete!</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：配置部署</w:t>
      </w:r>
      <w:r>
        <w:rPr>
          <w:color w:val="000000"/>
          <w:kern w:val="2"/>
          <w:szCs w:val="21"/>
        </w:rPr>
        <w:t>Dovecot</w:t>
      </w:r>
      <w:r>
        <w:rPr>
          <w:rFonts w:hint="eastAsia"/>
          <w:color w:val="000000"/>
          <w:kern w:val="2"/>
          <w:szCs w:val="21"/>
        </w:rPr>
        <w:t>服务程序。在</w:t>
      </w:r>
      <w:r>
        <w:rPr>
          <w:color w:val="000000"/>
          <w:kern w:val="2"/>
          <w:szCs w:val="21"/>
        </w:rPr>
        <w:t>Dovecot</w:t>
      </w:r>
      <w:r>
        <w:rPr>
          <w:rFonts w:hint="eastAsia"/>
          <w:color w:val="000000"/>
          <w:kern w:val="2"/>
          <w:szCs w:val="21"/>
        </w:rPr>
        <w:t>服务程序的主配置文件中进行如下修改。首先是第</w:t>
      </w:r>
      <w:r>
        <w:rPr>
          <w:color w:val="000000"/>
          <w:kern w:val="2"/>
          <w:szCs w:val="21"/>
        </w:rPr>
        <w:t>24</w:t>
      </w:r>
      <w:r>
        <w:rPr>
          <w:rFonts w:hint="eastAsia"/>
          <w:color w:val="000000"/>
          <w:kern w:val="2"/>
        </w:rPr>
        <w:t>行，</w:t>
      </w:r>
      <w:r>
        <w:rPr>
          <w:rFonts w:hint="eastAsia"/>
          <w:color w:val="000000"/>
          <w:kern w:val="2"/>
          <w:szCs w:val="21"/>
        </w:rPr>
        <w:t>把</w:t>
      </w:r>
      <w:r>
        <w:rPr>
          <w:color w:val="000000"/>
          <w:kern w:val="2"/>
          <w:szCs w:val="21"/>
        </w:rPr>
        <w:t>Dovecot</w:t>
      </w:r>
      <w:r>
        <w:rPr>
          <w:rFonts w:hint="eastAsia"/>
          <w:color w:val="000000"/>
          <w:kern w:val="2"/>
          <w:szCs w:val="21"/>
        </w:rPr>
        <w:t>服务程序支持的电子邮件协议修改为</w:t>
      </w:r>
      <w:r>
        <w:rPr>
          <w:color w:val="000000"/>
          <w:kern w:val="2"/>
          <w:szCs w:val="21"/>
        </w:rPr>
        <w:t>imap</w:t>
      </w:r>
      <w:r>
        <w:rPr>
          <w:rFonts w:hint="eastAsia"/>
          <w:color w:val="000000"/>
          <w:kern w:val="2"/>
          <w:szCs w:val="21"/>
        </w:rPr>
        <w:t>、</w:t>
      </w:r>
      <w:r>
        <w:rPr>
          <w:color w:val="000000"/>
          <w:kern w:val="2"/>
          <w:szCs w:val="21"/>
        </w:rPr>
        <w:t>pop3</w:t>
      </w:r>
      <w:r>
        <w:rPr>
          <w:rFonts w:hint="eastAsia"/>
          <w:color w:val="000000"/>
          <w:kern w:val="2"/>
          <w:szCs w:val="21"/>
        </w:rPr>
        <w:t>和</w:t>
      </w:r>
      <w:r>
        <w:rPr>
          <w:color w:val="000000"/>
          <w:kern w:val="2"/>
          <w:szCs w:val="21"/>
        </w:rPr>
        <w:t>lmtp</w:t>
      </w:r>
      <w:r>
        <w:rPr>
          <w:rFonts w:hint="eastAsia"/>
          <w:color w:val="000000"/>
          <w:kern w:val="2"/>
          <w:szCs w:val="21"/>
        </w:rPr>
        <w:t>。然后在这一行下面添加一行参数，允许用户使用明文进行密码验证。之所以这样操作，是因为</w:t>
      </w:r>
      <w:r>
        <w:rPr>
          <w:color w:val="000000"/>
          <w:kern w:val="2"/>
          <w:szCs w:val="21"/>
        </w:rPr>
        <w:t>Dovecot</w:t>
      </w:r>
      <w:r>
        <w:rPr>
          <w:rFonts w:hint="eastAsia"/>
          <w:color w:val="000000"/>
          <w:kern w:val="2"/>
          <w:szCs w:val="21"/>
        </w:rPr>
        <w:t>服务程序为了保证电子邮件系统的安全而默认强制用户使用加密方式进行登录，而由于当前还没有加密系统，因此需要添加该参数来允许用户的明文登录。</w:t>
      </w:r>
    </w:p>
    <w:p>
      <w:pPr>
        <w:pStyle w:val="58"/>
        <w:rPr>
          <w:kern w:val="2"/>
        </w:rPr>
      </w:pPr>
    </w:p>
    <w:p>
      <w:pPr>
        <w:pStyle w:val="26"/>
        <w:spacing w:line="240" w:lineRule="exact"/>
        <w:rPr>
          <w:kern w:val="2"/>
        </w:rPr>
      </w:pPr>
      <w:r>
        <w:rPr>
          <w:kern w:val="2"/>
        </w:rPr>
        <w:t>[root@linuxprobe ~]# vim /etc/dovecot/dovecot.conf</w:t>
      </w:r>
    </w:p>
    <w:p>
      <w:pPr>
        <w:pStyle w:val="26"/>
        <w:spacing w:line="232" w:lineRule="exact"/>
        <w:rPr>
          <w:kern w:val="2"/>
        </w:rPr>
      </w:pPr>
      <w:r>
        <w:rPr>
          <w:kern w:val="2"/>
        </w:rPr>
        <w:t>………………</w:t>
      </w:r>
      <w:r>
        <w:rPr>
          <w:rFonts w:hint="eastAsia"/>
          <w:kern w:val="2"/>
        </w:rPr>
        <w:t>省略部分输出信息</w:t>
      </w:r>
      <w:r>
        <w:rPr>
          <w:kern w:val="2"/>
        </w:rPr>
        <w:t>………………</w:t>
      </w:r>
    </w:p>
    <w:p>
      <w:pPr>
        <w:pStyle w:val="26"/>
        <w:spacing w:line="240" w:lineRule="exact"/>
        <w:rPr>
          <w:kern w:val="2"/>
        </w:rPr>
      </w:pPr>
      <w:r>
        <w:rPr>
          <w:kern w:val="2"/>
        </w:rPr>
        <w:t>23 # Protocols we want to be serving.</w:t>
      </w:r>
    </w:p>
    <w:p>
      <w:pPr>
        <w:pStyle w:val="26"/>
        <w:spacing w:line="240" w:lineRule="exact"/>
        <w:rPr>
          <w:b/>
          <w:bCs/>
          <w:kern w:val="2"/>
        </w:rPr>
      </w:pPr>
      <w:r>
        <w:rPr>
          <w:b/>
          <w:bCs/>
          <w:kern w:val="2"/>
        </w:rPr>
        <w:t>24 protocols = imap pop3 lmtp</w:t>
      </w:r>
    </w:p>
    <w:p>
      <w:pPr>
        <w:pStyle w:val="26"/>
        <w:spacing w:line="240" w:lineRule="exact"/>
        <w:rPr>
          <w:b/>
          <w:bCs/>
          <w:kern w:val="2"/>
        </w:rPr>
      </w:pPr>
      <w:r>
        <w:rPr>
          <w:b/>
          <w:bCs/>
          <w:kern w:val="2"/>
        </w:rPr>
        <w:t>25 disable</w:t>
      </w:r>
      <w:r>
        <w:rPr>
          <w:rFonts w:ascii="宋体"/>
          <w:b/>
          <w:bCs/>
          <w:kern w:val="2"/>
        </w:rPr>
        <w:t>_</w:t>
      </w:r>
      <w:r>
        <w:rPr>
          <w:b/>
          <w:bCs/>
          <w:kern w:val="2"/>
        </w:rPr>
        <w:t>plaintext</w:t>
      </w:r>
      <w:r>
        <w:rPr>
          <w:rFonts w:ascii="宋体"/>
          <w:b/>
          <w:bCs/>
          <w:kern w:val="2"/>
        </w:rPr>
        <w:t>_</w:t>
      </w:r>
      <w:r>
        <w:rPr>
          <w:b/>
          <w:bCs/>
          <w:kern w:val="2"/>
        </w:rPr>
        <w:t>auth = no</w:t>
      </w:r>
    </w:p>
    <w:p>
      <w:pPr>
        <w:pStyle w:val="26"/>
        <w:spacing w:line="232" w:lineRule="exact"/>
        <w:rPr>
          <w:kern w:val="2"/>
        </w:rPr>
      </w:pPr>
      <w:r>
        <w:rPr>
          <w:kern w:val="2"/>
        </w:rPr>
        <w:t>………………</w:t>
      </w:r>
      <w:r>
        <w:rPr>
          <w:rFonts w:hint="eastAsia"/>
          <w:kern w:val="2"/>
        </w:rPr>
        <w:t>省略部分输出信息</w:t>
      </w:r>
      <w:r>
        <w:rPr>
          <w:kern w:val="2"/>
        </w:rPr>
        <w:t>………………</w:t>
      </w:r>
    </w:p>
    <w:p>
      <w:pPr>
        <w:pStyle w:val="59"/>
        <w:spacing w:after="90"/>
        <w:rPr>
          <w:kern w:val="2"/>
        </w:rPr>
      </w:pPr>
    </w:p>
    <w:p>
      <w:pPr>
        <w:rPr>
          <w:spacing w:val="-4"/>
          <w:kern w:val="2"/>
        </w:rPr>
      </w:pPr>
      <w:r>
        <w:rPr>
          <w:rFonts w:hint="eastAsia"/>
          <w:color w:val="000000"/>
          <w:spacing w:val="-4"/>
          <w:kern w:val="2"/>
          <w:szCs w:val="21"/>
        </w:rPr>
        <w:t>在主配置文件中的第</w:t>
      </w:r>
      <w:r>
        <w:rPr>
          <w:color w:val="000000"/>
          <w:spacing w:val="-4"/>
          <w:kern w:val="2"/>
          <w:szCs w:val="21"/>
        </w:rPr>
        <w:t>48</w:t>
      </w:r>
      <w:r>
        <w:rPr>
          <w:rFonts w:hint="eastAsia"/>
          <w:color w:val="000000"/>
          <w:spacing w:val="-4"/>
          <w:kern w:val="2"/>
          <w:szCs w:val="21"/>
        </w:rPr>
        <w:t>行，设置允许登录的网段地址，也就是说我们可以在这里限制只有来自于某个网段的用户才能使用电子邮件系统。如果想允许所有人都能使用，则不用修改本参数：</w:t>
      </w:r>
    </w:p>
    <w:p>
      <w:pPr>
        <w:pStyle w:val="58"/>
        <w:rPr>
          <w:kern w:val="2"/>
        </w:rPr>
      </w:pPr>
    </w:p>
    <w:p>
      <w:pPr>
        <w:pStyle w:val="26"/>
        <w:spacing w:line="240" w:lineRule="exact"/>
        <w:rPr>
          <w:kern w:val="2"/>
        </w:rPr>
      </w:pPr>
      <w:r>
        <w:rPr>
          <w:kern w:val="2"/>
        </w:rPr>
        <w:t>44 # Space separated list of trusted network ranges. Connections from these</w:t>
      </w:r>
    </w:p>
    <w:p>
      <w:pPr>
        <w:pStyle w:val="26"/>
        <w:spacing w:line="240" w:lineRule="exact"/>
        <w:rPr>
          <w:kern w:val="2"/>
        </w:rPr>
      </w:pPr>
      <w:r>
        <w:rPr>
          <w:kern w:val="2"/>
        </w:rPr>
        <w:t>45 # IPs are allowed to override their IP addresses and ports (for logging and</w:t>
      </w:r>
    </w:p>
    <w:p>
      <w:pPr>
        <w:pStyle w:val="26"/>
        <w:spacing w:line="240" w:lineRule="exact"/>
        <w:rPr>
          <w:kern w:val="2"/>
        </w:rPr>
      </w:pPr>
      <w:r>
        <w:rPr>
          <w:kern w:val="2"/>
        </w:rPr>
        <w:t>46 # for authentication checks). disable</w:t>
      </w:r>
      <w:r>
        <w:rPr>
          <w:rFonts w:ascii="宋体"/>
          <w:kern w:val="2"/>
        </w:rPr>
        <w:t>_</w:t>
      </w:r>
      <w:r>
        <w:rPr>
          <w:kern w:val="2"/>
        </w:rPr>
        <w:t>plaintext</w:t>
      </w:r>
      <w:r>
        <w:rPr>
          <w:rFonts w:ascii="宋体"/>
          <w:kern w:val="2"/>
        </w:rPr>
        <w:t>_</w:t>
      </w:r>
      <w:r>
        <w:rPr>
          <w:kern w:val="2"/>
        </w:rPr>
        <w:t>auth is also ignored for</w:t>
      </w:r>
    </w:p>
    <w:p>
      <w:pPr>
        <w:pStyle w:val="26"/>
        <w:spacing w:line="240" w:lineRule="exact"/>
        <w:rPr>
          <w:kern w:val="2"/>
        </w:rPr>
      </w:pPr>
      <w:r>
        <w:rPr>
          <w:kern w:val="2"/>
        </w:rPr>
        <w:t>47 # these networks. Typically you'd specify your IMAP proxy servers here.</w:t>
      </w:r>
    </w:p>
    <w:p>
      <w:pPr>
        <w:pStyle w:val="26"/>
        <w:spacing w:line="240" w:lineRule="exact"/>
        <w:rPr>
          <w:kern w:val="2"/>
        </w:rPr>
      </w:pPr>
      <w:r>
        <w:rPr>
          <w:b/>
          <w:bCs/>
          <w:kern w:val="2"/>
        </w:rPr>
        <w:t>48 login</w:t>
      </w:r>
      <w:r>
        <w:rPr>
          <w:rFonts w:ascii="宋体"/>
          <w:b/>
          <w:bCs/>
          <w:kern w:val="2"/>
        </w:rPr>
        <w:t>_</w:t>
      </w:r>
      <w:r>
        <w:rPr>
          <w:b/>
          <w:bCs/>
          <w:kern w:val="2"/>
        </w:rPr>
        <w:t>trusted</w:t>
      </w:r>
      <w:r>
        <w:rPr>
          <w:rFonts w:ascii="宋体"/>
          <w:b/>
          <w:bCs/>
          <w:kern w:val="2"/>
        </w:rPr>
        <w:t>_</w:t>
      </w:r>
      <w:r>
        <w:rPr>
          <w:b/>
          <w:bCs/>
          <w:kern w:val="2"/>
        </w:rPr>
        <w:t>networks = 192.168.10.0/24</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：配置邮件格式与存储路径。在</w:t>
      </w:r>
      <w:r>
        <w:rPr>
          <w:color w:val="000000"/>
          <w:kern w:val="2"/>
          <w:szCs w:val="21"/>
        </w:rPr>
        <w:t>Dovecot</w:t>
      </w:r>
      <w:r>
        <w:rPr>
          <w:rFonts w:hint="eastAsia"/>
          <w:color w:val="000000"/>
          <w:kern w:val="2"/>
          <w:szCs w:val="21"/>
        </w:rPr>
        <w:t>服务程序单独的子配置文件中，定义一个路径，用于指定要将收到的邮件存放到服务器本地的哪个位置。这个路径默认已经定义好了，我们只需要将该配置文件中第</w:t>
      </w:r>
      <w:r>
        <w:rPr>
          <w:color w:val="000000"/>
          <w:kern w:val="2"/>
          <w:szCs w:val="21"/>
        </w:rPr>
        <w:t>2</w:t>
      </w:r>
      <w:r>
        <w:rPr>
          <w:rFonts w:hint="eastAsia"/>
          <w:color w:val="000000"/>
          <w:kern w:val="2"/>
          <w:szCs w:val="21"/>
        </w:rPr>
        <w:t>4行前面的井号（</w:t>
      </w:r>
      <w:r>
        <w:rPr>
          <w:color w:val="000000"/>
          <w:kern w:val="2"/>
          <w:szCs w:val="21"/>
        </w:rPr>
        <w:t>#</w:t>
      </w:r>
      <w:r>
        <w:rPr>
          <w:rFonts w:hint="eastAsia"/>
          <w:color w:val="000000"/>
          <w:kern w:val="2"/>
          <w:szCs w:val="21"/>
        </w:rPr>
        <w:t>）删除即可。</w:t>
      </w:r>
    </w:p>
    <w:p>
      <w:pPr>
        <w:pStyle w:val="58"/>
        <w:rPr>
          <w:kern w:val="2"/>
        </w:rPr>
      </w:pPr>
    </w:p>
    <w:p>
      <w:pPr>
        <w:pStyle w:val="26"/>
        <w:spacing w:line="218" w:lineRule="exact"/>
        <w:rPr>
          <w:kern w:val="2"/>
        </w:rPr>
      </w:pPr>
      <w:r>
        <w:rPr>
          <w:kern w:val="2"/>
        </w:rPr>
        <w:t>[root@linuxprobe ~]# vim /etc/dovecot/conf.d/10-mail.conf</w:t>
      </w:r>
    </w:p>
    <w:p>
      <w:pPr>
        <w:pStyle w:val="26"/>
        <w:spacing w:line="218" w:lineRule="exact"/>
        <w:rPr>
          <w:kern w:val="2"/>
        </w:rPr>
      </w:pPr>
      <w:r>
        <w:rPr>
          <w:kern w:val="2"/>
        </w:rPr>
        <w:t>1 ##</w:t>
      </w:r>
    </w:p>
    <w:p>
      <w:pPr>
        <w:pStyle w:val="26"/>
        <w:spacing w:line="218" w:lineRule="exact"/>
        <w:rPr>
          <w:kern w:val="2"/>
        </w:rPr>
      </w:pPr>
      <w:r>
        <w:rPr>
          <w:kern w:val="2"/>
        </w:rPr>
        <w:t>2 ## Mailbox locations and namespaces</w:t>
      </w:r>
    </w:p>
    <w:p>
      <w:pPr>
        <w:pStyle w:val="26"/>
        <w:spacing w:line="218" w:lineRule="exact"/>
        <w:rPr>
          <w:kern w:val="2"/>
        </w:rPr>
      </w:pPr>
      <w:r>
        <w:rPr>
          <w:kern w:val="2"/>
        </w:rPr>
        <w:t>3 ##</w:t>
      </w:r>
    </w:p>
    <w:p>
      <w:pPr>
        <w:pStyle w:val="26"/>
        <w:spacing w:line="218" w:lineRule="exact"/>
        <w:rPr>
          <w:spacing w:val="-4"/>
          <w:kern w:val="2"/>
        </w:rPr>
      </w:pPr>
      <w:r>
        <w:rPr>
          <w:spacing w:val="-4"/>
          <w:kern w:val="2"/>
        </w:rPr>
        <w:t>4 # Location for users' mailboxes. The default is empty, which means that Dovecot</w:t>
      </w:r>
    </w:p>
    <w:p>
      <w:pPr>
        <w:pStyle w:val="26"/>
        <w:spacing w:line="218" w:lineRule="exact"/>
        <w:rPr>
          <w:kern w:val="2"/>
        </w:rPr>
      </w:pPr>
      <w:r>
        <w:rPr>
          <w:kern w:val="2"/>
        </w:rPr>
        <w:t>5 # tries to find the mailboxes automatically. This won't work if the user</w:t>
      </w:r>
    </w:p>
    <w:p>
      <w:pPr>
        <w:pStyle w:val="26"/>
        <w:spacing w:line="218" w:lineRule="exact"/>
        <w:rPr>
          <w:kern w:val="2"/>
        </w:rPr>
      </w:pPr>
      <w:r>
        <w:rPr>
          <w:kern w:val="2"/>
        </w:rPr>
        <w:t>6 # doesn't yet have any mail, so you should explicitly tell Dovecot the full</w:t>
      </w:r>
    </w:p>
    <w:p>
      <w:pPr>
        <w:pStyle w:val="26"/>
        <w:spacing w:line="218" w:lineRule="exact"/>
        <w:rPr>
          <w:kern w:val="2"/>
        </w:rPr>
      </w:pPr>
      <w:r>
        <w:rPr>
          <w:kern w:val="2"/>
        </w:rPr>
        <w:t>7 # location.</w:t>
      </w:r>
    </w:p>
    <w:p>
      <w:pPr>
        <w:pStyle w:val="26"/>
        <w:spacing w:line="218" w:lineRule="exact"/>
        <w:rPr>
          <w:kern w:val="2"/>
        </w:rPr>
      </w:pPr>
      <w:r>
        <w:rPr>
          <w:kern w:val="2"/>
        </w:rPr>
        <w:t>8 #</w:t>
      </w:r>
    </w:p>
    <w:p>
      <w:pPr>
        <w:pStyle w:val="26"/>
        <w:spacing w:line="218" w:lineRule="exact"/>
        <w:rPr>
          <w:kern w:val="2"/>
        </w:rPr>
      </w:pPr>
      <w:r>
        <w:rPr>
          <w:kern w:val="2"/>
        </w:rPr>
        <w:t>9 # If you're using mbox, giving a path to the INBOX file (eg. /var/mail/%u)</w:t>
      </w:r>
    </w:p>
    <w:p>
      <w:pPr>
        <w:pStyle w:val="26"/>
        <w:spacing w:line="218" w:lineRule="exact"/>
        <w:rPr>
          <w:spacing w:val="-4"/>
          <w:kern w:val="2"/>
        </w:rPr>
      </w:pPr>
      <w:r>
        <w:rPr>
          <w:spacing w:val="-4"/>
          <w:kern w:val="2"/>
        </w:rPr>
        <w:t>10 # isn't enough. You'll also need to tell Dovecot where the other mailboxes are</w:t>
      </w:r>
    </w:p>
    <w:p>
      <w:pPr>
        <w:pStyle w:val="26"/>
        <w:spacing w:line="218" w:lineRule="exact"/>
        <w:rPr>
          <w:kern w:val="2"/>
        </w:rPr>
      </w:pPr>
      <w:r>
        <w:rPr>
          <w:kern w:val="2"/>
        </w:rPr>
        <w:t>11 # kept. This is called the "root mail directory", and it must be the first</w:t>
      </w:r>
    </w:p>
    <w:p>
      <w:pPr>
        <w:pStyle w:val="26"/>
        <w:spacing w:line="218" w:lineRule="exact"/>
        <w:rPr>
          <w:kern w:val="2"/>
        </w:rPr>
      </w:pPr>
      <w:r>
        <w:rPr>
          <w:kern w:val="2"/>
        </w:rPr>
        <w:t>12 # path given in the mail</w:t>
      </w:r>
      <w:r>
        <w:rPr>
          <w:rFonts w:ascii="宋体"/>
          <w:kern w:val="2"/>
        </w:rPr>
        <w:t>_</w:t>
      </w:r>
      <w:r>
        <w:rPr>
          <w:kern w:val="2"/>
        </w:rPr>
        <w:t>location setting.</w:t>
      </w:r>
    </w:p>
    <w:p>
      <w:pPr>
        <w:pStyle w:val="26"/>
        <w:spacing w:line="218" w:lineRule="exact"/>
        <w:rPr>
          <w:kern w:val="2"/>
        </w:rPr>
      </w:pPr>
      <w:r>
        <w:rPr>
          <w:kern w:val="2"/>
        </w:rPr>
        <w:t>13 #</w:t>
      </w:r>
    </w:p>
    <w:p>
      <w:pPr>
        <w:pStyle w:val="26"/>
        <w:spacing w:line="218" w:lineRule="exact"/>
        <w:rPr>
          <w:kern w:val="2"/>
        </w:rPr>
      </w:pPr>
      <w:r>
        <w:rPr>
          <w:kern w:val="2"/>
        </w:rPr>
        <w:t>14 # There are a few special variables you can use, eg.:</w:t>
      </w:r>
    </w:p>
    <w:p>
      <w:pPr>
        <w:pStyle w:val="26"/>
        <w:spacing w:line="218" w:lineRule="exact"/>
        <w:rPr>
          <w:kern w:val="2"/>
        </w:rPr>
      </w:pPr>
      <w:r>
        <w:rPr>
          <w:kern w:val="2"/>
        </w:rPr>
        <w:t>15 #</w:t>
      </w:r>
    </w:p>
    <w:p>
      <w:pPr>
        <w:pStyle w:val="26"/>
        <w:spacing w:line="218" w:lineRule="exact"/>
        <w:rPr>
          <w:kern w:val="2"/>
        </w:rPr>
      </w:pPr>
      <w:r>
        <w:rPr>
          <w:kern w:val="2"/>
        </w:rPr>
        <w:t>16 # %u - username</w:t>
      </w:r>
    </w:p>
    <w:p>
      <w:pPr>
        <w:pStyle w:val="26"/>
        <w:spacing w:line="218" w:lineRule="exact"/>
        <w:rPr>
          <w:kern w:val="2"/>
        </w:rPr>
      </w:pPr>
      <w:r>
        <w:rPr>
          <w:kern w:val="2"/>
        </w:rPr>
        <w:t>17 # %n - user part in user@domain, same as %u if there's no domain</w:t>
      </w:r>
    </w:p>
    <w:p>
      <w:pPr>
        <w:pStyle w:val="26"/>
        <w:spacing w:line="218" w:lineRule="exact"/>
        <w:rPr>
          <w:kern w:val="2"/>
        </w:rPr>
      </w:pPr>
      <w:r>
        <w:rPr>
          <w:kern w:val="2"/>
        </w:rPr>
        <w:t>18 # %d - domain part in user@domain, empty if there's no domain</w:t>
      </w:r>
    </w:p>
    <w:p>
      <w:pPr>
        <w:pStyle w:val="26"/>
        <w:spacing w:line="218" w:lineRule="exact"/>
        <w:rPr>
          <w:kern w:val="2"/>
        </w:rPr>
      </w:pPr>
      <w:r>
        <w:rPr>
          <w:kern w:val="2"/>
        </w:rPr>
        <w:t>19 # %h - home directory</w:t>
      </w:r>
    </w:p>
    <w:p>
      <w:pPr>
        <w:pStyle w:val="26"/>
        <w:spacing w:line="218" w:lineRule="exact"/>
        <w:rPr>
          <w:kern w:val="2"/>
        </w:rPr>
      </w:pPr>
      <w:r>
        <w:rPr>
          <w:kern w:val="2"/>
        </w:rPr>
        <w:t>20 #</w:t>
      </w:r>
    </w:p>
    <w:p>
      <w:pPr>
        <w:pStyle w:val="26"/>
        <w:spacing w:line="218" w:lineRule="exact"/>
        <w:rPr>
          <w:kern w:val="2"/>
        </w:rPr>
      </w:pPr>
      <w:r>
        <w:rPr>
          <w:kern w:val="2"/>
        </w:rPr>
        <w:t>21 # See doc/wiki/Variables.txt for full list. Some examples:</w:t>
      </w:r>
    </w:p>
    <w:p>
      <w:pPr>
        <w:pStyle w:val="26"/>
        <w:spacing w:line="218" w:lineRule="exact"/>
        <w:rPr>
          <w:kern w:val="2"/>
        </w:rPr>
      </w:pPr>
      <w:r>
        <w:rPr>
          <w:kern w:val="2"/>
        </w:rPr>
        <w:t>22 #</w:t>
      </w:r>
    </w:p>
    <w:p>
      <w:pPr>
        <w:pStyle w:val="26"/>
        <w:spacing w:line="218" w:lineRule="exact"/>
        <w:rPr>
          <w:kern w:val="2"/>
        </w:rPr>
      </w:pPr>
      <w:r>
        <w:rPr>
          <w:kern w:val="2"/>
        </w:rPr>
        <w:t>23 # mail</w:t>
      </w:r>
      <w:r>
        <w:rPr>
          <w:rFonts w:ascii="宋体"/>
          <w:kern w:val="2"/>
        </w:rPr>
        <w:t>_</w:t>
      </w:r>
      <w:r>
        <w:rPr>
          <w:kern w:val="2"/>
        </w:rPr>
        <w:t>location = maildir:~/Maildir</w:t>
      </w:r>
    </w:p>
    <w:p>
      <w:pPr>
        <w:pStyle w:val="26"/>
        <w:spacing w:line="218" w:lineRule="exact"/>
        <w:rPr>
          <w:kern w:val="2"/>
        </w:rPr>
      </w:pPr>
      <w:r>
        <w:rPr>
          <w:b/>
          <w:bCs/>
          <w:kern w:val="2"/>
        </w:rPr>
        <w:t>24   mail</w:t>
      </w:r>
      <w:r>
        <w:rPr>
          <w:rFonts w:ascii="宋体"/>
          <w:b/>
          <w:bCs/>
          <w:kern w:val="2"/>
        </w:rPr>
        <w:t>_</w:t>
      </w:r>
      <w:r>
        <w:rPr>
          <w:b/>
          <w:bCs/>
          <w:kern w:val="2"/>
        </w:rPr>
        <w:t>location = mbox:~/mail:INBOX=/var/mail/%u</w:t>
      </w:r>
    </w:p>
    <w:p>
      <w:pPr>
        <w:pStyle w:val="26"/>
        <w:spacing w:line="218" w:lineRule="exact"/>
        <w:rPr>
          <w:kern w:val="2"/>
        </w:rPr>
      </w:pPr>
      <w:r>
        <w:rPr>
          <w:kern w:val="2"/>
        </w:rPr>
        <w:t>25 # mail</w:t>
      </w:r>
      <w:r>
        <w:rPr>
          <w:rFonts w:ascii="宋体"/>
          <w:kern w:val="2"/>
        </w:rPr>
        <w:t>_</w:t>
      </w:r>
      <w:r>
        <w:rPr>
          <w:kern w:val="2"/>
        </w:rPr>
        <w:t>location = mbox:/var/mail/%d/%1n/%n:INDEX=/var/indexes/%d/%1n/%n</w:t>
      </w:r>
    </w:p>
    <w:p>
      <w:pPr>
        <w:pStyle w:val="26"/>
        <w:spacing w:line="218"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然后切换到</w:t>
      </w:r>
      <w:r>
        <w:rPr>
          <w:rFonts w:hint="eastAsia"/>
          <w:color w:val="000000"/>
          <w:kern w:val="2"/>
        </w:rPr>
        <w:t>配置</w:t>
      </w:r>
      <w:r>
        <w:rPr>
          <w:color w:val="000000"/>
          <w:kern w:val="2"/>
        </w:rPr>
        <w:t>Postfix</w:t>
      </w:r>
      <w:r>
        <w:rPr>
          <w:rFonts w:hint="eastAsia"/>
          <w:color w:val="000000"/>
          <w:kern w:val="2"/>
        </w:rPr>
        <w:t>服务程序时创建的</w:t>
      </w:r>
      <w:r>
        <w:rPr>
          <w:color w:val="000000"/>
          <w:kern w:val="2"/>
        </w:rPr>
        <w:t>boss</w:t>
      </w:r>
      <w:r>
        <w:rPr>
          <w:rFonts w:hint="eastAsia"/>
          <w:color w:val="000000"/>
          <w:kern w:val="2"/>
        </w:rPr>
        <w:t>账户，</w:t>
      </w:r>
      <w:r>
        <w:rPr>
          <w:rFonts w:hint="eastAsia"/>
          <w:color w:val="000000"/>
          <w:kern w:val="2"/>
          <w:szCs w:val="21"/>
        </w:rPr>
        <w:t>并在家目录中建立用于保存邮件的目录。记得要重启</w:t>
      </w:r>
      <w:r>
        <w:rPr>
          <w:color w:val="000000"/>
          <w:kern w:val="2"/>
          <w:szCs w:val="21"/>
        </w:rPr>
        <w:t>Dovecot</w:t>
      </w:r>
      <w:r>
        <w:rPr>
          <w:rFonts w:hint="eastAsia"/>
          <w:color w:val="000000"/>
          <w:kern w:val="2"/>
          <w:szCs w:val="21"/>
        </w:rPr>
        <w:t>服务并将其添加到开机启动项中。至此，对</w:t>
      </w:r>
      <w:r>
        <w:rPr>
          <w:color w:val="000000"/>
          <w:kern w:val="2"/>
          <w:szCs w:val="21"/>
        </w:rPr>
        <w:t>Dovecot</w:t>
      </w:r>
      <w:r>
        <w:rPr>
          <w:rFonts w:hint="eastAsia"/>
          <w:color w:val="000000"/>
          <w:kern w:val="2"/>
          <w:szCs w:val="21"/>
        </w:rPr>
        <w:t>服务程序的配置部署步骤全部结束。</w:t>
      </w:r>
    </w:p>
    <w:p>
      <w:pPr>
        <w:pStyle w:val="58"/>
        <w:rPr>
          <w:kern w:val="2"/>
        </w:rPr>
      </w:pPr>
    </w:p>
    <w:p>
      <w:pPr>
        <w:pStyle w:val="26"/>
        <w:spacing w:line="240" w:lineRule="exact"/>
        <w:rPr>
          <w:kern w:val="2"/>
        </w:rPr>
      </w:pPr>
      <w:r>
        <w:rPr>
          <w:kern w:val="2"/>
        </w:rPr>
        <w:t>[root@linuxprobe ~]# su - boss</w:t>
      </w:r>
    </w:p>
    <w:p>
      <w:pPr>
        <w:pStyle w:val="26"/>
        <w:spacing w:line="240" w:lineRule="exact"/>
        <w:rPr>
          <w:kern w:val="2"/>
        </w:rPr>
      </w:pPr>
      <w:r>
        <w:rPr>
          <w:kern w:val="2"/>
        </w:rPr>
        <w:t>Last login: Sat Aug 15 16:15:58 CST 2017 on pts/1</w:t>
      </w:r>
    </w:p>
    <w:p>
      <w:pPr>
        <w:pStyle w:val="26"/>
        <w:spacing w:line="240" w:lineRule="exact"/>
        <w:rPr>
          <w:kern w:val="2"/>
        </w:rPr>
      </w:pPr>
      <w:r>
        <w:rPr>
          <w:kern w:val="2"/>
        </w:rPr>
        <w:t>[boss@mail ~]$ mkdir -p mail/.imap/INBOX</w:t>
      </w:r>
    </w:p>
    <w:p>
      <w:pPr>
        <w:pStyle w:val="26"/>
        <w:spacing w:line="240" w:lineRule="exact"/>
        <w:rPr>
          <w:kern w:val="2"/>
        </w:rPr>
      </w:pPr>
      <w:r>
        <w:rPr>
          <w:kern w:val="2"/>
        </w:rPr>
        <w:t>[boss@mail ~]$ exit</w:t>
      </w:r>
    </w:p>
    <w:p>
      <w:pPr>
        <w:pStyle w:val="26"/>
        <w:spacing w:line="240" w:lineRule="exact"/>
        <w:rPr>
          <w:kern w:val="2"/>
        </w:rPr>
      </w:pPr>
      <w:r>
        <w:rPr>
          <w:kern w:val="2"/>
        </w:rPr>
        <w:t>[root@linuxprobe ~]# systemctl restart dovecot </w:t>
      </w:r>
    </w:p>
    <w:p>
      <w:pPr>
        <w:pStyle w:val="26"/>
        <w:spacing w:line="240" w:lineRule="exact"/>
        <w:rPr>
          <w:kern w:val="2"/>
        </w:rPr>
      </w:pPr>
      <w:r>
        <w:rPr>
          <w:kern w:val="2"/>
        </w:rPr>
        <w:t>[root@linuxprobe ~]# systemctl enable dovecot </w:t>
      </w:r>
    </w:p>
    <w:p>
      <w:pPr>
        <w:pStyle w:val="26"/>
        <w:spacing w:line="240" w:lineRule="exact"/>
        <w:rPr>
          <w:kern w:val="2"/>
        </w:rPr>
      </w:pPr>
      <w:r>
        <w:rPr>
          <w:kern w:val="2"/>
        </w:rPr>
        <w:t>l</w:t>
      </w:r>
      <w:r>
        <w:rPr>
          <w:spacing w:val="-2"/>
          <w:kern w:val="2"/>
        </w:rPr>
        <w:t>n -s '/usr/lib/systemd/system/dovecot.service' '/etc/systemd/system/multi-user.</w:t>
      </w:r>
      <w:r>
        <w:rPr>
          <w:rFonts w:hint="eastAsia"/>
          <w:spacing w:val="-2"/>
          <w:kern w:val="2"/>
        </w:rPr>
        <w:t xml:space="preserve"> </w:t>
      </w:r>
    </w:p>
    <w:p>
      <w:pPr>
        <w:pStyle w:val="26"/>
        <w:spacing w:line="240" w:lineRule="exact"/>
        <w:rPr>
          <w:kern w:val="2"/>
        </w:rPr>
      </w:pPr>
      <w:r>
        <w:rPr>
          <w:kern w:val="2"/>
        </w:rPr>
        <w:t>target.wants/dovecot.service'</w:t>
      </w:r>
    </w:p>
    <w:p>
      <w:pPr>
        <w:pStyle w:val="59"/>
        <w:spacing w:after="90"/>
        <w:rPr>
          <w:kern w:val="2"/>
        </w:rPr>
      </w:pPr>
    </w:p>
    <w:p>
      <w:pPr>
        <w:pStyle w:val="4"/>
        <w:spacing w:before="151" w:after="151"/>
        <w:rPr>
          <w:kern w:val="2"/>
        </w:rPr>
      </w:pPr>
      <w:r>
        <w:rPr>
          <w:color w:val="000000"/>
          <w:kern w:val="2"/>
        </w:rPr>
        <w:t>15.2.3</w:t>
      </w:r>
      <w:r>
        <w:rPr>
          <w:color w:val="000000"/>
          <w:kern w:val="2"/>
          <w:szCs w:val="21"/>
        </w:rPr>
        <w:t xml:space="preserve">  </w:t>
      </w:r>
      <w:r>
        <w:rPr>
          <w:rFonts w:hint="eastAsia"/>
          <w:color w:val="000000"/>
          <w:kern w:val="2"/>
        </w:rPr>
        <w:t>测试电子邮件系统</w:t>
      </w:r>
    </w:p>
    <w:p>
      <w:pPr>
        <w:rPr>
          <w:kern w:val="2"/>
        </w:rPr>
      </w:pPr>
      <w:r>
        <w:rPr>
          <w:rFonts w:hint="eastAsia"/>
          <w:color w:val="000000"/>
          <w:kern w:val="2"/>
          <w:szCs w:val="21"/>
        </w:rPr>
        <w:t>如何得知电子邮件系统已经能够正常收发邮件了呢？可以使用</w:t>
      </w:r>
      <w:r>
        <w:rPr>
          <w:color w:val="000000"/>
          <w:kern w:val="2"/>
          <w:szCs w:val="21"/>
        </w:rPr>
        <w:t>Windows</w:t>
      </w:r>
      <w:r>
        <w:rPr>
          <w:rFonts w:hint="eastAsia"/>
          <w:color w:val="000000"/>
          <w:kern w:val="2"/>
          <w:szCs w:val="21"/>
        </w:rPr>
        <w:t>操作系统中自带的</w:t>
      </w:r>
      <w:r>
        <w:rPr>
          <w:color w:val="000000"/>
          <w:kern w:val="2"/>
          <w:szCs w:val="21"/>
        </w:rPr>
        <w:t>Outlook</w:t>
      </w:r>
      <w:r>
        <w:rPr>
          <w:rFonts w:hint="eastAsia"/>
          <w:color w:val="000000"/>
          <w:kern w:val="2"/>
          <w:szCs w:val="21"/>
        </w:rPr>
        <w:t>软件来进行测试（也可以使用其他电子邮件客户端来测试，比如</w:t>
      </w:r>
      <w:r>
        <w:rPr>
          <w:color w:val="000000"/>
          <w:kern w:val="2"/>
          <w:szCs w:val="21"/>
        </w:rPr>
        <w:t>Foxmail</w:t>
      </w:r>
      <w:r>
        <w:rPr>
          <w:rFonts w:hint="eastAsia"/>
          <w:color w:val="000000"/>
          <w:kern w:val="2"/>
          <w:szCs w:val="21"/>
        </w:rPr>
        <w:t>）。请按照表</w:t>
      </w:r>
      <w:r>
        <w:rPr>
          <w:color w:val="000000"/>
          <w:kern w:val="2"/>
          <w:szCs w:val="21"/>
        </w:rPr>
        <w:t>15-2</w:t>
      </w:r>
      <w:r>
        <w:rPr>
          <w:rFonts w:hint="eastAsia"/>
          <w:color w:val="000000"/>
          <w:kern w:val="2"/>
          <w:szCs w:val="21"/>
        </w:rPr>
        <w:t>来设置电子邮件系统及</w:t>
      </w:r>
      <w:r>
        <w:rPr>
          <w:color w:val="000000"/>
          <w:kern w:val="2"/>
          <w:szCs w:val="21"/>
        </w:rPr>
        <w:t>DNS</w:t>
      </w:r>
      <w:r>
        <w:rPr>
          <w:rFonts w:hint="eastAsia"/>
          <w:color w:val="000000"/>
          <w:kern w:val="2"/>
          <w:szCs w:val="21"/>
        </w:rPr>
        <w:t>服务器和客户端主机的</w:t>
      </w:r>
      <w:r>
        <w:rPr>
          <w:color w:val="000000"/>
          <w:kern w:val="2"/>
          <w:szCs w:val="21"/>
        </w:rPr>
        <w:t>IP</w:t>
      </w:r>
      <w:r>
        <w:rPr>
          <w:rFonts w:hint="eastAsia"/>
          <w:color w:val="000000"/>
          <w:kern w:val="2"/>
          <w:szCs w:val="21"/>
        </w:rPr>
        <w:t>地址，以便能正常解析邮件域名。设置后的结果如图</w:t>
      </w:r>
      <w:r>
        <w:rPr>
          <w:color w:val="000000"/>
          <w:kern w:val="2"/>
          <w:szCs w:val="21"/>
        </w:rPr>
        <w:t>15-5</w:t>
      </w:r>
      <w:r>
        <w:rPr>
          <w:rFonts w:hint="eastAsia"/>
          <w:color w:val="000000"/>
          <w:kern w:val="2"/>
          <w:szCs w:val="21"/>
        </w:rPr>
        <w:t>所示。</w:t>
      </w:r>
    </w:p>
    <w:p>
      <w:pPr>
        <w:pStyle w:val="27"/>
        <w:rPr>
          <w:kern w:val="2"/>
        </w:rPr>
      </w:pPr>
      <w:r>
        <w:rPr>
          <w:rFonts w:hint="eastAsia"/>
          <w:kern w:val="2"/>
        </w:rPr>
        <w:t>表</w:t>
      </w:r>
      <w:r>
        <w:rPr>
          <w:kern w:val="2"/>
        </w:rPr>
        <w:t>15-2</w:t>
      </w:r>
      <w:r>
        <w:rPr>
          <w:kern w:val="2"/>
        </w:rPr>
        <w:tab/>
      </w:r>
      <w:r>
        <w:rPr>
          <w:rFonts w:hint="eastAsia"/>
          <w:kern w:val="2"/>
        </w:rPr>
        <w:t>服务器与客户端的操作系统与</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39"/>
        <w:gridCol w:w="2684"/>
        <w:gridCol w:w="273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84"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38" w:type="dxa"/>
            <w:tcBorders>
              <w:top w:val="single" w:color="000000" w:sz="6" w:space="0"/>
              <w:bottom w:val="single" w:color="000000" w:sz="4" w:space="0"/>
            </w:tcBorders>
            <w:shd w:val="clear" w:color="auto" w:fill="D9D9D9"/>
            <w:vAlign w:val="center"/>
          </w:tcPr>
          <w:p>
            <w:pPr>
              <w:pStyle w:val="50"/>
              <w:rPr>
                <w:kern w:val="2"/>
              </w:rPr>
            </w:pPr>
            <w:r>
              <w:rPr>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9" w:type="dxa"/>
            <w:tcBorders>
              <w:top w:val="single" w:color="000000" w:sz="4" w:space="0"/>
            </w:tcBorders>
            <w:vAlign w:val="center"/>
          </w:tcPr>
          <w:p>
            <w:pPr>
              <w:pStyle w:val="28"/>
              <w:rPr>
                <w:kern w:val="2"/>
              </w:rPr>
            </w:pPr>
            <w:r>
              <w:rPr>
                <w:rFonts w:hint="eastAsia"/>
                <w:kern w:val="2"/>
              </w:rPr>
              <w:t>电子邮件系统及</w:t>
            </w:r>
            <w:r>
              <w:rPr>
                <w:kern w:val="2"/>
              </w:rPr>
              <w:t>DNS</w:t>
            </w:r>
            <w:r>
              <w:rPr>
                <w:rFonts w:hint="eastAsia"/>
                <w:kern w:val="2"/>
              </w:rPr>
              <w:t>服务器</w:t>
            </w:r>
          </w:p>
        </w:tc>
        <w:tc>
          <w:tcPr>
            <w:tcW w:w="2684" w:type="dxa"/>
            <w:tcBorders>
              <w:top w:val="single" w:color="000000" w:sz="4" w:space="0"/>
            </w:tcBorders>
            <w:vAlign w:val="center"/>
          </w:tcPr>
          <w:p>
            <w:pPr>
              <w:pStyle w:val="28"/>
              <w:rPr>
                <w:kern w:val="2"/>
              </w:rPr>
            </w:pPr>
            <w:r>
              <w:rPr>
                <w:kern w:val="2"/>
              </w:rPr>
              <w:t>RHEL 7</w:t>
            </w:r>
          </w:p>
        </w:tc>
        <w:tc>
          <w:tcPr>
            <w:tcW w:w="2738"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9" w:type="dxa"/>
            <w:vAlign w:val="center"/>
          </w:tcPr>
          <w:p>
            <w:pPr>
              <w:pStyle w:val="28"/>
              <w:rPr>
                <w:kern w:val="2"/>
              </w:rPr>
            </w:pPr>
            <w:r>
              <w:rPr>
                <w:rFonts w:hint="eastAsia"/>
                <w:kern w:val="2"/>
              </w:rPr>
              <w:t>客户端主机</w:t>
            </w:r>
          </w:p>
        </w:tc>
        <w:tc>
          <w:tcPr>
            <w:tcW w:w="2684" w:type="dxa"/>
            <w:vAlign w:val="center"/>
          </w:tcPr>
          <w:p>
            <w:pPr>
              <w:pStyle w:val="28"/>
              <w:rPr>
                <w:kern w:val="2"/>
              </w:rPr>
            </w:pPr>
            <w:r>
              <w:rPr>
                <w:kern w:val="2"/>
              </w:rPr>
              <w:t>Windows 7</w:t>
            </w:r>
          </w:p>
        </w:tc>
        <w:tc>
          <w:tcPr>
            <w:tcW w:w="2738" w:type="dxa"/>
            <w:vAlign w:val="center"/>
          </w:tcPr>
          <w:p>
            <w:pPr>
              <w:pStyle w:val="28"/>
              <w:rPr>
                <w:kern w:val="2"/>
              </w:rPr>
            </w:pPr>
            <w:r>
              <w:rPr>
                <w:kern w:val="2"/>
              </w:rPr>
              <w:t>192.168.10.30</w:t>
            </w:r>
          </w:p>
        </w:tc>
      </w:tr>
    </w:tbl>
    <w:p>
      <w:pPr>
        <w:pStyle w:val="29"/>
        <w:rPr>
          <w:kern w:val="2"/>
        </w:rPr>
      </w:pPr>
    </w:p>
    <w:p>
      <w:pPr>
        <w:pStyle w:val="32"/>
        <w:rPr>
          <w:kern w:val="2"/>
        </w:rPr>
      </w:pPr>
      <w:r>
        <w:rPr>
          <w:color w:val="000000"/>
          <w:kern w:val="2"/>
          <w:szCs w:val="21"/>
        </w:rPr>
        <w:drawing>
          <wp:inline distT="0" distB="0" distL="0" distR="0">
            <wp:extent cx="2339340" cy="2423160"/>
            <wp:effectExtent l="19050" t="19050" r="3810" b="0"/>
            <wp:docPr id="185" name="图片 25" descr="第15章 使用Postfix与Dovecot部署邮件系统。第15章 使用Postfix与Dovecot部署邮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 descr="第15章 使用Postfix与Dovecot部署邮件系统。第15章 使用Postfix与Dovecot部署邮件系统。"/>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339340" cy="24231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15-5  </w:t>
      </w:r>
      <w:r>
        <w:rPr>
          <w:rFonts w:hint="eastAsia"/>
          <w:color w:val="000000"/>
          <w:kern w:val="2"/>
          <w:szCs w:val="21"/>
        </w:rPr>
        <w:t>配置</w:t>
      </w:r>
      <w:r>
        <w:rPr>
          <w:color w:val="000000"/>
          <w:kern w:val="2"/>
          <w:szCs w:val="21"/>
        </w:rPr>
        <w:t>Windows 7</w:t>
      </w:r>
      <w:r>
        <w:rPr>
          <w:rFonts w:hint="eastAsia"/>
          <w:color w:val="000000"/>
          <w:kern w:val="2"/>
          <w:szCs w:val="21"/>
        </w:rPr>
        <w:t>系统的网络参数</w:t>
      </w: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spacing w:val="-4"/>
          <w:kern w:val="2"/>
          <w:szCs w:val="21"/>
        </w:rPr>
        <w:t>：在</w:t>
      </w:r>
      <w:r>
        <w:rPr>
          <w:color w:val="000000"/>
          <w:spacing w:val="-4"/>
          <w:kern w:val="2"/>
          <w:szCs w:val="21"/>
        </w:rPr>
        <w:t>Windows 7</w:t>
      </w:r>
      <w:r>
        <w:rPr>
          <w:rFonts w:hint="eastAsia"/>
          <w:color w:val="000000"/>
          <w:spacing w:val="-4"/>
          <w:kern w:val="2"/>
          <w:szCs w:val="21"/>
        </w:rPr>
        <w:t>系统中运行</w:t>
      </w:r>
      <w:r>
        <w:rPr>
          <w:color w:val="000000"/>
          <w:spacing w:val="-4"/>
          <w:kern w:val="2"/>
          <w:szCs w:val="21"/>
        </w:rPr>
        <w:t>Outlook</w:t>
      </w:r>
      <w:r>
        <w:rPr>
          <w:rFonts w:hint="eastAsia"/>
          <w:color w:val="000000"/>
          <w:spacing w:val="-4"/>
          <w:kern w:val="2"/>
          <w:szCs w:val="21"/>
        </w:rPr>
        <w:t>软件程序。由于各位读者使用的</w:t>
      </w:r>
      <w:r>
        <w:rPr>
          <w:color w:val="000000"/>
          <w:spacing w:val="-4"/>
          <w:kern w:val="2"/>
          <w:szCs w:val="21"/>
        </w:rPr>
        <w:t>Windows7</w:t>
      </w:r>
      <w:r>
        <w:rPr>
          <w:rFonts w:hint="eastAsia"/>
          <w:color w:val="000000"/>
          <w:spacing w:val="-4"/>
          <w:kern w:val="2"/>
          <w:szCs w:val="21"/>
        </w:rPr>
        <w:t>系统版本不一定相同，因此刘遄老师决定采用</w:t>
      </w:r>
      <w:r>
        <w:rPr>
          <w:color w:val="000000"/>
          <w:spacing w:val="-4"/>
          <w:kern w:val="2"/>
          <w:szCs w:val="21"/>
        </w:rPr>
        <w:t>Outlook 2007</w:t>
      </w:r>
      <w:r>
        <w:rPr>
          <w:rFonts w:hint="eastAsia"/>
          <w:color w:val="000000"/>
          <w:spacing w:val="-4"/>
          <w:kern w:val="2"/>
          <w:szCs w:val="21"/>
        </w:rPr>
        <w:t>版本为对象进行实验。如果您想要与这</w:t>
      </w:r>
      <w:r>
        <w:rPr>
          <w:rFonts w:hint="eastAsia"/>
          <w:color w:val="000000"/>
          <w:kern w:val="2"/>
          <w:szCs w:val="21"/>
        </w:rPr>
        <w:t>里的实验环境尽量保持一致，可在本书配套站点的软件资源库页面（</w:t>
      </w:r>
      <w:r>
        <w:rPr>
          <w:color w:val="000000"/>
          <w:kern w:val="2"/>
          <w:szCs w:val="21"/>
        </w:rPr>
        <w:t>http://www.</w:t>
      </w:r>
      <w:r>
        <w:rPr>
          <w:rFonts w:hint="eastAsia"/>
          <w:color w:val="000000"/>
          <w:kern w:val="2"/>
          <w:szCs w:val="21"/>
        </w:rPr>
        <w:t xml:space="preserve"> </w:t>
      </w:r>
      <w:r>
        <w:rPr>
          <w:color w:val="000000"/>
          <w:kern w:val="2"/>
          <w:szCs w:val="21"/>
        </w:rPr>
        <w:t>linuxprobe.com/</w:t>
      </w:r>
      <w:r>
        <w:rPr>
          <w:rFonts w:hint="eastAsia"/>
          <w:color w:val="000000"/>
          <w:kern w:val="2"/>
          <w:szCs w:val="21"/>
        </w:rPr>
        <w:t xml:space="preserve"> </w:t>
      </w:r>
      <w:r>
        <w:rPr>
          <w:color w:val="000000"/>
          <w:kern w:val="2"/>
          <w:szCs w:val="21"/>
        </w:rPr>
        <w:t>tools</w:t>
      </w:r>
      <w:r>
        <w:rPr>
          <w:rFonts w:hint="eastAsia"/>
          <w:color w:val="000000"/>
          <w:kern w:val="2"/>
          <w:szCs w:val="21"/>
        </w:rPr>
        <w:t>）下载并安装。在初次运行该软件时会出现一个“</w:t>
      </w:r>
      <w:r>
        <w:rPr>
          <w:color w:val="000000"/>
          <w:kern w:val="2"/>
          <w:szCs w:val="21"/>
        </w:rPr>
        <w:t>Outlook 2007</w:t>
      </w:r>
      <w:r>
        <w:rPr>
          <w:rFonts w:hint="eastAsia"/>
          <w:color w:val="000000"/>
          <w:kern w:val="2"/>
          <w:szCs w:val="21"/>
        </w:rPr>
        <w:t>启动”页面，引导大家完成该软件的配置过程，如图</w:t>
      </w:r>
      <w:r>
        <w:rPr>
          <w:color w:val="000000"/>
          <w:kern w:val="2"/>
          <w:szCs w:val="21"/>
        </w:rPr>
        <w:t>15-6</w:t>
      </w:r>
      <w:r>
        <w:rPr>
          <w:rFonts w:hint="eastAsia"/>
          <w:color w:val="000000"/>
          <w:kern w:val="2"/>
          <w:szCs w:val="21"/>
        </w:rPr>
        <w:t>所示。</w:t>
      </w:r>
    </w:p>
    <w:p>
      <w:pPr>
        <w:pStyle w:val="32"/>
        <w:rPr>
          <w:kern w:val="2"/>
        </w:rPr>
      </w:pPr>
      <w:r>
        <w:rPr>
          <w:color w:val="000000"/>
          <w:kern w:val="2"/>
          <w:szCs w:val="21"/>
        </w:rPr>
        <w:drawing>
          <wp:inline distT="0" distB="0" distL="0" distR="0">
            <wp:extent cx="4130040" cy="2644140"/>
            <wp:effectExtent l="19050" t="19050" r="3810" b="3810"/>
            <wp:docPr id="186" name="图片 186" descr="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5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130040" cy="2644140"/>
                    </a:xfrm>
                    <a:prstGeom prst="rect">
                      <a:avLst/>
                    </a:prstGeom>
                    <a:noFill/>
                    <a:ln w="6350" cmpd="sng">
                      <a:solidFill>
                        <a:srgbClr val="000000"/>
                      </a:solidFill>
                      <a:miter lim="800000"/>
                      <a:headEnd/>
                      <a:tailEnd/>
                    </a:ln>
                    <a:effectLst/>
                  </pic:spPr>
                </pic:pic>
              </a:graphicData>
            </a:graphic>
          </wp:inline>
        </w:drawing>
      </w:r>
    </w:p>
    <w:p>
      <w:pPr>
        <w:pStyle w:val="33"/>
        <w:spacing w:after="240"/>
        <w:rPr>
          <w:kern w:val="2"/>
        </w:rPr>
      </w:pPr>
      <w:r>
        <w:rPr>
          <w:rFonts w:hint="eastAsia"/>
          <w:color w:val="000000"/>
          <w:kern w:val="2"/>
          <w:szCs w:val="21"/>
        </w:rPr>
        <w:t>图</w:t>
      </w:r>
      <w:r>
        <w:rPr>
          <w:color w:val="000000"/>
          <w:kern w:val="2"/>
          <w:szCs w:val="21"/>
        </w:rPr>
        <w:t>15-6  Outlook 2007</w:t>
      </w:r>
      <w:r>
        <w:rPr>
          <w:rFonts w:hint="eastAsia"/>
          <w:color w:val="000000"/>
          <w:kern w:val="2"/>
          <w:szCs w:val="21"/>
        </w:rPr>
        <w:t>启动向导</w:t>
      </w: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：配置电子邮件账户。在图</w:t>
      </w:r>
      <w:r>
        <w:rPr>
          <w:color w:val="000000"/>
          <w:kern w:val="2"/>
          <w:szCs w:val="21"/>
        </w:rPr>
        <w:t>15-7</w:t>
      </w:r>
      <w:r>
        <w:rPr>
          <w:rFonts w:hint="eastAsia"/>
          <w:color w:val="000000"/>
          <w:kern w:val="2"/>
          <w:szCs w:val="21"/>
        </w:rPr>
        <w:t>所示的“账户设置”页面中单击“是”单选按钮，然后单击“下一步”按钮。</w:t>
      </w:r>
    </w:p>
    <w:p>
      <w:pPr>
        <w:pStyle w:val="32"/>
        <w:spacing w:before="360"/>
        <w:rPr>
          <w:kern w:val="2"/>
        </w:rPr>
      </w:pPr>
      <w:r>
        <w:rPr>
          <w:color w:val="000000"/>
          <w:kern w:val="2"/>
          <w:szCs w:val="21"/>
        </w:rPr>
        <w:drawing>
          <wp:inline distT="0" distB="0" distL="0" distR="0">
            <wp:extent cx="4152900" cy="2659380"/>
            <wp:effectExtent l="19050" t="19050" r="0" b="7620"/>
            <wp:docPr id="187" name="图片 187" descr="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5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152900" cy="2659380"/>
                    </a:xfrm>
                    <a:prstGeom prst="rect">
                      <a:avLst/>
                    </a:prstGeom>
                    <a:noFill/>
                    <a:ln w="6350" cmpd="sng">
                      <a:solidFill>
                        <a:srgbClr val="000000"/>
                      </a:solidFill>
                      <a:miter lim="800000"/>
                      <a:headEnd/>
                      <a:tailEnd/>
                    </a:ln>
                    <a:effectLst/>
                  </pic:spPr>
                </pic:pic>
              </a:graphicData>
            </a:graphic>
          </wp:inline>
        </w:drawing>
      </w:r>
    </w:p>
    <w:p>
      <w:pPr>
        <w:pStyle w:val="33"/>
        <w:spacing w:after="240"/>
        <w:rPr>
          <w:kern w:val="2"/>
        </w:rPr>
      </w:pPr>
      <w:r>
        <w:rPr>
          <w:rFonts w:hint="eastAsia"/>
          <w:color w:val="000000"/>
          <w:kern w:val="2"/>
          <w:szCs w:val="21"/>
        </w:rPr>
        <w:t>图</w:t>
      </w:r>
      <w:r>
        <w:rPr>
          <w:color w:val="000000"/>
          <w:kern w:val="2"/>
          <w:szCs w:val="21"/>
        </w:rPr>
        <w:t xml:space="preserve">15-7  </w:t>
      </w:r>
      <w:r>
        <w:rPr>
          <w:rFonts w:hint="eastAsia"/>
          <w:color w:val="000000"/>
          <w:kern w:val="2"/>
          <w:szCs w:val="21"/>
        </w:rPr>
        <w:t>配置电子邮件账户</w:t>
      </w: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：选择电子邮件服务的协议类型。在图</w:t>
      </w:r>
      <w:r>
        <w:rPr>
          <w:color w:val="000000"/>
          <w:kern w:val="2"/>
          <w:szCs w:val="21"/>
        </w:rPr>
        <w:t>15-8</w:t>
      </w:r>
      <w:r>
        <w:rPr>
          <w:rFonts w:hint="eastAsia"/>
          <w:color w:val="000000"/>
          <w:kern w:val="2"/>
          <w:szCs w:val="21"/>
        </w:rPr>
        <w:t>所示的页面中接受默认设置，然后单击“下一步”按钮。</w:t>
      </w:r>
    </w:p>
    <w:p>
      <w:pPr>
        <w:pStyle w:val="32"/>
        <w:spacing w:before="360"/>
        <w:rPr>
          <w:kern w:val="2"/>
        </w:rPr>
      </w:pPr>
      <w:r>
        <w:rPr>
          <w:color w:val="000000"/>
          <w:kern w:val="2"/>
          <w:szCs w:val="21"/>
        </w:rPr>
        <w:drawing>
          <wp:inline distT="0" distB="0" distL="0" distR="0">
            <wp:extent cx="4152900" cy="2674620"/>
            <wp:effectExtent l="19050" t="19050" r="0" b="0"/>
            <wp:docPr id="188" name="图片 188" descr="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152900" cy="26746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15-8  </w:t>
      </w:r>
      <w:r>
        <w:rPr>
          <w:rFonts w:hint="eastAsia"/>
          <w:color w:val="000000"/>
          <w:kern w:val="2"/>
          <w:szCs w:val="21"/>
        </w:rPr>
        <w:t>选择电子邮件服务的协议类型</w:t>
      </w:r>
    </w:p>
    <w:p>
      <w:pPr>
        <w:rPr>
          <w:spacing w:val="4"/>
          <w:kern w:val="2"/>
        </w:rPr>
      </w:pPr>
      <w:r>
        <w:rPr>
          <w:rStyle w:val="18"/>
          <w:rFonts w:hint="eastAsia"/>
          <w:spacing w:val="4"/>
          <w:kern w:val="2"/>
        </w:rPr>
        <w:t>第</w:t>
      </w:r>
      <w:r>
        <w:rPr>
          <w:rStyle w:val="18"/>
          <w:spacing w:val="4"/>
          <w:kern w:val="2"/>
        </w:rPr>
        <w:t>4</w:t>
      </w:r>
      <w:r>
        <w:rPr>
          <w:rStyle w:val="18"/>
          <w:rFonts w:hint="eastAsia"/>
          <w:spacing w:val="4"/>
          <w:kern w:val="2"/>
        </w:rPr>
        <w:t>步</w:t>
      </w:r>
      <w:r>
        <w:rPr>
          <w:rFonts w:hint="eastAsia"/>
          <w:color w:val="000000"/>
          <w:spacing w:val="4"/>
          <w:kern w:val="2"/>
          <w:szCs w:val="21"/>
        </w:rPr>
        <w:t>：填写电子邮件账户信息，在图</w:t>
      </w:r>
      <w:r>
        <w:rPr>
          <w:color w:val="000000"/>
          <w:spacing w:val="4"/>
          <w:kern w:val="2"/>
          <w:szCs w:val="21"/>
        </w:rPr>
        <w:t>15-9</w:t>
      </w:r>
      <w:r>
        <w:rPr>
          <w:rFonts w:hint="eastAsia"/>
          <w:color w:val="000000"/>
          <w:spacing w:val="4"/>
          <w:kern w:val="2"/>
          <w:szCs w:val="21"/>
        </w:rPr>
        <w:t>所示的页面中，“您的姓名”文本框中可以为自定义的任意名字，“电子邮件地址”文本框中则需要输入服务器系统内的账户名外加发件域，“密码”文本框中要输入该账户在服务器内的登录密码。在填写完毕之后，单击“下一步”按钮。</w:t>
      </w:r>
    </w:p>
    <w:p>
      <w:pPr>
        <w:pStyle w:val="32"/>
        <w:rPr>
          <w:kern w:val="2"/>
        </w:rPr>
      </w:pPr>
      <w:r>
        <w:rPr>
          <w:color w:val="000000"/>
          <w:kern w:val="2"/>
          <w:szCs w:val="21"/>
        </w:rPr>
        <w:drawing>
          <wp:inline distT="0" distB="0" distL="0" distR="0">
            <wp:extent cx="4152900" cy="2667000"/>
            <wp:effectExtent l="0" t="0" r="0" b="0"/>
            <wp:docPr id="189" name="图片 189" descr="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4152900" cy="26670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15-9  </w:t>
      </w:r>
      <w:r>
        <w:rPr>
          <w:rFonts w:hint="eastAsia"/>
          <w:color w:val="000000"/>
          <w:kern w:val="2"/>
          <w:szCs w:val="21"/>
        </w:rPr>
        <w:t>填写电子邮件账户信息</w:t>
      </w:r>
    </w:p>
    <w:p>
      <w:pPr>
        <w:rPr>
          <w:kern w:val="2"/>
        </w:rPr>
      </w:pPr>
      <w:r>
        <w:rPr>
          <w:rStyle w:val="18"/>
          <w:rFonts w:hint="eastAsia"/>
          <w:spacing w:val="-4"/>
          <w:kern w:val="2"/>
        </w:rPr>
        <w:t>第</w:t>
      </w:r>
      <w:r>
        <w:rPr>
          <w:rStyle w:val="18"/>
          <w:spacing w:val="-4"/>
          <w:kern w:val="2"/>
        </w:rPr>
        <w:t>5</w:t>
      </w:r>
      <w:r>
        <w:rPr>
          <w:rStyle w:val="18"/>
          <w:rFonts w:hint="eastAsia"/>
          <w:spacing w:val="-4"/>
          <w:kern w:val="2"/>
        </w:rPr>
        <w:t>步</w:t>
      </w:r>
      <w:r>
        <w:rPr>
          <w:rFonts w:hint="eastAsia"/>
          <w:color w:val="000000"/>
          <w:spacing w:val="-4"/>
          <w:kern w:val="2"/>
          <w:szCs w:val="21"/>
        </w:rPr>
        <w:t>：进行电子邮件服务登录验证。由于当前没有可用的</w:t>
      </w:r>
      <w:r>
        <w:rPr>
          <w:color w:val="000000"/>
          <w:spacing w:val="-4"/>
          <w:kern w:val="2"/>
          <w:szCs w:val="21"/>
        </w:rPr>
        <w:t>SSL</w:t>
      </w:r>
      <w:r>
        <w:rPr>
          <w:rFonts w:hint="eastAsia"/>
          <w:color w:val="000000"/>
          <w:spacing w:val="-4"/>
          <w:kern w:val="2"/>
          <w:szCs w:val="21"/>
        </w:rPr>
        <w:t>加密服务，因此在</w:t>
      </w:r>
      <w:r>
        <w:rPr>
          <w:color w:val="000000"/>
          <w:spacing w:val="-4"/>
          <w:kern w:val="2"/>
          <w:szCs w:val="21"/>
        </w:rPr>
        <w:t>Dovecot</w:t>
      </w:r>
      <w:r>
        <w:rPr>
          <w:rFonts w:hint="eastAsia"/>
          <w:color w:val="000000"/>
          <w:kern w:val="2"/>
          <w:szCs w:val="21"/>
        </w:rPr>
        <w:t>服务程序的主配置文件中写入了一条参数，让客户可以使用明文登录到电子邮件服务。</w:t>
      </w:r>
      <w:r>
        <w:rPr>
          <w:color w:val="000000"/>
          <w:spacing w:val="-2"/>
          <w:kern w:val="2"/>
          <w:szCs w:val="21"/>
        </w:rPr>
        <w:t>Outlook</w:t>
      </w:r>
      <w:r>
        <w:rPr>
          <w:rFonts w:hint="eastAsia"/>
          <w:color w:val="000000"/>
          <w:spacing w:val="-2"/>
          <w:kern w:val="2"/>
          <w:szCs w:val="21"/>
        </w:rPr>
        <w:t>软件默认会通过</w:t>
      </w:r>
      <w:r>
        <w:rPr>
          <w:color w:val="000000"/>
          <w:spacing w:val="-2"/>
          <w:kern w:val="2"/>
          <w:szCs w:val="21"/>
        </w:rPr>
        <w:t>SSL</w:t>
      </w:r>
      <w:r>
        <w:rPr>
          <w:rFonts w:hint="eastAsia"/>
          <w:color w:val="000000"/>
          <w:spacing w:val="-2"/>
          <w:kern w:val="2"/>
          <w:szCs w:val="21"/>
        </w:rPr>
        <w:t>加密协议尝试登录电子邮件服务，所以在进行图</w:t>
      </w:r>
      <w:r>
        <w:rPr>
          <w:color w:val="000000"/>
          <w:spacing w:val="-2"/>
          <w:kern w:val="2"/>
          <w:szCs w:val="21"/>
        </w:rPr>
        <w:t>15-10</w:t>
      </w:r>
      <w:r>
        <w:rPr>
          <w:rFonts w:hint="eastAsia"/>
          <w:color w:val="000000"/>
          <w:spacing w:val="-2"/>
          <w:kern w:val="2"/>
          <w:szCs w:val="21"/>
        </w:rPr>
        <w:t>所示的“搜索</w:t>
      </w:r>
      <w:r>
        <w:rPr>
          <w:color w:val="000000"/>
          <w:spacing w:val="-2"/>
          <w:kern w:val="2"/>
          <w:szCs w:val="21"/>
        </w:rPr>
        <w:t>boss@linuxprobe.com</w:t>
      </w:r>
      <w:r>
        <w:rPr>
          <w:rFonts w:hint="eastAsia"/>
          <w:color w:val="000000"/>
          <w:spacing w:val="-2"/>
          <w:kern w:val="2"/>
          <w:szCs w:val="21"/>
        </w:rPr>
        <w:t>服务器设置”大约</w:t>
      </w:r>
      <w:r>
        <w:rPr>
          <w:color w:val="000000"/>
          <w:spacing w:val="-2"/>
          <w:kern w:val="2"/>
          <w:szCs w:val="21"/>
        </w:rPr>
        <w:t>30</w:t>
      </w:r>
      <w:r>
        <w:rPr>
          <w:rFonts w:hint="eastAsia" w:eastAsia="宋体"/>
          <w:color w:val="000000"/>
          <w:spacing w:val="-2"/>
          <w:kern w:val="2"/>
          <w:szCs w:val="21"/>
        </w:rPr>
        <w:t>～</w:t>
      </w:r>
      <w:r>
        <w:rPr>
          <w:color w:val="000000"/>
          <w:spacing w:val="-2"/>
          <w:kern w:val="2"/>
          <w:szCs w:val="21"/>
        </w:rPr>
        <w:t>60</w:t>
      </w:r>
      <w:r>
        <w:rPr>
          <w:rFonts w:hint="eastAsia"/>
          <w:color w:val="000000"/>
          <w:spacing w:val="-2"/>
          <w:kern w:val="2"/>
          <w:szCs w:val="21"/>
        </w:rPr>
        <w:t>秒后，系统会出现登录失败的报错信息。</w:t>
      </w:r>
      <w:r>
        <w:rPr>
          <w:rFonts w:hint="eastAsia"/>
          <w:color w:val="000000"/>
          <w:kern w:val="2"/>
          <w:szCs w:val="21"/>
        </w:rPr>
        <w:t>此时只需再次单击“下一步”按钮，即可让</w:t>
      </w:r>
      <w:r>
        <w:rPr>
          <w:color w:val="000000"/>
          <w:kern w:val="2"/>
          <w:szCs w:val="21"/>
        </w:rPr>
        <w:t>Outlook</w:t>
      </w:r>
      <w:r>
        <w:rPr>
          <w:rFonts w:hint="eastAsia"/>
          <w:color w:val="000000"/>
          <w:kern w:val="2"/>
          <w:szCs w:val="21"/>
        </w:rPr>
        <w:t>软件通过非加密的方式验证登录，如图</w:t>
      </w:r>
      <w:r>
        <w:rPr>
          <w:color w:val="000000"/>
          <w:kern w:val="2"/>
          <w:szCs w:val="21"/>
        </w:rPr>
        <w:t>15-11</w:t>
      </w:r>
      <w:r>
        <w:rPr>
          <w:rFonts w:hint="eastAsia"/>
          <w:color w:val="000000"/>
          <w:kern w:val="2"/>
          <w:szCs w:val="21"/>
        </w:rPr>
        <w:t>所示。</w:t>
      </w:r>
    </w:p>
    <w:p>
      <w:pPr>
        <w:pStyle w:val="32"/>
        <w:spacing w:before="360"/>
        <w:rPr>
          <w:kern w:val="2"/>
        </w:rPr>
      </w:pPr>
      <w:r>
        <w:rPr>
          <w:color w:val="000000"/>
          <w:kern w:val="2"/>
          <w:szCs w:val="21"/>
        </w:rPr>
        <w:drawing>
          <wp:inline distT="0" distB="0" distL="0" distR="0">
            <wp:extent cx="4152900" cy="2697480"/>
            <wp:effectExtent l="0" t="0" r="0" b="0"/>
            <wp:docPr id="190" name="图片 190" descr="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5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152900" cy="269748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15-10  </w:t>
      </w:r>
      <w:r>
        <w:rPr>
          <w:rFonts w:hint="eastAsia"/>
          <w:color w:val="000000"/>
          <w:kern w:val="2"/>
          <w:szCs w:val="21"/>
        </w:rPr>
        <w:t>进行电子邮件服务验证登录</w:t>
      </w:r>
    </w:p>
    <w:p>
      <w:pPr>
        <w:pStyle w:val="32"/>
        <w:pageBreakBefore/>
        <w:rPr>
          <w:kern w:val="2"/>
        </w:rPr>
      </w:pPr>
      <w:r>
        <w:rPr>
          <w:color w:val="000000"/>
          <w:kern w:val="2"/>
          <w:szCs w:val="21"/>
        </w:rPr>
        <w:drawing>
          <wp:inline distT="0" distB="0" distL="0" distR="0">
            <wp:extent cx="4152900" cy="2659380"/>
            <wp:effectExtent l="0" t="0" r="0" b="0"/>
            <wp:docPr id="191" name="图片 191" descr="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5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4152900" cy="265938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15-11  </w:t>
      </w:r>
      <w:r>
        <w:rPr>
          <w:rFonts w:hint="eastAsia"/>
          <w:color w:val="000000"/>
          <w:kern w:val="2"/>
          <w:szCs w:val="21"/>
        </w:rPr>
        <w:t>使用非加密的方式进行电子邮件服务验证登录</w:t>
      </w:r>
    </w:p>
    <w:p>
      <w:pPr>
        <w:rPr>
          <w:kern w:val="2"/>
        </w:rPr>
      </w:pPr>
      <w:r>
        <w:rPr>
          <w:rStyle w:val="18"/>
          <w:rFonts w:hint="eastAsia"/>
          <w:kern w:val="2"/>
        </w:rPr>
        <w:t>第</w:t>
      </w:r>
      <w:r>
        <w:rPr>
          <w:rStyle w:val="18"/>
          <w:kern w:val="2"/>
        </w:rPr>
        <w:t>6</w:t>
      </w:r>
      <w:r>
        <w:rPr>
          <w:rStyle w:val="18"/>
          <w:rFonts w:hint="eastAsia"/>
          <w:kern w:val="2"/>
        </w:rPr>
        <w:t>步</w:t>
      </w:r>
      <w:r>
        <w:rPr>
          <w:rFonts w:hint="eastAsia"/>
          <w:color w:val="000000"/>
          <w:kern w:val="2"/>
          <w:szCs w:val="21"/>
        </w:rPr>
        <w:t>：向其他信箱发送邮件。在成功登录</w:t>
      </w:r>
      <w:r>
        <w:rPr>
          <w:color w:val="000000"/>
          <w:kern w:val="2"/>
          <w:szCs w:val="21"/>
        </w:rPr>
        <w:t>Outlook</w:t>
      </w:r>
      <w:r>
        <w:rPr>
          <w:rFonts w:hint="eastAsia"/>
          <w:color w:val="000000"/>
          <w:kern w:val="2"/>
          <w:szCs w:val="21"/>
        </w:rPr>
        <w:t>软件后即可尝试编写并发送新邮件了。只需在软件界面的空白处单击鼠标右键，在弹出的菜单中选择“新邮件”命令（见图</w:t>
      </w:r>
      <w:r>
        <w:rPr>
          <w:color w:val="000000"/>
          <w:kern w:val="2"/>
          <w:szCs w:val="21"/>
        </w:rPr>
        <w:t>15-12</w:t>
      </w:r>
      <w:r>
        <w:rPr>
          <w:rFonts w:hint="eastAsia"/>
          <w:color w:val="000000"/>
          <w:kern w:val="2"/>
          <w:szCs w:val="21"/>
        </w:rPr>
        <w:t>），然后在邮件界面中填写收件人的信箱地址以及完整的邮件内容后单击“发送”按钮，如图</w:t>
      </w:r>
      <w:r>
        <w:rPr>
          <w:color w:val="000000"/>
          <w:kern w:val="2"/>
          <w:szCs w:val="21"/>
        </w:rPr>
        <w:t>15-13</w:t>
      </w:r>
      <w:r>
        <w:rPr>
          <w:rFonts w:hint="eastAsia"/>
          <w:color w:val="000000"/>
          <w:kern w:val="2"/>
          <w:szCs w:val="21"/>
        </w:rPr>
        <w:t>所示。</w:t>
      </w:r>
    </w:p>
    <w:p>
      <w:pPr>
        <w:pStyle w:val="32"/>
        <w:spacing w:before="280"/>
        <w:rPr>
          <w:kern w:val="2"/>
        </w:rPr>
      </w:pPr>
      <w:r>
        <w:rPr>
          <w:kern w:val="2"/>
        </w:rPr>
        <w:drawing>
          <wp:inline distT="0" distB="0" distL="0" distR="0">
            <wp:extent cx="4145280" cy="2842260"/>
            <wp:effectExtent l="0" t="0" r="0" b="0"/>
            <wp:docPr id="192" name="图片 192" descr="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15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145280" cy="284226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15-12  </w:t>
      </w:r>
      <w:r>
        <w:rPr>
          <w:rFonts w:hint="eastAsia"/>
          <w:kern w:val="2"/>
        </w:rPr>
        <w:t>向其他信箱发送邮件</w:t>
      </w:r>
    </w:p>
    <w:p>
      <w:pPr>
        <w:rPr>
          <w:kern w:val="2"/>
        </w:rPr>
      </w:pPr>
      <w:r>
        <w:rPr>
          <w:rFonts w:hint="eastAsia"/>
          <w:color w:val="000000"/>
          <w:kern w:val="2"/>
          <w:szCs w:val="21"/>
        </w:rPr>
        <w:t>当使用</w:t>
      </w:r>
      <w:r>
        <w:rPr>
          <w:color w:val="000000"/>
          <w:kern w:val="2"/>
          <w:szCs w:val="21"/>
        </w:rPr>
        <w:t>Outlook</w:t>
      </w:r>
      <w:r>
        <w:rPr>
          <w:rFonts w:hint="eastAsia"/>
          <w:color w:val="000000"/>
          <w:kern w:val="2"/>
          <w:szCs w:val="21"/>
        </w:rPr>
        <w:t>软件成功发送邮件后，便可以在电子邮件服务器上使用</w:t>
      </w:r>
      <w:r>
        <w:rPr>
          <w:color w:val="000000"/>
          <w:kern w:val="2"/>
          <w:szCs w:val="21"/>
        </w:rPr>
        <w:t>mail</w:t>
      </w:r>
      <w:r>
        <w:rPr>
          <w:rFonts w:hint="eastAsia"/>
          <w:color w:val="000000"/>
          <w:kern w:val="2"/>
          <w:szCs w:val="21"/>
        </w:rPr>
        <w:t>命令查看到新邮件提醒了。如果想查看邮件的完整内容，只需输入收件人姓名前面的编号即可。</w:t>
      </w:r>
    </w:p>
    <w:p>
      <w:pPr>
        <w:pStyle w:val="32"/>
        <w:pageBreakBefore/>
        <w:spacing w:before="300"/>
        <w:rPr>
          <w:kern w:val="2"/>
        </w:rPr>
      </w:pPr>
      <w:r>
        <w:rPr>
          <w:color w:val="000000"/>
          <w:kern w:val="2"/>
          <w:szCs w:val="21"/>
        </w:rPr>
        <w:drawing>
          <wp:inline distT="0" distB="0" distL="0" distR="0">
            <wp:extent cx="4419600" cy="3771900"/>
            <wp:effectExtent l="0" t="0" r="0" b="0"/>
            <wp:docPr id="193" name="图片 193" descr="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5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419600" cy="37719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15-13  </w:t>
      </w:r>
      <w:r>
        <w:rPr>
          <w:rFonts w:hint="eastAsia"/>
          <w:color w:val="000000"/>
          <w:kern w:val="2"/>
          <w:szCs w:val="21"/>
        </w:rPr>
        <w:t>填写收件人信箱地址并编写完整的邮件内容</w:t>
      </w:r>
    </w:p>
    <w:p>
      <w:pPr>
        <w:pStyle w:val="58"/>
        <w:rPr>
          <w:kern w:val="2"/>
        </w:rPr>
      </w:pPr>
    </w:p>
    <w:p>
      <w:pPr>
        <w:pStyle w:val="26"/>
        <w:spacing w:line="236" w:lineRule="exact"/>
        <w:rPr>
          <w:kern w:val="2"/>
        </w:rPr>
      </w:pPr>
      <w:r>
        <w:rPr>
          <w:kern w:val="2"/>
        </w:rPr>
        <w:t>[root@linuxprobe ~]# </w:t>
      </w:r>
      <w:r>
        <w:rPr>
          <w:b/>
          <w:bCs/>
          <w:kern w:val="2"/>
        </w:rPr>
        <w:t>mail</w:t>
      </w:r>
    </w:p>
    <w:p>
      <w:pPr>
        <w:pStyle w:val="26"/>
        <w:spacing w:line="236" w:lineRule="exact"/>
        <w:rPr>
          <w:kern w:val="2"/>
        </w:rPr>
      </w:pPr>
      <w:r>
        <w:rPr>
          <w:kern w:val="2"/>
        </w:rPr>
        <w:t>Heirloom Mail version 12.5 7/5/10.Type ? for help.</w:t>
      </w:r>
    </w:p>
    <w:p>
      <w:pPr>
        <w:pStyle w:val="26"/>
        <w:spacing w:line="236" w:lineRule="exact"/>
        <w:rPr>
          <w:kern w:val="2"/>
        </w:rPr>
      </w:pPr>
      <w:r>
        <w:rPr>
          <w:kern w:val="2"/>
        </w:rPr>
        <w:t>"/var/mail/root": 3 messages 3 unread &gt;</w:t>
      </w:r>
    </w:p>
    <w:p>
      <w:pPr>
        <w:pStyle w:val="26"/>
        <w:spacing w:line="236" w:lineRule="exact"/>
        <w:rPr>
          <w:kern w:val="2"/>
        </w:rPr>
      </w:pPr>
      <w:r>
        <w:rPr>
          <w:kern w:val="2"/>
        </w:rPr>
        <w:t>U 1 user@localhost.com Fri Jul 10 09:58 1631/123113 "[abrt] full crash r" </w:t>
      </w:r>
    </w:p>
    <w:p>
      <w:pPr>
        <w:pStyle w:val="26"/>
        <w:spacing w:line="236" w:lineRule="exact"/>
        <w:rPr>
          <w:kern w:val="2"/>
        </w:rPr>
      </w:pPr>
      <w:r>
        <w:rPr>
          <w:kern w:val="2"/>
        </w:rPr>
        <w:t>U 2 Anacron Sat Aug 15 13:33 18/624 "Anacron job 'cron.dai" </w:t>
      </w:r>
    </w:p>
    <w:p>
      <w:pPr>
        <w:pStyle w:val="26"/>
        <w:spacing w:line="236" w:lineRule="exact"/>
        <w:rPr>
          <w:kern w:val="2"/>
        </w:rPr>
      </w:pPr>
      <w:r>
        <w:rPr>
          <w:b/>
          <w:bCs/>
          <w:kern w:val="2"/>
        </w:rPr>
        <w:t>U 3 boss Sat Aug 15 19:02 118/3604 "Hello~"</w:t>
      </w:r>
      <w:r>
        <w:rPr>
          <w:kern w:val="2"/>
        </w:rPr>
        <w:t> </w:t>
      </w:r>
    </w:p>
    <w:p>
      <w:pPr>
        <w:pStyle w:val="26"/>
        <w:spacing w:line="236" w:lineRule="exact"/>
        <w:rPr>
          <w:kern w:val="2"/>
        </w:rPr>
      </w:pPr>
      <w:r>
        <w:rPr>
          <w:kern w:val="2"/>
        </w:rPr>
        <w:t>&amp;&gt; </w:t>
      </w:r>
      <w:r>
        <w:rPr>
          <w:b/>
          <w:bCs/>
          <w:kern w:val="2"/>
        </w:rPr>
        <w:t>3</w:t>
      </w:r>
    </w:p>
    <w:p>
      <w:pPr>
        <w:pStyle w:val="26"/>
        <w:spacing w:line="236" w:lineRule="exact"/>
        <w:rPr>
          <w:kern w:val="2"/>
        </w:rPr>
      </w:pPr>
      <w:r>
        <w:rPr>
          <w:kern w:val="2"/>
        </w:rPr>
        <w:t>Message 3:</w:t>
      </w:r>
    </w:p>
    <w:p>
      <w:pPr>
        <w:pStyle w:val="26"/>
        <w:spacing w:line="236" w:lineRule="exact"/>
        <w:rPr>
          <w:kern w:val="2"/>
        </w:rPr>
      </w:pPr>
      <w:r>
        <w:rPr>
          <w:kern w:val="2"/>
        </w:rPr>
        <w:t>From boss@linuxprobe.com Sat Aug 15 19:02:06 2017 </w:t>
      </w:r>
    </w:p>
    <w:p>
      <w:pPr>
        <w:pStyle w:val="26"/>
        <w:spacing w:line="236" w:lineRule="exact"/>
        <w:rPr>
          <w:kern w:val="2"/>
        </w:rPr>
      </w:pPr>
      <w:r>
        <w:rPr>
          <w:kern w:val="2"/>
        </w:rPr>
        <w:t>Return-Path:  </w:t>
      </w:r>
    </w:p>
    <w:p>
      <w:pPr>
        <w:pStyle w:val="26"/>
        <w:spacing w:line="236" w:lineRule="exact"/>
        <w:rPr>
          <w:kern w:val="2"/>
        </w:rPr>
      </w:pPr>
      <w:r>
        <w:rPr>
          <w:kern w:val="2"/>
        </w:rPr>
        <w:t>X-Original-To: root@linuxprobe.com </w:t>
      </w:r>
    </w:p>
    <w:p>
      <w:pPr>
        <w:pStyle w:val="26"/>
        <w:spacing w:line="236" w:lineRule="exact"/>
        <w:rPr>
          <w:kern w:val="2"/>
        </w:rPr>
      </w:pPr>
      <w:r>
        <w:rPr>
          <w:kern w:val="2"/>
        </w:rPr>
        <w:t>Delivered-To: root@linuxprobe.com </w:t>
      </w:r>
    </w:p>
    <w:p>
      <w:pPr>
        <w:pStyle w:val="26"/>
        <w:spacing w:line="236" w:lineRule="exact"/>
        <w:rPr>
          <w:kern w:val="2"/>
        </w:rPr>
      </w:pPr>
      <w:r>
        <w:rPr>
          <w:kern w:val="2"/>
        </w:rPr>
        <w:t>From: "boss" </w:t>
      </w:r>
    </w:p>
    <w:p>
      <w:pPr>
        <w:pStyle w:val="26"/>
        <w:spacing w:line="236" w:lineRule="exact"/>
        <w:rPr>
          <w:kern w:val="2"/>
        </w:rPr>
      </w:pPr>
      <w:r>
        <w:rPr>
          <w:kern w:val="2"/>
        </w:rPr>
        <w:t>To: </w:t>
      </w:r>
    </w:p>
    <w:p>
      <w:pPr>
        <w:pStyle w:val="26"/>
        <w:spacing w:line="236" w:lineRule="exact"/>
        <w:rPr>
          <w:kern w:val="2"/>
        </w:rPr>
      </w:pPr>
      <w:r>
        <w:rPr>
          <w:kern w:val="2"/>
        </w:rPr>
        <w:t>Subject: Hello~</w:t>
      </w:r>
    </w:p>
    <w:p>
      <w:pPr>
        <w:pStyle w:val="26"/>
        <w:spacing w:line="236" w:lineRule="exact"/>
        <w:rPr>
          <w:kern w:val="2"/>
        </w:rPr>
      </w:pPr>
      <w:r>
        <w:rPr>
          <w:kern w:val="2"/>
        </w:rPr>
        <w:t>Date: Sat, 15 Aug 2017 19:02:06 +0800</w:t>
      </w:r>
    </w:p>
    <w:p>
      <w:pPr>
        <w:pStyle w:val="26"/>
        <w:spacing w:line="236" w:lineRule="exact"/>
        <w:rPr>
          <w:kern w:val="2"/>
        </w:rPr>
      </w:pPr>
      <w:r>
        <w:rPr>
          <w:kern w:val="2"/>
        </w:rPr>
        <w:t>Content-Type: text/plain; charset="gb2312" </w:t>
      </w:r>
    </w:p>
    <w:p>
      <w:pPr>
        <w:pStyle w:val="26"/>
        <w:spacing w:line="236" w:lineRule="exact"/>
        <w:rPr>
          <w:kern w:val="2"/>
        </w:rPr>
      </w:pPr>
      <w:r>
        <w:rPr>
          <w:kern w:val="2"/>
        </w:rPr>
        <w:t>………………</w:t>
      </w:r>
      <w:r>
        <w:rPr>
          <w:rFonts w:hint="eastAsia"/>
          <w:kern w:val="2"/>
        </w:rPr>
        <w:t>省略部分输出信息</w:t>
      </w:r>
      <w:r>
        <w:rPr>
          <w:kern w:val="2"/>
        </w:rPr>
        <w:t>………………</w:t>
      </w:r>
    </w:p>
    <w:p>
      <w:pPr>
        <w:pStyle w:val="26"/>
        <w:spacing w:line="236" w:lineRule="exact"/>
        <w:rPr>
          <w:kern w:val="2"/>
        </w:rPr>
      </w:pPr>
      <w:r>
        <w:rPr>
          <w:rFonts w:hint="eastAsia"/>
          <w:kern w:val="2"/>
        </w:rPr>
        <w:t>当您收到这封邮件时，证明我的邮局系统实验已经成功！</w:t>
      </w:r>
    </w:p>
    <w:p>
      <w:pPr>
        <w:pStyle w:val="26"/>
        <w:spacing w:line="236" w:lineRule="exact"/>
        <w:rPr>
          <w:kern w:val="2"/>
        </w:rPr>
      </w:pPr>
      <w:r>
        <w:rPr>
          <w:kern w:val="2"/>
        </w:rPr>
        <w:t>&gt; </w:t>
      </w:r>
      <w:r>
        <w:rPr>
          <w:b/>
          <w:bCs/>
          <w:kern w:val="2"/>
        </w:rPr>
        <w:t>quit</w:t>
      </w:r>
      <w:r>
        <w:rPr>
          <w:kern w:val="2"/>
        </w:rPr>
        <w:t> </w:t>
      </w:r>
    </w:p>
    <w:p>
      <w:pPr>
        <w:pStyle w:val="26"/>
        <w:spacing w:line="236" w:lineRule="exact"/>
        <w:rPr>
          <w:kern w:val="2"/>
        </w:rPr>
      </w:pPr>
      <w:r>
        <w:rPr>
          <w:kern w:val="2"/>
        </w:rPr>
        <w:t>Held 3 messages in /var/mail/root</w:t>
      </w:r>
    </w:p>
    <w:p>
      <w:pPr>
        <w:pStyle w:val="59"/>
        <w:spacing w:after="90"/>
        <w:rPr>
          <w:kern w:val="2"/>
        </w:rPr>
      </w:pPr>
    </w:p>
    <w:p>
      <w:pPr>
        <w:pStyle w:val="56"/>
        <w:pageBreakBefore/>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15.3</w:t>
            </w:r>
            <w:r>
              <w:rPr>
                <w:color w:val="000000"/>
                <w:kern w:val="2"/>
                <w:szCs w:val="21"/>
              </w:rPr>
              <w:t xml:space="preserve">  </w:t>
            </w:r>
            <w:r>
              <w:rPr>
                <w:rFonts w:hint="eastAsia"/>
                <w:color w:val="000000"/>
                <w:kern w:val="2"/>
              </w:rPr>
              <w:t>设置用户别名信箱</w:t>
            </w:r>
          </w:p>
        </w:tc>
      </w:tr>
    </w:tbl>
    <w:p>
      <w:pPr>
        <w:pStyle w:val="56"/>
        <w:rPr>
          <w:kern w:val="2"/>
        </w:rPr>
      </w:pPr>
    </w:p>
    <w:p>
      <w:pPr>
        <w:rPr>
          <w:kern w:val="2"/>
        </w:rPr>
      </w:pPr>
      <w:r>
        <w:rPr>
          <w:rFonts w:hint="eastAsia"/>
          <w:color w:val="000000"/>
          <w:kern w:val="2"/>
          <w:szCs w:val="21"/>
        </w:rPr>
        <w:t>用户别名功能是一项简单实用的邮件账户伪装技术，可以用来设置多个虚拟信箱的账户以接受发送的邮件，从而保证自身的邮件地址不被泄露，还可以用来接收自己的多个信箱中的邮件。刚才我们已经顺利地向</w:t>
      </w:r>
      <w:r>
        <w:rPr>
          <w:color w:val="000000"/>
          <w:kern w:val="2"/>
          <w:szCs w:val="21"/>
        </w:rPr>
        <w:t>root</w:t>
      </w:r>
      <w:r>
        <w:rPr>
          <w:rFonts w:hint="eastAsia"/>
          <w:color w:val="000000"/>
          <w:kern w:val="2"/>
          <w:szCs w:val="21"/>
        </w:rPr>
        <w:t>账户送了邮件，下面再向</w:t>
      </w:r>
      <w:r>
        <w:rPr>
          <w:color w:val="000000"/>
          <w:kern w:val="2"/>
          <w:szCs w:val="21"/>
        </w:rPr>
        <w:t>bin</w:t>
      </w:r>
      <w:r>
        <w:rPr>
          <w:rFonts w:hint="eastAsia"/>
          <w:color w:val="000000"/>
          <w:kern w:val="2"/>
          <w:szCs w:val="21"/>
        </w:rPr>
        <w:t>账户发送一封邮件，如图</w:t>
      </w:r>
      <w:r>
        <w:rPr>
          <w:color w:val="000000"/>
          <w:kern w:val="2"/>
          <w:szCs w:val="21"/>
        </w:rPr>
        <w:t>15-14</w:t>
      </w:r>
      <w:r>
        <w:rPr>
          <w:rFonts w:hint="eastAsia"/>
          <w:color w:val="000000"/>
          <w:kern w:val="2"/>
          <w:szCs w:val="21"/>
        </w:rPr>
        <w:t>所示。</w:t>
      </w:r>
    </w:p>
    <w:p>
      <w:pPr>
        <w:pStyle w:val="32"/>
        <w:rPr>
          <w:kern w:val="2"/>
        </w:rPr>
      </w:pPr>
      <w:r>
        <w:rPr>
          <w:color w:val="000000"/>
          <w:kern w:val="2"/>
          <w:szCs w:val="21"/>
        </w:rPr>
        <w:drawing>
          <wp:inline distT="0" distB="0" distL="0" distR="0">
            <wp:extent cx="3703320" cy="1996440"/>
            <wp:effectExtent l="19050" t="19050" r="0" b="3810"/>
            <wp:docPr id="194" name="图片 194" descr="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5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703320" cy="1996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15-14  </w:t>
      </w:r>
      <w:r>
        <w:rPr>
          <w:rFonts w:hint="eastAsia"/>
          <w:color w:val="000000"/>
          <w:kern w:val="2"/>
          <w:szCs w:val="21"/>
        </w:rPr>
        <w:t>向服务器上的</w:t>
      </w:r>
      <w:r>
        <w:rPr>
          <w:color w:val="000000"/>
          <w:kern w:val="2"/>
          <w:szCs w:val="21"/>
        </w:rPr>
        <w:t>bin</w:t>
      </w:r>
      <w:r>
        <w:rPr>
          <w:rFonts w:hint="eastAsia"/>
          <w:color w:val="000000"/>
          <w:kern w:val="2"/>
          <w:szCs w:val="21"/>
        </w:rPr>
        <w:t>账户发送邮件</w:t>
      </w:r>
    </w:p>
    <w:p>
      <w:pPr>
        <w:rPr>
          <w:kern w:val="2"/>
        </w:rPr>
      </w:pPr>
      <w:r>
        <w:rPr>
          <w:rFonts w:hint="eastAsia"/>
          <w:color w:val="000000"/>
          <w:kern w:val="2"/>
          <w:szCs w:val="21"/>
        </w:rPr>
        <w:t>在邮件发送后登录到服务器，然后尝试以</w:t>
      </w:r>
      <w:r>
        <w:rPr>
          <w:color w:val="000000"/>
          <w:kern w:val="2"/>
          <w:szCs w:val="21"/>
        </w:rPr>
        <w:t>bin</w:t>
      </w:r>
      <w:r>
        <w:rPr>
          <w:rFonts w:hint="eastAsia"/>
          <w:color w:val="000000"/>
          <w:kern w:val="2"/>
          <w:szCs w:val="21"/>
        </w:rPr>
        <w:t>账户的身份登录。由于</w:t>
      </w:r>
      <w:r>
        <w:rPr>
          <w:color w:val="000000"/>
          <w:kern w:val="2"/>
          <w:szCs w:val="21"/>
        </w:rPr>
        <w:t>bin</w:t>
      </w:r>
      <w:r>
        <w:rPr>
          <w:rFonts w:hint="eastAsia"/>
          <w:color w:val="000000"/>
          <w:kern w:val="2"/>
          <w:szCs w:val="21"/>
        </w:rPr>
        <w:t>账户在</w:t>
      </w:r>
      <w:r>
        <w:rPr>
          <w:color w:val="000000"/>
          <w:kern w:val="2"/>
          <w:szCs w:val="21"/>
        </w:rPr>
        <w:t>Linux</w:t>
      </w:r>
      <w:r>
        <w:rPr>
          <w:rFonts w:hint="eastAsia"/>
          <w:color w:val="000000"/>
          <w:kern w:val="2"/>
          <w:szCs w:val="21"/>
        </w:rPr>
        <w:t>系统中是系统账户，默认的</w:t>
      </w:r>
      <w:r>
        <w:rPr>
          <w:color w:val="000000"/>
          <w:kern w:val="2"/>
          <w:szCs w:val="21"/>
        </w:rPr>
        <w:t>Shell</w:t>
      </w:r>
      <w:r>
        <w:rPr>
          <w:rFonts w:hint="eastAsia"/>
          <w:color w:val="000000"/>
          <w:kern w:val="2"/>
          <w:szCs w:val="21"/>
        </w:rPr>
        <w:t>终端是</w:t>
      </w:r>
      <w:r>
        <w:rPr>
          <w:color w:val="000000"/>
          <w:kern w:val="2"/>
          <w:szCs w:val="21"/>
        </w:rPr>
        <w:t>/sbin/nologin</w:t>
      </w:r>
      <w:r>
        <w:rPr>
          <w:rFonts w:hint="eastAsia"/>
          <w:color w:val="000000"/>
          <w:kern w:val="2"/>
          <w:szCs w:val="21"/>
        </w:rPr>
        <w:t>，因此在以</w:t>
      </w:r>
      <w:r>
        <w:rPr>
          <w:color w:val="000000"/>
          <w:kern w:val="2"/>
          <w:szCs w:val="21"/>
        </w:rPr>
        <w:t>bin</w:t>
      </w:r>
      <w:r>
        <w:rPr>
          <w:rFonts w:hint="eastAsia"/>
          <w:color w:val="000000"/>
          <w:kern w:val="2"/>
          <w:szCs w:val="21"/>
        </w:rPr>
        <w:t>账户登录时，系统会提示当前账户不可用。但是，在电子邮件服务器上使用</w:t>
      </w:r>
      <w:r>
        <w:rPr>
          <w:color w:val="000000"/>
          <w:kern w:val="2"/>
          <w:szCs w:val="21"/>
        </w:rPr>
        <w:t>mail</w:t>
      </w:r>
      <w:r>
        <w:rPr>
          <w:rFonts w:hint="eastAsia"/>
          <w:color w:val="000000"/>
          <w:kern w:val="2"/>
          <w:szCs w:val="21"/>
        </w:rPr>
        <w:t>命令后，却看到这封原本要发送给</w:t>
      </w:r>
      <w:r>
        <w:rPr>
          <w:color w:val="000000"/>
          <w:kern w:val="2"/>
          <w:szCs w:val="21"/>
        </w:rPr>
        <w:t>bin</w:t>
      </w:r>
      <w:r>
        <w:rPr>
          <w:rFonts w:hint="eastAsia"/>
          <w:color w:val="000000"/>
          <w:kern w:val="2"/>
          <w:szCs w:val="21"/>
        </w:rPr>
        <w:t>账户的邮件已经被存放到了</w:t>
      </w:r>
      <w:r>
        <w:rPr>
          <w:color w:val="000000"/>
          <w:kern w:val="2"/>
          <w:szCs w:val="21"/>
        </w:rPr>
        <w:t>root</w:t>
      </w:r>
      <w:r>
        <w:rPr>
          <w:rFonts w:hint="eastAsia"/>
          <w:color w:val="000000"/>
          <w:kern w:val="2"/>
          <w:szCs w:val="21"/>
        </w:rPr>
        <w:t>账户的信箱中。</w:t>
      </w:r>
    </w:p>
    <w:p>
      <w:pPr>
        <w:pStyle w:val="58"/>
        <w:rPr>
          <w:kern w:val="2"/>
        </w:rPr>
      </w:pPr>
    </w:p>
    <w:p>
      <w:pPr>
        <w:pStyle w:val="26"/>
        <w:rPr>
          <w:kern w:val="2"/>
        </w:rPr>
      </w:pPr>
      <w:r>
        <w:rPr>
          <w:kern w:val="2"/>
        </w:rPr>
        <w:t>[root@linuxprobe ~]# su - bin </w:t>
      </w:r>
    </w:p>
    <w:p>
      <w:pPr>
        <w:pStyle w:val="26"/>
        <w:rPr>
          <w:kern w:val="2"/>
        </w:rPr>
      </w:pPr>
      <w:r>
        <w:rPr>
          <w:kern w:val="2"/>
        </w:rPr>
        <w:t>This account is currently not available. </w:t>
      </w:r>
    </w:p>
    <w:p>
      <w:pPr>
        <w:pStyle w:val="26"/>
        <w:spacing w:line="226" w:lineRule="exact"/>
        <w:rPr>
          <w:kern w:val="2"/>
        </w:rPr>
      </w:pPr>
      <w:r>
        <w:rPr>
          <w:kern w:val="2"/>
        </w:rPr>
        <w:t>[root@linuxprobe ~]# mail</w:t>
      </w:r>
    </w:p>
    <w:p>
      <w:pPr>
        <w:pStyle w:val="26"/>
        <w:spacing w:line="226" w:lineRule="exact"/>
        <w:rPr>
          <w:kern w:val="2"/>
        </w:rPr>
      </w:pPr>
      <w:r>
        <w:rPr>
          <w:kern w:val="2"/>
        </w:rPr>
        <w:t>Heirloom Mail version 12.5 7/5/10. </w:t>
      </w:r>
    </w:p>
    <w:p>
      <w:pPr>
        <w:pStyle w:val="26"/>
        <w:spacing w:line="226" w:lineRule="exact"/>
        <w:rPr>
          <w:kern w:val="2"/>
        </w:rPr>
      </w:pPr>
      <w:r>
        <w:rPr>
          <w:kern w:val="2"/>
        </w:rPr>
        <w:t>Type ? for help. </w:t>
      </w:r>
    </w:p>
    <w:p>
      <w:pPr>
        <w:pStyle w:val="26"/>
        <w:spacing w:line="226" w:lineRule="exact"/>
        <w:rPr>
          <w:kern w:val="2"/>
        </w:rPr>
      </w:pPr>
      <w:r>
        <w:rPr>
          <w:kern w:val="2"/>
        </w:rPr>
        <w:t>"/var/mail/root": 4 messages 4 new &gt; </w:t>
      </w:r>
    </w:p>
    <w:p>
      <w:pPr>
        <w:pStyle w:val="26"/>
        <w:spacing w:line="226" w:lineRule="exact"/>
        <w:rPr>
          <w:kern w:val="2"/>
        </w:rPr>
      </w:pPr>
      <w:r>
        <w:rPr>
          <w:kern w:val="2"/>
        </w:rPr>
        <w:t>U 1 user@localhost.com Fri Jul 10 09:58 1630/123103 "[abrt] full crash r" </w:t>
      </w:r>
    </w:p>
    <w:p>
      <w:pPr>
        <w:pStyle w:val="26"/>
        <w:spacing w:line="226" w:lineRule="exact"/>
        <w:rPr>
          <w:kern w:val="2"/>
        </w:rPr>
      </w:pPr>
      <w:r>
        <w:rPr>
          <w:kern w:val="2"/>
        </w:rPr>
        <w:t>U 2 Anacron Wed Aug 19 17:47 17/619 "Anacron job 'cron.dai" </w:t>
      </w:r>
    </w:p>
    <w:p>
      <w:pPr>
        <w:pStyle w:val="26"/>
        <w:spacing w:line="226" w:lineRule="exact"/>
        <w:rPr>
          <w:kern w:val="2"/>
        </w:rPr>
      </w:pPr>
      <w:r>
        <w:rPr>
          <w:kern w:val="2"/>
        </w:rPr>
        <w:t>U 3 boss Sat Aug 15 19:02 118/3604 "Hello~" U </w:t>
      </w:r>
    </w:p>
    <w:p>
      <w:pPr>
        <w:pStyle w:val="26"/>
        <w:spacing w:line="226" w:lineRule="exact"/>
        <w:rPr>
          <w:kern w:val="2"/>
        </w:rPr>
      </w:pPr>
      <w:r>
        <w:rPr>
          <w:b/>
          <w:bCs/>
          <w:kern w:val="2"/>
        </w:rPr>
        <w:t>4 boss Wed Aug 19 18:49 116/3231</w:t>
      </w:r>
      <w:r>
        <w:rPr>
          <w:kern w:val="2"/>
        </w:rPr>
        <w:t> "</w:t>
      </w:r>
      <w:r>
        <w:rPr>
          <w:rFonts w:hint="eastAsia" w:eastAsia="方正黑体简体"/>
          <w:kern w:val="2"/>
        </w:rPr>
        <w:t>你好，用户</w:t>
      </w:r>
      <w:r>
        <w:rPr>
          <w:b/>
          <w:bCs/>
          <w:kern w:val="2"/>
        </w:rPr>
        <w:t>Bin</w:t>
      </w:r>
      <w:r>
        <w:rPr>
          <w:rFonts w:hint="eastAsia" w:eastAsia="方正黑体简体"/>
          <w:kern w:val="2"/>
        </w:rPr>
        <w:t>。</w:t>
      </w:r>
      <w:r>
        <w:rPr>
          <w:b/>
          <w:bCs/>
          <w:kern w:val="2"/>
        </w:rPr>
        <w:t>" </w:t>
      </w:r>
    </w:p>
    <w:p>
      <w:pPr>
        <w:pStyle w:val="26"/>
        <w:spacing w:line="226" w:lineRule="exact"/>
        <w:rPr>
          <w:kern w:val="2"/>
        </w:rPr>
      </w:pPr>
      <w:r>
        <w:rPr>
          <w:kern w:val="2"/>
        </w:rPr>
        <w:t>&amp;&gt; 4 </w:t>
      </w:r>
    </w:p>
    <w:p>
      <w:pPr>
        <w:pStyle w:val="26"/>
        <w:spacing w:line="226" w:lineRule="exact"/>
        <w:rPr>
          <w:kern w:val="2"/>
        </w:rPr>
      </w:pPr>
      <w:r>
        <w:rPr>
          <w:kern w:val="2"/>
        </w:rPr>
        <w:t>Message 4: </w:t>
      </w:r>
    </w:p>
    <w:p>
      <w:pPr>
        <w:pStyle w:val="26"/>
        <w:spacing w:line="226" w:lineRule="exact"/>
        <w:rPr>
          <w:kern w:val="2"/>
        </w:rPr>
      </w:pPr>
      <w:r>
        <w:rPr>
          <w:kern w:val="2"/>
        </w:rPr>
        <w:t>From boss@linuxprobe.com Wed Aug 19 18:49:05 2017 </w:t>
      </w:r>
    </w:p>
    <w:p>
      <w:pPr>
        <w:pStyle w:val="26"/>
        <w:spacing w:line="226" w:lineRule="exact"/>
        <w:rPr>
          <w:kern w:val="2"/>
        </w:rPr>
      </w:pPr>
      <w:r>
        <w:rPr>
          <w:kern w:val="2"/>
        </w:rPr>
        <w:t>Return-Path: &lt;boss@linuxprobe.com&gt; </w:t>
      </w:r>
    </w:p>
    <w:p>
      <w:pPr>
        <w:pStyle w:val="26"/>
        <w:spacing w:line="226" w:lineRule="exact"/>
        <w:rPr>
          <w:kern w:val="2"/>
        </w:rPr>
      </w:pPr>
      <w:r>
        <w:rPr>
          <w:kern w:val="2"/>
        </w:rPr>
        <w:t>X-Original-To: bin@linuxprobe.com </w:t>
      </w:r>
    </w:p>
    <w:p>
      <w:pPr>
        <w:pStyle w:val="26"/>
        <w:spacing w:line="226" w:lineRule="exact"/>
        <w:rPr>
          <w:kern w:val="2"/>
        </w:rPr>
      </w:pPr>
      <w:r>
        <w:rPr>
          <w:kern w:val="2"/>
        </w:rPr>
        <w:t>Delivered-To: bin@linuxprobe.com </w:t>
      </w:r>
    </w:p>
    <w:p>
      <w:pPr>
        <w:pStyle w:val="26"/>
        <w:spacing w:line="226" w:lineRule="exact"/>
        <w:rPr>
          <w:kern w:val="2"/>
        </w:rPr>
      </w:pPr>
      <w:r>
        <w:rPr>
          <w:kern w:val="2"/>
        </w:rPr>
        <w:t>From: "boss" &lt;boss@linuxprobe.com&gt; </w:t>
      </w:r>
    </w:p>
    <w:p>
      <w:pPr>
        <w:pStyle w:val="26"/>
        <w:spacing w:line="226" w:lineRule="exact"/>
        <w:rPr>
          <w:kern w:val="2"/>
        </w:rPr>
      </w:pPr>
      <w:r>
        <w:rPr>
          <w:kern w:val="2"/>
        </w:rPr>
        <w:t>To: &lt;bin@linuxprobe.com&gt;</w:t>
      </w:r>
    </w:p>
    <w:p>
      <w:pPr>
        <w:pStyle w:val="26"/>
        <w:spacing w:line="226" w:lineRule="exact"/>
        <w:rPr>
          <w:kern w:val="2"/>
        </w:rPr>
      </w:pPr>
      <w:r>
        <w:rPr>
          <w:kern w:val="2"/>
        </w:rPr>
        <w:t>Subject: </w:t>
      </w:r>
      <w:r>
        <w:rPr>
          <w:rFonts w:hint="eastAsia"/>
          <w:kern w:val="2"/>
        </w:rPr>
        <w:t>你好，用户</w:t>
      </w:r>
      <w:r>
        <w:rPr>
          <w:kern w:val="2"/>
        </w:rPr>
        <w:t>Bin</w:t>
      </w:r>
      <w:r>
        <w:rPr>
          <w:rFonts w:hint="eastAsia"/>
          <w:kern w:val="2"/>
        </w:rPr>
        <w:t>。</w:t>
      </w:r>
      <w:r>
        <w:rPr>
          <w:kern w:val="2"/>
        </w:rPr>
        <w:t> </w:t>
      </w:r>
    </w:p>
    <w:p>
      <w:pPr>
        <w:pStyle w:val="26"/>
        <w:spacing w:line="226" w:lineRule="exact"/>
        <w:rPr>
          <w:kern w:val="2"/>
        </w:rPr>
      </w:pPr>
      <w:r>
        <w:rPr>
          <w:kern w:val="2"/>
        </w:rPr>
        <w:t>Date: Wed, 19 Aug 2017 18:49:05 +0800 </w:t>
      </w:r>
    </w:p>
    <w:p>
      <w:pPr>
        <w:pStyle w:val="26"/>
        <w:spacing w:line="226" w:lineRule="exact"/>
        <w:rPr>
          <w:kern w:val="2"/>
        </w:rPr>
      </w:pPr>
      <w:r>
        <w:rPr>
          <w:kern w:val="2"/>
        </w:rPr>
        <w:t>Content-Type: multipart/alternative; boundary="----=</w:t>
      </w:r>
      <w:r>
        <w:rPr>
          <w:rFonts w:ascii="宋体"/>
          <w:kern w:val="2"/>
        </w:rPr>
        <w:t>_</w:t>
      </w:r>
      <w:r>
        <w:rPr>
          <w:kern w:val="2"/>
        </w:rPr>
        <w:t>NextPart</w:t>
      </w:r>
      <w:r>
        <w:rPr>
          <w:rFonts w:ascii="宋体"/>
          <w:kern w:val="2"/>
        </w:rPr>
        <w:t>_</w:t>
      </w:r>
      <w:r>
        <w:rPr>
          <w:kern w:val="2"/>
        </w:rPr>
        <w:t>000</w:t>
      </w:r>
      <w:r>
        <w:rPr>
          <w:rFonts w:ascii="宋体"/>
          <w:kern w:val="2"/>
        </w:rPr>
        <w:t>_</w:t>
      </w:r>
      <w:r>
        <w:rPr>
          <w:kern w:val="2"/>
        </w:rPr>
        <w:t>0006</w:t>
      </w:r>
      <w:r>
        <w:rPr>
          <w:rFonts w:ascii="宋体"/>
          <w:kern w:val="2"/>
        </w:rPr>
        <w:t>_</w:t>
      </w:r>
      <w:r>
        <w:rPr>
          <w:kern w:val="2"/>
        </w:rPr>
        <w:t>01D0DAAF.</w:t>
      </w:r>
    </w:p>
    <w:p>
      <w:pPr>
        <w:pStyle w:val="26"/>
        <w:spacing w:line="226" w:lineRule="exact"/>
        <w:rPr>
          <w:kern w:val="2"/>
        </w:rPr>
      </w:pPr>
      <w:r>
        <w:rPr>
          <w:kern w:val="2"/>
        </w:rPr>
        <w:t>B9104E90" </w:t>
      </w:r>
    </w:p>
    <w:p>
      <w:pPr>
        <w:pStyle w:val="26"/>
        <w:spacing w:line="226" w:lineRule="exact"/>
        <w:rPr>
          <w:spacing w:val="2"/>
          <w:kern w:val="2"/>
        </w:rPr>
      </w:pPr>
      <w:r>
        <w:rPr>
          <w:spacing w:val="2"/>
          <w:kern w:val="2"/>
        </w:rPr>
        <w:t>X-Mailer: Microsoft Office Outlook 12.0 Thread-Index: AdDabKrQzUHVBTgRQMaCtUs</w:t>
      </w:r>
    </w:p>
    <w:p>
      <w:pPr>
        <w:pStyle w:val="26"/>
        <w:spacing w:line="226" w:lineRule="exact"/>
        <w:rPr>
          <w:spacing w:val="-8"/>
          <w:kern w:val="2"/>
        </w:rPr>
      </w:pPr>
      <w:r>
        <w:rPr>
          <w:spacing w:val="-8"/>
          <w:kern w:val="2"/>
        </w:rPr>
        <w:t>VtqfL1Q== Content-Language: zh-cn Status: R Content-Type: text/plain; charset="gb2312"</w:t>
      </w:r>
    </w:p>
    <w:p>
      <w:pPr>
        <w:pStyle w:val="26"/>
        <w:spacing w:line="232" w:lineRule="exact"/>
        <w:rPr>
          <w:kern w:val="2"/>
        </w:rPr>
      </w:pPr>
      <w:r>
        <w:rPr>
          <w:kern w:val="2"/>
        </w:rPr>
        <w:t>………………</w:t>
      </w:r>
      <w:r>
        <w:rPr>
          <w:rFonts w:hint="eastAsia"/>
          <w:kern w:val="2"/>
        </w:rPr>
        <w:t>省略部分输出信息</w:t>
      </w:r>
      <w:r>
        <w:rPr>
          <w:kern w:val="2"/>
        </w:rPr>
        <w:t>………………</w:t>
      </w:r>
    </w:p>
    <w:p>
      <w:pPr>
        <w:pStyle w:val="26"/>
        <w:rPr>
          <w:kern w:val="2"/>
        </w:rPr>
      </w:pPr>
      <w:r>
        <w:rPr>
          <w:rFonts w:hint="eastAsia"/>
          <w:kern w:val="2"/>
        </w:rPr>
        <w:t>这是一封发给用户</w:t>
      </w:r>
      <w:r>
        <w:rPr>
          <w:kern w:val="2"/>
        </w:rPr>
        <w:t>Bin</w:t>
      </w:r>
      <w:r>
        <w:rPr>
          <w:rFonts w:hint="eastAsia"/>
          <w:kern w:val="2"/>
        </w:rPr>
        <w:t>的文件。</w:t>
      </w:r>
    </w:p>
    <w:p>
      <w:pPr>
        <w:pStyle w:val="26"/>
        <w:rPr>
          <w:kern w:val="2"/>
        </w:rPr>
      </w:pPr>
      <w:r>
        <w:rPr>
          <w:kern w:val="2"/>
        </w:rPr>
        <w:t>&amp;&gt; quit</w:t>
      </w:r>
    </w:p>
    <w:p>
      <w:pPr>
        <w:pStyle w:val="26"/>
        <w:rPr>
          <w:kern w:val="2"/>
        </w:rPr>
      </w:pPr>
      <w:r>
        <w:rPr>
          <w:kern w:val="2"/>
        </w:rPr>
        <w:t>Held 4 messages in /var/mail/root</w:t>
      </w:r>
    </w:p>
    <w:p>
      <w:pPr>
        <w:pStyle w:val="59"/>
        <w:spacing w:after="90"/>
        <w:rPr>
          <w:kern w:val="2"/>
        </w:rPr>
      </w:pPr>
    </w:p>
    <w:p>
      <w:pPr>
        <w:rPr>
          <w:kern w:val="2"/>
        </w:rPr>
      </w:pPr>
      <w:r>
        <w:rPr>
          <w:rFonts w:hint="eastAsia"/>
          <w:color w:val="000000"/>
          <w:kern w:val="2"/>
          <w:szCs w:val="21"/>
        </w:rPr>
        <w:t>太奇怪了！明明发送给</w:t>
      </w:r>
      <w:r>
        <w:rPr>
          <w:color w:val="000000"/>
          <w:kern w:val="2"/>
          <w:szCs w:val="21"/>
        </w:rPr>
        <w:t>bin</w:t>
      </w:r>
      <w:r>
        <w:rPr>
          <w:rFonts w:hint="eastAsia"/>
          <w:color w:val="000000"/>
          <w:kern w:val="2"/>
          <w:szCs w:val="21"/>
        </w:rPr>
        <w:t>账户的邮件怎么会被</w:t>
      </w:r>
      <w:r>
        <w:rPr>
          <w:color w:val="000000"/>
          <w:kern w:val="2"/>
          <w:szCs w:val="21"/>
        </w:rPr>
        <w:t>root</w:t>
      </w:r>
      <w:r>
        <w:rPr>
          <w:rFonts w:hint="eastAsia"/>
          <w:color w:val="000000"/>
          <w:kern w:val="2"/>
          <w:szCs w:val="21"/>
        </w:rPr>
        <w:t>账户收到了呢？其实，这就是使用用户别名技术来实现的。在</w:t>
      </w:r>
      <w:r>
        <w:rPr>
          <w:color w:val="000000"/>
          <w:kern w:val="2"/>
          <w:szCs w:val="21"/>
        </w:rPr>
        <w:t>aliases</w:t>
      </w:r>
      <w:r>
        <w:rPr>
          <w:rFonts w:hint="eastAsia"/>
          <w:color w:val="000000"/>
          <w:kern w:val="2"/>
          <w:szCs w:val="21"/>
        </w:rPr>
        <w:t>邮件别名服务的配置文件中可以看到，里面定义了大量的用户别名，这些用户别名大多数是</w:t>
      </w:r>
      <w:r>
        <w:rPr>
          <w:color w:val="000000"/>
          <w:kern w:val="2"/>
          <w:szCs w:val="21"/>
        </w:rPr>
        <w:t>Linux</w:t>
      </w:r>
      <w:r>
        <w:rPr>
          <w:rFonts w:hint="eastAsia"/>
          <w:color w:val="000000"/>
          <w:kern w:val="2"/>
          <w:szCs w:val="21"/>
        </w:rPr>
        <w:t>系统本地的系统账户，而在冒号（</w:t>
      </w:r>
      <w:r>
        <w:rPr>
          <w:color w:val="000000"/>
          <w:kern w:val="2"/>
          <w:szCs w:val="21"/>
        </w:rPr>
        <w:t>:</w:t>
      </w:r>
      <w:r>
        <w:rPr>
          <w:rFonts w:hint="eastAsia"/>
          <w:color w:val="000000"/>
          <w:kern w:val="2"/>
          <w:szCs w:val="21"/>
        </w:rPr>
        <w:t>）间隔符后面的</w:t>
      </w:r>
      <w:r>
        <w:rPr>
          <w:color w:val="000000"/>
          <w:kern w:val="2"/>
          <w:szCs w:val="21"/>
        </w:rPr>
        <w:t>root</w:t>
      </w:r>
      <w:r>
        <w:rPr>
          <w:rFonts w:hint="eastAsia"/>
          <w:color w:val="000000"/>
          <w:kern w:val="2"/>
          <w:szCs w:val="21"/>
        </w:rPr>
        <w:t>账户则是用来接收这些账户邮件的人。用户别名可以是</w:t>
      </w:r>
      <w:r>
        <w:rPr>
          <w:color w:val="000000"/>
          <w:kern w:val="2"/>
          <w:szCs w:val="21"/>
        </w:rPr>
        <w:t>Linux</w:t>
      </w:r>
      <w:r>
        <w:rPr>
          <w:rFonts w:hint="eastAsia"/>
          <w:color w:val="000000"/>
          <w:kern w:val="2"/>
          <w:szCs w:val="21"/>
        </w:rPr>
        <w:t>系统内的本地用户，也可以是完全虚构的用户名字。</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182"/>
        <w:gridCol w:w="7503"/>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03"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下述命令会显示大量的内容，考虑到篇幅限制，这里已经做了部分删减，其实际的输出名单将是这里的两倍多。</w:t>
            </w:r>
          </w:p>
        </w:tc>
      </w:tr>
    </w:tbl>
    <w:p>
      <w:pPr>
        <w:pStyle w:val="29"/>
        <w:rPr>
          <w:kern w:val="2"/>
          <w:shd w:val="pct10" w:color="auto" w:fill="FFFFFF"/>
        </w:rPr>
      </w:pPr>
    </w:p>
    <w:p>
      <w:pPr>
        <w:pStyle w:val="58"/>
        <w:rPr>
          <w:kern w:val="2"/>
        </w:rPr>
      </w:pPr>
    </w:p>
    <w:p>
      <w:pPr>
        <w:pStyle w:val="26"/>
        <w:rPr>
          <w:kern w:val="2"/>
        </w:rPr>
      </w:pPr>
      <w:r>
        <w:rPr>
          <w:kern w:val="2"/>
        </w:rPr>
        <w:t>[root@linuxprobe ~]# cat /etc/aliases</w:t>
      </w:r>
    </w:p>
    <w:p>
      <w:pPr>
        <w:pStyle w:val="26"/>
        <w:rPr>
          <w:kern w:val="2"/>
        </w:rPr>
      </w:pPr>
      <w:r>
        <w:rPr>
          <w:kern w:val="2"/>
        </w:rPr>
        <w:t>#</w:t>
      </w:r>
    </w:p>
    <w:p>
      <w:pPr>
        <w:pStyle w:val="26"/>
        <w:rPr>
          <w:kern w:val="2"/>
        </w:rPr>
      </w:pPr>
      <w:r>
        <w:rPr>
          <w:kern w:val="2"/>
        </w:rPr>
        <w:t># Aliases in this file will NOT be expanded in the header from</w:t>
      </w:r>
    </w:p>
    <w:p>
      <w:pPr>
        <w:pStyle w:val="26"/>
        <w:rPr>
          <w:kern w:val="2"/>
        </w:rPr>
      </w:pPr>
      <w:r>
        <w:rPr>
          <w:kern w:val="2"/>
        </w:rPr>
        <w:t># Mail, but WILL be visible over networks or from /bin/mail.</w:t>
      </w:r>
    </w:p>
    <w:p>
      <w:pPr>
        <w:pStyle w:val="26"/>
        <w:rPr>
          <w:kern w:val="2"/>
        </w:rPr>
      </w:pPr>
      <w:r>
        <w:rPr>
          <w:kern w:val="2"/>
        </w:rPr>
        <w:t>#</w:t>
      </w:r>
    </w:p>
    <w:p>
      <w:pPr>
        <w:pStyle w:val="26"/>
        <w:rPr>
          <w:kern w:val="2"/>
        </w:rPr>
      </w:pPr>
      <w:r>
        <w:rPr>
          <w:kern w:val="2"/>
        </w:rPr>
        <w:t># &gt;&gt;&gt;&gt;&gt;&gt;&gt;&gt;&gt;&gt; The program "newaliases" must be run after</w:t>
      </w:r>
    </w:p>
    <w:p>
      <w:pPr>
        <w:pStyle w:val="26"/>
        <w:rPr>
          <w:kern w:val="2"/>
        </w:rPr>
      </w:pPr>
      <w:r>
        <w:rPr>
          <w:kern w:val="2"/>
        </w:rPr>
        <w:t># &gt;&gt; NOTE &gt;&gt; this file is updated for any changes to</w:t>
      </w:r>
    </w:p>
    <w:p>
      <w:pPr>
        <w:pStyle w:val="26"/>
        <w:rPr>
          <w:kern w:val="2"/>
        </w:rPr>
      </w:pPr>
      <w:r>
        <w:rPr>
          <w:kern w:val="2"/>
        </w:rPr>
        <w:t># &gt;&gt;&gt;&gt;&gt;&gt;&gt;&gt;&gt;&gt; show through to sendmail.</w:t>
      </w:r>
    </w:p>
    <w:p>
      <w:pPr>
        <w:pStyle w:val="26"/>
        <w:rPr>
          <w:kern w:val="2"/>
        </w:rPr>
      </w:pPr>
      <w:r>
        <w:rPr>
          <w:kern w:val="2"/>
        </w:rPr>
        <w:t>#</w:t>
      </w:r>
    </w:p>
    <w:p>
      <w:pPr>
        <w:pStyle w:val="26"/>
        <w:rPr>
          <w:kern w:val="2"/>
        </w:rPr>
      </w:pPr>
      <w:r>
        <w:rPr>
          <w:kern w:val="2"/>
        </w:rPr>
        <w:t># Basic system aliases -- these MUST be present.</w:t>
      </w:r>
    </w:p>
    <w:p>
      <w:pPr>
        <w:pStyle w:val="26"/>
        <w:rPr>
          <w:kern w:val="2"/>
        </w:rPr>
      </w:pPr>
      <w:r>
        <w:rPr>
          <w:kern w:val="2"/>
        </w:rPr>
        <w:t>mailer-daemon: postmaster</w:t>
      </w:r>
    </w:p>
    <w:p>
      <w:pPr>
        <w:pStyle w:val="26"/>
        <w:rPr>
          <w:kern w:val="2"/>
        </w:rPr>
      </w:pPr>
      <w:r>
        <w:rPr>
          <w:kern w:val="2"/>
        </w:rPr>
        <w:t>postmaster: root</w:t>
      </w:r>
    </w:p>
    <w:p>
      <w:pPr>
        <w:pStyle w:val="26"/>
        <w:rPr>
          <w:kern w:val="2"/>
        </w:rPr>
      </w:pPr>
      <w:r>
        <w:rPr>
          <w:kern w:val="2"/>
        </w:rPr>
        <w:t># General redirections for pseudo accounts.</w:t>
      </w:r>
    </w:p>
    <w:p>
      <w:pPr>
        <w:pStyle w:val="26"/>
        <w:rPr>
          <w:kern w:val="2"/>
        </w:rPr>
      </w:pPr>
      <w:r>
        <w:rPr>
          <w:kern w:val="2"/>
        </w:rPr>
        <w:t>bin: root</w:t>
      </w:r>
    </w:p>
    <w:p>
      <w:pPr>
        <w:pStyle w:val="26"/>
        <w:rPr>
          <w:kern w:val="2"/>
        </w:rPr>
      </w:pPr>
      <w:r>
        <w:rPr>
          <w:kern w:val="2"/>
        </w:rPr>
        <w:t>daemon: root</w:t>
      </w:r>
    </w:p>
    <w:p>
      <w:pPr>
        <w:pStyle w:val="26"/>
        <w:rPr>
          <w:kern w:val="2"/>
        </w:rPr>
      </w:pPr>
      <w:r>
        <w:rPr>
          <w:kern w:val="2"/>
        </w:rPr>
        <w:t>adm: root</w:t>
      </w:r>
    </w:p>
    <w:p>
      <w:pPr>
        <w:pStyle w:val="26"/>
        <w:rPr>
          <w:kern w:val="2"/>
        </w:rPr>
      </w:pPr>
      <w:r>
        <w:rPr>
          <w:kern w:val="2"/>
        </w:rPr>
        <w:t>lp: root</w:t>
      </w:r>
    </w:p>
    <w:p>
      <w:pPr>
        <w:pStyle w:val="26"/>
        <w:rPr>
          <w:kern w:val="2"/>
        </w:rPr>
      </w:pPr>
      <w:r>
        <w:rPr>
          <w:kern w:val="2"/>
        </w:rPr>
        <w:t>sync: root</w:t>
      </w:r>
    </w:p>
    <w:p>
      <w:pPr>
        <w:pStyle w:val="26"/>
        <w:rPr>
          <w:kern w:val="2"/>
        </w:rPr>
      </w:pPr>
      <w:r>
        <w:rPr>
          <w:kern w:val="2"/>
        </w:rPr>
        <w:t>shutdown: root</w:t>
      </w:r>
    </w:p>
    <w:p>
      <w:pPr>
        <w:pStyle w:val="26"/>
        <w:rPr>
          <w:kern w:val="2"/>
        </w:rPr>
      </w:pPr>
      <w:r>
        <w:rPr>
          <w:kern w:val="2"/>
        </w:rPr>
        <w:t>halt: root</w:t>
      </w:r>
    </w:p>
    <w:p>
      <w:pPr>
        <w:pStyle w:val="26"/>
        <w:rPr>
          <w:kern w:val="2"/>
        </w:rPr>
      </w:pPr>
      <w:r>
        <w:rPr>
          <w:kern w:val="2"/>
        </w:rPr>
        <w:t>mail: root</w:t>
      </w:r>
    </w:p>
    <w:p>
      <w:pPr>
        <w:pStyle w:val="26"/>
        <w:rPr>
          <w:kern w:val="2"/>
        </w:rPr>
      </w:pPr>
      <w:r>
        <w:rPr>
          <w:kern w:val="2"/>
        </w:rPr>
        <w:t>www: webmaster</w:t>
      </w:r>
    </w:p>
    <w:p>
      <w:pPr>
        <w:pStyle w:val="26"/>
        <w:rPr>
          <w:kern w:val="2"/>
        </w:rPr>
      </w:pPr>
      <w:r>
        <w:rPr>
          <w:kern w:val="2"/>
        </w:rPr>
        <w:t>webmaster: root</w:t>
      </w:r>
    </w:p>
    <w:p>
      <w:pPr>
        <w:pStyle w:val="26"/>
        <w:rPr>
          <w:kern w:val="2"/>
        </w:rPr>
      </w:pPr>
      <w:r>
        <w:rPr>
          <w:kern w:val="2"/>
        </w:rPr>
        <w:t>noc: root</w:t>
      </w:r>
    </w:p>
    <w:p>
      <w:pPr>
        <w:pStyle w:val="26"/>
        <w:rPr>
          <w:kern w:val="2"/>
        </w:rPr>
      </w:pPr>
      <w:r>
        <w:rPr>
          <w:kern w:val="2"/>
        </w:rPr>
        <w:t>security: root</w:t>
      </w:r>
    </w:p>
    <w:p>
      <w:pPr>
        <w:pStyle w:val="26"/>
        <w:rPr>
          <w:kern w:val="2"/>
        </w:rPr>
      </w:pPr>
      <w:r>
        <w:rPr>
          <w:kern w:val="2"/>
        </w:rPr>
        <w:t>hostmaster: root</w:t>
      </w:r>
    </w:p>
    <w:p>
      <w:pPr>
        <w:pStyle w:val="26"/>
        <w:rPr>
          <w:kern w:val="2"/>
        </w:rPr>
      </w:pPr>
      <w:r>
        <w:rPr>
          <w:kern w:val="2"/>
        </w:rPr>
        <w:t>info: postmaster</w:t>
      </w:r>
    </w:p>
    <w:p>
      <w:pPr>
        <w:pStyle w:val="26"/>
        <w:rPr>
          <w:kern w:val="2"/>
        </w:rPr>
      </w:pPr>
      <w:r>
        <w:rPr>
          <w:kern w:val="2"/>
        </w:rPr>
        <w:t>marketing: postmaster</w:t>
      </w:r>
    </w:p>
    <w:p>
      <w:pPr>
        <w:pStyle w:val="26"/>
        <w:rPr>
          <w:kern w:val="2"/>
        </w:rPr>
      </w:pPr>
      <w:r>
        <w:rPr>
          <w:kern w:val="2"/>
        </w:rPr>
        <w:t>sales: postmaster</w:t>
      </w:r>
    </w:p>
    <w:p>
      <w:pPr>
        <w:pStyle w:val="26"/>
        <w:rPr>
          <w:kern w:val="2"/>
        </w:rPr>
      </w:pPr>
      <w:r>
        <w:rPr>
          <w:kern w:val="2"/>
        </w:rPr>
        <w:t>support: postmaster</w:t>
      </w:r>
    </w:p>
    <w:p>
      <w:pPr>
        <w:pStyle w:val="26"/>
        <w:rPr>
          <w:kern w:val="2"/>
        </w:rPr>
      </w:pPr>
      <w:r>
        <w:rPr>
          <w:kern w:val="2"/>
        </w:rPr>
        <w:t># trap decode to catch security attacks</w:t>
      </w:r>
    </w:p>
    <w:p>
      <w:pPr>
        <w:pStyle w:val="26"/>
        <w:rPr>
          <w:kern w:val="2"/>
        </w:rPr>
      </w:pPr>
      <w:r>
        <w:rPr>
          <w:kern w:val="2"/>
        </w:rPr>
        <w:t>decode: root</w:t>
      </w:r>
    </w:p>
    <w:p>
      <w:pPr>
        <w:pStyle w:val="26"/>
        <w:rPr>
          <w:kern w:val="2"/>
        </w:rPr>
      </w:pPr>
      <w:r>
        <w:rPr>
          <w:kern w:val="2"/>
        </w:rPr>
        <w:t># Person who should get root's mail</w:t>
      </w:r>
    </w:p>
    <w:p>
      <w:pPr>
        <w:pStyle w:val="26"/>
        <w:rPr>
          <w:kern w:val="2"/>
        </w:rPr>
      </w:pPr>
      <w:r>
        <w:rPr>
          <w:kern w:val="2"/>
        </w:rPr>
        <w:t>#root: marc</w:t>
      </w:r>
    </w:p>
    <w:p>
      <w:pPr>
        <w:pStyle w:val="59"/>
        <w:spacing w:after="90"/>
        <w:rPr>
          <w:kern w:val="2"/>
        </w:rPr>
      </w:pPr>
    </w:p>
    <w:p>
      <w:pPr>
        <w:rPr>
          <w:kern w:val="2"/>
        </w:rPr>
      </w:pPr>
      <w:r>
        <w:rPr>
          <w:rFonts w:hint="eastAsia"/>
          <w:color w:val="000000"/>
          <w:kern w:val="2"/>
          <w:szCs w:val="21"/>
        </w:rPr>
        <w:t>现在大家能猜出是怎么一回事了吧。原来</w:t>
      </w:r>
      <w:r>
        <w:rPr>
          <w:color w:val="000000"/>
          <w:kern w:val="2"/>
          <w:szCs w:val="21"/>
        </w:rPr>
        <w:t>aliases</w:t>
      </w:r>
      <w:r>
        <w:rPr>
          <w:rFonts w:hint="eastAsia"/>
          <w:color w:val="000000"/>
          <w:kern w:val="2"/>
          <w:szCs w:val="21"/>
        </w:rPr>
        <w:t>邮件别名服务的配置文件是专门用来定义用户别名与邮件接收人的映射。除了使用本地系统中系统账户的名称外，我们还可以自行定义一些别名来接收邮件。例如，创建一个名为</w:t>
      </w:r>
      <w:r>
        <w:rPr>
          <w:color w:val="000000"/>
          <w:kern w:val="2"/>
          <w:szCs w:val="21"/>
        </w:rPr>
        <w:t>xxoo</w:t>
      </w:r>
      <w:r>
        <w:rPr>
          <w:rFonts w:hint="eastAsia"/>
          <w:color w:val="000000"/>
          <w:kern w:val="2"/>
          <w:szCs w:val="21"/>
        </w:rPr>
        <w:t>的账户，而真正接收该账户邮件的应该是</w:t>
      </w:r>
      <w:r>
        <w:rPr>
          <w:color w:val="000000"/>
          <w:kern w:val="2"/>
          <w:szCs w:val="21"/>
        </w:rPr>
        <w:t>root</w:t>
      </w:r>
      <w:r>
        <w:rPr>
          <w:rFonts w:hint="eastAsia"/>
          <w:color w:val="000000"/>
          <w:kern w:val="2"/>
          <w:szCs w:val="21"/>
        </w:rPr>
        <w:t>账户。</w:t>
      </w:r>
    </w:p>
    <w:p>
      <w:pPr>
        <w:pStyle w:val="58"/>
        <w:rPr>
          <w:kern w:val="2"/>
        </w:rPr>
      </w:pPr>
    </w:p>
    <w:p>
      <w:pPr>
        <w:pStyle w:val="26"/>
        <w:rPr>
          <w:kern w:val="2"/>
        </w:rPr>
      </w:pPr>
      <w:r>
        <w:rPr>
          <w:kern w:val="2"/>
        </w:rPr>
        <w:t>[root@linuxprobe ~]# cat /etc/aliases</w:t>
      </w:r>
    </w:p>
    <w:p>
      <w:pPr>
        <w:pStyle w:val="26"/>
        <w:rPr>
          <w:kern w:val="2"/>
        </w:rPr>
      </w:pPr>
      <w:r>
        <w:rPr>
          <w:kern w:val="2"/>
        </w:rPr>
        <w:t>#</w:t>
      </w:r>
    </w:p>
    <w:p>
      <w:pPr>
        <w:pStyle w:val="26"/>
        <w:rPr>
          <w:kern w:val="2"/>
        </w:rPr>
      </w:pPr>
      <w:r>
        <w:rPr>
          <w:kern w:val="2"/>
        </w:rPr>
        <w:t># Aliases in this file will NOT be expanded in the header from</w:t>
      </w:r>
    </w:p>
    <w:p>
      <w:pPr>
        <w:pStyle w:val="26"/>
        <w:rPr>
          <w:kern w:val="2"/>
        </w:rPr>
      </w:pPr>
      <w:r>
        <w:rPr>
          <w:kern w:val="2"/>
        </w:rPr>
        <w:t># Mail, but WILL be visible over networks or from /bin/mail.</w:t>
      </w:r>
    </w:p>
    <w:p>
      <w:pPr>
        <w:pStyle w:val="26"/>
        <w:rPr>
          <w:kern w:val="2"/>
        </w:rPr>
      </w:pPr>
      <w:r>
        <w:rPr>
          <w:kern w:val="2"/>
        </w:rPr>
        <w:t>#</w:t>
      </w:r>
    </w:p>
    <w:p>
      <w:pPr>
        <w:pStyle w:val="26"/>
        <w:rPr>
          <w:kern w:val="2"/>
        </w:rPr>
      </w:pPr>
      <w:r>
        <w:rPr>
          <w:kern w:val="2"/>
        </w:rPr>
        <w:t># &gt;&gt;&gt;&gt;&gt;&gt;&gt;&gt;&gt;&gt; The program "newaliases" must be run after</w:t>
      </w:r>
    </w:p>
    <w:p>
      <w:pPr>
        <w:pStyle w:val="26"/>
        <w:rPr>
          <w:kern w:val="2"/>
        </w:rPr>
      </w:pPr>
      <w:r>
        <w:rPr>
          <w:kern w:val="2"/>
        </w:rPr>
        <w:t># &gt;&gt; NOTE &gt;&gt; this file is updated for any changes to</w:t>
      </w:r>
    </w:p>
    <w:p>
      <w:pPr>
        <w:pStyle w:val="26"/>
        <w:rPr>
          <w:kern w:val="2"/>
        </w:rPr>
      </w:pPr>
      <w:r>
        <w:rPr>
          <w:kern w:val="2"/>
        </w:rPr>
        <w:t># &gt;&gt;&gt;&gt;&gt;&gt;&gt;&gt;&gt;&gt; show through to sendmail.</w:t>
      </w:r>
    </w:p>
    <w:p>
      <w:pPr>
        <w:pStyle w:val="26"/>
        <w:rPr>
          <w:kern w:val="2"/>
        </w:rPr>
      </w:pPr>
      <w:r>
        <w:rPr>
          <w:kern w:val="2"/>
        </w:rPr>
        <w:t>#</w:t>
      </w:r>
    </w:p>
    <w:p>
      <w:pPr>
        <w:pStyle w:val="26"/>
        <w:rPr>
          <w:kern w:val="2"/>
        </w:rPr>
      </w:pPr>
      <w:r>
        <w:rPr>
          <w:kern w:val="2"/>
        </w:rPr>
        <w:t># Basic system aliases -- these MUST be present.</w:t>
      </w:r>
    </w:p>
    <w:p>
      <w:pPr>
        <w:pStyle w:val="26"/>
        <w:rPr>
          <w:kern w:val="2"/>
        </w:rPr>
      </w:pPr>
      <w:r>
        <w:rPr>
          <w:kern w:val="2"/>
        </w:rPr>
        <w:t>mailer-daemon: postmaster</w:t>
      </w:r>
    </w:p>
    <w:p>
      <w:pPr>
        <w:pStyle w:val="26"/>
        <w:rPr>
          <w:kern w:val="2"/>
        </w:rPr>
      </w:pPr>
      <w:r>
        <w:rPr>
          <w:kern w:val="2"/>
        </w:rPr>
        <w:t>postmaster: root</w:t>
      </w:r>
    </w:p>
    <w:p>
      <w:pPr>
        <w:pStyle w:val="26"/>
        <w:rPr>
          <w:kern w:val="2"/>
        </w:rPr>
      </w:pPr>
      <w:r>
        <w:rPr>
          <w:kern w:val="2"/>
        </w:rPr>
        <w:t># General redirections for pseudo accounts.</w:t>
      </w:r>
    </w:p>
    <w:p>
      <w:pPr>
        <w:pStyle w:val="26"/>
        <w:rPr>
          <w:kern w:val="2"/>
        </w:rPr>
      </w:pPr>
      <w:r>
        <w:rPr>
          <w:b/>
          <w:bCs/>
          <w:kern w:val="2"/>
        </w:rPr>
        <w:t>xxoo: root</w:t>
      </w:r>
    </w:p>
    <w:p>
      <w:pPr>
        <w:pStyle w:val="26"/>
        <w:rPr>
          <w:kern w:val="2"/>
        </w:rPr>
      </w:pPr>
      <w:r>
        <w:rPr>
          <w:kern w:val="2"/>
        </w:rPr>
        <w:t>bin: root</w:t>
      </w:r>
    </w:p>
    <w:p>
      <w:pPr>
        <w:pStyle w:val="26"/>
        <w:rPr>
          <w:kern w:val="2"/>
        </w:rPr>
      </w:pPr>
      <w:r>
        <w:rPr>
          <w:kern w:val="2"/>
        </w:rPr>
        <w:t>daemon: root</w:t>
      </w:r>
    </w:p>
    <w:p>
      <w:pPr>
        <w:pStyle w:val="26"/>
        <w:rPr>
          <w:kern w:val="2"/>
        </w:rPr>
      </w:pPr>
      <w:r>
        <w:rPr>
          <w:kern w:val="2"/>
        </w:rPr>
        <w:t>adm: root</w:t>
      </w:r>
    </w:p>
    <w:p>
      <w:pPr>
        <w:pStyle w:val="26"/>
        <w:rPr>
          <w:kern w:val="2"/>
        </w:rPr>
      </w:pPr>
      <w:r>
        <w:rPr>
          <w:kern w:val="2"/>
        </w:rPr>
        <w:t>lp: root</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szCs w:val="21"/>
        </w:rPr>
        <w:t>保存并退出</w:t>
      </w:r>
      <w:r>
        <w:rPr>
          <w:color w:val="000000"/>
          <w:kern w:val="2"/>
          <w:szCs w:val="21"/>
        </w:rPr>
        <w:t>aliases</w:t>
      </w:r>
      <w:r>
        <w:rPr>
          <w:rFonts w:hint="eastAsia"/>
          <w:color w:val="000000"/>
          <w:kern w:val="2"/>
          <w:szCs w:val="21"/>
        </w:rPr>
        <w:t>邮件别名服务的配置文件后，需要再执行一下</w:t>
      </w:r>
      <w:r>
        <w:rPr>
          <w:color w:val="000000"/>
          <w:kern w:val="2"/>
          <w:szCs w:val="21"/>
        </w:rPr>
        <w:t>newaliases</w:t>
      </w:r>
      <w:r>
        <w:rPr>
          <w:rFonts w:hint="eastAsia"/>
          <w:color w:val="000000"/>
          <w:kern w:val="2"/>
          <w:szCs w:val="21"/>
        </w:rPr>
        <w:t>命令，其目的是让新的用户别名配置文件立即生效。然后再次尝试发送邮件，如图</w:t>
      </w:r>
      <w:r>
        <w:rPr>
          <w:color w:val="000000"/>
          <w:kern w:val="2"/>
          <w:szCs w:val="21"/>
        </w:rPr>
        <w:t>15-15</w:t>
      </w:r>
      <w:r>
        <w:rPr>
          <w:rFonts w:hint="eastAsia"/>
          <w:color w:val="000000"/>
          <w:kern w:val="2"/>
          <w:szCs w:val="21"/>
        </w:rPr>
        <w:t>所示：</w:t>
      </w:r>
    </w:p>
    <w:p>
      <w:pPr>
        <w:rPr>
          <w:kern w:val="2"/>
        </w:rPr>
      </w:pPr>
      <w:r>
        <w:rPr>
          <w:rFonts w:hint="eastAsia"/>
          <w:color w:val="000000"/>
          <w:kern w:val="2"/>
          <w:szCs w:val="21"/>
        </w:rPr>
        <w:t>这时，使用</w:t>
      </w:r>
      <w:r>
        <w:rPr>
          <w:color w:val="000000"/>
          <w:kern w:val="2"/>
          <w:szCs w:val="21"/>
        </w:rPr>
        <w:t>root</w:t>
      </w:r>
      <w:r>
        <w:rPr>
          <w:rFonts w:hint="eastAsia"/>
          <w:color w:val="000000"/>
          <w:kern w:val="2"/>
          <w:szCs w:val="21"/>
        </w:rPr>
        <w:t>账户在服务器上执行</w:t>
      </w:r>
      <w:r>
        <w:rPr>
          <w:color w:val="000000"/>
          <w:kern w:val="2"/>
          <w:szCs w:val="21"/>
        </w:rPr>
        <w:t>mail</w:t>
      </w:r>
      <w:r>
        <w:rPr>
          <w:rFonts w:hint="eastAsia"/>
          <w:color w:val="000000"/>
          <w:kern w:val="2"/>
          <w:szCs w:val="21"/>
        </w:rPr>
        <w:t>命令后，就能看到这封原本要发送给</w:t>
      </w:r>
      <w:r>
        <w:rPr>
          <w:color w:val="000000"/>
          <w:kern w:val="2"/>
          <w:szCs w:val="21"/>
        </w:rPr>
        <w:t>xxoo</w:t>
      </w:r>
      <w:r>
        <w:rPr>
          <w:rFonts w:hint="eastAsia"/>
          <w:color w:val="000000"/>
          <w:kern w:val="2"/>
          <w:szCs w:val="21"/>
        </w:rPr>
        <w:t>账户的邮件了。最后，刘遄老师再啰嗦一句，用户别名技术不仅应用广泛，而且配置也很简单。所以更要提醒大家的是，今后千万不要看到有些网站上提供了很多客服信箱就轻易相信别人，没准发往这些客服信箱的邮件会被同一个人收到。</w:t>
      </w:r>
    </w:p>
    <w:p>
      <w:pPr>
        <w:pStyle w:val="32"/>
        <w:rPr>
          <w:kern w:val="2"/>
        </w:rPr>
      </w:pPr>
      <w:r>
        <w:rPr>
          <w:color w:val="000000"/>
          <w:kern w:val="2"/>
          <w:szCs w:val="21"/>
        </w:rPr>
        <w:drawing>
          <wp:inline distT="0" distB="0" distL="0" distR="0">
            <wp:extent cx="3962400" cy="2247900"/>
            <wp:effectExtent l="19050" t="19050" r="0" b="0"/>
            <wp:docPr id="195" name="图片 195" descr="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15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962400" cy="22479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15-15  </w:t>
      </w:r>
      <w:r>
        <w:rPr>
          <w:rFonts w:hint="eastAsia"/>
          <w:color w:val="000000"/>
          <w:kern w:val="2"/>
          <w:szCs w:val="21"/>
        </w:rPr>
        <w:t>向服务器上的</w:t>
      </w:r>
      <w:r>
        <w:rPr>
          <w:color w:val="000000"/>
          <w:kern w:val="2"/>
          <w:szCs w:val="21"/>
        </w:rPr>
        <w:t>xxoo</w:t>
      </w:r>
      <w:r>
        <w:rPr>
          <w:rFonts w:hint="eastAsia"/>
          <w:color w:val="000000"/>
          <w:kern w:val="2"/>
          <w:szCs w:val="21"/>
        </w:rPr>
        <w:t>账户发送邮件</w:t>
      </w:r>
    </w:p>
    <w:p>
      <w:pPr>
        <w:pStyle w:val="58"/>
        <w:rPr>
          <w:kern w:val="2"/>
        </w:rPr>
      </w:pPr>
    </w:p>
    <w:p>
      <w:pPr>
        <w:pStyle w:val="26"/>
        <w:rPr>
          <w:kern w:val="2"/>
        </w:rPr>
      </w:pPr>
      <w:r>
        <w:rPr>
          <w:kern w:val="2"/>
        </w:rPr>
        <w:t>[root@linuxprobe ~]# mail</w:t>
      </w:r>
    </w:p>
    <w:p>
      <w:pPr>
        <w:pStyle w:val="26"/>
        <w:rPr>
          <w:kern w:val="2"/>
        </w:rPr>
      </w:pPr>
      <w:r>
        <w:rPr>
          <w:kern w:val="2"/>
        </w:rPr>
        <w:t>Heirloom Mail version 12.5 7/5/10. Type ? for help.</w:t>
      </w:r>
    </w:p>
    <w:p>
      <w:pPr>
        <w:pStyle w:val="26"/>
        <w:rPr>
          <w:kern w:val="2"/>
        </w:rPr>
      </w:pPr>
      <w:r>
        <w:rPr>
          <w:kern w:val="2"/>
        </w:rPr>
        <w:t>"/var/mail/root": 5 messages 1 new 4 unread</w:t>
      </w:r>
    </w:p>
    <w:p>
      <w:pPr>
        <w:pStyle w:val="26"/>
        <w:rPr>
          <w:kern w:val="2"/>
        </w:rPr>
      </w:pPr>
      <w:r>
        <w:rPr>
          <w:kern w:val="2"/>
        </w:rPr>
        <w:t>U 1 user@localhost.com Fri Jul 10 09:58 1631/123113 "[abrt] full crash report"</w:t>
      </w:r>
    </w:p>
    <w:p>
      <w:pPr>
        <w:pStyle w:val="26"/>
        <w:rPr>
          <w:spacing w:val="-8"/>
          <w:kern w:val="2"/>
        </w:rPr>
      </w:pPr>
      <w:r>
        <w:rPr>
          <w:spacing w:val="-8"/>
          <w:kern w:val="2"/>
        </w:rPr>
        <w:t>U 2 Anacron Wed Aug 19 17:47 18/629 "Anacron job 'cron.daily' on mail.linuxprobe.com"</w:t>
      </w:r>
    </w:p>
    <w:p>
      <w:pPr>
        <w:pStyle w:val="26"/>
        <w:rPr>
          <w:kern w:val="2"/>
        </w:rPr>
      </w:pPr>
      <w:r>
        <w:rPr>
          <w:kern w:val="2"/>
        </w:rPr>
        <w:t>U 3 boss Wed Aug 19 18:44 114/2975 "hello"</w:t>
      </w:r>
    </w:p>
    <w:p>
      <w:pPr>
        <w:pStyle w:val="26"/>
        <w:rPr>
          <w:kern w:val="2"/>
        </w:rPr>
      </w:pPr>
      <w:r>
        <w:rPr>
          <w:kern w:val="2"/>
        </w:rPr>
        <w:t>4 boss Wed Aug 19 18:49 117/3242 "</w:t>
      </w:r>
      <w:r>
        <w:rPr>
          <w:rFonts w:hint="eastAsia"/>
          <w:kern w:val="2"/>
        </w:rPr>
        <w:t>你好，用户</w:t>
      </w:r>
      <w:r>
        <w:rPr>
          <w:kern w:val="2"/>
        </w:rPr>
        <w:t>Bin</w:t>
      </w:r>
      <w:r>
        <w:rPr>
          <w:rFonts w:hint="eastAsia"/>
          <w:kern w:val="2"/>
        </w:rPr>
        <w:t>。</w:t>
      </w:r>
      <w:r>
        <w:rPr>
          <w:kern w:val="2"/>
        </w:rPr>
        <w:t>"</w:t>
      </w:r>
    </w:p>
    <w:p>
      <w:pPr>
        <w:pStyle w:val="26"/>
        <w:rPr>
          <w:kern w:val="2"/>
        </w:rPr>
      </w:pPr>
      <w:r>
        <w:rPr>
          <w:kern w:val="2"/>
        </w:rPr>
        <w:t>&gt;N 5 boss Wed Aug 19 19:18 115/3254 "</w:t>
      </w:r>
      <w:r>
        <w:rPr>
          <w:rFonts w:hint="eastAsia"/>
          <w:kern w:val="2"/>
        </w:rPr>
        <w:t>这是一封发送给</w:t>
      </w:r>
      <w:r>
        <w:rPr>
          <w:kern w:val="2"/>
        </w:rPr>
        <w:t>xxoo</w:t>
      </w:r>
      <w:r>
        <w:rPr>
          <w:rFonts w:hint="eastAsia"/>
          <w:kern w:val="2"/>
        </w:rPr>
        <w:t>用户的邮件。</w:t>
      </w:r>
      <w:r>
        <w:rPr>
          <w:kern w:val="2"/>
        </w:rPr>
        <w:t>"</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．电子邮件服务与</w:t>
      </w:r>
      <w:r>
        <w:rPr>
          <w:kern w:val="2"/>
        </w:rPr>
        <w:t>HTTP</w:t>
      </w:r>
      <w:r>
        <w:rPr>
          <w:rFonts w:hint="eastAsia"/>
          <w:kern w:val="2"/>
        </w:rPr>
        <w:t>、</w:t>
      </w:r>
      <w:r>
        <w:rPr>
          <w:kern w:val="2"/>
        </w:rPr>
        <w:t>FTP</w:t>
      </w:r>
      <w:r>
        <w:rPr>
          <w:rFonts w:hint="eastAsia"/>
          <w:kern w:val="2"/>
        </w:rPr>
        <w:t>、</w:t>
      </w:r>
      <w:r>
        <w:rPr>
          <w:kern w:val="2"/>
        </w:rPr>
        <w:t>NFS</w:t>
      </w:r>
      <w:r>
        <w:rPr>
          <w:rFonts w:hint="eastAsia"/>
          <w:kern w:val="2"/>
        </w:rPr>
        <w:t>等程序的服务模式的最大区别是什么？</w:t>
      </w:r>
    </w:p>
    <w:p>
      <w:pPr>
        <w:pStyle w:val="52"/>
      </w:pPr>
      <w:r>
        <w:rPr>
          <w:rStyle w:val="18"/>
          <w:rFonts w:hint="eastAsia"/>
        </w:rPr>
        <w:t>答：</w:t>
      </w:r>
      <w:r>
        <w:rPr>
          <w:rFonts w:hint="eastAsia"/>
        </w:rPr>
        <w:t>当对方主机宕机或对方临时离线时，使用电子邮件服务依然可以发送数据。</w:t>
      </w:r>
    </w:p>
    <w:p>
      <w:pPr>
        <w:pStyle w:val="52"/>
      </w:pPr>
    </w:p>
    <w:p>
      <w:pPr>
        <w:pStyle w:val="43"/>
        <w:ind w:left="320" w:hanging="320"/>
        <w:rPr>
          <w:kern w:val="2"/>
        </w:rPr>
      </w:pPr>
      <w:r>
        <w:rPr>
          <w:kern w:val="2"/>
        </w:rPr>
        <w:t>2．</w:t>
      </w:r>
      <w:r>
        <w:rPr>
          <w:rFonts w:hint="eastAsia"/>
          <w:kern w:val="2"/>
        </w:rPr>
        <w:t>常见的电子邮件协议有那些？</w:t>
      </w:r>
    </w:p>
    <w:p>
      <w:pPr>
        <w:pStyle w:val="52"/>
      </w:pPr>
      <w:r>
        <w:rPr>
          <w:rStyle w:val="18"/>
          <w:rFonts w:hint="eastAsia"/>
        </w:rPr>
        <w:t>答：</w:t>
      </w:r>
      <w:r>
        <w:t>SMTP</w:t>
      </w:r>
      <w:r>
        <w:rPr>
          <w:rFonts w:hint="eastAsia"/>
        </w:rPr>
        <w:t>、</w:t>
      </w:r>
      <w:r>
        <w:t>POP3</w:t>
      </w:r>
      <w:r>
        <w:rPr>
          <w:rFonts w:hint="eastAsia"/>
        </w:rPr>
        <w:t>和</w:t>
      </w:r>
      <w:r>
        <w:t>MAP4</w:t>
      </w:r>
      <w:r>
        <w:rPr>
          <w:rFonts w:hint="eastAsia"/>
        </w:rPr>
        <w:t>。</w:t>
      </w:r>
    </w:p>
    <w:p>
      <w:pPr>
        <w:pStyle w:val="52"/>
      </w:pPr>
    </w:p>
    <w:p>
      <w:pPr>
        <w:pStyle w:val="43"/>
        <w:ind w:left="320" w:hanging="320"/>
        <w:rPr>
          <w:kern w:val="2"/>
        </w:rPr>
      </w:pPr>
      <w:r>
        <w:rPr>
          <w:kern w:val="2"/>
        </w:rPr>
        <w:t>3．</w:t>
      </w:r>
      <w:r>
        <w:rPr>
          <w:rFonts w:hint="eastAsia"/>
          <w:kern w:val="2"/>
        </w:rPr>
        <w:t>电子邮件系统中</w:t>
      </w:r>
      <w:r>
        <w:rPr>
          <w:kern w:val="2"/>
        </w:rPr>
        <w:t>MUA</w:t>
      </w:r>
      <w:r>
        <w:rPr>
          <w:rFonts w:hint="eastAsia"/>
          <w:kern w:val="2"/>
        </w:rPr>
        <w:t>、</w:t>
      </w:r>
      <w:r>
        <w:rPr>
          <w:kern w:val="2"/>
        </w:rPr>
        <w:t>MTA</w:t>
      </w:r>
      <w:r>
        <w:rPr>
          <w:rFonts w:hint="eastAsia"/>
          <w:kern w:val="2"/>
        </w:rPr>
        <w:t>、</w:t>
      </w:r>
      <w:r>
        <w:rPr>
          <w:kern w:val="2"/>
        </w:rPr>
        <w:t>MDA</w:t>
      </w:r>
      <w:r>
        <w:rPr>
          <w:rFonts w:hint="eastAsia"/>
          <w:kern w:val="2"/>
        </w:rPr>
        <w:t>三种服务角色的用途分别是什么？</w:t>
      </w:r>
    </w:p>
    <w:p>
      <w:pPr>
        <w:pStyle w:val="52"/>
      </w:pPr>
      <w:r>
        <w:rPr>
          <w:rStyle w:val="18"/>
          <w:rFonts w:hint="eastAsia"/>
        </w:rPr>
        <w:t>答：</w:t>
      </w:r>
      <w:r>
        <w:t>MUA</w:t>
      </w:r>
      <w:r>
        <w:rPr>
          <w:rFonts w:hint="eastAsia"/>
        </w:rPr>
        <w:t>用于收发邮件、</w:t>
      </w:r>
      <w:r>
        <w:t>MTA</w:t>
      </w:r>
      <w:r>
        <w:rPr>
          <w:rFonts w:hint="eastAsia"/>
        </w:rPr>
        <w:t>用于转发邮件、</w:t>
      </w:r>
      <w:r>
        <w:t>MDA</w:t>
      </w:r>
      <w:r>
        <w:rPr>
          <w:rFonts w:hint="eastAsia"/>
        </w:rPr>
        <w:t>用于保存邮件。</w:t>
      </w:r>
    </w:p>
    <w:p>
      <w:pPr>
        <w:pStyle w:val="52"/>
      </w:pPr>
    </w:p>
    <w:p>
      <w:pPr>
        <w:pStyle w:val="43"/>
        <w:ind w:left="320" w:hanging="320"/>
        <w:rPr>
          <w:kern w:val="2"/>
        </w:rPr>
      </w:pPr>
      <w:r>
        <w:rPr>
          <w:kern w:val="2"/>
        </w:rPr>
        <w:t>4．</w:t>
      </w:r>
      <w:r>
        <w:rPr>
          <w:rFonts w:hint="eastAsia"/>
          <w:kern w:val="2"/>
        </w:rPr>
        <w:t>使用</w:t>
      </w:r>
      <w:r>
        <w:rPr>
          <w:kern w:val="2"/>
        </w:rPr>
        <w:t>Postfix</w:t>
      </w:r>
      <w:r>
        <w:rPr>
          <w:rFonts w:hint="eastAsia"/>
          <w:kern w:val="2"/>
        </w:rPr>
        <w:t>与</w:t>
      </w:r>
      <w:r>
        <w:rPr>
          <w:kern w:val="2"/>
        </w:rPr>
        <w:t>Dovecot</w:t>
      </w:r>
      <w:r>
        <w:rPr>
          <w:rFonts w:hint="eastAsia"/>
          <w:kern w:val="2"/>
        </w:rPr>
        <w:t>部署电子邮件系统前，需要先做什么？</w:t>
      </w:r>
    </w:p>
    <w:p>
      <w:pPr>
        <w:pStyle w:val="52"/>
      </w:pPr>
      <w:r>
        <w:rPr>
          <w:rStyle w:val="18"/>
          <w:rFonts w:hint="eastAsia"/>
        </w:rPr>
        <w:t>答：</w:t>
      </w:r>
      <w:r>
        <w:rPr>
          <w:rFonts w:hint="eastAsia"/>
        </w:rPr>
        <w:t>需要先配置部署</w:t>
      </w:r>
      <w:r>
        <w:t>DNS</w:t>
      </w:r>
      <w:r>
        <w:rPr>
          <w:rFonts w:hint="eastAsia"/>
        </w:rPr>
        <w:t>域名解析服务，以便提供信箱地址解析功能。</w:t>
      </w:r>
    </w:p>
    <w:p>
      <w:pPr>
        <w:pStyle w:val="52"/>
      </w:pPr>
    </w:p>
    <w:p>
      <w:pPr>
        <w:pStyle w:val="43"/>
        <w:ind w:left="320" w:hanging="320"/>
        <w:rPr>
          <w:kern w:val="2"/>
        </w:rPr>
      </w:pPr>
      <w:r>
        <w:rPr>
          <w:kern w:val="2"/>
        </w:rPr>
        <w:t>5．</w:t>
      </w:r>
      <w:r>
        <w:rPr>
          <w:rFonts w:hint="eastAsia"/>
          <w:kern w:val="2"/>
        </w:rPr>
        <w:t>能否让</w:t>
      </w:r>
      <w:r>
        <w:rPr>
          <w:kern w:val="2"/>
        </w:rPr>
        <w:t>Dovecot</w:t>
      </w:r>
      <w:r>
        <w:rPr>
          <w:rFonts w:hint="eastAsia"/>
          <w:kern w:val="2"/>
        </w:rPr>
        <w:t>服务程序限制允许连接的主机范围？</w:t>
      </w:r>
    </w:p>
    <w:p>
      <w:pPr>
        <w:pStyle w:val="52"/>
      </w:pPr>
      <w:r>
        <w:rPr>
          <w:rStyle w:val="18"/>
          <w:rFonts w:hint="eastAsia"/>
        </w:rPr>
        <w:t>答：</w:t>
      </w:r>
      <w:r>
        <w:rPr>
          <w:rFonts w:hint="eastAsia"/>
        </w:rPr>
        <w:t>可以，在</w:t>
      </w:r>
      <w:r>
        <w:t>Dovecot</w:t>
      </w:r>
      <w:r>
        <w:rPr>
          <w:rFonts w:hint="eastAsia"/>
        </w:rPr>
        <w:t>服务程序的主配置文件中修改</w:t>
      </w:r>
      <w:r>
        <w:t>login</w:t>
      </w:r>
      <w:r>
        <w:rPr>
          <w:rFonts w:ascii="宋体" w:eastAsia="宋体"/>
        </w:rPr>
        <w:t>_</w:t>
      </w:r>
      <w:r>
        <w:t>trusted</w:t>
      </w:r>
      <w:r>
        <w:rPr>
          <w:rFonts w:ascii="宋体" w:eastAsia="宋体"/>
        </w:rPr>
        <w:t>_</w:t>
      </w:r>
      <w:r>
        <w:t>networks</w:t>
      </w:r>
      <w:r>
        <w:rPr>
          <w:rFonts w:hint="eastAsia"/>
        </w:rPr>
        <w:t>参数值即可，这样可在不修改防火墙策略的情况下限制来访的主机范围。</w:t>
      </w:r>
    </w:p>
    <w:p>
      <w:pPr>
        <w:pStyle w:val="52"/>
      </w:pPr>
    </w:p>
    <w:p>
      <w:pPr>
        <w:pStyle w:val="43"/>
        <w:ind w:left="320" w:hanging="320"/>
        <w:rPr>
          <w:kern w:val="2"/>
        </w:rPr>
      </w:pPr>
      <w:r>
        <w:rPr>
          <w:kern w:val="2"/>
        </w:rPr>
        <w:t>6</w:t>
      </w:r>
      <w:r>
        <w:rPr>
          <w:rFonts w:hint="eastAsia"/>
          <w:kern w:val="2"/>
        </w:rPr>
        <w:t>．使用</w:t>
      </w:r>
      <w:r>
        <w:rPr>
          <w:kern w:val="2"/>
        </w:rPr>
        <w:t>Outlook</w:t>
      </w:r>
      <w:r>
        <w:rPr>
          <w:rFonts w:hint="eastAsia"/>
          <w:kern w:val="2"/>
        </w:rPr>
        <w:t>软件连接电子邮件服务器的地址</w:t>
      </w:r>
      <w:r>
        <w:rPr>
          <w:kern w:val="2"/>
        </w:rPr>
        <w:t>mail.linuxprobe.com</w:t>
      </w:r>
      <w:r>
        <w:rPr>
          <w:rFonts w:hint="eastAsia"/>
          <w:kern w:val="2"/>
        </w:rPr>
        <w:t>时，提示找不到服务器或连接超时，这可能是什么原因导致的呢？</w:t>
      </w:r>
    </w:p>
    <w:p>
      <w:pPr>
        <w:pStyle w:val="52"/>
      </w:pPr>
      <w:r>
        <w:rPr>
          <w:rStyle w:val="18"/>
          <w:rFonts w:hint="eastAsia"/>
        </w:rPr>
        <w:t>答：</w:t>
      </w:r>
      <w:r>
        <w:rPr>
          <w:rFonts w:hint="eastAsia"/>
        </w:rPr>
        <w:t>很有可能是</w:t>
      </w:r>
      <w:r>
        <w:t>DNS</w:t>
      </w:r>
      <w:r>
        <w:rPr>
          <w:rFonts w:hint="eastAsia"/>
        </w:rPr>
        <w:t>域名解析问题引起的连接超时，可在服务器与客户端分别执行</w:t>
      </w:r>
      <w:r>
        <w:t xml:space="preserve">ping mail.linuxprobe.com </w:t>
      </w:r>
      <w:r>
        <w:rPr>
          <w:rFonts w:hint="eastAsia"/>
        </w:rPr>
        <w:t>命令，测试是否可以正常解析出</w:t>
      </w:r>
      <w:r>
        <w:t>IP</w:t>
      </w:r>
      <w:r>
        <w:rPr>
          <w:rFonts w:hint="eastAsia"/>
        </w:rPr>
        <w:t>地址。</w:t>
      </w:r>
    </w:p>
    <w:p>
      <w:pPr>
        <w:pStyle w:val="52"/>
      </w:pPr>
    </w:p>
    <w:p>
      <w:pPr>
        <w:pStyle w:val="43"/>
        <w:ind w:left="320" w:hanging="320"/>
        <w:rPr>
          <w:kern w:val="2"/>
        </w:rPr>
      </w:pPr>
      <w:r>
        <w:rPr>
          <w:kern w:val="2"/>
        </w:rPr>
        <w:t>7．</w:t>
      </w:r>
      <w:r>
        <w:rPr>
          <w:rFonts w:hint="eastAsia"/>
          <w:kern w:val="2"/>
        </w:rPr>
        <w:t>如何定义用户别名信箱以及让其立即生效？</w:t>
      </w:r>
    </w:p>
    <w:p>
      <w:pPr>
        <w:pStyle w:val="52"/>
      </w:pPr>
      <w:r>
        <w:rPr>
          <w:rStyle w:val="18"/>
          <w:rFonts w:hint="eastAsia"/>
        </w:rPr>
        <w:t>答：</w:t>
      </w:r>
      <w:r>
        <w:rPr>
          <w:rFonts w:hint="eastAsia"/>
        </w:rPr>
        <w:t>可直接修改邮件别名服务的配置文件，并在保存退出后执行</w:t>
      </w:r>
      <w:r>
        <w:t>newaliases</w:t>
      </w:r>
      <w:r>
        <w:rPr>
          <w:rFonts w:hint="eastAsia"/>
        </w:rPr>
        <w:t>命令即可让新的用户别名立即生效。</w:t>
      </w:r>
    </w:p>
    <w:p>
      <w:pPr>
        <w:pStyle w:val="53"/>
        <w:pageBreakBefore/>
        <w:spacing w:after="151"/>
        <w:rPr>
          <w:kern w:val="2"/>
        </w:rPr>
      </w:pPr>
      <w:r>
        <w:rPr>
          <w:kern w:val="2"/>
          <w:sz w:val="20"/>
        </w:rPr>
        <mc:AlternateContent>
          <mc:Choice Requires="wps">
            <w:drawing>
              <wp:anchor distT="0" distB="0" distL="114300" distR="114300" simplePos="0" relativeHeight="251678720"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1" name="Line 197"/>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197" o:spid="_x0000_s1026" o:spt="20" style="position:absolute;left:0pt;margin-left:-73.5pt;margin-top:33pt;height:0pt;width:556.5pt;z-index:251678720;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Mxw2qO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77696"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0" name="Rectangle 196"/>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96" o:spid="_x0000_s1026" o:spt="1" style="position:absolute;left:0pt;margin-left:159.45pt;margin-top:1.1pt;height:31.9pt;width:79.5pt;z-index:-251638784;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B8jDOe+QEAAN8DAAAOAAAAAAAAAAEAIAAAACcBAABkcnMvZTJvRG9j&#10;LnhtbFBLBQYAAAAABgAGAFkBAACSBQAAAAA=&#10;">
                <v:fill on="t" focussize="0,0"/>
                <v:stroke on="f"/>
                <v:imagedata o:title=""/>
                <o:lock v:ext="edit" aspectratio="f"/>
              </v:rect>
            </w:pict>
          </mc:Fallback>
        </mc:AlternateContent>
      </w:r>
      <w:r>
        <w:rPr>
          <w:rFonts w:hint="eastAsia"/>
          <w:kern w:val="2"/>
        </w:rPr>
        <w:t>第16章</w:t>
      </w:r>
    </w:p>
    <w:p>
      <w:pPr>
        <w:pStyle w:val="2"/>
        <w:rPr>
          <w:rFonts w:ascii="宋体" w:hAnsi="宋体" w:eastAsia="宋体"/>
          <w:kern w:val="2"/>
        </w:rPr>
      </w:pPr>
      <w:r>
        <w:rPr>
          <w:rFonts w:hint="eastAsia" w:ascii="宋体" w:hAnsi="宋体" w:eastAsia="宋体"/>
          <w:kern w:val="2"/>
        </w:rPr>
        <w:t>使用Squid部署代理缓存服务</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79744" behindDoc="1" locked="0" layoutInCell="1" allowOverlap="1">
                <wp:simplePos x="0" y="0"/>
                <wp:positionH relativeFrom="column">
                  <wp:posOffset>-935990</wp:posOffset>
                </wp:positionH>
                <wp:positionV relativeFrom="paragraph">
                  <wp:posOffset>5715</wp:posOffset>
                </wp:positionV>
                <wp:extent cx="7052310" cy="1210310"/>
                <wp:effectExtent l="0" t="0" r="0" b="3175"/>
                <wp:wrapNone/>
                <wp:docPr id="269" name="Rectangle 198"/>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98" o:spid="_x0000_s1026" o:spt="1" style="position:absolute;left:0pt;margin-left:-73.7pt;margin-top:0.45pt;height:95.3pt;width:555.3pt;z-index:-251636736;mso-width-relative:page;mso-height-relative:page;" fillcolor="#D9D9D9" filled="t" stroked="f" coordsize="21600,21600" o:gfxdata="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w7nnK3QAAAAkBAAAPAAAAAAAAAAEAIAAAACIAAABkcnMvZG93bnJl&#10;di54bWxQSwECFAAUAAAACACHTuJAVk3dofgBAADgAwAADgAAAAAAAAABACAAAAAsAQAAZHJzL2Uy&#10;b0RvYy54bWxQSwUGAAAAAAYABgBZAQAAlgU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代理缓存服务；</w:t>
      </w:r>
    </w:p>
    <w:p>
      <w:pPr>
        <w:pStyle w:val="55"/>
        <w:rPr>
          <w:kern w:val="2"/>
        </w:rPr>
      </w:pPr>
      <w:r>
        <w:rPr>
          <w:kern w:val="2"/>
        </w:rPr>
        <w:sym w:font="Wingdings" w:char="00D8"/>
      </w:r>
      <w:r>
        <w:rPr>
          <w:kern w:val="2"/>
        </w:rPr>
        <w:tab/>
      </w:r>
      <w:r>
        <w:rPr>
          <w:rFonts w:hint="eastAsia"/>
          <w:kern w:val="2"/>
        </w:rPr>
        <w:t>配置</w:t>
      </w:r>
      <w:r>
        <w:rPr>
          <w:kern w:val="2"/>
        </w:rPr>
        <w:t>Squid</w:t>
      </w:r>
      <w:r>
        <w:rPr>
          <w:rFonts w:hint="eastAsia"/>
          <w:kern w:val="2"/>
        </w:rPr>
        <w:t>服务程序；</w:t>
      </w:r>
    </w:p>
    <w:p>
      <w:pPr>
        <w:pStyle w:val="55"/>
        <w:rPr>
          <w:kern w:val="2"/>
        </w:rPr>
      </w:pPr>
      <w:r>
        <w:rPr>
          <w:kern w:val="2"/>
        </w:rPr>
        <w:sym w:font="Wingdings" w:char="00D8"/>
      </w:r>
      <w:r>
        <w:rPr>
          <w:kern w:val="2"/>
        </w:rPr>
        <w:tab/>
      </w:r>
      <w:r>
        <w:rPr>
          <w:rFonts w:hint="eastAsia"/>
          <w:kern w:val="2"/>
        </w:rPr>
        <w:t>正向代理；</w:t>
      </w:r>
    </w:p>
    <w:p>
      <w:pPr>
        <w:pStyle w:val="55"/>
        <w:rPr>
          <w:kern w:val="2"/>
        </w:rPr>
      </w:pPr>
      <w:r>
        <w:rPr>
          <w:kern w:val="2"/>
        </w:rPr>
        <w:sym w:font="Wingdings" w:char="00D8"/>
      </w:r>
      <w:r>
        <w:rPr>
          <w:kern w:val="2"/>
        </w:rPr>
        <w:tab/>
      </w:r>
      <w:r>
        <w:rPr>
          <w:rFonts w:hint="eastAsia"/>
          <w:kern w:val="2"/>
        </w:rPr>
        <w:t>反向代理。</w:t>
      </w:r>
    </w:p>
    <w:p>
      <w:pPr>
        <w:rPr>
          <w:kern w:val="2"/>
        </w:rPr>
      </w:pPr>
    </w:p>
    <w:p>
      <w:pPr>
        <w:rPr>
          <w:kern w:val="2"/>
        </w:rPr>
      </w:pPr>
      <w:r>
        <w:rPr>
          <w:rFonts w:hint="eastAsia"/>
          <w:kern w:val="2"/>
        </w:rPr>
        <w:t>本章首先介绍代理服务的原理以及作用，然后介绍</w:t>
      </w:r>
      <w:r>
        <w:rPr>
          <w:kern w:val="2"/>
        </w:rPr>
        <w:t>Squid</w:t>
      </w:r>
      <w:r>
        <w:rPr>
          <w:rFonts w:hint="eastAsia"/>
          <w:kern w:val="2"/>
        </w:rPr>
        <w:t>服务程序正向解析和反向解析的理论以及配置方法。其中，正向代理模式不仅可以让用户使用</w:t>
      </w:r>
      <w:r>
        <w:rPr>
          <w:kern w:val="2"/>
        </w:rPr>
        <w:t>Squid</w:t>
      </w:r>
      <w:r>
        <w:rPr>
          <w:rFonts w:hint="eastAsia"/>
          <w:kern w:val="2"/>
        </w:rPr>
        <w:t>代理服务器上网，还可以基于指定的</w:t>
      </w:r>
      <w:r>
        <w:rPr>
          <w:kern w:val="2"/>
        </w:rPr>
        <w:t>IP</w:t>
      </w:r>
      <w:r>
        <w:rPr>
          <w:rFonts w:hint="eastAsia"/>
          <w:kern w:val="2"/>
        </w:rPr>
        <w:t>地址、域名关键词、网站地址或下载文件后缀等信息，实现类似于访问控制列表的功能。反向代理模式可以大幅提升网站的访问速度，还可以帮助网站服务器减轻负载压力。</w:t>
      </w:r>
    </w:p>
    <w:p>
      <w:pPr>
        <w:rPr>
          <w:kern w:val="2"/>
        </w:rPr>
      </w:pPr>
      <w:r>
        <w:rPr>
          <w:rFonts w:hint="eastAsia"/>
          <w:kern w:val="2"/>
        </w:rPr>
        <w:t>在掌握了</w:t>
      </w:r>
      <w:r>
        <w:rPr>
          <w:kern w:val="2"/>
        </w:rPr>
        <w:t>Squid</w:t>
      </w:r>
      <w:r>
        <w:rPr>
          <w:rFonts w:hint="eastAsia"/>
          <w:kern w:val="2"/>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16.1</w:t>
            </w:r>
            <w:r>
              <w:rPr>
                <w:color w:val="000000"/>
                <w:kern w:val="2"/>
                <w:szCs w:val="21"/>
              </w:rPr>
              <w:t xml:space="preserve">  </w:t>
            </w:r>
            <w:r>
              <w:rPr>
                <w:rFonts w:hint="eastAsia"/>
                <w:color w:val="000000"/>
                <w:kern w:val="2"/>
              </w:rPr>
              <w:t>代理缓存服务</w:t>
            </w:r>
          </w:p>
        </w:tc>
      </w:tr>
    </w:tbl>
    <w:p>
      <w:pPr>
        <w:pStyle w:val="56"/>
        <w:rPr>
          <w:kern w:val="2"/>
        </w:rPr>
      </w:pPr>
    </w:p>
    <w:p>
      <w:pPr>
        <w:rPr>
          <w:kern w:val="2"/>
        </w:rPr>
      </w:pPr>
      <w:r>
        <w:rPr>
          <w:color w:val="000000"/>
          <w:kern w:val="2"/>
          <w:szCs w:val="21"/>
        </w:rPr>
        <w:t>Squid</w:t>
      </w:r>
      <w:r>
        <w:rPr>
          <w:rFonts w:hint="eastAsia"/>
          <w:color w:val="000000"/>
          <w:kern w:val="2"/>
          <w:szCs w:val="21"/>
        </w:rPr>
        <w:t>是</w:t>
      </w:r>
      <w:r>
        <w:rPr>
          <w:color w:val="000000"/>
          <w:kern w:val="2"/>
          <w:szCs w:val="21"/>
        </w:rPr>
        <w:t>Linux</w:t>
      </w:r>
      <w:r>
        <w:rPr>
          <w:rFonts w:hint="eastAsia"/>
          <w:color w:val="000000"/>
          <w:kern w:val="2"/>
          <w:szCs w:val="21"/>
        </w:rPr>
        <w:t>系统中最为流行的一款高性能代理服务软件，通常用作</w:t>
      </w:r>
      <w:r>
        <w:rPr>
          <w:color w:val="000000"/>
          <w:kern w:val="2"/>
          <w:szCs w:val="21"/>
        </w:rPr>
        <w:t>Web</w:t>
      </w:r>
      <w:r>
        <w:rPr>
          <w:rFonts w:hint="eastAsia"/>
          <w:color w:val="000000"/>
          <w:kern w:val="2"/>
          <w:szCs w:val="21"/>
        </w:rPr>
        <w:t>网站的前置缓存服务，能够代替用户向网站服务器请求页面数据并进行缓存。简单来说，</w:t>
      </w:r>
      <w:r>
        <w:rPr>
          <w:color w:val="000000"/>
          <w:kern w:val="2"/>
          <w:szCs w:val="21"/>
        </w:rPr>
        <w:t>Squid</w:t>
      </w:r>
      <w:r>
        <w:rPr>
          <w:rFonts w:hint="eastAsia"/>
          <w:color w:val="000000"/>
          <w:kern w:val="2"/>
          <w:szCs w:val="21"/>
        </w:rPr>
        <w:t>服务程序会按照收到的用户请求向网站源服务器请求页面、图片等所需的数据，并将服务器返回的数据存储在运行</w:t>
      </w:r>
      <w:r>
        <w:rPr>
          <w:color w:val="000000"/>
          <w:kern w:val="2"/>
          <w:szCs w:val="21"/>
        </w:rPr>
        <w:t>Squid</w:t>
      </w:r>
      <w:r>
        <w:rPr>
          <w:rFonts w:hint="eastAsia"/>
          <w:color w:val="000000"/>
          <w:kern w:val="2"/>
          <w:szCs w:val="21"/>
        </w:rPr>
        <w:t>服务程序的服务器上。当有用户再请求相同的数据时，则可以直接将存储服务器本地的数据交付给用户，这样不仅减少了用户的等待时间，还缓解了网站服务器的负载压力。</w:t>
      </w:r>
    </w:p>
    <w:p>
      <w:pPr>
        <w:rPr>
          <w:kern w:val="2"/>
        </w:rPr>
      </w:pPr>
      <w:r>
        <w:rPr>
          <w:spacing w:val="4"/>
          <w:kern w:val="2"/>
        </w:rPr>
        <w:t>Squid</w:t>
      </w:r>
      <w:r>
        <w:rPr>
          <w:rFonts w:hint="eastAsia"/>
          <w:spacing w:val="4"/>
          <w:kern w:val="2"/>
        </w:rPr>
        <w:t>服务程序具有配置简单、效率高、功能丰富等特点，它能支持</w:t>
      </w:r>
      <w:r>
        <w:rPr>
          <w:spacing w:val="4"/>
          <w:kern w:val="2"/>
        </w:rPr>
        <w:t>HTTP</w:t>
      </w:r>
      <w:r>
        <w:rPr>
          <w:rFonts w:hint="eastAsia"/>
          <w:spacing w:val="4"/>
          <w:kern w:val="2"/>
        </w:rPr>
        <w:t>、</w:t>
      </w:r>
      <w:r>
        <w:rPr>
          <w:spacing w:val="4"/>
          <w:kern w:val="2"/>
        </w:rPr>
        <w:t>FTP</w:t>
      </w:r>
      <w:r>
        <w:rPr>
          <w:rFonts w:hint="eastAsia"/>
          <w:spacing w:val="4"/>
          <w:kern w:val="2"/>
        </w:rPr>
        <w:t>、</w:t>
      </w:r>
      <w:r>
        <w:rPr>
          <w:spacing w:val="4"/>
          <w:kern w:val="2"/>
        </w:rPr>
        <w:t>S</w:t>
      </w:r>
      <w:r>
        <w:rPr>
          <w:spacing w:val="6"/>
          <w:kern w:val="2"/>
        </w:rPr>
        <w:t>SL</w:t>
      </w:r>
      <w:r>
        <w:rPr>
          <w:rFonts w:hint="eastAsia"/>
          <w:spacing w:val="6"/>
          <w:kern w:val="2"/>
        </w:rPr>
        <w:t>等多种协议的数据缓存，可以基于访问控制列表（</w:t>
      </w:r>
      <w:r>
        <w:rPr>
          <w:spacing w:val="6"/>
          <w:kern w:val="2"/>
        </w:rPr>
        <w:t>ACL</w:t>
      </w:r>
      <w:r>
        <w:rPr>
          <w:rFonts w:hint="eastAsia"/>
          <w:spacing w:val="6"/>
          <w:kern w:val="2"/>
        </w:rPr>
        <w:t>）和访问权限列表（</w:t>
      </w:r>
      <w:r>
        <w:rPr>
          <w:spacing w:val="6"/>
          <w:kern w:val="2"/>
        </w:rPr>
        <w:t>ARL</w:t>
      </w:r>
      <w:r>
        <w:rPr>
          <w:rFonts w:hint="eastAsia"/>
          <w:spacing w:val="6"/>
          <w:kern w:val="2"/>
        </w:rPr>
        <w:t>）执行内容过滤与权限管理功能，还可以基于多种条件禁止用户访问存在威胁或不适宜的网站资源，因此可以保护企业内网的安全，提升用户的网络体验，帮助节省网络带</w:t>
      </w:r>
      <w:r>
        <w:rPr>
          <w:rFonts w:hint="eastAsia"/>
          <w:spacing w:val="4"/>
          <w:kern w:val="2"/>
        </w:rPr>
        <w:t>宽。</w:t>
      </w:r>
    </w:p>
    <w:p>
      <w:pPr>
        <w:rPr>
          <w:spacing w:val="-4"/>
          <w:kern w:val="2"/>
        </w:rPr>
      </w:pPr>
      <w:r>
        <w:rPr>
          <w:rFonts w:hint="eastAsia"/>
          <w:spacing w:val="-4"/>
          <w:kern w:val="2"/>
        </w:rPr>
        <w:t>由于缓存代理服务不但会消耗服务器较多的</w:t>
      </w:r>
      <w:r>
        <w:rPr>
          <w:spacing w:val="-4"/>
          <w:kern w:val="2"/>
        </w:rPr>
        <w:t>CPU</w:t>
      </w:r>
      <w:r>
        <w:rPr>
          <w:rFonts w:hint="eastAsia"/>
          <w:spacing w:val="-4"/>
          <w:kern w:val="2"/>
        </w:rPr>
        <w:t>计算性能、内存以及硬盘等硬件资源，同时还需要较大的网络带宽来保障数据的传输效率，由此会造成较大的网络带宽开销。因此国内很多</w:t>
      </w:r>
      <w:r>
        <w:rPr>
          <w:spacing w:val="-4"/>
          <w:kern w:val="2"/>
        </w:rPr>
        <w:t>IDC</w:t>
      </w:r>
      <w:r>
        <w:rPr>
          <w:rFonts w:hint="eastAsia"/>
          <w:spacing w:val="-4"/>
          <w:kern w:val="2"/>
        </w:rPr>
        <w:t>或</w:t>
      </w:r>
      <w:r>
        <w:rPr>
          <w:spacing w:val="-4"/>
          <w:kern w:val="2"/>
        </w:rPr>
        <w:t>CDN</w:t>
      </w:r>
      <w:r>
        <w:rPr>
          <w:rFonts w:hint="eastAsia"/>
          <w:spacing w:val="-4"/>
          <w:kern w:val="2"/>
        </w:rPr>
        <w:t>服务提供商会将缓存代理节点服务器放置在二三线城市以降低运营成本。</w:t>
      </w:r>
    </w:p>
    <w:p>
      <w:pPr>
        <w:rPr>
          <w:kern w:val="2"/>
        </w:rPr>
      </w:pPr>
      <w:r>
        <w:rPr>
          <w:rFonts w:hint="eastAsia"/>
          <w:kern w:val="2"/>
        </w:rPr>
        <w:t>在使用</w:t>
      </w:r>
      <w:r>
        <w:rPr>
          <w:kern w:val="2"/>
        </w:rPr>
        <w:t>Squid</w:t>
      </w:r>
      <w:r>
        <w:rPr>
          <w:rFonts w:hint="eastAsia"/>
          <w:kern w:val="2"/>
        </w:rPr>
        <w:t>服务程序为用户提供缓存代理服务时，具有正向代理模式和反向代理模式之分。</w:t>
      </w:r>
    </w:p>
    <w:p>
      <w:pPr>
        <w:rPr>
          <w:kern w:val="2"/>
        </w:rPr>
      </w:pPr>
      <w:r>
        <w:rPr>
          <w:rFonts w:hint="eastAsia"/>
          <w:kern w:val="2"/>
        </w:rPr>
        <w:t>所谓正向代理模式，是指让用户通过</w:t>
      </w:r>
      <w:r>
        <w:rPr>
          <w:kern w:val="2"/>
        </w:rPr>
        <w:t>Squid</w:t>
      </w:r>
      <w:r>
        <w:rPr>
          <w:rFonts w:hint="eastAsia"/>
          <w:kern w:val="2"/>
        </w:rPr>
        <w:t>服务程序获取网站页面等资源，以及基于访问控制列表（</w:t>
      </w:r>
      <w:r>
        <w:rPr>
          <w:kern w:val="2"/>
        </w:rPr>
        <w:t>ACL</w:t>
      </w:r>
      <w:r>
        <w:rPr>
          <w:rFonts w:hint="eastAsia"/>
          <w:kern w:val="2"/>
        </w:rPr>
        <w:t>）功能对用户访问网站行为进行限制，在具体的服务方式上又分为标准代理模式与透明代理模式。标准正向代理模式是把网站数据缓存到服务器本地，提高数据资源被再次访问时的效率，但是用户在上网时必须在浏览器等软件中填写代理服务器的</w:t>
      </w:r>
      <w:r>
        <w:rPr>
          <w:kern w:val="2"/>
        </w:rPr>
        <w:t>IP</w:t>
      </w:r>
      <w:r>
        <w:rPr>
          <w:rFonts w:hint="eastAsia"/>
          <w:kern w:val="2"/>
        </w:rPr>
        <w:t>地址与端口号信息，否则默认不使用代理服务。而透明正向代理模式的作用与标准正向代理模式基本相同，区别是用户不需要手动指定代理服务器的</w:t>
      </w:r>
      <w:r>
        <w:rPr>
          <w:kern w:val="2"/>
        </w:rPr>
        <w:t>IP</w:t>
      </w:r>
      <w:r>
        <w:rPr>
          <w:rFonts w:hint="eastAsia"/>
          <w:kern w:val="2"/>
        </w:rPr>
        <w:t>地址与端口号，所以这种代理服务对于用户来讲是相对透明的。</w:t>
      </w:r>
    </w:p>
    <w:p>
      <w:pPr>
        <w:rPr>
          <w:kern w:val="2"/>
        </w:rPr>
      </w:pPr>
      <w:r>
        <w:rPr>
          <w:rFonts w:hint="eastAsia"/>
          <w:kern w:val="2"/>
        </w:rPr>
        <w:t>使用</w:t>
      </w:r>
      <w:r>
        <w:rPr>
          <w:kern w:val="2"/>
        </w:rPr>
        <w:t>Squid</w:t>
      </w:r>
      <w:r>
        <w:rPr>
          <w:rFonts w:hint="eastAsia"/>
          <w:kern w:val="2"/>
        </w:rPr>
        <w:t>服务程序提供正向代理服务的拓扑如图</w:t>
      </w:r>
      <w:r>
        <w:rPr>
          <w:kern w:val="2"/>
        </w:rPr>
        <w:t>16-1</w:t>
      </w:r>
      <w:r>
        <w:rPr>
          <w:rFonts w:hint="eastAsia"/>
          <w:kern w:val="2"/>
        </w:rPr>
        <w:t>所示。局域网内的主机如果想要访问外网，则必须要通过</w:t>
      </w:r>
      <w:r>
        <w:rPr>
          <w:kern w:val="2"/>
        </w:rPr>
        <w:t>Squid</w:t>
      </w:r>
      <w:r>
        <w:rPr>
          <w:rFonts w:hint="eastAsia"/>
          <w:kern w:val="2"/>
        </w:rPr>
        <w:t>服务器提供的代理才行，这样当</w:t>
      </w:r>
      <w:r>
        <w:rPr>
          <w:kern w:val="2"/>
        </w:rPr>
        <w:t>Squid</w:t>
      </w:r>
      <w:r>
        <w:rPr>
          <w:rFonts w:hint="eastAsia"/>
          <w:kern w:val="2"/>
        </w:rPr>
        <w:t>服务器接收到用户的指令后会向外部发出请求，然后将接收到的数据交还给发出指令的那个用户，从而实现了用户的代理上网需求。另外，从拓扑图中也不难看出，企业中的主机要想上网，就必须要经过公司的网关服务器，既然这是一条流量的必经之路，因此企业一般还会把</w:t>
      </w:r>
      <w:r>
        <w:rPr>
          <w:kern w:val="2"/>
        </w:rPr>
        <w:t>Squid</w:t>
      </w:r>
      <w:r>
        <w:rPr>
          <w:rFonts w:hint="eastAsia"/>
          <w:kern w:val="2"/>
        </w:rPr>
        <w:t>服务程序部署到公司服务器位置，并通过稍后讲到的</w:t>
      </w:r>
      <w:r>
        <w:rPr>
          <w:kern w:val="2"/>
        </w:rPr>
        <w:t>ACL</w:t>
      </w:r>
      <w:r>
        <w:rPr>
          <w:rFonts w:hint="eastAsia"/>
          <w:kern w:val="2"/>
        </w:rPr>
        <w:t>（访问控制列表）功能对企业内员工进行上网审计及限制。</w:t>
      </w:r>
    </w:p>
    <w:p>
      <w:pPr>
        <w:pStyle w:val="32"/>
        <w:rPr>
          <w:kern w:val="2"/>
        </w:rPr>
      </w:pPr>
      <w:r>
        <w:rPr>
          <w:color w:val="000000"/>
          <w:kern w:val="2"/>
          <w:szCs w:val="21"/>
        </w:rPr>
        <w:drawing>
          <wp:inline distT="0" distB="0" distL="0" distR="0">
            <wp:extent cx="3070860" cy="1386840"/>
            <wp:effectExtent l="0" t="0" r="0" b="0"/>
            <wp:docPr id="196" name="图片 196"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60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3070860" cy="13868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16-1  Squid</w:t>
      </w:r>
      <w:r>
        <w:rPr>
          <w:rFonts w:hint="eastAsia"/>
          <w:color w:val="000000"/>
          <w:kern w:val="2"/>
          <w:szCs w:val="21"/>
        </w:rPr>
        <w:t>服务程序提供正向代理服务</w:t>
      </w:r>
    </w:p>
    <w:p>
      <w:pPr>
        <w:rPr>
          <w:kern w:val="2"/>
        </w:rPr>
      </w:pPr>
      <w:r>
        <w:rPr>
          <w:rFonts w:hint="eastAsia"/>
          <w:color w:val="000000"/>
          <w:kern w:val="2"/>
          <w:szCs w:val="21"/>
        </w:rPr>
        <w:t>反向代理模式是指让多台节点主机反向缓存网站数据，从而加快用户访问速度。因为一般来讲，网站中会普遍加载大量的文字、图片等静态资源，而且它们相对来说都是比较稳定的数据信息，当用户发起网站页面中这些静态资源的访问请求时，我们可以使用</w:t>
      </w:r>
      <w:r>
        <w:rPr>
          <w:color w:val="000000"/>
          <w:kern w:val="2"/>
          <w:szCs w:val="21"/>
        </w:rPr>
        <w:t>Squid</w:t>
      </w:r>
      <w:r>
        <w:rPr>
          <w:rFonts w:hint="eastAsia"/>
          <w:color w:val="000000"/>
          <w:kern w:val="2"/>
          <w:szCs w:val="21"/>
        </w:rPr>
        <w:t>服务程序提供的反向代理模式来进行响应。而且，如果反向代理服务器中恰巧已经有了用户要访问的静态资源，则直接将缓存的这些静态资源发送给用户，这不仅可以加快用户的网站访问速度，还在一定程度上降低了网站服务器的负载压力。</w:t>
      </w:r>
    </w:p>
    <w:p>
      <w:pPr>
        <w:rPr>
          <w:kern w:val="2"/>
        </w:rPr>
      </w:pPr>
      <w:r>
        <w:rPr>
          <w:rFonts w:hint="eastAsia"/>
          <w:kern w:val="2"/>
        </w:rPr>
        <w:t>使用</w:t>
      </w:r>
      <w:r>
        <w:rPr>
          <w:kern w:val="2"/>
        </w:rPr>
        <w:t>Squid</w:t>
      </w:r>
      <w:r>
        <w:rPr>
          <w:rFonts w:hint="eastAsia"/>
          <w:kern w:val="2"/>
        </w:rPr>
        <w:t>服务程序提供反向代理服务的拓扑如图</w:t>
      </w:r>
      <w:r>
        <w:rPr>
          <w:kern w:val="2"/>
        </w:rPr>
        <w:t>16-2</w:t>
      </w:r>
      <w:r>
        <w:rPr>
          <w:rFonts w:hint="eastAsia"/>
          <w:kern w:val="2"/>
        </w:rPr>
        <w:t>所示。当外网用户尝试访问某个网站时，实际请求是被</w:t>
      </w:r>
      <w:r>
        <w:rPr>
          <w:kern w:val="2"/>
        </w:rPr>
        <w:t>Squid</w:t>
      </w:r>
      <w:r>
        <w:rPr>
          <w:rFonts w:hint="eastAsia"/>
          <w:kern w:val="2"/>
        </w:rPr>
        <w:t>服务器所处理的。反向代理服务器会将缓存好的静态资源更快地交付给外网用户，从而加快了网站页面被用户访问的速度。并且由于网站页面数据中的静态资源请求已被</w:t>
      </w:r>
      <w:r>
        <w:rPr>
          <w:kern w:val="2"/>
        </w:rPr>
        <w:t>Squid</w:t>
      </w:r>
      <w:r>
        <w:rPr>
          <w:rFonts w:hint="eastAsia"/>
          <w:kern w:val="2"/>
        </w:rPr>
        <w:t>服务器处理，因此网站服务器负责动态数据查询就可以了，也进而降低了服务器机房中网站服务器的负载压力。</w:t>
      </w:r>
    </w:p>
    <w:p>
      <w:pPr>
        <w:rPr>
          <w:kern w:val="2"/>
        </w:rPr>
      </w:pPr>
      <w:r>
        <w:rPr>
          <w:rFonts w:hint="eastAsia"/>
          <w:color w:val="000000"/>
          <w:kern w:val="2"/>
          <w:szCs w:val="21"/>
        </w:rPr>
        <w:t>总结来说，正向代理模式一般用于企业局域网之中，让企业用户统一地通过</w:t>
      </w:r>
      <w:r>
        <w:rPr>
          <w:color w:val="000000"/>
          <w:kern w:val="2"/>
          <w:szCs w:val="21"/>
        </w:rPr>
        <w:t>Squid</w:t>
      </w:r>
      <w:r>
        <w:rPr>
          <w:rFonts w:hint="eastAsia"/>
          <w:color w:val="000000"/>
          <w:kern w:val="2"/>
          <w:szCs w:val="21"/>
        </w:rPr>
        <w:t>服务访问互联网资源，这样不仅可以在一定程度上减少公网带宽的开销，而且还能对用户访问的网站内容进行监管限制，一旦内网用户访问的网站内容与禁止规则相匹配，就会自动屏蔽网站。反向代理模式一般是为大中型网站提供缓存服务的，它把网站中的静态资源保存在国内多个节点机房中，当有用户发起静态资源的访问请求时，可以就近为用户分配节点并传输资源，因此在大中型网站中得到了普遍应用。</w:t>
      </w:r>
    </w:p>
    <w:p>
      <w:pPr>
        <w:pStyle w:val="32"/>
        <w:rPr>
          <w:kern w:val="2"/>
        </w:rPr>
      </w:pPr>
      <w:r>
        <w:rPr>
          <w:rFonts w:hint="eastAsia"/>
          <w:color w:val="000000"/>
          <w:kern w:val="2"/>
        </w:rPr>
        <w:drawing>
          <wp:inline distT="0" distB="0" distL="0" distR="0">
            <wp:extent cx="2712720" cy="1501140"/>
            <wp:effectExtent l="0" t="0" r="0" b="0"/>
            <wp:docPr id="197" name="图片 197" descr="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60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2712720" cy="15011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16-2</w:t>
      </w:r>
      <w:r>
        <w:rPr>
          <w:rFonts w:hint="eastAsia"/>
          <w:color w:val="000000"/>
          <w:kern w:val="2"/>
        </w:rPr>
        <w:t xml:space="preserve">  </w:t>
      </w:r>
      <w:r>
        <w:rPr>
          <w:color w:val="000000"/>
          <w:kern w:val="2"/>
          <w:szCs w:val="21"/>
        </w:rPr>
        <w:t>Squid</w:t>
      </w:r>
      <w:r>
        <w:rPr>
          <w:rFonts w:hint="eastAsia"/>
          <w:color w:val="000000"/>
          <w:kern w:val="2"/>
          <w:szCs w:val="21"/>
        </w:rPr>
        <w:t>服务程序提供的反向代理模式</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16.2</w:t>
            </w:r>
            <w:r>
              <w:rPr>
                <w:color w:val="000000"/>
                <w:kern w:val="2"/>
                <w:szCs w:val="21"/>
              </w:rPr>
              <w:t xml:space="preserve">  </w:t>
            </w:r>
            <w:r>
              <w:rPr>
                <w:rFonts w:hint="eastAsia"/>
                <w:color w:val="000000"/>
                <w:kern w:val="2"/>
              </w:rPr>
              <w:t>配置</w:t>
            </w:r>
            <w:r>
              <w:rPr>
                <w:color w:val="000000"/>
                <w:kern w:val="2"/>
              </w:rPr>
              <w:t>Squid</w:t>
            </w:r>
            <w:r>
              <w:rPr>
                <w:rFonts w:hint="eastAsia"/>
                <w:color w:val="000000"/>
                <w:kern w:val="2"/>
              </w:rPr>
              <w:t>服务程序</w:t>
            </w:r>
          </w:p>
        </w:tc>
      </w:tr>
    </w:tbl>
    <w:p>
      <w:pPr>
        <w:pStyle w:val="56"/>
        <w:rPr>
          <w:kern w:val="2"/>
        </w:rPr>
      </w:pPr>
    </w:p>
    <w:p>
      <w:pPr>
        <w:rPr>
          <w:kern w:val="2"/>
        </w:rPr>
      </w:pPr>
      <w:r>
        <w:rPr>
          <w:color w:val="000000"/>
          <w:kern w:val="2"/>
          <w:szCs w:val="21"/>
        </w:rPr>
        <w:t>Squid</w:t>
      </w:r>
      <w:r>
        <w:rPr>
          <w:rFonts w:hint="eastAsia"/>
          <w:color w:val="000000"/>
          <w:kern w:val="2"/>
          <w:szCs w:val="21"/>
        </w:rPr>
        <w:t>服务程序的配置步骤虽然十分简单，但依然需要为大家交代一下实验所需的设备以及相应的设置。首先需要准备两台虚拟机，一台用作</w:t>
      </w:r>
      <w:r>
        <w:rPr>
          <w:color w:val="000000"/>
          <w:kern w:val="2"/>
          <w:szCs w:val="21"/>
        </w:rPr>
        <w:t>Squid</w:t>
      </w:r>
      <w:r>
        <w:rPr>
          <w:rFonts w:hint="eastAsia"/>
          <w:color w:val="000000"/>
          <w:kern w:val="2"/>
          <w:szCs w:val="21"/>
        </w:rPr>
        <w:t>服务器，另外一台用作</w:t>
      </w:r>
      <w:r>
        <w:rPr>
          <w:color w:val="000000"/>
          <w:kern w:val="2"/>
          <w:szCs w:val="21"/>
        </w:rPr>
        <w:t>Squid</w:t>
      </w:r>
      <w:r>
        <w:rPr>
          <w:rFonts w:hint="eastAsia"/>
          <w:color w:val="000000"/>
          <w:kern w:val="2"/>
          <w:szCs w:val="21"/>
        </w:rPr>
        <w:t>客户端，后者无论是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系统皆可（本实验中使用的是</w:t>
      </w:r>
      <w:r>
        <w:rPr>
          <w:color w:val="000000"/>
          <w:kern w:val="2"/>
          <w:szCs w:val="21"/>
        </w:rPr>
        <w:t>Windows 7</w:t>
      </w:r>
      <w:r>
        <w:rPr>
          <w:rFonts w:hint="eastAsia"/>
          <w:color w:val="000000"/>
          <w:kern w:val="2"/>
          <w:szCs w:val="21"/>
        </w:rPr>
        <w:t>操作系统）。为了能够相互通信，需要将这两台虚拟机都设置为仅主机模式（</w:t>
      </w:r>
      <w:r>
        <w:rPr>
          <w:color w:val="000000"/>
          <w:kern w:val="2"/>
          <w:szCs w:val="21"/>
        </w:rPr>
        <w:t>Hostonly</w:t>
      </w:r>
      <w:r>
        <w:rPr>
          <w:rFonts w:hint="eastAsia"/>
          <w:color w:val="000000"/>
          <w:kern w:val="2"/>
          <w:szCs w:val="21"/>
        </w:rPr>
        <w:t>），然后关闭其中一台虚拟机的电源，在添加一块新的网卡后开启电源，如图</w:t>
      </w:r>
      <w:r>
        <w:rPr>
          <w:color w:val="000000"/>
          <w:kern w:val="2"/>
          <w:szCs w:val="21"/>
        </w:rPr>
        <w:t>16-3</w:t>
      </w:r>
      <w:r>
        <w:rPr>
          <w:rFonts w:hint="eastAsia"/>
          <w:color w:val="000000"/>
          <w:kern w:val="2"/>
          <w:szCs w:val="21"/>
        </w:rPr>
        <w:t>所示。</w:t>
      </w:r>
    </w:p>
    <w:p>
      <w:pPr>
        <w:pStyle w:val="32"/>
        <w:rPr>
          <w:kern w:val="2"/>
        </w:rPr>
      </w:pPr>
      <w:r>
        <w:rPr>
          <w:color w:val="000000"/>
          <w:kern w:val="2"/>
          <w:szCs w:val="21"/>
        </w:rPr>
        <w:drawing>
          <wp:inline distT="0" distB="0" distL="0" distR="0">
            <wp:extent cx="3924300" cy="1935480"/>
            <wp:effectExtent l="19050" t="19050" r="0" b="7620"/>
            <wp:docPr id="198" name="图片 198" descr="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60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3924300" cy="19354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16-3  </w:t>
      </w:r>
      <w:r>
        <w:rPr>
          <w:rFonts w:hint="eastAsia"/>
          <w:color w:val="000000"/>
          <w:kern w:val="2"/>
          <w:szCs w:val="21"/>
        </w:rPr>
        <w:t>在其中一台虚拟机中添加一块新网卡</w:t>
      </w:r>
    </w:p>
    <w:p>
      <w:pPr>
        <w:rPr>
          <w:kern w:val="2"/>
        </w:rPr>
      </w:pPr>
      <w:r>
        <w:rPr>
          <w:rFonts w:hint="eastAsia"/>
          <w:color w:val="000000"/>
          <w:kern w:val="2"/>
          <w:szCs w:val="21"/>
        </w:rPr>
        <w:t>需要注意的是，这块新添加的网卡设备必须选择为桥接模式，否则这两台虚拟机都无法访问外网。按照表</w:t>
      </w:r>
      <w:r>
        <w:rPr>
          <w:color w:val="000000"/>
          <w:kern w:val="2"/>
          <w:szCs w:val="21"/>
        </w:rPr>
        <w:t>16-1</w:t>
      </w:r>
      <w:r>
        <w:rPr>
          <w:rFonts w:hint="eastAsia"/>
          <w:color w:val="000000"/>
          <w:kern w:val="2"/>
          <w:szCs w:val="21"/>
        </w:rPr>
        <w:t>配置这两台虚拟机的</w:t>
      </w:r>
      <w:r>
        <w:rPr>
          <w:color w:val="000000"/>
          <w:kern w:val="2"/>
          <w:szCs w:val="21"/>
        </w:rPr>
        <w:t>IP</w:t>
      </w:r>
      <w:r>
        <w:rPr>
          <w:rFonts w:hint="eastAsia"/>
          <w:color w:val="000000"/>
          <w:kern w:val="2"/>
          <w:szCs w:val="21"/>
        </w:rPr>
        <w:t>地址。</w:t>
      </w:r>
    </w:p>
    <w:p>
      <w:pPr>
        <w:pStyle w:val="27"/>
        <w:rPr>
          <w:kern w:val="2"/>
        </w:rPr>
      </w:pPr>
      <w:r>
        <w:rPr>
          <w:rFonts w:hint="eastAsia"/>
          <w:kern w:val="2"/>
        </w:rPr>
        <w:t>表</w:t>
      </w:r>
      <w:r>
        <w:rPr>
          <w:kern w:val="2"/>
        </w:rPr>
        <w:t>16-1</w:t>
      </w:r>
      <w:r>
        <w:rPr>
          <w:kern w:val="2"/>
        </w:rPr>
        <w:tab/>
      </w:r>
      <w:r>
        <w:rPr>
          <w:kern w:val="2"/>
        </w:rPr>
        <w:t>Squid</w:t>
      </w:r>
      <w:r>
        <w:rPr>
          <w:rFonts w:hint="eastAsia"/>
          <w:kern w:val="2"/>
        </w:rPr>
        <w:t>服务器和客户端的操作系统和</w:t>
      </w:r>
      <w:r>
        <w:rPr>
          <w:kern w:val="2"/>
        </w:rPr>
        <w:t>IP</w:t>
      </w:r>
      <w:r>
        <w:rPr>
          <w:rFonts w:hint="eastAsia"/>
          <w:kern w:val="2"/>
        </w:rPr>
        <w:t>地址信息</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42"/>
        <w:gridCol w:w="2683"/>
        <w:gridCol w:w="273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264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8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36"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42" w:type="dxa"/>
            <w:tcBorders>
              <w:top w:val="single" w:color="000000" w:sz="4" w:space="0"/>
            </w:tcBorders>
            <w:vAlign w:val="center"/>
          </w:tcPr>
          <w:p>
            <w:pPr>
              <w:pStyle w:val="28"/>
              <w:rPr>
                <w:kern w:val="2"/>
              </w:rPr>
            </w:pPr>
            <w:r>
              <w:rPr>
                <w:kern w:val="2"/>
              </w:rPr>
              <w:t>Squid</w:t>
            </w:r>
            <w:r>
              <w:rPr>
                <w:rFonts w:hint="eastAsia"/>
                <w:kern w:val="2"/>
              </w:rPr>
              <w:t>服务器</w:t>
            </w:r>
          </w:p>
        </w:tc>
        <w:tc>
          <w:tcPr>
            <w:tcW w:w="2683" w:type="dxa"/>
            <w:tcBorders>
              <w:top w:val="single" w:color="000000" w:sz="4" w:space="0"/>
            </w:tcBorders>
            <w:vAlign w:val="center"/>
          </w:tcPr>
          <w:p>
            <w:pPr>
              <w:pStyle w:val="28"/>
              <w:rPr>
                <w:kern w:val="2"/>
              </w:rPr>
            </w:pPr>
            <w:r>
              <w:rPr>
                <w:kern w:val="2"/>
              </w:rPr>
              <w:t xml:space="preserve">RHEL 7 </w:t>
            </w:r>
          </w:p>
        </w:tc>
        <w:tc>
          <w:tcPr>
            <w:tcW w:w="2736" w:type="dxa"/>
            <w:tcBorders>
              <w:top w:val="single" w:color="000000" w:sz="4" w:space="0"/>
            </w:tcBorders>
            <w:vAlign w:val="center"/>
          </w:tcPr>
          <w:p>
            <w:pPr>
              <w:pStyle w:val="28"/>
              <w:rPr>
                <w:kern w:val="2"/>
              </w:rPr>
            </w:pPr>
            <w:r>
              <w:rPr>
                <w:rFonts w:hint="eastAsia"/>
                <w:kern w:val="2"/>
              </w:rPr>
              <w:t>外网卡：桥接</w:t>
            </w:r>
            <w:r>
              <w:rPr>
                <w:kern w:val="2"/>
              </w:rPr>
              <w:t>DHCP</w:t>
            </w:r>
            <w:r>
              <w:rPr>
                <w:rFonts w:hint="eastAsia"/>
                <w:kern w:val="2"/>
              </w:rPr>
              <w:t>模式</w:t>
            </w:r>
          </w:p>
          <w:p>
            <w:pPr>
              <w:pStyle w:val="28"/>
              <w:rPr>
                <w:kern w:val="2"/>
              </w:rPr>
            </w:pPr>
            <w:r>
              <w:rPr>
                <w:rFonts w:hint="eastAsia"/>
                <w:kern w:val="2"/>
              </w:rPr>
              <w:t>内网卡：</w:t>
            </w: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PrEx>
        <w:tc>
          <w:tcPr>
            <w:tcW w:w="2642" w:type="dxa"/>
            <w:vAlign w:val="center"/>
          </w:tcPr>
          <w:p>
            <w:pPr>
              <w:pStyle w:val="28"/>
              <w:rPr>
                <w:kern w:val="2"/>
              </w:rPr>
            </w:pPr>
            <w:r>
              <w:rPr>
                <w:kern w:val="2"/>
              </w:rPr>
              <w:t>Squid</w:t>
            </w:r>
            <w:r>
              <w:rPr>
                <w:rFonts w:hint="eastAsia"/>
                <w:kern w:val="2"/>
              </w:rPr>
              <w:t>客户端</w:t>
            </w:r>
          </w:p>
        </w:tc>
        <w:tc>
          <w:tcPr>
            <w:tcW w:w="2683" w:type="dxa"/>
            <w:vAlign w:val="center"/>
          </w:tcPr>
          <w:p>
            <w:pPr>
              <w:pStyle w:val="28"/>
              <w:rPr>
                <w:kern w:val="2"/>
              </w:rPr>
            </w:pPr>
            <w:r>
              <w:rPr>
                <w:kern w:val="2"/>
              </w:rPr>
              <w:t>Windows 7</w:t>
            </w:r>
          </w:p>
        </w:tc>
        <w:tc>
          <w:tcPr>
            <w:tcW w:w="2736" w:type="dxa"/>
            <w:vAlign w:val="center"/>
          </w:tcPr>
          <w:p>
            <w:pPr>
              <w:pStyle w:val="28"/>
              <w:rPr>
                <w:kern w:val="2"/>
              </w:rPr>
            </w:pPr>
            <w:r>
              <w:rPr>
                <w:kern w:val="2"/>
              </w:rPr>
              <w:t>192.168.10.20</w:t>
            </w:r>
          </w:p>
        </w:tc>
      </w:tr>
    </w:tbl>
    <w:p>
      <w:pPr>
        <w:rPr>
          <w:spacing w:val="6"/>
          <w:kern w:val="2"/>
        </w:rPr>
      </w:pPr>
      <w:r>
        <w:rPr>
          <w:rFonts w:hint="eastAsia"/>
          <w:color w:val="000000"/>
          <w:spacing w:val="6"/>
          <w:kern w:val="2"/>
          <w:szCs w:val="21"/>
        </w:rPr>
        <w:t>这样一来，我们就有了一台既能访问内网，又能访问外网的虚拟机了。一会儿需要把</w:t>
      </w:r>
      <w:r>
        <w:rPr>
          <w:color w:val="000000"/>
          <w:spacing w:val="6"/>
          <w:kern w:val="2"/>
          <w:szCs w:val="21"/>
        </w:rPr>
        <w:t>Squid</w:t>
      </w:r>
      <w:r>
        <w:rPr>
          <w:rFonts w:hint="eastAsia"/>
          <w:color w:val="000000"/>
          <w:spacing w:val="6"/>
          <w:kern w:val="2"/>
          <w:szCs w:val="21"/>
        </w:rPr>
        <w:t>服务程序部署在这台虚拟机上，然后让另外一台原本只能访问内网的虚拟机（即</w:t>
      </w:r>
      <w:r>
        <w:rPr>
          <w:color w:val="000000"/>
          <w:spacing w:val="6"/>
          <w:kern w:val="2"/>
          <w:szCs w:val="21"/>
        </w:rPr>
        <w:t>Squid</w:t>
      </w:r>
      <w:r>
        <w:rPr>
          <w:rFonts w:hint="eastAsia"/>
          <w:color w:val="000000"/>
          <w:spacing w:val="6"/>
          <w:kern w:val="2"/>
          <w:szCs w:val="21"/>
        </w:rPr>
        <w:t>客户端）通过</w:t>
      </w:r>
      <w:r>
        <w:rPr>
          <w:color w:val="000000"/>
          <w:spacing w:val="6"/>
          <w:kern w:val="2"/>
          <w:szCs w:val="21"/>
        </w:rPr>
        <w:t>Squid</w:t>
      </w:r>
      <w:r>
        <w:rPr>
          <w:rFonts w:hint="eastAsia"/>
          <w:color w:val="000000"/>
          <w:spacing w:val="6"/>
          <w:kern w:val="2"/>
          <w:szCs w:val="21"/>
        </w:rPr>
        <w:t>服务器进行代理上网，从而使得</w:t>
      </w:r>
      <w:r>
        <w:rPr>
          <w:color w:val="000000"/>
          <w:spacing w:val="6"/>
          <w:kern w:val="2"/>
          <w:szCs w:val="21"/>
        </w:rPr>
        <w:t>Squid</w:t>
      </w:r>
      <w:r>
        <w:rPr>
          <w:rFonts w:hint="eastAsia"/>
          <w:color w:val="000000"/>
          <w:spacing w:val="6"/>
          <w:kern w:val="2"/>
          <w:szCs w:val="21"/>
        </w:rPr>
        <w:t>客户端也能访问外部   网站。</w:t>
      </w:r>
    </w:p>
    <w:p>
      <w:pPr>
        <w:rPr>
          <w:kern w:val="2"/>
        </w:rPr>
      </w:pPr>
      <w:r>
        <w:rPr>
          <w:rFonts w:hint="eastAsia"/>
          <w:kern w:val="2"/>
        </w:rPr>
        <w:t>另外，我们还需要检查</w:t>
      </w:r>
      <w:r>
        <w:rPr>
          <w:kern w:val="2"/>
        </w:rPr>
        <w:t>Squid</w:t>
      </w:r>
      <w:r>
        <w:rPr>
          <w:rFonts w:hint="eastAsia"/>
          <w:kern w:val="2"/>
        </w:rPr>
        <w:t>服务器是否已经可以成功访问外部网络。可以</w:t>
      </w:r>
      <w:r>
        <w:rPr>
          <w:kern w:val="2"/>
        </w:rPr>
        <w:t>ping</w:t>
      </w:r>
      <w:r>
        <w:rPr>
          <w:rFonts w:hint="eastAsia"/>
          <w:kern w:val="2"/>
        </w:rPr>
        <w:t>一个外网域名进行测试（手动按下Ctrl+c键停止）。</w:t>
      </w:r>
    </w:p>
    <w:p>
      <w:pPr>
        <w:pStyle w:val="58"/>
        <w:rPr>
          <w:kern w:val="2"/>
        </w:rPr>
      </w:pPr>
    </w:p>
    <w:p>
      <w:pPr>
        <w:pStyle w:val="26"/>
        <w:spacing w:line="240" w:lineRule="exact"/>
        <w:rPr>
          <w:kern w:val="2"/>
        </w:rPr>
      </w:pPr>
      <w:r>
        <w:rPr>
          <w:kern w:val="2"/>
        </w:rPr>
        <w:t>[root@linuxprobe ~]# ping www.linuxprobe.com</w:t>
      </w:r>
    </w:p>
    <w:p>
      <w:pPr>
        <w:pStyle w:val="26"/>
        <w:spacing w:line="240" w:lineRule="exact"/>
        <w:rPr>
          <w:kern w:val="2"/>
        </w:rPr>
      </w:pPr>
      <w:r>
        <w:rPr>
          <w:kern w:val="2"/>
        </w:rPr>
        <w:t>PING www.linuxprobe.com (162.159.211.33) 56(84) bytes of data.</w:t>
      </w:r>
    </w:p>
    <w:p>
      <w:pPr>
        <w:pStyle w:val="26"/>
        <w:spacing w:line="240" w:lineRule="exact"/>
        <w:rPr>
          <w:kern w:val="2"/>
        </w:rPr>
      </w:pPr>
      <w:r>
        <w:rPr>
          <w:kern w:val="2"/>
        </w:rPr>
        <w:t>64 bytes from 162.159.211.33: icmp</w:t>
      </w:r>
      <w:r>
        <w:rPr>
          <w:rFonts w:ascii="宋体"/>
          <w:kern w:val="2"/>
        </w:rPr>
        <w:t>_</w:t>
      </w:r>
      <w:r>
        <w:rPr>
          <w:kern w:val="2"/>
        </w:rPr>
        <w:t>seq=1 ttl=45 time=166 ms</w:t>
      </w:r>
    </w:p>
    <w:p>
      <w:pPr>
        <w:pStyle w:val="26"/>
        <w:spacing w:line="240" w:lineRule="exact"/>
        <w:rPr>
          <w:kern w:val="2"/>
        </w:rPr>
      </w:pPr>
      <w:r>
        <w:rPr>
          <w:kern w:val="2"/>
        </w:rPr>
        <w:t>64 bytes from 162.159.211.33: icmp</w:t>
      </w:r>
      <w:r>
        <w:rPr>
          <w:rFonts w:ascii="宋体"/>
          <w:kern w:val="2"/>
        </w:rPr>
        <w:t>_</w:t>
      </w:r>
      <w:r>
        <w:rPr>
          <w:kern w:val="2"/>
        </w:rPr>
        <w:t>seq=2 ttl=45 time=168 ms</w:t>
      </w:r>
    </w:p>
    <w:p>
      <w:pPr>
        <w:pStyle w:val="26"/>
        <w:spacing w:line="240" w:lineRule="exact"/>
        <w:rPr>
          <w:kern w:val="2"/>
        </w:rPr>
      </w:pPr>
      <w:r>
        <w:rPr>
          <w:kern w:val="2"/>
        </w:rPr>
        <w:t>64 bytes from 162.159.211.33: icmp</w:t>
      </w:r>
      <w:r>
        <w:rPr>
          <w:rFonts w:ascii="宋体"/>
          <w:kern w:val="2"/>
        </w:rPr>
        <w:t>_</w:t>
      </w:r>
      <w:r>
        <w:rPr>
          <w:kern w:val="2"/>
        </w:rPr>
        <w:t>seq=3 ttl=45 time=167 ms</w:t>
      </w:r>
    </w:p>
    <w:p>
      <w:pPr>
        <w:pStyle w:val="26"/>
        <w:spacing w:line="240" w:lineRule="exact"/>
        <w:rPr>
          <w:kern w:val="2"/>
        </w:rPr>
      </w:pPr>
      <w:r>
        <w:rPr>
          <w:kern w:val="2"/>
        </w:rPr>
        <w:t>64 bytes from 162.159.211.33: icmp</w:t>
      </w:r>
      <w:r>
        <w:rPr>
          <w:rFonts w:ascii="宋体"/>
          <w:kern w:val="2"/>
        </w:rPr>
        <w:t>_</w:t>
      </w:r>
      <w:r>
        <w:rPr>
          <w:kern w:val="2"/>
        </w:rPr>
        <w:t>seq=4 ttl=45 time=166 ms</w:t>
      </w:r>
    </w:p>
    <w:p>
      <w:pPr>
        <w:pStyle w:val="26"/>
        <w:spacing w:line="240" w:lineRule="exact"/>
        <w:rPr>
          <w:kern w:val="2"/>
        </w:rPr>
      </w:pPr>
      <w:r>
        <w:rPr>
          <w:kern w:val="2"/>
        </w:rPr>
        <w:t>^C</w:t>
      </w:r>
    </w:p>
    <w:p>
      <w:pPr>
        <w:pStyle w:val="26"/>
        <w:spacing w:line="240" w:lineRule="exact"/>
        <w:rPr>
          <w:kern w:val="2"/>
        </w:rPr>
      </w:pPr>
      <w:r>
        <w:rPr>
          <w:kern w:val="2"/>
        </w:rPr>
        <w:t>--- www.linuxprobe.com ping statistics ---</w:t>
      </w:r>
    </w:p>
    <w:p>
      <w:pPr>
        <w:pStyle w:val="26"/>
        <w:spacing w:line="240" w:lineRule="exact"/>
        <w:rPr>
          <w:kern w:val="2"/>
        </w:rPr>
      </w:pPr>
      <w:r>
        <w:rPr>
          <w:kern w:val="2"/>
        </w:rPr>
        <w:t>4 packets transmitted, 4 received, 0% packet loss, time 3006ms</w:t>
      </w:r>
    </w:p>
    <w:p>
      <w:pPr>
        <w:pStyle w:val="26"/>
        <w:spacing w:line="240" w:lineRule="exact"/>
        <w:rPr>
          <w:kern w:val="2"/>
        </w:rPr>
      </w:pPr>
      <w:r>
        <w:rPr>
          <w:kern w:val="2"/>
        </w:rPr>
        <w:t>rtt min/avg/max/mdev = 166.361/167.039/168.109/0.836 ms</w:t>
      </w:r>
    </w:p>
    <w:p>
      <w:pPr>
        <w:pStyle w:val="59"/>
        <w:spacing w:after="90"/>
        <w:rPr>
          <w:kern w:val="2"/>
        </w:rPr>
      </w:pPr>
    </w:p>
    <w:p>
      <w:pPr>
        <w:rPr>
          <w:kern w:val="2"/>
        </w:rPr>
      </w:pPr>
      <w:r>
        <w:rPr>
          <w:rFonts w:hint="eastAsia"/>
          <w:color w:val="000000"/>
          <w:kern w:val="2"/>
          <w:szCs w:val="21"/>
        </w:rPr>
        <w:t>当配置好</w:t>
      </w:r>
      <w:r>
        <w:rPr>
          <w:color w:val="000000"/>
          <w:kern w:val="2"/>
          <w:szCs w:val="21"/>
        </w:rPr>
        <w:t>Yum</w:t>
      </w:r>
      <w:r>
        <w:rPr>
          <w:rFonts w:hint="eastAsia"/>
          <w:color w:val="000000"/>
          <w:kern w:val="2"/>
          <w:szCs w:val="21"/>
        </w:rPr>
        <w:t>软件仓库并挂载好设备镜像后，就可以安装</w:t>
      </w:r>
      <w:r>
        <w:rPr>
          <w:color w:val="000000"/>
          <w:kern w:val="2"/>
          <w:szCs w:val="21"/>
        </w:rPr>
        <w:t>Squid</w:t>
      </w:r>
      <w:r>
        <w:rPr>
          <w:rFonts w:hint="eastAsia"/>
          <w:color w:val="000000"/>
          <w:kern w:val="2"/>
          <w:szCs w:val="21"/>
        </w:rPr>
        <w:t>服务程序了。考虑到本书中大部分服务程序都是通过</w:t>
      </w:r>
      <w:r>
        <w:rPr>
          <w:color w:val="000000"/>
          <w:kern w:val="2"/>
          <w:szCs w:val="21"/>
        </w:rPr>
        <w:t>Yum</w:t>
      </w:r>
      <w:r>
        <w:rPr>
          <w:rFonts w:hint="eastAsia"/>
          <w:color w:val="000000"/>
          <w:kern w:val="2"/>
          <w:szCs w:val="21"/>
        </w:rPr>
        <w:t>软件仓库安装的，读者应该对此十分熟悉，因此这里不再赘述。当然，大家也不必担心自己过于依赖</w:t>
      </w:r>
      <w:r>
        <w:rPr>
          <w:color w:val="000000"/>
          <w:kern w:val="2"/>
          <w:szCs w:val="21"/>
        </w:rPr>
        <w:t>Yum</w:t>
      </w:r>
      <w:r>
        <w:rPr>
          <w:rFonts w:hint="eastAsia"/>
          <w:color w:val="000000"/>
          <w:kern w:val="2"/>
          <w:szCs w:val="21"/>
        </w:rPr>
        <w:t>软件仓库来管理软件程序包，第</w:t>
      </w:r>
      <w:r>
        <w:rPr>
          <w:color w:val="000000"/>
          <w:kern w:val="2"/>
          <w:szCs w:val="21"/>
        </w:rPr>
        <w:t>20</w:t>
      </w:r>
      <w:r>
        <w:rPr>
          <w:rFonts w:hint="eastAsia"/>
          <w:color w:val="000000"/>
          <w:kern w:val="2"/>
          <w:szCs w:val="21"/>
        </w:rPr>
        <w:t>章会讲解如何通过源码包的方式来安装服务程序。</w:t>
      </w:r>
    </w:p>
    <w:p>
      <w:pPr>
        <w:pStyle w:val="58"/>
        <w:rPr>
          <w:kern w:val="2"/>
        </w:rPr>
      </w:pPr>
    </w:p>
    <w:p>
      <w:pPr>
        <w:pStyle w:val="26"/>
        <w:spacing w:line="240" w:lineRule="exact"/>
        <w:rPr>
          <w:kern w:val="2"/>
        </w:rPr>
      </w:pPr>
      <w:r>
        <w:rPr>
          <w:kern w:val="2"/>
        </w:rPr>
        <w:t>[root@linuxprobe ~]# yum install squid</w:t>
      </w:r>
    </w:p>
    <w:p>
      <w:pPr>
        <w:pStyle w:val="26"/>
        <w:spacing w:line="240" w:lineRule="exact"/>
        <w:rPr>
          <w:kern w:val="2"/>
        </w:rPr>
      </w:pPr>
      <w:r>
        <w:rPr>
          <w:kern w:val="2"/>
        </w:rPr>
        <w:t>Loaded plugins: langpacks, product-id, subscription-manager</w:t>
      </w:r>
    </w:p>
    <w:p>
      <w:pPr>
        <w:pStyle w:val="26"/>
        <w:spacing w:line="240" w:lineRule="exact"/>
        <w:rPr>
          <w:kern w:val="2"/>
        </w:rPr>
      </w:pPr>
      <w:r>
        <w:rPr>
          <w:kern w:val="2"/>
        </w:rPr>
        <w:t>This system is not registered to Red Hat Subscription Management. You can use </w:t>
      </w:r>
    </w:p>
    <w:p>
      <w:pPr>
        <w:pStyle w:val="26"/>
        <w:spacing w:line="240" w:lineRule="exact"/>
        <w:rPr>
          <w:kern w:val="2"/>
        </w:rPr>
      </w:pPr>
      <w:r>
        <w:rPr>
          <w:kern w:val="2"/>
        </w:rPr>
        <w:t>subscription-manager to register.</w:t>
      </w:r>
    </w:p>
    <w:p>
      <w:pPr>
        <w:pStyle w:val="26"/>
        <w:spacing w:line="240" w:lineRule="exact"/>
        <w:rPr>
          <w:kern w:val="2"/>
        </w:rPr>
      </w:pPr>
      <w:r>
        <w:rPr>
          <w:kern w:val="2"/>
        </w:rPr>
        <w:t>rhel | 4.1 kB 00:00 </w:t>
      </w:r>
    </w:p>
    <w:p>
      <w:pPr>
        <w:pStyle w:val="26"/>
        <w:spacing w:line="240" w:lineRule="exact"/>
        <w:rPr>
          <w:kern w:val="2"/>
        </w:rPr>
      </w:pPr>
      <w:r>
        <w:rPr>
          <w:kern w:val="2"/>
        </w:rPr>
        <w:t>Resolving Dependencies</w:t>
      </w:r>
    </w:p>
    <w:p>
      <w:pPr>
        <w:pStyle w:val="26"/>
        <w:spacing w:line="240" w:lineRule="exact"/>
        <w:rPr>
          <w:kern w:val="2"/>
        </w:rPr>
      </w:pPr>
      <w:r>
        <w:rPr>
          <w:kern w:val="2"/>
        </w:rPr>
        <w:t>--&gt; Running transaction check</w:t>
      </w:r>
    </w:p>
    <w:p>
      <w:pPr>
        <w:pStyle w:val="26"/>
        <w:spacing w:line="240" w:lineRule="exact"/>
        <w:rPr>
          <w:kern w:val="2"/>
        </w:rPr>
      </w:pPr>
      <w:r>
        <w:rPr>
          <w:kern w:val="2"/>
        </w:rPr>
        <w:t>………………</w:t>
      </w:r>
      <w:r>
        <w:rPr>
          <w:rFonts w:hint="eastAsia"/>
          <w:kern w:val="2"/>
        </w:rPr>
        <w:t>省略部分输出信息</w:t>
      </w:r>
      <w:r>
        <w:rPr>
          <w:kern w:val="2"/>
        </w:rPr>
        <w:t>………………</w:t>
      </w:r>
    </w:p>
    <w:p>
      <w:pPr>
        <w:pStyle w:val="26"/>
        <w:spacing w:line="240" w:lineRule="exact"/>
        <w:rPr>
          <w:kern w:val="2"/>
        </w:rPr>
      </w:pPr>
      <w:r>
        <w:rPr>
          <w:kern w:val="2"/>
        </w:rPr>
        <w:t>Installed:</w:t>
      </w:r>
    </w:p>
    <w:p>
      <w:pPr>
        <w:pStyle w:val="26"/>
        <w:spacing w:line="240" w:lineRule="exact"/>
        <w:rPr>
          <w:kern w:val="2"/>
        </w:rPr>
      </w:pPr>
      <w:r>
        <w:rPr>
          <w:kern w:val="2"/>
        </w:rPr>
        <w:t> squid.x86</w:t>
      </w:r>
      <w:r>
        <w:rPr>
          <w:rFonts w:ascii="宋体"/>
          <w:kern w:val="2"/>
        </w:rPr>
        <w:t>_</w:t>
      </w:r>
      <w:r>
        <w:rPr>
          <w:kern w:val="2"/>
        </w:rPr>
        <w:t>64 7:3.3.8-11.el7 </w:t>
      </w:r>
    </w:p>
    <w:p>
      <w:pPr>
        <w:pStyle w:val="26"/>
        <w:spacing w:line="240" w:lineRule="exact"/>
        <w:rPr>
          <w:kern w:val="2"/>
        </w:rPr>
      </w:pPr>
      <w:r>
        <w:rPr>
          <w:kern w:val="2"/>
        </w:rPr>
        <w:t>Dependency Installed:</w:t>
      </w:r>
    </w:p>
    <w:p>
      <w:pPr>
        <w:pStyle w:val="26"/>
        <w:spacing w:line="240" w:lineRule="exact"/>
        <w:rPr>
          <w:kern w:val="2"/>
        </w:rPr>
      </w:pPr>
      <w:r>
        <w:rPr>
          <w:kern w:val="2"/>
        </w:rPr>
        <w:t> libecap.x86</w:t>
      </w:r>
      <w:r>
        <w:rPr>
          <w:rFonts w:ascii="宋体"/>
          <w:kern w:val="2"/>
        </w:rPr>
        <w:t>_</w:t>
      </w:r>
      <w:r>
        <w:rPr>
          <w:kern w:val="2"/>
        </w:rPr>
        <w:t>64 0:0.2.0-8.el7 </w:t>
      </w:r>
    </w:p>
    <w:p>
      <w:pPr>
        <w:pStyle w:val="26"/>
        <w:spacing w:line="240" w:lineRule="exact"/>
        <w:rPr>
          <w:kern w:val="2"/>
        </w:rPr>
      </w:pPr>
      <w:r>
        <w:rPr>
          <w:kern w:val="2"/>
        </w:rPr>
        <w:t> perl-Compress-Raw-Bzip2.x86</w:t>
      </w:r>
      <w:r>
        <w:rPr>
          <w:rFonts w:ascii="宋体"/>
          <w:kern w:val="2"/>
        </w:rPr>
        <w:t>_</w:t>
      </w:r>
      <w:r>
        <w:rPr>
          <w:kern w:val="2"/>
        </w:rPr>
        <w:t>64 0:2.061-3.el7 </w:t>
      </w:r>
    </w:p>
    <w:p>
      <w:pPr>
        <w:pStyle w:val="26"/>
        <w:spacing w:line="240" w:lineRule="exact"/>
        <w:rPr>
          <w:kern w:val="2"/>
        </w:rPr>
      </w:pPr>
      <w:r>
        <w:rPr>
          <w:kern w:val="2"/>
        </w:rPr>
        <w:t> perl-Compress-Raw-Zlib.x86</w:t>
      </w:r>
      <w:r>
        <w:rPr>
          <w:rFonts w:ascii="宋体"/>
          <w:kern w:val="2"/>
        </w:rPr>
        <w:t>_</w:t>
      </w:r>
      <w:r>
        <w:rPr>
          <w:kern w:val="2"/>
        </w:rPr>
        <w:t>64 1:2.061-4.el7 </w:t>
      </w:r>
    </w:p>
    <w:p>
      <w:pPr>
        <w:pStyle w:val="26"/>
        <w:spacing w:line="240" w:lineRule="exact"/>
        <w:rPr>
          <w:kern w:val="2"/>
        </w:rPr>
      </w:pPr>
      <w:r>
        <w:rPr>
          <w:kern w:val="2"/>
        </w:rPr>
        <w:t> perl-DBI.x86</w:t>
      </w:r>
      <w:r>
        <w:rPr>
          <w:rFonts w:ascii="宋体"/>
          <w:kern w:val="2"/>
        </w:rPr>
        <w:t>_</w:t>
      </w:r>
      <w:r>
        <w:rPr>
          <w:kern w:val="2"/>
        </w:rPr>
        <w:t>64 0:1.627-4.el7 </w:t>
      </w:r>
    </w:p>
    <w:p>
      <w:pPr>
        <w:pStyle w:val="26"/>
        <w:spacing w:line="240" w:lineRule="exact"/>
        <w:rPr>
          <w:kern w:val="2"/>
        </w:rPr>
      </w:pPr>
      <w:r>
        <w:rPr>
          <w:kern w:val="2"/>
        </w:rPr>
        <w:t> perl-Data-Dumper.x86</w:t>
      </w:r>
      <w:r>
        <w:rPr>
          <w:rFonts w:ascii="宋体"/>
          <w:kern w:val="2"/>
        </w:rPr>
        <w:t>_</w:t>
      </w:r>
      <w:r>
        <w:rPr>
          <w:kern w:val="2"/>
        </w:rPr>
        <w:t>64 0:2.145-3.el7 </w:t>
      </w:r>
    </w:p>
    <w:p>
      <w:pPr>
        <w:pStyle w:val="26"/>
        <w:spacing w:line="240" w:lineRule="exact"/>
        <w:rPr>
          <w:kern w:val="2"/>
        </w:rPr>
      </w:pPr>
      <w:r>
        <w:rPr>
          <w:kern w:val="2"/>
        </w:rPr>
        <w:t> perl-Digest.noarch 0:1.17-245.el7 </w:t>
      </w:r>
    </w:p>
    <w:p>
      <w:pPr>
        <w:pStyle w:val="26"/>
        <w:spacing w:line="240" w:lineRule="exact"/>
        <w:rPr>
          <w:kern w:val="2"/>
        </w:rPr>
      </w:pPr>
      <w:r>
        <w:rPr>
          <w:kern w:val="2"/>
        </w:rPr>
        <w:t> perl-Digest-MD5.x86</w:t>
      </w:r>
      <w:r>
        <w:rPr>
          <w:rFonts w:ascii="宋体"/>
          <w:kern w:val="2"/>
        </w:rPr>
        <w:t>_</w:t>
      </w:r>
      <w:r>
        <w:rPr>
          <w:kern w:val="2"/>
        </w:rPr>
        <w:t>64 0:2.52-3.el7 </w:t>
      </w:r>
    </w:p>
    <w:p>
      <w:pPr>
        <w:pStyle w:val="26"/>
        <w:spacing w:line="240" w:lineRule="exact"/>
        <w:rPr>
          <w:kern w:val="2"/>
        </w:rPr>
      </w:pPr>
      <w:r>
        <w:rPr>
          <w:kern w:val="2"/>
        </w:rPr>
        <w:t> perl-IO-Compress.noarch 0:2.061-2.el7 </w:t>
      </w:r>
    </w:p>
    <w:p>
      <w:pPr>
        <w:pStyle w:val="26"/>
        <w:spacing w:line="240" w:lineRule="exact"/>
        <w:rPr>
          <w:kern w:val="2"/>
        </w:rPr>
      </w:pPr>
      <w:r>
        <w:rPr>
          <w:kern w:val="2"/>
        </w:rPr>
        <w:t> perl-Net-Daemon.noarch 0:0.48-5.el7 </w:t>
      </w:r>
    </w:p>
    <w:p>
      <w:pPr>
        <w:pStyle w:val="26"/>
        <w:spacing w:line="240" w:lineRule="exact"/>
        <w:rPr>
          <w:kern w:val="2"/>
        </w:rPr>
      </w:pPr>
      <w:r>
        <w:rPr>
          <w:kern w:val="2"/>
        </w:rPr>
        <w:t> perl-PlRPC.noarch 0:0.2020-14.el7 </w:t>
      </w:r>
    </w:p>
    <w:p>
      <w:pPr>
        <w:pStyle w:val="26"/>
        <w:spacing w:line="240" w:lineRule="exact"/>
        <w:rPr>
          <w:kern w:val="2"/>
        </w:rPr>
      </w:pPr>
      <w:r>
        <w:rPr>
          <w:kern w:val="2"/>
        </w:rPr>
        <w:t>Complete!</w:t>
      </w:r>
    </w:p>
    <w:p>
      <w:pPr>
        <w:pStyle w:val="59"/>
        <w:spacing w:after="90"/>
        <w:rPr>
          <w:kern w:val="2"/>
        </w:rPr>
      </w:pPr>
    </w:p>
    <w:p>
      <w:pPr>
        <w:rPr>
          <w:kern w:val="2"/>
        </w:rPr>
      </w:pPr>
      <w:r>
        <w:rPr>
          <w:rFonts w:hint="eastAsia"/>
          <w:color w:val="000000"/>
          <w:kern w:val="2"/>
          <w:szCs w:val="21"/>
        </w:rPr>
        <w:t>与之前配置过的服务程序大致类似，</w:t>
      </w:r>
      <w:r>
        <w:rPr>
          <w:color w:val="000000"/>
          <w:kern w:val="2"/>
          <w:szCs w:val="21"/>
        </w:rPr>
        <w:t>Squid</w:t>
      </w:r>
      <w:r>
        <w:rPr>
          <w:rFonts w:hint="eastAsia"/>
          <w:color w:val="000000"/>
          <w:kern w:val="2"/>
          <w:szCs w:val="21"/>
        </w:rPr>
        <w:t>服务程序的配置文件也是存放在</w:t>
      </w:r>
      <w:r>
        <w:rPr>
          <w:color w:val="000000"/>
          <w:kern w:val="2"/>
          <w:szCs w:val="21"/>
        </w:rPr>
        <w:t>/etct</w:t>
      </w:r>
      <w:r>
        <w:rPr>
          <w:rFonts w:hint="eastAsia"/>
          <w:color w:val="000000"/>
          <w:kern w:val="2"/>
          <w:szCs w:val="21"/>
        </w:rPr>
        <w:t>目录下一个以服务名称命名的目录中。表</w:t>
      </w:r>
      <w:r>
        <w:rPr>
          <w:color w:val="000000"/>
          <w:kern w:val="2"/>
          <w:szCs w:val="21"/>
        </w:rPr>
        <w:t>16-</w:t>
      </w:r>
      <w:r>
        <w:rPr>
          <w:rFonts w:hint="eastAsia"/>
          <w:color w:val="000000"/>
          <w:kern w:val="2"/>
          <w:szCs w:val="21"/>
        </w:rPr>
        <w:t>2罗列了一些常用的</w:t>
      </w:r>
      <w:r>
        <w:rPr>
          <w:color w:val="000000"/>
          <w:kern w:val="2"/>
          <w:szCs w:val="21"/>
        </w:rPr>
        <w:t>Squid</w:t>
      </w:r>
      <w:r>
        <w:rPr>
          <w:rFonts w:hint="eastAsia"/>
          <w:color w:val="000000"/>
          <w:kern w:val="2"/>
          <w:szCs w:val="21"/>
        </w:rPr>
        <w:t>服务程序配置参数，大家可以预先浏览一下。</w:t>
      </w:r>
    </w:p>
    <w:p>
      <w:pPr>
        <w:pStyle w:val="27"/>
        <w:pageBreakBefore/>
        <w:spacing w:before="280"/>
        <w:rPr>
          <w:kern w:val="2"/>
        </w:rPr>
      </w:pPr>
      <w:r>
        <w:rPr>
          <w:rFonts w:hint="eastAsia"/>
          <w:kern w:val="2"/>
        </w:rPr>
        <w:t>表</w:t>
      </w:r>
      <w:r>
        <w:rPr>
          <w:kern w:val="2"/>
        </w:rPr>
        <w:t>16-2</w:t>
      </w:r>
      <w:r>
        <w:rPr>
          <w:kern w:val="2"/>
        </w:rPr>
        <w:tab/>
      </w:r>
      <w:r>
        <w:rPr>
          <w:rFonts w:hint="eastAsia"/>
          <w:kern w:val="2"/>
        </w:rPr>
        <w:t>常用的</w:t>
      </w:r>
      <w:r>
        <w:rPr>
          <w:kern w:val="2"/>
        </w:rPr>
        <w:t>Squid</w:t>
      </w:r>
      <w:r>
        <w:rPr>
          <w:rFonts w:hint="eastAsia"/>
          <w:kern w:val="2"/>
        </w:rPr>
        <w:t>服务程序配置参数以及作用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553"/>
        <w:gridCol w:w="3508"/>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350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tcBorders>
              <w:top w:val="single" w:color="000000" w:sz="4" w:space="0"/>
            </w:tcBorders>
            <w:vAlign w:val="center"/>
          </w:tcPr>
          <w:p>
            <w:pPr>
              <w:pStyle w:val="57"/>
              <w:spacing w:before="6" w:beforeLines="2" w:after="6" w:afterLines="2"/>
              <w:rPr>
                <w:kern w:val="2"/>
              </w:rPr>
            </w:pPr>
            <w:r>
              <w:rPr>
                <w:kern w:val="2"/>
              </w:rPr>
              <w:t>http</w:t>
            </w:r>
            <w:r>
              <w:rPr>
                <w:rFonts w:ascii="宋体" w:eastAsia="宋体"/>
                <w:kern w:val="2"/>
              </w:rPr>
              <w:t>_</w:t>
            </w:r>
            <w:r>
              <w:rPr>
                <w:kern w:val="2"/>
              </w:rPr>
              <w:t>port 3128</w:t>
            </w:r>
          </w:p>
        </w:tc>
        <w:tc>
          <w:tcPr>
            <w:tcW w:w="3508" w:type="dxa"/>
            <w:tcBorders>
              <w:top w:val="single" w:color="000000" w:sz="4" w:space="0"/>
            </w:tcBorders>
            <w:vAlign w:val="center"/>
          </w:tcPr>
          <w:p>
            <w:pPr>
              <w:pStyle w:val="28"/>
              <w:spacing w:before="6" w:beforeLines="2" w:after="6" w:afterLines="2"/>
              <w:rPr>
                <w:kern w:val="2"/>
              </w:rPr>
            </w:pPr>
            <w:r>
              <w:rPr>
                <w:rFonts w:hint="eastAsia"/>
                <w:kern w:val="2"/>
              </w:rPr>
              <w:t>监听的端口号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cache</w:t>
            </w:r>
            <w:r>
              <w:rPr>
                <w:rFonts w:ascii="宋体" w:eastAsia="宋体"/>
                <w:kern w:val="2"/>
              </w:rPr>
              <w:t>_</w:t>
            </w:r>
            <w:r>
              <w:rPr>
                <w:kern w:val="2"/>
              </w:rPr>
              <w:t>mem 64M</w:t>
            </w:r>
          </w:p>
        </w:tc>
        <w:tc>
          <w:tcPr>
            <w:tcW w:w="3508" w:type="dxa"/>
            <w:vAlign w:val="center"/>
          </w:tcPr>
          <w:p>
            <w:pPr>
              <w:pStyle w:val="28"/>
              <w:spacing w:before="6" w:beforeLines="2" w:after="6" w:afterLines="2"/>
              <w:rPr>
                <w:kern w:val="2"/>
              </w:rPr>
            </w:pPr>
            <w:r>
              <w:rPr>
                <w:rFonts w:hint="eastAsia"/>
                <w:kern w:val="2"/>
              </w:rPr>
              <w:t>内存缓冲区的大小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cache</w:t>
            </w:r>
            <w:r>
              <w:rPr>
                <w:rFonts w:ascii="宋体" w:eastAsia="宋体"/>
                <w:kern w:val="2"/>
              </w:rPr>
              <w:t>_</w:t>
            </w:r>
            <w:r>
              <w:rPr>
                <w:kern w:val="2"/>
              </w:rPr>
              <w:t>dir ufs /var/spool/squid 2000 16 256</w:t>
            </w:r>
          </w:p>
        </w:tc>
        <w:tc>
          <w:tcPr>
            <w:tcW w:w="3508" w:type="dxa"/>
            <w:vAlign w:val="center"/>
          </w:tcPr>
          <w:p>
            <w:pPr>
              <w:pStyle w:val="28"/>
              <w:spacing w:before="6" w:beforeLines="2" w:after="6" w:afterLines="2"/>
              <w:rPr>
                <w:kern w:val="2"/>
              </w:rPr>
            </w:pPr>
            <w:r>
              <w:rPr>
                <w:rFonts w:hint="eastAsia"/>
                <w:kern w:val="2"/>
              </w:rPr>
              <w:t>硬盘缓冲区的大小</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cache</w:t>
            </w:r>
            <w:r>
              <w:rPr>
                <w:rFonts w:ascii="宋体" w:eastAsia="宋体"/>
                <w:kern w:val="2"/>
              </w:rPr>
              <w:t>_</w:t>
            </w:r>
            <w:r>
              <w:rPr>
                <w:kern w:val="2"/>
              </w:rPr>
              <w:t>effective</w:t>
            </w:r>
            <w:r>
              <w:rPr>
                <w:rFonts w:ascii="宋体" w:eastAsia="宋体"/>
                <w:kern w:val="2"/>
              </w:rPr>
              <w:t>_</w:t>
            </w:r>
            <w:r>
              <w:rPr>
                <w:kern w:val="2"/>
              </w:rPr>
              <w:t>user squid</w:t>
            </w:r>
          </w:p>
        </w:tc>
        <w:tc>
          <w:tcPr>
            <w:tcW w:w="3508" w:type="dxa"/>
            <w:vAlign w:val="center"/>
          </w:tcPr>
          <w:p>
            <w:pPr>
              <w:pStyle w:val="28"/>
              <w:spacing w:before="6" w:beforeLines="2" w:after="6" w:afterLines="2"/>
              <w:rPr>
                <w:kern w:val="2"/>
              </w:rPr>
            </w:pPr>
            <w:r>
              <w:rPr>
                <w:rFonts w:hint="eastAsia"/>
                <w:kern w:val="2"/>
              </w:rPr>
              <w:t>设置缓存的有效用户</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cache</w:t>
            </w:r>
            <w:r>
              <w:rPr>
                <w:rFonts w:ascii="宋体" w:eastAsia="宋体"/>
                <w:kern w:val="2"/>
              </w:rPr>
              <w:t>_</w:t>
            </w:r>
            <w:r>
              <w:rPr>
                <w:kern w:val="2"/>
              </w:rPr>
              <w:t>effective</w:t>
            </w:r>
            <w:r>
              <w:rPr>
                <w:rFonts w:ascii="宋体" w:eastAsia="宋体"/>
                <w:kern w:val="2"/>
              </w:rPr>
              <w:t>_</w:t>
            </w:r>
            <w:r>
              <w:rPr>
                <w:kern w:val="2"/>
              </w:rPr>
              <w:t>group squid</w:t>
            </w:r>
          </w:p>
        </w:tc>
        <w:tc>
          <w:tcPr>
            <w:tcW w:w="3508" w:type="dxa"/>
            <w:vAlign w:val="center"/>
          </w:tcPr>
          <w:p>
            <w:pPr>
              <w:pStyle w:val="28"/>
              <w:spacing w:before="6" w:beforeLines="2" w:after="6" w:afterLines="2"/>
              <w:rPr>
                <w:kern w:val="2"/>
              </w:rPr>
            </w:pPr>
            <w:r>
              <w:rPr>
                <w:rFonts w:hint="eastAsia"/>
                <w:kern w:val="2"/>
              </w:rPr>
              <w:t>设置缓存的有效用户组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dns</w:t>
            </w:r>
            <w:r>
              <w:rPr>
                <w:rFonts w:ascii="宋体" w:eastAsia="宋体"/>
                <w:kern w:val="2"/>
              </w:rPr>
              <w:t>_</w:t>
            </w:r>
            <w:r>
              <w:rPr>
                <w:kern w:val="2"/>
              </w:rPr>
              <w:t>nameservers [IP</w:t>
            </w:r>
            <w:r>
              <w:rPr>
                <w:rFonts w:hint="eastAsia"/>
                <w:kern w:val="2"/>
              </w:rPr>
              <w:t>地址</w:t>
            </w:r>
            <w:r>
              <w:rPr>
                <w:kern w:val="2"/>
              </w:rPr>
              <w:t>]</w:t>
            </w:r>
          </w:p>
        </w:tc>
        <w:tc>
          <w:tcPr>
            <w:tcW w:w="3508" w:type="dxa"/>
            <w:vAlign w:val="center"/>
          </w:tcPr>
          <w:p>
            <w:pPr>
              <w:pStyle w:val="28"/>
              <w:spacing w:before="6" w:beforeLines="2" w:after="6" w:afterLines="2"/>
              <w:rPr>
                <w:spacing w:val="-6"/>
                <w:kern w:val="2"/>
              </w:rPr>
            </w:pPr>
            <w:r>
              <w:rPr>
                <w:rFonts w:hint="eastAsia"/>
                <w:spacing w:val="-6"/>
                <w:kern w:val="2"/>
              </w:rPr>
              <w:t>一般不设置，而是用服务器默认的</w:t>
            </w:r>
            <w:r>
              <w:rPr>
                <w:spacing w:val="-6"/>
                <w:kern w:val="2"/>
              </w:rPr>
              <w:t>DNS</w:t>
            </w:r>
            <w:r>
              <w:rPr>
                <w:rFonts w:hint="eastAsia"/>
                <w:spacing w:val="-6"/>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spacing w:val="-6"/>
                <w:kern w:val="2"/>
              </w:rPr>
            </w:pPr>
            <w:r>
              <w:rPr>
                <w:spacing w:val="-6"/>
                <w:kern w:val="2"/>
              </w:rPr>
              <w:t>cache</w:t>
            </w:r>
            <w:r>
              <w:rPr>
                <w:rFonts w:ascii="宋体" w:eastAsia="宋体"/>
                <w:spacing w:val="-6"/>
                <w:kern w:val="2"/>
              </w:rPr>
              <w:t>_</w:t>
            </w:r>
            <w:r>
              <w:rPr>
                <w:spacing w:val="-6"/>
                <w:kern w:val="2"/>
              </w:rPr>
              <w:t>access</w:t>
            </w:r>
            <w:r>
              <w:rPr>
                <w:rFonts w:ascii="宋体" w:eastAsia="宋体"/>
                <w:spacing w:val="-6"/>
                <w:kern w:val="2"/>
              </w:rPr>
              <w:t>_</w:t>
            </w:r>
            <w:r>
              <w:rPr>
                <w:spacing w:val="-6"/>
                <w:kern w:val="2"/>
              </w:rPr>
              <w:t>log /var/log/squid/access.log</w:t>
            </w:r>
          </w:p>
        </w:tc>
        <w:tc>
          <w:tcPr>
            <w:tcW w:w="3508" w:type="dxa"/>
            <w:vAlign w:val="center"/>
          </w:tcPr>
          <w:p>
            <w:pPr>
              <w:pStyle w:val="28"/>
              <w:spacing w:before="6" w:beforeLines="2" w:after="6" w:afterLines="2"/>
              <w:rPr>
                <w:kern w:val="2"/>
              </w:rPr>
            </w:pPr>
            <w:r>
              <w:rPr>
                <w:rFonts w:hint="eastAsia"/>
                <w:kern w:val="2"/>
              </w:rPr>
              <w:t>访问日志文件的保存路径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cache</w:t>
            </w:r>
            <w:r>
              <w:rPr>
                <w:rFonts w:ascii="宋体" w:eastAsia="宋体"/>
                <w:kern w:val="2"/>
              </w:rPr>
              <w:t>_</w:t>
            </w:r>
            <w:r>
              <w:rPr>
                <w:kern w:val="2"/>
              </w:rPr>
              <w:t>log /var/log/squid/cache.log</w:t>
            </w:r>
          </w:p>
        </w:tc>
        <w:tc>
          <w:tcPr>
            <w:tcW w:w="3508" w:type="dxa"/>
            <w:vAlign w:val="center"/>
          </w:tcPr>
          <w:p>
            <w:pPr>
              <w:pStyle w:val="28"/>
              <w:spacing w:before="6" w:beforeLines="2" w:after="6" w:afterLines="2"/>
              <w:rPr>
                <w:kern w:val="2"/>
              </w:rPr>
            </w:pPr>
            <w:r>
              <w:rPr>
                <w:rFonts w:hint="eastAsia"/>
                <w:kern w:val="2"/>
              </w:rPr>
              <w:t>缓存日志文件的保存路径</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553" w:type="dxa"/>
            <w:vAlign w:val="center"/>
          </w:tcPr>
          <w:p>
            <w:pPr>
              <w:pStyle w:val="57"/>
              <w:spacing w:before="6" w:beforeLines="2" w:after="6" w:afterLines="2"/>
              <w:rPr>
                <w:kern w:val="2"/>
              </w:rPr>
            </w:pPr>
            <w:r>
              <w:rPr>
                <w:kern w:val="2"/>
              </w:rPr>
              <w:t>visible</w:t>
            </w:r>
            <w:r>
              <w:rPr>
                <w:rFonts w:ascii="宋体" w:eastAsia="宋体"/>
                <w:kern w:val="2"/>
              </w:rPr>
              <w:t>_</w:t>
            </w:r>
            <w:r>
              <w:rPr>
                <w:kern w:val="2"/>
              </w:rPr>
              <w:t>hostname linuxprobe.com</w:t>
            </w:r>
          </w:p>
        </w:tc>
        <w:tc>
          <w:tcPr>
            <w:tcW w:w="3508" w:type="dxa"/>
            <w:vAlign w:val="center"/>
          </w:tcPr>
          <w:p>
            <w:pPr>
              <w:pStyle w:val="28"/>
              <w:spacing w:before="6" w:beforeLines="2" w:after="6" w:afterLines="2"/>
              <w:rPr>
                <w:kern w:val="2"/>
              </w:rPr>
            </w:pPr>
            <w:r>
              <w:rPr>
                <w:rFonts w:hint="eastAsia"/>
                <w:kern w:val="2"/>
              </w:rPr>
              <w:t>设置</w:t>
            </w:r>
            <w:r>
              <w:rPr>
                <w:kern w:val="2"/>
              </w:rPr>
              <w:t>Squid</w:t>
            </w:r>
            <w:r>
              <w:rPr>
                <w:rFonts w:hint="eastAsia"/>
                <w:kern w:val="2"/>
              </w:rPr>
              <w:t>服务器的名称</w:t>
            </w:r>
          </w:p>
        </w:tc>
      </w:tr>
    </w:tbl>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 xml:space="preserve">16.3 </w:t>
            </w:r>
            <w:r>
              <w:rPr>
                <w:rFonts w:hint="eastAsia"/>
                <w:color w:val="000000"/>
                <w:kern w:val="2"/>
              </w:rPr>
              <w:t xml:space="preserve"> 正向代理</w:t>
            </w:r>
          </w:p>
        </w:tc>
      </w:tr>
    </w:tbl>
    <w:p>
      <w:pPr>
        <w:pStyle w:val="56"/>
        <w:rPr>
          <w:kern w:val="2"/>
        </w:rPr>
      </w:pPr>
    </w:p>
    <w:p>
      <w:pPr>
        <w:pStyle w:val="4"/>
        <w:spacing w:before="0" w:beforeLines="0" w:after="90" w:afterLines="30"/>
        <w:rPr>
          <w:kern w:val="2"/>
        </w:rPr>
      </w:pPr>
      <w:r>
        <w:rPr>
          <w:color w:val="000000"/>
          <w:kern w:val="2"/>
        </w:rPr>
        <w:t xml:space="preserve">16.3.1  </w:t>
      </w:r>
      <w:r>
        <w:rPr>
          <w:rFonts w:hint="eastAsia"/>
          <w:color w:val="000000"/>
          <w:kern w:val="2"/>
        </w:rPr>
        <w:t>标准正向代理</w:t>
      </w:r>
    </w:p>
    <w:p>
      <w:pPr>
        <w:rPr>
          <w:spacing w:val="4"/>
          <w:kern w:val="2"/>
        </w:rPr>
      </w:pPr>
      <w:r>
        <w:rPr>
          <w:color w:val="000000"/>
          <w:spacing w:val="4"/>
          <w:kern w:val="2"/>
          <w:szCs w:val="21"/>
        </w:rPr>
        <w:t>Squid</w:t>
      </w:r>
      <w:r>
        <w:rPr>
          <w:rFonts w:hint="eastAsia"/>
          <w:color w:val="000000"/>
          <w:spacing w:val="4"/>
          <w:kern w:val="2"/>
          <w:szCs w:val="21"/>
        </w:rPr>
        <w:t>服务程序软件包在正确安装并启动后，默认就已经可以为用户提供标准正向代理模式服务了，而不再需要单独修改配置文件或者进行其他操作。接下来在运行</w:t>
      </w:r>
      <w:r>
        <w:rPr>
          <w:color w:val="000000"/>
          <w:spacing w:val="4"/>
          <w:kern w:val="2"/>
          <w:szCs w:val="21"/>
        </w:rPr>
        <w:t>Windows 7</w:t>
      </w:r>
      <w:r>
        <w:rPr>
          <w:rFonts w:hint="eastAsia"/>
          <w:color w:val="000000"/>
          <w:spacing w:val="4"/>
          <w:kern w:val="2"/>
          <w:szCs w:val="21"/>
        </w:rPr>
        <w:t>系统的客户端上面打开任意一款浏览器，然后单击“</w:t>
      </w:r>
      <w:r>
        <w:rPr>
          <w:color w:val="000000"/>
          <w:spacing w:val="4"/>
          <w:kern w:val="2"/>
          <w:szCs w:val="21"/>
        </w:rPr>
        <w:t>Internet</w:t>
      </w:r>
      <w:r>
        <w:rPr>
          <w:rFonts w:hint="eastAsia"/>
          <w:color w:val="000000"/>
          <w:spacing w:val="4"/>
          <w:kern w:val="2"/>
          <w:szCs w:val="21"/>
        </w:rPr>
        <w:t>选项”命令，如图</w:t>
      </w:r>
      <w:r>
        <w:rPr>
          <w:color w:val="000000"/>
          <w:spacing w:val="4"/>
          <w:kern w:val="2"/>
          <w:szCs w:val="21"/>
        </w:rPr>
        <w:t>16-4</w:t>
      </w:r>
      <w:r>
        <w:rPr>
          <w:rFonts w:hint="eastAsia"/>
          <w:color w:val="000000"/>
          <w:spacing w:val="4"/>
          <w:kern w:val="2"/>
          <w:szCs w:val="21"/>
        </w:rPr>
        <w:t xml:space="preserve">      所示。</w:t>
      </w:r>
    </w:p>
    <w:p>
      <w:pPr>
        <w:pStyle w:val="58"/>
        <w:rPr>
          <w:kern w:val="2"/>
        </w:rPr>
      </w:pPr>
    </w:p>
    <w:p>
      <w:pPr>
        <w:pStyle w:val="26"/>
        <w:rPr>
          <w:kern w:val="2"/>
        </w:rPr>
      </w:pPr>
      <w:r>
        <w:rPr>
          <w:kern w:val="2"/>
        </w:rPr>
        <w:t>[root@linuxprobe ~]# systemctl restart squid</w:t>
      </w:r>
    </w:p>
    <w:p>
      <w:pPr>
        <w:pStyle w:val="26"/>
        <w:rPr>
          <w:kern w:val="2"/>
        </w:rPr>
      </w:pPr>
      <w:r>
        <w:rPr>
          <w:kern w:val="2"/>
        </w:rPr>
        <w:t>[root@linuxprobe ~]# systemctl enable squid</w:t>
      </w:r>
    </w:p>
    <w:p>
      <w:pPr>
        <w:pStyle w:val="26"/>
        <w:rPr>
          <w:kern w:val="2"/>
        </w:rPr>
      </w:pPr>
      <w:r>
        <w:rPr>
          <w:kern w:val="2"/>
        </w:rPr>
        <w:t>ln -s '/usr/lib/systemd/system/squid.service' '/etc/systemd/system/multi-user.</w:t>
      </w:r>
    </w:p>
    <w:p>
      <w:pPr>
        <w:pStyle w:val="26"/>
        <w:rPr>
          <w:kern w:val="2"/>
        </w:rPr>
      </w:pPr>
      <w:r>
        <w:rPr>
          <w:kern w:val="2"/>
        </w:rPr>
        <w:t>target.wants/squid.service'</w:t>
      </w:r>
    </w:p>
    <w:p>
      <w:pPr>
        <w:pStyle w:val="59"/>
        <w:spacing w:after="90"/>
        <w:rPr>
          <w:kern w:val="2"/>
        </w:rPr>
      </w:pPr>
    </w:p>
    <w:p>
      <w:pPr>
        <w:pStyle w:val="32"/>
        <w:spacing w:before="280"/>
        <w:rPr>
          <w:kern w:val="2"/>
        </w:rPr>
      </w:pPr>
      <w:r>
        <w:rPr>
          <w:kern w:val="2"/>
        </w:rPr>
        <w:drawing>
          <wp:inline distT="0" distB="0" distL="0" distR="0">
            <wp:extent cx="4800600" cy="2240280"/>
            <wp:effectExtent l="19050" t="19050" r="0" b="7620"/>
            <wp:docPr id="199" name="图片 199" descr="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60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800600" cy="22402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kern w:val="2"/>
        </w:rPr>
        <w:t>图</w:t>
      </w:r>
      <w:r>
        <w:rPr>
          <w:kern w:val="2"/>
        </w:rPr>
        <w:t xml:space="preserve">16-4  </w:t>
      </w:r>
      <w:r>
        <w:rPr>
          <w:rFonts w:hint="eastAsia"/>
          <w:kern w:val="2"/>
        </w:rPr>
        <w:t>单击浏览器中的“</w:t>
      </w:r>
      <w:r>
        <w:rPr>
          <w:kern w:val="2"/>
        </w:rPr>
        <w:t>Internet</w:t>
      </w:r>
      <w:r>
        <w:rPr>
          <w:rFonts w:hint="eastAsia"/>
          <w:kern w:val="2"/>
        </w:rPr>
        <w:t>选项”命令</w:t>
      </w:r>
    </w:p>
    <w:p>
      <w:pPr>
        <w:rPr>
          <w:kern w:val="2"/>
        </w:rPr>
      </w:pPr>
      <w:r>
        <w:rPr>
          <w:rFonts w:hint="eastAsia"/>
          <w:color w:val="000000"/>
          <w:kern w:val="2"/>
          <w:szCs w:val="21"/>
        </w:rPr>
        <w:t>要想使用</w:t>
      </w:r>
      <w:r>
        <w:rPr>
          <w:color w:val="000000"/>
          <w:kern w:val="2"/>
          <w:szCs w:val="21"/>
        </w:rPr>
        <w:t>Squid</w:t>
      </w:r>
      <w:r>
        <w:rPr>
          <w:rFonts w:hint="eastAsia"/>
          <w:color w:val="000000"/>
          <w:kern w:val="2"/>
          <w:szCs w:val="21"/>
        </w:rPr>
        <w:t>服务程序提供的标准正向代理模式服务，就必须在浏览器中填写服务器的</w:t>
      </w:r>
      <w:r>
        <w:rPr>
          <w:color w:val="000000"/>
          <w:kern w:val="2"/>
          <w:szCs w:val="21"/>
        </w:rPr>
        <w:t>IP</w:t>
      </w:r>
      <w:r>
        <w:rPr>
          <w:rFonts w:hint="eastAsia"/>
          <w:color w:val="000000"/>
          <w:kern w:val="2"/>
          <w:szCs w:val="21"/>
        </w:rPr>
        <w:t>地址以及端口号信息。因此还需要在“连接”选项卡下单击“局域网设置”按钮（见图</w:t>
      </w:r>
      <w:r>
        <w:rPr>
          <w:color w:val="000000"/>
          <w:kern w:val="2"/>
          <w:szCs w:val="21"/>
        </w:rPr>
        <w:t>16-5</w:t>
      </w:r>
      <w:r>
        <w:rPr>
          <w:rFonts w:hint="eastAsia"/>
          <w:color w:val="000000"/>
          <w:kern w:val="2"/>
          <w:szCs w:val="21"/>
        </w:rPr>
        <w:t>），并按照图</w:t>
      </w:r>
      <w:r>
        <w:rPr>
          <w:color w:val="000000"/>
          <w:kern w:val="2"/>
          <w:szCs w:val="21"/>
        </w:rPr>
        <w:t>16-6</w:t>
      </w:r>
      <w:r>
        <w:rPr>
          <w:rFonts w:hint="eastAsia"/>
          <w:color w:val="000000"/>
          <w:kern w:val="2"/>
          <w:szCs w:val="21"/>
        </w:rPr>
        <w:t>所示填写代理服务器的信息，然后保存并退出配置向导。</w:t>
      </w:r>
    </w:p>
    <w:p>
      <w:pPr>
        <w:pStyle w:val="32"/>
        <w:spacing w:before="280"/>
        <w:rPr>
          <w:kern w:val="2"/>
        </w:rPr>
      </w:pPr>
      <w:r>
        <w:rPr>
          <w:color w:val="000000"/>
          <w:kern w:val="2"/>
          <w:szCs w:val="21"/>
        </w:rPr>
        <w:drawing>
          <wp:inline distT="0" distB="0" distL="0" distR="0">
            <wp:extent cx="2308860" cy="2743200"/>
            <wp:effectExtent l="19050" t="19050" r="0" b="0"/>
            <wp:docPr id="200" name="图片 200" descr="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160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308860" cy="2743200"/>
                    </a:xfrm>
                    <a:prstGeom prst="rect">
                      <a:avLst/>
                    </a:prstGeom>
                    <a:noFill/>
                    <a:ln w="6350" cmpd="sng">
                      <a:solidFill>
                        <a:srgbClr val="000000"/>
                      </a:solidFill>
                      <a:miter lim="800000"/>
                      <a:headEnd/>
                      <a:tailEnd/>
                    </a:ln>
                    <a:effectLst/>
                  </pic:spPr>
                </pic:pic>
              </a:graphicData>
            </a:graphic>
          </wp:inline>
        </w:drawing>
      </w:r>
      <w:r>
        <w:rPr>
          <w:rFonts w:hint="eastAsia"/>
          <w:color w:val="000000"/>
          <w:kern w:val="2"/>
          <w:szCs w:val="21"/>
        </w:rPr>
        <w:t xml:space="preserve">   </w:t>
      </w:r>
      <w:r>
        <w:rPr>
          <w:color w:val="000000"/>
          <w:kern w:val="2"/>
          <w:szCs w:val="21"/>
        </w:rPr>
        <w:drawing>
          <wp:inline distT="0" distB="0" distL="0" distR="0">
            <wp:extent cx="2316480" cy="2727960"/>
            <wp:effectExtent l="19050" t="19050" r="7620" b="0"/>
            <wp:docPr id="201" name="图片 201" descr="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6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316480" cy="2727960"/>
                    </a:xfrm>
                    <a:prstGeom prst="rect">
                      <a:avLst/>
                    </a:prstGeom>
                    <a:noFill/>
                    <a:ln w="6350" cmpd="sng">
                      <a:solidFill>
                        <a:srgbClr val="000000"/>
                      </a:solidFill>
                      <a:miter lim="800000"/>
                      <a:headEnd/>
                      <a:tailEnd/>
                    </a:ln>
                    <a:effectLst/>
                  </pic:spPr>
                </pic:pic>
              </a:graphicData>
            </a:graphic>
          </wp:inline>
        </w:drawing>
      </w:r>
    </w:p>
    <w:p>
      <w:pPr>
        <w:pStyle w:val="33"/>
        <w:jc w:val="both"/>
        <w:rPr>
          <w:kern w:val="2"/>
        </w:rPr>
      </w:pPr>
      <w:r>
        <w:rPr>
          <w:rFonts w:hint="eastAsia"/>
          <w:spacing w:val="-6"/>
          <w:kern w:val="2"/>
        </w:rPr>
        <w:t>图</w:t>
      </w:r>
      <w:r>
        <w:rPr>
          <w:spacing w:val="-6"/>
          <w:kern w:val="2"/>
        </w:rPr>
        <w:t xml:space="preserve">16-5  </w:t>
      </w:r>
      <w:r>
        <w:rPr>
          <w:rFonts w:hint="eastAsia"/>
          <w:spacing w:val="-6"/>
          <w:kern w:val="2"/>
        </w:rPr>
        <w:t xml:space="preserve">在“连接”选项卡中单击“局域网设置”按钮      </w:t>
      </w:r>
      <w:r>
        <w:rPr>
          <w:rFonts w:hint="eastAsia"/>
          <w:color w:val="000000"/>
          <w:spacing w:val="-6"/>
          <w:kern w:val="2"/>
          <w:szCs w:val="21"/>
        </w:rPr>
        <w:t>图</w:t>
      </w:r>
      <w:r>
        <w:rPr>
          <w:color w:val="000000"/>
          <w:spacing w:val="-6"/>
          <w:kern w:val="2"/>
          <w:szCs w:val="21"/>
        </w:rPr>
        <w:t xml:space="preserve">16-6  </w:t>
      </w:r>
      <w:r>
        <w:rPr>
          <w:rFonts w:hint="eastAsia"/>
          <w:color w:val="000000"/>
          <w:spacing w:val="-6"/>
          <w:kern w:val="2"/>
          <w:szCs w:val="21"/>
        </w:rPr>
        <w:t>填写代理服务器的</w:t>
      </w:r>
      <w:r>
        <w:rPr>
          <w:color w:val="000000"/>
          <w:spacing w:val="-6"/>
          <w:kern w:val="2"/>
          <w:szCs w:val="21"/>
        </w:rPr>
        <w:t>IP</w:t>
      </w:r>
      <w:r>
        <w:rPr>
          <w:rFonts w:hint="eastAsia"/>
          <w:color w:val="000000"/>
          <w:spacing w:val="-6"/>
          <w:kern w:val="2"/>
          <w:szCs w:val="21"/>
        </w:rPr>
        <w:t>地址与端口号</w:t>
      </w:r>
    </w:p>
    <w:p>
      <w:pPr>
        <w:rPr>
          <w:spacing w:val="6"/>
          <w:kern w:val="2"/>
        </w:rPr>
      </w:pPr>
      <w:r>
        <w:rPr>
          <w:rFonts w:hint="eastAsia"/>
          <w:color w:val="000000"/>
          <w:spacing w:val="6"/>
          <w:kern w:val="2"/>
          <w:szCs w:val="21"/>
        </w:rPr>
        <w:t>现在，用户可以使用</w:t>
      </w:r>
      <w:r>
        <w:rPr>
          <w:color w:val="000000"/>
          <w:spacing w:val="6"/>
          <w:kern w:val="2"/>
          <w:szCs w:val="21"/>
        </w:rPr>
        <w:t>Squid</w:t>
      </w:r>
      <w:r>
        <w:rPr>
          <w:rFonts w:hint="eastAsia"/>
          <w:color w:val="000000"/>
          <w:spacing w:val="6"/>
          <w:kern w:val="2"/>
          <w:szCs w:val="21"/>
        </w:rPr>
        <w:t>服务程序提供的代理服务了。托代理服务器转发的福，网卡被设置为仅主机模式（</w:t>
      </w:r>
      <w:r>
        <w:rPr>
          <w:color w:val="000000"/>
          <w:spacing w:val="6"/>
          <w:kern w:val="2"/>
          <w:szCs w:val="21"/>
        </w:rPr>
        <w:t>Hostonly</w:t>
      </w:r>
      <w:r>
        <w:rPr>
          <w:rFonts w:hint="eastAsia"/>
          <w:color w:val="000000"/>
          <w:spacing w:val="6"/>
          <w:kern w:val="2"/>
          <w:szCs w:val="21"/>
        </w:rPr>
        <w:t>）的虚拟机也能奇迹般地上网浏览了，如图</w:t>
      </w:r>
      <w:r>
        <w:rPr>
          <w:color w:val="000000"/>
          <w:spacing w:val="6"/>
          <w:kern w:val="2"/>
          <w:szCs w:val="21"/>
        </w:rPr>
        <w:t>16-7</w:t>
      </w:r>
      <w:r>
        <w:rPr>
          <w:rFonts w:hint="eastAsia"/>
          <w:color w:val="000000"/>
          <w:spacing w:val="6"/>
          <w:kern w:val="2"/>
          <w:szCs w:val="21"/>
        </w:rPr>
        <w:t xml:space="preserve">    所示。</w:t>
      </w:r>
    </w:p>
    <w:p>
      <w:pPr>
        <w:pStyle w:val="32"/>
        <w:spacing w:before="280"/>
        <w:rPr>
          <w:kern w:val="2"/>
        </w:rPr>
      </w:pPr>
      <w:r>
        <w:rPr>
          <w:color w:val="000000"/>
          <w:kern w:val="2"/>
          <w:szCs w:val="21"/>
        </w:rPr>
        <w:drawing>
          <wp:inline distT="0" distB="0" distL="0" distR="0">
            <wp:extent cx="4808220" cy="2948940"/>
            <wp:effectExtent l="0" t="0" r="0" b="0"/>
            <wp:docPr id="202" name="图片 202" descr="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60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4808220" cy="29489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16-7  </w:t>
      </w:r>
      <w:r>
        <w:rPr>
          <w:rFonts w:hint="eastAsia"/>
          <w:color w:val="000000"/>
          <w:kern w:val="2"/>
          <w:szCs w:val="21"/>
        </w:rPr>
        <w:t>虚拟机可以正常网络外网</w:t>
      </w:r>
    </w:p>
    <w:p>
      <w:pPr>
        <w:rPr>
          <w:kern w:val="2"/>
        </w:rPr>
      </w:pPr>
      <w:r>
        <w:rPr>
          <w:rFonts w:hint="eastAsia"/>
          <w:kern w:val="2"/>
        </w:rPr>
        <w:t>如此公开而没有密码验证的代理服务终归让人觉得不放心，万一有人也来“蹭网”该怎么办呢？</w:t>
      </w:r>
      <w:r>
        <w:rPr>
          <w:kern w:val="2"/>
        </w:rPr>
        <w:t>Squid</w:t>
      </w:r>
      <w:r>
        <w:rPr>
          <w:rFonts w:hint="eastAsia"/>
          <w:kern w:val="2"/>
        </w:rPr>
        <w:t>服务程序默认使用</w:t>
      </w:r>
      <w:r>
        <w:rPr>
          <w:kern w:val="2"/>
        </w:rPr>
        <w:t>3128</w:t>
      </w:r>
      <w:r>
        <w:rPr>
          <w:rFonts w:hint="eastAsia"/>
          <w:kern w:val="2"/>
        </w:rPr>
        <w:t>、</w:t>
      </w:r>
      <w:r>
        <w:rPr>
          <w:kern w:val="2"/>
        </w:rPr>
        <w:t>3401</w:t>
      </w:r>
      <w:r>
        <w:rPr>
          <w:rFonts w:hint="eastAsia"/>
          <w:kern w:val="2"/>
        </w:rPr>
        <w:t>与</w:t>
      </w:r>
      <w:r>
        <w:rPr>
          <w:kern w:val="2"/>
        </w:rPr>
        <w:t>4827</w:t>
      </w:r>
      <w:r>
        <w:rPr>
          <w:rFonts w:hint="eastAsia"/>
          <w:kern w:val="2"/>
        </w:rPr>
        <w:t>等端口号，因此可以把默认使用的端口号修改为其他值，以便起到一定的保护作用。现在大家应该都知道，在</w:t>
      </w:r>
      <w:r>
        <w:rPr>
          <w:kern w:val="2"/>
        </w:rPr>
        <w:t>Linux</w:t>
      </w:r>
      <w:r>
        <w:rPr>
          <w:rFonts w:hint="eastAsia"/>
          <w:kern w:val="2"/>
        </w:rPr>
        <w:t>系统配置服务程序其实就是修改该服务的配置文件，因此直接在</w:t>
      </w:r>
      <w:r>
        <w:rPr>
          <w:kern w:val="2"/>
        </w:rPr>
        <w:t>/etc</w:t>
      </w:r>
      <w:r>
        <w:rPr>
          <w:rFonts w:hint="eastAsia"/>
          <w:kern w:val="2"/>
        </w:rPr>
        <w:t>目录下的</w:t>
      </w:r>
      <w:r>
        <w:rPr>
          <w:kern w:val="2"/>
        </w:rPr>
        <w:t>Squid</w:t>
      </w:r>
      <w:r>
        <w:rPr>
          <w:rFonts w:hint="eastAsia"/>
          <w:kern w:val="2"/>
        </w:rPr>
        <w:t>服务程序同名目录中找到配置文件，把</w:t>
      </w:r>
      <w:r>
        <w:rPr>
          <w:kern w:val="2"/>
        </w:rPr>
        <w:t>http</w:t>
      </w:r>
      <w:r>
        <w:rPr>
          <w:rFonts w:ascii="宋体" w:eastAsia="宋体"/>
          <w:kern w:val="2"/>
        </w:rPr>
        <w:t>_</w:t>
      </w:r>
      <w:r>
        <w:rPr>
          <w:kern w:val="2"/>
        </w:rPr>
        <w:t>port</w:t>
      </w:r>
      <w:r>
        <w:rPr>
          <w:rFonts w:hint="eastAsia"/>
          <w:kern w:val="2"/>
        </w:rPr>
        <w:t>参数后面原有的</w:t>
      </w:r>
      <w:r>
        <w:rPr>
          <w:kern w:val="2"/>
        </w:rPr>
        <w:t>3128</w:t>
      </w:r>
      <w:r>
        <w:rPr>
          <w:rFonts w:hint="eastAsia"/>
          <w:kern w:val="2"/>
        </w:rPr>
        <w:t>修改为</w:t>
      </w:r>
      <w:r>
        <w:rPr>
          <w:kern w:val="2"/>
        </w:rPr>
        <w:t>10000</w:t>
      </w:r>
      <w:r>
        <w:rPr>
          <w:rFonts w:hint="eastAsia"/>
          <w:kern w:val="2"/>
        </w:rPr>
        <w:t>，即把</w:t>
      </w:r>
      <w:r>
        <w:rPr>
          <w:kern w:val="2"/>
        </w:rPr>
        <w:t>Squid</w:t>
      </w:r>
      <w:r>
        <w:rPr>
          <w:rFonts w:hint="eastAsia"/>
          <w:kern w:val="2"/>
        </w:rPr>
        <w:t>服务程序的代理服务端口修改成了新值。最后一定不要忘记重启服务程序。</w:t>
      </w:r>
    </w:p>
    <w:p>
      <w:pPr>
        <w:pStyle w:val="58"/>
        <w:rPr>
          <w:kern w:val="2"/>
        </w:rPr>
      </w:pPr>
    </w:p>
    <w:p>
      <w:pPr>
        <w:pStyle w:val="26"/>
        <w:spacing w:line="248" w:lineRule="exact"/>
        <w:rPr>
          <w:kern w:val="2"/>
        </w:rPr>
      </w:pPr>
      <w:r>
        <w:rPr>
          <w:kern w:val="2"/>
        </w:rPr>
        <w:t>[root@linuxprobe ~]# vim /etc/squid/squid.conf</w:t>
      </w:r>
    </w:p>
    <w:p>
      <w:pPr>
        <w:pStyle w:val="26"/>
        <w:spacing w:line="248" w:lineRule="exact"/>
        <w:rPr>
          <w:kern w:val="2"/>
        </w:rPr>
      </w:pPr>
      <w:r>
        <w:rPr>
          <w:kern w:val="2"/>
        </w:rPr>
        <w:t>………………</w:t>
      </w:r>
      <w:r>
        <w:rPr>
          <w:rFonts w:hint="eastAsia"/>
          <w:kern w:val="2"/>
        </w:rPr>
        <w:t>省略部分输出信息</w:t>
      </w:r>
      <w:r>
        <w:rPr>
          <w:kern w:val="2"/>
        </w:rPr>
        <w:t>………………</w:t>
      </w:r>
    </w:p>
    <w:p>
      <w:pPr>
        <w:pStyle w:val="26"/>
        <w:spacing w:line="248" w:lineRule="exact"/>
        <w:rPr>
          <w:kern w:val="2"/>
        </w:rPr>
      </w:pPr>
      <w:r>
        <w:rPr>
          <w:kern w:val="2"/>
        </w:rPr>
        <w:t>45 #</w:t>
      </w:r>
    </w:p>
    <w:p>
      <w:pPr>
        <w:pStyle w:val="26"/>
        <w:spacing w:line="248" w:lineRule="exact"/>
        <w:rPr>
          <w:kern w:val="2"/>
        </w:rPr>
      </w:pPr>
      <w:r>
        <w:rPr>
          <w:kern w:val="2"/>
        </w:rPr>
        <w:t>46 # INSERT YOUR OWN RULE(S) HERE TO ALLOW ACCESS FROM YOUR CLIENTS</w:t>
      </w:r>
    </w:p>
    <w:p>
      <w:pPr>
        <w:pStyle w:val="26"/>
        <w:spacing w:line="248" w:lineRule="exact"/>
        <w:rPr>
          <w:kern w:val="2"/>
        </w:rPr>
      </w:pPr>
      <w:r>
        <w:rPr>
          <w:kern w:val="2"/>
        </w:rPr>
        <w:t>47 #</w:t>
      </w:r>
    </w:p>
    <w:p>
      <w:pPr>
        <w:pStyle w:val="26"/>
        <w:spacing w:line="248" w:lineRule="exact"/>
        <w:rPr>
          <w:kern w:val="2"/>
        </w:rPr>
      </w:pPr>
      <w:r>
        <w:rPr>
          <w:kern w:val="2"/>
        </w:rPr>
        <w:t>48 </w:t>
      </w:r>
    </w:p>
    <w:p>
      <w:pPr>
        <w:pStyle w:val="26"/>
        <w:spacing w:line="248" w:lineRule="exact"/>
        <w:rPr>
          <w:kern w:val="2"/>
        </w:rPr>
      </w:pPr>
      <w:r>
        <w:rPr>
          <w:kern w:val="2"/>
        </w:rPr>
        <w:t>49 # Example rule allowing access from your local networks.</w:t>
      </w:r>
    </w:p>
    <w:p>
      <w:pPr>
        <w:pStyle w:val="26"/>
        <w:spacing w:line="248" w:lineRule="exact"/>
        <w:rPr>
          <w:kern w:val="2"/>
        </w:rPr>
      </w:pPr>
      <w:r>
        <w:rPr>
          <w:kern w:val="2"/>
        </w:rPr>
        <w:t>50 # Adapt localnet in the ACL section to list your (internal) IP networks</w:t>
      </w:r>
    </w:p>
    <w:p>
      <w:pPr>
        <w:pStyle w:val="26"/>
        <w:spacing w:line="248" w:lineRule="exact"/>
        <w:rPr>
          <w:kern w:val="2"/>
        </w:rPr>
      </w:pPr>
      <w:r>
        <w:rPr>
          <w:kern w:val="2"/>
        </w:rPr>
        <w:t>51 # from where browsing should be allowed</w:t>
      </w:r>
    </w:p>
    <w:p>
      <w:pPr>
        <w:pStyle w:val="26"/>
        <w:spacing w:line="248" w:lineRule="exact"/>
        <w:rPr>
          <w:kern w:val="2"/>
        </w:rPr>
      </w:pPr>
      <w:r>
        <w:rPr>
          <w:kern w:val="2"/>
        </w:rPr>
        <w:t>52 http</w:t>
      </w:r>
      <w:r>
        <w:rPr>
          <w:rFonts w:ascii="宋体"/>
          <w:kern w:val="2"/>
        </w:rPr>
        <w:t>_</w:t>
      </w:r>
      <w:r>
        <w:rPr>
          <w:kern w:val="2"/>
        </w:rPr>
        <w:t>access allow localnet</w:t>
      </w:r>
    </w:p>
    <w:p>
      <w:pPr>
        <w:pStyle w:val="26"/>
        <w:spacing w:line="248" w:lineRule="exact"/>
        <w:rPr>
          <w:kern w:val="2"/>
        </w:rPr>
      </w:pPr>
      <w:r>
        <w:rPr>
          <w:kern w:val="2"/>
        </w:rPr>
        <w:t>53 http</w:t>
      </w:r>
      <w:r>
        <w:rPr>
          <w:rFonts w:ascii="宋体"/>
          <w:kern w:val="2"/>
        </w:rPr>
        <w:t>_</w:t>
      </w:r>
      <w:r>
        <w:rPr>
          <w:kern w:val="2"/>
        </w:rPr>
        <w:t>access allow localhost</w:t>
      </w:r>
    </w:p>
    <w:p>
      <w:pPr>
        <w:pStyle w:val="26"/>
        <w:spacing w:line="248" w:lineRule="exact"/>
        <w:rPr>
          <w:kern w:val="2"/>
        </w:rPr>
      </w:pPr>
      <w:r>
        <w:rPr>
          <w:kern w:val="2"/>
        </w:rPr>
        <w:t>54 </w:t>
      </w:r>
    </w:p>
    <w:p>
      <w:pPr>
        <w:pStyle w:val="26"/>
        <w:spacing w:line="248" w:lineRule="exact"/>
        <w:rPr>
          <w:kern w:val="2"/>
        </w:rPr>
      </w:pPr>
      <w:r>
        <w:rPr>
          <w:kern w:val="2"/>
        </w:rPr>
        <w:t>55 # And finally deny all other access to this proxy</w:t>
      </w:r>
    </w:p>
    <w:p>
      <w:pPr>
        <w:pStyle w:val="26"/>
        <w:spacing w:line="248" w:lineRule="exact"/>
        <w:rPr>
          <w:kern w:val="2"/>
        </w:rPr>
      </w:pPr>
      <w:r>
        <w:rPr>
          <w:kern w:val="2"/>
        </w:rPr>
        <w:t>56 http</w:t>
      </w:r>
      <w:r>
        <w:rPr>
          <w:rFonts w:ascii="宋体"/>
          <w:kern w:val="2"/>
        </w:rPr>
        <w:t>_</w:t>
      </w:r>
      <w:r>
        <w:rPr>
          <w:kern w:val="2"/>
        </w:rPr>
        <w:t>access deny all</w:t>
      </w:r>
    </w:p>
    <w:p>
      <w:pPr>
        <w:pStyle w:val="26"/>
        <w:spacing w:line="248" w:lineRule="exact"/>
        <w:rPr>
          <w:kern w:val="2"/>
        </w:rPr>
      </w:pPr>
      <w:r>
        <w:rPr>
          <w:kern w:val="2"/>
        </w:rPr>
        <w:t>57 </w:t>
      </w:r>
    </w:p>
    <w:p>
      <w:pPr>
        <w:pStyle w:val="26"/>
        <w:spacing w:line="248" w:lineRule="exact"/>
        <w:rPr>
          <w:kern w:val="2"/>
        </w:rPr>
      </w:pPr>
      <w:r>
        <w:rPr>
          <w:kern w:val="2"/>
        </w:rPr>
        <w:t>58 # Squid normally listens to port 3128</w:t>
      </w:r>
    </w:p>
    <w:p>
      <w:pPr>
        <w:pStyle w:val="26"/>
        <w:spacing w:line="248" w:lineRule="exact"/>
        <w:rPr>
          <w:b/>
          <w:bCs/>
          <w:kern w:val="2"/>
        </w:rPr>
      </w:pPr>
      <w:r>
        <w:rPr>
          <w:b/>
          <w:bCs/>
          <w:kern w:val="2"/>
        </w:rPr>
        <w:t>59</w:t>
      </w:r>
      <w:r>
        <w:rPr>
          <w:kern w:val="2"/>
        </w:rPr>
        <w:t> </w:t>
      </w:r>
      <w:r>
        <w:rPr>
          <w:b/>
          <w:bCs/>
          <w:kern w:val="2"/>
        </w:rPr>
        <w:t>http</w:t>
      </w:r>
      <w:r>
        <w:rPr>
          <w:rFonts w:ascii="宋体"/>
          <w:b/>
          <w:bCs/>
          <w:kern w:val="2"/>
        </w:rPr>
        <w:t>_</w:t>
      </w:r>
      <w:r>
        <w:rPr>
          <w:b/>
          <w:bCs/>
          <w:kern w:val="2"/>
        </w:rPr>
        <w:t>port 10000</w:t>
      </w:r>
    </w:p>
    <w:p>
      <w:pPr>
        <w:pStyle w:val="26"/>
        <w:spacing w:line="248" w:lineRule="exact"/>
        <w:rPr>
          <w:kern w:val="2"/>
        </w:rPr>
      </w:pPr>
      <w:r>
        <w:rPr>
          <w:kern w:val="2"/>
        </w:rPr>
        <w:t>………………</w:t>
      </w:r>
      <w:r>
        <w:rPr>
          <w:rFonts w:hint="eastAsia"/>
          <w:kern w:val="2"/>
        </w:rPr>
        <w:t>省略部分输出信息</w:t>
      </w:r>
      <w:r>
        <w:rPr>
          <w:kern w:val="2"/>
        </w:rPr>
        <w:t>………………</w:t>
      </w:r>
    </w:p>
    <w:p>
      <w:pPr>
        <w:pStyle w:val="26"/>
        <w:spacing w:line="248" w:lineRule="exact"/>
        <w:rPr>
          <w:kern w:val="2"/>
        </w:rPr>
      </w:pPr>
      <w:r>
        <w:rPr>
          <w:kern w:val="2"/>
        </w:rPr>
        <w:t>[root@linuxprobe ~]# systemctl restart squid </w:t>
      </w:r>
    </w:p>
    <w:p>
      <w:pPr>
        <w:pStyle w:val="26"/>
        <w:spacing w:line="248" w:lineRule="exact"/>
        <w:rPr>
          <w:kern w:val="2"/>
        </w:rPr>
      </w:pPr>
      <w:r>
        <w:rPr>
          <w:kern w:val="2"/>
        </w:rPr>
        <w:t>[root@linuxprobe ~]# systemctl enable squid </w:t>
      </w:r>
    </w:p>
    <w:p>
      <w:pPr>
        <w:pStyle w:val="26"/>
        <w:spacing w:line="248" w:lineRule="exact"/>
        <w:rPr>
          <w:kern w:val="2"/>
        </w:rPr>
      </w:pPr>
      <w:r>
        <w:rPr>
          <w:kern w:val="2"/>
        </w:rPr>
        <w:t> ln -s '/usr/lib/systemd/system/squid.service' '/etc/systemd/system/multi-user.</w:t>
      </w:r>
    </w:p>
    <w:p>
      <w:pPr>
        <w:pStyle w:val="26"/>
        <w:spacing w:line="248" w:lineRule="exact"/>
        <w:rPr>
          <w:kern w:val="2"/>
        </w:rPr>
      </w:pPr>
      <w:r>
        <w:rPr>
          <w:kern w:val="2"/>
        </w:rPr>
        <w:t>target.wants/squid.service'</w:t>
      </w:r>
    </w:p>
    <w:p>
      <w:pPr>
        <w:pStyle w:val="59"/>
        <w:spacing w:after="90" w:line="160" w:lineRule="exact"/>
        <w:rPr>
          <w:kern w:val="2"/>
        </w:rPr>
      </w:pPr>
    </w:p>
    <w:p>
      <w:pPr>
        <w:rPr>
          <w:kern w:val="2"/>
        </w:rPr>
      </w:pPr>
      <w:r>
        <w:rPr>
          <w:rFonts w:hint="eastAsia"/>
          <w:color w:val="000000"/>
          <w:kern w:val="2"/>
          <w:szCs w:val="21"/>
        </w:rPr>
        <w:t>有没有突然觉得这一幕似曾相识？在</w:t>
      </w:r>
      <w:r>
        <w:rPr>
          <w:color w:val="000000"/>
          <w:kern w:val="2"/>
          <w:szCs w:val="21"/>
        </w:rPr>
        <w:t>10.5.3</w:t>
      </w:r>
      <w:r>
        <w:rPr>
          <w:rFonts w:hint="eastAsia"/>
          <w:color w:val="000000"/>
          <w:kern w:val="2"/>
          <w:szCs w:val="21"/>
        </w:rPr>
        <w:t>节讲解基于端口号来部署</w:t>
      </w:r>
      <w:r>
        <w:rPr>
          <w:color w:val="000000"/>
          <w:kern w:val="2"/>
          <w:szCs w:val="21"/>
        </w:rPr>
        <w:t>httpd</w:t>
      </w:r>
      <w:r>
        <w:rPr>
          <w:rFonts w:hint="eastAsia"/>
          <w:color w:val="000000"/>
          <w:kern w:val="2"/>
          <w:szCs w:val="21"/>
        </w:rPr>
        <w:t>服务程序的虚拟</w:t>
      </w:r>
      <w:r>
        <w:rPr>
          <w:rFonts w:hint="eastAsia"/>
          <w:bCs/>
          <w:color w:val="000000"/>
          <w:kern w:val="2"/>
          <w:szCs w:val="21"/>
        </w:rPr>
        <w:t>主</w:t>
      </w:r>
      <w:r>
        <w:rPr>
          <w:rFonts w:hint="eastAsia"/>
          <w:color w:val="000000"/>
          <w:kern w:val="2"/>
          <w:szCs w:val="21"/>
        </w:rPr>
        <w:t>机功能时，我们在编辑完</w:t>
      </w:r>
      <w:r>
        <w:rPr>
          <w:color w:val="000000"/>
          <w:kern w:val="2"/>
          <w:szCs w:val="21"/>
        </w:rPr>
        <w:t>httpd</w:t>
      </w:r>
      <w:r>
        <w:rPr>
          <w:rFonts w:hint="eastAsia"/>
          <w:color w:val="000000"/>
          <w:kern w:val="2"/>
          <w:szCs w:val="21"/>
        </w:rPr>
        <w:t>服务程序的配置文件并重启服务程序后，被系统提示报错。尽管现在重启</w:t>
      </w:r>
      <w:r>
        <w:rPr>
          <w:color w:val="000000"/>
          <w:kern w:val="2"/>
          <w:szCs w:val="21"/>
        </w:rPr>
        <w:t>Squid</w:t>
      </w:r>
      <w:r>
        <w:rPr>
          <w:rFonts w:hint="eastAsia"/>
          <w:color w:val="000000"/>
          <w:kern w:val="2"/>
          <w:szCs w:val="21"/>
        </w:rPr>
        <w:t>服务程序后系统没有报错，但是用户还不能使用代理服务。</w:t>
      </w:r>
      <w:r>
        <w:rPr>
          <w:color w:val="000000"/>
          <w:kern w:val="2"/>
          <w:szCs w:val="21"/>
        </w:rPr>
        <w:t>SElinux</w:t>
      </w:r>
      <w:r>
        <w:rPr>
          <w:rFonts w:hint="eastAsia"/>
          <w:color w:val="000000"/>
          <w:kern w:val="2"/>
          <w:szCs w:val="21"/>
        </w:rPr>
        <w:t>安全子系统认为</w:t>
      </w:r>
      <w:r>
        <w:rPr>
          <w:color w:val="000000"/>
          <w:kern w:val="2"/>
          <w:szCs w:val="21"/>
        </w:rPr>
        <w:t>Squid</w:t>
      </w:r>
      <w:r>
        <w:rPr>
          <w:rFonts w:hint="eastAsia"/>
          <w:color w:val="000000"/>
          <w:kern w:val="2"/>
          <w:szCs w:val="21"/>
        </w:rPr>
        <w:t>服务程序使用</w:t>
      </w:r>
      <w:r>
        <w:rPr>
          <w:color w:val="000000"/>
          <w:kern w:val="2"/>
          <w:szCs w:val="21"/>
        </w:rPr>
        <w:t>3128</w:t>
      </w:r>
      <w:r>
        <w:rPr>
          <w:rFonts w:hint="eastAsia"/>
          <w:color w:val="000000"/>
          <w:kern w:val="2"/>
          <w:szCs w:val="21"/>
        </w:rPr>
        <w:t>端口号是理所当然的，因此在默认策略规则中也是允许的，但是现在</w:t>
      </w:r>
      <w:r>
        <w:rPr>
          <w:color w:val="000000"/>
          <w:kern w:val="2"/>
          <w:szCs w:val="21"/>
        </w:rPr>
        <w:t>Squid</w:t>
      </w:r>
      <w:r>
        <w:rPr>
          <w:rFonts w:hint="eastAsia"/>
          <w:color w:val="000000"/>
          <w:kern w:val="2"/>
          <w:szCs w:val="21"/>
        </w:rPr>
        <w:t>服务程序却尝试使用新的</w:t>
      </w:r>
      <w:r>
        <w:rPr>
          <w:color w:val="000000"/>
          <w:kern w:val="2"/>
          <w:szCs w:val="21"/>
        </w:rPr>
        <w:t>10000</w:t>
      </w:r>
      <w:r>
        <w:rPr>
          <w:rFonts w:hint="eastAsia"/>
          <w:color w:val="000000"/>
          <w:kern w:val="2"/>
          <w:szCs w:val="21"/>
        </w:rPr>
        <w:t>端口号，而该端口原本并不属于</w:t>
      </w:r>
      <w:r>
        <w:rPr>
          <w:color w:val="000000"/>
          <w:kern w:val="2"/>
          <w:szCs w:val="21"/>
        </w:rPr>
        <w:t>Squid</w:t>
      </w:r>
      <w:r>
        <w:rPr>
          <w:rFonts w:hint="eastAsia"/>
          <w:color w:val="000000"/>
          <w:kern w:val="2"/>
          <w:szCs w:val="21"/>
        </w:rPr>
        <w:t>服务程序应该使用的系统资源，因此还需要手动把新的端口号添加到</w:t>
      </w:r>
      <w:r>
        <w:rPr>
          <w:color w:val="000000"/>
          <w:kern w:val="2"/>
          <w:szCs w:val="21"/>
        </w:rPr>
        <w:t>Squid</w:t>
      </w:r>
      <w:r>
        <w:rPr>
          <w:rFonts w:hint="eastAsia"/>
          <w:color w:val="000000"/>
          <w:kern w:val="2"/>
          <w:szCs w:val="21"/>
        </w:rPr>
        <w:t>服务程序在</w:t>
      </w:r>
      <w:r>
        <w:rPr>
          <w:color w:val="000000"/>
          <w:kern w:val="2"/>
          <w:szCs w:val="21"/>
        </w:rPr>
        <w:t>SElinux</w:t>
      </w:r>
      <w:r>
        <w:rPr>
          <w:rFonts w:hint="eastAsia"/>
          <w:color w:val="000000"/>
          <w:kern w:val="2"/>
          <w:szCs w:val="21"/>
        </w:rPr>
        <w:t>域的允许列表中。</w:t>
      </w:r>
    </w:p>
    <w:p>
      <w:pPr>
        <w:pStyle w:val="58"/>
        <w:rPr>
          <w:kern w:val="2"/>
        </w:rPr>
      </w:pPr>
    </w:p>
    <w:p>
      <w:pPr>
        <w:pStyle w:val="26"/>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pPr>
        <w:pStyle w:val="26"/>
        <w:spacing w:line="248" w:lineRule="exact"/>
        <w:rPr>
          <w:kern w:val="2"/>
        </w:rPr>
      </w:pPr>
      <w:r>
        <w:rPr>
          <w:kern w:val="2"/>
        </w:rPr>
        <w:t>squid</w:t>
      </w:r>
      <w:r>
        <w:rPr>
          <w:rFonts w:ascii="宋体"/>
          <w:kern w:val="2"/>
        </w:rPr>
        <w:t>_</w:t>
      </w:r>
      <w:r>
        <w:rPr>
          <w:kern w:val="2"/>
        </w:rPr>
        <w:t>port</w:t>
      </w:r>
      <w:r>
        <w:rPr>
          <w:rFonts w:ascii="宋体"/>
          <w:kern w:val="2"/>
        </w:rPr>
        <w:t>_</w:t>
      </w:r>
      <w:r>
        <w:rPr>
          <w:kern w:val="2"/>
        </w:rPr>
        <w:t>t                  tcp      3128, 3401, 4827</w:t>
      </w:r>
    </w:p>
    <w:p>
      <w:pPr>
        <w:pStyle w:val="26"/>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pPr>
        <w:pStyle w:val="26"/>
        <w:spacing w:line="248" w:lineRule="exact"/>
        <w:rPr>
          <w:kern w:val="2"/>
        </w:rPr>
      </w:pPr>
      <w:r>
        <w:rPr>
          <w:kern w:val="2"/>
        </w:rPr>
        <w:t>[root@linuxprobe ~]# semanage port -a -t squid</w:t>
      </w:r>
      <w:r>
        <w:rPr>
          <w:rFonts w:ascii="宋体"/>
          <w:kern w:val="2"/>
        </w:rPr>
        <w:t>_</w:t>
      </w:r>
      <w:r>
        <w:rPr>
          <w:kern w:val="2"/>
        </w:rPr>
        <w:t>port</w:t>
      </w:r>
      <w:r>
        <w:rPr>
          <w:rFonts w:ascii="宋体"/>
          <w:kern w:val="2"/>
        </w:rPr>
        <w:t>_</w:t>
      </w:r>
      <w:r>
        <w:rPr>
          <w:kern w:val="2"/>
        </w:rPr>
        <w:t>t -p tcp 10000</w:t>
      </w:r>
    </w:p>
    <w:p>
      <w:pPr>
        <w:pStyle w:val="26"/>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pPr>
        <w:pStyle w:val="26"/>
        <w:spacing w:line="248" w:lineRule="exact"/>
        <w:rPr>
          <w:kern w:val="2"/>
        </w:rPr>
      </w:pPr>
      <w:r>
        <w:rPr>
          <w:kern w:val="2"/>
        </w:rPr>
        <w:t>squid</w:t>
      </w:r>
      <w:r>
        <w:rPr>
          <w:rFonts w:ascii="宋体"/>
          <w:kern w:val="2"/>
        </w:rPr>
        <w:t>_</w:t>
      </w:r>
      <w:r>
        <w:rPr>
          <w:kern w:val="2"/>
        </w:rPr>
        <w:t>port</w:t>
      </w:r>
      <w:r>
        <w:rPr>
          <w:rFonts w:ascii="宋体"/>
          <w:kern w:val="2"/>
        </w:rPr>
        <w:t>_</w:t>
      </w:r>
      <w:r>
        <w:rPr>
          <w:kern w:val="2"/>
        </w:rPr>
        <w:t>t                  tcp      </w:t>
      </w:r>
      <w:r>
        <w:rPr>
          <w:b/>
          <w:bCs/>
          <w:kern w:val="2"/>
        </w:rPr>
        <w:t>10000</w:t>
      </w:r>
      <w:r>
        <w:rPr>
          <w:kern w:val="2"/>
        </w:rPr>
        <w:t>, 3128, 3401, 4827</w:t>
      </w:r>
    </w:p>
    <w:p>
      <w:pPr>
        <w:pStyle w:val="26"/>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pPr>
        <w:pStyle w:val="59"/>
        <w:spacing w:after="90" w:line="160" w:lineRule="exact"/>
        <w:rPr>
          <w:kern w:val="2"/>
        </w:rPr>
      </w:pPr>
    </w:p>
    <w:p>
      <w:pPr>
        <w:pStyle w:val="4"/>
        <w:pageBreakBefore/>
        <w:spacing w:before="151" w:after="151"/>
        <w:rPr>
          <w:kern w:val="2"/>
        </w:rPr>
      </w:pPr>
      <w:r>
        <w:rPr>
          <w:color w:val="000000"/>
          <w:kern w:val="2"/>
        </w:rPr>
        <w:t>16.3.2</w:t>
      </w:r>
      <w:r>
        <w:rPr>
          <w:color w:val="000000"/>
          <w:kern w:val="2"/>
          <w:szCs w:val="21"/>
        </w:rPr>
        <w:t xml:space="preserve">  </w:t>
      </w:r>
      <w:r>
        <w:rPr>
          <w:color w:val="000000"/>
          <w:kern w:val="2"/>
        </w:rPr>
        <w:t>ACL</w:t>
      </w:r>
      <w:r>
        <w:rPr>
          <w:rFonts w:hint="eastAsia"/>
          <w:color w:val="000000"/>
          <w:kern w:val="2"/>
        </w:rPr>
        <w:t>访问控制</w:t>
      </w:r>
    </w:p>
    <w:p>
      <w:pPr>
        <w:rPr>
          <w:kern w:val="2"/>
        </w:rPr>
      </w:pPr>
      <w:r>
        <w:rPr>
          <w:rFonts w:hint="eastAsia"/>
          <w:color w:val="000000"/>
          <w:spacing w:val="4"/>
          <w:kern w:val="2"/>
          <w:szCs w:val="21"/>
        </w:rPr>
        <w:t>在日常工作中，企业员工一般是通过公司内部的网关服务器来访问互联网，当将</w:t>
      </w:r>
      <w:r>
        <w:rPr>
          <w:color w:val="000000"/>
          <w:spacing w:val="4"/>
          <w:kern w:val="2"/>
          <w:szCs w:val="21"/>
        </w:rPr>
        <w:t>Squid</w:t>
      </w:r>
      <w:r>
        <w:rPr>
          <w:rFonts w:hint="eastAsia"/>
          <w:color w:val="000000"/>
          <w:spacing w:val="4"/>
          <w:kern w:val="2"/>
          <w:szCs w:val="21"/>
        </w:rPr>
        <w:t>服务程序部署为公司网络的网关服务器后，</w:t>
      </w:r>
      <w:r>
        <w:rPr>
          <w:color w:val="000000"/>
          <w:spacing w:val="4"/>
          <w:kern w:val="2"/>
          <w:szCs w:val="21"/>
        </w:rPr>
        <w:t>Squid</w:t>
      </w:r>
      <w:r>
        <w:rPr>
          <w:rFonts w:hint="eastAsia"/>
          <w:color w:val="000000"/>
          <w:spacing w:val="4"/>
          <w:kern w:val="2"/>
          <w:szCs w:val="21"/>
        </w:rPr>
        <w:t>服务程序的访问控制列表（</w:t>
      </w:r>
      <w:r>
        <w:rPr>
          <w:color w:val="000000"/>
          <w:spacing w:val="4"/>
          <w:kern w:val="2"/>
          <w:szCs w:val="21"/>
        </w:rPr>
        <w:t>ACL</w:t>
      </w:r>
      <w:r>
        <w:rPr>
          <w:rFonts w:hint="eastAsia"/>
          <w:color w:val="000000"/>
          <w:spacing w:val="4"/>
          <w:kern w:val="2"/>
          <w:szCs w:val="21"/>
        </w:rPr>
        <w:t>）功能将发挥它的用武之地。它可以根据指定的策略条件来缓存数据或限制用户的访问。比如很多公司会分时段地禁止员工逛淘宝、打网页游戏，这些禁止行为都可以通过</w:t>
      </w:r>
      <w:r>
        <w:rPr>
          <w:color w:val="000000"/>
          <w:spacing w:val="4"/>
          <w:kern w:val="2"/>
          <w:szCs w:val="21"/>
        </w:rPr>
        <w:t>Squid</w:t>
      </w:r>
      <w:r>
        <w:rPr>
          <w:rFonts w:hint="eastAsia"/>
          <w:color w:val="000000"/>
          <w:spacing w:val="4"/>
          <w:kern w:val="2"/>
          <w:szCs w:val="21"/>
        </w:rPr>
        <w:t>服务程序的</w:t>
      </w:r>
      <w:r>
        <w:rPr>
          <w:color w:val="000000"/>
          <w:spacing w:val="4"/>
          <w:kern w:val="2"/>
          <w:szCs w:val="21"/>
        </w:rPr>
        <w:t>ACL</w:t>
      </w:r>
      <w:r>
        <w:rPr>
          <w:rFonts w:hint="eastAsia"/>
          <w:color w:val="000000"/>
          <w:spacing w:val="4"/>
          <w:kern w:val="2"/>
          <w:szCs w:val="21"/>
        </w:rPr>
        <w:t>功能来实现。大家如果日后在人员流动较大的公司中从事运维工作，可以牢记本节内容，在公司网关服务器上部署的</w:t>
      </w:r>
      <w:r>
        <w:rPr>
          <w:color w:val="000000"/>
          <w:spacing w:val="4"/>
          <w:kern w:val="2"/>
          <w:szCs w:val="21"/>
        </w:rPr>
        <w:t>Squid</w:t>
      </w:r>
      <w:r>
        <w:rPr>
          <w:rFonts w:hint="eastAsia"/>
          <w:color w:val="000000"/>
          <w:spacing w:val="4"/>
          <w:kern w:val="2"/>
          <w:szCs w:val="21"/>
        </w:rPr>
        <w:t>服务程序中添加某些策略条件，禁止员工访问某些招聘网站或竞争对手的网站，没准还能有效降低员工的流失率。</w:t>
      </w:r>
    </w:p>
    <w:p>
      <w:pPr>
        <w:rPr>
          <w:kern w:val="2"/>
        </w:rPr>
      </w:pPr>
      <w:r>
        <w:rPr>
          <w:kern w:val="2"/>
        </w:rPr>
        <w:t>Squid</w:t>
      </w:r>
      <w:r>
        <w:rPr>
          <w:rFonts w:hint="eastAsia"/>
          <w:kern w:val="2"/>
        </w:rPr>
        <w:t>服务程序的</w:t>
      </w:r>
      <w:r>
        <w:rPr>
          <w:kern w:val="2"/>
        </w:rPr>
        <w:t>ACL</w:t>
      </w:r>
      <w:r>
        <w:rPr>
          <w:rFonts w:hint="eastAsia"/>
          <w:kern w:val="2"/>
        </w:rPr>
        <w:t>是由多个策略规则组成的，它可以根据指定的策略规则来允许或限制访问请求，而且策略规则的匹配顺序与防火墙策略规则一样都是由上至下；在一旦形成匹配之后，则立即执行相应操作并结束匹配过程。为了避免</w:t>
      </w:r>
      <w:r>
        <w:rPr>
          <w:kern w:val="2"/>
        </w:rPr>
        <w:t>ACL</w:t>
      </w:r>
      <w:r>
        <w:rPr>
          <w:rFonts w:hint="eastAsia"/>
          <w:kern w:val="2"/>
        </w:rPr>
        <w:t>将所有流量全部禁止或全部放行，起不到预期的访问控制效果，运维人员通常会在</w:t>
      </w:r>
      <w:r>
        <w:rPr>
          <w:kern w:val="2"/>
        </w:rPr>
        <w:t>ACL</w:t>
      </w:r>
      <w:r>
        <w:rPr>
          <w:rFonts w:hint="eastAsia"/>
          <w:kern w:val="2"/>
        </w:rPr>
        <w:t>的最下面写上</w:t>
      </w:r>
      <w:r>
        <w:rPr>
          <w:kern w:val="2"/>
        </w:rPr>
        <w:t>deny all</w:t>
      </w:r>
      <w:r>
        <w:rPr>
          <w:rFonts w:hint="eastAsia"/>
          <w:kern w:val="2"/>
        </w:rPr>
        <w:t>或者</w:t>
      </w:r>
      <w:r>
        <w:rPr>
          <w:kern w:val="2"/>
        </w:rPr>
        <w:t>allow all</w:t>
      </w:r>
      <w:r>
        <w:rPr>
          <w:rFonts w:hint="eastAsia"/>
          <w:kern w:val="2"/>
        </w:rPr>
        <w:t>语句，以避免安全隐患。</w:t>
      </w:r>
    </w:p>
    <w:p>
      <w:pPr>
        <w:rPr>
          <w:kern w:val="2"/>
        </w:rPr>
      </w:pPr>
      <w:r>
        <w:rPr>
          <w:rFonts w:hint="eastAsia"/>
          <w:kern w:val="2"/>
        </w:rPr>
        <w:t>刘遄老师将通过下面的</w:t>
      </w:r>
      <w:r>
        <w:rPr>
          <w:kern w:val="2"/>
        </w:rPr>
        <w:t>4</w:t>
      </w:r>
      <w:r>
        <w:rPr>
          <w:rFonts w:hint="eastAsia"/>
          <w:kern w:val="2"/>
        </w:rPr>
        <w:t>个实验向大家演示</w:t>
      </w:r>
      <w:r>
        <w:rPr>
          <w:kern w:val="2"/>
        </w:rPr>
        <w:t>Squid</w:t>
      </w:r>
      <w:r>
        <w:rPr>
          <w:rFonts w:hint="eastAsia"/>
          <w:kern w:val="2"/>
        </w:rPr>
        <w:t>服务程序的</w:t>
      </w:r>
      <w:r>
        <w:rPr>
          <w:kern w:val="2"/>
        </w:rPr>
        <w:t>ACL</w:t>
      </w:r>
      <w:r>
        <w:rPr>
          <w:rFonts w:hint="eastAsia"/>
          <w:kern w:val="2"/>
        </w:rPr>
        <w:t>功能有多么强大。</w:t>
      </w:r>
    </w:p>
    <w:p>
      <w:pPr>
        <w:rPr>
          <w:kern w:val="2"/>
        </w:rPr>
      </w:pPr>
      <w:r>
        <w:rPr>
          <w:rStyle w:val="18"/>
          <w:rFonts w:hint="eastAsia"/>
          <w:kern w:val="2"/>
        </w:rPr>
        <w:t>实验</w:t>
      </w:r>
      <w:r>
        <w:rPr>
          <w:rStyle w:val="18"/>
          <w:kern w:val="2"/>
        </w:rPr>
        <w:t>1</w:t>
      </w:r>
      <w:r>
        <w:rPr>
          <w:rFonts w:hint="eastAsia"/>
          <w:kern w:val="2"/>
        </w:rPr>
        <w:t>：</w:t>
      </w:r>
      <w:r>
        <w:rPr>
          <w:rStyle w:val="18"/>
          <w:rFonts w:hint="eastAsia"/>
          <w:kern w:val="2"/>
        </w:rPr>
        <w:t>只允许</w:t>
      </w:r>
      <w:r>
        <w:rPr>
          <w:rStyle w:val="18"/>
          <w:kern w:val="2"/>
        </w:rPr>
        <w:t>IP</w:t>
      </w:r>
      <w:r>
        <w:rPr>
          <w:rStyle w:val="18"/>
          <w:rFonts w:hint="eastAsia"/>
          <w:kern w:val="2"/>
        </w:rPr>
        <w:t>地址为</w:t>
      </w:r>
      <w:r>
        <w:rPr>
          <w:rStyle w:val="18"/>
          <w:kern w:val="2"/>
        </w:rPr>
        <w:t>192.168.10.20</w:t>
      </w:r>
      <w:r>
        <w:rPr>
          <w:rStyle w:val="18"/>
          <w:rFonts w:hint="eastAsia"/>
          <w:kern w:val="2"/>
        </w:rPr>
        <w:t>的客户端使用服务器上的</w:t>
      </w:r>
      <w:r>
        <w:rPr>
          <w:rStyle w:val="18"/>
          <w:kern w:val="2"/>
        </w:rPr>
        <w:t>Squid</w:t>
      </w:r>
      <w:r>
        <w:rPr>
          <w:rStyle w:val="18"/>
          <w:rFonts w:hint="eastAsia"/>
          <w:kern w:val="2"/>
        </w:rPr>
        <w:t>服务程序提供的代理服务，禁止其余所有的主机代理请求。</w:t>
      </w:r>
    </w:p>
    <w:p>
      <w:pPr>
        <w:rPr>
          <w:spacing w:val="-4"/>
          <w:kern w:val="2"/>
        </w:rPr>
      </w:pPr>
      <w:r>
        <w:rPr>
          <w:rFonts w:hint="eastAsia"/>
          <w:spacing w:val="-4"/>
          <w:kern w:val="2"/>
        </w:rPr>
        <w:t>下面的配置文件依然是</w:t>
      </w:r>
      <w:r>
        <w:rPr>
          <w:spacing w:val="-4"/>
          <w:kern w:val="2"/>
        </w:rPr>
        <w:t>Squid</w:t>
      </w:r>
      <w:r>
        <w:rPr>
          <w:rFonts w:hint="eastAsia"/>
          <w:spacing w:val="-4"/>
          <w:kern w:val="2"/>
        </w:rPr>
        <w:t>服务程序的配置文件，但是需要留心配置参数的填写位置。如果写的太靠前，则有些</w:t>
      </w:r>
      <w:r>
        <w:rPr>
          <w:spacing w:val="-4"/>
          <w:kern w:val="2"/>
        </w:rPr>
        <w:t>Squid</w:t>
      </w:r>
      <w:r>
        <w:rPr>
          <w:rFonts w:hint="eastAsia"/>
          <w:spacing w:val="-4"/>
          <w:kern w:val="2"/>
        </w:rPr>
        <w:t>服务程序自身的语句都没有加载完，也会导致策略无效。当然也不用太靠后，大约在</w:t>
      </w:r>
      <w:r>
        <w:rPr>
          <w:spacing w:val="-4"/>
          <w:kern w:val="2"/>
        </w:rPr>
        <w:t>26~32</w:t>
      </w:r>
      <w:r>
        <w:rPr>
          <w:rFonts w:hint="eastAsia"/>
          <w:spacing w:val="-4"/>
          <w:kern w:val="2"/>
        </w:rPr>
        <w:t>行的位置就可以，而且采用分行填写的方式也便于日后的修改。</w:t>
      </w:r>
    </w:p>
    <w:p>
      <w:pPr>
        <w:pStyle w:val="58"/>
        <w:rPr>
          <w:kern w:val="2"/>
        </w:rPr>
      </w:pPr>
    </w:p>
    <w:p>
      <w:pPr>
        <w:pStyle w:val="26"/>
        <w:spacing w:line="216" w:lineRule="exact"/>
        <w:rPr>
          <w:kern w:val="2"/>
        </w:rPr>
      </w:pPr>
      <w:r>
        <w:rPr>
          <w:kern w:val="2"/>
        </w:rPr>
        <w:t>[root@linuxprobe ~]# vim /etc/squid/squid.conf</w:t>
      </w:r>
    </w:p>
    <w:p>
      <w:pPr>
        <w:pStyle w:val="26"/>
        <w:spacing w:line="216" w:lineRule="exact"/>
        <w:rPr>
          <w:kern w:val="2"/>
        </w:rPr>
      </w:pPr>
      <w:r>
        <w:rPr>
          <w:kern w:val="2"/>
        </w:rPr>
        <w:t> 1 #</w:t>
      </w:r>
    </w:p>
    <w:p>
      <w:pPr>
        <w:pStyle w:val="26"/>
        <w:spacing w:line="216" w:lineRule="exact"/>
        <w:rPr>
          <w:kern w:val="2"/>
        </w:rPr>
      </w:pPr>
      <w:r>
        <w:rPr>
          <w:kern w:val="2"/>
        </w:rPr>
        <w:t> 2 # Recommended minimum configuration:</w:t>
      </w:r>
    </w:p>
    <w:p>
      <w:pPr>
        <w:pStyle w:val="26"/>
        <w:spacing w:line="216" w:lineRule="exact"/>
        <w:rPr>
          <w:kern w:val="2"/>
        </w:rPr>
      </w:pPr>
      <w:r>
        <w:rPr>
          <w:kern w:val="2"/>
        </w:rPr>
        <w:t> 3 #</w:t>
      </w:r>
    </w:p>
    <w:p>
      <w:pPr>
        <w:pStyle w:val="26"/>
        <w:spacing w:line="216" w:lineRule="exact"/>
        <w:rPr>
          <w:kern w:val="2"/>
        </w:rPr>
      </w:pPr>
      <w:r>
        <w:rPr>
          <w:kern w:val="2"/>
        </w:rPr>
        <w:t> 4 </w:t>
      </w:r>
    </w:p>
    <w:p>
      <w:pPr>
        <w:pStyle w:val="26"/>
        <w:spacing w:line="216" w:lineRule="exact"/>
        <w:rPr>
          <w:kern w:val="2"/>
        </w:rPr>
      </w:pPr>
      <w:r>
        <w:rPr>
          <w:kern w:val="2"/>
        </w:rPr>
        <w:t> 5 # Example rule allowing access from your local networks.</w:t>
      </w:r>
    </w:p>
    <w:p>
      <w:pPr>
        <w:pStyle w:val="26"/>
        <w:spacing w:line="216" w:lineRule="exact"/>
        <w:rPr>
          <w:kern w:val="2"/>
        </w:rPr>
      </w:pPr>
      <w:r>
        <w:rPr>
          <w:kern w:val="2"/>
        </w:rPr>
        <w:t> 6 # Adapt to list your (internal) IP networks from where browsing</w:t>
      </w:r>
    </w:p>
    <w:p>
      <w:pPr>
        <w:pStyle w:val="26"/>
        <w:spacing w:line="216" w:lineRule="exact"/>
        <w:rPr>
          <w:kern w:val="2"/>
        </w:rPr>
      </w:pPr>
      <w:r>
        <w:rPr>
          <w:kern w:val="2"/>
        </w:rPr>
        <w:t> 7 # should be allowed</w:t>
      </w:r>
    </w:p>
    <w:p>
      <w:pPr>
        <w:pStyle w:val="26"/>
        <w:spacing w:line="216" w:lineRule="exact"/>
        <w:rPr>
          <w:kern w:val="2"/>
        </w:rPr>
      </w:pPr>
      <w:r>
        <w:rPr>
          <w:kern w:val="2"/>
        </w:rPr>
        <w:t> 8 acl localnet src 10.0.0.0/8 # RFC1918 possible internal network</w:t>
      </w:r>
    </w:p>
    <w:p>
      <w:pPr>
        <w:pStyle w:val="26"/>
        <w:spacing w:line="216" w:lineRule="exact"/>
        <w:rPr>
          <w:kern w:val="2"/>
        </w:rPr>
      </w:pPr>
      <w:r>
        <w:rPr>
          <w:kern w:val="2"/>
        </w:rPr>
        <w:t> 9 acl localnet src 172.16.0.0/12 # RFC1918 possible internal network</w:t>
      </w:r>
    </w:p>
    <w:p>
      <w:pPr>
        <w:pStyle w:val="26"/>
        <w:spacing w:line="216" w:lineRule="exact"/>
        <w:rPr>
          <w:kern w:val="2"/>
        </w:rPr>
      </w:pPr>
      <w:r>
        <w:rPr>
          <w:kern w:val="2"/>
        </w:rPr>
        <w:t> 10 acl localnet src 192.168.0.0/16 # RFC1918 possible internal network</w:t>
      </w:r>
    </w:p>
    <w:p>
      <w:pPr>
        <w:pStyle w:val="26"/>
        <w:spacing w:line="216" w:lineRule="exact"/>
        <w:rPr>
          <w:kern w:val="2"/>
        </w:rPr>
      </w:pPr>
      <w:r>
        <w:rPr>
          <w:kern w:val="2"/>
        </w:rPr>
        <w:t> 11 acl localnet src fc00::/7 # RFC 4193 local private network range</w:t>
      </w:r>
    </w:p>
    <w:p>
      <w:pPr>
        <w:pStyle w:val="26"/>
        <w:spacing w:line="216" w:lineRule="exact"/>
        <w:rPr>
          <w:spacing w:val="-4"/>
          <w:kern w:val="2"/>
        </w:rPr>
      </w:pPr>
      <w:r>
        <w:rPr>
          <w:spacing w:val="-4"/>
          <w:kern w:val="2"/>
        </w:rPr>
        <w:t> 12 acl localnet src fe80::/10 # RFC 4291 link-local (directly plugged) mac hines</w:t>
      </w:r>
    </w:p>
    <w:p>
      <w:pPr>
        <w:pStyle w:val="26"/>
        <w:spacing w:line="216" w:lineRule="exact"/>
        <w:rPr>
          <w:kern w:val="2"/>
        </w:rPr>
      </w:pPr>
      <w:r>
        <w:rPr>
          <w:kern w:val="2"/>
        </w:rPr>
        <w:t> 13 </w:t>
      </w:r>
    </w:p>
    <w:p>
      <w:pPr>
        <w:pStyle w:val="26"/>
        <w:rPr>
          <w:kern w:val="2"/>
        </w:rPr>
      </w:pPr>
      <w:r>
        <w:rPr>
          <w:kern w:val="2"/>
        </w:rPr>
        <w:t> 14 acl SSL</w:t>
      </w:r>
      <w:r>
        <w:rPr>
          <w:rFonts w:ascii="宋体"/>
          <w:kern w:val="2"/>
        </w:rPr>
        <w:t>_</w:t>
      </w:r>
      <w:r>
        <w:rPr>
          <w:kern w:val="2"/>
        </w:rPr>
        <w:t>ports port 443</w:t>
      </w:r>
    </w:p>
    <w:p>
      <w:pPr>
        <w:pStyle w:val="26"/>
        <w:rPr>
          <w:kern w:val="2"/>
        </w:rPr>
      </w:pPr>
      <w:r>
        <w:rPr>
          <w:kern w:val="2"/>
        </w:rPr>
        <w:t> 15 acl Safe</w:t>
      </w:r>
      <w:r>
        <w:rPr>
          <w:rFonts w:ascii="宋体"/>
          <w:kern w:val="2"/>
        </w:rPr>
        <w:t>_</w:t>
      </w:r>
      <w:r>
        <w:rPr>
          <w:kern w:val="2"/>
        </w:rPr>
        <w:t>ports port 80 # http</w:t>
      </w:r>
    </w:p>
    <w:p>
      <w:pPr>
        <w:pStyle w:val="26"/>
        <w:rPr>
          <w:kern w:val="2"/>
        </w:rPr>
      </w:pPr>
      <w:r>
        <w:rPr>
          <w:kern w:val="2"/>
        </w:rPr>
        <w:t> 16 acl Safe</w:t>
      </w:r>
      <w:r>
        <w:rPr>
          <w:rFonts w:ascii="宋体"/>
          <w:kern w:val="2"/>
        </w:rPr>
        <w:t>_</w:t>
      </w:r>
      <w:r>
        <w:rPr>
          <w:kern w:val="2"/>
        </w:rPr>
        <w:t>ports port 21 # ftp</w:t>
      </w:r>
    </w:p>
    <w:p>
      <w:pPr>
        <w:pStyle w:val="26"/>
        <w:rPr>
          <w:kern w:val="2"/>
        </w:rPr>
      </w:pPr>
      <w:r>
        <w:rPr>
          <w:kern w:val="2"/>
        </w:rPr>
        <w:t> 17 acl Safe</w:t>
      </w:r>
      <w:r>
        <w:rPr>
          <w:rFonts w:ascii="宋体"/>
          <w:kern w:val="2"/>
        </w:rPr>
        <w:t>_</w:t>
      </w:r>
      <w:r>
        <w:rPr>
          <w:kern w:val="2"/>
        </w:rPr>
        <w:t>ports port 443 # https</w:t>
      </w:r>
    </w:p>
    <w:p>
      <w:pPr>
        <w:pStyle w:val="26"/>
        <w:rPr>
          <w:kern w:val="2"/>
        </w:rPr>
      </w:pPr>
      <w:r>
        <w:rPr>
          <w:kern w:val="2"/>
        </w:rPr>
        <w:t> 18 acl Safe</w:t>
      </w:r>
      <w:r>
        <w:rPr>
          <w:rFonts w:ascii="宋体"/>
          <w:kern w:val="2"/>
        </w:rPr>
        <w:t>_</w:t>
      </w:r>
      <w:r>
        <w:rPr>
          <w:kern w:val="2"/>
        </w:rPr>
        <w:t>ports port 70 # gopher</w:t>
      </w:r>
    </w:p>
    <w:p>
      <w:pPr>
        <w:pStyle w:val="26"/>
        <w:rPr>
          <w:kern w:val="2"/>
        </w:rPr>
      </w:pPr>
      <w:r>
        <w:rPr>
          <w:kern w:val="2"/>
        </w:rPr>
        <w:t> 19 acl Safe</w:t>
      </w:r>
      <w:r>
        <w:rPr>
          <w:rFonts w:ascii="宋体"/>
          <w:kern w:val="2"/>
        </w:rPr>
        <w:t>_</w:t>
      </w:r>
      <w:r>
        <w:rPr>
          <w:kern w:val="2"/>
        </w:rPr>
        <w:t>ports port 210 # wais</w:t>
      </w:r>
    </w:p>
    <w:p>
      <w:pPr>
        <w:pStyle w:val="26"/>
        <w:rPr>
          <w:kern w:val="2"/>
        </w:rPr>
      </w:pPr>
      <w:r>
        <w:rPr>
          <w:kern w:val="2"/>
        </w:rPr>
        <w:t> 20 acl Safe</w:t>
      </w:r>
      <w:r>
        <w:rPr>
          <w:rFonts w:ascii="宋体"/>
          <w:kern w:val="2"/>
        </w:rPr>
        <w:t>_</w:t>
      </w:r>
      <w:r>
        <w:rPr>
          <w:kern w:val="2"/>
        </w:rPr>
        <w:t>ports port 1025-65535 # unregistered ports</w:t>
      </w:r>
    </w:p>
    <w:p>
      <w:pPr>
        <w:pStyle w:val="26"/>
        <w:rPr>
          <w:kern w:val="2"/>
        </w:rPr>
      </w:pPr>
      <w:r>
        <w:rPr>
          <w:kern w:val="2"/>
        </w:rPr>
        <w:t> 21 acl Safe</w:t>
      </w:r>
      <w:r>
        <w:rPr>
          <w:rFonts w:ascii="宋体"/>
          <w:kern w:val="2"/>
        </w:rPr>
        <w:t>_</w:t>
      </w:r>
      <w:r>
        <w:rPr>
          <w:kern w:val="2"/>
        </w:rPr>
        <w:t>ports port 280 # http-mgmt</w:t>
      </w:r>
    </w:p>
    <w:p>
      <w:pPr>
        <w:pStyle w:val="26"/>
        <w:rPr>
          <w:kern w:val="2"/>
        </w:rPr>
      </w:pPr>
      <w:r>
        <w:rPr>
          <w:kern w:val="2"/>
        </w:rPr>
        <w:t> 22 acl Safe</w:t>
      </w:r>
      <w:r>
        <w:rPr>
          <w:rFonts w:ascii="宋体"/>
          <w:kern w:val="2"/>
        </w:rPr>
        <w:t>_</w:t>
      </w:r>
      <w:r>
        <w:rPr>
          <w:kern w:val="2"/>
        </w:rPr>
        <w:t>ports port 488 # gss-http</w:t>
      </w:r>
    </w:p>
    <w:p>
      <w:pPr>
        <w:pStyle w:val="26"/>
        <w:rPr>
          <w:kern w:val="2"/>
        </w:rPr>
      </w:pPr>
      <w:r>
        <w:rPr>
          <w:kern w:val="2"/>
        </w:rPr>
        <w:t> 23 acl Safe</w:t>
      </w:r>
      <w:r>
        <w:rPr>
          <w:rFonts w:ascii="宋体"/>
          <w:kern w:val="2"/>
        </w:rPr>
        <w:t>_</w:t>
      </w:r>
      <w:r>
        <w:rPr>
          <w:kern w:val="2"/>
        </w:rPr>
        <w:t>ports port 591 # filemaker</w:t>
      </w:r>
    </w:p>
    <w:p>
      <w:pPr>
        <w:pStyle w:val="26"/>
        <w:rPr>
          <w:kern w:val="2"/>
        </w:rPr>
      </w:pPr>
      <w:r>
        <w:rPr>
          <w:kern w:val="2"/>
        </w:rPr>
        <w:t> 24 acl Safe</w:t>
      </w:r>
      <w:r>
        <w:rPr>
          <w:rFonts w:ascii="宋体"/>
          <w:kern w:val="2"/>
        </w:rPr>
        <w:t>_</w:t>
      </w:r>
      <w:r>
        <w:rPr>
          <w:kern w:val="2"/>
        </w:rPr>
        <w:t>ports port 777 # multiling http</w:t>
      </w:r>
    </w:p>
    <w:p>
      <w:pPr>
        <w:pStyle w:val="26"/>
        <w:rPr>
          <w:kern w:val="2"/>
        </w:rPr>
      </w:pPr>
      <w:r>
        <w:rPr>
          <w:kern w:val="2"/>
        </w:rPr>
        <w:t> 25 acl CONNECT method CONNECT</w:t>
      </w:r>
    </w:p>
    <w:p>
      <w:pPr>
        <w:pStyle w:val="26"/>
        <w:rPr>
          <w:kern w:val="2"/>
        </w:rPr>
      </w:pPr>
      <w:r>
        <w:rPr>
          <w:b/>
          <w:bCs/>
          <w:kern w:val="2"/>
        </w:rPr>
        <w:t> 26 acl client src 192.168.10.20</w:t>
      </w:r>
    </w:p>
    <w:p>
      <w:pPr>
        <w:pStyle w:val="26"/>
        <w:rPr>
          <w:kern w:val="2"/>
        </w:rPr>
      </w:pPr>
      <w:r>
        <w:rPr>
          <w:kern w:val="2"/>
        </w:rPr>
        <w:t> 27 #</w:t>
      </w:r>
    </w:p>
    <w:p>
      <w:pPr>
        <w:pStyle w:val="26"/>
        <w:rPr>
          <w:kern w:val="2"/>
        </w:rPr>
      </w:pPr>
      <w:r>
        <w:rPr>
          <w:kern w:val="2"/>
        </w:rPr>
        <w:t> 28 # Recommended minimum Access Permission configuration:</w:t>
      </w:r>
    </w:p>
    <w:p>
      <w:pPr>
        <w:pStyle w:val="26"/>
        <w:rPr>
          <w:kern w:val="2"/>
        </w:rPr>
      </w:pPr>
      <w:r>
        <w:rPr>
          <w:kern w:val="2"/>
        </w:rPr>
        <w:t> 29 #</w:t>
      </w:r>
    </w:p>
    <w:p>
      <w:pPr>
        <w:pStyle w:val="26"/>
        <w:rPr>
          <w:kern w:val="2"/>
        </w:rPr>
      </w:pPr>
      <w:r>
        <w:rPr>
          <w:kern w:val="2"/>
        </w:rPr>
        <w:t> 30 # Deny requests to certain unsafe ports</w:t>
      </w:r>
    </w:p>
    <w:p>
      <w:pPr>
        <w:pStyle w:val="26"/>
        <w:rPr>
          <w:kern w:val="2"/>
        </w:rPr>
      </w:pPr>
      <w:r>
        <w:rPr>
          <w:kern w:val="2"/>
        </w:rPr>
        <w:t> </w:t>
      </w:r>
      <w:r>
        <w:rPr>
          <w:b/>
          <w:bCs/>
          <w:kern w:val="2"/>
        </w:rPr>
        <w:t>31 http</w:t>
      </w:r>
      <w:r>
        <w:rPr>
          <w:rFonts w:ascii="宋体"/>
          <w:b/>
          <w:bCs/>
          <w:kern w:val="2"/>
        </w:rPr>
        <w:t>_</w:t>
      </w:r>
      <w:r>
        <w:rPr>
          <w:b/>
          <w:bCs/>
          <w:kern w:val="2"/>
        </w:rPr>
        <w:t>access allow client</w:t>
      </w:r>
    </w:p>
    <w:p>
      <w:pPr>
        <w:pStyle w:val="26"/>
        <w:rPr>
          <w:kern w:val="2"/>
        </w:rPr>
      </w:pPr>
      <w:r>
        <w:rPr>
          <w:kern w:val="2"/>
        </w:rPr>
        <w:t> </w:t>
      </w:r>
      <w:r>
        <w:rPr>
          <w:b/>
          <w:bCs/>
          <w:kern w:val="2"/>
        </w:rPr>
        <w:t>32 http</w:t>
      </w:r>
      <w:r>
        <w:rPr>
          <w:rFonts w:ascii="宋体"/>
          <w:b/>
          <w:bCs/>
          <w:kern w:val="2"/>
        </w:rPr>
        <w:t>_</w:t>
      </w:r>
      <w:r>
        <w:rPr>
          <w:b/>
          <w:bCs/>
          <w:kern w:val="2"/>
        </w:rPr>
        <w:t>access deny all</w:t>
      </w:r>
    </w:p>
    <w:p>
      <w:pPr>
        <w:pStyle w:val="26"/>
        <w:rPr>
          <w:kern w:val="2"/>
        </w:rPr>
      </w:pPr>
      <w:r>
        <w:rPr>
          <w:kern w:val="2"/>
        </w:rPr>
        <w:t> 33 http</w:t>
      </w:r>
      <w:r>
        <w:rPr>
          <w:rFonts w:ascii="宋体"/>
          <w:kern w:val="2"/>
        </w:rPr>
        <w:t>_</w:t>
      </w:r>
      <w:r>
        <w:rPr>
          <w:kern w:val="2"/>
        </w:rPr>
        <w:t>access deny !Safe</w:t>
      </w:r>
      <w:r>
        <w:rPr>
          <w:rFonts w:ascii="宋体"/>
          <w:kern w:val="2"/>
        </w:rPr>
        <w:t>_</w:t>
      </w:r>
      <w:r>
        <w:rPr>
          <w:kern w:val="2"/>
        </w:rPr>
        <w:t>ports</w:t>
      </w:r>
    </w:p>
    <w:p>
      <w:pPr>
        <w:pStyle w:val="26"/>
        <w:rPr>
          <w:kern w:val="2"/>
        </w:rPr>
      </w:pPr>
      <w:r>
        <w:rPr>
          <w:kern w:val="2"/>
        </w:rPr>
        <w:t> 34</w:t>
      </w:r>
    </w:p>
    <w:p>
      <w:pPr>
        <w:pStyle w:val="26"/>
        <w:spacing w:line="214" w:lineRule="exact"/>
        <w:rPr>
          <w:kern w:val="2"/>
        </w:rPr>
      </w:pPr>
      <w:r>
        <w:rPr>
          <w:kern w:val="2"/>
        </w:rPr>
        <w:t>………………</w:t>
      </w:r>
      <w:r>
        <w:rPr>
          <w:rFonts w:hint="eastAsia"/>
          <w:kern w:val="2"/>
        </w:rPr>
        <w:t>省略部分输出信息</w:t>
      </w:r>
      <w:r>
        <w:rPr>
          <w:kern w:val="2"/>
        </w:rPr>
        <w:t>………………</w:t>
      </w:r>
    </w:p>
    <w:p>
      <w:pPr>
        <w:pStyle w:val="26"/>
        <w:rPr>
          <w:kern w:val="2"/>
        </w:rPr>
      </w:pPr>
      <w:r>
        <w:rPr>
          <w:kern w:val="2"/>
        </w:rPr>
        <w:t xml:space="preserve"> [root@linuxprobe ~]# systemctl restart squid</w:t>
      </w:r>
    </w:p>
    <w:p>
      <w:pPr>
        <w:pStyle w:val="59"/>
        <w:spacing w:after="90"/>
        <w:rPr>
          <w:kern w:val="2"/>
        </w:rPr>
      </w:pPr>
    </w:p>
    <w:p>
      <w:pPr>
        <w:rPr>
          <w:spacing w:val="2"/>
          <w:kern w:val="2"/>
        </w:rPr>
      </w:pPr>
      <w:r>
        <w:rPr>
          <w:rFonts w:hint="eastAsia"/>
          <w:color w:val="000000"/>
          <w:spacing w:val="2"/>
          <w:kern w:val="2"/>
          <w:szCs w:val="21"/>
        </w:rPr>
        <w:t>上面的配置参数其实很容易理解。首先定义了一个名为</w:t>
      </w:r>
      <w:r>
        <w:rPr>
          <w:color w:val="000000"/>
          <w:spacing w:val="2"/>
          <w:kern w:val="2"/>
          <w:szCs w:val="21"/>
        </w:rPr>
        <w:t>client</w:t>
      </w:r>
      <w:r>
        <w:rPr>
          <w:rFonts w:hint="eastAsia"/>
          <w:color w:val="000000"/>
          <w:spacing w:val="2"/>
          <w:kern w:val="2"/>
          <w:szCs w:val="21"/>
        </w:rPr>
        <w:t>的别名。这其实类似于</w:t>
      </w:r>
      <w:r>
        <w:rPr>
          <w:color w:val="000000"/>
          <w:spacing w:val="2"/>
          <w:kern w:val="2"/>
          <w:szCs w:val="21"/>
        </w:rPr>
        <w:t>13.6</w:t>
      </w:r>
      <w:r>
        <w:rPr>
          <w:rFonts w:hint="eastAsia"/>
          <w:color w:val="000000"/>
          <w:spacing w:val="2"/>
          <w:kern w:val="2"/>
          <w:szCs w:val="21"/>
        </w:rPr>
        <w:t>节讲解的</w:t>
      </w:r>
      <w:r>
        <w:rPr>
          <w:color w:val="000000"/>
          <w:spacing w:val="2"/>
          <w:kern w:val="2"/>
          <w:szCs w:val="21"/>
        </w:rPr>
        <w:t>DNS</w:t>
      </w:r>
      <w:r>
        <w:rPr>
          <w:rFonts w:hint="eastAsia"/>
          <w:color w:val="000000"/>
          <w:spacing w:val="2"/>
          <w:kern w:val="2"/>
          <w:szCs w:val="21"/>
        </w:rPr>
        <w:t>分离解析技术，当时我们分别定义了两个名为</w:t>
      </w:r>
      <w:r>
        <w:rPr>
          <w:color w:val="000000"/>
          <w:spacing w:val="2"/>
          <w:kern w:val="2"/>
          <w:szCs w:val="21"/>
        </w:rPr>
        <w:t>china</w:t>
      </w:r>
      <w:r>
        <w:rPr>
          <w:rFonts w:hint="eastAsia"/>
          <w:color w:val="000000"/>
          <w:spacing w:val="2"/>
          <w:kern w:val="2"/>
          <w:szCs w:val="21"/>
        </w:rPr>
        <w:t>与</w:t>
      </w:r>
      <w:r>
        <w:rPr>
          <w:color w:val="000000"/>
          <w:spacing w:val="2"/>
          <w:kern w:val="2"/>
          <w:szCs w:val="21"/>
        </w:rPr>
        <w:t>american</w:t>
      </w:r>
      <w:r>
        <w:rPr>
          <w:rFonts w:hint="eastAsia"/>
          <w:color w:val="000000"/>
          <w:spacing w:val="2"/>
          <w:kern w:val="2"/>
          <w:szCs w:val="21"/>
        </w:rPr>
        <w:t>的别名变量，这样当再遇到这个别名时也就意味着与之定义的</w:t>
      </w:r>
      <w:r>
        <w:rPr>
          <w:color w:val="000000"/>
          <w:spacing w:val="2"/>
          <w:kern w:val="2"/>
          <w:szCs w:val="21"/>
        </w:rPr>
        <w:t>IP</w:t>
      </w:r>
      <w:r>
        <w:rPr>
          <w:rFonts w:hint="eastAsia"/>
          <w:color w:val="000000"/>
          <w:spacing w:val="2"/>
          <w:kern w:val="2"/>
          <w:szCs w:val="21"/>
        </w:rPr>
        <w:t>地址了。保存配置文件后重启</w:t>
      </w:r>
      <w:r>
        <w:rPr>
          <w:color w:val="000000"/>
          <w:spacing w:val="2"/>
          <w:kern w:val="2"/>
          <w:szCs w:val="21"/>
        </w:rPr>
        <w:t>Squid</w:t>
      </w:r>
      <w:r>
        <w:rPr>
          <w:rFonts w:hint="eastAsia"/>
          <w:color w:val="000000"/>
          <w:spacing w:val="2"/>
          <w:kern w:val="2"/>
          <w:szCs w:val="21"/>
        </w:rPr>
        <w:t>服务程序，这时由于客户端主机的</w:t>
      </w:r>
      <w:r>
        <w:rPr>
          <w:color w:val="000000"/>
          <w:spacing w:val="2"/>
          <w:kern w:val="2"/>
          <w:szCs w:val="21"/>
        </w:rPr>
        <w:t>IP</w:t>
      </w:r>
      <w:r>
        <w:rPr>
          <w:rFonts w:hint="eastAsia"/>
          <w:color w:val="000000"/>
          <w:spacing w:val="2"/>
          <w:kern w:val="2"/>
          <w:szCs w:val="21"/>
        </w:rPr>
        <w:t>地址不符合我们的允许策略而被禁止使用代理服务，如图</w:t>
      </w:r>
      <w:r>
        <w:rPr>
          <w:color w:val="000000"/>
          <w:spacing w:val="2"/>
          <w:kern w:val="2"/>
          <w:szCs w:val="21"/>
        </w:rPr>
        <w:t>16-8</w:t>
      </w:r>
      <w:r>
        <w:rPr>
          <w:rFonts w:hint="eastAsia"/>
          <w:color w:val="000000"/>
          <w:spacing w:val="2"/>
          <w:kern w:val="2"/>
          <w:szCs w:val="21"/>
        </w:rPr>
        <w:t>所示。</w:t>
      </w:r>
    </w:p>
    <w:p>
      <w:pPr>
        <w:pStyle w:val="32"/>
        <w:spacing w:before="280"/>
        <w:rPr>
          <w:kern w:val="2"/>
        </w:rPr>
      </w:pPr>
      <w:r>
        <w:rPr>
          <w:kern w:val="2"/>
        </w:rPr>
        <w:drawing>
          <wp:inline distT="0" distB="0" distL="0" distR="0">
            <wp:extent cx="4175760" cy="3131820"/>
            <wp:effectExtent l="0" t="0" r="0" b="0"/>
            <wp:docPr id="203" name="图片 203" descr="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6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175760" cy="31318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16-8  </w:t>
      </w:r>
      <w:r>
        <w:rPr>
          <w:rFonts w:hint="eastAsia"/>
          <w:color w:val="000000"/>
          <w:kern w:val="2"/>
          <w:szCs w:val="21"/>
        </w:rPr>
        <w:t>使用代理服务浏览网页失败</w:t>
      </w:r>
    </w:p>
    <w:p>
      <w:pPr>
        <w:rPr>
          <w:rStyle w:val="18"/>
          <w:kern w:val="2"/>
        </w:rPr>
      </w:pPr>
      <w:r>
        <w:rPr>
          <w:rStyle w:val="18"/>
          <w:rFonts w:hint="eastAsia"/>
          <w:kern w:val="2"/>
        </w:rPr>
        <w:t>实验</w:t>
      </w:r>
      <w:r>
        <w:rPr>
          <w:rStyle w:val="18"/>
          <w:kern w:val="2"/>
        </w:rPr>
        <w:t>2</w:t>
      </w:r>
      <w:r>
        <w:rPr>
          <w:rStyle w:val="18"/>
          <w:rFonts w:hint="eastAsia"/>
          <w:kern w:val="2"/>
        </w:rPr>
        <w:t>：禁止所有客户端访问网址中包含</w:t>
      </w:r>
      <w:r>
        <w:rPr>
          <w:rStyle w:val="18"/>
          <w:kern w:val="2"/>
        </w:rPr>
        <w:t>linux</w:t>
      </w:r>
      <w:r>
        <w:rPr>
          <w:rStyle w:val="18"/>
          <w:rFonts w:hint="eastAsia"/>
          <w:kern w:val="2"/>
        </w:rPr>
        <w:t>关键词的网站。</w:t>
      </w:r>
    </w:p>
    <w:p>
      <w:pPr>
        <w:rPr>
          <w:color w:val="000000"/>
          <w:kern w:val="2"/>
          <w:szCs w:val="21"/>
        </w:rPr>
      </w:pPr>
      <w:r>
        <w:rPr>
          <w:color w:val="000000"/>
          <w:kern w:val="2"/>
          <w:szCs w:val="21"/>
        </w:rPr>
        <w:t>Squid</w:t>
      </w:r>
      <w:r>
        <w:rPr>
          <w:rFonts w:hint="eastAsia"/>
          <w:color w:val="000000"/>
          <w:kern w:val="2"/>
          <w:szCs w:val="21"/>
        </w:rPr>
        <w:t>服务程序的这种</w:t>
      </w:r>
      <w:r>
        <w:rPr>
          <w:color w:val="000000"/>
          <w:kern w:val="2"/>
          <w:szCs w:val="21"/>
        </w:rPr>
        <w:t>ACL</w:t>
      </w:r>
      <w:r>
        <w:rPr>
          <w:rFonts w:hint="eastAsia"/>
          <w:color w:val="000000"/>
          <w:kern w:val="2"/>
          <w:szCs w:val="21"/>
        </w:rPr>
        <w:t>功能模式是比较粗犷暴力的，客户端访问的任何网址中只要包含了某个关键词就会被立即禁止访问，但是这并不影响访问其他网站。</w:t>
      </w:r>
    </w:p>
    <w:p>
      <w:pPr>
        <w:pStyle w:val="58"/>
        <w:rPr>
          <w:kern w:val="2"/>
        </w:rPr>
      </w:pPr>
    </w:p>
    <w:p>
      <w:pPr>
        <w:pStyle w:val="26"/>
        <w:spacing w:line="204" w:lineRule="exact"/>
        <w:rPr>
          <w:kern w:val="2"/>
        </w:rPr>
      </w:pPr>
      <w:r>
        <w:rPr>
          <w:kern w:val="2"/>
        </w:rPr>
        <w:t> [root@linuxprobe ~]# vim /etc/squid/squid.conf</w:t>
      </w:r>
    </w:p>
    <w:p>
      <w:pPr>
        <w:pStyle w:val="26"/>
        <w:spacing w:line="204" w:lineRule="exact"/>
        <w:rPr>
          <w:kern w:val="2"/>
        </w:rPr>
      </w:pPr>
      <w:r>
        <w:rPr>
          <w:kern w:val="2"/>
        </w:rPr>
        <w:t> 24 acl Safe</w:t>
      </w:r>
      <w:r>
        <w:rPr>
          <w:rFonts w:ascii="宋体"/>
          <w:kern w:val="2"/>
        </w:rPr>
        <w:t>_</w:t>
      </w:r>
      <w:r>
        <w:rPr>
          <w:kern w:val="2"/>
        </w:rPr>
        <w:t>ports port 777 # multiling http</w:t>
      </w:r>
    </w:p>
    <w:p>
      <w:pPr>
        <w:pStyle w:val="26"/>
        <w:spacing w:line="204" w:lineRule="exact"/>
        <w:rPr>
          <w:kern w:val="2"/>
        </w:rPr>
      </w:pPr>
      <w:r>
        <w:rPr>
          <w:kern w:val="2"/>
        </w:rPr>
        <w:t> 25 acl CONNECT method CONNECT</w:t>
      </w:r>
    </w:p>
    <w:p>
      <w:pPr>
        <w:pStyle w:val="26"/>
        <w:spacing w:line="204" w:lineRule="exact"/>
        <w:rPr>
          <w:kern w:val="2"/>
        </w:rPr>
      </w:pPr>
      <w:r>
        <w:rPr>
          <w:kern w:val="2"/>
        </w:rPr>
        <w:t> </w:t>
      </w:r>
      <w:r>
        <w:rPr>
          <w:b/>
          <w:bCs/>
          <w:kern w:val="2"/>
        </w:rPr>
        <w:t>26 acl deny</w:t>
      </w:r>
      <w:r>
        <w:rPr>
          <w:rFonts w:ascii="宋体"/>
          <w:b/>
          <w:bCs/>
          <w:kern w:val="2"/>
        </w:rPr>
        <w:t>_</w:t>
      </w:r>
      <w:r>
        <w:rPr>
          <w:b/>
          <w:bCs/>
          <w:kern w:val="2"/>
        </w:rPr>
        <w:t>keyword url</w:t>
      </w:r>
      <w:r>
        <w:rPr>
          <w:rFonts w:ascii="宋体"/>
          <w:b/>
          <w:bCs/>
          <w:kern w:val="2"/>
        </w:rPr>
        <w:t>_</w:t>
      </w:r>
      <w:r>
        <w:rPr>
          <w:b/>
          <w:bCs/>
          <w:kern w:val="2"/>
        </w:rPr>
        <w:t>regex -i linux</w:t>
      </w:r>
    </w:p>
    <w:p>
      <w:pPr>
        <w:pStyle w:val="26"/>
        <w:spacing w:line="204" w:lineRule="exact"/>
        <w:rPr>
          <w:kern w:val="2"/>
        </w:rPr>
      </w:pPr>
      <w:r>
        <w:rPr>
          <w:kern w:val="2"/>
        </w:rPr>
        <w:t> 27 #</w:t>
      </w:r>
    </w:p>
    <w:p>
      <w:pPr>
        <w:pStyle w:val="26"/>
        <w:spacing w:line="204" w:lineRule="exact"/>
        <w:rPr>
          <w:kern w:val="2"/>
        </w:rPr>
      </w:pPr>
      <w:r>
        <w:rPr>
          <w:kern w:val="2"/>
        </w:rPr>
        <w:t> 28 # Recommended minimum Access Permission configuration:</w:t>
      </w:r>
    </w:p>
    <w:p>
      <w:pPr>
        <w:pStyle w:val="26"/>
        <w:spacing w:line="204" w:lineRule="exact"/>
        <w:rPr>
          <w:kern w:val="2"/>
        </w:rPr>
      </w:pPr>
      <w:r>
        <w:rPr>
          <w:kern w:val="2"/>
        </w:rPr>
        <w:t> 29 #</w:t>
      </w:r>
    </w:p>
    <w:p>
      <w:pPr>
        <w:pStyle w:val="26"/>
        <w:spacing w:line="204" w:lineRule="exact"/>
        <w:rPr>
          <w:kern w:val="2"/>
        </w:rPr>
      </w:pPr>
      <w:r>
        <w:rPr>
          <w:kern w:val="2"/>
        </w:rPr>
        <w:t> 30 # Deny requests to certain unsafe ports</w:t>
      </w:r>
    </w:p>
    <w:p>
      <w:pPr>
        <w:pStyle w:val="26"/>
        <w:spacing w:line="204"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keyword</w:t>
      </w:r>
    </w:p>
    <w:p>
      <w:pPr>
        <w:pStyle w:val="26"/>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pPr>
        <w:pStyle w:val="26"/>
        <w:spacing w:line="204" w:lineRule="exact"/>
        <w:rPr>
          <w:kern w:val="2"/>
        </w:rPr>
      </w:pPr>
      <w:r>
        <w:rPr>
          <w:kern w:val="2"/>
        </w:rPr>
        <w:t> 34</w:t>
      </w:r>
    </w:p>
    <w:p>
      <w:pPr>
        <w:pStyle w:val="26"/>
        <w:spacing w:line="204" w:lineRule="exact"/>
        <w:rPr>
          <w:kern w:val="2"/>
        </w:rPr>
      </w:pPr>
      <w:r>
        <w:rPr>
          <w:kern w:val="2"/>
        </w:rPr>
        <w:t>[root@linuxprobe ~]# systemctl restart squid</w:t>
      </w:r>
    </w:p>
    <w:p>
      <w:pPr>
        <w:pStyle w:val="59"/>
        <w:spacing w:after="90"/>
        <w:rPr>
          <w:kern w:val="2"/>
        </w:rPr>
      </w:pPr>
    </w:p>
    <w:p>
      <w:pPr>
        <w:rPr>
          <w:kern w:val="2"/>
        </w:rPr>
      </w:pPr>
      <w:r>
        <w:rPr>
          <w:rFonts w:hint="eastAsia"/>
          <w:color w:val="000000"/>
          <w:kern w:val="2"/>
          <w:szCs w:val="21"/>
        </w:rPr>
        <w:t>刘遄老师建议大家在进行实验之前，一定要先把前面实验中的代码清理干净，以免不同的实验之间产生冲突。在当前的实验中，我们直接定义了一个名为</w:t>
      </w:r>
      <w:r>
        <w:rPr>
          <w:color w:val="000000"/>
          <w:kern w:val="2"/>
          <w:szCs w:val="21"/>
        </w:rPr>
        <w:t>deny</w:t>
      </w:r>
      <w:r>
        <w:rPr>
          <w:rFonts w:ascii="宋体" w:eastAsia="宋体"/>
          <w:color w:val="000000"/>
          <w:kern w:val="2"/>
          <w:szCs w:val="21"/>
        </w:rPr>
        <w:t>_</w:t>
      </w:r>
      <w:r>
        <w:rPr>
          <w:color w:val="000000"/>
          <w:kern w:val="2"/>
          <w:szCs w:val="21"/>
        </w:rPr>
        <w:t>keyword</w:t>
      </w:r>
      <w:r>
        <w:rPr>
          <w:rFonts w:hint="eastAsia"/>
          <w:color w:val="000000"/>
          <w:kern w:val="2"/>
          <w:szCs w:val="21"/>
        </w:rPr>
        <w:t>的别名，然后把所有网址带有</w:t>
      </w:r>
      <w:r>
        <w:rPr>
          <w:color w:val="000000"/>
          <w:kern w:val="2"/>
          <w:szCs w:val="21"/>
        </w:rPr>
        <w:t>linux</w:t>
      </w:r>
      <w:r>
        <w:rPr>
          <w:rFonts w:hint="eastAsia"/>
          <w:color w:val="000000"/>
          <w:kern w:val="2"/>
          <w:szCs w:val="21"/>
        </w:rPr>
        <w:t>关键词的网站请求统统拒绝掉。当客户端分别访问带有</w:t>
      </w:r>
      <w:r>
        <w:rPr>
          <w:color w:val="000000"/>
          <w:kern w:val="2"/>
          <w:szCs w:val="21"/>
        </w:rPr>
        <w:t>linux</w:t>
      </w:r>
      <w:r>
        <w:rPr>
          <w:rFonts w:hint="eastAsia"/>
          <w:color w:val="000000"/>
          <w:kern w:val="2"/>
          <w:szCs w:val="21"/>
        </w:rPr>
        <w:t>关键词和不带有</w:t>
      </w:r>
      <w:r>
        <w:rPr>
          <w:color w:val="000000"/>
          <w:kern w:val="2"/>
          <w:szCs w:val="21"/>
        </w:rPr>
        <w:t>linux</w:t>
      </w:r>
      <w:r>
        <w:rPr>
          <w:rFonts w:hint="eastAsia"/>
          <w:color w:val="000000"/>
          <w:kern w:val="2"/>
          <w:szCs w:val="21"/>
        </w:rPr>
        <w:t>关键词的网站时，其结果如图</w:t>
      </w:r>
      <w:r>
        <w:rPr>
          <w:color w:val="000000"/>
          <w:kern w:val="2"/>
          <w:szCs w:val="21"/>
        </w:rPr>
        <w:t>16-9</w:t>
      </w:r>
      <w:r>
        <w:rPr>
          <w:rFonts w:hint="eastAsia"/>
          <w:color w:val="000000"/>
          <w:kern w:val="2"/>
          <w:szCs w:val="21"/>
        </w:rPr>
        <w:t>所示。</w:t>
      </w:r>
    </w:p>
    <w:p>
      <w:pPr>
        <w:pStyle w:val="32"/>
        <w:spacing w:before="280"/>
        <w:rPr>
          <w:kern w:val="2"/>
        </w:rPr>
      </w:pPr>
      <w:r>
        <w:rPr>
          <w:color w:val="000000"/>
          <w:kern w:val="2"/>
          <w:szCs w:val="21"/>
        </w:rPr>
        <w:drawing>
          <wp:inline distT="0" distB="0" distL="0" distR="0">
            <wp:extent cx="4053840" cy="3048000"/>
            <wp:effectExtent l="0" t="0" r="0" b="0"/>
            <wp:docPr id="204" name="图片 204" descr="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6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4053840" cy="3048000"/>
                    </a:xfrm>
                    <a:prstGeom prst="rect">
                      <a:avLst/>
                    </a:prstGeom>
                    <a:noFill/>
                    <a:ln>
                      <a:noFill/>
                    </a:ln>
                  </pic:spPr>
                </pic:pic>
              </a:graphicData>
            </a:graphic>
          </wp:inline>
        </w:drawing>
      </w:r>
    </w:p>
    <w:p>
      <w:pPr>
        <w:pStyle w:val="33"/>
        <w:spacing w:after="280"/>
        <w:rPr>
          <w:kern w:val="2"/>
        </w:rPr>
      </w:pPr>
      <w:r>
        <w:rPr>
          <w:rFonts w:hint="eastAsia"/>
          <w:color w:val="000000"/>
          <w:kern w:val="2"/>
          <w:szCs w:val="21"/>
        </w:rPr>
        <w:t>图</w:t>
      </w:r>
      <w:r>
        <w:rPr>
          <w:color w:val="000000"/>
          <w:kern w:val="2"/>
          <w:szCs w:val="21"/>
        </w:rPr>
        <w:t xml:space="preserve">16-9  </w:t>
      </w:r>
      <w:r>
        <w:rPr>
          <w:rFonts w:hint="eastAsia"/>
          <w:color w:val="000000"/>
          <w:kern w:val="2"/>
          <w:szCs w:val="21"/>
        </w:rPr>
        <w:t>当客户端分别访问带有</w:t>
      </w:r>
      <w:r>
        <w:rPr>
          <w:color w:val="000000"/>
          <w:kern w:val="2"/>
          <w:szCs w:val="21"/>
        </w:rPr>
        <w:t>linux</w:t>
      </w:r>
      <w:r>
        <w:rPr>
          <w:rFonts w:hint="eastAsia"/>
          <w:color w:val="000000"/>
          <w:kern w:val="2"/>
          <w:szCs w:val="21"/>
        </w:rPr>
        <w:t>关键词和不带</w:t>
      </w:r>
      <w:r>
        <w:rPr>
          <w:color w:val="000000"/>
          <w:kern w:val="2"/>
          <w:szCs w:val="21"/>
        </w:rPr>
        <w:t>linux</w:t>
      </w:r>
      <w:r>
        <w:rPr>
          <w:rFonts w:hint="eastAsia"/>
          <w:color w:val="000000"/>
          <w:kern w:val="2"/>
          <w:szCs w:val="21"/>
        </w:rPr>
        <w:t>关键词的网站时，所呈现的结果</w:t>
      </w:r>
    </w:p>
    <w:p>
      <w:pPr>
        <w:rPr>
          <w:rStyle w:val="18"/>
          <w:kern w:val="2"/>
        </w:rPr>
      </w:pPr>
      <w:r>
        <w:rPr>
          <w:rStyle w:val="18"/>
          <w:rFonts w:hint="eastAsia"/>
          <w:kern w:val="2"/>
        </w:rPr>
        <w:t>实验</w:t>
      </w:r>
      <w:r>
        <w:rPr>
          <w:rStyle w:val="18"/>
          <w:kern w:val="2"/>
        </w:rPr>
        <w:t>3</w:t>
      </w:r>
      <w:r>
        <w:rPr>
          <w:rStyle w:val="18"/>
          <w:rFonts w:hint="eastAsia"/>
          <w:kern w:val="2"/>
        </w:rPr>
        <w:t>：禁止所有客户端访问某个特定的网站。</w:t>
      </w:r>
    </w:p>
    <w:p>
      <w:pPr>
        <w:rPr>
          <w:color w:val="000000"/>
          <w:kern w:val="2"/>
          <w:szCs w:val="21"/>
        </w:rPr>
      </w:pPr>
      <w:r>
        <w:rPr>
          <w:rFonts w:hint="eastAsia"/>
          <w:color w:val="000000"/>
          <w:kern w:val="2"/>
          <w:szCs w:val="21"/>
        </w:rPr>
        <w:t>在实验</w:t>
      </w:r>
      <w:r>
        <w:rPr>
          <w:color w:val="000000"/>
          <w:kern w:val="2"/>
          <w:szCs w:val="21"/>
        </w:rPr>
        <w:t>2</w:t>
      </w:r>
      <w:r>
        <w:rPr>
          <w:rFonts w:hint="eastAsia"/>
          <w:color w:val="000000"/>
          <w:kern w:val="2"/>
          <w:szCs w:val="21"/>
        </w:rPr>
        <w:t>中，由于我们禁止所有客户端访问网址中包含</w:t>
      </w:r>
      <w:r>
        <w:rPr>
          <w:color w:val="000000"/>
          <w:kern w:val="2"/>
          <w:szCs w:val="21"/>
        </w:rPr>
        <w:t>linux</w:t>
      </w:r>
      <w:r>
        <w:rPr>
          <w:rFonts w:hint="eastAsia"/>
          <w:color w:val="000000"/>
          <w:kern w:val="2"/>
          <w:szCs w:val="21"/>
        </w:rPr>
        <w:t>关键词的网站，这将造成一大批网站被误封，从而影响同事们的正常工作。其实通过禁止客户端访问某个特定的网址，也就避免了误封的行为。下面按照如下所示的参数配置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16-10</w:t>
      </w:r>
      <w:r>
        <w:rPr>
          <w:rFonts w:hint="eastAsia"/>
          <w:color w:val="000000"/>
          <w:kern w:val="2"/>
          <w:szCs w:val="21"/>
        </w:rPr>
        <w:t>所示。</w:t>
      </w:r>
    </w:p>
    <w:p>
      <w:pPr>
        <w:pStyle w:val="58"/>
        <w:rPr>
          <w:kern w:val="2"/>
        </w:rPr>
      </w:pPr>
    </w:p>
    <w:p>
      <w:pPr>
        <w:pStyle w:val="26"/>
        <w:spacing w:line="204" w:lineRule="exact"/>
        <w:rPr>
          <w:kern w:val="2"/>
        </w:rPr>
      </w:pPr>
      <w:r>
        <w:rPr>
          <w:kern w:val="2"/>
        </w:rPr>
        <w:t>[root@linuxprobe ~]# vim /etc/squid/squid.conf</w:t>
      </w:r>
    </w:p>
    <w:p>
      <w:pPr>
        <w:pStyle w:val="26"/>
        <w:spacing w:line="210" w:lineRule="exact"/>
        <w:rPr>
          <w:kern w:val="2"/>
        </w:rPr>
      </w:pPr>
      <w:r>
        <w:rPr>
          <w:kern w:val="2"/>
        </w:rPr>
        <w:t> 24 acl Safe</w:t>
      </w:r>
      <w:r>
        <w:rPr>
          <w:rFonts w:ascii="宋体"/>
          <w:kern w:val="2"/>
        </w:rPr>
        <w:t>_</w:t>
      </w:r>
      <w:r>
        <w:rPr>
          <w:kern w:val="2"/>
        </w:rPr>
        <w:t>ports port 777 # multiling http</w:t>
      </w:r>
    </w:p>
    <w:p>
      <w:pPr>
        <w:pStyle w:val="26"/>
        <w:spacing w:line="210" w:lineRule="exact"/>
        <w:rPr>
          <w:kern w:val="2"/>
        </w:rPr>
      </w:pPr>
      <w:r>
        <w:rPr>
          <w:kern w:val="2"/>
        </w:rPr>
        <w:t> 25 acl CONNECT method CONNECT</w:t>
      </w:r>
    </w:p>
    <w:p>
      <w:pPr>
        <w:pStyle w:val="26"/>
        <w:spacing w:line="210" w:lineRule="exact"/>
        <w:rPr>
          <w:kern w:val="2"/>
        </w:rPr>
      </w:pPr>
      <w:r>
        <w:rPr>
          <w:kern w:val="2"/>
        </w:rPr>
        <w:t> </w:t>
      </w:r>
      <w:r>
        <w:rPr>
          <w:b/>
          <w:bCs/>
          <w:kern w:val="2"/>
        </w:rPr>
        <w:t>26 acl deny</w:t>
      </w:r>
      <w:r>
        <w:rPr>
          <w:rFonts w:ascii="宋体"/>
          <w:b/>
          <w:bCs/>
          <w:kern w:val="2"/>
        </w:rPr>
        <w:t>_</w:t>
      </w:r>
      <w:r>
        <w:rPr>
          <w:b/>
          <w:bCs/>
          <w:kern w:val="2"/>
        </w:rPr>
        <w:t>url url</w:t>
      </w:r>
      <w:r>
        <w:rPr>
          <w:rFonts w:ascii="宋体"/>
          <w:b/>
          <w:bCs/>
          <w:kern w:val="2"/>
        </w:rPr>
        <w:t>_</w:t>
      </w:r>
      <w:r>
        <w:rPr>
          <w:b/>
          <w:bCs/>
          <w:kern w:val="2"/>
        </w:rPr>
        <w:t>regex http://www.linuxcool.com</w:t>
      </w:r>
    </w:p>
    <w:p>
      <w:pPr>
        <w:pStyle w:val="26"/>
        <w:spacing w:line="210" w:lineRule="exact"/>
        <w:rPr>
          <w:kern w:val="2"/>
        </w:rPr>
      </w:pPr>
      <w:r>
        <w:rPr>
          <w:kern w:val="2"/>
        </w:rPr>
        <w:t> 27 #</w:t>
      </w:r>
    </w:p>
    <w:p>
      <w:pPr>
        <w:pStyle w:val="26"/>
        <w:spacing w:line="210" w:lineRule="exact"/>
        <w:rPr>
          <w:kern w:val="2"/>
        </w:rPr>
      </w:pPr>
      <w:r>
        <w:rPr>
          <w:kern w:val="2"/>
        </w:rPr>
        <w:t> 28 # Recommended minimum Access Permission configuration:</w:t>
      </w:r>
    </w:p>
    <w:p>
      <w:pPr>
        <w:pStyle w:val="26"/>
        <w:spacing w:line="210" w:lineRule="exact"/>
        <w:rPr>
          <w:kern w:val="2"/>
        </w:rPr>
      </w:pPr>
      <w:r>
        <w:rPr>
          <w:kern w:val="2"/>
        </w:rPr>
        <w:t> 29 #</w:t>
      </w:r>
    </w:p>
    <w:p>
      <w:pPr>
        <w:pStyle w:val="26"/>
        <w:spacing w:line="210" w:lineRule="exact"/>
        <w:rPr>
          <w:kern w:val="2"/>
        </w:rPr>
      </w:pPr>
      <w:r>
        <w:rPr>
          <w:kern w:val="2"/>
        </w:rPr>
        <w:t> 30 # Deny requests to certain unsafe ports</w:t>
      </w:r>
    </w:p>
    <w:p>
      <w:pPr>
        <w:pStyle w:val="26"/>
        <w:spacing w:line="210"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url</w:t>
      </w:r>
    </w:p>
    <w:p>
      <w:pPr>
        <w:pStyle w:val="26"/>
        <w:spacing w:line="210"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pPr>
        <w:pStyle w:val="26"/>
        <w:spacing w:line="210" w:lineRule="exact"/>
        <w:rPr>
          <w:kern w:val="2"/>
        </w:rPr>
      </w:pPr>
      <w:r>
        <w:rPr>
          <w:kern w:val="2"/>
        </w:rPr>
        <w:t> 34</w:t>
      </w:r>
    </w:p>
    <w:p>
      <w:pPr>
        <w:pStyle w:val="26"/>
        <w:spacing w:line="210" w:lineRule="exact"/>
        <w:rPr>
          <w:kern w:val="2"/>
        </w:rPr>
      </w:pPr>
      <w:r>
        <w:rPr>
          <w:kern w:val="2"/>
        </w:rPr>
        <w:t>[root@linuxprobe ~]# systemctl restart squid</w:t>
      </w:r>
    </w:p>
    <w:p>
      <w:pPr>
        <w:pStyle w:val="59"/>
        <w:spacing w:after="90"/>
        <w:rPr>
          <w:kern w:val="2"/>
        </w:rPr>
      </w:pPr>
    </w:p>
    <w:p>
      <w:pPr>
        <w:pStyle w:val="32"/>
        <w:pageBreakBefore/>
        <w:spacing w:before="360"/>
        <w:rPr>
          <w:kern w:val="2"/>
        </w:rPr>
      </w:pPr>
      <w:r>
        <w:rPr>
          <w:color w:val="000000"/>
          <w:kern w:val="2"/>
          <w:szCs w:val="21"/>
        </w:rPr>
        <w:drawing>
          <wp:inline distT="0" distB="0" distL="0" distR="0">
            <wp:extent cx="3832860" cy="3429000"/>
            <wp:effectExtent l="0" t="0" r="0" b="0"/>
            <wp:docPr id="205" name="图片 205" descr="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6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832860" cy="342900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16-10  </w:t>
      </w:r>
      <w:r>
        <w:rPr>
          <w:rFonts w:hint="eastAsia"/>
          <w:kern w:val="2"/>
        </w:rPr>
        <w:t>无法使用代理服务访问这个特定的网站</w:t>
      </w:r>
    </w:p>
    <w:p>
      <w:pPr>
        <w:rPr>
          <w:rStyle w:val="18"/>
          <w:kern w:val="2"/>
        </w:rPr>
      </w:pPr>
      <w:r>
        <w:rPr>
          <w:rStyle w:val="18"/>
          <w:rFonts w:hint="eastAsia"/>
          <w:kern w:val="2"/>
        </w:rPr>
        <w:t>实验</w:t>
      </w:r>
      <w:r>
        <w:rPr>
          <w:rStyle w:val="18"/>
          <w:kern w:val="2"/>
        </w:rPr>
        <w:t>4</w:t>
      </w:r>
      <w:r>
        <w:rPr>
          <w:rStyle w:val="18"/>
          <w:rFonts w:hint="eastAsia"/>
          <w:kern w:val="2"/>
        </w:rPr>
        <w:t>：禁止员工在企业网内部下载带有某些后缀的文件。</w:t>
      </w:r>
    </w:p>
    <w:p>
      <w:pPr>
        <w:rPr>
          <w:color w:val="000000"/>
          <w:kern w:val="2"/>
          <w:szCs w:val="21"/>
        </w:rPr>
      </w:pPr>
      <w:r>
        <w:rPr>
          <w:rFonts w:hint="eastAsia"/>
          <w:color w:val="000000"/>
          <w:kern w:val="2"/>
          <w:szCs w:val="21"/>
        </w:rPr>
        <w:t>在企业网络中，总会有一小部分人利用企业网络的高速带宽私自下载资源（比如游戏安装文件、电影文件等），从而对其他同事的工作效率造成影响。通过禁止所有用户访问</w:t>
      </w:r>
      <w:r>
        <w:rPr>
          <w:color w:val="000000"/>
          <w:kern w:val="2"/>
          <w:szCs w:val="21"/>
        </w:rPr>
        <w:t>.rar</w:t>
      </w:r>
      <w:r>
        <w:rPr>
          <w:rFonts w:hint="eastAsia"/>
          <w:color w:val="000000"/>
          <w:kern w:val="2"/>
          <w:szCs w:val="21"/>
        </w:rPr>
        <w:t>或</w:t>
      </w:r>
      <w:r>
        <w:rPr>
          <w:color w:val="000000"/>
          <w:kern w:val="2"/>
          <w:szCs w:val="21"/>
        </w:rPr>
        <w:t>.avi</w:t>
      </w:r>
      <w:r>
        <w:rPr>
          <w:rFonts w:hint="eastAsia"/>
          <w:color w:val="000000"/>
          <w:kern w:val="2"/>
          <w:szCs w:val="21"/>
        </w:rPr>
        <w:t>等后缀文件的请求，可以防止他们继续下载资源，让他们知难而退。下面按照如下所示的参数配置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w:t>
      </w:r>
      <w:r>
        <w:rPr>
          <w:rFonts w:hint="eastAsia"/>
          <w:color w:val="000000"/>
          <w:kern w:val="2"/>
          <w:szCs w:val="21"/>
        </w:rPr>
        <w:t>1所示。</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10"/>
        <w:gridCol w:w="7475"/>
      </w:tblGrid>
      <w:tr>
        <w:tblPrEx>
          <w:shd w:val="clear" w:color="auto" w:fill="D9D9D9"/>
          <w:tblLayout w:type="fixed"/>
          <w:tblCellMar>
            <w:top w:w="0" w:type="dxa"/>
            <w:left w:w="108" w:type="dxa"/>
            <w:bottom w:w="0" w:type="dxa"/>
            <w:right w:w="108" w:type="dxa"/>
          </w:tblCellMar>
        </w:tblPrEx>
        <w:trPr>
          <w:cantSplit/>
          <w:trHeight w:val="271" w:hRule="atLeast"/>
        </w:trPr>
        <w:tc>
          <w:tcPr>
            <w:tcW w:w="560"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75"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如果这些员工是使用迅雷等P2P下载软件来下载资源的话，就只能使用专业级的应用防火墙来禁止了。</w:t>
            </w:r>
          </w:p>
        </w:tc>
      </w:tr>
    </w:tbl>
    <w:p>
      <w:pPr>
        <w:pStyle w:val="29"/>
        <w:rPr>
          <w:kern w:val="2"/>
          <w:shd w:val="pct10" w:color="auto" w:fill="FFFFFF"/>
        </w:rPr>
      </w:pPr>
    </w:p>
    <w:p>
      <w:pPr>
        <w:pStyle w:val="58"/>
        <w:rPr>
          <w:kern w:val="2"/>
        </w:rPr>
      </w:pPr>
    </w:p>
    <w:p>
      <w:pPr>
        <w:pStyle w:val="26"/>
        <w:spacing w:line="204" w:lineRule="exact"/>
        <w:rPr>
          <w:kern w:val="2"/>
        </w:rPr>
      </w:pPr>
      <w:r>
        <w:rPr>
          <w:kern w:val="2"/>
        </w:rPr>
        <w:t> 24 acl Safe</w:t>
      </w:r>
      <w:r>
        <w:rPr>
          <w:rFonts w:ascii="宋体"/>
          <w:kern w:val="2"/>
        </w:rPr>
        <w:t>_</w:t>
      </w:r>
      <w:r>
        <w:rPr>
          <w:kern w:val="2"/>
        </w:rPr>
        <w:t>ports port 777 # multiling http</w:t>
      </w:r>
    </w:p>
    <w:p>
      <w:pPr>
        <w:pStyle w:val="26"/>
        <w:spacing w:line="204" w:lineRule="exact"/>
        <w:rPr>
          <w:kern w:val="2"/>
        </w:rPr>
      </w:pPr>
      <w:r>
        <w:rPr>
          <w:kern w:val="2"/>
        </w:rPr>
        <w:t> 25 acl CONNECT method CONNECT</w:t>
      </w:r>
    </w:p>
    <w:p>
      <w:pPr>
        <w:pStyle w:val="26"/>
        <w:spacing w:line="204" w:lineRule="exact"/>
        <w:rPr>
          <w:kern w:val="2"/>
        </w:rPr>
      </w:pPr>
      <w:r>
        <w:rPr>
          <w:kern w:val="2"/>
        </w:rPr>
        <w:t> </w:t>
      </w:r>
      <w:r>
        <w:rPr>
          <w:b/>
          <w:bCs/>
          <w:kern w:val="2"/>
        </w:rPr>
        <w:t>26 acl badfile urlpath</w:t>
      </w:r>
      <w:r>
        <w:rPr>
          <w:rFonts w:ascii="宋体"/>
          <w:b/>
          <w:bCs/>
          <w:kern w:val="2"/>
        </w:rPr>
        <w:t>_</w:t>
      </w:r>
      <w:r>
        <w:rPr>
          <w:b/>
          <w:bCs/>
          <w:kern w:val="2"/>
        </w:rPr>
        <w:t>regex -i \.rar$ \.avi$</w:t>
      </w:r>
    </w:p>
    <w:p>
      <w:pPr>
        <w:pStyle w:val="26"/>
        <w:spacing w:line="204" w:lineRule="exact"/>
        <w:rPr>
          <w:kern w:val="2"/>
        </w:rPr>
      </w:pPr>
      <w:r>
        <w:rPr>
          <w:kern w:val="2"/>
        </w:rPr>
        <w:t> 27 #</w:t>
      </w:r>
    </w:p>
    <w:p>
      <w:pPr>
        <w:pStyle w:val="26"/>
        <w:spacing w:line="204" w:lineRule="exact"/>
        <w:rPr>
          <w:kern w:val="2"/>
        </w:rPr>
      </w:pPr>
      <w:r>
        <w:rPr>
          <w:kern w:val="2"/>
        </w:rPr>
        <w:t> 28 # Recommended minimum Access Permission configuration:</w:t>
      </w:r>
    </w:p>
    <w:p>
      <w:pPr>
        <w:pStyle w:val="26"/>
        <w:spacing w:line="204" w:lineRule="exact"/>
        <w:rPr>
          <w:kern w:val="2"/>
        </w:rPr>
      </w:pPr>
      <w:r>
        <w:rPr>
          <w:kern w:val="2"/>
        </w:rPr>
        <w:t> 29 #</w:t>
      </w:r>
    </w:p>
    <w:p>
      <w:pPr>
        <w:pStyle w:val="26"/>
        <w:spacing w:line="204" w:lineRule="exact"/>
        <w:rPr>
          <w:kern w:val="2"/>
        </w:rPr>
      </w:pPr>
      <w:r>
        <w:rPr>
          <w:kern w:val="2"/>
        </w:rPr>
        <w:t> 30 # Deny requests to certain unsafe ports</w:t>
      </w:r>
    </w:p>
    <w:p>
      <w:pPr>
        <w:pStyle w:val="26"/>
        <w:spacing w:line="204" w:lineRule="exact"/>
        <w:rPr>
          <w:kern w:val="2"/>
        </w:rPr>
      </w:pPr>
      <w:r>
        <w:rPr>
          <w:kern w:val="2"/>
        </w:rPr>
        <w:t> </w:t>
      </w:r>
      <w:r>
        <w:rPr>
          <w:b/>
          <w:bCs/>
          <w:kern w:val="2"/>
        </w:rPr>
        <w:t>31 http</w:t>
      </w:r>
      <w:r>
        <w:rPr>
          <w:rFonts w:ascii="宋体"/>
          <w:b/>
          <w:bCs/>
          <w:kern w:val="2"/>
        </w:rPr>
        <w:t>_</w:t>
      </w:r>
      <w:r>
        <w:rPr>
          <w:b/>
          <w:bCs/>
          <w:kern w:val="2"/>
        </w:rPr>
        <w:t>access deny badfile</w:t>
      </w:r>
    </w:p>
    <w:p>
      <w:pPr>
        <w:pStyle w:val="26"/>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pPr>
        <w:pStyle w:val="26"/>
        <w:spacing w:line="204" w:lineRule="exact"/>
        <w:rPr>
          <w:kern w:val="2"/>
        </w:rPr>
      </w:pPr>
      <w:r>
        <w:rPr>
          <w:kern w:val="2"/>
        </w:rPr>
        <w:t> 34</w:t>
      </w:r>
    </w:p>
    <w:p>
      <w:pPr>
        <w:pStyle w:val="26"/>
        <w:spacing w:line="204" w:lineRule="exact"/>
        <w:rPr>
          <w:kern w:val="2"/>
        </w:rPr>
      </w:pPr>
      <w:r>
        <w:rPr>
          <w:kern w:val="2"/>
        </w:rPr>
        <w:t>[root@linuxprobe ~]# systemctl restart squid</w:t>
      </w:r>
    </w:p>
    <w:p>
      <w:pPr>
        <w:pStyle w:val="59"/>
        <w:spacing w:after="90"/>
        <w:rPr>
          <w:kern w:val="2"/>
        </w:rPr>
      </w:pPr>
    </w:p>
    <w:p>
      <w:pPr>
        <w:pStyle w:val="32"/>
        <w:pageBreakBefore/>
        <w:spacing w:before="360"/>
        <w:rPr>
          <w:kern w:val="2"/>
        </w:rPr>
      </w:pPr>
      <w:r>
        <w:rPr>
          <w:color w:val="000000"/>
          <w:kern w:val="2"/>
          <w:szCs w:val="21"/>
        </w:rPr>
        <w:drawing>
          <wp:inline distT="0" distB="0" distL="0" distR="0">
            <wp:extent cx="4945380" cy="1348740"/>
            <wp:effectExtent l="19050" t="19050" r="7620" b="3810"/>
            <wp:docPr id="206" name="图片 206" descr="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6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4945380" cy="134874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16-11  </w:t>
      </w:r>
      <w:r>
        <w:rPr>
          <w:rFonts w:hint="eastAsia"/>
          <w:color w:val="000000"/>
          <w:kern w:val="2"/>
          <w:szCs w:val="21"/>
        </w:rPr>
        <w:t>无法使用代理服务下载具有指定后缀的文件</w:t>
      </w:r>
    </w:p>
    <w:p>
      <w:pPr>
        <w:pStyle w:val="4"/>
        <w:spacing w:before="151" w:after="151"/>
        <w:rPr>
          <w:kern w:val="2"/>
        </w:rPr>
      </w:pPr>
      <w:r>
        <w:rPr>
          <w:color w:val="000000"/>
          <w:kern w:val="2"/>
        </w:rPr>
        <w:t>16.3.3</w:t>
      </w:r>
      <w:r>
        <w:rPr>
          <w:color w:val="000000"/>
          <w:kern w:val="2"/>
          <w:szCs w:val="21"/>
        </w:rPr>
        <w:t xml:space="preserve">  </w:t>
      </w:r>
      <w:r>
        <w:rPr>
          <w:rFonts w:hint="eastAsia"/>
          <w:color w:val="000000"/>
          <w:kern w:val="2"/>
        </w:rPr>
        <w:t>透明正向代理</w:t>
      </w:r>
    </w:p>
    <w:p>
      <w:pPr>
        <w:rPr>
          <w:kern w:val="2"/>
        </w:rPr>
      </w:pPr>
      <w:r>
        <w:rPr>
          <w:rFonts w:hint="eastAsia"/>
          <w:color w:val="000000"/>
          <w:kern w:val="2"/>
          <w:szCs w:val="21"/>
        </w:rPr>
        <w:t>正向代理服务一般是针对企业内部的所有员工设置的，鉴于每位员工所掌握的计算机知识不尽相同，如果您所在的公司不是</w:t>
      </w:r>
      <w:r>
        <w:rPr>
          <w:color w:val="000000"/>
          <w:kern w:val="2"/>
          <w:szCs w:val="21"/>
        </w:rPr>
        <w:t>IT</w:t>
      </w:r>
      <w:r>
        <w:rPr>
          <w:rFonts w:hint="eastAsia"/>
          <w:color w:val="000000"/>
          <w:kern w:val="2"/>
          <w:szCs w:val="21"/>
        </w:rPr>
        <w:t>行业的公司，想教会大家如何使用代理服务也不是一件容易的事情。再者，无论是什么行业的公司，公司领导都希望能采取某些措施限制员工在公司内的上网行为，这时就需要用到透明的正向代理模式了。</w:t>
      </w:r>
    </w:p>
    <w:p>
      <w:pPr>
        <w:rPr>
          <w:kern w:val="2"/>
        </w:rPr>
      </w:pPr>
      <w:r>
        <w:rPr>
          <w:rFonts w:hint="eastAsia"/>
          <w:kern w:val="2"/>
        </w:rPr>
        <w:t>“透明”二字指的是让用户在没有感知的情况下使用代理服务，这样的好处是一方面不需要用户手动配置代理服务器的信息，进而降低了代理服务的使用门槛；另一方面也可以更隐秘地监督员工的上网行为。</w:t>
      </w:r>
    </w:p>
    <w:p>
      <w:pPr>
        <w:rPr>
          <w:kern w:val="2"/>
        </w:rPr>
      </w:pPr>
      <w:r>
        <w:rPr>
          <w:rFonts w:hint="eastAsia"/>
          <w:kern w:val="2"/>
        </w:rPr>
        <w:t>在透明代理模式中，用户无须在浏览器或其他软件中配置代理服务器地址、端口号等信息，而是由</w:t>
      </w:r>
      <w:r>
        <w:rPr>
          <w:kern w:val="2"/>
        </w:rPr>
        <w:t>DHCP</w:t>
      </w:r>
      <w:r>
        <w:rPr>
          <w:rFonts w:hint="eastAsia"/>
          <w:kern w:val="2"/>
        </w:rPr>
        <w:t>服务器将网络配置信息分配给客户端主机。这样只要用户打开浏览器便会自动使用代理服务了。如果大家此时并没有配置</w:t>
      </w:r>
      <w:r>
        <w:rPr>
          <w:kern w:val="2"/>
        </w:rPr>
        <w:t>DHCP</w:t>
      </w:r>
      <w:r>
        <w:rPr>
          <w:rFonts w:hint="eastAsia"/>
          <w:kern w:val="2"/>
        </w:rPr>
        <w:t>服务器，可以像如图</w:t>
      </w:r>
      <w:r>
        <w:rPr>
          <w:kern w:val="2"/>
        </w:rPr>
        <w:t>16-1</w:t>
      </w:r>
      <w:r>
        <w:rPr>
          <w:rFonts w:hint="eastAsia"/>
          <w:kern w:val="2"/>
        </w:rPr>
        <w:t>2所示来手动配置客户端主机的网卡参数。</w:t>
      </w:r>
    </w:p>
    <w:p>
      <w:pPr>
        <w:pStyle w:val="32"/>
        <w:spacing w:before="280"/>
        <w:rPr>
          <w:kern w:val="2"/>
        </w:rPr>
      </w:pPr>
      <w:r>
        <w:rPr>
          <w:color w:val="000000"/>
          <w:kern w:val="2"/>
          <w:szCs w:val="21"/>
        </w:rPr>
        <w:drawing>
          <wp:inline distT="0" distB="0" distL="0" distR="0">
            <wp:extent cx="2766060" cy="2956560"/>
            <wp:effectExtent l="0" t="0" r="0" b="0"/>
            <wp:docPr id="207" name="图片 207" descr="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16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766060" cy="29565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16-1</w:t>
      </w:r>
      <w:r>
        <w:rPr>
          <w:rFonts w:hint="eastAsia"/>
          <w:color w:val="000000"/>
          <w:kern w:val="2"/>
          <w:szCs w:val="21"/>
        </w:rPr>
        <w:t>2</w:t>
      </w:r>
      <w:r>
        <w:rPr>
          <w:color w:val="000000"/>
          <w:kern w:val="2"/>
          <w:szCs w:val="21"/>
        </w:rPr>
        <w:t xml:space="preserve">  </w:t>
      </w:r>
      <w:r>
        <w:rPr>
          <w:rFonts w:hint="eastAsia"/>
          <w:color w:val="000000"/>
          <w:kern w:val="2"/>
          <w:szCs w:val="21"/>
        </w:rPr>
        <w:t>配置</w:t>
      </w:r>
      <w:r>
        <w:rPr>
          <w:color w:val="000000"/>
          <w:kern w:val="2"/>
          <w:szCs w:val="21"/>
        </w:rPr>
        <w:t>Windows</w:t>
      </w:r>
      <w:r>
        <w:rPr>
          <w:rFonts w:hint="eastAsia"/>
          <w:color w:val="000000"/>
          <w:kern w:val="2"/>
          <w:szCs w:val="21"/>
        </w:rPr>
        <w:t>客户端的网络信息</w:t>
      </w:r>
    </w:p>
    <w:p>
      <w:pPr>
        <w:rPr>
          <w:kern w:val="2"/>
        </w:rPr>
      </w:pPr>
      <w:r>
        <w:rPr>
          <w:rFonts w:hint="eastAsia"/>
          <w:kern w:val="2"/>
        </w:rPr>
        <w:t>为了避免实验之间互相影响，更好地体验透明代理技术的效果，我们需要把客户端浏览器的代理信息删除（即图</w:t>
      </w:r>
      <w:r>
        <w:rPr>
          <w:kern w:val="2"/>
        </w:rPr>
        <w:t>16-6</w:t>
      </w:r>
      <w:r>
        <w:rPr>
          <w:rFonts w:hint="eastAsia"/>
          <w:kern w:val="2"/>
        </w:rPr>
        <w:t>的操作），然后再刷新页面，就会看到访问任何网站都失败了，如图</w:t>
      </w:r>
      <w:r>
        <w:rPr>
          <w:kern w:val="2"/>
        </w:rPr>
        <w:t>16-1</w:t>
      </w:r>
      <w:r>
        <w:rPr>
          <w:rFonts w:hint="eastAsia"/>
          <w:kern w:val="2"/>
        </w:rPr>
        <w:t>3所示。</w:t>
      </w:r>
    </w:p>
    <w:p>
      <w:pPr>
        <w:pStyle w:val="32"/>
        <w:spacing w:before="280"/>
        <w:rPr>
          <w:kern w:val="2"/>
        </w:rPr>
      </w:pPr>
      <w:r>
        <w:rPr>
          <w:color w:val="000000"/>
          <w:kern w:val="2"/>
          <w:szCs w:val="21"/>
        </w:rPr>
        <w:drawing>
          <wp:inline distT="0" distB="0" distL="0" distR="0">
            <wp:extent cx="5044440" cy="1592580"/>
            <wp:effectExtent l="19050" t="19050" r="3810" b="7620"/>
            <wp:docPr id="208" name="图片 208" descr="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6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044440" cy="159258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3</w:t>
      </w:r>
      <w:r>
        <w:rPr>
          <w:color w:val="000000"/>
          <w:kern w:val="2"/>
          <w:szCs w:val="21"/>
        </w:rPr>
        <w:t xml:space="preserve">  </w:t>
      </w:r>
      <w:r>
        <w:rPr>
          <w:rFonts w:hint="eastAsia"/>
          <w:color w:val="000000"/>
          <w:kern w:val="2"/>
          <w:szCs w:val="21"/>
        </w:rPr>
        <w:t>停止使用代理服务后无法成功访问网站</w:t>
      </w:r>
    </w:p>
    <w:p>
      <w:pPr>
        <w:pStyle w:val="29"/>
        <w:rPr>
          <w:kern w:val="2"/>
          <w:shd w:val="pct10" w:color="auto" w:fill="FFFFFF"/>
        </w:rPr>
      </w:pPr>
    </w:p>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266"/>
        <w:gridCol w:w="7433"/>
      </w:tblGrid>
      <w:tr>
        <w:tblPrEx>
          <w:shd w:val="clear" w:color="auto" w:fill="D9D9D9"/>
          <w:tblLayout w:type="fixed"/>
          <w:tblCellMar>
            <w:top w:w="0" w:type="dxa"/>
            <w:left w:w="108" w:type="dxa"/>
            <w:bottom w:w="0" w:type="dxa"/>
            <w:right w:w="108" w:type="dxa"/>
          </w:tblCellMar>
        </w:tblPrEx>
        <w:trPr>
          <w:cantSplit/>
          <w:trHeight w:val="271" w:hRule="atLeast"/>
        </w:trPr>
        <w:tc>
          <w:tcPr>
            <w:tcW w:w="616"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33"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有些时候会因为Windows系统的缓存原因导致依然能看到网页内容，这时可以换个网站尝试一下访问效果。</w:t>
            </w:r>
          </w:p>
        </w:tc>
      </w:tr>
    </w:tbl>
    <w:p>
      <w:pPr>
        <w:pStyle w:val="29"/>
        <w:rPr>
          <w:kern w:val="2"/>
          <w:shd w:val="pct10" w:color="auto" w:fill="FFFFFF"/>
        </w:rPr>
      </w:pPr>
    </w:p>
    <w:p>
      <w:pPr>
        <w:rPr>
          <w:kern w:val="2"/>
        </w:rPr>
      </w:pPr>
      <w:r>
        <w:rPr>
          <w:rFonts w:hint="eastAsia"/>
          <w:color w:val="000000"/>
          <w:kern w:val="2"/>
          <w:szCs w:val="21"/>
        </w:rPr>
        <w:t>既然要让用户在无需过多配置系统的情况下就能使用代理服务，作为运维人员就必须提前将网络配置信息与数据转发功能配置好。前面已经配置好的网络参数，接下来要使用</w:t>
      </w:r>
      <w:r>
        <w:rPr>
          <w:color w:val="000000"/>
          <w:kern w:val="2"/>
          <w:szCs w:val="21"/>
        </w:rPr>
        <w:t>8.3.2</w:t>
      </w:r>
      <w:r>
        <w:rPr>
          <w:rFonts w:hint="eastAsia"/>
          <w:color w:val="000000"/>
          <w:kern w:val="2"/>
          <w:szCs w:val="21"/>
        </w:rPr>
        <w:t>节介绍的</w:t>
      </w:r>
      <w:r>
        <w:rPr>
          <w:color w:val="000000"/>
          <w:kern w:val="2"/>
          <w:szCs w:val="21"/>
        </w:rPr>
        <w:t>SNAT</w:t>
      </w:r>
      <w:r>
        <w:rPr>
          <w:rFonts w:hint="eastAsia"/>
          <w:color w:val="000000"/>
          <w:kern w:val="2"/>
          <w:szCs w:val="21"/>
        </w:rPr>
        <w:t>技术完成数据的转发，让客户端主机将数据交给</w:t>
      </w:r>
      <w:r>
        <w:rPr>
          <w:color w:val="000000"/>
          <w:kern w:val="2"/>
          <w:szCs w:val="21"/>
        </w:rPr>
        <w:t>Squid</w:t>
      </w:r>
      <w:r>
        <w:rPr>
          <w:rFonts w:hint="eastAsia"/>
          <w:color w:val="000000"/>
          <w:kern w:val="2"/>
          <w:szCs w:val="21"/>
        </w:rPr>
        <w:t>代理服务器，再由后者转发到外网中。简单来说，就是让</w:t>
      </w:r>
      <w:r>
        <w:rPr>
          <w:color w:val="000000"/>
          <w:kern w:val="2"/>
          <w:szCs w:val="21"/>
        </w:rPr>
        <w:t>Squid</w:t>
      </w:r>
      <w:r>
        <w:rPr>
          <w:rFonts w:hint="eastAsia"/>
          <w:color w:val="000000"/>
          <w:kern w:val="2"/>
          <w:szCs w:val="21"/>
        </w:rPr>
        <w:t>服务器作为一个中间人，实现内网客户端主机与外部网络之间的数据传输。</w:t>
      </w:r>
    </w:p>
    <w:p>
      <w:pPr>
        <w:rPr>
          <w:kern w:val="2"/>
        </w:rPr>
      </w:pPr>
      <w:r>
        <w:rPr>
          <w:rFonts w:hint="eastAsia"/>
          <w:kern w:val="2"/>
        </w:rPr>
        <w:t>由于当前还没有部署</w:t>
      </w:r>
      <w:r>
        <w:rPr>
          <w:kern w:val="2"/>
        </w:rPr>
        <w:t>SNAT</w:t>
      </w:r>
      <w:r>
        <w:rPr>
          <w:rFonts w:hint="eastAsia"/>
          <w:kern w:val="2"/>
        </w:rPr>
        <w:t>功能，因此当前内网中的客户端主机是不能访问外网的：</w:t>
      </w:r>
    </w:p>
    <w:p>
      <w:pPr>
        <w:pStyle w:val="58"/>
        <w:rPr>
          <w:kern w:val="2"/>
        </w:rPr>
      </w:pPr>
    </w:p>
    <w:p>
      <w:pPr>
        <w:pStyle w:val="26"/>
        <w:spacing w:line="240" w:lineRule="exact"/>
        <w:rPr>
          <w:kern w:val="2"/>
        </w:rPr>
      </w:pPr>
      <w:r>
        <w:rPr>
          <w:kern w:val="2"/>
        </w:rPr>
        <w:t>C:\Users\linuxprobe&gt;ping www.linuxprobe.com</w:t>
      </w:r>
    </w:p>
    <w:p>
      <w:pPr>
        <w:pStyle w:val="26"/>
        <w:spacing w:line="240" w:lineRule="exact"/>
      </w:pPr>
      <w:r>
        <w:rPr>
          <w:kern w:val="2"/>
        </w:rPr>
        <w:t>ping</w:t>
      </w:r>
      <w:r>
        <w:rPr>
          <w:rFonts w:hint="eastAsia"/>
          <w:kern w:val="2"/>
        </w:rPr>
        <w:t>请求找不到主机</w:t>
      </w:r>
      <w:r>
        <w:rPr>
          <w:kern w:val="2"/>
        </w:rPr>
        <w:t xml:space="preserve"> www.linuxprobe.com</w:t>
      </w:r>
      <w:r>
        <w:rPr>
          <w:rFonts w:hint="eastAsia"/>
          <w:kern w:val="2"/>
        </w:rPr>
        <w:t>。请检查该名称，然后重试。</w:t>
      </w:r>
    </w:p>
    <w:p>
      <w:pPr>
        <w:pStyle w:val="59"/>
        <w:spacing w:after="90"/>
        <w:rPr>
          <w:kern w:val="2"/>
        </w:rPr>
      </w:pPr>
    </w:p>
    <w:p>
      <w:pPr>
        <w:rPr>
          <w:kern w:val="2"/>
        </w:rPr>
      </w:pPr>
      <w:r>
        <w:rPr>
          <w:rFonts w:hint="eastAsia"/>
          <w:kern w:val="2"/>
        </w:rPr>
        <w:t>第</w:t>
      </w:r>
      <w:r>
        <w:rPr>
          <w:kern w:val="2"/>
        </w:rPr>
        <w:t>8</w:t>
      </w:r>
      <w:r>
        <w:rPr>
          <w:rFonts w:hint="eastAsia"/>
          <w:kern w:val="2"/>
        </w:rPr>
        <w:t>章已经介绍了</w:t>
      </w:r>
      <w:r>
        <w:rPr>
          <w:kern w:val="2"/>
        </w:rPr>
        <w:t>iptables</w:t>
      </w:r>
      <w:r>
        <w:rPr>
          <w:rFonts w:hint="eastAsia"/>
          <w:kern w:val="2"/>
        </w:rPr>
        <w:t>与</w:t>
      </w:r>
      <w:r>
        <w:rPr>
          <w:kern w:val="2"/>
        </w:rPr>
        <w:t>firewalld</w:t>
      </w:r>
      <w:r>
        <w:rPr>
          <w:rFonts w:hint="eastAsia"/>
          <w:kern w:val="2"/>
        </w:rPr>
        <w:t>防火墙理论知识以及策略规则的配置方法，大家可以任选其中一款完成接下来的实验。刘遄老师觉得</w:t>
      </w:r>
      <w:r>
        <w:rPr>
          <w:kern w:val="2"/>
        </w:rPr>
        <w:t>firewalld</w:t>
      </w:r>
      <w:r>
        <w:rPr>
          <w:rFonts w:hint="eastAsia"/>
          <w:kern w:val="2"/>
        </w:rPr>
        <w:t>防火墙实在太简单了，因此决定使用纯命令行的</w:t>
      </w:r>
      <w:r>
        <w:rPr>
          <w:kern w:val="2"/>
        </w:rPr>
        <w:t>iptables</w:t>
      </w:r>
      <w:r>
        <w:rPr>
          <w:rFonts w:hint="eastAsia"/>
          <w:kern w:val="2"/>
        </w:rPr>
        <w:t>防火墙管理工具来演示部署方法。</w:t>
      </w:r>
    </w:p>
    <w:p>
      <w:pPr>
        <w:rPr>
          <w:kern w:val="2"/>
        </w:rPr>
      </w:pPr>
      <w:r>
        <w:rPr>
          <w:rFonts w:hint="eastAsia"/>
          <w:kern w:val="2"/>
        </w:rPr>
        <w:t>要想让内网中的客户端主机能够访问外网，客户端主机首先要能获取到</w:t>
      </w:r>
      <w:r>
        <w:rPr>
          <w:kern w:val="2"/>
        </w:rPr>
        <w:t>DNS</w:t>
      </w:r>
      <w:r>
        <w:rPr>
          <w:rFonts w:hint="eastAsia"/>
          <w:kern w:val="2"/>
        </w:rPr>
        <w:t>地址解析服务的数据，这样才能在互联网中找到对应网站的</w:t>
      </w:r>
      <w:r>
        <w:rPr>
          <w:kern w:val="2"/>
        </w:rPr>
        <w:t>IP</w:t>
      </w:r>
      <w:r>
        <w:rPr>
          <w:rFonts w:hint="eastAsia"/>
          <w:kern w:val="2"/>
        </w:rPr>
        <w:t>地址。下面通过</w:t>
      </w:r>
      <w:r>
        <w:rPr>
          <w:kern w:val="2"/>
        </w:rPr>
        <w:t>iptables</w:t>
      </w:r>
      <w:r>
        <w:rPr>
          <w:rFonts w:hint="eastAsia"/>
          <w:kern w:val="2"/>
        </w:rPr>
        <w:t>命令实现</w:t>
      </w:r>
      <w:r>
        <w:rPr>
          <w:kern w:val="2"/>
        </w:rPr>
        <w:t>DNS</w:t>
      </w:r>
      <w:r>
        <w:rPr>
          <w:rFonts w:hint="eastAsia"/>
          <w:kern w:val="2"/>
        </w:rPr>
        <w:t>地址解析服务</w:t>
      </w:r>
      <w:r>
        <w:rPr>
          <w:kern w:val="2"/>
        </w:rPr>
        <w:t>53</w:t>
      </w:r>
      <w:r>
        <w:rPr>
          <w:rFonts w:hint="eastAsia"/>
          <w:kern w:val="2"/>
        </w:rPr>
        <w:t>端口的数据转发功能，并且允许</w:t>
      </w:r>
      <w:r>
        <w:rPr>
          <w:kern w:val="2"/>
        </w:rPr>
        <w:t>Squid</w:t>
      </w:r>
      <w:r>
        <w:rPr>
          <w:rFonts w:hint="eastAsia"/>
          <w:kern w:val="2"/>
        </w:rPr>
        <w:t>服务器转发</w:t>
      </w:r>
      <w:r>
        <w:rPr>
          <w:kern w:val="2"/>
        </w:rPr>
        <w:t>IPv4</w:t>
      </w:r>
      <w:r>
        <w:rPr>
          <w:rFonts w:hint="eastAsia"/>
          <w:kern w:val="2"/>
        </w:rPr>
        <w:t>数据包。</w:t>
      </w:r>
      <w:r>
        <w:rPr>
          <w:kern w:val="2"/>
        </w:rPr>
        <w:t>sysctl -p</w:t>
      </w:r>
      <w:r>
        <w:rPr>
          <w:rFonts w:hint="eastAsia"/>
          <w:kern w:val="2"/>
        </w:rPr>
        <w:t>命令的作用是让转发参数立即生效：</w:t>
      </w:r>
    </w:p>
    <w:p>
      <w:pPr>
        <w:pStyle w:val="58"/>
        <w:rPr>
          <w:kern w:val="2"/>
        </w:rPr>
      </w:pPr>
    </w:p>
    <w:p>
      <w:pPr>
        <w:pStyle w:val="26"/>
        <w:spacing w:line="240" w:lineRule="exact"/>
        <w:rPr>
          <w:kern w:val="2"/>
        </w:rPr>
      </w:pPr>
      <w:r>
        <w:rPr>
          <w:kern w:val="2"/>
        </w:rPr>
        <w:t>[root@linuxprobe ~]# iptables -F</w:t>
      </w:r>
    </w:p>
    <w:p>
      <w:pPr>
        <w:pStyle w:val="26"/>
        <w:spacing w:line="240" w:lineRule="exact"/>
        <w:rPr>
          <w:kern w:val="2"/>
        </w:rPr>
      </w:pPr>
      <w:r>
        <w:rPr>
          <w:kern w:val="2"/>
        </w:rPr>
        <w:t>[root@linuxprobe ~]# iptables -t nat -A POSTROUTING -p udp --dport 53 -o </w:t>
      </w:r>
    </w:p>
    <w:p>
      <w:pPr>
        <w:pStyle w:val="26"/>
        <w:spacing w:line="240" w:lineRule="exact"/>
        <w:rPr>
          <w:kern w:val="2"/>
        </w:rPr>
      </w:pPr>
      <w:r>
        <w:rPr>
          <w:kern w:val="2"/>
        </w:rPr>
        <w:t>eno33554968 -j MASQUERADE</w:t>
      </w:r>
    </w:p>
    <w:p>
      <w:pPr>
        <w:pStyle w:val="26"/>
        <w:spacing w:line="240" w:lineRule="exact"/>
        <w:rPr>
          <w:kern w:val="2"/>
        </w:rPr>
      </w:pPr>
      <w:r>
        <w:rPr>
          <w:kern w:val="2"/>
        </w:rPr>
        <w:t>[root@linuxprobe ~]# echo "net.ipv4.ip</w:t>
      </w:r>
      <w:r>
        <w:rPr>
          <w:rFonts w:ascii="宋体"/>
          <w:kern w:val="2"/>
        </w:rPr>
        <w:t>_</w:t>
      </w:r>
      <w:r>
        <w:rPr>
          <w:kern w:val="2"/>
        </w:rPr>
        <w:t>forward=1" &gt;&gt; /etc/sysctl.conf</w:t>
      </w:r>
    </w:p>
    <w:p>
      <w:pPr>
        <w:pStyle w:val="26"/>
        <w:spacing w:line="240" w:lineRule="exact"/>
        <w:rPr>
          <w:kern w:val="2"/>
        </w:rPr>
      </w:pPr>
      <w:r>
        <w:rPr>
          <w:kern w:val="2"/>
        </w:rPr>
        <w:t>[root@linuxprobe ~]# sysctl -p </w:t>
      </w:r>
    </w:p>
    <w:p>
      <w:pPr>
        <w:pStyle w:val="26"/>
        <w:spacing w:line="240" w:lineRule="exact"/>
        <w:rPr>
          <w:kern w:val="2"/>
        </w:rPr>
      </w:pPr>
      <w:r>
        <w:rPr>
          <w:kern w:val="2"/>
        </w:rPr>
        <w:t>net.ipv4.ip</w:t>
      </w:r>
      <w:r>
        <w:rPr>
          <w:rFonts w:ascii="宋体"/>
          <w:kern w:val="2"/>
        </w:rPr>
        <w:t>_</w:t>
      </w:r>
      <w:r>
        <w:rPr>
          <w:kern w:val="2"/>
        </w:rPr>
        <w:t>forward = 1</w:t>
      </w:r>
    </w:p>
    <w:p>
      <w:pPr>
        <w:pStyle w:val="59"/>
        <w:spacing w:after="90"/>
        <w:rPr>
          <w:kern w:val="2"/>
        </w:rPr>
      </w:pPr>
    </w:p>
    <w:p>
      <w:pPr>
        <w:rPr>
          <w:kern w:val="2"/>
        </w:rPr>
      </w:pPr>
      <w:r>
        <w:rPr>
          <w:rFonts w:hint="eastAsia"/>
          <w:color w:val="000000"/>
          <w:kern w:val="2"/>
          <w:szCs w:val="21"/>
        </w:rPr>
        <w:t>现在回到客户端主机，再次</w:t>
      </w:r>
      <w:r>
        <w:rPr>
          <w:color w:val="000000"/>
          <w:kern w:val="2"/>
          <w:szCs w:val="21"/>
        </w:rPr>
        <w:t>ping</w:t>
      </w:r>
      <w:r>
        <w:rPr>
          <w:rFonts w:hint="eastAsia"/>
          <w:color w:val="000000"/>
          <w:kern w:val="2"/>
          <w:szCs w:val="21"/>
        </w:rPr>
        <w:t>某个外网地址。此时可以发现，虽然不能连通网站，但是此时已经能够获取到外网</w:t>
      </w:r>
      <w:r>
        <w:rPr>
          <w:color w:val="000000"/>
          <w:kern w:val="2"/>
          <w:szCs w:val="21"/>
        </w:rPr>
        <w:t>DNS</w:t>
      </w:r>
      <w:r>
        <w:rPr>
          <w:rFonts w:hint="eastAsia"/>
          <w:color w:val="000000"/>
          <w:kern w:val="2"/>
          <w:szCs w:val="21"/>
        </w:rPr>
        <w:t>服务的域名解析数据。这个步骤非常重要，为接下来的</w:t>
      </w:r>
      <w:r>
        <w:rPr>
          <w:color w:val="000000"/>
          <w:kern w:val="2"/>
          <w:szCs w:val="21"/>
        </w:rPr>
        <w:t>SNAT</w:t>
      </w:r>
      <w:r>
        <w:rPr>
          <w:rFonts w:hint="eastAsia"/>
          <w:color w:val="000000"/>
          <w:kern w:val="2"/>
          <w:szCs w:val="21"/>
        </w:rPr>
        <w:t>技术打下了扎实的基础。</w:t>
      </w:r>
    </w:p>
    <w:p>
      <w:pPr>
        <w:pStyle w:val="58"/>
        <w:rPr>
          <w:kern w:val="2"/>
        </w:rPr>
      </w:pPr>
    </w:p>
    <w:p>
      <w:pPr>
        <w:pStyle w:val="26"/>
        <w:spacing w:line="260" w:lineRule="exact"/>
        <w:rPr>
          <w:kern w:val="2"/>
        </w:rPr>
      </w:pPr>
      <w:r>
        <w:rPr>
          <w:kern w:val="2"/>
        </w:rPr>
        <w:t>C:\Users\linuxprobe&gt;ping www.linuxprobe.com</w:t>
      </w:r>
    </w:p>
    <w:p>
      <w:pPr>
        <w:pStyle w:val="26"/>
        <w:spacing w:line="260" w:lineRule="exact"/>
        <w:rPr>
          <w:kern w:val="2"/>
        </w:rPr>
      </w:pPr>
      <w:r>
        <w:rPr>
          <w:rFonts w:hint="eastAsia"/>
          <w:kern w:val="2"/>
        </w:rPr>
        <w:t>正在</w:t>
      </w:r>
      <w:r>
        <w:rPr>
          <w:kern w:val="2"/>
        </w:rPr>
        <w:t xml:space="preserve">ping www.linuxprobe.com [116.31.127.233] </w:t>
      </w:r>
      <w:r>
        <w:rPr>
          <w:rFonts w:hint="eastAsia"/>
          <w:kern w:val="2"/>
        </w:rPr>
        <w:t>具有</w:t>
      </w:r>
      <w:r>
        <w:rPr>
          <w:kern w:val="2"/>
        </w:rPr>
        <w:t xml:space="preserve"> 32 </w:t>
      </w:r>
      <w:r>
        <w:rPr>
          <w:rFonts w:hint="eastAsia"/>
          <w:kern w:val="2"/>
        </w:rPr>
        <w:t>字节的数据：</w:t>
      </w:r>
    </w:p>
    <w:p>
      <w:pPr>
        <w:pStyle w:val="26"/>
        <w:spacing w:line="260" w:lineRule="exact"/>
        <w:rPr>
          <w:kern w:val="2"/>
        </w:rPr>
      </w:pPr>
      <w:r>
        <w:rPr>
          <w:rFonts w:hint="eastAsia"/>
          <w:kern w:val="2"/>
        </w:rPr>
        <w:t>请求超时。</w:t>
      </w:r>
    </w:p>
    <w:p>
      <w:pPr>
        <w:pStyle w:val="26"/>
        <w:spacing w:line="260" w:lineRule="exact"/>
        <w:rPr>
          <w:kern w:val="2"/>
        </w:rPr>
      </w:pPr>
      <w:r>
        <w:rPr>
          <w:rFonts w:hint="eastAsia"/>
          <w:kern w:val="2"/>
        </w:rPr>
        <w:t>请求超时。</w:t>
      </w:r>
    </w:p>
    <w:p>
      <w:pPr>
        <w:pStyle w:val="26"/>
        <w:spacing w:line="260" w:lineRule="exact"/>
        <w:rPr>
          <w:kern w:val="2"/>
        </w:rPr>
      </w:pPr>
      <w:r>
        <w:rPr>
          <w:rFonts w:hint="eastAsia"/>
          <w:kern w:val="2"/>
        </w:rPr>
        <w:t>请求超时。</w:t>
      </w:r>
    </w:p>
    <w:p>
      <w:pPr>
        <w:pStyle w:val="26"/>
        <w:spacing w:line="260" w:lineRule="exact"/>
        <w:rPr>
          <w:kern w:val="2"/>
        </w:rPr>
      </w:pPr>
      <w:r>
        <w:rPr>
          <w:rFonts w:hint="eastAsia"/>
          <w:kern w:val="2"/>
        </w:rPr>
        <w:t>请求超时。</w:t>
      </w:r>
    </w:p>
    <w:p>
      <w:pPr>
        <w:pStyle w:val="26"/>
        <w:spacing w:line="260" w:lineRule="exact"/>
        <w:rPr>
          <w:kern w:val="2"/>
        </w:rPr>
      </w:pPr>
      <w:r>
        <w:rPr>
          <w:kern w:val="2"/>
        </w:rPr>
        <w:t xml:space="preserve">116.31.127.233 </w:t>
      </w:r>
      <w:r>
        <w:rPr>
          <w:rFonts w:hint="eastAsia"/>
          <w:kern w:val="2"/>
        </w:rPr>
        <w:t>的</w:t>
      </w:r>
      <w:r>
        <w:rPr>
          <w:kern w:val="2"/>
        </w:rPr>
        <w:t>ping</w:t>
      </w:r>
      <w:r>
        <w:rPr>
          <w:rFonts w:hint="eastAsia"/>
          <w:kern w:val="2"/>
        </w:rPr>
        <w:t>统计信息：</w:t>
      </w:r>
    </w:p>
    <w:p>
      <w:pPr>
        <w:pStyle w:val="26"/>
        <w:spacing w:line="260" w:lineRule="exact"/>
        <w:rPr>
          <w:kern w:val="2"/>
        </w:rPr>
      </w:pPr>
      <w:r>
        <w:rPr>
          <w:kern w:val="2"/>
        </w:rPr>
        <w:t>    </w:t>
      </w:r>
      <w:r>
        <w:rPr>
          <w:rFonts w:hint="eastAsia"/>
          <w:kern w:val="2"/>
        </w:rPr>
        <w:t>数据包</w:t>
      </w:r>
      <w:r>
        <w:rPr>
          <w:kern w:val="2"/>
        </w:rPr>
        <w:t>: </w:t>
      </w:r>
      <w:r>
        <w:rPr>
          <w:rFonts w:hint="eastAsia"/>
          <w:kern w:val="2"/>
        </w:rPr>
        <w:t>已发送</w:t>
      </w:r>
      <w:r>
        <w:rPr>
          <w:kern w:val="2"/>
        </w:rPr>
        <w:t> = 4</w:t>
      </w:r>
      <w:r>
        <w:rPr>
          <w:rFonts w:hint="eastAsia"/>
          <w:kern w:val="2"/>
        </w:rPr>
        <w:t>，已接收</w:t>
      </w:r>
      <w:r>
        <w:rPr>
          <w:kern w:val="2"/>
        </w:rPr>
        <w:t> = 0</w:t>
      </w:r>
      <w:r>
        <w:rPr>
          <w:rFonts w:hint="eastAsia"/>
          <w:kern w:val="2"/>
        </w:rPr>
        <w:t>，丢失</w:t>
      </w:r>
      <w:r>
        <w:rPr>
          <w:kern w:val="2"/>
        </w:rPr>
        <w:t> = 4 (100% </w:t>
      </w:r>
      <w:r>
        <w:rPr>
          <w:rFonts w:hint="eastAsia"/>
          <w:kern w:val="2"/>
        </w:rPr>
        <w:t>丢失</w:t>
      </w:r>
      <w:r>
        <w:rPr>
          <w:kern w:val="2"/>
        </w:rPr>
        <w:t>)</w:t>
      </w:r>
      <w:r>
        <w:rPr>
          <w:rFonts w:hint="eastAsia"/>
          <w:kern w:val="2"/>
        </w:rPr>
        <w:t>，</w:t>
      </w:r>
    </w:p>
    <w:p>
      <w:pPr>
        <w:pStyle w:val="59"/>
        <w:spacing w:after="90"/>
        <w:rPr>
          <w:kern w:val="2"/>
        </w:rPr>
      </w:pPr>
    </w:p>
    <w:p>
      <w:pPr>
        <w:rPr>
          <w:kern w:val="2"/>
        </w:rPr>
      </w:pPr>
      <w:r>
        <w:rPr>
          <w:rFonts w:hint="eastAsia"/>
          <w:color w:val="000000"/>
          <w:kern w:val="2"/>
          <w:szCs w:val="21"/>
        </w:rPr>
        <w:t>与配置</w:t>
      </w:r>
      <w:r>
        <w:rPr>
          <w:color w:val="000000"/>
          <w:kern w:val="2"/>
          <w:szCs w:val="21"/>
        </w:rPr>
        <w:t>DNS</w:t>
      </w:r>
      <w:r>
        <w:rPr>
          <w:rFonts w:hint="eastAsia"/>
          <w:color w:val="000000"/>
          <w:kern w:val="2"/>
          <w:szCs w:val="21"/>
        </w:rPr>
        <w:t>和</w:t>
      </w:r>
      <w:r>
        <w:rPr>
          <w:color w:val="000000"/>
          <w:kern w:val="2"/>
          <w:szCs w:val="21"/>
        </w:rPr>
        <w:t>SNAT</w:t>
      </w:r>
      <w:r>
        <w:rPr>
          <w:rFonts w:hint="eastAsia"/>
          <w:color w:val="000000"/>
          <w:kern w:val="2"/>
          <w:szCs w:val="21"/>
        </w:rPr>
        <w:t>技术转发相比，</w:t>
      </w:r>
      <w:r>
        <w:rPr>
          <w:color w:val="000000"/>
          <w:kern w:val="2"/>
          <w:szCs w:val="21"/>
        </w:rPr>
        <w:t>Squid</w:t>
      </w:r>
      <w:r>
        <w:rPr>
          <w:rFonts w:hint="eastAsia"/>
          <w:color w:val="000000"/>
          <w:kern w:val="2"/>
          <w:szCs w:val="21"/>
        </w:rPr>
        <w:t>服务程序透明代理模式的配置过程就十分简单了，只需要在主配置文件中服务器端口号后面追加上</w:t>
      </w:r>
      <w:r>
        <w:rPr>
          <w:color w:val="000000"/>
          <w:kern w:val="2"/>
          <w:szCs w:val="21"/>
        </w:rPr>
        <w:t>transparent</w:t>
      </w:r>
      <w:r>
        <w:rPr>
          <w:rFonts w:hint="eastAsia"/>
          <w:color w:val="000000"/>
          <w:kern w:val="2"/>
          <w:szCs w:val="21"/>
        </w:rPr>
        <w:t>单词（意思为“透明的”），然后把第</w:t>
      </w:r>
      <w:r>
        <w:rPr>
          <w:color w:val="000000"/>
          <w:kern w:val="2"/>
          <w:szCs w:val="21"/>
        </w:rPr>
        <w:t>62</w:t>
      </w:r>
      <w:r>
        <w:rPr>
          <w:rFonts w:hint="eastAsia"/>
          <w:color w:val="000000"/>
          <w:kern w:val="2"/>
          <w:szCs w:val="21"/>
        </w:rPr>
        <w:t>行的井号（</w:t>
      </w:r>
      <w:r>
        <w:rPr>
          <w:color w:val="000000"/>
          <w:kern w:val="2"/>
          <w:szCs w:val="21"/>
        </w:rPr>
        <w:t>#</w:t>
      </w:r>
      <w:r>
        <w:rPr>
          <w:rFonts w:hint="eastAsia"/>
          <w:color w:val="000000"/>
          <w:kern w:val="2"/>
          <w:szCs w:val="21"/>
        </w:rPr>
        <w:t>）注释符删除，设置缓存的保存路径就可以了。保存主配置文件并退出后再使用</w:t>
      </w:r>
      <w:r>
        <w:rPr>
          <w:color w:val="000000"/>
          <w:kern w:val="2"/>
          <w:szCs w:val="21"/>
        </w:rPr>
        <w:t>squid -k parse</w:t>
      </w:r>
      <w:r>
        <w:rPr>
          <w:rFonts w:hint="eastAsia"/>
          <w:color w:val="000000"/>
          <w:kern w:val="2"/>
          <w:szCs w:val="21"/>
        </w:rPr>
        <w:t>命令检查主配置文件是否有错误，以及使用</w:t>
      </w:r>
      <w:r>
        <w:rPr>
          <w:color w:val="000000"/>
          <w:kern w:val="2"/>
          <w:szCs w:val="21"/>
        </w:rPr>
        <w:t>squid -z</w:t>
      </w:r>
      <w:r>
        <w:rPr>
          <w:rFonts w:hint="eastAsia"/>
          <w:color w:val="000000"/>
          <w:kern w:val="2"/>
          <w:szCs w:val="21"/>
        </w:rPr>
        <w:t>命令对</w:t>
      </w:r>
      <w:r>
        <w:rPr>
          <w:color w:val="000000"/>
          <w:kern w:val="2"/>
          <w:szCs w:val="21"/>
        </w:rPr>
        <w:t>Squid</w:t>
      </w:r>
      <w:r>
        <w:rPr>
          <w:rFonts w:hint="eastAsia"/>
          <w:color w:val="000000"/>
          <w:kern w:val="2"/>
          <w:szCs w:val="21"/>
        </w:rPr>
        <w:t>服务程序的透明代理技术进行初始化。</w:t>
      </w:r>
    </w:p>
    <w:p>
      <w:pPr>
        <w:pStyle w:val="58"/>
        <w:rPr>
          <w:kern w:val="2"/>
        </w:rPr>
      </w:pPr>
    </w:p>
    <w:p>
      <w:pPr>
        <w:pStyle w:val="26"/>
        <w:spacing w:line="260" w:lineRule="exact"/>
        <w:rPr>
          <w:kern w:val="2"/>
        </w:rPr>
      </w:pPr>
      <w:r>
        <w:rPr>
          <w:kern w:val="2"/>
        </w:rPr>
        <w:t>[root@linuxprobe ~]# vim /etc/squid/squid.conf</w:t>
      </w:r>
    </w:p>
    <w:p>
      <w:pPr>
        <w:pStyle w:val="26"/>
        <w:spacing w:line="260" w:lineRule="exact"/>
        <w:rPr>
          <w:kern w:val="2"/>
        </w:rPr>
      </w:pPr>
      <w:r>
        <w:rPr>
          <w:kern w:val="2"/>
        </w:rPr>
        <w:t>………………</w:t>
      </w:r>
      <w:r>
        <w:rPr>
          <w:rFonts w:hint="eastAsia"/>
          <w:kern w:val="2"/>
        </w:rPr>
        <w:t>省略部分输出信息</w:t>
      </w:r>
      <w:r>
        <w:rPr>
          <w:kern w:val="2"/>
        </w:rPr>
        <w:t>………………</w:t>
      </w:r>
    </w:p>
    <w:p>
      <w:pPr>
        <w:pStyle w:val="26"/>
        <w:spacing w:line="260" w:lineRule="exact"/>
        <w:rPr>
          <w:kern w:val="2"/>
        </w:rPr>
      </w:pPr>
      <w:r>
        <w:rPr>
          <w:kern w:val="2"/>
        </w:rPr>
        <w:t>58 # Squid normally listens to port 3128</w:t>
      </w:r>
    </w:p>
    <w:p>
      <w:pPr>
        <w:pStyle w:val="26"/>
        <w:spacing w:line="260" w:lineRule="exact"/>
        <w:rPr>
          <w:kern w:val="2"/>
        </w:rPr>
      </w:pPr>
      <w:r>
        <w:rPr>
          <w:b/>
          <w:bCs/>
          <w:kern w:val="2"/>
        </w:rPr>
        <w:t>59 http</w:t>
      </w:r>
      <w:r>
        <w:rPr>
          <w:rFonts w:ascii="宋体"/>
          <w:b/>
          <w:bCs/>
          <w:kern w:val="2"/>
        </w:rPr>
        <w:t>_</w:t>
      </w:r>
      <w:r>
        <w:rPr>
          <w:b/>
          <w:bCs/>
          <w:kern w:val="2"/>
        </w:rPr>
        <w:t>port 3128 transparent</w:t>
      </w:r>
    </w:p>
    <w:p>
      <w:pPr>
        <w:pStyle w:val="26"/>
        <w:spacing w:line="260" w:lineRule="exact"/>
        <w:rPr>
          <w:kern w:val="2"/>
        </w:rPr>
      </w:pPr>
      <w:r>
        <w:rPr>
          <w:kern w:val="2"/>
        </w:rPr>
        <w:t>60</w:t>
      </w:r>
    </w:p>
    <w:p>
      <w:pPr>
        <w:pStyle w:val="26"/>
        <w:spacing w:line="260" w:lineRule="exact"/>
        <w:rPr>
          <w:kern w:val="2"/>
        </w:rPr>
      </w:pPr>
      <w:r>
        <w:rPr>
          <w:kern w:val="2"/>
        </w:rPr>
        <w:t>61 # Uncomment and adjust the following to add a disk cache directory.</w:t>
      </w:r>
    </w:p>
    <w:p>
      <w:pPr>
        <w:pStyle w:val="26"/>
        <w:spacing w:line="260" w:lineRule="exact"/>
        <w:rPr>
          <w:kern w:val="2"/>
        </w:rPr>
      </w:pPr>
      <w:r>
        <w:rPr>
          <w:b/>
          <w:bCs/>
          <w:kern w:val="2"/>
        </w:rPr>
        <w:t>62 cache</w:t>
      </w:r>
      <w:r>
        <w:rPr>
          <w:rFonts w:ascii="宋体"/>
          <w:b/>
          <w:bCs/>
          <w:kern w:val="2"/>
        </w:rPr>
        <w:t>_</w:t>
      </w:r>
      <w:r>
        <w:rPr>
          <w:b/>
          <w:bCs/>
          <w:kern w:val="2"/>
        </w:rPr>
        <w:t>dir ufs /var/spool/squid 100 16 256</w:t>
      </w:r>
    </w:p>
    <w:p>
      <w:pPr>
        <w:pStyle w:val="26"/>
        <w:spacing w:line="260" w:lineRule="exact"/>
        <w:rPr>
          <w:kern w:val="2"/>
        </w:rPr>
      </w:pPr>
      <w:r>
        <w:rPr>
          <w:kern w:val="2"/>
        </w:rPr>
        <w:t>63 </w:t>
      </w:r>
    </w:p>
    <w:p>
      <w:pPr>
        <w:pStyle w:val="26"/>
        <w:spacing w:line="260" w:lineRule="exact"/>
        <w:rPr>
          <w:kern w:val="2"/>
        </w:rPr>
      </w:pPr>
      <w:r>
        <w:rPr>
          <w:kern w:val="2"/>
        </w:rPr>
        <w:t>………………</w:t>
      </w:r>
      <w:r>
        <w:rPr>
          <w:rFonts w:hint="eastAsia"/>
          <w:kern w:val="2"/>
        </w:rPr>
        <w:t>省略部分输出信息</w:t>
      </w:r>
      <w:r>
        <w:rPr>
          <w:kern w:val="2"/>
        </w:rPr>
        <w:t>………………</w:t>
      </w:r>
    </w:p>
    <w:p>
      <w:pPr>
        <w:pStyle w:val="26"/>
        <w:spacing w:line="260" w:lineRule="exact"/>
        <w:rPr>
          <w:kern w:val="2"/>
        </w:rPr>
      </w:pPr>
      <w:r>
        <w:rPr>
          <w:kern w:val="2"/>
        </w:rPr>
        <w:t>[root@linuxprobe ~]# squid -k parse</w:t>
      </w:r>
    </w:p>
    <w:p>
      <w:pPr>
        <w:pStyle w:val="26"/>
        <w:spacing w:line="260" w:lineRule="exact"/>
        <w:rPr>
          <w:kern w:val="2"/>
        </w:rPr>
      </w:pPr>
      <w:r>
        <w:rPr>
          <w:kern w:val="2"/>
        </w:rPr>
        <w:t>2017/04/13 06:40:44| Startup: Initializing Authentication Schemes ...</w:t>
      </w:r>
    </w:p>
    <w:p>
      <w:pPr>
        <w:pStyle w:val="26"/>
        <w:spacing w:line="260" w:lineRule="exact"/>
        <w:rPr>
          <w:kern w:val="2"/>
        </w:rPr>
      </w:pPr>
      <w:r>
        <w:rPr>
          <w:kern w:val="2"/>
        </w:rPr>
        <w:t>2017/04/13 06:40:44| Startup: Initialized Authentication Scheme 'basic'</w:t>
      </w:r>
    </w:p>
    <w:p>
      <w:pPr>
        <w:pStyle w:val="26"/>
        <w:spacing w:line="260" w:lineRule="exact"/>
        <w:rPr>
          <w:kern w:val="2"/>
        </w:rPr>
      </w:pPr>
      <w:r>
        <w:rPr>
          <w:kern w:val="2"/>
        </w:rPr>
        <w:t>2017/04/13 06:40:44| Startup: Initialized Authentication Scheme 'digest'</w:t>
      </w:r>
    </w:p>
    <w:p>
      <w:pPr>
        <w:pStyle w:val="26"/>
        <w:spacing w:line="260" w:lineRule="exact"/>
        <w:rPr>
          <w:kern w:val="2"/>
        </w:rPr>
      </w:pPr>
      <w:r>
        <w:rPr>
          <w:kern w:val="2"/>
        </w:rPr>
        <w:t>2017/04/13 06:40:44| Startup: Initialized Authentication Scheme 'negotiate'</w:t>
      </w:r>
    </w:p>
    <w:p>
      <w:pPr>
        <w:pStyle w:val="26"/>
        <w:spacing w:line="260" w:lineRule="exact"/>
        <w:rPr>
          <w:kern w:val="2"/>
        </w:rPr>
      </w:pPr>
      <w:r>
        <w:rPr>
          <w:kern w:val="2"/>
        </w:rPr>
        <w:t>2017/04/13 06:40:44| Startup: Initialized Authentication Scheme 'ntlm'</w:t>
      </w:r>
    </w:p>
    <w:p>
      <w:pPr>
        <w:pStyle w:val="26"/>
        <w:spacing w:line="260" w:lineRule="exact"/>
        <w:rPr>
          <w:kern w:val="2"/>
        </w:rPr>
      </w:pPr>
      <w:r>
        <w:rPr>
          <w:kern w:val="2"/>
        </w:rPr>
        <w:t>2017/04/13 06:40:44| Startup: Initialized Authentication.</w:t>
      </w:r>
    </w:p>
    <w:p>
      <w:pPr>
        <w:pStyle w:val="26"/>
        <w:spacing w:line="260" w:lineRule="exact"/>
        <w:rPr>
          <w:kern w:val="2"/>
        </w:rPr>
      </w:pPr>
      <w:r>
        <w:rPr>
          <w:kern w:val="2"/>
        </w:rPr>
        <w:t>………………</w:t>
      </w:r>
      <w:r>
        <w:rPr>
          <w:rFonts w:hint="eastAsia"/>
          <w:kern w:val="2"/>
        </w:rPr>
        <w:t>省略部分输出信息</w:t>
      </w:r>
      <w:r>
        <w:rPr>
          <w:kern w:val="2"/>
        </w:rPr>
        <w:t>………………</w:t>
      </w:r>
    </w:p>
    <w:p>
      <w:pPr>
        <w:pStyle w:val="26"/>
        <w:spacing w:line="260" w:lineRule="exact"/>
        <w:rPr>
          <w:kern w:val="2"/>
        </w:rPr>
      </w:pPr>
      <w:r>
        <w:rPr>
          <w:kern w:val="2"/>
        </w:rPr>
        <w:t>[root@linuxprobe ~]# squid -z</w:t>
      </w:r>
    </w:p>
    <w:p>
      <w:pPr>
        <w:pStyle w:val="26"/>
        <w:spacing w:line="260" w:lineRule="exact"/>
        <w:rPr>
          <w:kern w:val="2"/>
        </w:rPr>
      </w:pPr>
      <w:r>
        <w:rPr>
          <w:kern w:val="2"/>
        </w:rPr>
        <w:t>2017/04/13 06:41:26 kid1| Creating missing swap directories</w:t>
      </w:r>
    </w:p>
    <w:p>
      <w:pPr>
        <w:pStyle w:val="26"/>
        <w:spacing w:line="260" w:lineRule="exact"/>
        <w:rPr>
          <w:kern w:val="2"/>
        </w:rPr>
      </w:pPr>
      <w:r>
        <w:rPr>
          <w:kern w:val="2"/>
        </w:rPr>
        <w:t>2017/04/13 06:41:26 kid1| /var/spool/squid exists</w:t>
      </w:r>
    </w:p>
    <w:p>
      <w:pPr>
        <w:pStyle w:val="26"/>
        <w:spacing w:line="260" w:lineRule="exact"/>
        <w:rPr>
          <w:kern w:val="2"/>
        </w:rPr>
      </w:pPr>
      <w:r>
        <w:rPr>
          <w:kern w:val="2"/>
        </w:rPr>
        <w:t>2017/04/13 06:41:26 kid1| Making directories in /var/spool/squid/00</w:t>
      </w:r>
    </w:p>
    <w:p>
      <w:pPr>
        <w:pStyle w:val="26"/>
        <w:spacing w:line="260" w:lineRule="exact"/>
        <w:rPr>
          <w:kern w:val="2"/>
        </w:rPr>
      </w:pPr>
      <w:r>
        <w:rPr>
          <w:kern w:val="2"/>
        </w:rPr>
        <w:t>2017/04/13 06:41:26 kid1| Making directories in /var/spool/squid/01</w:t>
      </w:r>
    </w:p>
    <w:p>
      <w:pPr>
        <w:pStyle w:val="26"/>
        <w:spacing w:line="260" w:lineRule="exact"/>
        <w:rPr>
          <w:kern w:val="2"/>
        </w:rPr>
      </w:pPr>
      <w:r>
        <w:rPr>
          <w:kern w:val="2"/>
        </w:rPr>
        <w:t>2017/04/13 06:41:26 kid1| Making directories in /var/spool/squid/02</w:t>
      </w:r>
    </w:p>
    <w:p>
      <w:pPr>
        <w:pStyle w:val="26"/>
        <w:spacing w:line="260" w:lineRule="exact"/>
        <w:rPr>
          <w:kern w:val="2"/>
        </w:rPr>
      </w:pPr>
      <w:r>
        <w:rPr>
          <w:kern w:val="2"/>
        </w:rPr>
        <w:t>2017/04/13 06:41:26 kid1| Making directories in /var/spool/squid/03</w:t>
      </w:r>
    </w:p>
    <w:p>
      <w:pPr>
        <w:pStyle w:val="26"/>
        <w:spacing w:line="260" w:lineRule="exact"/>
        <w:rPr>
          <w:kern w:val="2"/>
        </w:rPr>
      </w:pPr>
      <w:r>
        <w:rPr>
          <w:kern w:val="2"/>
        </w:rPr>
        <w:t>2017/04/13 06:41:26 kid1| Making directories in /var/spool/squid/04</w:t>
      </w:r>
    </w:p>
    <w:p>
      <w:pPr>
        <w:pStyle w:val="26"/>
        <w:spacing w:line="260" w:lineRule="exact"/>
        <w:rPr>
          <w:kern w:val="2"/>
        </w:rPr>
      </w:pPr>
      <w:r>
        <w:rPr>
          <w:kern w:val="2"/>
        </w:rPr>
        <w:t>2017/04/13 06:41:26 kid1| Making directories in /var/spool/squid/05</w:t>
      </w:r>
    </w:p>
    <w:p>
      <w:pPr>
        <w:pStyle w:val="26"/>
        <w:spacing w:line="260" w:lineRule="exact"/>
        <w:rPr>
          <w:kern w:val="2"/>
        </w:rPr>
      </w:pPr>
      <w:r>
        <w:rPr>
          <w:kern w:val="2"/>
        </w:rPr>
        <w:t>2017/04/13 06:41:26 kid1| Making directories in /var/spool/squid/06</w:t>
      </w:r>
    </w:p>
    <w:p>
      <w:pPr>
        <w:pStyle w:val="26"/>
        <w:spacing w:line="260" w:lineRule="exact"/>
        <w:rPr>
          <w:kern w:val="2"/>
        </w:rPr>
      </w:pPr>
      <w:r>
        <w:rPr>
          <w:kern w:val="2"/>
        </w:rPr>
        <w:t>2017/04/13 06:41:26 kid1| Making directories in /var/spool/squid/07</w:t>
      </w:r>
    </w:p>
    <w:p>
      <w:pPr>
        <w:pStyle w:val="26"/>
        <w:spacing w:line="260" w:lineRule="exact"/>
        <w:rPr>
          <w:kern w:val="2"/>
        </w:rPr>
      </w:pPr>
      <w:r>
        <w:rPr>
          <w:kern w:val="2"/>
        </w:rPr>
        <w:t>2017/04/13 06:41:26 kid1| Making directories in /var/spool/squid/08</w:t>
      </w:r>
    </w:p>
    <w:p>
      <w:pPr>
        <w:pStyle w:val="26"/>
        <w:spacing w:line="260" w:lineRule="exact"/>
        <w:rPr>
          <w:kern w:val="2"/>
        </w:rPr>
      </w:pPr>
      <w:r>
        <w:rPr>
          <w:kern w:val="2"/>
        </w:rPr>
        <w:t>2017/04/13 06:41:26 kid1| Making directories in /var/spool/squid/09</w:t>
      </w:r>
    </w:p>
    <w:p>
      <w:pPr>
        <w:pStyle w:val="26"/>
        <w:spacing w:line="260" w:lineRule="exact"/>
        <w:rPr>
          <w:kern w:val="2"/>
        </w:rPr>
      </w:pPr>
      <w:r>
        <w:rPr>
          <w:kern w:val="2"/>
        </w:rPr>
        <w:t>2017/04/13 06:41:26 kid1| Making directories in /var/spool/squid/0A</w:t>
      </w:r>
    </w:p>
    <w:p>
      <w:pPr>
        <w:pStyle w:val="26"/>
        <w:spacing w:line="260" w:lineRule="exact"/>
        <w:rPr>
          <w:kern w:val="2"/>
        </w:rPr>
      </w:pPr>
      <w:r>
        <w:rPr>
          <w:kern w:val="2"/>
        </w:rPr>
        <w:t>2017/04/13 06:41:26 kid1| Making directories in /var/spool/squid/0B</w:t>
      </w:r>
    </w:p>
    <w:p>
      <w:pPr>
        <w:pStyle w:val="26"/>
        <w:spacing w:line="260" w:lineRule="exact"/>
        <w:rPr>
          <w:kern w:val="2"/>
        </w:rPr>
      </w:pPr>
      <w:r>
        <w:rPr>
          <w:kern w:val="2"/>
        </w:rPr>
        <w:t>2017/04/13 06:41:26 kid1| Making directories in /var/spool/squid/0C</w:t>
      </w:r>
    </w:p>
    <w:p>
      <w:pPr>
        <w:pStyle w:val="26"/>
        <w:spacing w:line="260" w:lineRule="exact"/>
        <w:rPr>
          <w:kern w:val="2"/>
        </w:rPr>
      </w:pPr>
      <w:r>
        <w:rPr>
          <w:kern w:val="2"/>
        </w:rPr>
        <w:t>2017/04/13 06:41:26 kid1| Making directories in /var/spool/squid/0D</w:t>
      </w:r>
    </w:p>
    <w:p>
      <w:pPr>
        <w:pStyle w:val="26"/>
        <w:spacing w:line="260" w:lineRule="exact"/>
        <w:rPr>
          <w:kern w:val="2"/>
        </w:rPr>
      </w:pPr>
      <w:r>
        <w:rPr>
          <w:kern w:val="2"/>
        </w:rPr>
        <w:t>2017/04/13 06:41:26 kid1| Making directories in /var/spool/squid/0E</w:t>
      </w:r>
    </w:p>
    <w:p>
      <w:pPr>
        <w:pStyle w:val="26"/>
        <w:spacing w:line="260" w:lineRule="exact"/>
        <w:rPr>
          <w:kern w:val="2"/>
        </w:rPr>
      </w:pPr>
      <w:r>
        <w:rPr>
          <w:kern w:val="2"/>
        </w:rPr>
        <w:t>2017/04/13 06:41:26 kid1| Making directories in /var/spool/squid/0F</w:t>
      </w:r>
    </w:p>
    <w:p>
      <w:pPr>
        <w:pStyle w:val="26"/>
        <w:spacing w:line="260" w:lineRule="exact"/>
        <w:rPr>
          <w:kern w:val="2"/>
        </w:rPr>
      </w:pPr>
      <w:r>
        <w:rPr>
          <w:kern w:val="2"/>
        </w:rPr>
        <w:t>[root@linuxprobe ~]# systemctl restart squid</w:t>
      </w:r>
    </w:p>
    <w:p>
      <w:pPr>
        <w:pStyle w:val="59"/>
        <w:spacing w:after="90"/>
        <w:rPr>
          <w:kern w:val="2"/>
        </w:rPr>
      </w:pPr>
    </w:p>
    <w:p>
      <w:pPr>
        <w:rPr>
          <w:kern w:val="2"/>
        </w:rPr>
      </w:pPr>
      <w:r>
        <w:rPr>
          <w:rFonts w:hint="eastAsia"/>
          <w:color w:val="000000"/>
          <w:kern w:val="2"/>
          <w:szCs w:val="21"/>
        </w:rPr>
        <w:t>在配置妥当并重启</w:t>
      </w:r>
      <w:r>
        <w:rPr>
          <w:color w:val="000000"/>
          <w:kern w:val="2"/>
          <w:szCs w:val="21"/>
        </w:rPr>
        <w:t>Squid</w:t>
      </w:r>
      <w:r>
        <w:rPr>
          <w:rFonts w:hint="eastAsia"/>
          <w:color w:val="000000"/>
          <w:kern w:val="2"/>
          <w:szCs w:val="21"/>
        </w:rPr>
        <w:t>服务程序且系统没有提示报错信息后，接下来就可以完成</w:t>
      </w:r>
      <w:r>
        <w:rPr>
          <w:color w:val="000000"/>
          <w:kern w:val="2"/>
          <w:szCs w:val="21"/>
        </w:rPr>
        <w:t>SNAT</w:t>
      </w:r>
      <w:r>
        <w:rPr>
          <w:rFonts w:hint="eastAsia"/>
          <w:color w:val="000000"/>
          <w:kern w:val="2"/>
          <w:szCs w:val="21"/>
        </w:rPr>
        <w:t>数据转发功能了。它的原理其实很简单，就是使用</w:t>
      </w:r>
      <w:r>
        <w:rPr>
          <w:color w:val="000000"/>
          <w:kern w:val="2"/>
          <w:szCs w:val="21"/>
        </w:rPr>
        <w:t>iptables</w:t>
      </w:r>
      <w:r>
        <w:rPr>
          <w:rFonts w:hint="eastAsia"/>
          <w:color w:val="000000"/>
          <w:kern w:val="2"/>
          <w:szCs w:val="21"/>
        </w:rPr>
        <w:t>防火墙管理命令把所有客户端主机对网站</w:t>
      </w:r>
      <w:r>
        <w:rPr>
          <w:color w:val="000000"/>
          <w:kern w:val="2"/>
          <w:szCs w:val="21"/>
        </w:rPr>
        <w:t>80</w:t>
      </w:r>
      <w:r>
        <w:rPr>
          <w:rFonts w:hint="eastAsia"/>
          <w:color w:val="000000"/>
          <w:kern w:val="2"/>
          <w:szCs w:val="21"/>
        </w:rPr>
        <w:t>端口的请求转发至</w:t>
      </w:r>
      <w:r>
        <w:rPr>
          <w:color w:val="000000"/>
          <w:kern w:val="2"/>
          <w:szCs w:val="21"/>
        </w:rPr>
        <w:t>Squid</w:t>
      </w:r>
      <w:r>
        <w:rPr>
          <w:rFonts w:hint="eastAsia"/>
          <w:color w:val="000000"/>
          <w:kern w:val="2"/>
          <w:szCs w:val="21"/>
        </w:rPr>
        <w:t>服务器本地的</w:t>
      </w:r>
      <w:r>
        <w:rPr>
          <w:color w:val="000000"/>
          <w:kern w:val="2"/>
          <w:szCs w:val="21"/>
        </w:rPr>
        <w:t>3128</w:t>
      </w:r>
      <w:r>
        <w:rPr>
          <w:rFonts w:hint="eastAsia"/>
          <w:color w:val="000000"/>
          <w:kern w:val="2"/>
          <w:szCs w:val="21"/>
        </w:rPr>
        <w:t>端口上。</w:t>
      </w:r>
      <w:r>
        <w:rPr>
          <w:color w:val="000000"/>
          <w:kern w:val="2"/>
          <w:szCs w:val="21"/>
        </w:rPr>
        <w:t>SNAT</w:t>
      </w:r>
      <w:r>
        <w:rPr>
          <w:rFonts w:hint="eastAsia"/>
          <w:color w:val="000000"/>
          <w:kern w:val="2"/>
          <w:szCs w:val="21"/>
        </w:rPr>
        <w:t>数据转发功能的具体配置参数如下。</w:t>
      </w:r>
    </w:p>
    <w:p>
      <w:pPr>
        <w:pStyle w:val="58"/>
        <w:spacing w:line="160" w:lineRule="exact"/>
        <w:rPr>
          <w:kern w:val="2"/>
        </w:rPr>
      </w:pPr>
    </w:p>
    <w:p>
      <w:pPr>
        <w:pStyle w:val="26"/>
        <w:spacing w:line="240" w:lineRule="exact"/>
        <w:rPr>
          <w:kern w:val="2"/>
        </w:rPr>
      </w:pPr>
      <w:r>
        <w:rPr>
          <w:kern w:val="2"/>
        </w:rPr>
        <w:t>[root@linuxprobe ~]# iptables -t nat -A PREROUTING  -p tcp -m tcp --dport 80 -j</w:t>
      </w:r>
    </w:p>
    <w:p>
      <w:pPr>
        <w:pStyle w:val="26"/>
        <w:spacing w:line="240" w:lineRule="exact"/>
        <w:rPr>
          <w:kern w:val="2"/>
        </w:rPr>
      </w:pPr>
      <w:r>
        <w:rPr>
          <w:kern w:val="2"/>
        </w:rPr>
        <w:t>REDIRECT --to-ports 3128</w:t>
      </w:r>
    </w:p>
    <w:p>
      <w:pPr>
        <w:pStyle w:val="26"/>
        <w:spacing w:line="240" w:lineRule="exact"/>
        <w:rPr>
          <w:spacing w:val="8"/>
          <w:kern w:val="2"/>
        </w:rPr>
      </w:pPr>
      <w:r>
        <w:rPr>
          <w:spacing w:val="8"/>
          <w:kern w:val="2"/>
        </w:rPr>
        <w:t>[root@linuxprobe ~]# iptables -t nat -A POSTROUTING -s 192.168.10.0/24 –</w:t>
      </w:r>
    </w:p>
    <w:p>
      <w:pPr>
        <w:pStyle w:val="26"/>
        <w:spacing w:line="240" w:lineRule="exact"/>
        <w:rPr>
          <w:kern w:val="2"/>
        </w:rPr>
      </w:pPr>
      <w:r>
        <w:rPr>
          <w:kern w:val="2"/>
        </w:rPr>
        <w:t>o eno33554968 -j SNAT --to </w:t>
      </w:r>
      <w:r>
        <w:rPr>
          <w:rFonts w:hint="eastAsia"/>
          <w:kern w:val="2"/>
        </w:rPr>
        <w:t>您的桥接网卡</w:t>
      </w:r>
      <w:r>
        <w:rPr>
          <w:kern w:val="2"/>
        </w:rPr>
        <w:t>IP</w:t>
      </w:r>
      <w:r>
        <w:rPr>
          <w:rFonts w:hint="eastAsia"/>
          <w:kern w:val="2"/>
        </w:rPr>
        <w:t>地址</w:t>
      </w:r>
    </w:p>
    <w:p>
      <w:pPr>
        <w:pStyle w:val="26"/>
        <w:spacing w:line="240" w:lineRule="exact"/>
        <w:rPr>
          <w:kern w:val="2"/>
        </w:rPr>
      </w:pPr>
      <w:r>
        <w:rPr>
          <w:kern w:val="2"/>
        </w:rPr>
        <w:t>[root@linuxprobe ~]# service iptables save</w:t>
      </w:r>
    </w:p>
    <w:p>
      <w:pPr>
        <w:pStyle w:val="26"/>
        <w:spacing w:line="240" w:lineRule="exact"/>
        <w:rPr>
          <w:kern w:val="2"/>
        </w:rPr>
      </w:pPr>
      <w:r>
        <w:rPr>
          <w:kern w:val="2"/>
        </w:rPr>
        <w:t>iptables: Saving firewall rules to /etc/sysconfig/iptables:[ OK ]</w:t>
      </w:r>
    </w:p>
    <w:p>
      <w:pPr>
        <w:pStyle w:val="59"/>
        <w:spacing w:after="90" w:line="160" w:lineRule="exact"/>
        <w:rPr>
          <w:kern w:val="2"/>
        </w:rPr>
      </w:pPr>
    </w:p>
    <w:p>
      <w:pPr>
        <w:rPr>
          <w:kern w:val="2"/>
        </w:rPr>
      </w:pPr>
      <w:r>
        <w:rPr>
          <w:rFonts w:hint="eastAsia"/>
          <w:color w:val="000000"/>
          <w:kern w:val="2"/>
          <w:szCs w:val="21"/>
        </w:rPr>
        <w:t>这时客户端主机再刷新一下浏览器，就又能访问网络了，如图</w:t>
      </w:r>
      <w:r>
        <w:rPr>
          <w:color w:val="000000"/>
          <w:kern w:val="2"/>
          <w:szCs w:val="21"/>
        </w:rPr>
        <w:t>16-1</w:t>
      </w:r>
      <w:r>
        <w:rPr>
          <w:rFonts w:hint="eastAsia"/>
          <w:color w:val="000000"/>
          <w:kern w:val="2"/>
          <w:szCs w:val="21"/>
        </w:rPr>
        <w:t>4所示。</w:t>
      </w:r>
    </w:p>
    <w:p>
      <w:pPr>
        <w:pStyle w:val="32"/>
        <w:spacing w:before="360"/>
        <w:rPr>
          <w:kern w:val="2"/>
        </w:rPr>
      </w:pPr>
      <w:r>
        <w:rPr>
          <w:color w:val="000000"/>
          <w:kern w:val="2"/>
          <w:szCs w:val="21"/>
        </w:rPr>
        <w:drawing>
          <wp:inline distT="0" distB="0" distL="0" distR="0">
            <wp:extent cx="4998720" cy="2659380"/>
            <wp:effectExtent l="19050" t="19050" r="0" b="7620"/>
            <wp:docPr id="209" name="图片 209" descr="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6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998720" cy="2659380"/>
                    </a:xfrm>
                    <a:prstGeom prst="rect">
                      <a:avLst/>
                    </a:prstGeom>
                    <a:noFill/>
                    <a:ln w="6350" cmpd="sng">
                      <a:solidFill>
                        <a:srgbClr val="000000"/>
                      </a:solidFill>
                      <a:miter lim="800000"/>
                      <a:headEnd/>
                      <a:tailEnd/>
                    </a:ln>
                    <a:effectLst/>
                  </pic:spPr>
                </pic:pic>
              </a:graphicData>
            </a:graphic>
          </wp:inline>
        </w:drawing>
      </w:r>
    </w:p>
    <w:p>
      <w:pPr>
        <w:pStyle w:val="33"/>
        <w:spacing w:after="240"/>
        <w:rPr>
          <w:kern w:val="2"/>
        </w:rPr>
      </w:pPr>
      <w:r>
        <w:rPr>
          <w:rFonts w:hint="eastAsia"/>
          <w:color w:val="000000"/>
          <w:kern w:val="2"/>
          <w:szCs w:val="21"/>
        </w:rPr>
        <w:t>图</w:t>
      </w:r>
      <w:r>
        <w:rPr>
          <w:color w:val="000000"/>
          <w:kern w:val="2"/>
          <w:szCs w:val="21"/>
        </w:rPr>
        <w:t>16-1</w:t>
      </w:r>
      <w:r>
        <w:rPr>
          <w:rFonts w:hint="eastAsia"/>
          <w:color w:val="000000"/>
          <w:kern w:val="2"/>
          <w:szCs w:val="21"/>
        </w:rPr>
        <w:t>4</w:t>
      </w:r>
      <w:r>
        <w:rPr>
          <w:color w:val="000000"/>
          <w:kern w:val="2"/>
          <w:szCs w:val="21"/>
        </w:rPr>
        <w:t xml:space="preserve">  </w:t>
      </w:r>
      <w:r>
        <w:rPr>
          <w:rFonts w:hint="eastAsia"/>
          <w:color w:val="000000"/>
          <w:kern w:val="2"/>
          <w:szCs w:val="21"/>
        </w:rPr>
        <w:t>客户端主机借助于透明代理技术成功访问网络</w:t>
      </w:r>
    </w:p>
    <w:p>
      <w:pPr>
        <w:rPr>
          <w:kern w:val="2"/>
        </w:rPr>
      </w:pPr>
      <w:r>
        <w:rPr>
          <w:rFonts w:hint="eastAsia"/>
          <w:color w:val="000000"/>
          <w:kern w:val="2"/>
          <w:szCs w:val="21"/>
        </w:rPr>
        <w:t>现在肯定有读者在想，如果开启了</w:t>
      </w:r>
      <w:r>
        <w:rPr>
          <w:color w:val="000000"/>
          <w:kern w:val="2"/>
          <w:szCs w:val="21"/>
        </w:rPr>
        <w:t>SNAT</w:t>
      </w:r>
      <w:r>
        <w:rPr>
          <w:rFonts w:hint="eastAsia"/>
          <w:color w:val="000000"/>
          <w:kern w:val="2"/>
          <w:szCs w:val="21"/>
        </w:rPr>
        <w:t>功能，数据不就直接被转发到外网了么？内网中的客户端主机是否还依然使用</w:t>
      </w:r>
      <w:r>
        <w:rPr>
          <w:color w:val="000000"/>
          <w:kern w:val="2"/>
          <w:szCs w:val="21"/>
        </w:rPr>
        <w:t>Squid</w:t>
      </w:r>
      <w:r>
        <w:rPr>
          <w:rFonts w:hint="eastAsia"/>
          <w:color w:val="000000"/>
          <w:kern w:val="2"/>
          <w:szCs w:val="21"/>
        </w:rPr>
        <w:t>服务程序提供的代理服务呢？其实，只要仔细看一下</w:t>
      </w:r>
      <w:r>
        <w:rPr>
          <w:color w:val="000000"/>
          <w:kern w:val="2"/>
          <w:szCs w:val="21"/>
        </w:rPr>
        <w:t>iptables</w:t>
      </w:r>
      <w:r>
        <w:rPr>
          <w:rFonts w:hint="eastAsia"/>
          <w:color w:val="000000"/>
          <w:kern w:val="2"/>
          <w:szCs w:val="21"/>
        </w:rPr>
        <w:t>防火墙命令就会发现，刘遄老师刚才并不是单纯地开启了</w:t>
      </w:r>
      <w:r>
        <w:rPr>
          <w:color w:val="000000"/>
          <w:kern w:val="2"/>
          <w:szCs w:val="21"/>
        </w:rPr>
        <w:t>SNAT</w:t>
      </w:r>
      <w:r>
        <w:rPr>
          <w:rFonts w:hint="eastAsia"/>
          <w:color w:val="000000"/>
          <w:kern w:val="2"/>
          <w:szCs w:val="21"/>
        </w:rPr>
        <w:t>功能，而是通过把客户端主机访问外网</w:t>
      </w:r>
      <w:r>
        <w:rPr>
          <w:color w:val="000000"/>
          <w:kern w:val="2"/>
          <w:szCs w:val="21"/>
        </w:rPr>
        <w:t>80</w:t>
      </w:r>
      <w:r>
        <w:rPr>
          <w:rFonts w:hint="eastAsia"/>
          <w:color w:val="000000"/>
          <w:kern w:val="2"/>
          <w:szCs w:val="21"/>
        </w:rPr>
        <w:t>端口的请求转发到</w:t>
      </w:r>
      <w:r>
        <w:rPr>
          <w:color w:val="000000"/>
          <w:kern w:val="2"/>
          <w:szCs w:val="21"/>
        </w:rPr>
        <w:t>Squid</w:t>
      </w:r>
      <w:r>
        <w:rPr>
          <w:rFonts w:hint="eastAsia"/>
          <w:color w:val="000000"/>
          <w:kern w:val="2"/>
          <w:szCs w:val="21"/>
        </w:rPr>
        <w:t>服务器的</w:t>
      </w:r>
      <w:r>
        <w:rPr>
          <w:color w:val="000000"/>
          <w:kern w:val="2"/>
          <w:szCs w:val="21"/>
        </w:rPr>
        <w:t>3128</w:t>
      </w:r>
      <w:r>
        <w:rPr>
          <w:rFonts w:hint="eastAsia"/>
          <w:color w:val="000000"/>
          <w:kern w:val="2"/>
          <w:szCs w:val="21"/>
        </w:rPr>
        <w:t>端口号上，从而还是强制客户端主机必须通过</w:t>
      </w:r>
      <w:r>
        <w:rPr>
          <w:color w:val="000000"/>
          <w:kern w:val="2"/>
          <w:szCs w:val="21"/>
        </w:rPr>
        <w:t>Squid</w:t>
      </w:r>
      <w:r>
        <w:rPr>
          <w:rFonts w:hint="eastAsia"/>
          <w:color w:val="000000"/>
          <w:kern w:val="2"/>
          <w:szCs w:val="21"/>
        </w:rPr>
        <w:t>服务程序来上网。为了验证这个说法，我们编辑</w:t>
      </w:r>
      <w:r>
        <w:rPr>
          <w:color w:val="000000"/>
          <w:kern w:val="2"/>
          <w:szCs w:val="21"/>
        </w:rPr>
        <w:t>Squid</w:t>
      </w:r>
      <w:r>
        <w:rPr>
          <w:rFonts w:hint="eastAsia"/>
          <w:color w:val="000000"/>
          <w:kern w:val="2"/>
          <w:szCs w:val="21"/>
        </w:rPr>
        <w:t>服务程序的配置文件，单独禁止本书的配套站点（</w:t>
      </w:r>
      <w:r>
        <w:fldChar w:fldCharType="begin"/>
      </w:r>
      <w:r>
        <w:instrText xml:space="preserve"> HYPERLINK "http://www.linuxprobe.com/" </w:instrText>
      </w:r>
      <w:r>
        <w:fldChar w:fldCharType="separate"/>
      </w:r>
      <w:r>
        <w:rPr>
          <w:color w:val="000000"/>
          <w:kern w:val="2"/>
          <w:szCs w:val="21"/>
        </w:rPr>
        <w:t>http://www.linuxprobe.com/</w:t>
      </w:r>
      <w:r>
        <w:rPr>
          <w:color w:val="000000"/>
          <w:kern w:val="2"/>
          <w:szCs w:val="21"/>
        </w:rPr>
        <w:fldChar w:fldCharType="end"/>
      </w:r>
      <w:r>
        <w:rPr>
          <w:rFonts w:hint="eastAsia"/>
          <w:color w:val="000000"/>
          <w:kern w:val="2"/>
          <w:szCs w:val="21"/>
        </w:rPr>
        <w:t>），然后再次刷新客户端主机的浏览器，发现网页又被禁止显示了，如图</w:t>
      </w:r>
      <w:r>
        <w:rPr>
          <w:color w:val="000000"/>
          <w:kern w:val="2"/>
          <w:szCs w:val="21"/>
        </w:rPr>
        <w:t>16-1</w:t>
      </w:r>
      <w:r>
        <w:rPr>
          <w:rFonts w:hint="eastAsia"/>
          <w:color w:val="000000"/>
          <w:kern w:val="2"/>
          <w:szCs w:val="21"/>
        </w:rPr>
        <w:t>5所示。</w:t>
      </w:r>
    </w:p>
    <w:p>
      <w:pPr>
        <w:pStyle w:val="32"/>
        <w:spacing w:before="360"/>
        <w:rPr>
          <w:kern w:val="2"/>
        </w:rPr>
      </w:pPr>
      <w:r>
        <w:rPr>
          <w:kern w:val="2"/>
        </w:rPr>
        <w:drawing>
          <wp:inline distT="0" distB="0" distL="0" distR="0">
            <wp:extent cx="4960620" cy="3383280"/>
            <wp:effectExtent l="0" t="0" r="0" b="0"/>
            <wp:docPr id="210" name="图片 210" descr="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6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960620" cy="338328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5</w:t>
      </w:r>
      <w:r>
        <w:rPr>
          <w:color w:val="000000"/>
          <w:kern w:val="2"/>
          <w:szCs w:val="21"/>
        </w:rPr>
        <w:t xml:space="preserve">  </w:t>
      </w:r>
      <w:r>
        <w:rPr>
          <w:rFonts w:hint="eastAsia"/>
          <w:color w:val="000000"/>
          <w:kern w:val="2"/>
          <w:szCs w:val="21"/>
        </w:rPr>
        <w:t>客户端主机再次无法访问网络</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16.4</w:t>
            </w:r>
            <w:r>
              <w:rPr>
                <w:color w:val="000000"/>
                <w:kern w:val="2"/>
                <w:szCs w:val="21"/>
              </w:rPr>
              <w:t xml:space="preserve">  </w:t>
            </w:r>
            <w:r>
              <w:rPr>
                <w:rFonts w:hint="eastAsia"/>
                <w:color w:val="000000"/>
                <w:kern w:val="2"/>
              </w:rPr>
              <w:t>反向代理</w:t>
            </w:r>
          </w:p>
        </w:tc>
      </w:tr>
    </w:tbl>
    <w:p>
      <w:pPr>
        <w:pStyle w:val="56"/>
        <w:rPr>
          <w:kern w:val="2"/>
        </w:rPr>
      </w:pPr>
    </w:p>
    <w:p>
      <w:pPr>
        <w:rPr>
          <w:kern w:val="2"/>
        </w:rPr>
      </w:pPr>
      <w:r>
        <w:rPr>
          <w:rFonts w:hint="eastAsia"/>
          <w:color w:val="000000"/>
          <w:kern w:val="2"/>
          <w:szCs w:val="21"/>
        </w:rPr>
        <w:t>网站页面是由静态资源和动态资源一起组成的，其中静态资源包括网站架构</w:t>
      </w:r>
      <w:r>
        <w:rPr>
          <w:color w:val="000000"/>
          <w:kern w:val="2"/>
          <w:szCs w:val="21"/>
        </w:rPr>
        <w:t>CSS</w:t>
      </w:r>
      <w:r>
        <w:rPr>
          <w:rFonts w:hint="eastAsia"/>
          <w:color w:val="000000"/>
          <w:kern w:val="2"/>
          <w:szCs w:val="21"/>
        </w:rPr>
        <w:t>文件、大量的图片、视频等数据，这些数据相对于动态资源来说更加稳定，一般不会经常发生改变。但是，随着建站技术的更新换代，外加人们不断提升的审美能力，这些静态资源占据的网站空间越来越多。如果能够把这些静态资源从网站页面中抽离出去，然后在全国各地部署静态资源的缓存节点，这样不仅可以提升用户访问网站的速度，而且网站源服务器也会因为这些缓存节点的存在而降低负载。</w:t>
      </w:r>
    </w:p>
    <w:p>
      <w:pPr>
        <w:rPr>
          <w:kern w:val="2"/>
        </w:rPr>
      </w:pPr>
      <w:r>
        <w:rPr>
          <w:rFonts w:hint="eastAsia"/>
          <w:kern w:val="2"/>
        </w:rPr>
        <w:t>反向代理是</w:t>
      </w:r>
      <w:r>
        <w:rPr>
          <w:kern w:val="2"/>
        </w:rPr>
        <w:t>Squid</w:t>
      </w:r>
      <w:r>
        <w:rPr>
          <w:rFonts w:hint="eastAsia"/>
          <w:kern w:val="2"/>
        </w:rPr>
        <w:t>服务程序的一种重要模式，其原理是把一部分原本向网站源服务器发起的用户请求交给</w:t>
      </w:r>
      <w:r>
        <w:rPr>
          <w:kern w:val="2"/>
        </w:rPr>
        <w:t>Squid</w:t>
      </w:r>
      <w:r>
        <w:rPr>
          <w:rFonts w:hint="eastAsia"/>
          <w:kern w:val="2"/>
        </w:rPr>
        <w:t>服务器缓存节点来处理。但是这种技术的弊端也很明显，如果有心怀不轨之徒将自己的域名和服务器反向代理到某个知名的网站上面，从理论上来讲，当用户访问到这个域名时，也会看到与那个知名网站一样的内容（有些诈骗网站就是这样骗取用户信任的）。因此，当前许多网站都默认禁止了反向代理功能。开启了</w:t>
      </w:r>
      <w:r>
        <w:rPr>
          <w:kern w:val="2"/>
        </w:rPr>
        <w:t>CDN</w:t>
      </w:r>
      <w:r>
        <w:rPr>
          <w:rFonts w:hint="eastAsia"/>
          <w:kern w:val="2"/>
        </w:rPr>
        <w:t>（内容分发网络）服务的网站也可以避免这种窃取行为。如果访问开启了防护功能的网站，一般会看到如图</w:t>
      </w:r>
      <w:r>
        <w:rPr>
          <w:kern w:val="2"/>
        </w:rPr>
        <w:t>16-1</w:t>
      </w:r>
      <w:r>
        <w:rPr>
          <w:rFonts w:hint="eastAsia"/>
          <w:kern w:val="2"/>
        </w:rPr>
        <w:t>6所示的报错信息。</w:t>
      </w:r>
    </w:p>
    <w:p>
      <w:pPr>
        <w:rPr>
          <w:kern w:val="2"/>
        </w:rPr>
      </w:pPr>
    </w:p>
    <w:p>
      <w:pPr>
        <w:rPr>
          <w:kern w:val="2"/>
        </w:rPr>
      </w:pPr>
    </w:p>
    <w:p>
      <w:pPr>
        <w:pStyle w:val="32"/>
        <w:rPr>
          <w:kern w:val="2"/>
        </w:rPr>
      </w:pPr>
      <w:r>
        <w:rPr>
          <w:color w:val="000000"/>
          <w:kern w:val="2"/>
          <w:szCs w:val="21"/>
        </w:rPr>
        <w:drawing>
          <wp:inline distT="0" distB="0" distL="0" distR="0">
            <wp:extent cx="4975860" cy="2758440"/>
            <wp:effectExtent l="19050" t="19050" r="0" b="3810"/>
            <wp:docPr id="211" name="图片 211" desc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6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4975860" cy="27584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16-1</w:t>
      </w:r>
      <w:r>
        <w:rPr>
          <w:rFonts w:hint="eastAsia"/>
          <w:color w:val="000000"/>
          <w:kern w:val="2"/>
          <w:szCs w:val="21"/>
        </w:rPr>
        <w:t>6</w:t>
      </w:r>
      <w:r>
        <w:rPr>
          <w:color w:val="000000"/>
          <w:kern w:val="2"/>
          <w:szCs w:val="21"/>
        </w:rPr>
        <w:t xml:space="preserve">  </w:t>
      </w:r>
      <w:r>
        <w:rPr>
          <w:rFonts w:hint="eastAsia"/>
          <w:color w:val="000000"/>
          <w:kern w:val="2"/>
          <w:szCs w:val="21"/>
        </w:rPr>
        <w:t>访问网站时提示报错信息</w:t>
      </w:r>
    </w:p>
    <w:p>
      <w:pPr>
        <w:pStyle w:val="29"/>
        <w:rPr>
          <w:kern w:val="2"/>
          <w:shd w:val="pct10" w:color="auto" w:fill="FFFFFF"/>
        </w:rPr>
      </w:pPr>
    </w:p>
    <w:tbl>
      <w:tblPr>
        <w:tblStyle w:val="24"/>
        <w:tblW w:w="8049" w:type="dxa"/>
        <w:tblInd w:w="122" w:type="dxa"/>
        <w:shd w:val="clear" w:color="auto" w:fill="D9D9D9"/>
        <w:tblLayout w:type="fixed"/>
        <w:tblCellMar>
          <w:top w:w="0" w:type="dxa"/>
          <w:left w:w="108" w:type="dxa"/>
          <w:bottom w:w="0" w:type="dxa"/>
          <w:right w:w="108" w:type="dxa"/>
        </w:tblCellMar>
      </w:tblPr>
      <w:tblGrid>
        <w:gridCol w:w="350"/>
        <w:gridCol w:w="392"/>
        <w:gridCol w:w="7307"/>
      </w:tblGrid>
      <w:tr>
        <w:tblPrEx>
          <w:tblLayout w:type="fixed"/>
          <w:tblCellMar>
            <w:top w:w="0" w:type="dxa"/>
            <w:left w:w="108" w:type="dxa"/>
            <w:bottom w:w="0" w:type="dxa"/>
            <w:right w:w="108" w:type="dxa"/>
          </w:tblCellMar>
        </w:tblPrEx>
        <w:trPr>
          <w:cantSplit/>
          <w:trHeight w:val="271" w:hRule="atLeast"/>
        </w:trPr>
        <w:tc>
          <w:tcPr>
            <w:tcW w:w="74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307" w:type="dxa"/>
            <w:shd w:val="clear" w:color="auto" w:fill="D9D9D9"/>
          </w:tcPr>
          <w:p>
            <w:pPr>
              <w:pStyle w:val="42"/>
              <w:rPr>
                <w:kern w:val="2"/>
              </w:rPr>
            </w:pPr>
          </w:p>
        </w:tc>
      </w:tr>
      <w:tr>
        <w:tblPrEx>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99" w:type="dxa"/>
            <w:gridSpan w:val="2"/>
            <w:shd w:val="clear" w:color="auto" w:fill="D9D9D9"/>
            <w:tcMar>
              <w:top w:w="57" w:type="dxa"/>
              <w:bottom w:w="57" w:type="dxa"/>
            </w:tcMar>
          </w:tcPr>
          <w:p>
            <w:pPr>
              <w:pStyle w:val="42"/>
              <w:rPr>
                <w:kern w:val="2"/>
                <w:shd w:val="pct10" w:color="auto" w:fill="FFFFFF"/>
              </w:rPr>
            </w:pPr>
            <w:r>
              <w:rPr>
                <w:rFonts w:hint="eastAsia"/>
                <w:kern w:val="2"/>
              </w:rPr>
              <w:t>刘遄老师为了实验需要而临时关闭了本书配套站点的CDN服务及防护插件，请大家尽量选择用自己的网站或博客进行该实验操作，避免影响到其他网站的正常运转，给他人造成麻烦。</w:t>
            </w:r>
          </w:p>
        </w:tc>
      </w:tr>
    </w:tbl>
    <w:p>
      <w:pPr>
        <w:pStyle w:val="29"/>
        <w:rPr>
          <w:kern w:val="2"/>
          <w:shd w:val="pct10" w:color="auto" w:fill="FFFFFF"/>
        </w:rPr>
      </w:pPr>
    </w:p>
    <w:p/>
    <w:p>
      <w:pPr>
        <w:rPr>
          <w:kern w:val="2"/>
        </w:rPr>
      </w:pPr>
      <w:r>
        <w:rPr>
          <w:rFonts w:hint="eastAsia"/>
          <w:color w:val="000000"/>
          <w:kern w:val="2"/>
          <w:szCs w:val="21"/>
        </w:rPr>
        <w:t>使用</w:t>
      </w:r>
      <w:r>
        <w:rPr>
          <w:color w:val="000000"/>
          <w:kern w:val="2"/>
          <w:szCs w:val="21"/>
        </w:rPr>
        <w:t>Squid</w:t>
      </w:r>
      <w:r>
        <w:rPr>
          <w:rFonts w:hint="eastAsia"/>
          <w:color w:val="000000"/>
          <w:kern w:val="2"/>
          <w:szCs w:val="21"/>
        </w:rPr>
        <w:t>服务程序来配置反向代理服务非常简单。首先找到一个网站源服务器的</w:t>
      </w:r>
      <w:r>
        <w:rPr>
          <w:color w:val="000000"/>
          <w:kern w:val="2"/>
          <w:szCs w:val="21"/>
        </w:rPr>
        <w:t>IP</w:t>
      </w:r>
      <w:r>
        <w:rPr>
          <w:rFonts w:hint="eastAsia"/>
          <w:color w:val="000000"/>
          <w:kern w:val="2"/>
          <w:szCs w:val="21"/>
        </w:rPr>
        <w:t>地址，然后编辑</w:t>
      </w:r>
      <w:r>
        <w:rPr>
          <w:color w:val="000000"/>
          <w:kern w:val="2"/>
          <w:szCs w:val="21"/>
        </w:rPr>
        <w:t>Squid</w:t>
      </w:r>
      <w:r>
        <w:rPr>
          <w:rFonts w:hint="eastAsia"/>
          <w:color w:val="000000"/>
          <w:kern w:val="2"/>
          <w:szCs w:val="21"/>
        </w:rPr>
        <w:t>服务程序的主配置文件，把端口号</w:t>
      </w:r>
      <w:r>
        <w:rPr>
          <w:color w:val="000000"/>
          <w:kern w:val="2"/>
          <w:szCs w:val="21"/>
        </w:rPr>
        <w:t>3128</w:t>
      </w:r>
      <w:r>
        <w:rPr>
          <w:rFonts w:hint="eastAsia"/>
          <w:color w:val="000000"/>
          <w:kern w:val="2"/>
          <w:szCs w:val="21"/>
        </w:rPr>
        <w:t>修改为网站源服务器的地址和端口号，此时正向解析服务会被暂停（它不能与反向代理服务同时使用）。然后按照下面的参数形式写入需要反向代理的网站源服务器的</w:t>
      </w:r>
      <w:r>
        <w:rPr>
          <w:color w:val="000000"/>
          <w:kern w:val="2"/>
          <w:szCs w:val="21"/>
        </w:rPr>
        <w:t>IP</w:t>
      </w:r>
      <w:r>
        <w:rPr>
          <w:rFonts w:hint="eastAsia"/>
          <w:color w:val="000000"/>
          <w:kern w:val="2"/>
          <w:szCs w:val="21"/>
        </w:rPr>
        <w:t>地址信息，保存退出后重启</w:t>
      </w:r>
      <w:r>
        <w:rPr>
          <w:color w:val="000000"/>
          <w:kern w:val="2"/>
          <w:szCs w:val="21"/>
        </w:rPr>
        <w:t>Squid</w:t>
      </w:r>
      <w:r>
        <w:rPr>
          <w:rFonts w:hint="eastAsia"/>
          <w:color w:val="000000"/>
          <w:kern w:val="2"/>
          <w:szCs w:val="21"/>
        </w:rPr>
        <w:t>服务程序。正常网站使用反向代理服务的效果如图</w:t>
      </w:r>
      <w:r>
        <w:rPr>
          <w:color w:val="000000"/>
          <w:kern w:val="2"/>
          <w:szCs w:val="21"/>
        </w:rPr>
        <w:t>16-1</w:t>
      </w:r>
      <w:r>
        <w:rPr>
          <w:rFonts w:hint="eastAsia"/>
          <w:color w:val="000000"/>
          <w:kern w:val="2"/>
          <w:szCs w:val="21"/>
        </w:rPr>
        <w:t>7所示。</w:t>
      </w:r>
    </w:p>
    <w:p>
      <w:pPr>
        <w:pStyle w:val="58"/>
        <w:spacing w:line="160" w:lineRule="exact"/>
        <w:rPr>
          <w:kern w:val="2"/>
        </w:rPr>
      </w:pPr>
    </w:p>
    <w:p>
      <w:pPr>
        <w:pStyle w:val="26"/>
        <w:spacing w:line="260" w:lineRule="exact"/>
        <w:rPr>
          <w:kern w:val="2"/>
        </w:rPr>
      </w:pPr>
      <w:r>
        <w:rPr>
          <w:kern w:val="2"/>
        </w:rPr>
        <w:t>[root@linuxprobe ~]# vim /etc/squid/squid.conf</w:t>
      </w:r>
    </w:p>
    <w:p>
      <w:pPr>
        <w:pStyle w:val="26"/>
        <w:spacing w:line="260" w:lineRule="exact"/>
        <w:rPr>
          <w:kern w:val="2"/>
        </w:rPr>
      </w:pPr>
      <w:r>
        <w:rPr>
          <w:kern w:val="2"/>
        </w:rPr>
        <w:t>………………</w:t>
      </w:r>
      <w:r>
        <w:rPr>
          <w:rFonts w:hint="eastAsia"/>
          <w:kern w:val="2"/>
        </w:rPr>
        <w:t>省略部分输出信息</w:t>
      </w:r>
      <w:r>
        <w:rPr>
          <w:kern w:val="2"/>
        </w:rPr>
        <w:t>………………</w:t>
      </w:r>
    </w:p>
    <w:p>
      <w:pPr>
        <w:pStyle w:val="26"/>
        <w:spacing w:line="260" w:lineRule="exact"/>
        <w:rPr>
          <w:kern w:val="2"/>
        </w:rPr>
      </w:pPr>
      <w:r>
        <w:rPr>
          <w:kern w:val="2"/>
        </w:rPr>
        <w:t>57 </w:t>
      </w:r>
    </w:p>
    <w:p>
      <w:pPr>
        <w:pStyle w:val="26"/>
        <w:spacing w:line="260" w:lineRule="exact"/>
        <w:rPr>
          <w:kern w:val="2"/>
        </w:rPr>
      </w:pPr>
      <w:r>
        <w:rPr>
          <w:kern w:val="2"/>
        </w:rPr>
        <w:t>58 # Squid normally listens to port 3128</w:t>
      </w:r>
    </w:p>
    <w:p>
      <w:pPr>
        <w:pStyle w:val="26"/>
        <w:spacing w:line="260" w:lineRule="exact"/>
        <w:rPr>
          <w:kern w:val="2"/>
        </w:rPr>
      </w:pPr>
      <w:r>
        <w:rPr>
          <w:b/>
          <w:bCs/>
          <w:kern w:val="2"/>
        </w:rPr>
        <w:t>59</w:t>
      </w:r>
      <w:r>
        <w:rPr>
          <w:kern w:val="2"/>
        </w:rPr>
        <w:t> </w:t>
      </w:r>
      <w:r>
        <w:rPr>
          <w:b/>
          <w:bCs/>
          <w:kern w:val="2"/>
        </w:rPr>
        <w:t>http</w:t>
      </w:r>
      <w:r>
        <w:rPr>
          <w:rFonts w:ascii="宋体"/>
          <w:b/>
          <w:bCs/>
          <w:kern w:val="2"/>
        </w:rPr>
        <w:t>_</w:t>
      </w:r>
      <w:r>
        <w:rPr>
          <w:b/>
          <w:bCs/>
          <w:kern w:val="2"/>
        </w:rPr>
        <w:t>port</w:t>
      </w:r>
      <w:r>
        <w:rPr>
          <w:kern w:val="2"/>
        </w:rPr>
        <w:t> </w:t>
      </w:r>
      <w:r>
        <w:rPr>
          <w:rStyle w:val="18"/>
          <w:rFonts w:hint="eastAsia"/>
          <w:sz w:val="16"/>
        </w:rPr>
        <w:t>您的桥接网卡</w:t>
      </w:r>
      <w:r>
        <w:rPr>
          <w:rStyle w:val="18"/>
          <w:sz w:val="16"/>
        </w:rPr>
        <w:t>IP</w:t>
      </w:r>
      <w:r>
        <w:rPr>
          <w:rStyle w:val="18"/>
          <w:rFonts w:hint="eastAsia"/>
          <w:sz w:val="16"/>
        </w:rPr>
        <w:t>地址</w:t>
      </w:r>
      <w:r>
        <w:rPr>
          <w:b/>
          <w:bCs/>
          <w:kern w:val="2"/>
        </w:rPr>
        <w:t>:80 vhost</w:t>
      </w:r>
    </w:p>
    <w:p>
      <w:pPr>
        <w:pStyle w:val="26"/>
        <w:spacing w:line="260" w:lineRule="exact"/>
        <w:rPr>
          <w:b/>
          <w:bCs/>
          <w:kern w:val="2"/>
        </w:rPr>
      </w:pPr>
      <w:r>
        <w:rPr>
          <w:b/>
          <w:bCs/>
          <w:kern w:val="2"/>
        </w:rPr>
        <w:t>60</w:t>
      </w:r>
      <w:r>
        <w:rPr>
          <w:kern w:val="2"/>
        </w:rPr>
        <w:t> </w:t>
      </w:r>
      <w:r>
        <w:rPr>
          <w:b/>
          <w:bCs/>
          <w:kern w:val="2"/>
        </w:rPr>
        <w:t>cache</w:t>
      </w:r>
      <w:r>
        <w:rPr>
          <w:rFonts w:ascii="宋体"/>
          <w:b/>
          <w:bCs/>
          <w:kern w:val="2"/>
        </w:rPr>
        <w:t>_</w:t>
      </w:r>
      <w:r>
        <w:rPr>
          <w:b/>
          <w:bCs/>
          <w:kern w:val="2"/>
        </w:rPr>
        <w:t>peer </w:t>
      </w:r>
      <w:r>
        <w:rPr>
          <w:rStyle w:val="18"/>
          <w:rFonts w:hint="eastAsia"/>
          <w:sz w:val="16"/>
        </w:rPr>
        <w:t>网站源服务器</w:t>
      </w:r>
      <w:r>
        <w:rPr>
          <w:b/>
          <w:bCs/>
          <w:kern w:val="2"/>
        </w:rPr>
        <w:t>IP</w:t>
      </w:r>
      <w:r>
        <w:rPr>
          <w:rStyle w:val="18"/>
          <w:rFonts w:hint="eastAsia"/>
          <w:sz w:val="16"/>
        </w:rPr>
        <w:t>地址</w:t>
      </w:r>
      <w:r>
        <w:rPr>
          <w:b/>
          <w:bCs/>
          <w:kern w:val="2"/>
        </w:rPr>
        <w:t> parent 80 0 originserver</w:t>
      </w:r>
    </w:p>
    <w:p>
      <w:pPr>
        <w:pStyle w:val="26"/>
        <w:spacing w:line="260" w:lineRule="exact"/>
        <w:rPr>
          <w:kern w:val="2"/>
        </w:rPr>
      </w:pPr>
      <w:r>
        <w:rPr>
          <w:kern w:val="2"/>
        </w:rPr>
        <w:t>61 </w:t>
      </w:r>
    </w:p>
    <w:p>
      <w:pPr>
        <w:pStyle w:val="26"/>
        <w:spacing w:line="260" w:lineRule="exact"/>
        <w:rPr>
          <w:kern w:val="2"/>
        </w:rPr>
      </w:pPr>
      <w:r>
        <w:rPr>
          <w:kern w:val="2"/>
        </w:rPr>
        <w:t>………………</w:t>
      </w:r>
      <w:r>
        <w:rPr>
          <w:rFonts w:hint="eastAsia"/>
          <w:kern w:val="2"/>
        </w:rPr>
        <w:t>省略部分输出信息</w:t>
      </w:r>
      <w:r>
        <w:rPr>
          <w:kern w:val="2"/>
        </w:rPr>
        <w:t>………………</w:t>
      </w:r>
    </w:p>
    <w:p>
      <w:pPr>
        <w:pStyle w:val="26"/>
        <w:spacing w:line="260" w:lineRule="exact"/>
        <w:rPr>
          <w:kern w:val="2"/>
        </w:rPr>
      </w:pPr>
      <w:r>
        <w:rPr>
          <w:kern w:val="2"/>
        </w:rPr>
        <w:t>[root@linuxprobe ~]# systemctl restart squid</w:t>
      </w:r>
    </w:p>
    <w:p>
      <w:pPr>
        <w:pStyle w:val="59"/>
        <w:spacing w:after="90" w:line="160" w:lineRule="exact"/>
        <w:rPr>
          <w:kern w:val="2"/>
        </w:rPr>
      </w:pPr>
    </w:p>
    <w:p>
      <w:pPr>
        <w:pStyle w:val="29"/>
        <w:spacing w:after="90" w:afterLines="30"/>
        <w:rPr>
          <w:kern w:val="2"/>
        </w:rPr>
      </w:pPr>
    </w:p>
    <w:p/>
    <w:p>
      <w:pPr>
        <w:pStyle w:val="32"/>
        <w:pageBreakBefore/>
        <w:spacing w:before="0"/>
        <w:rPr>
          <w:kern w:val="2"/>
        </w:rPr>
      </w:pPr>
      <w:r>
        <w:rPr>
          <w:color w:val="000000"/>
          <w:kern w:val="2"/>
          <w:szCs w:val="21"/>
        </w:rPr>
        <w:drawing>
          <wp:inline distT="0" distB="0" distL="0" distR="0">
            <wp:extent cx="4168140" cy="2133600"/>
            <wp:effectExtent l="19050" t="19050" r="3810" b="0"/>
            <wp:docPr id="212" name="图片 212" descr="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61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168140" cy="2133600"/>
                    </a:xfrm>
                    <a:prstGeom prst="rect">
                      <a:avLst/>
                    </a:prstGeom>
                    <a:noFill/>
                    <a:ln w="6350" cmpd="sng">
                      <a:solidFill>
                        <a:srgbClr val="000000"/>
                      </a:solidFill>
                      <a:miter lim="800000"/>
                      <a:headEnd/>
                      <a:tailEnd/>
                    </a:ln>
                    <a:effectLst/>
                  </pic:spPr>
                </pic:pic>
              </a:graphicData>
            </a:graphic>
          </wp:inline>
        </w:drawing>
      </w:r>
    </w:p>
    <w:p>
      <w:pPr>
        <w:pStyle w:val="33"/>
        <w:spacing w:after="0"/>
        <w:rPr>
          <w:color w:val="000000"/>
          <w:kern w:val="2"/>
          <w:szCs w:val="21"/>
        </w:rPr>
      </w:pPr>
      <w:r>
        <w:rPr>
          <w:rFonts w:hint="eastAsia"/>
          <w:color w:val="000000"/>
          <w:kern w:val="2"/>
          <w:szCs w:val="21"/>
        </w:rPr>
        <w:t>图</w:t>
      </w:r>
      <w:r>
        <w:rPr>
          <w:color w:val="000000"/>
          <w:kern w:val="2"/>
          <w:szCs w:val="21"/>
        </w:rPr>
        <w:t>16-1</w:t>
      </w:r>
      <w:r>
        <w:rPr>
          <w:rFonts w:hint="eastAsia"/>
          <w:color w:val="000000"/>
          <w:kern w:val="2"/>
          <w:szCs w:val="21"/>
        </w:rPr>
        <w:t>7</w:t>
      </w:r>
      <w:r>
        <w:rPr>
          <w:color w:val="000000"/>
          <w:kern w:val="2"/>
          <w:szCs w:val="21"/>
        </w:rPr>
        <w:t xml:space="preserve">  </w:t>
      </w:r>
      <w:r>
        <w:rPr>
          <w:rFonts w:hint="eastAsia"/>
          <w:color w:val="000000"/>
          <w:kern w:val="2"/>
          <w:szCs w:val="21"/>
        </w:rPr>
        <w:t>使用反向代理模式访问网站</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简述</w:t>
      </w:r>
      <w:r>
        <w:rPr>
          <w:kern w:val="2"/>
        </w:rPr>
        <w:t>Squid</w:t>
      </w:r>
      <w:r>
        <w:rPr>
          <w:rFonts w:hint="eastAsia"/>
          <w:kern w:val="2"/>
        </w:rPr>
        <w:t>服务程序提供的正向代理服务的主要作用。</w:t>
      </w:r>
    </w:p>
    <w:p>
      <w:pPr>
        <w:pStyle w:val="52"/>
      </w:pPr>
      <w:r>
        <w:rPr>
          <w:rStyle w:val="18"/>
          <w:rFonts w:hint="eastAsia"/>
        </w:rPr>
        <w:t>答：</w:t>
      </w:r>
      <w:r>
        <w:rPr>
          <w:rFonts w:hint="eastAsia"/>
        </w:rPr>
        <w:t>实现代理上网、隐藏用户的真实访问信息以及对控制用户访问网站行为的访问控制列表（</w:t>
      </w:r>
      <w:r>
        <w:t>ACL</w:t>
      </w:r>
      <w:r>
        <w:rPr>
          <w:rFonts w:hint="eastAsia"/>
        </w:rPr>
        <w:t>）进行限制。</w:t>
      </w:r>
    </w:p>
    <w:p>
      <w:pPr>
        <w:pStyle w:val="52"/>
        <w:spacing w:line="240" w:lineRule="exact"/>
      </w:pPr>
    </w:p>
    <w:p>
      <w:pPr>
        <w:pStyle w:val="43"/>
        <w:ind w:left="320" w:hanging="320"/>
        <w:rPr>
          <w:kern w:val="2"/>
        </w:rPr>
      </w:pPr>
      <w:r>
        <w:rPr>
          <w:kern w:val="2"/>
        </w:rPr>
        <w:t>2．</w:t>
      </w:r>
      <w:r>
        <w:rPr>
          <w:rFonts w:hint="eastAsia"/>
          <w:kern w:val="2"/>
        </w:rPr>
        <w:t>简述</w:t>
      </w:r>
      <w:r>
        <w:rPr>
          <w:kern w:val="2"/>
        </w:rPr>
        <w:t>Squid</w:t>
      </w:r>
      <w:r>
        <w:rPr>
          <w:rFonts w:hint="eastAsia"/>
          <w:kern w:val="2"/>
        </w:rPr>
        <w:t>服务程序提供的反向代理服务的主要作用。</w:t>
      </w:r>
    </w:p>
    <w:p>
      <w:pPr>
        <w:pStyle w:val="52"/>
      </w:pPr>
      <w:r>
        <w:rPr>
          <w:rStyle w:val="18"/>
          <w:rFonts w:hint="eastAsia"/>
        </w:rPr>
        <w:t>答：</w:t>
      </w:r>
      <w:r>
        <w:rPr>
          <w:rFonts w:hint="eastAsia"/>
        </w:rPr>
        <w:t>加快用户访问网站的速度，降低网站源服务器的负载压力。</w:t>
      </w:r>
    </w:p>
    <w:p>
      <w:pPr>
        <w:pStyle w:val="52"/>
        <w:spacing w:line="240" w:lineRule="exact"/>
      </w:pPr>
    </w:p>
    <w:p>
      <w:pPr>
        <w:pStyle w:val="43"/>
        <w:ind w:left="320" w:hanging="320"/>
        <w:rPr>
          <w:kern w:val="2"/>
        </w:rPr>
      </w:pPr>
      <w:r>
        <w:rPr>
          <w:kern w:val="2"/>
        </w:rPr>
        <w:t>3．Squid</w:t>
      </w:r>
      <w:r>
        <w:rPr>
          <w:rFonts w:hint="eastAsia"/>
          <w:kern w:val="2"/>
        </w:rPr>
        <w:t>服务程序能够提供的代理模式有哪些？</w:t>
      </w:r>
    </w:p>
    <w:p>
      <w:pPr>
        <w:pStyle w:val="52"/>
      </w:pPr>
      <w:r>
        <w:rPr>
          <w:rStyle w:val="18"/>
          <w:rFonts w:hint="eastAsia"/>
        </w:rPr>
        <w:t>答：</w:t>
      </w:r>
      <w:r>
        <w:rPr>
          <w:rFonts w:hint="eastAsia"/>
        </w:rPr>
        <w:t>正向代理模式与反向代理模式，其中正向代理模式又分为标准正向代理模式与透明正向代理模式。</w:t>
      </w:r>
    </w:p>
    <w:p>
      <w:pPr>
        <w:pStyle w:val="52"/>
        <w:spacing w:line="240" w:lineRule="exact"/>
      </w:pPr>
    </w:p>
    <w:p>
      <w:pPr>
        <w:pStyle w:val="43"/>
        <w:ind w:left="320" w:hanging="320"/>
        <w:rPr>
          <w:kern w:val="2"/>
        </w:rPr>
      </w:pPr>
      <w:r>
        <w:rPr>
          <w:kern w:val="2"/>
        </w:rPr>
        <w:t>4．</w:t>
      </w:r>
      <w:r>
        <w:rPr>
          <w:rFonts w:hint="eastAsia"/>
          <w:kern w:val="2"/>
        </w:rPr>
        <w:t>标准正向代理模式与透明正向代理模式的区别是什么？</w:t>
      </w:r>
    </w:p>
    <w:p>
      <w:pPr>
        <w:pStyle w:val="52"/>
      </w:pPr>
      <w:r>
        <w:rPr>
          <w:rStyle w:val="18"/>
          <w:rFonts w:hint="eastAsia"/>
        </w:rPr>
        <w:t>答：</w:t>
      </w:r>
      <w:r>
        <w:rPr>
          <w:rFonts w:hint="eastAsia"/>
        </w:rPr>
        <w:t>区别在于用户是否需要配置代理服务器的信息。若使用透明代理模式，则用户感知不到代理服务的存在。</w:t>
      </w:r>
    </w:p>
    <w:p>
      <w:pPr>
        <w:pStyle w:val="52"/>
        <w:spacing w:line="240" w:lineRule="exact"/>
      </w:pPr>
    </w:p>
    <w:p>
      <w:pPr>
        <w:pStyle w:val="43"/>
        <w:ind w:left="320" w:hanging="320"/>
        <w:rPr>
          <w:kern w:val="2"/>
        </w:rPr>
      </w:pPr>
      <w:r>
        <w:rPr>
          <w:kern w:val="2"/>
        </w:rPr>
        <w:t>5．</w:t>
      </w:r>
      <w:r>
        <w:rPr>
          <w:rFonts w:hint="eastAsia"/>
          <w:kern w:val="2"/>
        </w:rPr>
        <w:t>使用</w:t>
      </w:r>
      <w:r>
        <w:rPr>
          <w:kern w:val="2"/>
        </w:rPr>
        <w:t>Squid</w:t>
      </w:r>
      <w:r>
        <w:rPr>
          <w:rFonts w:hint="eastAsia"/>
          <w:kern w:val="2"/>
        </w:rPr>
        <w:t>服务程序提供的标准正向代理模式时，需要在浏览器中配置哪些信息？</w:t>
      </w:r>
    </w:p>
    <w:p>
      <w:pPr>
        <w:pStyle w:val="52"/>
      </w:pPr>
      <w:r>
        <w:rPr>
          <w:rStyle w:val="18"/>
          <w:rFonts w:hint="eastAsia"/>
        </w:rPr>
        <w:t>答：</w:t>
      </w:r>
      <w:r>
        <w:rPr>
          <w:rFonts w:hint="eastAsia"/>
        </w:rPr>
        <w:t>需要填写</w:t>
      </w:r>
      <w:r>
        <w:t>Squid</w:t>
      </w:r>
      <w:r>
        <w:rPr>
          <w:rFonts w:hint="eastAsia"/>
        </w:rPr>
        <w:t>服务器的</w:t>
      </w:r>
      <w:r>
        <w:t>IP</w:t>
      </w:r>
      <w:r>
        <w:rPr>
          <w:rFonts w:hint="eastAsia"/>
        </w:rPr>
        <w:t>地址及端口号信息。</w:t>
      </w:r>
    </w:p>
    <w:p>
      <w:pPr>
        <w:pStyle w:val="52"/>
        <w:spacing w:line="240" w:lineRule="exact"/>
      </w:pPr>
    </w:p>
    <w:p>
      <w:pPr>
        <w:pStyle w:val="43"/>
        <w:ind w:left="320" w:hanging="320"/>
        <w:rPr>
          <w:kern w:val="2"/>
        </w:rPr>
      </w:pPr>
      <w:r>
        <w:rPr>
          <w:kern w:val="2"/>
        </w:rPr>
        <w:t>6．</w:t>
      </w:r>
      <w:r>
        <w:rPr>
          <w:rFonts w:hint="eastAsia"/>
          <w:kern w:val="2"/>
        </w:rPr>
        <w:t>若需要通过</w:t>
      </w:r>
      <w:r>
        <w:rPr>
          <w:kern w:val="2"/>
        </w:rPr>
        <w:t>ACL</w:t>
      </w:r>
      <w:r>
        <w:rPr>
          <w:rFonts w:hint="eastAsia"/>
          <w:kern w:val="2"/>
        </w:rPr>
        <w:t>功能限制用户不能使用代理服务访问指定网站，参数该怎么写？</w:t>
      </w:r>
      <w:r>
        <w:rPr>
          <w:kern w:val="2"/>
        </w:rPr>
        <w:t xml:space="preserve"> </w:t>
      </w:r>
    </w:p>
    <w:p>
      <w:pPr>
        <w:pStyle w:val="52"/>
        <w:ind w:left="744" w:hanging="424"/>
        <w:rPr>
          <w:spacing w:val="4"/>
        </w:rPr>
      </w:pPr>
      <w:r>
        <w:rPr>
          <w:rStyle w:val="18"/>
          <w:rFonts w:hint="eastAsia"/>
          <w:spacing w:val="6"/>
        </w:rPr>
        <w:t>答：</w:t>
      </w:r>
      <w:r>
        <w:rPr>
          <w:rFonts w:hint="eastAsia"/>
          <w:spacing w:val="6"/>
        </w:rPr>
        <w:t>以本书的配套学习站点（</w:t>
      </w:r>
      <w:r>
        <w:rPr>
          <w:spacing w:val="6"/>
        </w:rPr>
        <w:t>www.linuxprobe.com</w:t>
      </w:r>
      <w:r>
        <w:rPr>
          <w:rFonts w:hint="eastAsia"/>
          <w:spacing w:val="6"/>
        </w:rPr>
        <w:t>）为例，可使用参数“</w:t>
      </w:r>
      <w:r>
        <w:rPr>
          <w:spacing w:val="6"/>
        </w:rPr>
        <w:t>acl deny</w:t>
      </w:r>
      <w:r>
        <w:rPr>
          <w:rFonts w:ascii="宋体" w:eastAsia="宋体"/>
          <w:spacing w:val="6"/>
        </w:rPr>
        <w:t>_</w:t>
      </w:r>
      <w:r>
        <w:rPr>
          <w:spacing w:val="6"/>
        </w:rPr>
        <w:t>url url</w:t>
      </w:r>
      <w:r>
        <w:rPr>
          <w:rFonts w:ascii="宋体" w:eastAsia="宋体"/>
          <w:spacing w:val="6"/>
        </w:rPr>
        <w:t>_</w:t>
      </w:r>
      <w:r>
        <w:rPr>
          <w:spacing w:val="6"/>
        </w:rPr>
        <w:t xml:space="preserve">regex </w:t>
      </w:r>
      <w:r>
        <w:rPr>
          <w:spacing w:val="-4"/>
        </w:rPr>
        <w:t>http://www.linuxprobe.com</w:t>
      </w:r>
      <w:r>
        <w:rPr>
          <w:rFonts w:hint="eastAsia"/>
          <w:spacing w:val="-4"/>
        </w:rPr>
        <w:t>”和“</w:t>
      </w:r>
      <w:r>
        <w:rPr>
          <w:spacing w:val="-4"/>
        </w:rPr>
        <w:t>http</w:t>
      </w:r>
      <w:r>
        <w:rPr>
          <w:rFonts w:ascii="宋体" w:eastAsia="宋体"/>
          <w:spacing w:val="4"/>
        </w:rPr>
        <w:t>_</w:t>
      </w:r>
      <w:r>
        <w:rPr>
          <w:spacing w:val="4"/>
        </w:rPr>
        <w:t>access deny deny</w:t>
      </w:r>
      <w:r>
        <w:rPr>
          <w:rFonts w:ascii="宋体" w:eastAsia="宋体"/>
          <w:spacing w:val="4"/>
        </w:rPr>
        <w:t>_</w:t>
      </w:r>
      <w:r>
        <w:rPr>
          <w:spacing w:val="4"/>
        </w:rPr>
        <w:t>url</w:t>
      </w:r>
      <w:r>
        <w:rPr>
          <w:rFonts w:hint="eastAsia"/>
          <w:spacing w:val="4"/>
        </w:rPr>
        <w:t>”来禁止用户访问这个指定的网站。</w:t>
      </w:r>
    </w:p>
    <w:p>
      <w:pPr>
        <w:pStyle w:val="52"/>
        <w:spacing w:line="240" w:lineRule="exact"/>
      </w:pPr>
    </w:p>
    <w:p>
      <w:pPr>
        <w:pStyle w:val="43"/>
        <w:ind w:left="320" w:hanging="320"/>
        <w:rPr>
          <w:spacing w:val="4"/>
          <w:kern w:val="2"/>
        </w:rPr>
      </w:pPr>
      <w:r>
        <w:rPr>
          <w:kern w:val="2"/>
        </w:rPr>
        <w:t>7．</w:t>
      </w:r>
      <w:r>
        <w:rPr>
          <w:rFonts w:hint="eastAsia"/>
          <w:spacing w:val="4"/>
          <w:kern w:val="2"/>
        </w:rPr>
        <w:t>若让客户端主机使用透明正向代理模式，则需要用</w:t>
      </w:r>
      <w:r>
        <w:rPr>
          <w:spacing w:val="4"/>
          <w:kern w:val="2"/>
        </w:rPr>
        <w:t>DHCP</w:t>
      </w:r>
      <w:r>
        <w:rPr>
          <w:rFonts w:hint="eastAsia"/>
          <w:spacing w:val="4"/>
          <w:kern w:val="2"/>
        </w:rPr>
        <w:t>服务器为客户端主机分配什么信息？</w:t>
      </w:r>
      <w:r>
        <w:rPr>
          <w:spacing w:val="4"/>
          <w:kern w:val="2"/>
        </w:rPr>
        <w:t xml:space="preserve"> </w:t>
      </w:r>
    </w:p>
    <w:p>
      <w:pPr>
        <w:pStyle w:val="52"/>
      </w:pPr>
      <w:r>
        <w:rPr>
          <w:rStyle w:val="18"/>
          <w:rFonts w:hint="eastAsia"/>
        </w:rPr>
        <w:t>答：</w:t>
      </w:r>
      <w:r>
        <w:rPr>
          <w:rFonts w:hint="eastAsia"/>
        </w:rPr>
        <w:t>需要为客户端主机分配</w:t>
      </w:r>
      <w:r>
        <w:t>IP</w:t>
      </w:r>
      <w:r>
        <w:rPr>
          <w:rFonts w:hint="eastAsia"/>
        </w:rPr>
        <w:t>地址、子网掩码、网关地址以及外部</w:t>
      </w:r>
      <w:r>
        <w:t>DNS</w:t>
      </w:r>
      <w:r>
        <w:rPr>
          <w:rFonts w:hint="eastAsia"/>
        </w:rPr>
        <w:t>服务器地址。</w:t>
      </w:r>
    </w:p>
    <w:p>
      <w:pPr>
        <w:pStyle w:val="53"/>
        <w:pageBreakBefore/>
        <w:spacing w:after="151"/>
        <w:rPr>
          <w:kern w:val="2"/>
        </w:rPr>
      </w:pPr>
      <w:r>
        <w:rPr>
          <w:kern w:val="2"/>
          <w:sz w:val="20"/>
        </w:rPr>
        <mc:AlternateContent>
          <mc:Choice Requires="wps">
            <w:drawing>
              <wp:anchor distT="0" distB="0" distL="114300" distR="114300" simplePos="0" relativeHeight="251681792"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8" name="Line 200"/>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200" o:spid="_x0000_s1026" o:spt="20" style="position:absolute;left:0pt;margin-left:-73.5pt;margin-top:33pt;height:0pt;width:556.5pt;z-index:251681792;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N/w3cDW&#10;AAAACgEAAA8AAAAAAAAAAQAgAAAAIgAAAGRycy9kb3ducmV2LnhtbFBLAQIUABQAAAAIAIdO4kA0&#10;O5B8sAEAAFUDAAAOAAAAAAAAAAEAIAAAACUBAABkcnMvZTJvRG9jLnhtbFBLBQYAAAAABgAGAFkB&#10;AABHBQ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80768"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7" name="Rectangle 199"/>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199" o:spid="_x0000_s1026" o:spt="1" style="position:absolute;left:0pt;margin-left:159.45pt;margin-top:1.1pt;height:31.9pt;width:79.5pt;z-index:-251635712;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G8K2AAAAAgBAAAPAAAAAAAAAAEAIAAAACIAAABkcnMvZG93bnJldi54&#10;bWxQSwECFAAUAAAACACHTuJAPTAig/oBAADfAwAADgAAAAAAAAABACAAAAAnAQAAZHJzL2Uyb0Rv&#10;Yy54bWxQSwUGAAAAAAYABgBZAQAAkwUAAAAA&#10;">
                <v:fill on="t" focussize="0,0"/>
                <v:stroke on="f"/>
                <v:imagedata o:title=""/>
                <o:lock v:ext="edit" aspectratio="f"/>
              </v:rect>
            </w:pict>
          </mc:Fallback>
        </mc:AlternateContent>
      </w:r>
      <w:r>
        <w:rPr>
          <w:rFonts w:hint="eastAsia"/>
          <w:kern w:val="2"/>
        </w:rPr>
        <w:t>第17章</w:t>
      </w:r>
    </w:p>
    <w:p>
      <w:pPr>
        <w:pStyle w:val="2"/>
        <w:rPr>
          <w:rFonts w:ascii="宋体" w:hAnsi="宋体" w:eastAsia="宋体"/>
          <w:kern w:val="2"/>
        </w:rPr>
      </w:pPr>
      <w:r>
        <w:rPr>
          <w:rFonts w:hint="eastAsia" w:ascii="宋体" w:hAnsi="宋体" w:eastAsia="宋体"/>
          <w:kern w:val="2"/>
        </w:rPr>
        <w:t>使用iSCSI服务部署网络存储</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82816" behindDoc="1" locked="0" layoutInCell="1" allowOverlap="1">
                <wp:simplePos x="0" y="0"/>
                <wp:positionH relativeFrom="column">
                  <wp:posOffset>-935990</wp:posOffset>
                </wp:positionH>
                <wp:positionV relativeFrom="paragraph">
                  <wp:posOffset>25400</wp:posOffset>
                </wp:positionV>
                <wp:extent cx="7052310" cy="1400175"/>
                <wp:effectExtent l="0" t="0" r="0" b="3175"/>
                <wp:wrapNone/>
                <wp:docPr id="266" name="Rectangle 201"/>
                <wp:cNvGraphicFramePr/>
                <a:graphic xmlns:a="http://schemas.openxmlformats.org/drawingml/2006/main">
                  <a:graphicData uri="http://schemas.microsoft.com/office/word/2010/wordprocessingShape">
                    <wps:wsp>
                      <wps:cNvSpPr>
                        <a:spLocks noChangeArrowheads="1"/>
                      </wps:cNvSpPr>
                      <wps:spPr bwMode="auto">
                        <a:xfrm>
                          <a:off x="0" y="0"/>
                          <a:ext cx="7052310" cy="140017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01" o:spid="_x0000_s1026" o:spt="1" style="position:absolute;left:0pt;margin-left:-73.7pt;margin-top:2pt;height:110.25pt;width:555.3pt;z-index:-251633664;mso-width-relative:page;mso-height-relative:page;" fillcolor="#D9D9D9" filled="t" stroked="f" coordsize="21600,21600" o:gfxdata="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HbtbfeAAAACgEAAA8AAAAAAAAAAQAgAAAAIgAAAGRycy9kb3du&#10;cmV2LnhtbFBLAQIUABQAAAAIAIdO4kDGcDfu+QEAAOADAAAOAAAAAAAAAAEAIAAAAC0BAABkcnMv&#10;ZTJvRG9jLnhtbFBLBQYAAAAABgAGAFkBAACYBQ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kern w:val="2"/>
        </w:rPr>
        <w:t>iSCSI</w:t>
      </w:r>
      <w:r>
        <w:rPr>
          <w:rFonts w:hint="eastAsia"/>
          <w:kern w:val="2"/>
        </w:rPr>
        <w:t>技术概述；</w:t>
      </w:r>
    </w:p>
    <w:p>
      <w:pPr>
        <w:pStyle w:val="55"/>
        <w:rPr>
          <w:kern w:val="2"/>
        </w:rPr>
      </w:pPr>
      <w:r>
        <w:rPr>
          <w:kern w:val="2"/>
        </w:rPr>
        <w:sym w:font="Wingdings" w:char="00D8"/>
      </w:r>
      <w:r>
        <w:rPr>
          <w:kern w:val="2"/>
        </w:rPr>
        <w:tab/>
      </w:r>
      <w:r>
        <w:rPr>
          <w:rFonts w:hint="eastAsia"/>
          <w:kern w:val="2"/>
        </w:rPr>
        <w:t>创建</w:t>
      </w:r>
      <w:r>
        <w:rPr>
          <w:kern w:val="2"/>
        </w:rPr>
        <w:t>RAID</w:t>
      </w:r>
      <w:r>
        <w:rPr>
          <w:rFonts w:hint="eastAsia"/>
          <w:kern w:val="2"/>
        </w:rPr>
        <w:t>磁盘阵列；</w:t>
      </w:r>
    </w:p>
    <w:p>
      <w:pPr>
        <w:pStyle w:val="55"/>
        <w:rPr>
          <w:kern w:val="2"/>
        </w:rPr>
      </w:pPr>
      <w:r>
        <w:rPr>
          <w:kern w:val="2"/>
        </w:rPr>
        <w:sym w:font="Wingdings" w:char="00D8"/>
      </w:r>
      <w:r>
        <w:rPr>
          <w:kern w:val="2"/>
        </w:rPr>
        <w:tab/>
      </w:r>
      <w:r>
        <w:rPr>
          <w:rFonts w:hint="eastAsia"/>
          <w:kern w:val="2"/>
        </w:rPr>
        <w:t>配置</w:t>
      </w:r>
      <w:r>
        <w:rPr>
          <w:kern w:val="2"/>
        </w:rPr>
        <w:t>iSCSI</w:t>
      </w:r>
      <w:r>
        <w:rPr>
          <w:rFonts w:hint="eastAsia"/>
          <w:kern w:val="2"/>
        </w:rPr>
        <w:t>服务端；</w:t>
      </w:r>
    </w:p>
    <w:p>
      <w:pPr>
        <w:pStyle w:val="55"/>
        <w:rPr>
          <w:kern w:val="2"/>
        </w:rPr>
      </w:pPr>
      <w:r>
        <w:rPr>
          <w:kern w:val="2"/>
        </w:rPr>
        <w:sym w:font="Wingdings" w:char="00D8"/>
      </w:r>
      <w:r>
        <w:rPr>
          <w:kern w:val="2"/>
        </w:rPr>
        <w:tab/>
      </w:r>
      <w:r>
        <w:rPr>
          <w:rFonts w:hint="eastAsia"/>
          <w:kern w:val="2"/>
        </w:rPr>
        <w:t>配置</w:t>
      </w:r>
      <w:r>
        <w:rPr>
          <w:kern w:val="2"/>
        </w:rPr>
        <w:t>Linux</w:t>
      </w:r>
      <w:r>
        <w:rPr>
          <w:rFonts w:hint="eastAsia"/>
          <w:kern w:val="2"/>
        </w:rPr>
        <w:t>客户端；</w:t>
      </w:r>
    </w:p>
    <w:p>
      <w:pPr>
        <w:pStyle w:val="55"/>
        <w:rPr>
          <w:kern w:val="2"/>
        </w:rPr>
      </w:pPr>
      <w:r>
        <w:rPr>
          <w:kern w:val="2"/>
        </w:rPr>
        <w:sym w:font="Wingdings" w:char="00D8"/>
      </w:r>
      <w:r>
        <w:rPr>
          <w:kern w:val="2"/>
        </w:rPr>
        <w:tab/>
      </w:r>
      <w:r>
        <w:rPr>
          <w:rFonts w:hint="eastAsia"/>
          <w:kern w:val="2"/>
        </w:rPr>
        <w:t>配置</w:t>
      </w:r>
      <w:r>
        <w:rPr>
          <w:kern w:val="2"/>
        </w:rPr>
        <w:t>Windows</w:t>
      </w:r>
      <w:r>
        <w:rPr>
          <w:rFonts w:hint="eastAsia"/>
          <w:kern w:val="2"/>
        </w:rPr>
        <w:t>客户端。</w:t>
      </w:r>
    </w:p>
    <w:p>
      <w:pPr>
        <w:rPr>
          <w:kern w:val="2"/>
        </w:rPr>
      </w:pPr>
    </w:p>
    <w:p>
      <w:pPr>
        <w:rPr>
          <w:spacing w:val="4"/>
          <w:kern w:val="2"/>
        </w:rPr>
      </w:pPr>
      <w:r>
        <w:rPr>
          <w:rFonts w:hint="eastAsia"/>
          <w:spacing w:val="4"/>
          <w:kern w:val="2"/>
        </w:rPr>
        <w:t>本章开篇介绍了计算机硬件存储设备的不同接口技术的优缺点，并由此切入</w:t>
      </w:r>
      <w:r>
        <w:rPr>
          <w:spacing w:val="4"/>
          <w:kern w:val="2"/>
        </w:rPr>
        <w:t>iSCSI</w:t>
      </w:r>
      <w:r>
        <w:rPr>
          <w:rFonts w:hint="eastAsia"/>
          <w:spacing w:val="4"/>
          <w:kern w:val="2"/>
        </w:rPr>
        <w:t>技术主题的讲解。</w:t>
      </w:r>
      <w:r>
        <w:rPr>
          <w:spacing w:val="4"/>
          <w:kern w:val="2"/>
        </w:rPr>
        <w:t>iSCSI</w:t>
      </w:r>
      <w:r>
        <w:rPr>
          <w:rFonts w:hint="eastAsia"/>
          <w:spacing w:val="4"/>
          <w:kern w:val="2"/>
        </w:rPr>
        <w:t>技术实现了物理硬盘设备与</w:t>
      </w:r>
      <w:r>
        <w:rPr>
          <w:spacing w:val="4"/>
          <w:kern w:val="2"/>
        </w:rPr>
        <w:t>TCP/IP</w:t>
      </w:r>
      <w:r>
        <w:rPr>
          <w:rFonts w:hint="eastAsia"/>
          <w:spacing w:val="4"/>
          <w:kern w:val="2"/>
        </w:rPr>
        <w:t>网络协议的相互结合，使得用户可以通过互联网方便地访问远程机房提供的共享存储资源。本章将带领大家在</w:t>
      </w:r>
      <w:r>
        <w:rPr>
          <w:spacing w:val="4"/>
          <w:kern w:val="2"/>
        </w:rPr>
        <w:t>Linux</w:t>
      </w:r>
      <w:r>
        <w:rPr>
          <w:rFonts w:hint="eastAsia"/>
          <w:spacing w:val="4"/>
          <w:kern w:val="2"/>
        </w:rPr>
        <w:t>系统上部署</w:t>
      </w:r>
      <w:r>
        <w:rPr>
          <w:spacing w:val="4"/>
          <w:kern w:val="2"/>
        </w:rPr>
        <w:t>iSCSI</w:t>
      </w:r>
      <w:r>
        <w:rPr>
          <w:rFonts w:hint="eastAsia"/>
          <w:spacing w:val="4"/>
          <w:kern w:val="2"/>
        </w:rPr>
        <w:t>服务端程序，并分别基于</w:t>
      </w:r>
      <w:r>
        <w:rPr>
          <w:spacing w:val="4"/>
          <w:kern w:val="2"/>
        </w:rPr>
        <w:t>Linux</w:t>
      </w:r>
      <w:r>
        <w:rPr>
          <w:rFonts w:hint="eastAsia"/>
          <w:spacing w:val="4"/>
          <w:kern w:val="2"/>
        </w:rPr>
        <w:t>系统和</w:t>
      </w:r>
      <w:r>
        <w:rPr>
          <w:spacing w:val="4"/>
          <w:kern w:val="2"/>
        </w:rPr>
        <w:t>Windows</w:t>
      </w:r>
      <w:r>
        <w:rPr>
          <w:rFonts w:hint="eastAsia"/>
          <w:spacing w:val="4"/>
          <w:kern w:val="2"/>
        </w:rPr>
        <w:t>系统来访问远程的存储资源。通过本章以及第</w:t>
      </w:r>
      <w:r>
        <w:rPr>
          <w:spacing w:val="4"/>
          <w:kern w:val="2"/>
        </w:rPr>
        <w:t>6</w:t>
      </w:r>
      <w:r>
        <w:rPr>
          <w:rFonts w:hint="eastAsia"/>
          <w:spacing w:val="4"/>
          <w:kern w:val="2"/>
        </w:rPr>
        <w:t>章、第</w:t>
      </w:r>
      <w:r>
        <w:rPr>
          <w:spacing w:val="4"/>
          <w:kern w:val="2"/>
        </w:rPr>
        <w:t>7</w:t>
      </w:r>
      <w:r>
        <w:rPr>
          <w:rFonts w:hint="eastAsia"/>
          <w:spacing w:val="4"/>
          <w:kern w:val="2"/>
        </w:rPr>
        <w:t>章的学习，读者将进一步理解和掌握如何在</w:t>
      </w:r>
      <w:r>
        <w:rPr>
          <w:spacing w:val="4"/>
          <w:kern w:val="2"/>
        </w:rPr>
        <w:t>Linux</w:t>
      </w:r>
      <w:r>
        <w:rPr>
          <w:rFonts w:hint="eastAsia"/>
          <w:spacing w:val="4"/>
          <w:kern w:val="2"/>
        </w:rPr>
        <w:t>系统中管理硬盘设备和存储资源，为今后走向运营岗位打下坚实的基础。</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17.1</w:t>
            </w:r>
            <w:r>
              <w:rPr>
                <w:color w:val="000000"/>
                <w:kern w:val="2"/>
                <w:szCs w:val="21"/>
              </w:rPr>
              <w:t xml:space="preserve">  </w:t>
            </w:r>
            <w:r>
              <w:rPr>
                <w:color w:val="000000"/>
                <w:kern w:val="2"/>
              </w:rPr>
              <w:t>iSCSI</w:t>
            </w:r>
            <w:r>
              <w:rPr>
                <w:rFonts w:hint="eastAsia"/>
                <w:color w:val="000000"/>
                <w:kern w:val="2"/>
              </w:rPr>
              <w:t>技术概述</w:t>
            </w:r>
          </w:p>
        </w:tc>
      </w:tr>
    </w:tbl>
    <w:p>
      <w:pPr>
        <w:pStyle w:val="56"/>
        <w:rPr>
          <w:kern w:val="2"/>
        </w:rPr>
      </w:pPr>
    </w:p>
    <w:p>
      <w:pPr>
        <w:rPr>
          <w:kern w:val="2"/>
        </w:rPr>
      </w:pPr>
      <w:r>
        <w:rPr>
          <w:rFonts w:hint="eastAsia"/>
          <w:color w:val="000000"/>
          <w:spacing w:val="4"/>
          <w:kern w:val="2"/>
          <w:szCs w:val="21"/>
        </w:rPr>
        <w:t>硬盘是计算机硬件设备中重要的组成部分之一，硬盘存储设备读写速度的快慢也会对服务器的整体性能造成影响。第</w:t>
      </w:r>
      <w:r>
        <w:rPr>
          <w:color w:val="000000"/>
          <w:spacing w:val="4"/>
          <w:kern w:val="2"/>
          <w:szCs w:val="21"/>
        </w:rPr>
        <w:t>6</w:t>
      </w:r>
      <w:r>
        <w:rPr>
          <w:rFonts w:hint="eastAsia"/>
          <w:color w:val="000000"/>
          <w:spacing w:val="4"/>
          <w:kern w:val="2"/>
          <w:szCs w:val="21"/>
        </w:rPr>
        <w:t>章、第</w:t>
      </w:r>
      <w:r>
        <w:rPr>
          <w:color w:val="000000"/>
          <w:spacing w:val="4"/>
          <w:kern w:val="2"/>
          <w:szCs w:val="21"/>
        </w:rPr>
        <w:t>7</w:t>
      </w:r>
      <w:r>
        <w:rPr>
          <w:rFonts w:hint="eastAsia"/>
          <w:color w:val="000000"/>
          <w:spacing w:val="4"/>
          <w:kern w:val="2"/>
          <w:szCs w:val="21"/>
        </w:rPr>
        <w:t>章讲解的硬盘存储结构、</w:t>
      </w:r>
      <w:r>
        <w:rPr>
          <w:color w:val="000000"/>
          <w:spacing w:val="4"/>
          <w:kern w:val="2"/>
          <w:szCs w:val="21"/>
        </w:rPr>
        <w:t>RAID</w:t>
      </w:r>
      <w:r>
        <w:rPr>
          <w:rFonts w:hint="eastAsia"/>
          <w:color w:val="000000"/>
          <w:spacing w:val="4"/>
          <w:kern w:val="2"/>
          <w:szCs w:val="21"/>
        </w:rPr>
        <w:t>磁盘阵列技术以及</w:t>
      </w:r>
      <w:r>
        <w:rPr>
          <w:color w:val="000000"/>
          <w:spacing w:val="4"/>
          <w:kern w:val="2"/>
          <w:szCs w:val="21"/>
        </w:rPr>
        <w:t>LVM</w:t>
      </w:r>
      <w:r>
        <w:rPr>
          <w:rFonts w:hint="eastAsia"/>
          <w:color w:val="000000"/>
          <w:spacing w:val="4"/>
          <w:kern w:val="2"/>
          <w:szCs w:val="21"/>
        </w:rPr>
        <w:t>技术等都是用于存储设备的技术，尽管这些技术有软件层面和硬件层面之分，但是它们都旨在解决硬盘存储设备的读写速度问题，或者竭力保障存储数据的安全。</w:t>
      </w:r>
    </w:p>
    <w:p>
      <w:pPr>
        <w:rPr>
          <w:kern w:val="2"/>
        </w:rPr>
      </w:pPr>
      <w:r>
        <w:rPr>
          <w:rFonts w:hint="eastAsia"/>
          <w:kern w:val="2"/>
        </w:rPr>
        <w:t>为了进一步提升硬盘存储设备的读写速度和性能，人们一直在努力改进物理硬盘设备的接口协议。当前的硬盘接口类型主要有</w:t>
      </w:r>
      <w:r>
        <w:rPr>
          <w:kern w:val="2"/>
        </w:rPr>
        <w:t>IDE</w:t>
      </w:r>
      <w:r>
        <w:rPr>
          <w:rFonts w:hint="eastAsia"/>
          <w:kern w:val="2"/>
        </w:rPr>
        <w:t>、</w:t>
      </w:r>
      <w:r>
        <w:rPr>
          <w:kern w:val="2"/>
        </w:rPr>
        <w:t>SCSI</w:t>
      </w:r>
      <w:r>
        <w:rPr>
          <w:rFonts w:hint="eastAsia"/>
          <w:kern w:val="2"/>
        </w:rPr>
        <w:t>和</w:t>
      </w:r>
      <w:r>
        <w:rPr>
          <w:kern w:val="2"/>
        </w:rPr>
        <w:t>SATA</w:t>
      </w:r>
      <w:r>
        <w:rPr>
          <w:rFonts w:hint="eastAsia"/>
          <w:kern w:val="2"/>
        </w:rPr>
        <w:t>这</w:t>
      </w:r>
      <w:r>
        <w:rPr>
          <w:kern w:val="2"/>
        </w:rPr>
        <w:t>3</w:t>
      </w:r>
      <w:r>
        <w:rPr>
          <w:rFonts w:hint="eastAsia"/>
          <w:kern w:val="2"/>
        </w:rPr>
        <w:t>种。</w:t>
      </w:r>
    </w:p>
    <w:p>
      <w:pPr>
        <w:pStyle w:val="34"/>
        <w:ind w:left="704" w:hanging="304"/>
        <w:rPr>
          <w:kern w:val="2"/>
        </w:rPr>
      </w:pPr>
      <w:r>
        <w:rPr>
          <w:kern w:val="2"/>
        </w:rPr>
        <w:sym w:font="Wingdings" w:char="00D8"/>
      </w:r>
      <w:r>
        <w:rPr>
          <w:kern w:val="2"/>
        </w:rPr>
        <w:tab/>
      </w:r>
      <w:r>
        <w:rPr>
          <w:color w:val="000000"/>
          <w:kern w:val="2"/>
          <w:szCs w:val="21"/>
        </w:rPr>
        <w:t>IDE</w:t>
      </w:r>
      <w:r>
        <w:rPr>
          <w:rFonts w:hint="eastAsia"/>
          <w:color w:val="000000"/>
          <w:kern w:val="2"/>
          <w:szCs w:val="21"/>
        </w:rPr>
        <w:t>是一种成熟稳定、价格便宜的并行传输接口。</w:t>
      </w:r>
    </w:p>
    <w:p>
      <w:pPr>
        <w:pStyle w:val="34"/>
        <w:ind w:left="704" w:hanging="304"/>
        <w:rPr>
          <w:kern w:val="2"/>
        </w:rPr>
      </w:pPr>
      <w:r>
        <w:rPr>
          <w:kern w:val="2"/>
        </w:rPr>
        <w:sym w:font="Wingdings" w:char="00D8"/>
      </w:r>
      <w:r>
        <w:rPr>
          <w:kern w:val="2"/>
        </w:rPr>
        <w:tab/>
      </w:r>
      <w:r>
        <w:rPr>
          <w:color w:val="000000"/>
          <w:kern w:val="2"/>
          <w:szCs w:val="21"/>
        </w:rPr>
        <w:t>SATA</w:t>
      </w:r>
      <w:r>
        <w:rPr>
          <w:rFonts w:hint="eastAsia"/>
          <w:color w:val="000000"/>
          <w:kern w:val="2"/>
          <w:szCs w:val="21"/>
        </w:rPr>
        <w:t>是一种传输速度更快、数据校验更完整的串行传输接口。</w:t>
      </w:r>
    </w:p>
    <w:p>
      <w:pPr>
        <w:pStyle w:val="34"/>
        <w:ind w:left="704" w:hanging="304"/>
        <w:rPr>
          <w:kern w:val="2"/>
        </w:rPr>
      </w:pPr>
      <w:r>
        <w:rPr>
          <w:kern w:val="2"/>
        </w:rPr>
        <w:sym w:font="Wingdings" w:char="00D8"/>
      </w:r>
      <w:r>
        <w:rPr>
          <w:kern w:val="2"/>
        </w:rPr>
        <w:tab/>
      </w:r>
      <w:r>
        <w:rPr>
          <w:color w:val="000000"/>
          <w:kern w:val="2"/>
          <w:szCs w:val="21"/>
        </w:rPr>
        <w:t>SCSI</w:t>
      </w:r>
      <w:r>
        <w:rPr>
          <w:rFonts w:hint="eastAsia"/>
          <w:color w:val="000000"/>
          <w:kern w:val="2"/>
          <w:szCs w:val="21"/>
        </w:rPr>
        <w:t>是一种用于计算机和硬盘、光驱等设备之间系统级接口的通用标准，具有系统资源占用率低、转速高、传输速度快等优点。</w:t>
      </w:r>
    </w:p>
    <w:p>
      <w:pPr>
        <w:rPr>
          <w:kern w:val="2"/>
        </w:rPr>
      </w:pPr>
      <w:r>
        <w:rPr>
          <w:rFonts w:hint="eastAsia"/>
          <w:color w:val="000000"/>
          <w:spacing w:val="4"/>
          <w:kern w:val="2"/>
          <w:szCs w:val="21"/>
        </w:rPr>
        <w:t>不论使用什么类型的硬盘接口，硬盘上的数据总是要通过计算机主板上的总线与</w:t>
      </w:r>
      <w:r>
        <w:rPr>
          <w:color w:val="000000"/>
          <w:spacing w:val="4"/>
          <w:kern w:val="2"/>
          <w:szCs w:val="21"/>
        </w:rPr>
        <w:t>CPU</w:t>
      </w:r>
      <w:r>
        <w:rPr>
          <w:rFonts w:hint="eastAsia"/>
          <w:color w:val="000000"/>
          <w:spacing w:val="4"/>
          <w:kern w:val="2"/>
          <w:szCs w:val="21"/>
        </w:rPr>
        <w:t>、内存设备进行数据交换，这种物理环境上的限制给硬盘资源的共享带来了各种不便。后来，</w:t>
      </w:r>
      <w:r>
        <w:rPr>
          <w:color w:val="000000"/>
          <w:spacing w:val="4"/>
          <w:kern w:val="2"/>
          <w:szCs w:val="21"/>
        </w:rPr>
        <w:t>IBM</w:t>
      </w:r>
      <w:r>
        <w:rPr>
          <w:rFonts w:hint="eastAsia"/>
          <w:color w:val="000000"/>
          <w:spacing w:val="4"/>
          <w:kern w:val="2"/>
          <w:szCs w:val="21"/>
        </w:rPr>
        <w:t>公司开始动手研发基于</w:t>
      </w:r>
      <w:r>
        <w:rPr>
          <w:color w:val="000000"/>
          <w:spacing w:val="4"/>
          <w:kern w:val="2"/>
          <w:szCs w:val="21"/>
        </w:rPr>
        <w:t>TCP/IP</w:t>
      </w:r>
      <w:r>
        <w:rPr>
          <w:rFonts w:hint="eastAsia"/>
          <w:color w:val="000000"/>
          <w:spacing w:val="4"/>
          <w:kern w:val="2"/>
          <w:szCs w:val="21"/>
        </w:rPr>
        <w:t>协议和</w:t>
      </w:r>
      <w:r>
        <w:rPr>
          <w:color w:val="000000"/>
          <w:spacing w:val="4"/>
          <w:kern w:val="2"/>
          <w:szCs w:val="21"/>
        </w:rPr>
        <w:t>SCSI</w:t>
      </w:r>
      <w:r>
        <w:rPr>
          <w:rFonts w:hint="eastAsia"/>
          <w:color w:val="000000"/>
          <w:spacing w:val="4"/>
          <w:kern w:val="2"/>
          <w:szCs w:val="21"/>
        </w:rPr>
        <w:t>接口协议的新型存储技术，这也就是我们目前能看到的互联网小型计算机系统接口（</w:t>
      </w:r>
      <w:r>
        <w:rPr>
          <w:color w:val="000000"/>
          <w:spacing w:val="4"/>
          <w:kern w:val="2"/>
          <w:szCs w:val="21"/>
        </w:rPr>
        <w:t>iSCSI</w:t>
      </w:r>
      <w:r>
        <w:rPr>
          <w:rFonts w:hint="eastAsia"/>
          <w:color w:val="000000"/>
          <w:spacing w:val="4"/>
          <w:kern w:val="2"/>
          <w:szCs w:val="21"/>
        </w:rPr>
        <w:t>，</w:t>
      </w:r>
      <w:r>
        <w:rPr>
          <w:color w:val="000000"/>
          <w:spacing w:val="4"/>
          <w:kern w:val="2"/>
          <w:szCs w:val="21"/>
        </w:rPr>
        <w:t>Internet Small Computer System Interface</w:t>
      </w:r>
      <w:r>
        <w:rPr>
          <w:rFonts w:hint="eastAsia"/>
          <w:color w:val="000000"/>
          <w:spacing w:val="4"/>
          <w:kern w:val="2"/>
          <w:szCs w:val="21"/>
        </w:rPr>
        <w:t>）。这是一种将</w:t>
      </w:r>
      <w:r>
        <w:rPr>
          <w:color w:val="000000"/>
          <w:spacing w:val="4"/>
          <w:kern w:val="2"/>
          <w:szCs w:val="21"/>
        </w:rPr>
        <w:t>SCSI</w:t>
      </w:r>
      <w:r>
        <w:rPr>
          <w:rFonts w:hint="eastAsia"/>
          <w:color w:val="000000"/>
          <w:spacing w:val="4"/>
          <w:kern w:val="2"/>
          <w:szCs w:val="21"/>
        </w:rPr>
        <w:t>接口与以太网技术相结合的新型存储技术，可以用来在网络中传输</w:t>
      </w:r>
      <w:r>
        <w:rPr>
          <w:color w:val="000000"/>
          <w:spacing w:val="4"/>
          <w:kern w:val="2"/>
          <w:szCs w:val="21"/>
        </w:rPr>
        <w:t>SCSI</w:t>
      </w:r>
      <w:r>
        <w:rPr>
          <w:rFonts w:hint="eastAsia"/>
          <w:color w:val="000000"/>
          <w:spacing w:val="4"/>
          <w:kern w:val="2"/>
          <w:szCs w:val="21"/>
        </w:rPr>
        <w:t>接口的命令和数据。这样，不仅克服了传统</w:t>
      </w:r>
      <w:r>
        <w:rPr>
          <w:color w:val="000000"/>
          <w:spacing w:val="4"/>
          <w:kern w:val="2"/>
          <w:szCs w:val="21"/>
        </w:rPr>
        <w:t>SCSI</w:t>
      </w:r>
      <w:r>
        <w:rPr>
          <w:rFonts w:hint="eastAsia"/>
          <w:color w:val="000000"/>
          <w:spacing w:val="4"/>
          <w:kern w:val="2"/>
          <w:szCs w:val="21"/>
        </w:rPr>
        <w:t>接口设备的物理局限性，实现了跨区域的存储资源共享，还可以在不停机的状态下扩展存储容量。</w:t>
      </w:r>
    </w:p>
    <w:p>
      <w:pPr>
        <w:rPr>
          <w:kern w:val="2"/>
        </w:rPr>
      </w:pPr>
      <w:r>
        <w:rPr>
          <w:rFonts w:hint="eastAsia"/>
          <w:kern w:val="2"/>
        </w:rPr>
        <w:t>为了让各位读者做到知其然，知其所以然，以便在工作中灵活使用这项技术，下面将讲解一下</w:t>
      </w:r>
      <w:r>
        <w:rPr>
          <w:kern w:val="2"/>
        </w:rPr>
        <w:t>iSCSI</w:t>
      </w:r>
      <w:r>
        <w:rPr>
          <w:rFonts w:hint="eastAsia"/>
          <w:kern w:val="2"/>
        </w:rPr>
        <w:t>技术在生产环境中的优势和劣势。首先，</w:t>
      </w:r>
      <w:r>
        <w:rPr>
          <w:kern w:val="2"/>
        </w:rPr>
        <w:t>iSCSI</w:t>
      </w:r>
      <w:r>
        <w:rPr>
          <w:rFonts w:hint="eastAsia"/>
          <w:kern w:val="2"/>
        </w:rPr>
        <w:t>存储技术非常便捷，在访问存储资源的形式上发生了很大变化，摆脱了物理环境的限制，同时还可以把存储资源分给多个服务器共同使用，因此是一种非常推荐使用的存储技术。但是，</w:t>
      </w:r>
      <w:r>
        <w:rPr>
          <w:kern w:val="2"/>
        </w:rPr>
        <w:t>iSCSI</w:t>
      </w:r>
      <w:r>
        <w:rPr>
          <w:rFonts w:hint="eastAsia"/>
          <w:kern w:val="2"/>
        </w:rPr>
        <w:t>存储技术受到了网速的制约。以往，硬盘设备直接通过主板上的总线进行数据传输，现在则需要让互联网作为数据传输的载体和通道，因此传输速率和稳定性是</w:t>
      </w:r>
      <w:r>
        <w:rPr>
          <w:kern w:val="2"/>
        </w:rPr>
        <w:t>iSCSI</w:t>
      </w:r>
      <w:r>
        <w:rPr>
          <w:rFonts w:hint="eastAsia"/>
          <w:kern w:val="2"/>
        </w:rPr>
        <w:t>技术的瓶颈。随着网络技术的持续发展，相信</w:t>
      </w:r>
      <w:r>
        <w:rPr>
          <w:kern w:val="2"/>
        </w:rPr>
        <w:t>iSCSI</w:t>
      </w:r>
      <w:r>
        <w:rPr>
          <w:rFonts w:hint="eastAsia"/>
          <w:kern w:val="2"/>
        </w:rPr>
        <w:t>技术也会随之得以改善。</w:t>
      </w:r>
    </w:p>
    <w:p>
      <w:pPr>
        <w:rPr>
          <w:kern w:val="2"/>
        </w:rPr>
      </w:pPr>
      <w:r>
        <w:rPr>
          <w:rFonts w:hint="eastAsia"/>
          <w:kern w:val="2"/>
        </w:rPr>
        <w:t>既然要通过以太网来传输硬盘设备上的数据，那么数据是通过网卡传入到计算机中的么？这就有必要向大家介绍</w:t>
      </w:r>
      <w:r>
        <w:rPr>
          <w:kern w:val="2"/>
        </w:rPr>
        <w:t>iSCSI-HBA</w:t>
      </w:r>
      <w:r>
        <w:rPr>
          <w:rFonts w:hint="eastAsia"/>
          <w:kern w:val="2"/>
        </w:rPr>
        <w:t>卡了（见图</w:t>
      </w:r>
      <w:r>
        <w:rPr>
          <w:kern w:val="2"/>
        </w:rPr>
        <w:t>17-1</w:t>
      </w:r>
      <w:r>
        <w:rPr>
          <w:rFonts w:hint="eastAsia"/>
          <w:kern w:val="2"/>
        </w:rPr>
        <w:t>）。与一般的网卡不同（连接网络总线和内存，供计算机上网使用），</w:t>
      </w:r>
      <w:r>
        <w:rPr>
          <w:kern w:val="2"/>
        </w:rPr>
        <w:t>iSCSI-HBA</w:t>
      </w:r>
      <w:r>
        <w:rPr>
          <w:rFonts w:hint="eastAsia"/>
          <w:kern w:val="2"/>
        </w:rPr>
        <w:t>卡连接的则是</w:t>
      </w:r>
      <w:r>
        <w:rPr>
          <w:kern w:val="2"/>
        </w:rPr>
        <w:t>SCSI</w:t>
      </w:r>
      <w:r>
        <w:rPr>
          <w:rFonts w:hint="eastAsia"/>
          <w:kern w:val="2"/>
        </w:rPr>
        <w:t>接口或</w:t>
      </w:r>
      <w:r>
        <w:rPr>
          <w:kern w:val="2"/>
        </w:rPr>
        <w:t>FC</w:t>
      </w:r>
      <w:r>
        <w:rPr>
          <w:rFonts w:hint="eastAsia"/>
          <w:kern w:val="2"/>
        </w:rPr>
        <w:t>（光纤通道）总线和内存，专门用于在主机之间交换存储数据，其使用的协议也与一般网卡有本质的不同。运行</w:t>
      </w:r>
      <w:r>
        <w:rPr>
          <w:kern w:val="2"/>
        </w:rPr>
        <w:t>Linux</w:t>
      </w:r>
      <w:r>
        <w:rPr>
          <w:rFonts w:hint="eastAsia"/>
          <w:kern w:val="2"/>
        </w:rPr>
        <w:t>系统的服务器会基于</w:t>
      </w:r>
      <w:r>
        <w:rPr>
          <w:kern w:val="2"/>
        </w:rPr>
        <w:t>iSCSI</w:t>
      </w:r>
      <w:r>
        <w:rPr>
          <w:rFonts w:hint="eastAsia"/>
          <w:kern w:val="2"/>
        </w:rPr>
        <w:t>协议把硬盘设备命令与数据打包成标准的</w:t>
      </w:r>
      <w:r>
        <w:rPr>
          <w:kern w:val="2"/>
        </w:rPr>
        <w:t>TCP/IP</w:t>
      </w:r>
      <w:r>
        <w:rPr>
          <w:rFonts w:hint="eastAsia"/>
          <w:kern w:val="2"/>
        </w:rPr>
        <w:t>数据包，然后通过以太网传输到目标存储设备，而当目标存储设备接收到这些数据包后，还需要基于</w:t>
      </w:r>
      <w:r>
        <w:rPr>
          <w:kern w:val="2"/>
        </w:rPr>
        <w:t>iSCSI</w:t>
      </w:r>
      <w:r>
        <w:rPr>
          <w:rFonts w:hint="eastAsia"/>
          <w:kern w:val="2"/>
        </w:rPr>
        <w:t>协议把</w:t>
      </w:r>
      <w:r>
        <w:rPr>
          <w:kern w:val="2"/>
        </w:rPr>
        <w:t>TCP/IP</w:t>
      </w:r>
      <w:r>
        <w:rPr>
          <w:rFonts w:hint="eastAsia"/>
          <w:kern w:val="2"/>
        </w:rPr>
        <w:t>数据包解压成硬盘设备命令与数据。</w:t>
      </w:r>
    </w:p>
    <w:p>
      <w:pPr>
        <w:pStyle w:val="32"/>
        <w:rPr>
          <w:kern w:val="2"/>
        </w:rPr>
      </w:pPr>
      <w:r>
        <w:rPr>
          <w:color w:val="000000"/>
          <w:kern w:val="2"/>
          <w:szCs w:val="21"/>
        </w:rPr>
        <w:drawing>
          <wp:inline distT="0" distB="0" distL="0" distR="0">
            <wp:extent cx="3291840" cy="2324100"/>
            <wp:effectExtent l="0" t="0" r="0" b="0"/>
            <wp:docPr id="213" name="图片 213"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170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3291840" cy="23241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17-1  iSCSI-HBA</w:t>
      </w:r>
      <w:r>
        <w:rPr>
          <w:rFonts w:hint="eastAsia"/>
          <w:color w:val="000000"/>
          <w:kern w:val="2"/>
          <w:szCs w:val="21"/>
        </w:rPr>
        <w:t>卡实拍图</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17.2</w:t>
            </w:r>
            <w:r>
              <w:rPr>
                <w:color w:val="000000"/>
                <w:kern w:val="2"/>
                <w:szCs w:val="21"/>
              </w:rPr>
              <w:t xml:space="preserve">  </w:t>
            </w:r>
            <w:r>
              <w:rPr>
                <w:rFonts w:hint="eastAsia"/>
                <w:color w:val="000000"/>
                <w:kern w:val="2"/>
              </w:rPr>
              <w:t>创建</w:t>
            </w:r>
            <w:r>
              <w:rPr>
                <w:color w:val="000000"/>
                <w:kern w:val="2"/>
              </w:rPr>
              <w:t>RAID</w:t>
            </w:r>
            <w:r>
              <w:rPr>
                <w:rFonts w:hint="eastAsia"/>
                <w:color w:val="000000"/>
                <w:kern w:val="2"/>
              </w:rPr>
              <w:t>磁盘阵列</w:t>
            </w:r>
          </w:p>
        </w:tc>
      </w:tr>
    </w:tbl>
    <w:p>
      <w:pPr>
        <w:pStyle w:val="56"/>
        <w:rPr>
          <w:kern w:val="2"/>
        </w:rPr>
      </w:pPr>
    </w:p>
    <w:p>
      <w:pPr>
        <w:rPr>
          <w:kern w:val="2"/>
        </w:rPr>
      </w:pPr>
      <w:r>
        <w:rPr>
          <w:rFonts w:hint="eastAsia"/>
          <w:color w:val="000000"/>
          <w:kern w:val="2"/>
          <w:szCs w:val="21"/>
        </w:rPr>
        <w:t>既然要使用</w:t>
      </w:r>
      <w:r>
        <w:rPr>
          <w:color w:val="000000"/>
          <w:kern w:val="2"/>
          <w:szCs w:val="21"/>
        </w:rPr>
        <w:t>iSCSI</w:t>
      </w:r>
      <w:r>
        <w:rPr>
          <w:rFonts w:hint="eastAsia"/>
          <w:color w:val="000000"/>
          <w:kern w:val="2"/>
          <w:szCs w:val="21"/>
        </w:rPr>
        <w:t>存储技术为远程用户提供共享存储资源，首先要保障用于存放资源的服务器的稳定性与可用性，否则一旦在使用过程中出现故障，则维护的难度相较于本地硬盘设备要更加复杂、困难。因此推荐各位读者按照本书第</w:t>
      </w:r>
      <w:r>
        <w:rPr>
          <w:color w:val="000000"/>
          <w:kern w:val="2"/>
          <w:szCs w:val="21"/>
        </w:rPr>
        <w:t>7</w:t>
      </w:r>
      <w:r>
        <w:rPr>
          <w:rFonts w:hint="eastAsia"/>
          <w:color w:val="000000"/>
          <w:kern w:val="2"/>
          <w:szCs w:val="21"/>
        </w:rPr>
        <w:t>章讲解的知识来部署</w:t>
      </w:r>
      <w:r>
        <w:rPr>
          <w:color w:val="000000"/>
          <w:kern w:val="2"/>
          <w:szCs w:val="21"/>
        </w:rPr>
        <w:t>RAID</w:t>
      </w:r>
      <w:r>
        <w:rPr>
          <w:rFonts w:hint="eastAsia"/>
          <w:color w:val="000000"/>
          <w:kern w:val="2"/>
          <w:szCs w:val="21"/>
        </w:rPr>
        <w:t>磁盘阵列组，确保数据的安全性。下面以配置</w:t>
      </w:r>
      <w:r>
        <w:rPr>
          <w:color w:val="000000"/>
          <w:kern w:val="2"/>
          <w:szCs w:val="21"/>
        </w:rPr>
        <w:t>RAID 5</w:t>
      </w:r>
      <w:r>
        <w:rPr>
          <w:rFonts w:hint="eastAsia"/>
          <w:color w:val="000000"/>
          <w:kern w:val="2"/>
          <w:szCs w:val="21"/>
        </w:rPr>
        <w:t>磁盘阵列组为例进行讲解。考虑到第</w:t>
      </w:r>
      <w:r>
        <w:rPr>
          <w:color w:val="000000"/>
          <w:kern w:val="2"/>
          <w:szCs w:val="21"/>
        </w:rPr>
        <w:t>7</w:t>
      </w:r>
      <w:r>
        <w:rPr>
          <w:rFonts w:hint="eastAsia"/>
          <w:color w:val="000000"/>
          <w:kern w:val="2"/>
          <w:szCs w:val="21"/>
        </w:rPr>
        <w:t>章已经事无巨细地讲解了</w:t>
      </w:r>
      <w:r>
        <w:rPr>
          <w:color w:val="000000"/>
          <w:kern w:val="2"/>
          <w:szCs w:val="21"/>
        </w:rPr>
        <w:t>RAID</w:t>
      </w:r>
      <w:r>
        <w:rPr>
          <w:rFonts w:hint="eastAsia"/>
          <w:color w:val="000000"/>
          <w:kern w:val="2"/>
          <w:szCs w:val="21"/>
        </w:rPr>
        <w:t>磁盘阵列技术和配置方法，因此本节不会再重复介绍相关参数的意义以及用途，忘记了的读者可以翻回去看一下。</w:t>
      </w:r>
    </w:p>
    <w:p>
      <w:pPr>
        <w:rPr>
          <w:kern w:val="2"/>
        </w:rPr>
      </w:pPr>
      <w:r>
        <w:rPr>
          <w:rFonts w:hint="eastAsia"/>
          <w:kern w:val="2"/>
        </w:rPr>
        <w:t>首先在虚拟机中添加</w:t>
      </w:r>
      <w:r>
        <w:rPr>
          <w:kern w:val="2"/>
        </w:rPr>
        <w:t>4</w:t>
      </w:r>
      <w:r>
        <w:rPr>
          <w:rFonts w:hint="eastAsia"/>
          <w:kern w:val="2"/>
        </w:rPr>
        <w:t>块新硬盘，用于创建</w:t>
      </w:r>
      <w:r>
        <w:rPr>
          <w:kern w:val="2"/>
        </w:rPr>
        <w:t>RAID 5</w:t>
      </w:r>
      <w:r>
        <w:rPr>
          <w:rFonts w:hint="eastAsia"/>
          <w:kern w:val="2"/>
        </w:rPr>
        <w:t>磁盘阵列和备份盘，如图</w:t>
      </w:r>
      <w:r>
        <w:rPr>
          <w:kern w:val="2"/>
        </w:rPr>
        <w:t>17-2</w:t>
      </w:r>
      <w:r>
        <w:rPr>
          <w:rFonts w:hint="eastAsia"/>
          <w:kern w:val="2"/>
        </w:rPr>
        <w:t>所示。</w:t>
      </w:r>
    </w:p>
    <w:p>
      <w:pPr>
        <w:pStyle w:val="32"/>
        <w:rPr>
          <w:kern w:val="2"/>
        </w:rPr>
      </w:pPr>
      <w:r>
        <w:rPr>
          <w:color w:val="000000"/>
          <w:kern w:val="2"/>
          <w:szCs w:val="21"/>
        </w:rPr>
        <w:drawing>
          <wp:inline distT="0" distB="0" distL="0" distR="0">
            <wp:extent cx="3512820" cy="3169920"/>
            <wp:effectExtent l="0" t="0" r="0" b="0"/>
            <wp:docPr id="214" name="图片 17" descr="第17章 使用iSCSI服务部署网络存储。第17章 使用iSCSI服务部署网络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descr="第17章 使用iSCSI服务部署网络存储。第17章 使用iSCSI服务部署网络存储。"/>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3512820" cy="31699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17-2  </w:t>
      </w:r>
      <w:r>
        <w:rPr>
          <w:rFonts w:hint="eastAsia"/>
          <w:color w:val="000000"/>
          <w:kern w:val="2"/>
          <w:szCs w:val="21"/>
        </w:rPr>
        <w:t>添加</w:t>
      </w:r>
      <w:r>
        <w:rPr>
          <w:color w:val="000000"/>
          <w:kern w:val="2"/>
          <w:szCs w:val="21"/>
        </w:rPr>
        <w:t>4</w:t>
      </w:r>
      <w:r>
        <w:rPr>
          <w:rFonts w:hint="eastAsia"/>
          <w:color w:val="000000"/>
          <w:kern w:val="2"/>
          <w:szCs w:val="21"/>
        </w:rPr>
        <w:t>块用于创建</w:t>
      </w:r>
      <w:r>
        <w:rPr>
          <w:color w:val="000000"/>
          <w:kern w:val="2"/>
          <w:szCs w:val="21"/>
        </w:rPr>
        <w:t>RAID 5</w:t>
      </w:r>
      <w:r>
        <w:rPr>
          <w:rFonts w:hint="eastAsia"/>
          <w:color w:val="000000"/>
          <w:kern w:val="2"/>
          <w:szCs w:val="21"/>
        </w:rPr>
        <w:t>级别磁盘阵列的新硬盘</w:t>
      </w:r>
    </w:p>
    <w:p>
      <w:pPr>
        <w:rPr>
          <w:kern w:val="2"/>
        </w:rPr>
      </w:pPr>
      <w:r>
        <w:rPr>
          <w:rFonts w:hint="eastAsia"/>
          <w:color w:val="000000"/>
          <w:kern w:val="2"/>
          <w:szCs w:val="21"/>
        </w:rPr>
        <w:t>启动虚拟机系统，使用</w:t>
      </w:r>
      <w:r>
        <w:rPr>
          <w:color w:val="000000"/>
          <w:kern w:val="2"/>
          <w:szCs w:val="21"/>
        </w:rPr>
        <w:t>mdadm</w:t>
      </w:r>
      <w:r>
        <w:rPr>
          <w:rFonts w:hint="eastAsia"/>
          <w:color w:val="000000"/>
          <w:kern w:val="2"/>
          <w:szCs w:val="21"/>
        </w:rPr>
        <w:t>命令创建</w:t>
      </w:r>
      <w:r>
        <w:rPr>
          <w:color w:val="000000"/>
          <w:kern w:val="2"/>
          <w:szCs w:val="21"/>
        </w:rPr>
        <w:t>RAID</w:t>
      </w:r>
      <w:r>
        <w:rPr>
          <w:rFonts w:hint="eastAsia"/>
          <w:color w:val="000000"/>
          <w:kern w:val="2"/>
          <w:szCs w:val="21"/>
        </w:rPr>
        <w:t>磁盘阵列。其中，</w:t>
      </w:r>
      <w:r>
        <w:rPr>
          <w:color w:val="000000"/>
          <w:kern w:val="2"/>
          <w:szCs w:val="21"/>
        </w:rPr>
        <w:t>-Cv</w:t>
      </w:r>
      <w:r>
        <w:rPr>
          <w:rFonts w:hint="eastAsia"/>
          <w:color w:val="000000"/>
          <w:kern w:val="2"/>
          <w:szCs w:val="21"/>
        </w:rPr>
        <w:t>参数为创建阵列并显示过程，</w:t>
      </w:r>
      <w:r>
        <w:rPr>
          <w:color w:val="000000"/>
          <w:kern w:val="2"/>
          <w:szCs w:val="21"/>
        </w:rPr>
        <w:t>/dev/md0</w:t>
      </w:r>
      <w:r>
        <w:rPr>
          <w:rFonts w:hint="eastAsia"/>
          <w:color w:val="000000"/>
          <w:kern w:val="2"/>
          <w:szCs w:val="21"/>
        </w:rPr>
        <w:t>为生成的阵列组名称，</w:t>
      </w:r>
      <w:r>
        <w:rPr>
          <w:color w:val="000000"/>
          <w:kern w:val="2"/>
          <w:szCs w:val="21"/>
        </w:rPr>
        <w:t>-n 3</w:t>
      </w:r>
      <w:r>
        <w:rPr>
          <w:rFonts w:hint="eastAsia"/>
          <w:color w:val="000000"/>
          <w:kern w:val="2"/>
          <w:szCs w:val="21"/>
        </w:rPr>
        <w:t>参数为创建</w:t>
      </w:r>
      <w:r>
        <w:rPr>
          <w:color w:val="000000"/>
          <w:kern w:val="2"/>
          <w:szCs w:val="21"/>
        </w:rPr>
        <w:t>RAID 5</w:t>
      </w:r>
      <w:r>
        <w:rPr>
          <w:rFonts w:hint="eastAsia"/>
          <w:color w:val="000000"/>
          <w:kern w:val="2"/>
          <w:szCs w:val="21"/>
        </w:rPr>
        <w:t>磁盘阵列所需的硬盘个数，</w:t>
      </w:r>
      <w:r>
        <w:rPr>
          <w:color w:val="000000"/>
          <w:kern w:val="2"/>
          <w:szCs w:val="21"/>
        </w:rPr>
        <w:t>-l 5</w:t>
      </w:r>
      <w:r>
        <w:rPr>
          <w:rFonts w:hint="eastAsia"/>
          <w:color w:val="000000"/>
          <w:kern w:val="2"/>
          <w:szCs w:val="21"/>
        </w:rPr>
        <w:t>参数为</w:t>
      </w:r>
      <w:r>
        <w:rPr>
          <w:color w:val="000000"/>
          <w:kern w:val="2"/>
          <w:szCs w:val="21"/>
        </w:rPr>
        <w:t>RAID</w:t>
      </w:r>
      <w:r>
        <w:rPr>
          <w:rFonts w:hint="eastAsia"/>
          <w:color w:val="000000"/>
          <w:kern w:val="2"/>
          <w:szCs w:val="21"/>
        </w:rPr>
        <w:t>磁盘阵列的级别，</w:t>
      </w:r>
      <w:r>
        <w:rPr>
          <w:color w:val="000000"/>
          <w:kern w:val="2"/>
          <w:szCs w:val="21"/>
        </w:rPr>
        <w:t>-x 1</w:t>
      </w:r>
      <w:r>
        <w:rPr>
          <w:rFonts w:hint="eastAsia"/>
          <w:color w:val="000000"/>
          <w:kern w:val="2"/>
          <w:szCs w:val="21"/>
        </w:rPr>
        <w:t>参数为磁盘阵列的备份盘个数。在命令后面要逐一写上使用的硬盘名称。另外，还可以使用第</w:t>
      </w:r>
      <w:r>
        <w:rPr>
          <w:color w:val="000000"/>
          <w:kern w:val="2"/>
          <w:szCs w:val="21"/>
        </w:rPr>
        <w:t>3</w:t>
      </w:r>
      <w:r>
        <w:rPr>
          <w:rFonts w:hint="eastAsia"/>
          <w:color w:val="000000"/>
          <w:kern w:val="2"/>
          <w:szCs w:val="21"/>
        </w:rPr>
        <w:t>章讲解的通配符来指定硬盘设备的名称，有兴趣的读者可以试一下。</w:t>
      </w:r>
    </w:p>
    <w:p>
      <w:pPr>
        <w:pStyle w:val="58"/>
        <w:rPr>
          <w:kern w:val="2"/>
        </w:rPr>
      </w:pPr>
    </w:p>
    <w:p>
      <w:pPr>
        <w:pStyle w:val="26"/>
        <w:rPr>
          <w:kern w:val="2"/>
        </w:rPr>
      </w:pPr>
      <w:r>
        <w:rPr>
          <w:kern w:val="2"/>
        </w:rPr>
        <w:t>[root@linuxprobe ~]# mdadm -Cv /dev/md0 -n 3 -l 5 -x 1 /dev/sdb /dev/sdc /dev/</w:t>
      </w:r>
    </w:p>
    <w:p>
      <w:pPr>
        <w:pStyle w:val="26"/>
        <w:rPr>
          <w:kern w:val="2"/>
        </w:rPr>
      </w:pPr>
      <w:r>
        <w:rPr>
          <w:kern w:val="2"/>
        </w:rPr>
        <w:t>sdd /dev/sde</w:t>
      </w:r>
    </w:p>
    <w:p>
      <w:pPr>
        <w:pStyle w:val="26"/>
        <w:rPr>
          <w:kern w:val="2"/>
        </w:rPr>
      </w:pPr>
      <w:r>
        <w:rPr>
          <w:kern w:val="2"/>
        </w:rPr>
        <w:t>mdadm: layout defaults to left-symmetric</w:t>
      </w:r>
    </w:p>
    <w:p>
      <w:pPr>
        <w:pStyle w:val="26"/>
        <w:rPr>
          <w:kern w:val="2"/>
        </w:rPr>
      </w:pPr>
      <w:r>
        <w:rPr>
          <w:kern w:val="2"/>
        </w:rPr>
        <w:t>mdadm: layout defaults to left-symmetric</w:t>
      </w:r>
    </w:p>
    <w:p>
      <w:pPr>
        <w:pStyle w:val="26"/>
        <w:rPr>
          <w:kern w:val="2"/>
        </w:rPr>
      </w:pPr>
      <w:r>
        <w:rPr>
          <w:kern w:val="2"/>
        </w:rPr>
        <w:t>mdadm: chunk size defaults to 512K</w:t>
      </w:r>
    </w:p>
    <w:p>
      <w:pPr>
        <w:pStyle w:val="26"/>
        <w:rPr>
          <w:kern w:val="2"/>
        </w:rPr>
      </w:pPr>
      <w:r>
        <w:rPr>
          <w:kern w:val="2"/>
        </w:rPr>
        <w:t>mdadm: size set to 20954624K</w:t>
      </w:r>
    </w:p>
    <w:p>
      <w:pPr>
        <w:pStyle w:val="26"/>
        <w:rPr>
          <w:kern w:val="2"/>
        </w:rPr>
      </w:pPr>
      <w:r>
        <w:rPr>
          <w:kern w:val="2"/>
        </w:rPr>
        <w:t>mdadm: Defaulting to version 1.2 metadata</w:t>
      </w:r>
    </w:p>
    <w:p>
      <w:pPr>
        <w:pStyle w:val="26"/>
        <w:rPr>
          <w:kern w:val="2"/>
        </w:rPr>
      </w:pPr>
      <w:r>
        <w:rPr>
          <w:kern w:val="2"/>
        </w:rPr>
        <w:t>mdadm: array /dev/md0 started.</w:t>
      </w:r>
    </w:p>
    <w:p>
      <w:pPr>
        <w:pStyle w:val="59"/>
        <w:spacing w:after="90"/>
        <w:rPr>
          <w:kern w:val="2"/>
        </w:rPr>
      </w:pPr>
    </w:p>
    <w:p>
      <w:pPr>
        <w:rPr>
          <w:kern w:val="2"/>
        </w:rPr>
      </w:pPr>
      <w:r>
        <w:rPr>
          <w:rFonts w:hint="eastAsia"/>
          <w:color w:val="000000"/>
          <w:kern w:val="2"/>
          <w:szCs w:val="21"/>
        </w:rPr>
        <w:t>在上述命令成功执行之后，得到一块名称为</w:t>
      </w:r>
      <w:r>
        <w:rPr>
          <w:color w:val="000000"/>
          <w:kern w:val="2"/>
          <w:szCs w:val="21"/>
        </w:rPr>
        <w:t>/dev/md0</w:t>
      </w:r>
      <w:r>
        <w:rPr>
          <w:rFonts w:hint="eastAsia"/>
          <w:color w:val="000000"/>
          <w:kern w:val="2"/>
          <w:szCs w:val="21"/>
        </w:rPr>
        <w:t>的新设备，这是一块</w:t>
      </w:r>
      <w:r>
        <w:rPr>
          <w:color w:val="000000"/>
          <w:kern w:val="2"/>
          <w:szCs w:val="21"/>
        </w:rPr>
        <w:t>RAID 5</w:t>
      </w:r>
      <w:r>
        <w:rPr>
          <w:rFonts w:hint="eastAsia"/>
          <w:color w:val="000000"/>
          <w:kern w:val="2"/>
          <w:szCs w:val="21"/>
        </w:rPr>
        <w:t>级别的磁盘阵列，并且还有一块备份盘为硬盘数据保驾护航。大家可使用</w:t>
      </w:r>
      <w:r>
        <w:rPr>
          <w:color w:val="000000"/>
          <w:kern w:val="2"/>
          <w:szCs w:val="21"/>
        </w:rPr>
        <w:t>mdadm -D</w:t>
      </w:r>
      <w:r>
        <w:rPr>
          <w:rFonts w:hint="eastAsia"/>
          <w:color w:val="000000"/>
          <w:kern w:val="2"/>
          <w:szCs w:val="21"/>
        </w:rPr>
        <w:t>命令来查看设备的详细信息。另外，由于在使用远程设备时极有可能出现设备识别顺序发生变化的情况，因此，如果直接在</w:t>
      </w:r>
      <w:r>
        <w:rPr>
          <w:color w:val="000000"/>
          <w:kern w:val="2"/>
          <w:szCs w:val="21"/>
        </w:rPr>
        <w:t>fstab</w:t>
      </w:r>
      <w:r>
        <w:rPr>
          <w:rFonts w:hint="eastAsia"/>
          <w:color w:val="000000"/>
          <w:kern w:val="2"/>
          <w:szCs w:val="21"/>
        </w:rPr>
        <w:t>挂载配置文件中写入</w:t>
      </w:r>
      <w:r>
        <w:rPr>
          <w:color w:val="000000"/>
          <w:kern w:val="2"/>
          <w:szCs w:val="21"/>
        </w:rPr>
        <w:t>/dev/sdb</w:t>
      </w:r>
      <w:r>
        <w:rPr>
          <w:rFonts w:hint="eastAsia"/>
          <w:color w:val="000000"/>
          <w:kern w:val="2"/>
          <w:szCs w:val="21"/>
        </w:rPr>
        <w:t>、</w:t>
      </w:r>
      <w:r>
        <w:rPr>
          <w:color w:val="000000"/>
          <w:kern w:val="2"/>
          <w:szCs w:val="21"/>
        </w:rPr>
        <w:t>/dev/sdc</w:t>
      </w:r>
      <w:r>
        <w:rPr>
          <w:rFonts w:hint="eastAsia"/>
          <w:color w:val="000000"/>
          <w:kern w:val="2"/>
          <w:szCs w:val="21"/>
        </w:rPr>
        <w:t>等设备名称的话，就有可能在下一次挂载了错误的存储设备。而</w:t>
      </w:r>
      <w:r>
        <w:rPr>
          <w:color w:val="000000"/>
          <w:kern w:val="2"/>
          <w:szCs w:val="21"/>
        </w:rPr>
        <w:t>UUID</w:t>
      </w:r>
      <w:r>
        <w:rPr>
          <w:rFonts w:hint="eastAsia"/>
          <w:color w:val="000000"/>
          <w:kern w:val="2"/>
          <w:szCs w:val="21"/>
        </w:rPr>
        <w:t>值是设备的唯一标识符，可以用于精确地区分本地或远程设备。于是我们可以把这个值记录下来，一会儿准备填写到挂载配置文件中。</w:t>
      </w:r>
    </w:p>
    <w:p>
      <w:pPr>
        <w:pStyle w:val="58"/>
        <w:rPr>
          <w:kern w:val="2"/>
        </w:rPr>
      </w:pPr>
    </w:p>
    <w:p>
      <w:pPr>
        <w:pStyle w:val="26"/>
        <w:rPr>
          <w:kern w:val="2"/>
        </w:rPr>
      </w:pPr>
      <w:r>
        <w:rPr>
          <w:kern w:val="2"/>
        </w:rPr>
        <w:t>[root@linuxprobe ~]# mdadm -D /dev/md0</w:t>
      </w:r>
    </w:p>
    <w:p>
      <w:pPr>
        <w:pStyle w:val="26"/>
        <w:rPr>
          <w:kern w:val="2"/>
        </w:rPr>
      </w:pPr>
      <w:r>
        <w:rPr>
          <w:kern w:val="2"/>
        </w:rPr>
        <w:t>/dev/md0:</w:t>
      </w:r>
    </w:p>
    <w:p>
      <w:pPr>
        <w:pStyle w:val="26"/>
        <w:rPr>
          <w:kern w:val="2"/>
        </w:rPr>
      </w:pPr>
      <w:r>
        <w:rPr>
          <w:kern w:val="2"/>
        </w:rPr>
        <w:t>        Version : 1.2</w:t>
      </w:r>
    </w:p>
    <w:p>
      <w:pPr>
        <w:pStyle w:val="26"/>
        <w:rPr>
          <w:kern w:val="2"/>
        </w:rPr>
      </w:pPr>
      <w:r>
        <w:rPr>
          <w:kern w:val="2"/>
        </w:rPr>
        <w:t>  Creation Time : Thu Sep 24 21:59:57 2017</w:t>
      </w:r>
    </w:p>
    <w:p>
      <w:pPr>
        <w:pStyle w:val="26"/>
        <w:rPr>
          <w:kern w:val="2"/>
        </w:rPr>
      </w:pPr>
      <w:r>
        <w:rPr>
          <w:kern w:val="2"/>
        </w:rPr>
        <w:t>     Raid Level : raid5</w:t>
      </w:r>
    </w:p>
    <w:p>
      <w:pPr>
        <w:pStyle w:val="26"/>
        <w:rPr>
          <w:kern w:val="2"/>
        </w:rPr>
      </w:pPr>
      <w:r>
        <w:rPr>
          <w:kern w:val="2"/>
        </w:rPr>
        <w:t>     Array Size : 41909248 (39.97 GiB 42.92 GB)</w:t>
      </w:r>
    </w:p>
    <w:p>
      <w:pPr>
        <w:pStyle w:val="26"/>
        <w:rPr>
          <w:kern w:val="2"/>
        </w:rPr>
      </w:pPr>
      <w:r>
        <w:rPr>
          <w:kern w:val="2"/>
        </w:rPr>
        <w:t>  Used Dev Size : 20954624 (19.98 GiB 21.46 GB)</w:t>
      </w:r>
    </w:p>
    <w:p>
      <w:pPr>
        <w:pStyle w:val="26"/>
        <w:rPr>
          <w:kern w:val="2"/>
        </w:rPr>
      </w:pPr>
      <w:r>
        <w:rPr>
          <w:kern w:val="2"/>
        </w:rPr>
        <w:t>   Raid Devices : 3</w:t>
      </w:r>
    </w:p>
    <w:p>
      <w:pPr>
        <w:pStyle w:val="26"/>
        <w:rPr>
          <w:kern w:val="2"/>
        </w:rPr>
      </w:pPr>
      <w:r>
        <w:rPr>
          <w:kern w:val="2"/>
        </w:rPr>
        <w:t>  Total Devices : 4</w:t>
      </w:r>
    </w:p>
    <w:p>
      <w:pPr>
        <w:pStyle w:val="26"/>
        <w:rPr>
          <w:kern w:val="2"/>
        </w:rPr>
      </w:pPr>
      <w:r>
        <w:rPr>
          <w:kern w:val="2"/>
        </w:rPr>
        <w:t>    Persistence : Superblock is persistent</w:t>
      </w:r>
    </w:p>
    <w:p>
      <w:pPr>
        <w:pStyle w:val="26"/>
        <w:rPr>
          <w:kern w:val="2"/>
        </w:rPr>
      </w:pPr>
      <w:r>
        <w:rPr>
          <w:kern w:val="2"/>
        </w:rPr>
        <w:t>    Update Time : Thu Sep 24 22:02:23 2017</w:t>
      </w:r>
    </w:p>
    <w:p>
      <w:pPr>
        <w:pStyle w:val="26"/>
        <w:rPr>
          <w:kern w:val="2"/>
        </w:rPr>
      </w:pPr>
      <w:r>
        <w:rPr>
          <w:kern w:val="2"/>
        </w:rPr>
        <w:t>          State : clean </w:t>
      </w:r>
    </w:p>
    <w:p>
      <w:pPr>
        <w:pStyle w:val="26"/>
        <w:rPr>
          <w:kern w:val="2"/>
        </w:rPr>
      </w:pPr>
      <w:r>
        <w:rPr>
          <w:kern w:val="2"/>
        </w:rPr>
        <w:t> Active Devices : 3</w:t>
      </w:r>
    </w:p>
    <w:p>
      <w:pPr>
        <w:pStyle w:val="26"/>
        <w:rPr>
          <w:kern w:val="2"/>
        </w:rPr>
      </w:pPr>
      <w:r>
        <w:rPr>
          <w:kern w:val="2"/>
        </w:rPr>
        <w:t>Working Devices : 4</w:t>
      </w:r>
    </w:p>
    <w:p>
      <w:pPr>
        <w:pStyle w:val="26"/>
        <w:rPr>
          <w:kern w:val="2"/>
        </w:rPr>
      </w:pPr>
      <w:r>
        <w:rPr>
          <w:kern w:val="2"/>
        </w:rPr>
        <w:t> Failed Devices : 0</w:t>
      </w:r>
    </w:p>
    <w:p>
      <w:pPr>
        <w:pStyle w:val="26"/>
        <w:rPr>
          <w:kern w:val="2"/>
        </w:rPr>
      </w:pPr>
      <w:r>
        <w:rPr>
          <w:kern w:val="2"/>
        </w:rPr>
        <w:t>  Spare Devices : 1</w:t>
      </w:r>
    </w:p>
    <w:p>
      <w:pPr>
        <w:pStyle w:val="26"/>
        <w:rPr>
          <w:kern w:val="2"/>
        </w:rPr>
      </w:pPr>
      <w:r>
        <w:rPr>
          <w:kern w:val="2"/>
        </w:rPr>
        <w:t>         Layout : left-symmetric</w:t>
      </w:r>
    </w:p>
    <w:p>
      <w:pPr>
        <w:pStyle w:val="26"/>
        <w:rPr>
          <w:kern w:val="2"/>
        </w:rPr>
      </w:pPr>
      <w:r>
        <w:rPr>
          <w:kern w:val="2"/>
        </w:rPr>
        <w:t>     Chunk Size : 512K</w:t>
      </w:r>
    </w:p>
    <w:p>
      <w:pPr>
        <w:pStyle w:val="26"/>
        <w:rPr>
          <w:kern w:val="2"/>
        </w:rPr>
      </w:pPr>
      <w:r>
        <w:rPr>
          <w:kern w:val="2"/>
        </w:rPr>
        <w:t>           Name : linuxprobe.com:0  (local to host linuxprobe.com)</w:t>
      </w:r>
    </w:p>
    <w:p>
      <w:pPr>
        <w:pStyle w:val="26"/>
        <w:rPr>
          <w:kern w:val="2"/>
        </w:rPr>
      </w:pPr>
      <w:r>
        <w:rPr>
          <w:kern w:val="2"/>
        </w:rPr>
        <w:t> </w:t>
      </w:r>
      <w:r>
        <w:rPr>
          <w:b/>
          <w:bCs/>
          <w:kern w:val="2"/>
        </w:rPr>
        <w:t>          UUID : 3370f643:c10efd6a:44e91f2a:20c71f3e</w:t>
      </w:r>
    </w:p>
    <w:p>
      <w:pPr>
        <w:pStyle w:val="26"/>
        <w:rPr>
          <w:kern w:val="2"/>
        </w:rPr>
      </w:pPr>
      <w:r>
        <w:rPr>
          <w:kern w:val="2"/>
        </w:rPr>
        <w:t>         Events : 26</w:t>
      </w:r>
    </w:p>
    <w:p>
      <w:pPr>
        <w:pStyle w:val="26"/>
        <w:rPr>
          <w:kern w:val="2"/>
        </w:rPr>
      </w:pPr>
      <w:r>
        <w:rPr>
          <w:kern w:val="2"/>
        </w:rPr>
        <w:t>    Number   Major   Minor   RaidDevice State</w:t>
      </w:r>
    </w:p>
    <w:p>
      <w:pPr>
        <w:pStyle w:val="26"/>
        <w:rPr>
          <w:kern w:val="2"/>
        </w:rPr>
      </w:pPr>
      <w:r>
        <w:rPr>
          <w:kern w:val="2"/>
        </w:rPr>
        <w:t>       0       8       16        0      active sync   /dev/sdb</w:t>
      </w:r>
    </w:p>
    <w:p>
      <w:pPr>
        <w:pStyle w:val="26"/>
        <w:rPr>
          <w:kern w:val="2"/>
        </w:rPr>
      </w:pPr>
      <w:r>
        <w:rPr>
          <w:kern w:val="2"/>
        </w:rPr>
        <w:t>       1       8       32        1      active sync   /dev/sdc</w:t>
      </w:r>
    </w:p>
    <w:p>
      <w:pPr>
        <w:pStyle w:val="26"/>
        <w:rPr>
          <w:kern w:val="2"/>
        </w:rPr>
      </w:pPr>
      <w:r>
        <w:rPr>
          <w:kern w:val="2"/>
        </w:rPr>
        <w:t>       4       8       48        2      active sync   /dev/sdd</w:t>
      </w:r>
    </w:p>
    <w:p>
      <w:pPr>
        <w:pStyle w:val="26"/>
        <w:rPr>
          <w:kern w:val="2"/>
        </w:rPr>
      </w:pPr>
      <w:r>
        <w:rPr>
          <w:kern w:val="2"/>
        </w:rPr>
        <w:t>       3       8       64        -      spare   /dev/sde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17.3</w:t>
            </w:r>
            <w:r>
              <w:rPr>
                <w:color w:val="000000"/>
                <w:kern w:val="2"/>
                <w:szCs w:val="21"/>
              </w:rPr>
              <w:t xml:space="preserve">  </w:t>
            </w:r>
            <w:r>
              <w:rPr>
                <w:rFonts w:hint="eastAsia"/>
                <w:color w:val="000000"/>
                <w:kern w:val="2"/>
              </w:rPr>
              <w:t>配置</w:t>
            </w:r>
            <w:r>
              <w:rPr>
                <w:color w:val="000000"/>
                <w:kern w:val="2"/>
              </w:rPr>
              <w:t>iSCSI</w:t>
            </w:r>
            <w:r>
              <w:rPr>
                <w:rFonts w:hint="eastAsia"/>
                <w:color w:val="000000"/>
                <w:kern w:val="2"/>
              </w:rPr>
              <w:t>服务端</w:t>
            </w:r>
          </w:p>
        </w:tc>
      </w:tr>
    </w:tbl>
    <w:p>
      <w:pPr>
        <w:pStyle w:val="56"/>
        <w:rPr>
          <w:kern w:val="2"/>
        </w:rPr>
      </w:pPr>
    </w:p>
    <w:p>
      <w:pPr>
        <w:rPr>
          <w:kern w:val="2"/>
        </w:rPr>
      </w:pPr>
      <w:r>
        <w:rPr>
          <w:color w:val="000000"/>
          <w:kern w:val="2"/>
          <w:szCs w:val="21"/>
        </w:rPr>
        <w:t>iSCSI</w:t>
      </w:r>
      <w:r>
        <w:rPr>
          <w:rFonts w:hint="eastAsia"/>
          <w:color w:val="000000"/>
          <w:kern w:val="2"/>
          <w:szCs w:val="21"/>
        </w:rPr>
        <w:t>技术在工作形式上分为服务端（</w:t>
      </w:r>
      <w:r>
        <w:rPr>
          <w:color w:val="000000"/>
          <w:kern w:val="2"/>
          <w:szCs w:val="21"/>
        </w:rPr>
        <w:t>target</w:t>
      </w:r>
      <w:r>
        <w:rPr>
          <w:rFonts w:hint="eastAsia"/>
          <w:color w:val="000000"/>
          <w:kern w:val="2"/>
          <w:szCs w:val="21"/>
        </w:rPr>
        <w:t>）与客户端（</w:t>
      </w:r>
      <w:r>
        <w:rPr>
          <w:color w:val="000000"/>
          <w:kern w:val="2"/>
          <w:szCs w:val="21"/>
        </w:rPr>
        <w:t>initiator</w:t>
      </w:r>
      <w:r>
        <w:rPr>
          <w:rFonts w:hint="eastAsia"/>
          <w:color w:val="000000"/>
          <w:kern w:val="2"/>
          <w:szCs w:val="21"/>
        </w:rPr>
        <w:t>）。</w:t>
      </w:r>
      <w:r>
        <w:rPr>
          <w:color w:val="000000"/>
          <w:kern w:val="2"/>
          <w:szCs w:val="21"/>
        </w:rPr>
        <w:t>iSCSI</w:t>
      </w:r>
      <w:r>
        <w:rPr>
          <w:rFonts w:hint="eastAsia"/>
          <w:color w:val="000000"/>
          <w:kern w:val="2"/>
          <w:szCs w:val="21"/>
        </w:rPr>
        <w:t>服务端即用于存放硬盘存储资源的服务器，它作为前面创建的</w:t>
      </w:r>
      <w:r>
        <w:rPr>
          <w:color w:val="000000"/>
          <w:kern w:val="2"/>
          <w:szCs w:val="21"/>
        </w:rPr>
        <w:t>RAID</w:t>
      </w:r>
      <w:r>
        <w:rPr>
          <w:rFonts w:hint="eastAsia"/>
          <w:color w:val="000000"/>
          <w:kern w:val="2"/>
          <w:szCs w:val="21"/>
        </w:rPr>
        <w:t>磁盘阵列的存储端，能够为用户提供可用的存储资源。</w:t>
      </w:r>
      <w:r>
        <w:rPr>
          <w:color w:val="000000"/>
          <w:kern w:val="2"/>
          <w:szCs w:val="21"/>
        </w:rPr>
        <w:t>iSCSI</w:t>
      </w:r>
      <w:r>
        <w:rPr>
          <w:rFonts w:hint="eastAsia"/>
          <w:color w:val="000000"/>
          <w:kern w:val="2"/>
          <w:szCs w:val="21"/>
        </w:rPr>
        <w:t>客户端则是用户使用的软件，用于访问远程服务端的存储资源。下面按照表</w:t>
      </w:r>
      <w:r>
        <w:rPr>
          <w:color w:val="000000"/>
          <w:kern w:val="2"/>
          <w:szCs w:val="21"/>
        </w:rPr>
        <w:t>17-1</w:t>
      </w:r>
      <w:r>
        <w:rPr>
          <w:rFonts w:hint="eastAsia"/>
          <w:color w:val="000000"/>
          <w:kern w:val="2"/>
          <w:szCs w:val="21"/>
        </w:rPr>
        <w:t>来配置</w:t>
      </w:r>
      <w:r>
        <w:rPr>
          <w:color w:val="000000"/>
          <w:kern w:val="2"/>
          <w:szCs w:val="21"/>
        </w:rPr>
        <w:t>iSCSI</w:t>
      </w:r>
      <w:r>
        <w:rPr>
          <w:rFonts w:hint="eastAsia"/>
          <w:color w:val="000000"/>
          <w:kern w:val="2"/>
          <w:szCs w:val="21"/>
        </w:rPr>
        <w:t>服务端和客户端所用的</w:t>
      </w:r>
      <w:r>
        <w:rPr>
          <w:color w:val="000000"/>
          <w:kern w:val="2"/>
          <w:szCs w:val="21"/>
        </w:rPr>
        <w:t>IP</w:t>
      </w:r>
      <w:r>
        <w:rPr>
          <w:rFonts w:hint="eastAsia"/>
          <w:color w:val="000000"/>
          <w:kern w:val="2"/>
          <w:szCs w:val="21"/>
        </w:rPr>
        <w:t>地址。</w:t>
      </w:r>
    </w:p>
    <w:p>
      <w:pPr>
        <w:pStyle w:val="27"/>
        <w:rPr>
          <w:kern w:val="2"/>
        </w:rPr>
      </w:pPr>
      <w:r>
        <w:rPr>
          <w:rFonts w:hint="eastAsia"/>
          <w:kern w:val="2"/>
        </w:rPr>
        <w:t>表</w:t>
      </w:r>
      <w:r>
        <w:rPr>
          <w:kern w:val="2"/>
        </w:rPr>
        <w:t>17-1</w:t>
      </w:r>
      <w:r>
        <w:rPr>
          <w:kern w:val="2"/>
        </w:rPr>
        <w:tab/>
      </w:r>
      <w:r>
        <w:rPr>
          <w:kern w:val="2"/>
        </w:rPr>
        <w:t>iSCSI</w:t>
      </w:r>
      <w:r>
        <w:rPr>
          <w:rFonts w:hint="eastAsia"/>
          <w:kern w:val="2"/>
        </w:rPr>
        <w:t>服务端和客户端的操作系统以及</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55"/>
        <w:gridCol w:w="2660"/>
        <w:gridCol w:w="2746"/>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6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46"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5" w:type="dxa"/>
            <w:tcBorders>
              <w:top w:val="single" w:color="000000" w:sz="4" w:space="0"/>
            </w:tcBorders>
            <w:vAlign w:val="center"/>
          </w:tcPr>
          <w:p>
            <w:pPr>
              <w:pStyle w:val="28"/>
              <w:rPr>
                <w:kern w:val="2"/>
              </w:rPr>
            </w:pPr>
            <w:r>
              <w:rPr>
                <w:kern w:val="2"/>
              </w:rPr>
              <w:t>iSCSI</w:t>
            </w:r>
            <w:r>
              <w:rPr>
                <w:rFonts w:hint="eastAsia"/>
                <w:kern w:val="2"/>
              </w:rPr>
              <w:t>服务端</w:t>
            </w:r>
          </w:p>
        </w:tc>
        <w:tc>
          <w:tcPr>
            <w:tcW w:w="2660" w:type="dxa"/>
            <w:tcBorders>
              <w:top w:val="single" w:color="000000" w:sz="4" w:space="0"/>
            </w:tcBorders>
            <w:vAlign w:val="center"/>
          </w:tcPr>
          <w:p>
            <w:pPr>
              <w:pStyle w:val="28"/>
              <w:rPr>
                <w:kern w:val="2"/>
              </w:rPr>
            </w:pPr>
            <w:r>
              <w:rPr>
                <w:kern w:val="2"/>
              </w:rPr>
              <w:t>RHEL 7</w:t>
            </w:r>
          </w:p>
        </w:tc>
        <w:tc>
          <w:tcPr>
            <w:tcW w:w="2746"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55" w:type="dxa"/>
            <w:vAlign w:val="center"/>
          </w:tcPr>
          <w:p>
            <w:pPr>
              <w:pStyle w:val="28"/>
              <w:rPr>
                <w:kern w:val="2"/>
              </w:rPr>
            </w:pPr>
            <w:r>
              <w:rPr>
                <w:kern w:val="2"/>
              </w:rPr>
              <w:t>iSCSI</w:t>
            </w:r>
            <w:r>
              <w:rPr>
                <w:rFonts w:hint="eastAsia"/>
                <w:kern w:val="2"/>
              </w:rPr>
              <w:t>客户端</w:t>
            </w:r>
          </w:p>
        </w:tc>
        <w:tc>
          <w:tcPr>
            <w:tcW w:w="2660" w:type="dxa"/>
            <w:vAlign w:val="center"/>
          </w:tcPr>
          <w:p>
            <w:pPr>
              <w:pStyle w:val="28"/>
              <w:rPr>
                <w:kern w:val="2"/>
              </w:rPr>
            </w:pPr>
            <w:r>
              <w:rPr>
                <w:kern w:val="2"/>
              </w:rPr>
              <w:t xml:space="preserve">RHEL 7 </w:t>
            </w:r>
          </w:p>
        </w:tc>
        <w:tc>
          <w:tcPr>
            <w:tcW w:w="2746" w:type="dxa"/>
            <w:vAlign w:val="center"/>
          </w:tcPr>
          <w:p>
            <w:pPr>
              <w:pStyle w:val="28"/>
              <w:rPr>
                <w:kern w:val="2"/>
              </w:rPr>
            </w:pPr>
            <w:r>
              <w:rPr>
                <w:kern w:val="2"/>
              </w:rPr>
              <w:t>192.168.10.20</w:t>
            </w:r>
          </w:p>
        </w:tc>
      </w:tr>
    </w:tbl>
    <w:p>
      <w:pPr>
        <w:pStyle w:val="29"/>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：配置好</w:t>
      </w:r>
      <w:r>
        <w:rPr>
          <w:color w:val="000000"/>
          <w:kern w:val="2"/>
          <w:szCs w:val="21"/>
        </w:rPr>
        <w:t>Yum</w:t>
      </w:r>
      <w:r>
        <w:rPr>
          <w:rFonts w:hint="eastAsia"/>
          <w:color w:val="000000"/>
          <w:kern w:val="2"/>
          <w:szCs w:val="21"/>
        </w:rPr>
        <w:t>软件仓库后安装</w:t>
      </w:r>
      <w:r>
        <w:rPr>
          <w:color w:val="000000"/>
          <w:kern w:val="2"/>
          <w:szCs w:val="21"/>
        </w:rPr>
        <w:t>iSCSI</w:t>
      </w:r>
      <w:r>
        <w:rPr>
          <w:rFonts w:hint="eastAsia"/>
          <w:color w:val="000000"/>
          <w:kern w:val="2"/>
          <w:szCs w:val="21"/>
        </w:rPr>
        <w:t>服务端程序以及配置命令工具。通过在</w:t>
      </w:r>
      <w:r>
        <w:rPr>
          <w:color w:val="000000"/>
          <w:kern w:val="2"/>
          <w:szCs w:val="21"/>
        </w:rPr>
        <w:t>yum</w:t>
      </w:r>
      <w:r>
        <w:rPr>
          <w:rFonts w:hint="eastAsia"/>
          <w:color w:val="000000"/>
          <w:kern w:val="2"/>
          <w:szCs w:val="21"/>
        </w:rPr>
        <w:t>命令的后面添加</w:t>
      </w:r>
      <w:r>
        <w:rPr>
          <w:color w:val="000000"/>
          <w:kern w:val="2"/>
          <w:szCs w:val="21"/>
        </w:rPr>
        <w:t>-y</w:t>
      </w:r>
      <w:r>
        <w:rPr>
          <w:rFonts w:hint="eastAsia"/>
          <w:color w:val="000000"/>
          <w:kern w:val="2"/>
          <w:szCs w:val="21"/>
        </w:rPr>
        <w:t>参数，在安装过程中就不需要再进行手动确认了：</w:t>
      </w:r>
      <w:r>
        <w:rPr>
          <w:color w:val="000000"/>
          <w:kern w:val="2"/>
          <w:szCs w:val="21"/>
        </w:rPr>
        <w:t xml:space="preserve"> </w:t>
      </w:r>
    </w:p>
    <w:p>
      <w:pPr>
        <w:pStyle w:val="58"/>
        <w:rPr>
          <w:kern w:val="2"/>
        </w:rPr>
      </w:pPr>
    </w:p>
    <w:p>
      <w:pPr>
        <w:pStyle w:val="26"/>
        <w:rPr>
          <w:kern w:val="2"/>
        </w:rPr>
      </w:pPr>
      <w:r>
        <w:rPr>
          <w:kern w:val="2"/>
        </w:rPr>
        <w:t>[root@linuxprobe ~]# yum -y install targetd targetcli</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Installing:</w:t>
      </w:r>
    </w:p>
    <w:p>
      <w:pPr>
        <w:pStyle w:val="26"/>
        <w:rPr>
          <w:kern w:val="2"/>
        </w:rPr>
      </w:pPr>
      <w:r>
        <w:rPr>
          <w:kern w:val="2"/>
        </w:rPr>
        <w:t> targetcli noarch 2.1.fb34-1.el7 rhel 55 k</w:t>
      </w:r>
    </w:p>
    <w:p>
      <w:pPr>
        <w:pStyle w:val="26"/>
        <w:rPr>
          <w:kern w:val="2"/>
        </w:rPr>
      </w:pPr>
      <w:r>
        <w:rPr>
          <w:kern w:val="2"/>
        </w:rPr>
        <w:t> targetd noarch 0.7.1-1.el7 rhel 48 k</w:t>
      </w:r>
    </w:p>
    <w:p>
      <w:pPr>
        <w:pStyle w:val="26"/>
        <w:rPr>
          <w:kern w:val="2"/>
        </w:rPr>
      </w:pPr>
      <w:r>
        <w:rPr>
          <w:kern w:val="2"/>
        </w:rPr>
        <w:t>Installing for dependencies:</w:t>
      </w:r>
    </w:p>
    <w:p>
      <w:pPr>
        <w:pStyle w:val="26"/>
        <w:rPr>
          <w:kern w:val="2"/>
        </w:rPr>
      </w:pPr>
      <w:r>
        <w:rPr>
          <w:kern w:val="2"/>
        </w:rPr>
        <w:t> PyYAML x86</w:t>
      </w:r>
      <w:r>
        <w:rPr>
          <w:rFonts w:ascii="宋体"/>
          <w:kern w:val="2"/>
        </w:rPr>
        <w:t>_</w:t>
      </w:r>
      <w:r>
        <w:rPr>
          <w:kern w:val="2"/>
        </w:rPr>
        <w:t>64 3.10-11.el7 rhel 153 k</w:t>
      </w:r>
    </w:p>
    <w:p>
      <w:pPr>
        <w:pStyle w:val="26"/>
        <w:rPr>
          <w:kern w:val="2"/>
        </w:rPr>
      </w:pPr>
      <w:r>
        <w:rPr>
          <w:kern w:val="2"/>
        </w:rPr>
        <w:t> libyaml x86</w:t>
      </w:r>
      <w:r>
        <w:rPr>
          <w:rFonts w:ascii="宋体"/>
          <w:kern w:val="2"/>
        </w:rPr>
        <w:t>_</w:t>
      </w:r>
      <w:r>
        <w:rPr>
          <w:kern w:val="2"/>
        </w:rPr>
        <w:t>64 0.1.4-10.el7 rhel 55 k</w:t>
      </w:r>
    </w:p>
    <w:p>
      <w:pPr>
        <w:pStyle w:val="26"/>
        <w:rPr>
          <w:kern w:val="2"/>
        </w:rPr>
      </w:pPr>
      <w:r>
        <w:rPr>
          <w:kern w:val="2"/>
        </w:rPr>
        <w:t> lvm2-python-libs x86</w:t>
      </w:r>
      <w:r>
        <w:rPr>
          <w:rFonts w:ascii="宋体"/>
          <w:kern w:val="2"/>
        </w:rPr>
        <w:t>_</w:t>
      </w:r>
      <w:r>
        <w:rPr>
          <w:kern w:val="2"/>
        </w:rPr>
        <w:t>64 7:2.02.105-14.el7 rhel 153 k</w:t>
      </w:r>
    </w:p>
    <w:p>
      <w:pPr>
        <w:pStyle w:val="26"/>
        <w:rPr>
          <w:kern w:val="2"/>
        </w:rPr>
      </w:pPr>
      <w:r>
        <w:rPr>
          <w:kern w:val="2"/>
        </w:rPr>
        <w:t> pyparsing noarch 1.5.6-9.el7 rhel 94 k</w:t>
      </w:r>
    </w:p>
    <w:p>
      <w:pPr>
        <w:pStyle w:val="26"/>
        <w:rPr>
          <w:kern w:val="2"/>
        </w:rPr>
      </w:pPr>
      <w:r>
        <w:rPr>
          <w:kern w:val="2"/>
        </w:rPr>
        <w:t> python-configshell noarch 1:1.1.fb11-3.el7 rhel 64 k</w:t>
      </w:r>
    </w:p>
    <w:p>
      <w:pPr>
        <w:pStyle w:val="26"/>
        <w:rPr>
          <w:kern w:val="2"/>
        </w:rPr>
      </w:pPr>
      <w:r>
        <w:rPr>
          <w:kern w:val="2"/>
        </w:rPr>
        <w:t> python-kmod x86</w:t>
      </w:r>
      <w:r>
        <w:rPr>
          <w:rFonts w:ascii="宋体"/>
          <w:kern w:val="2"/>
        </w:rPr>
        <w:t>_</w:t>
      </w:r>
      <w:r>
        <w:rPr>
          <w:kern w:val="2"/>
        </w:rPr>
        <w:t>64 0.9-4.el7 rhel 57 k</w:t>
      </w:r>
    </w:p>
    <w:p>
      <w:pPr>
        <w:pStyle w:val="26"/>
        <w:rPr>
          <w:kern w:val="2"/>
        </w:rPr>
      </w:pPr>
      <w:r>
        <w:rPr>
          <w:kern w:val="2"/>
        </w:rPr>
        <w:t> python-rtslib noarch 2.1.fb46-1.el7 rhel 75 k</w:t>
      </w:r>
    </w:p>
    <w:p>
      <w:pPr>
        <w:pStyle w:val="26"/>
        <w:rPr>
          <w:kern w:val="2"/>
        </w:rPr>
      </w:pPr>
      <w:r>
        <w:rPr>
          <w:kern w:val="2"/>
        </w:rPr>
        <w:t> python-setproctitle x86</w:t>
      </w:r>
      <w:r>
        <w:rPr>
          <w:rFonts w:ascii="宋体"/>
          <w:kern w:val="2"/>
        </w:rPr>
        <w:t>_</w:t>
      </w:r>
      <w:r>
        <w:rPr>
          <w:kern w:val="2"/>
        </w:rPr>
        <w:t>64 1.1.6-5.el7 rhel 15 k</w:t>
      </w:r>
    </w:p>
    <w:p>
      <w:pPr>
        <w:pStyle w:val="26"/>
        <w:rPr>
          <w:kern w:val="2"/>
        </w:rPr>
      </w:pPr>
      <w:r>
        <w:rPr>
          <w:kern w:val="2"/>
        </w:rPr>
        <w:t> python-urwid x86</w:t>
      </w:r>
      <w:r>
        <w:rPr>
          <w:rFonts w:ascii="宋体"/>
          <w:kern w:val="2"/>
        </w:rPr>
        <w:t>_</w:t>
      </w:r>
      <w:r>
        <w:rPr>
          <w:kern w:val="2"/>
        </w:rPr>
        <w:t>64 1.1.1-3.el7 rhel 654 k</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Installed:</w:t>
      </w:r>
    </w:p>
    <w:p>
      <w:pPr>
        <w:pStyle w:val="26"/>
        <w:rPr>
          <w:kern w:val="2"/>
        </w:rPr>
      </w:pPr>
      <w:r>
        <w:rPr>
          <w:kern w:val="2"/>
        </w:rPr>
        <w:t> targetcli.noarch 0:2.1.fb34-1.el7 targetd.noarch 0:0.7.1-1.el7 </w:t>
      </w:r>
    </w:p>
    <w:p>
      <w:pPr>
        <w:pStyle w:val="26"/>
        <w:rPr>
          <w:kern w:val="2"/>
        </w:rPr>
      </w:pPr>
      <w:r>
        <w:rPr>
          <w:kern w:val="2"/>
        </w:rPr>
        <w:t>Dependency Installed:</w:t>
      </w:r>
    </w:p>
    <w:p>
      <w:pPr>
        <w:pStyle w:val="26"/>
        <w:rPr>
          <w:kern w:val="2"/>
        </w:rPr>
      </w:pPr>
      <w:r>
        <w:rPr>
          <w:kern w:val="2"/>
        </w:rPr>
        <w:t> PyYAML.x86</w:t>
      </w:r>
      <w:r>
        <w:rPr>
          <w:rFonts w:ascii="宋体"/>
          <w:kern w:val="2"/>
        </w:rPr>
        <w:t>_</w:t>
      </w:r>
      <w:r>
        <w:rPr>
          <w:kern w:val="2"/>
        </w:rPr>
        <w:t>64 0:3.10-11.el7 </w:t>
      </w:r>
    </w:p>
    <w:p>
      <w:pPr>
        <w:pStyle w:val="26"/>
        <w:rPr>
          <w:kern w:val="2"/>
        </w:rPr>
      </w:pPr>
      <w:r>
        <w:rPr>
          <w:kern w:val="2"/>
        </w:rPr>
        <w:t> libyaml.x86</w:t>
      </w:r>
      <w:r>
        <w:rPr>
          <w:rFonts w:ascii="宋体"/>
          <w:kern w:val="2"/>
        </w:rPr>
        <w:t>_</w:t>
      </w:r>
      <w:r>
        <w:rPr>
          <w:kern w:val="2"/>
        </w:rPr>
        <w:t>64 0:0.1.4-10.el7 </w:t>
      </w:r>
    </w:p>
    <w:p>
      <w:pPr>
        <w:pStyle w:val="26"/>
        <w:rPr>
          <w:kern w:val="2"/>
        </w:rPr>
      </w:pPr>
      <w:r>
        <w:rPr>
          <w:kern w:val="2"/>
        </w:rPr>
        <w:t> lvm2-python-libs.x86</w:t>
      </w:r>
      <w:r>
        <w:rPr>
          <w:rFonts w:ascii="宋体"/>
          <w:kern w:val="2"/>
        </w:rPr>
        <w:t>_</w:t>
      </w:r>
      <w:r>
        <w:rPr>
          <w:kern w:val="2"/>
        </w:rPr>
        <w:t>64 7:2.02.105-14.el7 </w:t>
      </w:r>
    </w:p>
    <w:p>
      <w:pPr>
        <w:pStyle w:val="26"/>
        <w:rPr>
          <w:kern w:val="2"/>
        </w:rPr>
      </w:pPr>
      <w:r>
        <w:rPr>
          <w:kern w:val="2"/>
        </w:rPr>
        <w:t> pyparsing.noarch 0:1.5.6-9.el7 </w:t>
      </w:r>
    </w:p>
    <w:p>
      <w:pPr>
        <w:pStyle w:val="26"/>
        <w:rPr>
          <w:kern w:val="2"/>
        </w:rPr>
      </w:pPr>
      <w:r>
        <w:rPr>
          <w:kern w:val="2"/>
        </w:rPr>
        <w:t> python-configshell.noarch 1:1.1.fb11-3.el7 </w:t>
      </w:r>
    </w:p>
    <w:p>
      <w:pPr>
        <w:pStyle w:val="26"/>
        <w:rPr>
          <w:kern w:val="2"/>
        </w:rPr>
      </w:pPr>
      <w:r>
        <w:rPr>
          <w:kern w:val="2"/>
        </w:rPr>
        <w:t> python-kmod.x86</w:t>
      </w:r>
      <w:r>
        <w:rPr>
          <w:rFonts w:ascii="宋体"/>
          <w:kern w:val="2"/>
        </w:rPr>
        <w:t>_</w:t>
      </w:r>
      <w:r>
        <w:rPr>
          <w:kern w:val="2"/>
        </w:rPr>
        <w:t>64 0:0.9-4.el7 </w:t>
      </w:r>
    </w:p>
    <w:p>
      <w:pPr>
        <w:pStyle w:val="26"/>
        <w:rPr>
          <w:kern w:val="2"/>
        </w:rPr>
      </w:pPr>
      <w:r>
        <w:rPr>
          <w:kern w:val="2"/>
        </w:rPr>
        <w:t> python-rtslib.noarch 0:2.1.fb46-1.el7 </w:t>
      </w:r>
    </w:p>
    <w:p>
      <w:pPr>
        <w:pStyle w:val="26"/>
        <w:rPr>
          <w:kern w:val="2"/>
        </w:rPr>
      </w:pPr>
      <w:r>
        <w:rPr>
          <w:kern w:val="2"/>
        </w:rPr>
        <w:t> python-setproctitle.x86</w:t>
      </w:r>
      <w:r>
        <w:rPr>
          <w:rFonts w:ascii="宋体"/>
          <w:kern w:val="2"/>
        </w:rPr>
        <w:t>_</w:t>
      </w:r>
      <w:r>
        <w:rPr>
          <w:kern w:val="2"/>
        </w:rPr>
        <w:t>64 0:1.1.6-5.el7 </w:t>
      </w:r>
    </w:p>
    <w:p>
      <w:pPr>
        <w:pStyle w:val="26"/>
        <w:rPr>
          <w:kern w:val="2"/>
        </w:rPr>
      </w:pPr>
      <w:r>
        <w:rPr>
          <w:kern w:val="2"/>
        </w:rPr>
        <w:t> python-urwid.x86</w:t>
      </w:r>
      <w:r>
        <w:rPr>
          <w:rFonts w:ascii="宋体"/>
          <w:kern w:val="2"/>
        </w:rPr>
        <w:t>_</w:t>
      </w:r>
      <w:r>
        <w:rPr>
          <w:kern w:val="2"/>
        </w:rPr>
        <w:t>64 0:1.1.1-3.el7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安装完成后启动</w:t>
      </w:r>
      <w:r>
        <w:rPr>
          <w:color w:val="000000"/>
          <w:kern w:val="2"/>
          <w:szCs w:val="21"/>
        </w:rPr>
        <w:t>iSCSI</w:t>
      </w:r>
      <w:r>
        <w:rPr>
          <w:rFonts w:hint="eastAsia"/>
          <w:color w:val="000000"/>
          <w:kern w:val="2"/>
          <w:szCs w:val="21"/>
        </w:rPr>
        <w:t>的服务端程序</w:t>
      </w:r>
      <w:r>
        <w:rPr>
          <w:color w:val="000000"/>
          <w:kern w:val="2"/>
          <w:szCs w:val="21"/>
        </w:rPr>
        <w:t>targetd</w:t>
      </w:r>
      <w:r>
        <w:rPr>
          <w:rFonts w:hint="eastAsia"/>
          <w:color w:val="000000"/>
          <w:kern w:val="2"/>
          <w:szCs w:val="21"/>
        </w:rPr>
        <w:t>，然后把这个服务程序加入到开机启动项中，以便下次在服务器重启后依然能够为用户提供</w:t>
      </w:r>
      <w:r>
        <w:rPr>
          <w:color w:val="000000"/>
          <w:kern w:val="2"/>
          <w:szCs w:val="21"/>
        </w:rPr>
        <w:t>iSCSI</w:t>
      </w:r>
      <w:r>
        <w:rPr>
          <w:rFonts w:hint="eastAsia"/>
          <w:color w:val="000000"/>
          <w:kern w:val="2"/>
          <w:szCs w:val="21"/>
        </w:rPr>
        <w:t>共享存储资源服务：</w:t>
      </w:r>
    </w:p>
    <w:p>
      <w:pPr>
        <w:pStyle w:val="58"/>
        <w:rPr>
          <w:kern w:val="2"/>
        </w:rPr>
      </w:pPr>
    </w:p>
    <w:p>
      <w:pPr>
        <w:pStyle w:val="26"/>
        <w:rPr>
          <w:kern w:val="2"/>
        </w:rPr>
      </w:pPr>
      <w:r>
        <w:rPr>
          <w:kern w:val="2"/>
        </w:rPr>
        <w:t>[root@linuxprobe ~]# systemctl start targetd</w:t>
      </w:r>
    </w:p>
    <w:p>
      <w:pPr>
        <w:pStyle w:val="26"/>
        <w:rPr>
          <w:kern w:val="2"/>
        </w:rPr>
      </w:pPr>
      <w:r>
        <w:rPr>
          <w:kern w:val="2"/>
        </w:rPr>
        <w:t>[root@linuxprobe ~]# systemctl enable targetd</w:t>
      </w:r>
    </w:p>
    <w:p>
      <w:pPr>
        <w:pStyle w:val="26"/>
        <w:rPr>
          <w:kern w:val="2"/>
        </w:rPr>
      </w:pPr>
      <w:r>
        <w:rPr>
          <w:kern w:val="2"/>
        </w:rPr>
        <w:t>l</w:t>
      </w:r>
      <w:r>
        <w:rPr>
          <w:spacing w:val="-2"/>
          <w:kern w:val="2"/>
        </w:rPr>
        <w:t>n -s '/usr/lib/systemd/system/targetd.service' '/etc/systemd/system/multi-use</w:t>
      </w:r>
      <w:r>
        <w:rPr>
          <w:kern w:val="2"/>
        </w:rPr>
        <w:t>r.</w:t>
      </w:r>
    </w:p>
    <w:p>
      <w:pPr>
        <w:pStyle w:val="26"/>
        <w:rPr>
          <w:kern w:val="2"/>
        </w:rPr>
      </w:pPr>
      <w:r>
        <w:rPr>
          <w:kern w:val="2"/>
        </w:rPr>
        <w:t>target.wants/targetd.service'</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：配置</w:t>
      </w:r>
      <w:r>
        <w:rPr>
          <w:color w:val="000000"/>
          <w:kern w:val="2"/>
          <w:szCs w:val="21"/>
        </w:rPr>
        <w:t>iSCSI</w:t>
      </w:r>
      <w:r>
        <w:rPr>
          <w:rFonts w:hint="eastAsia"/>
          <w:color w:val="000000"/>
          <w:kern w:val="2"/>
          <w:szCs w:val="21"/>
        </w:rPr>
        <w:t>服务端共享资源。</w:t>
      </w:r>
      <w:r>
        <w:rPr>
          <w:color w:val="000000"/>
          <w:kern w:val="2"/>
          <w:szCs w:val="21"/>
        </w:rPr>
        <w:t>targetcli</w:t>
      </w:r>
      <w:r>
        <w:rPr>
          <w:rFonts w:hint="eastAsia"/>
          <w:color w:val="000000"/>
          <w:kern w:val="2"/>
          <w:szCs w:val="21"/>
        </w:rPr>
        <w:t>是用于管理</w:t>
      </w:r>
      <w:r>
        <w:rPr>
          <w:color w:val="000000"/>
          <w:kern w:val="2"/>
          <w:szCs w:val="21"/>
        </w:rPr>
        <w:t>iSCSI</w:t>
      </w:r>
      <w:r>
        <w:rPr>
          <w:rFonts w:hint="eastAsia"/>
          <w:color w:val="000000"/>
          <w:kern w:val="2"/>
          <w:szCs w:val="21"/>
        </w:rPr>
        <w:t>服务端存储资源的专用配置命令，它能够提供类似于</w:t>
      </w:r>
      <w:r>
        <w:rPr>
          <w:color w:val="000000"/>
          <w:kern w:val="2"/>
          <w:szCs w:val="21"/>
        </w:rPr>
        <w:t>fdisk</w:t>
      </w:r>
      <w:r>
        <w:rPr>
          <w:rFonts w:hint="eastAsia"/>
          <w:color w:val="000000"/>
          <w:kern w:val="2"/>
          <w:szCs w:val="21"/>
        </w:rPr>
        <w:t>命令的交互式配置功能，将</w:t>
      </w:r>
      <w:r>
        <w:rPr>
          <w:color w:val="000000"/>
          <w:kern w:val="2"/>
          <w:szCs w:val="21"/>
        </w:rPr>
        <w:t>iSCSI</w:t>
      </w:r>
      <w:r>
        <w:rPr>
          <w:rFonts w:hint="eastAsia"/>
          <w:color w:val="000000"/>
          <w:kern w:val="2"/>
          <w:szCs w:val="21"/>
        </w:rPr>
        <w:t>共享资源的配置内容抽象成“目录”的形式，我们只需将各类配置信息填入到相应的“目录”中即可。这里的难点主要在于认识每个“参数目录”的作用。当把配置参数正确地填写到“目录”中后，</w:t>
      </w:r>
      <w:r>
        <w:rPr>
          <w:color w:val="000000"/>
          <w:kern w:val="2"/>
          <w:szCs w:val="21"/>
        </w:rPr>
        <w:t>iSCSI</w:t>
      </w:r>
      <w:r>
        <w:rPr>
          <w:rFonts w:hint="eastAsia"/>
          <w:color w:val="000000"/>
          <w:kern w:val="2"/>
          <w:szCs w:val="21"/>
        </w:rPr>
        <w:t>服务端也可以提供共享资源服务了。</w:t>
      </w:r>
    </w:p>
    <w:p>
      <w:pPr>
        <w:rPr>
          <w:kern w:val="2"/>
        </w:rPr>
      </w:pPr>
      <w:r>
        <w:rPr>
          <w:rFonts w:hint="eastAsia"/>
          <w:kern w:val="2"/>
        </w:rPr>
        <w:t>在执行</w:t>
      </w:r>
      <w:r>
        <w:rPr>
          <w:kern w:val="2"/>
        </w:rPr>
        <w:t>targetcli</w:t>
      </w:r>
      <w:r>
        <w:rPr>
          <w:rFonts w:hint="eastAsia"/>
          <w:kern w:val="2"/>
        </w:rPr>
        <w:t>命令后就能看到交互式的配置界面了。在该界面中可以使用很多</w:t>
      </w:r>
      <w:r>
        <w:rPr>
          <w:kern w:val="2"/>
        </w:rPr>
        <w:t>Linux</w:t>
      </w:r>
      <w:r>
        <w:rPr>
          <w:rFonts w:hint="eastAsia"/>
          <w:kern w:val="2"/>
        </w:rPr>
        <w:t>命令，比如利用</w:t>
      </w:r>
      <w:r>
        <w:rPr>
          <w:kern w:val="2"/>
        </w:rPr>
        <w:t>ls</w:t>
      </w:r>
      <w:r>
        <w:rPr>
          <w:rFonts w:hint="eastAsia"/>
          <w:kern w:val="2"/>
        </w:rPr>
        <w:t>查看目录参数的结构，使用</w:t>
      </w:r>
      <w:r>
        <w:rPr>
          <w:kern w:val="2"/>
        </w:rPr>
        <w:t>cd</w:t>
      </w:r>
      <w:r>
        <w:rPr>
          <w:rFonts w:hint="eastAsia"/>
          <w:kern w:val="2"/>
        </w:rPr>
        <w:t>切换到不同的目录中。</w:t>
      </w:r>
      <w:r>
        <w:rPr>
          <w:kern w:val="2"/>
        </w:rPr>
        <w:t>/backstores/block</w:t>
      </w:r>
      <w:r>
        <w:rPr>
          <w:rFonts w:hint="eastAsia"/>
          <w:kern w:val="2"/>
        </w:rPr>
        <w:t>是</w:t>
      </w:r>
      <w:r>
        <w:rPr>
          <w:kern w:val="2"/>
        </w:rPr>
        <w:t>iSCSI</w:t>
      </w:r>
      <w:r>
        <w:rPr>
          <w:rFonts w:hint="eastAsia"/>
          <w:kern w:val="2"/>
        </w:rPr>
        <w:t>服务端配置共享设备的位置。我们需要把刚刚创建的</w:t>
      </w:r>
      <w:r>
        <w:rPr>
          <w:kern w:val="2"/>
        </w:rPr>
        <w:t>RAID 5</w:t>
      </w:r>
      <w:r>
        <w:rPr>
          <w:rFonts w:hint="eastAsia"/>
          <w:kern w:val="2"/>
        </w:rPr>
        <w:t>磁盘阵列</w:t>
      </w:r>
      <w:r>
        <w:rPr>
          <w:kern w:val="2"/>
        </w:rPr>
        <w:t>md0</w:t>
      </w:r>
      <w:r>
        <w:rPr>
          <w:rFonts w:hint="eastAsia"/>
          <w:kern w:val="2"/>
        </w:rPr>
        <w:t>文件加入到配置共享设备的“资源池”中，并将该文件重新命名为</w:t>
      </w:r>
      <w:r>
        <w:rPr>
          <w:kern w:val="2"/>
        </w:rPr>
        <w:t>disk0</w:t>
      </w:r>
      <w:r>
        <w:rPr>
          <w:rFonts w:hint="eastAsia"/>
          <w:kern w:val="2"/>
        </w:rPr>
        <w:t>，这样用户就不会知道是由服务器中的哪块硬盘来提供共享存储资源，而只会看到一个名为</w:t>
      </w:r>
      <w:r>
        <w:rPr>
          <w:kern w:val="2"/>
        </w:rPr>
        <w:t>disk0</w:t>
      </w:r>
      <w:r>
        <w:rPr>
          <w:rFonts w:hint="eastAsia"/>
          <w:kern w:val="2"/>
        </w:rPr>
        <w:t>的存储设备。</w:t>
      </w:r>
    </w:p>
    <w:p>
      <w:pPr>
        <w:pStyle w:val="58"/>
        <w:rPr>
          <w:kern w:val="2"/>
        </w:rPr>
      </w:pPr>
    </w:p>
    <w:p>
      <w:pPr>
        <w:pStyle w:val="26"/>
        <w:rPr>
          <w:kern w:val="2"/>
        </w:rPr>
      </w:pPr>
      <w:r>
        <w:rPr>
          <w:kern w:val="2"/>
        </w:rPr>
        <w:t>[root@linuxprobe ~]# targetcli</w:t>
      </w:r>
    </w:p>
    <w:p>
      <w:pPr>
        <w:pStyle w:val="26"/>
        <w:rPr>
          <w:kern w:val="2"/>
        </w:rPr>
      </w:pPr>
      <w:r>
        <w:rPr>
          <w:kern w:val="2"/>
        </w:rPr>
        <w:t>Warning: Could not load preferences file /root/.targetcli/prefs.bin.</w:t>
      </w:r>
    </w:p>
    <w:p>
      <w:pPr>
        <w:pStyle w:val="26"/>
        <w:rPr>
          <w:kern w:val="2"/>
        </w:rPr>
      </w:pPr>
      <w:r>
        <w:rPr>
          <w:kern w:val="2"/>
        </w:rPr>
        <w:t>targetcli shell version 2.1.fb34</w:t>
      </w:r>
    </w:p>
    <w:p>
      <w:pPr>
        <w:pStyle w:val="26"/>
        <w:rPr>
          <w:kern w:val="2"/>
        </w:rPr>
      </w:pPr>
      <w:r>
        <w:rPr>
          <w:kern w:val="2"/>
        </w:rPr>
        <w:t>Copyright 2011-2013 by Datera, Inc and others.</w:t>
      </w:r>
    </w:p>
    <w:p>
      <w:pPr>
        <w:pStyle w:val="26"/>
        <w:rPr>
          <w:kern w:val="2"/>
        </w:rPr>
      </w:pPr>
      <w:r>
        <w:rPr>
          <w:kern w:val="2"/>
        </w:rPr>
        <w:t>For help on commands, type 'help'.</w:t>
      </w:r>
    </w:p>
    <w:p>
      <w:pPr>
        <w:pStyle w:val="26"/>
        <w:rPr>
          <w:kern w:val="2"/>
        </w:rPr>
      </w:pPr>
      <w:r>
        <w:rPr>
          <w:kern w:val="2"/>
        </w:rPr>
        <w:t>/&gt; ls</w:t>
      </w:r>
    </w:p>
    <w:p>
      <w:pPr>
        <w:pStyle w:val="26"/>
        <w:rPr>
          <w:kern w:val="2"/>
        </w:rPr>
      </w:pPr>
      <w:r>
        <w:rPr>
          <w:kern w:val="2"/>
        </w:rPr>
        <w:t>o- / ................................................................... [...]</w:t>
      </w:r>
    </w:p>
    <w:p>
      <w:pPr>
        <w:pStyle w:val="26"/>
        <w:rPr>
          <w:kern w:val="2"/>
        </w:rPr>
      </w:pPr>
      <w:r>
        <w:rPr>
          <w:kern w:val="2"/>
        </w:rPr>
        <w:t>o- backstores ........................................................ [...]</w:t>
      </w:r>
    </w:p>
    <w:p>
      <w:pPr>
        <w:pStyle w:val="26"/>
        <w:rPr>
          <w:kern w:val="2"/>
        </w:rPr>
      </w:pPr>
      <w:r>
        <w:rPr>
          <w:kern w:val="2"/>
        </w:rPr>
        <w:t>| o- block ............................................ [Storage Objects: 0]</w:t>
      </w:r>
    </w:p>
    <w:p>
      <w:pPr>
        <w:pStyle w:val="26"/>
        <w:rPr>
          <w:kern w:val="2"/>
        </w:rPr>
      </w:pPr>
      <w:r>
        <w:rPr>
          <w:kern w:val="2"/>
        </w:rPr>
        <w:t>| o- fileio ........................................... [Storage Objects: 0]</w:t>
      </w:r>
    </w:p>
    <w:p>
      <w:pPr>
        <w:pStyle w:val="26"/>
        <w:rPr>
          <w:kern w:val="2"/>
        </w:rPr>
      </w:pPr>
      <w:r>
        <w:rPr>
          <w:kern w:val="2"/>
        </w:rPr>
        <w:t>| o- pscsi ............................................ [Storage Objects: 0]</w:t>
      </w:r>
    </w:p>
    <w:p>
      <w:pPr>
        <w:pStyle w:val="26"/>
        <w:rPr>
          <w:kern w:val="2"/>
        </w:rPr>
      </w:pPr>
      <w:r>
        <w:rPr>
          <w:kern w:val="2"/>
        </w:rPr>
        <w:t>| o- ramdisk .......................................... [Storage Objects: 0]</w:t>
      </w:r>
    </w:p>
    <w:p>
      <w:pPr>
        <w:pStyle w:val="26"/>
        <w:rPr>
          <w:kern w:val="2"/>
        </w:rPr>
      </w:pPr>
      <w:r>
        <w:rPr>
          <w:kern w:val="2"/>
        </w:rPr>
        <w:t>o- iscsi ...................................................... [Targets: 0]</w:t>
      </w:r>
    </w:p>
    <w:p>
      <w:pPr>
        <w:pStyle w:val="26"/>
        <w:rPr>
          <w:kern w:val="2"/>
        </w:rPr>
      </w:pPr>
      <w:r>
        <w:rPr>
          <w:kern w:val="2"/>
        </w:rPr>
        <w:t>o- loopback ................................................... [Targets: 0</w:t>
      </w:r>
    </w:p>
    <w:p>
      <w:pPr>
        <w:pStyle w:val="26"/>
        <w:rPr>
          <w:kern w:val="2"/>
        </w:rPr>
      </w:pPr>
      <w:r>
        <w:rPr>
          <w:kern w:val="2"/>
        </w:rPr>
        <w:t>/&gt; cd /backstores/block</w:t>
      </w:r>
    </w:p>
    <w:p>
      <w:pPr>
        <w:pStyle w:val="26"/>
        <w:rPr>
          <w:kern w:val="2"/>
        </w:rPr>
      </w:pPr>
      <w:r>
        <w:rPr>
          <w:kern w:val="2"/>
        </w:rPr>
        <w:t>/backstores/block&gt; create disk0 /dev/md0</w:t>
      </w:r>
    </w:p>
    <w:p>
      <w:pPr>
        <w:pStyle w:val="26"/>
        <w:rPr>
          <w:kern w:val="2"/>
        </w:rPr>
      </w:pPr>
      <w:r>
        <w:rPr>
          <w:kern w:val="2"/>
        </w:rPr>
        <w:t>Created block storage object disk0 using /dev/md0.</w:t>
      </w:r>
    </w:p>
    <w:p>
      <w:pPr>
        <w:pStyle w:val="26"/>
        <w:rPr>
          <w:kern w:val="2"/>
        </w:rPr>
      </w:pPr>
      <w:r>
        <w:rPr>
          <w:kern w:val="2"/>
        </w:rPr>
        <w:t>/backstores/block&gt; cd /</w:t>
      </w:r>
    </w:p>
    <w:p>
      <w:pPr>
        <w:pStyle w:val="26"/>
        <w:rPr>
          <w:kern w:val="2"/>
        </w:rPr>
      </w:pPr>
      <w:r>
        <w:rPr>
          <w:kern w:val="2"/>
        </w:rPr>
        <w:t>/&gt; ls</w:t>
      </w:r>
    </w:p>
    <w:p>
      <w:pPr>
        <w:pStyle w:val="26"/>
        <w:rPr>
          <w:kern w:val="2"/>
        </w:rPr>
      </w:pPr>
      <w:r>
        <w:rPr>
          <w:kern w:val="2"/>
        </w:rPr>
        <w:t>o- / ................... ............................................... [...]</w:t>
      </w:r>
    </w:p>
    <w:p>
      <w:pPr>
        <w:pStyle w:val="26"/>
        <w:rPr>
          <w:kern w:val="2"/>
        </w:rPr>
      </w:pPr>
      <w:r>
        <w:rPr>
          <w:kern w:val="2"/>
        </w:rPr>
        <w:t>  o- backstores ........................................................ [...]</w:t>
      </w:r>
    </w:p>
    <w:p>
      <w:pPr>
        <w:pStyle w:val="26"/>
        <w:rPr>
          <w:kern w:val="2"/>
        </w:rPr>
      </w:pPr>
      <w:r>
        <w:rPr>
          <w:kern w:val="2"/>
        </w:rPr>
        <w:t>  | o- block ........................................... [Storage Objects: 1]</w:t>
      </w:r>
    </w:p>
    <w:p>
      <w:pPr>
        <w:pStyle w:val="26"/>
        <w:rPr>
          <w:kern w:val="2"/>
        </w:rPr>
      </w:pPr>
      <w:r>
        <w:rPr>
          <w:kern w:val="2"/>
        </w:rPr>
        <w:t>  | | o- disk0 .................. [/dev/md0 (40.0GiB) write-thru deactivated]</w:t>
      </w:r>
    </w:p>
    <w:p>
      <w:pPr>
        <w:pStyle w:val="26"/>
        <w:rPr>
          <w:kern w:val="2"/>
        </w:rPr>
      </w:pPr>
      <w:r>
        <w:rPr>
          <w:kern w:val="2"/>
        </w:rPr>
        <w:t>  | o- fileio .......................................... [Storage Objects: 0]</w:t>
      </w:r>
    </w:p>
    <w:p>
      <w:pPr>
        <w:pStyle w:val="26"/>
        <w:rPr>
          <w:kern w:val="2"/>
        </w:rPr>
      </w:pPr>
      <w:r>
        <w:rPr>
          <w:kern w:val="2"/>
        </w:rPr>
        <w:t>  | o- pscsi ........................................... [Storage Objects: 0]</w:t>
      </w:r>
    </w:p>
    <w:p>
      <w:pPr>
        <w:pStyle w:val="26"/>
        <w:rPr>
          <w:kern w:val="2"/>
        </w:rPr>
      </w:pPr>
      <w:r>
        <w:rPr>
          <w:kern w:val="2"/>
        </w:rPr>
        <w:t>  | o- ramdisk ......................................... [Storage Objects: 0]</w:t>
      </w:r>
    </w:p>
    <w:p>
      <w:pPr>
        <w:pStyle w:val="26"/>
        <w:rPr>
          <w:kern w:val="2"/>
        </w:rPr>
      </w:pPr>
      <w:r>
        <w:rPr>
          <w:kern w:val="2"/>
        </w:rPr>
        <w:t>  o- iscsi ..................................................... [Targets: 0]</w:t>
      </w:r>
    </w:p>
    <w:p>
      <w:pPr>
        <w:pStyle w:val="26"/>
        <w:rPr>
          <w:kern w:val="2"/>
        </w:rPr>
      </w:pPr>
      <w:r>
        <w:rPr>
          <w:kern w:val="2"/>
        </w:rPr>
        <w:t>  o- loopback .................................................. [Targets: 0]</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：创建</w:t>
      </w:r>
      <w:r>
        <w:rPr>
          <w:color w:val="000000"/>
          <w:kern w:val="2"/>
          <w:szCs w:val="21"/>
        </w:rPr>
        <w:t>iSCSI target</w:t>
      </w:r>
      <w:r>
        <w:rPr>
          <w:rFonts w:hint="eastAsia"/>
          <w:color w:val="000000"/>
          <w:kern w:val="2"/>
          <w:szCs w:val="21"/>
        </w:rPr>
        <w:t>名称及配置共享资源。</w:t>
      </w:r>
      <w:r>
        <w:rPr>
          <w:color w:val="000000"/>
          <w:kern w:val="2"/>
          <w:szCs w:val="21"/>
        </w:rPr>
        <w:t>iSCSI target</w:t>
      </w:r>
      <w:r>
        <w:rPr>
          <w:rFonts w:hint="eastAsia"/>
          <w:color w:val="000000"/>
          <w:kern w:val="2"/>
          <w:szCs w:val="21"/>
        </w:rPr>
        <w:t>名称是由系统自动生成的，这是一串用于描述共享资源的唯一字符串。稍后用户在扫描</w:t>
      </w:r>
      <w:r>
        <w:rPr>
          <w:color w:val="000000"/>
          <w:kern w:val="2"/>
          <w:szCs w:val="21"/>
        </w:rPr>
        <w:t>iSCSI</w:t>
      </w:r>
      <w:r>
        <w:rPr>
          <w:rFonts w:hint="eastAsia"/>
          <w:color w:val="000000"/>
          <w:kern w:val="2"/>
          <w:szCs w:val="21"/>
        </w:rPr>
        <w:t>服务端时即可看到这个字符串，因此我们不需要记住它。系统在生成这个</w:t>
      </w:r>
      <w:r>
        <w:rPr>
          <w:color w:val="000000"/>
          <w:kern w:val="2"/>
          <w:szCs w:val="21"/>
        </w:rPr>
        <w:t>target</w:t>
      </w:r>
      <w:r>
        <w:rPr>
          <w:rFonts w:hint="eastAsia"/>
          <w:color w:val="000000"/>
          <w:kern w:val="2"/>
          <w:szCs w:val="21"/>
        </w:rPr>
        <w:t>名称后，还会在</w:t>
      </w:r>
      <w:r>
        <w:rPr>
          <w:color w:val="000000"/>
          <w:kern w:val="2"/>
          <w:szCs w:val="21"/>
        </w:rPr>
        <w:t>/iscsi</w:t>
      </w:r>
      <w:r>
        <w:rPr>
          <w:rFonts w:hint="eastAsia"/>
          <w:color w:val="000000"/>
          <w:kern w:val="2"/>
          <w:szCs w:val="21"/>
        </w:rPr>
        <w:t>参数目录中创建一个与其字符串同名的新“目录”用来存放共享资源。我们需要把前面加入到</w:t>
      </w:r>
      <w:r>
        <w:rPr>
          <w:color w:val="000000"/>
          <w:kern w:val="2"/>
          <w:szCs w:val="21"/>
        </w:rPr>
        <w:t>iSCSI</w:t>
      </w:r>
      <w:r>
        <w:rPr>
          <w:rFonts w:hint="eastAsia"/>
          <w:color w:val="000000"/>
          <w:kern w:val="2"/>
          <w:szCs w:val="21"/>
        </w:rPr>
        <w:t>共享资源池中的硬盘设备添加到这个新目录中，这样用户在登录</w:t>
      </w:r>
      <w:r>
        <w:rPr>
          <w:color w:val="000000"/>
          <w:kern w:val="2"/>
          <w:szCs w:val="21"/>
        </w:rPr>
        <w:t>iSCSI</w:t>
      </w:r>
      <w:r>
        <w:rPr>
          <w:rFonts w:hint="eastAsia"/>
          <w:color w:val="000000"/>
          <w:kern w:val="2"/>
          <w:szCs w:val="21"/>
        </w:rPr>
        <w:t>服务端后，即可默认使用这硬盘设备提供的共享存储资源了。</w:t>
      </w:r>
    </w:p>
    <w:p>
      <w:pPr>
        <w:pStyle w:val="58"/>
        <w:rPr>
          <w:kern w:val="2"/>
        </w:rPr>
      </w:pPr>
    </w:p>
    <w:p>
      <w:pPr>
        <w:pStyle w:val="26"/>
        <w:rPr>
          <w:kern w:val="2"/>
        </w:rPr>
      </w:pPr>
      <w:r>
        <w:rPr>
          <w:kern w:val="2"/>
        </w:rPr>
        <w:t>/&gt; cd iscsi</w:t>
      </w:r>
    </w:p>
    <w:p>
      <w:pPr>
        <w:pStyle w:val="26"/>
        <w:rPr>
          <w:kern w:val="2"/>
        </w:rPr>
      </w:pPr>
      <w:r>
        <w:rPr>
          <w:kern w:val="2"/>
        </w:rPr>
        <w:t>/iscsi&gt; </w:t>
      </w:r>
    </w:p>
    <w:p>
      <w:pPr>
        <w:pStyle w:val="26"/>
        <w:rPr>
          <w:kern w:val="2"/>
        </w:rPr>
      </w:pPr>
      <w:r>
        <w:rPr>
          <w:kern w:val="2"/>
        </w:rPr>
        <w:t>/iscsi&gt; create</w:t>
      </w:r>
    </w:p>
    <w:p>
      <w:pPr>
        <w:pStyle w:val="26"/>
        <w:rPr>
          <w:kern w:val="2"/>
        </w:rPr>
      </w:pPr>
      <w:r>
        <w:rPr>
          <w:kern w:val="2"/>
        </w:rPr>
        <w:t>Created target </w:t>
      </w:r>
      <w:r>
        <w:rPr>
          <w:b/>
          <w:bCs/>
          <w:kern w:val="2"/>
        </w:rPr>
        <w:t>iqn.2003-01.org.linux-iscsi.linuxprobe.x8664:sn.d497c356ad80.</w:t>
      </w:r>
    </w:p>
    <w:p>
      <w:pPr>
        <w:pStyle w:val="26"/>
        <w:rPr>
          <w:kern w:val="2"/>
        </w:rPr>
      </w:pPr>
      <w:r>
        <w:rPr>
          <w:kern w:val="2"/>
        </w:rPr>
        <w:t>Created TPG 1.</w:t>
      </w:r>
    </w:p>
    <w:p>
      <w:pPr>
        <w:pStyle w:val="26"/>
        <w:rPr>
          <w:kern w:val="2"/>
        </w:rPr>
      </w:pPr>
      <w:r>
        <w:rPr>
          <w:kern w:val="2"/>
        </w:rPr>
        <w:t>/iscsi&gt; cd iqn.2003-01.org.linux-iscsi.linuxprobe.x8664:sn.d497c356ad80/</w:t>
      </w:r>
    </w:p>
    <w:p>
      <w:pPr>
        <w:pStyle w:val="26"/>
        <w:rPr>
          <w:kern w:val="2"/>
        </w:rPr>
      </w:pPr>
      <w:r>
        <w:rPr>
          <w:kern w:val="2"/>
        </w:rPr>
        <w:t>/iscsi/iqn.20....d497c356ad80&gt; ls</w:t>
      </w:r>
    </w:p>
    <w:p>
      <w:pPr>
        <w:pStyle w:val="26"/>
        <w:rPr>
          <w:kern w:val="2"/>
        </w:rPr>
      </w:pPr>
      <w:r>
        <w:rPr>
          <w:kern w:val="2"/>
        </w:rPr>
        <w:t>o- iqn.2003-01.org.linux-iscsi.linuxprobe.x8664:sn.d497c356ad80 .... [TPGs: 1]</w:t>
      </w:r>
    </w:p>
    <w:p>
      <w:pPr>
        <w:pStyle w:val="26"/>
        <w:rPr>
          <w:kern w:val="2"/>
        </w:rPr>
      </w:pPr>
      <w:r>
        <w:rPr>
          <w:kern w:val="2"/>
        </w:rPr>
        <w:t>  o- tpg1 ............................................. [no-gen-acls, no-auth]</w:t>
      </w:r>
    </w:p>
    <w:p>
      <w:pPr>
        <w:pStyle w:val="26"/>
        <w:rPr>
          <w:kern w:val="2"/>
        </w:rPr>
      </w:pPr>
      <w:r>
        <w:rPr>
          <w:kern w:val="2"/>
        </w:rPr>
        <w:t>    o- acls ........................................................ [ACLs: 0]</w:t>
      </w:r>
    </w:p>
    <w:p>
      <w:pPr>
        <w:pStyle w:val="26"/>
        <w:rPr>
          <w:kern w:val="2"/>
        </w:rPr>
      </w:pPr>
      <w:r>
        <w:rPr>
          <w:kern w:val="2"/>
        </w:rPr>
        <w:t>    o- luns ........................................................ [LUNs: 0]</w:t>
      </w:r>
    </w:p>
    <w:p>
      <w:pPr>
        <w:pStyle w:val="26"/>
        <w:rPr>
          <w:kern w:val="2"/>
        </w:rPr>
      </w:pPr>
      <w:r>
        <w:rPr>
          <w:kern w:val="2"/>
        </w:rPr>
        <w:t>    o- portals .................................................. [Portals: 0]</w:t>
      </w:r>
    </w:p>
    <w:p>
      <w:pPr>
        <w:pStyle w:val="26"/>
        <w:rPr>
          <w:kern w:val="2"/>
        </w:rPr>
      </w:pPr>
      <w:r>
        <w:rPr>
          <w:kern w:val="2"/>
        </w:rPr>
        <w:t>/iscsi/iqn.20....d497c356ad80&gt; cd tpg1/luns</w:t>
      </w:r>
    </w:p>
    <w:p>
      <w:pPr>
        <w:pStyle w:val="26"/>
        <w:rPr>
          <w:kern w:val="2"/>
        </w:rPr>
      </w:pPr>
      <w:r>
        <w:rPr>
          <w:kern w:val="2"/>
        </w:rPr>
        <w:t>/iscsi/iqn.20...d80/tpg1/luns&gt; create /backstores/block/disk0 </w:t>
      </w:r>
    </w:p>
    <w:p>
      <w:pPr>
        <w:pStyle w:val="26"/>
        <w:rPr>
          <w:kern w:val="2"/>
        </w:rPr>
      </w:pPr>
      <w:r>
        <w:rPr>
          <w:kern w:val="2"/>
        </w:rPr>
        <w:t>Created LUN 0.</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：设置访问控制列表（</w:t>
      </w:r>
      <w:r>
        <w:rPr>
          <w:color w:val="000000"/>
          <w:kern w:val="2"/>
          <w:szCs w:val="21"/>
        </w:rPr>
        <w:t>ACL</w:t>
      </w:r>
      <w:r>
        <w:rPr>
          <w:rFonts w:hint="eastAsia"/>
          <w:color w:val="000000"/>
          <w:kern w:val="2"/>
          <w:szCs w:val="21"/>
        </w:rPr>
        <w:t>）。</w:t>
      </w:r>
      <w:r>
        <w:rPr>
          <w:color w:val="000000"/>
          <w:kern w:val="2"/>
          <w:szCs w:val="21"/>
        </w:rPr>
        <w:t>iSCSI</w:t>
      </w:r>
      <w:r>
        <w:rPr>
          <w:rFonts w:hint="eastAsia"/>
          <w:color w:val="000000"/>
          <w:kern w:val="2"/>
          <w:szCs w:val="21"/>
        </w:rPr>
        <w:t>协议是通过客户端名称进行验证的，也就是说，用户在访问存储共享资源时不需要输入密码，只要</w:t>
      </w:r>
      <w:r>
        <w:rPr>
          <w:color w:val="000000"/>
          <w:kern w:val="2"/>
          <w:szCs w:val="21"/>
        </w:rPr>
        <w:t>iSCSI</w:t>
      </w:r>
      <w:r>
        <w:rPr>
          <w:rFonts w:hint="eastAsia"/>
          <w:color w:val="000000"/>
          <w:kern w:val="2"/>
          <w:szCs w:val="21"/>
        </w:rPr>
        <w:t>客户端的名称与服务端中设置的访问控制列表中某一名称条目一致即可，因此需要在</w:t>
      </w:r>
      <w:r>
        <w:rPr>
          <w:color w:val="000000"/>
          <w:kern w:val="2"/>
          <w:szCs w:val="21"/>
        </w:rPr>
        <w:t>iSCSI</w:t>
      </w:r>
      <w:r>
        <w:rPr>
          <w:rFonts w:hint="eastAsia"/>
          <w:color w:val="000000"/>
          <w:kern w:val="2"/>
          <w:szCs w:val="21"/>
        </w:rPr>
        <w:t>服务端的配置文件中写入一串能够验证用户信息的名称。</w:t>
      </w:r>
      <w:r>
        <w:rPr>
          <w:color w:val="000000"/>
          <w:kern w:val="2"/>
          <w:szCs w:val="21"/>
        </w:rPr>
        <w:t>acls</w:t>
      </w:r>
      <w:r>
        <w:rPr>
          <w:rFonts w:hint="eastAsia"/>
          <w:color w:val="000000"/>
          <w:kern w:val="2"/>
          <w:szCs w:val="21"/>
        </w:rPr>
        <w:t>参数目录用于存放能够访问</w:t>
      </w:r>
      <w:r>
        <w:rPr>
          <w:color w:val="000000"/>
          <w:kern w:val="2"/>
          <w:szCs w:val="21"/>
        </w:rPr>
        <w:t>iSCSI</w:t>
      </w:r>
      <w:r>
        <w:rPr>
          <w:rFonts w:hint="eastAsia"/>
          <w:color w:val="000000"/>
          <w:kern w:val="2"/>
          <w:szCs w:val="21"/>
        </w:rPr>
        <w:t>服务端共享存储资源的客户端名称。刘遄老师推荐在刚刚系统生成的</w:t>
      </w:r>
      <w:r>
        <w:rPr>
          <w:color w:val="000000"/>
          <w:kern w:val="2"/>
          <w:szCs w:val="21"/>
        </w:rPr>
        <w:t>iSCSI target</w:t>
      </w:r>
      <w:r>
        <w:rPr>
          <w:rFonts w:hint="eastAsia"/>
          <w:color w:val="000000"/>
          <w:kern w:val="2"/>
          <w:szCs w:val="21"/>
        </w:rPr>
        <w:t>后面追加上类似于</w:t>
      </w:r>
      <w:r>
        <w:rPr>
          <w:color w:val="000000"/>
          <w:kern w:val="2"/>
          <w:szCs w:val="21"/>
        </w:rPr>
        <w:t>:client</w:t>
      </w:r>
      <w:r>
        <w:rPr>
          <w:rFonts w:hint="eastAsia"/>
          <w:color w:val="000000"/>
          <w:kern w:val="2"/>
          <w:szCs w:val="21"/>
        </w:rPr>
        <w:t>的参数，这样既能保证客户端的名称具有唯一性，又非常便于管理和阅读：</w:t>
      </w:r>
    </w:p>
    <w:p>
      <w:pPr>
        <w:pStyle w:val="58"/>
        <w:rPr>
          <w:kern w:val="2"/>
        </w:rPr>
      </w:pPr>
    </w:p>
    <w:p>
      <w:pPr>
        <w:pStyle w:val="26"/>
        <w:rPr>
          <w:kern w:val="2"/>
        </w:rPr>
      </w:pPr>
      <w:r>
        <w:rPr>
          <w:kern w:val="2"/>
        </w:rPr>
        <w:t>/iscsi/iqn.20...d80/tpg1/luns&gt; cd ..</w:t>
      </w:r>
    </w:p>
    <w:p>
      <w:pPr>
        <w:pStyle w:val="26"/>
        <w:rPr>
          <w:kern w:val="2"/>
        </w:rPr>
      </w:pPr>
      <w:r>
        <w:rPr>
          <w:kern w:val="2"/>
        </w:rPr>
        <w:t>/iscsi/iqn.20...c356ad80/tpg1&gt; cd acls </w:t>
      </w:r>
    </w:p>
    <w:p>
      <w:pPr>
        <w:pStyle w:val="26"/>
        <w:rPr>
          <w:spacing w:val="2"/>
          <w:kern w:val="2"/>
        </w:rPr>
      </w:pPr>
      <w:r>
        <w:rPr>
          <w:spacing w:val="2"/>
          <w:kern w:val="2"/>
        </w:rPr>
        <w:t>/iscsi/iqn.20...d80/tpg1/acls&gt; create iqn.2003-01.org.linux-iscsi.linuxprobe.</w:t>
      </w:r>
    </w:p>
    <w:p>
      <w:pPr>
        <w:pStyle w:val="26"/>
        <w:rPr>
          <w:kern w:val="2"/>
        </w:rPr>
      </w:pPr>
      <w:r>
        <w:rPr>
          <w:kern w:val="2"/>
        </w:rPr>
        <w:t>x8664:sn.d497c356ad80:client</w:t>
      </w:r>
    </w:p>
    <w:p>
      <w:pPr>
        <w:pStyle w:val="26"/>
        <w:rPr>
          <w:spacing w:val="-4"/>
          <w:kern w:val="2"/>
        </w:rPr>
      </w:pPr>
      <w:r>
        <w:rPr>
          <w:kern w:val="2"/>
        </w:rPr>
        <w:t>C</w:t>
      </w:r>
      <w:r>
        <w:rPr>
          <w:spacing w:val="-4"/>
          <w:kern w:val="2"/>
        </w:rPr>
        <w:t>reated Node ACL for iqn.2003-01.org.linux-iscsi.linuxprobe.x8664:sn.d497c356ad80:</w:t>
      </w:r>
    </w:p>
    <w:p>
      <w:pPr>
        <w:pStyle w:val="26"/>
        <w:rPr>
          <w:kern w:val="2"/>
        </w:rPr>
      </w:pPr>
      <w:r>
        <w:rPr>
          <w:kern w:val="2"/>
        </w:rPr>
        <w:t>client</w:t>
      </w:r>
    </w:p>
    <w:p>
      <w:pPr>
        <w:pStyle w:val="26"/>
        <w:rPr>
          <w:kern w:val="2"/>
        </w:rPr>
      </w:pPr>
      <w:r>
        <w:rPr>
          <w:kern w:val="2"/>
        </w:rPr>
        <w:t>Created mapped LUN 0.</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：设置</w:t>
      </w:r>
      <w:r>
        <w:rPr>
          <w:color w:val="000000"/>
          <w:kern w:val="2"/>
          <w:szCs w:val="21"/>
        </w:rPr>
        <w:t>iSCSI</w:t>
      </w:r>
      <w:r>
        <w:rPr>
          <w:rFonts w:hint="eastAsia"/>
          <w:color w:val="000000"/>
          <w:kern w:val="2"/>
          <w:szCs w:val="21"/>
        </w:rPr>
        <w:t>服务端的监听</w:t>
      </w:r>
      <w:r>
        <w:rPr>
          <w:color w:val="000000"/>
          <w:kern w:val="2"/>
          <w:szCs w:val="21"/>
        </w:rPr>
        <w:t>IP</w:t>
      </w:r>
      <w:r>
        <w:rPr>
          <w:rFonts w:hint="eastAsia"/>
          <w:color w:val="000000"/>
          <w:kern w:val="2"/>
          <w:szCs w:val="21"/>
        </w:rPr>
        <w:t>地址和端口号。位于生产环境中的服务器上可能有多块网卡，那么到底是由哪个网卡或</w:t>
      </w:r>
      <w:r>
        <w:rPr>
          <w:color w:val="000000"/>
          <w:kern w:val="2"/>
          <w:szCs w:val="21"/>
        </w:rPr>
        <w:t>IP</w:t>
      </w:r>
      <w:r>
        <w:rPr>
          <w:rFonts w:hint="eastAsia"/>
          <w:color w:val="000000"/>
          <w:kern w:val="2"/>
          <w:szCs w:val="21"/>
        </w:rPr>
        <w:t>地址对外提供共享存储资源呢？这就需要我们在配置文件中手动定义</w:t>
      </w:r>
      <w:r>
        <w:rPr>
          <w:color w:val="000000"/>
          <w:kern w:val="2"/>
          <w:szCs w:val="21"/>
        </w:rPr>
        <w:t>iSCSI</w:t>
      </w:r>
      <w:r>
        <w:rPr>
          <w:rFonts w:hint="eastAsia"/>
          <w:color w:val="000000"/>
          <w:kern w:val="2"/>
          <w:szCs w:val="21"/>
        </w:rPr>
        <w:t>服务端的信息，即在</w:t>
      </w:r>
      <w:r>
        <w:rPr>
          <w:color w:val="000000"/>
          <w:kern w:val="2"/>
          <w:szCs w:val="21"/>
        </w:rPr>
        <w:t>portals</w:t>
      </w:r>
      <w:r>
        <w:rPr>
          <w:rFonts w:hint="eastAsia"/>
          <w:color w:val="000000"/>
          <w:kern w:val="2"/>
          <w:szCs w:val="21"/>
        </w:rPr>
        <w:t>参数目录中写上服务器的</w:t>
      </w:r>
      <w:r>
        <w:rPr>
          <w:color w:val="000000"/>
          <w:kern w:val="2"/>
          <w:szCs w:val="21"/>
        </w:rPr>
        <w:t>IP</w:t>
      </w:r>
      <w:r>
        <w:rPr>
          <w:rFonts w:hint="eastAsia"/>
          <w:color w:val="000000"/>
          <w:kern w:val="2"/>
          <w:szCs w:val="21"/>
        </w:rPr>
        <w:t>地址。接下来将由系统自动开启服务器</w:t>
      </w:r>
      <w:r>
        <w:rPr>
          <w:color w:val="000000"/>
          <w:kern w:val="2"/>
          <w:szCs w:val="21"/>
        </w:rPr>
        <w:t>192.168.10.10</w:t>
      </w:r>
      <w:r>
        <w:rPr>
          <w:rFonts w:hint="eastAsia"/>
          <w:color w:val="000000"/>
          <w:kern w:val="2"/>
          <w:szCs w:val="21"/>
        </w:rPr>
        <w:t>的</w:t>
      </w:r>
      <w:r>
        <w:rPr>
          <w:color w:val="000000"/>
          <w:kern w:val="2"/>
          <w:szCs w:val="21"/>
        </w:rPr>
        <w:t>3260</w:t>
      </w:r>
      <w:r>
        <w:rPr>
          <w:rFonts w:hint="eastAsia"/>
          <w:color w:val="000000"/>
          <w:kern w:val="2"/>
          <w:szCs w:val="21"/>
        </w:rPr>
        <w:t>端口将向外提供</w:t>
      </w:r>
      <w:r>
        <w:rPr>
          <w:color w:val="000000"/>
          <w:kern w:val="2"/>
          <w:szCs w:val="21"/>
        </w:rPr>
        <w:t>iSCSI</w:t>
      </w:r>
      <w:r>
        <w:rPr>
          <w:rFonts w:hint="eastAsia"/>
          <w:color w:val="000000"/>
          <w:kern w:val="2"/>
          <w:szCs w:val="21"/>
        </w:rPr>
        <w:t>共享存储资源服务：</w:t>
      </w:r>
    </w:p>
    <w:p>
      <w:pPr>
        <w:pStyle w:val="58"/>
        <w:rPr>
          <w:kern w:val="2"/>
        </w:rPr>
      </w:pPr>
    </w:p>
    <w:p>
      <w:pPr>
        <w:pStyle w:val="26"/>
        <w:rPr>
          <w:kern w:val="2"/>
        </w:rPr>
      </w:pPr>
      <w:r>
        <w:rPr>
          <w:kern w:val="2"/>
        </w:rPr>
        <w:t>/iscsi/iqn.20...d80/tpg1/acls&gt; cd ..</w:t>
      </w:r>
    </w:p>
    <w:p>
      <w:pPr>
        <w:pStyle w:val="26"/>
        <w:rPr>
          <w:kern w:val="2"/>
        </w:rPr>
      </w:pPr>
      <w:r>
        <w:rPr>
          <w:kern w:val="2"/>
        </w:rPr>
        <w:t>/iscsi/iqn.20...c356ad80/tpg1&gt; cd portals </w:t>
      </w:r>
    </w:p>
    <w:p>
      <w:pPr>
        <w:pStyle w:val="26"/>
        <w:rPr>
          <w:kern w:val="2"/>
        </w:rPr>
      </w:pPr>
      <w:r>
        <w:rPr>
          <w:kern w:val="2"/>
        </w:rPr>
        <w:t>/iscsi/iqn.20.../tpg1/portals&gt; create 192.168.10.10</w:t>
      </w:r>
    </w:p>
    <w:p>
      <w:pPr>
        <w:pStyle w:val="26"/>
        <w:rPr>
          <w:kern w:val="2"/>
        </w:rPr>
      </w:pPr>
      <w:r>
        <w:rPr>
          <w:kern w:val="2"/>
        </w:rPr>
        <w:t>Using default IP port 3260</w:t>
      </w:r>
    </w:p>
    <w:p>
      <w:pPr>
        <w:pStyle w:val="26"/>
        <w:rPr>
          <w:kern w:val="2"/>
        </w:rPr>
      </w:pPr>
      <w:r>
        <w:rPr>
          <w:kern w:val="2"/>
        </w:rPr>
        <w:t>Created network portal 192.168.10.10:3260.</w:t>
      </w:r>
    </w:p>
    <w:p>
      <w:pPr>
        <w:pStyle w:val="59"/>
        <w:spacing w:after="90"/>
        <w:rPr>
          <w:kern w:val="2"/>
        </w:rPr>
      </w:pPr>
    </w:p>
    <w:p>
      <w:pPr>
        <w:rPr>
          <w:kern w:val="2"/>
        </w:rPr>
      </w:pPr>
      <w:r>
        <w:rPr>
          <w:rStyle w:val="18"/>
          <w:rFonts w:hint="eastAsia"/>
          <w:kern w:val="2"/>
        </w:rPr>
        <w:t>第</w:t>
      </w:r>
      <w:r>
        <w:rPr>
          <w:rStyle w:val="18"/>
          <w:kern w:val="2"/>
        </w:rPr>
        <w:t>6</w:t>
      </w:r>
      <w:r>
        <w:rPr>
          <w:rStyle w:val="18"/>
          <w:rFonts w:hint="eastAsia"/>
          <w:kern w:val="2"/>
        </w:rPr>
        <w:t>步</w:t>
      </w:r>
      <w:r>
        <w:rPr>
          <w:rFonts w:hint="eastAsia"/>
          <w:color w:val="000000"/>
          <w:kern w:val="2"/>
          <w:szCs w:val="21"/>
        </w:rPr>
        <w:t>：配置妥当后检查配置信息，重启</w:t>
      </w:r>
      <w:r>
        <w:rPr>
          <w:color w:val="000000"/>
          <w:kern w:val="2"/>
          <w:szCs w:val="21"/>
        </w:rPr>
        <w:t>iSCSI</w:t>
      </w:r>
      <w:r>
        <w:rPr>
          <w:rFonts w:hint="eastAsia"/>
          <w:color w:val="000000"/>
          <w:kern w:val="2"/>
          <w:szCs w:val="21"/>
        </w:rPr>
        <w:t>服务端程序并配置防火墙策略。在参数文件配置妥当后，可以浏览刚刚配置的信息，确保与下面的信息基本一致。在确认信息无误后输入</w:t>
      </w:r>
      <w:r>
        <w:rPr>
          <w:color w:val="000000"/>
          <w:kern w:val="2"/>
          <w:szCs w:val="21"/>
        </w:rPr>
        <w:t>exit</w:t>
      </w:r>
      <w:r>
        <w:rPr>
          <w:rFonts w:hint="eastAsia"/>
          <w:color w:val="000000"/>
          <w:kern w:val="2"/>
          <w:szCs w:val="21"/>
        </w:rPr>
        <w:t>命令来退出配置。注意，千万不要习惯性地按</w:t>
      </w:r>
      <w:r>
        <w:rPr>
          <w:color w:val="000000"/>
          <w:kern w:val="2"/>
          <w:szCs w:val="21"/>
        </w:rPr>
        <w:t>Ctrl + C</w:t>
      </w:r>
      <w:r>
        <w:rPr>
          <w:rFonts w:hint="eastAsia"/>
          <w:color w:val="000000"/>
          <w:kern w:val="2"/>
          <w:szCs w:val="21"/>
        </w:rPr>
        <w:t>组合键结束进程，这样不会保存配置文件，我们的工作也就白费了。最后重启</w:t>
      </w:r>
      <w:r>
        <w:rPr>
          <w:color w:val="000000"/>
          <w:kern w:val="2"/>
          <w:szCs w:val="21"/>
        </w:rPr>
        <w:t>iSCSI</w:t>
      </w:r>
      <w:r>
        <w:rPr>
          <w:rFonts w:hint="eastAsia"/>
          <w:color w:val="000000"/>
          <w:kern w:val="2"/>
          <w:szCs w:val="21"/>
        </w:rPr>
        <w:t>服务端程序，再设置</w:t>
      </w:r>
      <w:r>
        <w:rPr>
          <w:color w:val="000000"/>
          <w:kern w:val="2"/>
          <w:szCs w:val="21"/>
        </w:rPr>
        <w:t>firewalld</w:t>
      </w:r>
      <w:r>
        <w:rPr>
          <w:rFonts w:hint="eastAsia"/>
          <w:color w:val="000000"/>
          <w:kern w:val="2"/>
          <w:szCs w:val="21"/>
        </w:rPr>
        <w:t>防火墙策略，使其放行</w:t>
      </w:r>
      <w:r>
        <w:rPr>
          <w:color w:val="000000"/>
          <w:kern w:val="2"/>
          <w:szCs w:val="21"/>
        </w:rPr>
        <w:t>3260/tcp</w:t>
      </w:r>
      <w:r>
        <w:rPr>
          <w:rFonts w:hint="eastAsia"/>
          <w:color w:val="000000"/>
          <w:kern w:val="2"/>
          <w:szCs w:val="21"/>
        </w:rPr>
        <w:t>端口号的流量。</w:t>
      </w:r>
    </w:p>
    <w:p>
      <w:pPr>
        <w:pStyle w:val="58"/>
        <w:rPr>
          <w:kern w:val="2"/>
        </w:rPr>
      </w:pPr>
    </w:p>
    <w:p>
      <w:pPr>
        <w:pStyle w:val="26"/>
        <w:spacing w:line="214" w:lineRule="exact"/>
        <w:rPr>
          <w:kern w:val="2"/>
        </w:rPr>
      </w:pPr>
      <w:r>
        <w:rPr>
          <w:kern w:val="2"/>
        </w:rPr>
        <w:t>/iscsi/iqn.20.../tpg1/portals&gt; ls /</w:t>
      </w:r>
    </w:p>
    <w:p>
      <w:pPr>
        <w:pStyle w:val="26"/>
        <w:spacing w:line="214" w:lineRule="exact"/>
        <w:rPr>
          <w:kern w:val="2"/>
        </w:rPr>
      </w:pPr>
      <w:r>
        <w:rPr>
          <w:kern w:val="2"/>
        </w:rPr>
        <w:t>o- / ........................... [...]</w:t>
      </w:r>
    </w:p>
    <w:p>
      <w:pPr>
        <w:pStyle w:val="26"/>
        <w:spacing w:line="214" w:lineRule="exact"/>
        <w:rPr>
          <w:kern w:val="2"/>
        </w:rPr>
      </w:pPr>
      <w:r>
        <w:rPr>
          <w:kern w:val="2"/>
        </w:rPr>
        <w:t>  o- backstores................. [...]</w:t>
      </w:r>
    </w:p>
    <w:p>
      <w:pPr>
        <w:pStyle w:val="26"/>
        <w:spacing w:line="214" w:lineRule="exact"/>
        <w:rPr>
          <w:kern w:val="2"/>
        </w:rPr>
      </w:pPr>
      <w:r>
        <w:rPr>
          <w:kern w:val="2"/>
        </w:rPr>
        <w:t>  | o- block ................... [Storage Objects: 1]</w:t>
      </w:r>
    </w:p>
    <w:p>
      <w:pPr>
        <w:pStyle w:val="26"/>
        <w:spacing w:line="214" w:lineRule="exact"/>
        <w:rPr>
          <w:kern w:val="2"/>
        </w:rPr>
      </w:pPr>
      <w:r>
        <w:rPr>
          <w:kern w:val="2"/>
        </w:rPr>
        <w:t>  | | o- </w:t>
      </w:r>
      <w:r>
        <w:rPr>
          <w:b/>
          <w:bCs/>
          <w:kern w:val="2"/>
        </w:rPr>
        <w:t>disk0 ................. [/dev/md0 (40.0GiB) write-thru activated]</w:t>
      </w:r>
    </w:p>
    <w:p>
      <w:pPr>
        <w:pStyle w:val="26"/>
        <w:spacing w:line="214" w:lineRule="exact"/>
        <w:rPr>
          <w:kern w:val="2"/>
        </w:rPr>
      </w:pPr>
      <w:r>
        <w:rPr>
          <w:kern w:val="2"/>
        </w:rPr>
        <w:t>  | o- fileio .................. [Storage Objects: 0]</w:t>
      </w:r>
    </w:p>
    <w:p>
      <w:pPr>
        <w:pStyle w:val="26"/>
        <w:spacing w:line="214" w:lineRule="exact"/>
        <w:rPr>
          <w:kern w:val="2"/>
        </w:rPr>
      </w:pPr>
      <w:r>
        <w:rPr>
          <w:kern w:val="2"/>
        </w:rPr>
        <w:t>  | o- pscsi ................... [Storage Objects: 0]</w:t>
      </w:r>
    </w:p>
    <w:p>
      <w:pPr>
        <w:pStyle w:val="26"/>
        <w:spacing w:line="214" w:lineRule="exact"/>
        <w:rPr>
          <w:kern w:val="2"/>
        </w:rPr>
      </w:pPr>
      <w:r>
        <w:rPr>
          <w:kern w:val="2"/>
        </w:rPr>
        <w:t>  | o- ramdisk ................. [Storage Objects: 0]</w:t>
      </w:r>
    </w:p>
    <w:p>
      <w:pPr>
        <w:pStyle w:val="26"/>
        <w:spacing w:line="214" w:lineRule="exact"/>
        <w:rPr>
          <w:kern w:val="2"/>
        </w:rPr>
      </w:pPr>
      <w:r>
        <w:rPr>
          <w:kern w:val="2"/>
        </w:rPr>
        <w:t>  o- iscsi ..................... [Targets: 1]</w:t>
      </w:r>
    </w:p>
    <w:p>
      <w:pPr>
        <w:pStyle w:val="26"/>
        <w:spacing w:line="214" w:lineRule="exact"/>
        <w:rPr>
          <w:spacing w:val="-6"/>
          <w:kern w:val="2"/>
        </w:rPr>
      </w:pPr>
      <w:r>
        <w:rPr>
          <w:kern w:val="2"/>
        </w:rPr>
        <w:t> </w:t>
      </w:r>
      <w:r>
        <w:rPr>
          <w:spacing w:val="-6"/>
          <w:kern w:val="2"/>
        </w:rPr>
        <w:t> | o- </w:t>
      </w:r>
      <w:r>
        <w:rPr>
          <w:b/>
          <w:bCs/>
          <w:spacing w:val="-6"/>
          <w:kern w:val="2"/>
        </w:rPr>
        <w:t>iqn.2003-01.org.linux-iscsi.linuxprobe.x8664:sn.d497c356ad80</w:t>
      </w:r>
      <w:r>
        <w:rPr>
          <w:spacing w:val="-6"/>
          <w:kern w:val="2"/>
        </w:rPr>
        <w:t> ... [TPGs: 1]</w:t>
      </w:r>
    </w:p>
    <w:p>
      <w:pPr>
        <w:pStyle w:val="26"/>
        <w:spacing w:line="214" w:lineRule="exact"/>
        <w:rPr>
          <w:kern w:val="2"/>
        </w:rPr>
      </w:pPr>
      <w:r>
        <w:rPr>
          <w:kern w:val="2"/>
        </w:rPr>
        <w:t>  |   o- tpg1 .................. [no-gen-acls, no-auth]</w:t>
      </w:r>
    </w:p>
    <w:p>
      <w:pPr>
        <w:pStyle w:val="26"/>
        <w:spacing w:line="214" w:lineRule="exact"/>
        <w:rPr>
          <w:kern w:val="2"/>
        </w:rPr>
      </w:pPr>
      <w:r>
        <w:rPr>
          <w:kern w:val="2"/>
        </w:rPr>
        <w:t>  |     o- acls ............................................... [ACLs: 1]</w:t>
      </w:r>
    </w:p>
    <w:p>
      <w:pPr>
        <w:pStyle w:val="26"/>
        <w:spacing w:line="214" w:lineRule="exact"/>
        <w:rPr>
          <w:b/>
          <w:bCs/>
          <w:spacing w:val="-2"/>
          <w:kern w:val="2"/>
        </w:rPr>
      </w:pPr>
      <w:r>
        <w:rPr>
          <w:kern w:val="2"/>
        </w:rPr>
        <w:t> </w:t>
      </w:r>
      <w:r>
        <w:rPr>
          <w:spacing w:val="-2"/>
          <w:kern w:val="2"/>
        </w:rPr>
        <w:t> |     | o- </w:t>
      </w:r>
      <w:r>
        <w:rPr>
          <w:b/>
          <w:bCs/>
          <w:spacing w:val="-2"/>
          <w:kern w:val="2"/>
        </w:rPr>
        <w:t>iqn.2003-01.org.linux-iscsi.linuxprobe.x8664:sn.d497c356ad80:client</w:t>
      </w:r>
    </w:p>
    <w:p>
      <w:pPr>
        <w:pStyle w:val="26"/>
        <w:spacing w:line="214" w:lineRule="exact"/>
        <w:rPr>
          <w:kern w:val="2"/>
        </w:rPr>
      </w:pPr>
      <w:r>
        <w:rPr>
          <w:spacing w:val="-2"/>
          <w:kern w:val="2"/>
        </w:rPr>
        <w:t>  [Mapped LUN</w:t>
      </w:r>
      <w:r>
        <w:rPr>
          <w:kern w:val="2"/>
        </w:rPr>
        <w:t>s: 1]</w:t>
      </w:r>
    </w:p>
    <w:p>
      <w:pPr>
        <w:pStyle w:val="26"/>
        <w:spacing w:line="214" w:lineRule="exact"/>
        <w:rPr>
          <w:kern w:val="2"/>
        </w:rPr>
      </w:pPr>
      <w:r>
        <w:rPr>
          <w:kern w:val="2"/>
        </w:rPr>
        <w:t>  |     |   o- </w:t>
      </w:r>
      <w:r>
        <w:rPr>
          <w:b/>
          <w:bCs/>
          <w:kern w:val="2"/>
        </w:rPr>
        <w:t>mapped</w:t>
      </w:r>
      <w:r>
        <w:rPr>
          <w:rFonts w:ascii="宋体"/>
          <w:b/>
          <w:bCs/>
          <w:kern w:val="2"/>
        </w:rPr>
        <w:t>_</w:t>
      </w:r>
      <w:r>
        <w:rPr>
          <w:b/>
          <w:bCs/>
          <w:kern w:val="2"/>
        </w:rPr>
        <w:t>lun0 .......................... [lun0 block/disk0 (rw)] </w:t>
      </w:r>
      <w:r>
        <w:rPr>
          <w:kern w:val="2"/>
        </w:rPr>
        <w:t> </w:t>
      </w:r>
    </w:p>
    <w:p>
      <w:pPr>
        <w:pStyle w:val="26"/>
        <w:spacing w:line="214" w:lineRule="exact"/>
        <w:rPr>
          <w:kern w:val="2"/>
        </w:rPr>
      </w:pPr>
      <w:r>
        <w:rPr>
          <w:kern w:val="2"/>
        </w:rPr>
        <w:t>    o- luns .................... [LUNs: 1]</w:t>
      </w:r>
    </w:p>
    <w:p>
      <w:pPr>
        <w:pStyle w:val="26"/>
        <w:spacing w:line="214" w:lineRule="exact"/>
        <w:rPr>
          <w:kern w:val="2"/>
        </w:rPr>
      </w:pPr>
      <w:r>
        <w:rPr>
          <w:kern w:val="2"/>
        </w:rPr>
        <w:t>  |     | o- lun0 .............. [block/disk0 (/dev/md0)]</w:t>
      </w:r>
    </w:p>
    <w:p>
      <w:pPr>
        <w:pStyle w:val="26"/>
        <w:spacing w:line="214" w:lineRule="exact"/>
        <w:rPr>
          <w:kern w:val="2"/>
        </w:rPr>
      </w:pPr>
      <w:r>
        <w:rPr>
          <w:kern w:val="2"/>
        </w:rPr>
        <w:t>  |     o- portals ............. [Portals: 1]</w:t>
      </w:r>
    </w:p>
    <w:p>
      <w:pPr>
        <w:pStyle w:val="26"/>
        <w:spacing w:line="214" w:lineRule="exact"/>
        <w:rPr>
          <w:kern w:val="2"/>
        </w:rPr>
      </w:pPr>
      <w:r>
        <w:rPr>
          <w:kern w:val="2"/>
        </w:rPr>
        <w:t>  |       o- </w:t>
      </w:r>
      <w:r>
        <w:rPr>
          <w:b/>
          <w:bCs/>
          <w:kern w:val="2"/>
        </w:rPr>
        <w:t>192.168.10.10:3260  [OK]</w:t>
      </w:r>
    </w:p>
    <w:p>
      <w:pPr>
        <w:pStyle w:val="26"/>
        <w:spacing w:line="214" w:lineRule="exact"/>
        <w:rPr>
          <w:kern w:val="2"/>
        </w:rPr>
      </w:pPr>
      <w:r>
        <w:rPr>
          <w:kern w:val="2"/>
        </w:rPr>
        <w:t>  o- loopback .................. [Targets: 0]</w:t>
      </w:r>
    </w:p>
    <w:p>
      <w:pPr>
        <w:pStyle w:val="26"/>
        <w:spacing w:line="214" w:lineRule="exact"/>
        <w:rPr>
          <w:kern w:val="2"/>
        </w:rPr>
      </w:pPr>
      <w:r>
        <w:rPr>
          <w:kern w:val="2"/>
        </w:rPr>
        <w:t>/&gt; exit</w:t>
      </w:r>
    </w:p>
    <w:p>
      <w:pPr>
        <w:pStyle w:val="26"/>
        <w:spacing w:line="214" w:lineRule="exact"/>
        <w:rPr>
          <w:kern w:val="2"/>
        </w:rPr>
      </w:pPr>
      <w:r>
        <w:rPr>
          <w:kern w:val="2"/>
        </w:rPr>
        <w:t>Global pref auto</w:t>
      </w:r>
      <w:r>
        <w:rPr>
          <w:rFonts w:ascii="宋体"/>
          <w:kern w:val="2"/>
        </w:rPr>
        <w:t>_</w:t>
      </w:r>
      <w:r>
        <w:rPr>
          <w:kern w:val="2"/>
        </w:rPr>
        <w:t>save</w:t>
      </w:r>
      <w:r>
        <w:rPr>
          <w:rFonts w:ascii="宋体"/>
          <w:kern w:val="2"/>
        </w:rPr>
        <w:t>_</w:t>
      </w:r>
      <w:r>
        <w:rPr>
          <w:kern w:val="2"/>
        </w:rPr>
        <w:t>on</w:t>
      </w:r>
      <w:r>
        <w:rPr>
          <w:rFonts w:ascii="宋体"/>
          <w:kern w:val="2"/>
        </w:rPr>
        <w:t>_</w:t>
      </w:r>
      <w:r>
        <w:rPr>
          <w:kern w:val="2"/>
        </w:rPr>
        <w:t>exit=true</w:t>
      </w:r>
    </w:p>
    <w:p>
      <w:pPr>
        <w:pStyle w:val="26"/>
        <w:spacing w:line="214" w:lineRule="exact"/>
        <w:rPr>
          <w:kern w:val="2"/>
        </w:rPr>
      </w:pPr>
      <w:r>
        <w:rPr>
          <w:kern w:val="2"/>
        </w:rPr>
        <w:t>Last 10 configs saved in /etc/target/backup.</w:t>
      </w:r>
    </w:p>
    <w:p>
      <w:pPr>
        <w:pStyle w:val="26"/>
        <w:spacing w:line="214" w:lineRule="exact"/>
        <w:rPr>
          <w:kern w:val="2"/>
        </w:rPr>
      </w:pPr>
      <w:r>
        <w:rPr>
          <w:kern w:val="2"/>
        </w:rPr>
        <w:t>Configuration saved to /etc/target/saveconfig.json</w:t>
      </w:r>
    </w:p>
    <w:p>
      <w:pPr>
        <w:pStyle w:val="26"/>
        <w:spacing w:line="214" w:lineRule="exact"/>
        <w:rPr>
          <w:kern w:val="2"/>
        </w:rPr>
      </w:pPr>
      <w:r>
        <w:rPr>
          <w:kern w:val="2"/>
        </w:rPr>
        <w:t>[root@linuxprobe ~]# systemctl restart targetd</w:t>
      </w:r>
    </w:p>
    <w:p>
      <w:pPr>
        <w:pStyle w:val="26"/>
        <w:spacing w:line="214" w:lineRule="exact"/>
        <w:rPr>
          <w:kern w:val="2"/>
        </w:rPr>
      </w:pPr>
      <w:r>
        <w:rPr>
          <w:kern w:val="2"/>
        </w:rPr>
        <w:t>[root@linuxprobe ~]# firewall-cmd --permanent --add-port=3260/tcp </w:t>
      </w:r>
    </w:p>
    <w:p>
      <w:pPr>
        <w:pStyle w:val="26"/>
        <w:spacing w:line="214" w:lineRule="exact"/>
        <w:rPr>
          <w:kern w:val="2"/>
        </w:rPr>
      </w:pPr>
      <w:r>
        <w:rPr>
          <w:kern w:val="2"/>
        </w:rPr>
        <w:t>success </w:t>
      </w:r>
    </w:p>
    <w:p>
      <w:pPr>
        <w:pStyle w:val="26"/>
        <w:spacing w:line="214" w:lineRule="exact"/>
        <w:rPr>
          <w:kern w:val="2"/>
        </w:rPr>
      </w:pPr>
      <w:r>
        <w:rPr>
          <w:kern w:val="2"/>
        </w:rPr>
        <w:t>[root@linuxprobe ~]# firewall-cmd --reload </w:t>
      </w:r>
    </w:p>
    <w:p>
      <w:pPr>
        <w:pStyle w:val="26"/>
        <w:spacing w:line="214" w:lineRule="exact"/>
        <w:rPr>
          <w:kern w:val="2"/>
        </w:rPr>
      </w:pPr>
      <w:r>
        <w:rPr>
          <w:kern w:val="2"/>
        </w:rPr>
        <w:t>success</w:t>
      </w:r>
    </w:p>
    <w:p>
      <w:pPr>
        <w:pStyle w:val="59"/>
        <w:spacing w:after="90"/>
        <w:rPr>
          <w:kern w:val="2"/>
        </w:rPr>
      </w:pPr>
    </w:p>
    <w:p>
      <w:pPr>
        <w:rPr>
          <w:kern w:val="2"/>
        </w:rPr>
      </w:pPr>
      <w:r>
        <w:rPr>
          <w:color w:val="000000"/>
          <w:kern w:val="2"/>
          <w:szCs w:val="21"/>
        </w:rPr>
        <w:t>iSCSI</w:t>
      </w:r>
      <w:r>
        <w:rPr>
          <w:rFonts w:hint="eastAsia"/>
          <w:color w:val="000000"/>
          <w:kern w:val="2"/>
          <w:szCs w:val="21"/>
        </w:rPr>
        <w:t>服务端的配置至此全部完成。</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17.4</w:t>
            </w:r>
            <w:r>
              <w:rPr>
                <w:color w:val="000000"/>
                <w:kern w:val="2"/>
                <w:szCs w:val="21"/>
              </w:rPr>
              <w:t xml:space="preserve">  </w:t>
            </w:r>
            <w:r>
              <w:rPr>
                <w:rFonts w:hint="eastAsia"/>
                <w:color w:val="000000"/>
                <w:kern w:val="2"/>
              </w:rPr>
              <w:t>配置</w:t>
            </w:r>
            <w:r>
              <w:rPr>
                <w:color w:val="000000"/>
                <w:kern w:val="2"/>
              </w:rPr>
              <w:t>Linux</w:t>
            </w:r>
            <w:r>
              <w:rPr>
                <w:rFonts w:hint="eastAsia"/>
                <w:color w:val="000000"/>
                <w:kern w:val="2"/>
              </w:rPr>
              <w:t>客户端</w:t>
            </w:r>
          </w:p>
        </w:tc>
      </w:tr>
    </w:tbl>
    <w:p>
      <w:pPr>
        <w:pStyle w:val="56"/>
        <w:rPr>
          <w:kern w:val="2"/>
        </w:rPr>
      </w:pPr>
    </w:p>
    <w:p>
      <w:pPr>
        <w:rPr>
          <w:kern w:val="2"/>
        </w:rPr>
      </w:pPr>
      <w:r>
        <w:rPr>
          <w:rFonts w:hint="eastAsia"/>
          <w:color w:val="000000"/>
          <w:spacing w:val="6"/>
          <w:kern w:val="2"/>
          <w:szCs w:val="21"/>
        </w:rPr>
        <w:t>我们在前面的章节中已经配置了很多</w:t>
      </w:r>
      <w:r>
        <w:rPr>
          <w:color w:val="000000"/>
          <w:spacing w:val="6"/>
          <w:kern w:val="2"/>
          <w:szCs w:val="21"/>
        </w:rPr>
        <w:t>Linux</w:t>
      </w:r>
      <w:r>
        <w:rPr>
          <w:rFonts w:hint="eastAsia"/>
          <w:color w:val="000000"/>
          <w:spacing w:val="6"/>
          <w:kern w:val="2"/>
          <w:szCs w:val="21"/>
        </w:rPr>
        <w:t>服务，基本上可以说，无论是什么服务，客户端的配置步骤都要比服务端的配置步骤简单一些。在</w:t>
      </w:r>
      <w:r>
        <w:rPr>
          <w:color w:val="000000"/>
          <w:spacing w:val="6"/>
          <w:kern w:val="2"/>
          <w:szCs w:val="21"/>
        </w:rPr>
        <w:t>RHEL 7</w:t>
      </w:r>
      <w:r>
        <w:rPr>
          <w:rFonts w:hint="eastAsia"/>
          <w:color w:val="000000"/>
          <w:spacing w:val="6"/>
          <w:kern w:val="2"/>
          <w:szCs w:val="21"/>
        </w:rPr>
        <w:t>系统中，已经默认安装了</w:t>
      </w:r>
      <w:r>
        <w:rPr>
          <w:color w:val="000000"/>
          <w:spacing w:val="6"/>
          <w:kern w:val="2"/>
          <w:szCs w:val="21"/>
        </w:rPr>
        <w:t>iSCSI</w:t>
      </w:r>
      <w:r>
        <w:rPr>
          <w:rFonts w:hint="eastAsia"/>
          <w:color w:val="000000"/>
          <w:spacing w:val="6"/>
          <w:kern w:val="2"/>
          <w:szCs w:val="21"/>
        </w:rPr>
        <w:t>客户端服务程序</w:t>
      </w:r>
      <w:r>
        <w:rPr>
          <w:color w:val="000000"/>
          <w:spacing w:val="6"/>
          <w:kern w:val="2"/>
          <w:szCs w:val="21"/>
        </w:rPr>
        <w:t>initiator</w:t>
      </w:r>
      <w:r>
        <w:rPr>
          <w:rFonts w:hint="eastAsia"/>
          <w:color w:val="000000"/>
          <w:spacing w:val="6"/>
          <w:kern w:val="2"/>
          <w:szCs w:val="21"/>
        </w:rPr>
        <w:t>。如果您的系统没有安装的话，可以使用</w:t>
      </w:r>
      <w:r>
        <w:rPr>
          <w:color w:val="000000"/>
          <w:spacing w:val="6"/>
          <w:kern w:val="2"/>
          <w:szCs w:val="21"/>
        </w:rPr>
        <w:t>Yum</w:t>
      </w:r>
      <w:r>
        <w:rPr>
          <w:rFonts w:hint="eastAsia"/>
          <w:color w:val="000000"/>
          <w:spacing w:val="6"/>
          <w:kern w:val="2"/>
          <w:szCs w:val="21"/>
        </w:rPr>
        <w:t>软件仓库手动安装</w:t>
      </w:r>
      <w:r>
        <w:rPr>
          <w:rFonts w:hint="eastAsia"/>
          <w:color w:val="000000"/>
          <w:kern w:val="2"/>
          <w:szCs w:val="21"/>
        </w:rPr>
        <w:t>。</w:t>
      </w:r>
    </w:p>
    <w:p>
      <w:pPr>
        <w:pStyle w:val="58"/>
        <w:rPr>
          <w:kern w:val="2"/>
        </w:rPr>
      </w:pPr>
    </w:p>
    <w:p>
      <w:pPr>
        <w:pStyle w:val="26"/>
        <w:rPr>
          <w:kern w:val="2"/>
        </w:rPr>
      </w:pPr>
      <w:r>
        <w:rPr>
          <w:kern w:val="2"/>
        </w:rPr>
        <w:t>[root@linuxprobe ~]# yum install iscsi-initiator-utils </w:t>
      </w:r>
    </w:p>
    <w:p>
      <w:pPr>
        <w:pStyle w:val="26"/>
        <w:rPr>
          <w:kern w:val="2"/>
        </w:rPr>
      </w:pPr>
      <w:r>
        <w:rPr>
          <w:kern w:val="2"/>
        </w:rPr>
        <w:t>Loaded plugins: langpacks, product-id, subscription-manager </w:t>
      </w:r>
    </w:p>
    <w:p>
      <w:pPr>
        <w:pStyle w:val="26"/>
        <w:rPr>
          <w:kern w:val="2"/>
        </w:rPr>
      </w:pPr>
      <w:r>
        <w:rPr>
          <w:spacing w:val="4"/>
          <w:kern w:val="2"/>
        </w:rPr>
        <w:t>Package iscsi-initiator-utils-6.2.0.873-21.el7.x86</w:t>
      </w:r>
      <w:r>
        <w:rPr>
          <w:rFonts w:ascii="宋体"/>
          <w:spacing w:val="4"/>
          <w:kern w:val="2"/>
        </w:rPr>
        <w:t>_</w:t>
      </w:r>
      <w:r>
        <w:rPr>
          <w:spacing w:val="4"/>
          <w:kern w:val="2"/>
        </w:rPr>
        <w:t>64 already installed and</w:t>
      </w:r>
      <w:r>
        <w:rPr>
          <w:kern w:val="2"/>
        </w:rPr>
        <w:t> </w:t>
      </w:r>
    </w:p>
    <w:p>
      <w:pPr>
        <w:pStyle w:val="26"/>
        <w:rPr>
          <w:kern w:val="2"/>
        </w:rPr>
      </w:pPr>
      <w:r>
        <w:rPr>
          <w:kern w:val="2"/>
        </w:rPr>
        <w:t>latest version </w:t>
      </w:r>
    </w:p>
    <w:p>
      <w:pPr>
        <w:pStyle w:val="26"/>
        <w:rPr>
          <w:kern w:val="2"/>
        </w:rPr>
      </w:pPr>
      <w:r>
        <w:rPr>
          <w:kern w:val="2"/>
        </w:rPr>
        <w:t>Nothing to do</w:t>
      </w:r>
    </w:p>
    <w:p>
      <w:pPr>
        <w:pStyle w:val="59"/>
        <w:spacing w:after="90"/>
        <w:rPr>
          <w:kern w:val="2"/>
        </w:rPr>
      </w:pPr>
    </w:p>
    <w:p>
      <w:pPr>
        <w:rPr>
          <w:kern w:val="2"/>
        </w:rPr>
      </w:pPr>
      <w:r>
        <w:rPr>
          <w:rFonts w:hint="eastAsia"/>
          <w:color w:val="000000"/>
          <w:kern w:val="2"/>
          <w:szCs w:val="21"/>
        </w:rPr>
        <w:t>前面讲到，</w:t>
      </w:r>
      <w:r>
        <w:rPr>
          <w:color w:val="000000"/>
          <w:kern w:val="2"/>
          <w:szCs w:val="21"/>
        </w:rPr>
        <w:t>iSCSI</w:t>
      </w:r>
      <w:r>
        <w:rPr>
          <w:rFonts w:hint="eastAsia"/>
          <w:color w:val="000000"/>
          <w:kern w:val="2"/>
          <w:szCs w:val="21"/>
        </w:rPr>
        <w:t>协议是通过客户端的名称来进行验证，而该名称也是</w:t>
      </w:r>
      <w:r>
        <w:rPr>
          <w:color w:val="000000"/>
          <w:kern w:val="2"/>
          <w:szCs w:val="21"/>
        </w:rPr>
        <w:t>iSCSI</w:t>
      </w:r>
      <w:r>
        <w:rPr>
          <w:rFonts w:hint="eastAsia"/>
          <w:color w:val="000000"/>
          <w:kern w:val="2"/>
          <w:szCs w:val="21"/>
        </w:rPr>
        <w:t>客户端的唯一标识，而且必须与服务端配置文件中访问控制列表中的信息一致，否则客户端在尝试访问存储共享设备时，系统会弹出验证失败的保存信息。</w:t>
      </w:r>
    </w:p>
    <w:p>
      <w:pPr>
        <w:rPr>
          <w:kern w:val="2"/>
        </w:rPr>
      </w:pPr>
      <w:r>
        <w:rPr>
          <w:rFonts w:hint="eastAsia"/>
          <w:kern w:val="2"/>
        </w:rPr>
        <w:t>下面我们编辑</w:t>
      </w:r>
      <w:r>
        <w:rPr>
          <w:kern w:val="2"/>
        </w:rPr>
        <w:t>iSCSI</w:t>
      </w:r>
      <w:r>
        <w:rPr>
          <w:rFonts w:hint="eastAsia"/>
          <w:kern w:val="2"/>
        </w:rPr>
        <w:t>客户端中的</w:t>
      </w:r>
      <w:r>
        <w:rPr>
          <w:kern w:val="2"/>
        </w:rPr>
        <w:t>initiator</w:t>
      </w:r>
      <w:r>
        <w:rPr>
          <w:rFonts w:hint="eastAsia"/>
          <w:kern w:val="2"/>
        </w:rPr>
        <w:t>名称文件，把服务端的访问控制列表名称填写进来，然后重启客户端</w:t>
      </w:r>
      <w:r>
        <w:rPr>
          <w:kern w:val="2"/>
        </w:rPr>
        <w:t>iscsid</w:t>
      </w:r>
      <w:r>
        <w:rPr>
          <w:rFonts w:hint="eastAsia"/>
          <w:kern w:val="2"/>
        </w:rPr>
        <w:t>服务程序并将其加入到开机启动项中：</w:t>
      </w:r>
    </w:p>
    <w:p>
      <w:pPr>
        <w:pStyle w:val="58"/>
        <w:rPr>
          <w:kern w:val="2"/>
        </w:rPr>
      </w:pPr>
    </w:p>
    <w:p>
      <w:pPr>
        <w:pStyle w:val="26"/>
        <w:rPr>
          <w:kern w:val="2"/>
        </w:rPr>
      </w:pPr>
      <w:r>
        <w:rPr>
          <w:kern w:val="2"/>
        </w:rPr>
        <w:t>[root@linuxprobe ~]# vim /etc/iscsi/initiatorname.iscsi</w:t>
      </w:r>
    </w:p>
    <w:p>
      <w:pPr>
        <w:pStyle w:val="26"/>
        <w:rPr>
          <w:spacing w:val="-4"/>
          <w:kern w:val="2"/>
        </w:rPr>
      </w:pPr>
      <w:r>
        <w:rPr>
          <w:spacing w:val="-4"/>
          <w:kern w:val="2"/>
        </w:rPr>
        <w:t>InitiatorName=iqn.2003-01.org.linux-iscsi.linuxprobe.x8664:sn.d497c356ad80:client</w:t>
      </w:r>
    </w:p>
    <w:p>
      <w:pPr>
        <w:pStyle w:val="26"/>
        <w:rPr>
          <w:kern w:val="2"/>
        </w:rPr>
      </w:pPr>
      <w:r>
        <w:rPr>
          <w:kern w:val="2"/>
        </w:rPr>
        <w:t>[root@linuxprobe ~]# systemctl restart iscsid</w:t>
      </w:r>
    </w:p>
    <w:p>
      <w:pPr>
        <w:pStyle w:val="26"/>
        <w:rPr>
          <w:kern w:val="2"/>
        </w:rPr>
      </w:pPr>
      <w:r>
        <w:rPr>
          <w:kern w:val="2"/>
        </w:rPr>
        <w:t>[root@linuxprobe ~]# systemctl enable iscsid</w:t>
      </w:r>
    </w:p>
    <w:p>
      <w:pPr>
        <w:pStyle w:val="26"/>
        <w:rPr>
          <w:kern w:val="2"/>
        </w:rPr>
      </w:pPr>
      <w:r>
        <w:rPr>
          <w:kern w:val="2"/>
        </w:rPr>
        <w:t>l</w:t>
      </w:r>
      <w:r>
        <w:rPr>
          <w:spacing w:val="-2"/>
          <w:kern w:val="2"/>
        </w:rPr>
        <w:t>n -s '/usr/lib/systemd/system/iscsid.service' '/etc/systemd/system/multi-user.</w:t>
      </w:r>
      <w:r>
        <w:rPr>
          <w:rFonts w:hint="eastAsia"/>
          <w:spacing w:val="-2"/>
          <w:kern w:val="2"/>
        </w:rPr>
        <w:t xml:space="preserve"> </w:t>
      </w:r>
    </w:p>
    <w:p>
      <w:pPr>
        <w:pStyle w:val="26"/>
        <w:rPr>
          <w:kern w:val="2"/>
        </w:rPr>
      </w:pPr>
      <w:r>
        <w:rPr>
          <w:kern w:val="2"/>
        </w:rPr>
        <w:t>target.wants/iscsid.service'</w:t>
      </w:r>
    </w:p>
    <w:p>
      <w:pPr>
        <w:pStyle w:val="59"/>
        <w:spacing w:after="90"/>
        <w:rPr>
          <w:kern w:val="2"/>
        </w:rPr>
      </w:pPr>
    </w:p>
    <w:p>
      <w:pPr>
        <w:rPr>
          <w:kern w:val="2"/>
        </w:rPr>
      </w:pPr>
      <w:r>
        <w:rPr>
          <w:color w:val="000000"/>
          <w:kern w:val="2"/>
          <w:szCs w:val="21"/>
        </w:rPr>
        <w:t>iSCSI</w:t>
      </w:r>
      <w:r>
        <w:rPr>
          <w:rFonts w:hint="eastAsia"/>
          <w:color w:val="000000"/>
          <w:kern w:val="2"/>
          <w:szCs w:val="21"/>
        </w:rPr>
        <w:t>客户端访问并使用共享存储资源的步骤很简单，只需要记住刘遄老师的一个小口诀“先发现，再登录，最后挂载并使用”。</w:t>
      </w:r>
      <w:r>
        <w:rPr>
          <w:color w:val="000000"/>
          <w:kern w:val="2"/>
          <w:szCs w:val="21"/>
        </w:rPr>
        <w:t>iscsiadm</w:t>
      </w:r>
      <w:r>
        <w:rPr>
          <w:rFonts w:hint="eastAsia"/>
          <w:color w:val="000000"/>
          <w:kern w:val="2"/>
          <w:szCs w:val="21"/>
        </w:rPr>
        <w:t>是用于管理、查询、插入、更新或删除</w:t>
      </w:r>
      <w:r>
        <w:rPr>
          <w:color w:val="000000"/>
          <w:kern w:val="2"/>
          <w:szCs w:val="21"/>
        </w:rPr>
        <w:t>iSCSI</w:t>
      </w:r>
      <w:r>
        <w:rPr>
          <w:rFonts w:hint="eastAsia"/>
          <w:color w:val="000000"/>
          <w:kern w:val="2"/>
          <w:szCs w:val="21"/>
        </w:rPr>
        <w:t>数据库配置文件的命令行工具，用户需要先使用这个工具扫描发现远程</w:t>
      </w:r>
      <w:r>
        <w:rPr>
          <w:color w:val="000000"/>
          <w:kern w:val="2"/>
          <w:szCs w:val="21"/>
        </w:rPr>
        <w:t>iSCSI</w:t>
      </w:r>
      <w:r>
        <w:rPr>
          <w:rFonts w:hint="eastAsia"/>
          <w:color w:val="000000"/>
          <w:kern w:val="2"/>
          <w:szCs w:val="21"/>
        </w:rPr>
        <w:t>服务端，然后查看找到的服务端上有哪些可用的共享存储资源。其中，</w:t>
      </w:r>
      <w:r>
        <w:rPr>
          <w:color w:val="000000"/>
          <w:kern w:val="2"/>
          <w:szCs w:val="21"/>
        </w:rPr>
        <w:t>-m discovery</w:t>
      </w:r>
      <w:r>
        <w:rPr>
          <w:rFonts w:hint="eastAsia"/>
          <w:color w:val="000000"/>
          <w:kern w:val="2"/>
          <w:szCs w:val="21"/>
        </w:rPr>
        <w:t>参数的目的是扫描并发现可用的存储资源，</w:t>
      </w:r>
      <w:r>
        <w:rPr>
          <w:color w:val="000000"/>
          <w:kern w:val="2"/>
          <w:szCs w:val="21"/>
        </w:rPr>
        <w:t>-t st</w:t>
      </w:r>
      <w:r>
        <w:rPr>
          <w:rFonts w:hint="eastAsia"/>
          <w:color w:val="000000"/>
          <w:kern w:val="2"/>
          <w:szCs w:val="21"/>
        </w:rPr>
        <w:t>参数为执行扫描操作的类型，</w:t>
      </w:r>
      <w:r>
        <w:rPr>
          <w:color w:val="000000"/>
          <w:kern w:val="2"/>
          <w:szCs w:val="21"/>
        </w:rPr>
        <w:t>-p 192.168.10.10</w:t>
      </w:r>
      <w:r>
        <w:rPr>
          <w:rFonts w:hint="eastAsia"/>
          <w:color w:val="000000"/>
          <w:kern w:val="2"/>
          <w:szCs w:val="21"/>
        </w:rPr>
        <w:t>参数为</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w:t>
      </w:r>
    </w:p>
    <w:p>
      <w:pPr>
        <w:pStyle w:val="58"/>
        <w:rPr>
          <w:kern w:val="2"/>
        </w:rPr>
      </w:pPr>
    </w:p>
    <w:p>
      <w:pPr>
        <w:pStyle w:val="26"/>
        <w:rPr>
          <w:kern w:val="2"/>
        </w:rPr>
      </w:pPr>
      <w:r>
        <w:rPr>
          <w:kern w:val="2"/>
        </w:rPr>
        <w:t>[root@linuxprobe ~]# iscsiadm -m discovery -t st -p 192.168.10.10</w:t>
      </w:r>
    </w:p>
    <w:p>
      <w:pPr>
        <w:pStyle w:val="26"/>
        <w:rPr>
          <w:spacing w:val="-4"/>
          <w:kern w:val="2"/>
        </w:rPr>
      </w:pPr>
      <w:r>
        <w:rPr>
          <w:spacing w:val="-4"/>
          <w:kern w:val="2"/>
        </w:rPr>
        <w:t>192.168.10.10:3260,1 iqn.2003-01.org.linux-iscsi.linuxprobe.x8664:sn.d497c356ad80</w:t>
      </w:r>
    </w:p>
    <w:p>
      <w:pPr>
        <w:pStyle w:val="59"/>
        <w:spacing w:after="90"/>
        <w:rPr>
          <w:kern w:val="2"/>
        </w:rPr>
      </w:pPr>
    </w:p>
    <w:p>
      <w:pPr>
        <w:rPr>
          <w:kern w:val="2"/>
        </w:rPr>
      </w:pPr>
      <w:r>
        <w:rPr>
          <w:rFonts w:hint="eastAsia"/>
          <w:color w:val="000000"/>
          <w:kern w:val="2"/>
          <w:szCs w:val="21"/>
        </w:rPr>
        <w:t>在使用</w:t>
      </w:r>
      <w:r>
        <w:rPr>
          <w:color w:val="000000"/>
          <w:kern w:val="2"/>
          <w:szCs w:val="21"/>
        </w:rPr>
        <w:t>iscsiadm</w:t>
      </w:r>
      <w:r>
        <w:rPr>
          <w:rFonts w:hint="eastAsia"/>
          <w:color w:val="000000"/>
          <w:kern w:val="2"/>
          <w:szCs w:val="21"/>
        </w:rPr>
        <w:t>命令发现了远程服务器上可用的存储资源后，接下来准备登录</w:t>
      </w:r>
      <w:r>
        <w:rPr>
          <w:color w:val="000000"/>
          <w:kern w:val="2"/>
          <w:szCs w:val="21"/>
        </w:rPr>
        <w:t>iSCSI</w:t>
      </w:r>
      <w:r>
        <w:rPr>
          <w:rFonts w:hint="eastAsia"/>
          <w:color w:val="000000"/>
          <w:kern w:val="2"/>
          <w:szCs w:val="21"/>
        </w:rPr>
        <w:t>服务端。其中，</w:t>
      </w:r>
      <w:r>
        <w:rPr>
          <w:color w:val="000000"/>
          <w:kern w:val="2"/>
          <w:szCs w:val="21"/>
        </w:rPr>
        <w:t>-m node</w:t>
      </w:r>
      <w:r>
        <w:rPr>
          <w:rFonts w:hint="eastAsia"/>
          <w:color w:val="000000"/>
          <w:kern w:val="2"/>
          <w:szCs w:val="21"/>
        </w:rPr>
        <w:t>参数为将客户端所在主机作为一台节点服务器，</w:t>
      </w:r>
      <w:r>
        <w:rPr>
          <w:color w:val="000000"/>
          <w:kern w:val="2"/>
          <w:szCs w:val="21"/>
        </w:rPr>
        <w:t>-T  iqn.2003-01.</w:t>
      </w:r>
      <w:r>
        <w:rPr>
          <w:rFonts w:hint="eastAsia"/>
          <w:color w:val="000000"/>
          <w:kern w:val="2"/>
          <w:szCs w:val="21"/>
        </w:rPr>
        <w:t xml:space="preserve"> </w:t>
      </w:r>
      <w:r>
        <w:rPr>
          <w:color w:val="000000"/>
          <w:kern w:val="2"/>
          <w:szCs w:val="21"/>
        </w:rPr>
        <w:t>org.linux-iscsi.linuxprobe.x8664:sn.d497c356ad80</w:t>
      </w:r>
      <w:r>
        <w:rPr>
          <w:rFonts w:hint="eastAsia"/>
          <w:color w:val="000000"/>
          <w:kern w:val="2"/>
          <w:szCs w:val="21"/>
        </w:rPr>
        <w:t>参数为要使用的存储资源（大家可以直接复制前面命令中扫描发现的结果，以免录入错误），</w:t>
      </w:r>
      <w:r>
        <w:rPr>
          <w:color w:val="000000"/>
          <w:kern w:val="2"/>
          <w:szCs w:val="21"/>
        </w:rPr>
        <w:t>-p 192.168.10.10</w:t>
      </w:r>
      <w:r>
        <w:rPr>
          <w:rFonts w:hint="eastAsia"/>
          <w:color w:val="000000"/>
          <w:kern w:val="2"/>
          <w:szCs w:val="21"/>
        </w:rPr>
        <w:t>参数依然为对方</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地址。最后使用</w:t>
      </w:r>
      <w:r>
        <w:rPr>
          <w:color w:val="000000"/>
          <w:kern w:val="2"/>
          <w:szCs w:val="21"/>
        </w:rPr>
        <w:t>--login</w:t>
      </w:r>
      <w:r>
        <w:rPr>
          <w:rFonts w:hint="eastAsia"/>
          <w:color w:val="000000"/>
          <w:kern w:val="2"/>
          <w:szCs w:val="21"/>
        </w:rPr>
        <w:t>或</w:t>
      </w:r>
      <w:r>
        <w:rPr>
          <w:color w:val="000000"/>
          <w:kern w:val="2"/>
          <w:szCs w:val="21"/>
        </w:rPr>
        <w:t>-l</w:t>
      </w:r>
      <w:r>
        <w:rPr>
          <w:rFonts w:hint="eastAsia"/>
          <w:color w:val="000000"/>
          <w:kern w:val="2"/>
          <w:szCs w:val="21"/>
        </w:rPr>
        <w:t>参数进行登录验证。</w:t>
      </w:r>
    </w:p>
    <w:p>
      <w:pPr>
        <w:pStyle w:val="58"/>
        <w:rPr>
          <w:kern w:val="2"/>
        </w:rPr>
      </w:pPr>
    </w:p>
    <w:p>
      <w:pPr>
        <w:pStyle w:val="26"/>
        <w:rPr>
          <w:kern w:val="2"/>
        </w:rPr>
      </w:pPr>
      <w:r>
        <w:rPr>
          <w:spacing w:val="-2"/>
          <w:kern w:val="2"/>
        </w:rPr>
        <w:t>[root@linuxprobe ~]# iscsiadm -m node -T iqn.2003-01.org.linux-iscsi.linuxprobe</w:t>
      </w:r>
      <w:r>
        <w:rPr>
          <w:kern w:val="2"/>
        </w:rPr>
        <w:t>.</w:t>
      </w:r>
    </w:p>
    <w:p>
      <w:pPr>
        <w:pStyle w:val="26"/>
        <w:rPr>
          <w:kern w:val="2"/>
        </w:rPr>
      </w:pPr>
      <w:r>
        <w:rPr>
          <w:kern w:val="2"/>
        </w:rPr>
        <w:t>x8664:sn.d497c356ad80 -p 192.168.10.10 --login</w:t>
      </w:r>
    </w:p>
    <w:p>
      <w:pPr>
        <w:pStyle w:val="26"/>
        <w:rPr>
          <w:kern w:val="2"/>
        </w:rPr>
      </w:pPr>
      <w:r>
        <w:rPr>
          <w:kern w:val="2"/>
        </w:rPr>
        <w:t>Logging in to [iface: default, target: iqn.2003-01.org.linux-iscsi.linuxprobe.</w:t>
      </w:r>
    </w:p>
    <w:p>
      <w:pPr>
        <w:pStyle w:val="26"/>
        <w:rPr>
          <w:kern w:val="2"/>
        </w:rPr>
      </w:pPr>
      <w:r>
        <w:rPr>
          <w:kern w:val="2"/>
        </w:rPr>
        <w:t>x8664:sn.d497c356ad80, portal: 192.168.10.10,3260] (multiple)</w:t>
      </w:r>
    </w:p>
    <w:p>
      <w:pPr>
        <w:pStyle w:val="26"/>
        <w:rPr>
          <w:kern w:val="2"/>
        </w:rPr>
      </w:pPr>
      <w:r>
        <w:rPr>
          <w:kern w:val="2"/>
        </w:rPr>
        <w:t>Login to [iface: default, target: iqn.2003-01.org.linux-iscsi.linuxprobe.x8664:</w:t>
      </w:r>
    </w:p>
    <w:p>
      <w:pPr>
        <w:pStyle w:val="26"/>
        <w:rPr>
          <w:kern w:val="2"/>
        </w:rPr>
      </w:pPr>
      <w:r>
        <w:rPr>
          <w:kern w:val="2"/>
        </w:rPr>
        <w:t>sn.d497c356ad80, portal: 192.168.10.10,3260] successful.</w:t>
      </w:r>
    </w:p>
    <w:p>
      <w:pPr>
        <w:pStyle w:val="59"/>
        <w:spacing w:after="90"/>
        <w:rPr>
          <w:kern w:val="2"/>
        </w:rPr>
      </w:pPr>
    </w:p>
    <w:p>
      <w:pPr>
        <w:rPr>
          <w:color w:val="000000"/>
          <w:kern w:val="2"/>
          <w:szCs w:val="21"/>
        </w:rPr>
      </w:pPr>
      <w:r>
        <w:rPr>
          <w:rFonts w:hint="eastAsia"/>
          <w:color w:val="000000"/>
          <w:kern w:val="2"/>
          <w:szCs w:val="21"/>
        </w:rPr>
        <w:t>在</w:t>
      </w:r>
      <w:r>
        <w:rPr>
          <w:color w:val="000000"/>
          <w:kern w:val="2"/>
          <w:szCs w:val="21"/>
        </w:rPr>
        <w:t>iSCSI</w:t>
      </w:r>
      <w:r>
        <w:rPr>
          <w:rFonts w:hint="eastAsia"/>
          <w:color w:val="000000"/>
          <w:kern w:val="2"/>
          <w:szCs w:val="21"/>
        </w:rPr>
        <w:t>客户端成功登录之后，会在客户端主机上多出一块名为</w:t>
      </w:r>
      <w:r>
        <w:rPr>
          <w:color w:val="000000"/>
          <w:kern w:val="2"/>
          <w:szCs w:val="21"/>
        </w:rPr>
        <w:t>/dev/sdb</w:t>
      </w:r>
      <w:r>
        <w:rPr>
          <w:rFonts w:hint="eastAsia"/>
          <w:color w:val="000000"/>
          <w:kern w:val="2"/>
          <w:szCs w:val="21"/>
        </w:rPr>
        <w:t>的设备文件。第</w:t>
      </w:r>
      <w:r>
        <w:rPr>
          <w:color w:val="000000"/>
          <w:kern w:val="2"/>
          <w:szCs w:val="21"/>
        </w:rPr>
        <w:t>6</w:t>
      </w:r>
      <w:r>
        <w:rPr>
          <w:rFonts w:hint="eastAsia"/>
          <w:color w:val="000000"/>
          <w:kern w:val="2"/>
          <w:szCs w:val="21"/>
        </w:rPr>
        <w:t>章曾经讲过，</w:t>
      </w:r>
      <w:r>
        <w:rPr>
          <w:color w:val="000000"/>
          <w:kern w:val="2"/>
          <w:szCs w:val="21"/>
        </w:rPr>
        <w:t>udev</w:t>
      </w:r>
      <w:r>
        <w:rPr>
          <w:rFonts w:hint="eastAsia"/>
          <w:color w:val="000000"/>
          <w:kern w:val="2"/>
          <w:szCs w:val="21"/>
        </w:rPr>
        <w:t>服务在命名硬盘名称时，与硬盘插槽是没有关系的。接下来可以像使用本地主机上的硬盘那样来操作这个设备文件了。</w:t>
      </w:r>
    </w:p>
    <w:p>
      <w:pPr>
        <w:pStyle w:val="41"/>
        <w:rPr>
          <w:rFonts w:ascii="Times New Roman" w:hAnsi="Times New Roman" w:eastAsia="方正书宋简体" w:cs="Times New Roman"/>
          <w:kern w:val="2"/>
        </w:rPr>
      </w:pPr>
    </w:p>
    <w:p>
      <w:pPr>
        <w:pStyle w:val="58"/>
        <w:spacing w:line="60" w:lineRule="exact"/>
        <w:rPr>
          <w:kern w:val="2"/>
        </w:rPr>
      </w:pPr>
    </w:p>
    <w:p>
      <w:pPr>
        <w:pStyle w:val="26"/>
        <w:rPr>
          <w:kern w:val="2"/>
        </w:rPr>
      </w:pPr>
      <w:r>
        <w:rPr>
          <w:kern w:val="2"/>
        </w:rPr>
        <w:t>[root@linuxprobe ~]# file /dev/sdb </w:t>
      </w:r>
    </w:p>
    <w:p>
      <w:pPr>
        <w:pStyle w:val="26"/>
        <w:rPr>
          <w:kern w:val="2"/>
        </w:rPr>
      </w:pPr>
      <w:r>
        <w:rPr>
          <w:kern w:val="2"/>
        </w:rPr>
        <w:t>/dev/sdb: block special</w:t>
      </w:r>
    </w:p>
    <w:p>
      <w:pPr>
        <w:pStyle w:val="59"/>
        <w:spacing w:after="90"/>
        <w:rPr>
          <w:kern w:val="2"/>
        </w:rPr>
      </w:pPr>
    </w:p>
    <w:p>
      <w:pPr>
        <w:rPr>
          <w:spacing w:val="6"/>
          <w:kern w:val="2"/>
        </w:rPr>
      </w:pPr>
      <w:r>
        <w:rPr>
          <w:rFonts w:hint="eastAsia"/>
          <w:color w:val="000000"/>
          <w:spacing w:val="6"/>
          <w:kern w:val="2"/>
          <w:szCs w:val="21"/>
        </w:rPr>
        <w:t>下面进入标准的磁盘操作流程。考虑到大家已经在第</w:t>
      </w:r>
      <w:r>
        <w:rPr>
          <w:color w:val="000000"/>
          <w:spacing w:val="6"/>
          <w:kern w:val="2"/>
          <w:szCs w:val="21"/>
        </w:rPr>
        <w:t>6</w:t>
      </w:r>
      <w:r>
        <w:rPr>
          <w:rFonts w:hint="eastAsia"/>
          <w:color w:val="000000"/>
          <w:spacing w:val="6"/>
          <w:kern w:val="2"/>
          <w:szCs w:val="21"/>
        </w:rPr>
        <w:t>章学习了这部分内容，外加这个设备文件本身只有</w:t>
      </w:r>
      <w:r>
        <w:rPr>
          <w:color w:val="000000"/>
          <w:spacing w:val="6"/>
          <w:kern w:val="2"/>
          <w:szCs w:val="21"/>
        </w:rPr>
        <w:t>40GB</w:t>
      </w:r>
      <w:r>
        <w:rPr>
          <w:rFonts w:hint="eastAsia"/>
          <w:color w:val="000000"/>
          <w:spacing w:val="6"/>
          <w:kern w:val="2"/>
          <w:szCs w:val="21"/>
        </w:rPr>
        <w:t>的容量，因此我们不再进行分区，而是直接格式化并挂载使用。</w:t>
      </w:r>
    </w:p>
    <w:p>
      <w:pPr>
        <w:pStyle w:val="29"/>
        <w:spacing w:line="80" w:lineRule="exact"/>
        <w:rPr>
          <w:kern w:val="2"/>
        </w:rPr>
      </w:pPr>
    </w:p>
    <w:p>
      <w:pPr>
        <w:pStyle w:val="58"/>
        <w:rPr>
          <w:kern w:val="2"/>
        </w:rPr>
      </w:pPr>
    </w:p>
    <w:p>
      <w:pPr>
        <w:pStyle w:val="26"/>
        <w:spacing w:line="230" w:lineRule="exact"/>
        <w:rPr>
          <w:kern w:val="2"/>
        </w:rPr>
      </w:pPr>
      <w:r>
        <w:rPr>
          <w:kern w:val="2"/>
        </w:rPr>
        <w:t>[root@linuxprobe ~]# mkfs.xfs /dev/sdb</w:t>
      </w:r>
    </w:p>
    <w:p>
      <w:pPr>
        <w:pStyle w:val="26"/>
        <w:spacing w:line="230" w:lineRule="exact"/>
        <w:rPr>
          <w:kern w:val="2"/>
        </w:rPr>
      </w:pPr>
      <w:r>
        <w:rPr>
          <w:kern w:val="2"/>
        </w:rPr>
        <w:t>log stripe unit (524288 bytes) is too large (maximum is 256KiB)</w:t>
      </w:r>
    </w:p>
    <w:p>
      <w:pPr>
        <w:pStyle w:val="26"/>
        <w:spacing w:line="230" w:lineRule="exact"/>
        <w:rPr>
          <w:kern w:val="2"/>
        </w:rPr>
      </w:pPr>
      <w:r>
        <w:rPr>
          <w:kern w:val="2"/>
        </w:rPr>
        <w:t>log stripe unit adjusted to 32KiB</w:t>
      </w:r>
    </w:p>
    <w:p>
      <w:pPr>
        <w:pStyle w:val="26"/>
        <w:spacing w:line="230" w:lineRule="exact"/>
        <w:rPr>
          <w:kern w:val="2"/>
        </w:rPr>
      </w:pPr>
      <w:r>
        <w:rPr>
          <w:kern w:val="2"/>
        </w:rPr>
        <w:t>meta-data=/dev/sdb               isize=256    agcount=16, agsize=654720 blks</w:t>
      </w:r>
    </w:p>
    <w:p>
      <w:pPr>
        <w:pStyle w:val="26"/>
        <w:spacing w:line="230" w:lineRule="exact"/>
        <w:rPr>
          <w:kern w:val="2"/>
        </w:rPr>
      </w:pPr>
      <w:r>
        <w:rPr>
          <w:kern w:val="2"/>
        </w:rPr>
        <w:t>         =                       sectsz=512   attr=2, projid32bit=1</w:t>
      </w:r>
    </w:p>
    <w:p>
      <w:pPr>
        <w:pStyle w:val="26"/>
        <w:spacing w:line="230" w:lineRule="exact"/>
        <w:rPr>
          <w:kern w:val="2"/>
        </w:rPr>
      </w:pPr>
      <w:r>
        <w:rPr>
          <w:kern w:val="2"/>
        </w:rPr>
        <w:t>         =                       crc=0</w:t>
      </w:r>
    </w:p>
    <w:p>
      <w:pPr>
        <w:pStyle w:val="26"/>
        <w:spacing w:line="230" w:lineRule="exact"/>
        <w:rPr>
          <w:kern w:val="2"/>
        </w:rPr>
      </w:pPr>
      <w:r>
        <w:rPr>
          <w:kern w:val="2"/>
        </w:rPr>
        <w:t>data     =                       bsize=4096   blocks=10475520, imaxpct=25</w:t>
      </w:r>
    </w:p>
    <w:p>
      <w:pPr>
        <w:pStyle w:val="26"/>
        <w:spacing w:line="230" w:lineRule="exact"/>
        <w:rPr>
          <w:kern w:val="2"/>
        </w:rPr>
      </w:pPr>
      <w:r>
        <w:rPr>
          <w:kern w:val="2"/>
        </w:rPr>
        <w:t>         =                       sunit=128    swidth=256 blks</w:t>
      </w:r>
    </w:p>
    <w:p>
      <w:pPr>
        <w:pStyle w:val="26"/>
        <w:spacing w:line="230" w:lineRule="exact"/>
        <w:rPr>
          <w:kern w:val="2"/>
        </w:rPr>
      </w:pPr>
      <w:r>
        <w:rPr>
          <w:kern w:val="2"/>
        </w:rPr>
        <w:t>naming   =version 2              bsize=4096   ascii-ci=0 ftype=0</w:t>
      </w:r>
    </w:p>
    <w:p>
      <w:pPr>
        <w:pStyle w:val="26"/>
        <w:spacing w:line="230" w:lineRule="exact"/>
        <w:rPr>
          <w:kern w:val="2"/>
        </w:rPr>
      </w:pPr>
      <w:r>
        <w:rPr>
          <w:kern w:val="2"/>
        </w:rPr>
        <w:t>log      =internal log           bsize=4096   blocks=5120, version=2</w:t>
      </w:r>
    </w:p>
    <w:p>
      <w:pPr>
        <w:pStyle w:val="26"/>
        <w:spacing w:line="230" w:lineRule="exact"/>
        <w:rPr>
          <w:kern w:val="2"/>
        </w:rPr>
      </w:pPr>
      <w:r>
        <w:rPr>
          <w:kern w:val="2"/>
        </w:rPr>
        <w:t>         =                       sectsz=512   sunit=8 blks, lazy-count=1</w:t>
      </w:r>
    </w:p>
    <w:p>
      <w:pPr>
        <w:pStyle w:val="26"/>
        <w:spacing w:line="230" w:lineRule="exact"/>
        <w:rPr>
          <w:kern w:val="2"/>
        </w:rPr>
      </w:pPr>
      <w:r>
        <w:rPr>
          <w:kern w:val="2"/>
        </w:rPr>
        <w:t>realtime =none                   extsz=4096   blocks=0, rtextents=0</w:t>
      </w:r>
    </w:p>
    <w:p>
      <w:pPr>
        <w:pStyle w:val="26"/>
        <w:spacing w:line="230" w:lineRule="exact"/>
        <w:rPr>
          <w:kern w:val="2"/>
        </w:rPr>
      </w:pPr>
      <w:r>
        <w:rPr>
          <w:kern w:val="2"/>
        </w:rPr>
        <w:t>[root@linuxprobe ~]# mkdir /iscsi</w:t>
      </w:r>
    </w:p>
    <w:p>
      <w:pPr>
        <w:pStyle w:val="26"/>
        <w:spacing w:line="230" w:lineRule="exact"/>
        <w:rPr>
          <w:kern w:val="2"/>
        </w:rPr>
      </w:pPr>
      <w:r>
        <w:rPr>
          <w:kern w:val="2"/>
        </w:rPr>
        <w:t>[root@linuxprobe ~]# mount /dev/sdb /iscsi</w:t>
      </w:r>
    </w:p>
    <w:p>
      <w:pPr>
        <w:pStyle w:val="26"/>
        <w:spacing w:line="230" w:lineRule="exact"/>
        <w:rPr>
          <w:kern w:val="2"/>
        </w:rPr>
      </w:pPr>
      <w:r>
        <w:rPr>
          <w:kern w:val="2"/>
        </w:rPr>
        <w:t>[root@linuxprobe ~]# df -h</w:t>
      </w:r>
    </w:p>
    <w:p>
      <w:pPr>
        <w:pStyle w:val="26"/>
        <w:spacing w:line="230" w:lineRule="exact"/>
        <w:rPr>
          <w:kern w:val="2"/>
        </w:rPr>
      </w:pPr>
      <w:r>
        <w:rPr>
          <w:kern w:val="2"/>
        </w:rPr>
        <w:t>Filesystem             Size  Used Avail Use% Mounted on</w:t>
      </w:r>
    </w:p>
    <w:p>
      <w:pPr>
        <w:pStyle w:val="26"/>
        <w:spacing w:line="230" w:lineRule="exact"/>
        <w:rPr>
          <w:kern w:val="2"/>
        </w:rPr>
      </w:pPr>
      <w:r>
        <w:rPr>
          <w:kern w:val="2"/>
        </w:rPr>
        <w:t>/dev/mapper/rhel-root   18G  3.4G   15G  20% /</w:t>
      </w:r>
    </w:p>
    <w:p>
      <w:pPr>
        <w:pStyle w:val="26"/>
        <w:spacing w:line="230" w:lineRule="exact"/>
        <w:rPr>
          <w:kern w:val="2"/>
        </w:rPr>
      </w:pPr>
      <w:r>
        <w:rPr>
          <w:kern w:val="2"/>
        </w:rPr>
        <w:t>devtmpfs               734M     0  734M   0% /dev</w:t>
      </w:r>
    </w:p>
    <w:p>
      <w:pPr>
        <w:pStyle w:val="26"/>
        <w:spacing w:line="230" w:lineRule="exact"/>
        <w:rPr>
          <w:kern w:val="2"/>
        </w:rPr>
      </w:pPr>
      <w:r>
        <w:rPr>
          <w:kern w:val="2"/>
        </w:rPr>
        <w:t>tmpfs                  742M  176K  742M   1% /dev/shm</w:t>
      </w:r>
    </w:p>
    <w:p>
      <w:pPr>
        <w:pStyle w:val="26"/>
        <w:spacing w:line="230" w:lineRule="exact"/>
        <w:rPr>
          <w:kern w:val="2"/>
        </w:rPr>
      </w:pPr>
      <w:r>
        <w:rPr>
          <w:kern w:val="2"/>
        </w:rPr>
        <w:t>tmpfs                  742M  8.8M  734M   2% /run</w:t>
      </w:r>
    </w:p>
    <w:p>
      <w:pPr>
        <w:pStyle w:val="26"/>
        <w:spacing w:line="230" w:lineRule="exact"/>
        <w:rPr>
          <w:kern w:val="2"/>
        </w:rPr>
      </w:pPr>
      <w:r>
        <w:rPr>
          <w:kern w:val="2"/>
        </w:rPr>
        <w:t>tmpfs                  742M     0  742M   0% /sys/fs/cgroup</w:t>
      </w:r>
    </w:p>
    <w:p>
      <w:pPr>
        <w:pStyle w:val="26"/>
        <w:spacing w:line="230" w:lineRule="exact"/>
        <w:rPr>
          <w:kern w:val="2"/>
        </w:rPr>
      </w:pPr>
      <w:r>
        <w:rPr>
          <w:kern w:val="2"/>
        </w:rPr>
        <w:t>/dev/sr0               3.5G  3.5G     0 100% /media/cdrom</w:t>
      </w:r>
    </w:p>
    <w:p>
      <w:pPr>
        <w:pStyle w:val="26"/>
        <w:spacing w:line="230" w:lineRule="exact"/>
        <w:rPr>
          <w:kern w:val="2"/>
        </w:rPr>
      </w:pPr>
      <w:r>
        <w:rPr>
          <w:kern w:val="2"/>
        </w:rPr>
        <w:t>/dev/sda1              497M  119M  379M  24% /boot</w:t>
      </w:r>
    </w:p>
    <w:p>
      <w:pPr>
        <w:pStyle w:val="26"/>
        <w:spacing w:line="230" w:lineRule="exact"/>
        <w:rPr>
          <w:kern w:val="2"/>
        </w:rPr>
      </w:pPr>
      <w:r>
        <w:rPr>
          <w:kern w:val="2"/>
        </w:rPr>
        <w:t>/dev/sdb                40G   33M   40G   1% /iscsi</w:t>
      </w:r>
    </w:p>
    <w:p>
      <w:pPr>
        <w:pStyle w:val="59"/>
        <w:spacing w:after="90"/>
        <w:rPr>
          <w:kern w:val="2"/>
        </w:rPr>
      </w:pPr>
    </w:p>
    <w:p>
      <w:pPr>
        <w:rPr>
          <w:kern w:val="2"/>
        </w:rPr>
      </w:pPr>
      <w:r>
        <w:rPr>
          <w:rFonts w:hint="eastAsia"/>
          <w:color w:val="000000"/>
          <w:kern w:val="2"/>
          <w:szCs w:val="21"/>
        </w:rPr>
        <w:t>从此以后，这个设备文件就如同是客户端本机主机上的硬盘那样工作。需要提醒大家的是，由于</w:t>
      </w:r>
      <w:r>
        <w:rPr>
          <w:color w:val="000000"/>
          <w:kern w:val="2"/>
          <w:szCs w:val="21"/>
        </w:rPr>
        <w:t>udev</w:t>
      </w:r>
      <w:r>
        <w:rPr>
          <w:rFonts w:hint="eastAsia"/>
          <w:color w:val="000000"/>
          <w:kern w:val="2"/>
          <w:szCs w:val="21"/>
        </w:rPr>
        <w:t>服务是按照系统识别硬盘设备的顺序来命名硬盘设备的，当客户端主机同时使用多个远程存储资源时，如果下一次识别远程设备的顺序发生了变化，则客户端挂载目录中的文件也将随之混乱。为了防止发生这样的问题，我们应该在</w:t>
      </w:r>
      <w:r>
        <w:rPr>
          <w:color w:val="000000"/>
          <w:kern w:val="2"/>
          <w:szCs w:val="21"/>
        </w:rPr>
        <w:t>/etc/fstab</w:t>
      </w:r>
      <w:r>
        <w:rPr>
          <w:rFonts w:hint="eastAsia"/>
          <w:color w:val="000000"/>
          <w:kern w:val="2"/>
          <w:szCs w:val="21"/>
        </w:rPr>
        <w:t>配置文件中使用设备的</w:t>
      </w:r>
      <w:r>
        <w:rPr>
          <w:color w:val="000000"/>
          <w:kern w:val="2"/>
          <w:szCs w:val="21"/>
        </w:rPr>
        <w:t>UUID</w:t>
      </w:r>
      <w:r>
        <w:rPr>
          <w:rFonts w:hint="eastAsia"/>
          <w:color w:val="000000"/>
          <w:kern w:val="2"/>
          <w:szCs w:val="21"/>
        </w:rPr>
        <w:t>唯一标识符进行挂载，这样，不论远程设备资源的识别顺序再怎么变化，系统也能正确找到设备所对应的目录。</w:t>
      </w:r>
    </w:p>
    <w:p>
      <w:pPr>
        <w:rPr>
          <w:kern w:val="2"/>
        </w:rPr>
      </w:pPr>
      <w:r>
        <w:rPr>
          <w:kern w:val="2"/>
        </w:rPr>
        <w:t>blkid</w:t>
      </w:r>
      <w:r>
        <w:rPr>
          <w:rFonts w:hint="eastAsia"/>
          <w:kern w:val="2"/>
        </w:rPr>
        <w:t>命令用于查看设备的名称、文件系统及</w:t>
      </w:r>
      <w:r>
        <w:rPr>
          <w:kern w:val="2"/>
        </w:rPr>
        <w:t>UUID</w:t>
      </w:r>
      <w:r>
        <w:rPr>
          <w:rFonts w:hint="eastAsia"/>
          <w:kern w:val="2"/>
        </w:rPr>
        <w:t>。可以使用管道符（详见第</w:t>
      </w:r>
      <w:r>
        <w:rPr>
          <w:kern w:val="2"/>
        </w:rPr>
        <w:t>3</w:t>
      </w:r>
      <w:r>
        <w:rPr>
          <w:rFonts w:hint="eastAsia"/>
          <w:kern w:val="2"/>
        </w:rPr>
        <w:t>章）进行过滤，只显示与</w:t>
      </w:r>
      <w:r>
        <w:rPr>
          <w:kern w:val="2"/>
        </w:rPr>
        <w:t>/dev/sdb</w:t>
      </w:r>
      <w:r>
        <w:rPr>
          <w:rFonts w:hint="eastAsia"/>
          <w:kern w:val="2"/>
        </w:rPr>
        <w:t>设备相关的信息：</w:t>
      </w:r>
      <w:r>
        <w:rPr>
          <w:kern w:val="2"/>
        </w:rPr>
        <w:t xml:space="preserve"> </w:t>
      </w:r>
    </w:p>
    <w:p>
      <w:pPr>
        <w:pStyle w:val="58"/>
        <w:rPr>
          <w:kern w:val="2"/>
        </w:rPr>
      </w:pPr>
    </w:p>
    <w:p>
      <w:pPr>
        <w:pStyle w:val="26"/>
        <w:rPr>
          <w:kern w:val="2"/>
        </w:rPr>
      </w:pPr>
      <w:r>
        <w:rPr>
          <w:kern w:val="2"/>
        </w:rPr>
        <w:t>[root@linuxprobe ~]# blkid | grep /dev/sdb</w:t>
      </w:r>
    </w:p>
    <w:p>
      <w:pPr>
        <w:pStyle w:val="26"/>
        <w:rPr>
          <w:kern w:val="2"/>
        </w:rPr>
      </w:pPr>
      <w:r>
        <w:rPr>
          <w:kern w:val="2"/>
        </w:rPr>
        <w:t>/dev/sdb: UUID="eb9cbf2f-fce8-413a-b770-8b0f243e8ad6" TYPE="xfs" </w:t>
      </w:r>
    </w:p>
    <w:p>
      <w:pPr>
        <w:pStyle w:val="59"/>
        <w:spacing w:after="90"/>
        <w:rPr>
          <w:kern w:val="2"/>
        </w:rPr>
      </w:pPr>
    </w:p>
    <w:p>
      <w:pPr>
        <w:rPr>
          <w:kern w:val="2"/>
        </w:rPr>
      </w:pPr>
      <w:r>
        <w:rPr>
          <w:rFonts w:hint="eastAsia"/>
          <w:color w:val="000000"/>
          <w:kern w:val="2"/>
          <w:szCs w:val="21"/>
        </w:rPr>
        <w:t>刘遄老师还要再啰嗦一句，由于</w:t>
      </w:r>
      <w:r>
        <w:rPr>
          <w:color w:val="000000"/>
          <w:kern w:val="2"/>
          <w:szCs w:val="21"/>
        </w:rPr>
        <w:t>/dev/sdb</w:t>
      </w:r>
      <w:r>
        <w:rPr>
          <w:rFonts w:hint="eastAsia"/>
          <w:color w:val="000000"/>
          <w:kern w:val="2"/>
          <w:szCs w:val="21"/>
        </w:rPr>
        <w:t>是一块网络存储设备，而</w:t>
      </w:r>
      <w:r>
        <w:rPr>
          <w:color w:val="000000"/>
          <w:kern w:val="2"/>
          <w:szCs w:val="21"/>
        </w:rPr>
        <w:t>iSCSI</w:t>
      </w:r>
      <w:r>
        <w:rPr>
          <w:rFonts w:hint="eastAsia"/>
          <w:color w:val="000000"/>
          <w:kern w:val="2"/>
          <w:szCs w:val="21"/>
        </w:rPr>
        <w:t>协议是基于</w:t>
      </w:r>
      <w:r>
        <w:rPr>
          <w:color w:val="000000"/>
          <w:kern w:val="2"/>
          <w:szCs w:val="21"/>
        </w:rPr>
        <w:t>TCP/IP</w:t>
      </w:r>
      <w:r>
        <w:rPr>
          <w:rFonts w:hint="eastAsia"/>
          <w:color w:val="000000"/>
          <w:kern w:val="2"/>
          <w:szCs w:val="21"/>
        </w:rPr>
        <w:t>网络传输数据的，因此必须在</w:t>
      </w:r>
      <w:r>
        <w:rPr>
          <w:color w:val="000000"/>
          <w:kern w:val="2"/>
          <w:szCs w:val="21"/>
        </w:rPr>
        <w:t>/etc/fstab</w:t>
      </w:r>
      <w:r>
        <w:rPr>
          <w:rFonts w:hint="eastAsia"/>
          <w:color w:val="000000"/>
          <w:kern w:val="2"/>
          <w:szCs w:val="21"/>
        </w:rPr>
        <w:t>配置文件中添加上</w:t>
      </w:r>
      <w:r>
        <w:rPr>
          <w:rFonts w:ascii="宋体" w:eastAsia="宋体"/>
          <w:color w:val="000000"/>
          <w:kern w:val="2"/>
          <w:szCs w:val="21"/>
        </w:rPr>
        <w:t>_</w:t>
      </w:r>
      <w:r>
        <w:rPr>
          <w:color w:val="000000"/>
          <w:kern w:val="2"/>
          <w:szCs w:val="21"/>
        </w:rPr>
        <w:t>netdev</w:t>
      </w:r>
      <w:r>
        <w:rPr>
          <w:rFonts w:hint="eastAsia"/>
          <w:color w:val="000000"/>
          <w:kern w:val="2"/>
          <w:szCs w:val="21"/>
        </w:rPr>
        <w:t>参数，表示当系统联网后再进行挂载操作，以免系统开机时间过长或开机失败：</w:t>
      </w:r>
    </w:p>
    <w:p>
      <w:pPr>
        <w:pStyle w:val="58"/>
        <w:rPr>
          <w:kern w:val="2"/>
        </w:rPr>
      </w:pPr>
    </w:p>
    <w:p>
      <w:pPr>
        <w:pStyle w:val="26"/>
        <w:rPr>
          <w:kern w:val="2"/>
        </w:rPr>
      </w:pPr>
      <w:r>
        <w:rPr>
          <w:kern w:val="2"/>
        </w:rPr>
        <w:t>[root@linuxprobe ~]# vim /etc/fstab</w:t>
      </w:r>
    </w:p>
    <w:p>
      <w:pPr>
        <w:pStyle w:val="26"/>
        <w:rPr>
          <w:kern w:val="2"/>
        </w:rPr>
      </w:pPr>
      <w:r>
        <w:rPr>
          <w:kern w:val="2"/>
        </w:rPr>
        <w:t>#</w:t>
      </w:r>
    </w:p>
    <w:p>
      <w:pPr>
        <w:pStyle w:val="26"/>
        <w:rPr>
          <w:kern w:val="2"/>
        </w:rPr>
      </w:pPr>
      <w:r>
        <w:rPr>
          <w:kern w:val="2"/>
        </w:rPr>
        <w:t># /etc/fstab</w:t>
      </w:r>
    </w:p>
    <w:p>
      <w:pPr>
        <w:pStyle w:val="26"/>
        <w:rPr>
          <w:kern w:val="2"/>
        </w:rPr>
      </w:pPr>
      <w:r>
        <w:rPr>
          <w:kern w:val="2"/>
        </w:rPr>
        <w:t># Created by anaconda on Wed May 4 19:26:23 2017</w:t>
      </w:r>
    </w:p>
    <w:p>
      <w:pPr>
        <w:pStyle w:val="26"/>
        <w:rPr>
          <w:kern w:val="2"/>
        </w:rPr>
      </w:pPr>
      <w:r>
        <w:rPr>
          <w:kern w:val="2"/>
        </w:rPr>
        <w:t>#</w:t>
      </w:r>
    </w:p>
    <w:p>
      <w:pPr>
        <w:pStyle w:val="26"/>
        <w:rPr>
          <w:kern w:val="2"/>
        </w:rPr>
      </w:pPr>
      <w:r>
        <w:rPr>
          <w:kern w:val="2"/>
        </w:rPr>
        <w:t># Accessible filesystems, by reference, are maintained under '/dev/disk'</w:t>
      </w:r>
    </w:p>
    <w:p>
      <w:pPr>
        <w:pStyle w:val="26"/>
        <w:rPr>
          <w:kern w:val="2"/>
        </w:rPr>
      </w:pPr>
      <w:r>
        <w:rPr>
          <w:kern w:val="2"/>
        </w:rPr>
        <w:t># See man pages fstab(5), findfs(8), mount(8) and/or blkid(8) for more info</w:t>
      </w:r>
    </w:p>
    <w:p>
      <w:pPr>
        <w:pStyle w:val="26"/>
        <w:rPr>
          <w:kern w:val="2"/>
        </w:rPr>
      </w:pPr>
      <w:r>
        <w:rPr>
          <w:kern w:val="2"/>
        </w:rPr>
        <w:t>#</w:t>
      </w:r>
    </w:p>
    <w:p>
      <w:pPr>
        <w:pStyle w:val="26"/>
        <w:rPr>
          <w:kern w:val="2"/>
        </w:rPr>
      </w:pPr>
      <w:r>
        <w:rPr>
          <w:kern w:val="2"/>
        </w:rPr>
        <w:t>/dev/mapper/rhel-root                     /            xfs       defaults   1 1</w:t>
      </w:r>
    </w:p>
    <w:p>
      <w:pPr>
        <w:pStyle w:val="26"/>
        <w:rPr>
          <w:kern w:val="2"/>
        </w:rPr>
      </w:pPr>
      <w:r>
        <w:rPr>
          <w:kern w:val="2"/>
        </w:rPr>
        <w:t>UUID=812b1f7c-8b5b-43da-8c06-b9999e0fe48b /boot        xfs       defaults   1 2</w:t>
      </w:r>
    </w:p>
    <w:p>
      <w:pPr>
        <w:pStyle w:val="26"/>
        <w:rPr>
          <w:kern w:val="2"/>
        </w:rPr>
      </w:pPr>
      <w:r>
        <w:rPr>
          <w:kern w:val="2"/>
        </w:rPr>
        <w:t>/dev/mapper                               /rhel-swap   swap swap defaults   0 0</w:t>
      </w:r>
    </w:p>
    <w:p>
      <w:pPr>
        <w:pStyle w:val="26"/>
        <w:rPr>
          <w:kern w:val="2"/>
        </w:rPr>
      </w:pPr>
      <w:r>
        <w:rPr>
          <w:kern w:val="2"/>
        </w:rPr>
        <w:t>/dev/cdrom                                /media/cdrom iso9660   defaults   0 0</w:t>
      </w:r>
    </w:p>
    <w:p>
      <w:pPr>
        <w:pStyle w:val="26"/>
        <w:rPr>
          <w:b/>
          <w:bCs/>
          <w:kern w:val="2"/>
        </w:rPr>
      </w:pPr>
      <w:r>
        <w:rPr>
          <w:b/>
          <w:bCs/>
          <w:kern w:val="2"/>
        </w:rPr>
        <w:t>UUID=eb9cbf2f-fce8-413a-b770-8b0f243e8ad6 /iscsi xfs defaults,</w:t>
      </w:r>
      <w:r>
        <w:rPr>
          <w:rFonts w:ascii="宋体"/>
          <w:b/>
          <w:bCs/>
          <w:kern w:val="2"/>
        </w:rPr>
        <w:t>_</w:t>
      </w:r>
      <w:r>
        <w:rPr>
          <w:b/>
          <w:bCs/>
          <w:kern w:val="2"/>
        </w:rPr>
        <w:t>netdev       0 0</w:t>
      </w:r>
    </w:p>
    <w:p>
      <w:pPr>
        <w:pStyle w:val="59"/>
        <w:spacing w:after="90"/>
        <w:rPr>
          <w:kern w:val="2"/>
        </w:rPr>
      </w:pPr>
    </w:p>
    <w:p>
      <w:pPr>
        <w:rPr>
          <w:kern w:val="2"/>
        </w:rPr>
      </w:pPr>
      <w:r>
        <w:rPr>
          <w:rFonts w:hint="eastAsia"/>
          <w:color w:val="000000"/>
          <w:kern w:val="2"/>
          <w:szCs w:val="21"/>
        </w:rPr>
        <w:t>如果我们不再需要使用</w:t>
      </w:r>
      <w:r>
        <w:rPr>
          <w:color w:val="000000"/>
          <w:kern w:val="2"/>
          <w:szCs w:val="21"/>
        </w:rPr>
        <w:t>iSCSI</w:t>
      </w:r>
      <w:r>
        <w:rPr>
          <w:rFonts w:hint="eastAsia"/>
          <w:color w:val="000000"/>
          <w:kern w:val="2"/>
          <w:szCs w:val="21"/>
        </w:rPr>
        <w:t>共享设备资源了，可以用</w:t>
      </w:r>
      <w:r>
        <w:rPr>
          <w:color w:val="000000"/>
          <w:kern w:val="2"/>
          <w:szCs w:val="21"/>
        </w:rPr>
        <w:t>iscsiadm</w:t>
      </w:r>
      <w:r>
        <w:rPr>
          <w:rFonts w:hint="eastAsia"/>
          <w:color w:val="000000"/>
          <w:kern w:val="2"/>
          <w:szCs w:val="21"/>
        </w:rPr>
        <w:t>命令的</w:t>
      </w:r>
      <w:r>
        <w:rPr>
          <w:color w:val="000000"/>
          <w:kern w:val="2"/>
          <w:szCs w:val="21"/>
        </w:rPr>
        <w:t>-u</w:t>
      </w:r>
      <w:r>
        <w:rPr>
          <w:rFonts w:hint="eastAsia"/>
          <w:color w:val="000000"/>
          <w:kern w:val="2"/>
          <w:szCs w:val="21"/>
        </w:rPr>
        <w:t>参数将其设备卸载：</w:t>
      </w:r>
    </w:p>
    <w:p>
      <w:pPr>
        <w:pStyle w:val="58"/>
        <w:rPr>
          <w:kern w:val="2"/>
        </w:rPr>
      </w:pPr>
    </w:p>
    <w:p>
      <w:pPr>
        <w:pStyle w:val="26"/>
        <w:rPr>
          <w:spacing w:val="-2"/>
          <w:kern w:val="2"/>
        </w:rPr>
      </w:pPr>
      <w:r>
        <w:rPr>
          <w:kern w:val="2"/>
        </w:rPr>
        <w:t>[</w:t>
      </w:r>
      <w:r>
        <w:rPr>
          <w:spacing w:val="-2"/>
          <w:kern w:val="2"/>
        </w:rPr>
        <w:t>root@linuxprobe ~]# iscsiadm -m node -T iqn.2003-01.org.linux-iscsi.linuxprobe.</w:t>
      </w:r>
      <w:r>
        <w:rPr>
          <w:rFonts w:hint="eastAsia"/>
          <w:spacing w:val="-2"/>
          <w:kern w:val="2"/>
        </w:rPr>
        <w:t xml:space="preserve"> </w:t>
      </w:r>
    </w:p>
    <w:p>
      <w:pPr>
        <w:pStyle w:val="26"/>
        <w:rPr>
          <w:kern w:val="2"/>
        </w:rPr>
      </w:pPr>
      <w:r>
        <w:rPr>
          <w:kern w:val="2"/>
        </w:rPr>
        <w:t>x8664:sn.d497c356ad80 -u</w:t>
      </w:r>
    </w:p>
    <w:p>
      <w:pPr>
        <w:pStyle w:val="26"/>
        <w:rPr>
          <w:spacing w:val="-2"/>
          <w:kern w:val="2"/>
        </w:rPr>
      </w:pPr>
      <w:r>
        <w:rPr>
          <w:kern w:val="2"/>
        </w:rPr>
        <w:t>L</w:t>
      </w:r>
      <w:r>
        <w:rPr>
          <w:spacing w:val="-2"/>
          <w:kern w:val="2"/>
        </w:rPr>
        <w:t>ogging out of session [sid: 7, target : iqn.2003-01.org.linux-iscsi.linuxprobe.</w:t>
      </w:r>
      <w:r>
        <w:rPr>
          <w:rFonts w:hint="eastAsia"/>
          <w:spacing w:val="-2"/>
          <w:kern w:val="2"/>
        </w:rPr>
        <w:t xml:space="preserve"> </w:t>
      </w:r>
    </w:p>
    <w:p>
      <w:pPr>
        <w:pStyle w:val="26"/>
        <w:rPr>
          <w:kern w:val="2"/>
        </w:rPr>
      </w:pPr>
      <w:r>
        <w:rPr>
          <w:kern w:val="2"/>
        </w:rPr>
        <w:t>x8664:sn.d497c356ad80, portal: 192.168.10.10,3260]</w:t>
      </w:r>
    </w:p>
    <w:p>
      <w:pPr>
        <w:pStyle w:val="26"/>
        <w:rPr>
          <w:spacing w:val="4"/>
          <w:kern w:val="2"/>
        </w:rPr>
      </w:pPr>
      <w:r>
        <w:rPr>
          <w:spacing w:val="4"/>
          <w:kern w:val="2"/>
        </w:rPr>
        <w:t>Logout of [sid: 7, target: iqn.2003-01.org.linux-iscsi.linuxprobe.x8664:sn.</w:t>
      </w:r>
    </w:p>
    <w:p>
      <w:pPr>
        <w:pStyle w:val="26"/>
        <w:rPr>
          <w:kern w:val="2"/>
        </w:rPr>
      </w:pPr>
      <w:r>
        <w:rPr>
          <w:kern w:val="2"/>
        </w:rPr>
        <w:t>d497c356ad80,portal:192.168.10.10,3260] successful.</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17.5</w:t>
            </w:r>
            <w:r>
              <w:rPr>
                <w:color w:val="000000"/>
                <w:kern w:val="2"/>
                <w:szCs w:val="21"/>
              </w:rPr>
              <w:t xml:space="preserve">  </w:t>
            </w:r>
            <w:r>
              <w:rPr>
                <w:rFonts w:hint="eastAsia"/>
                <w:color w:val="000000"/>
                <w:kern w:val="2"/>
              </w:rPr>
              <w:t>配置</w:t>
            </w:r>
            <w:r>
              <w:rPr>
                <w:color w:val="000000"/>
                <w:kern w:val="2"/>
              </w:rPr>
              <w:t>Windows</w:t>
            </w:r>
            <w:r>
              <w:rPr>
                <w:rFonts w:hint="eastAsia"/>
                <w:color w:val="000000"/>
                <w:kern w:val="2"/>
              </w:rPr>
              <w:t>客户端</w:t>
            </w:r>
          </w:p>
        </w:tc>
      </w:tr>
    </w:tbl>
    <w:p>
      <w:pPr>
        <w:pStyle w:val="56"/>
        <w:rPr>
          <w:kern w:val="2"/>
        </w:rPr>
      </w:pPr>
    </w:p>
    <w:p>
      <w:pPr>
        <w:rPr>
          <w:kern w:val="2"/>
        </w:rPr>
      </w:pPr>
      <w:r>
        <w:rPr>
          <w:rFonts w:hint="eastAsia"/>
          <w:color w:val="000000"/>
          <w:kern w:val="2"/>
          <w:szCs w:val="21"/>
        </w:rPr>
        <w:t>使用</w:t>
      </w:r>
      <w:r>
        <w:rPr>
          <w:color w:val="000000"/>
          <w:kern w:val="2"/>
          <w:szCs w:val="21"/>
        </w:rPr>
        <w:t>Windows</w:t>
      </w:r>
      <w:r>
        <w:rPr>
          <w:rFonts w:hint="eastAsia"/>
          <w:color w:val="000000"/>
          <w:kern w:val="2"/>
          <w:szCs w:val="21"/>
        </w:rPr>
        <w:t>系统的客户端也可以正常访问</w:t>
      </w:r>
      <w:r>
        <w:rPr>
          <w:color w:val="000000"/>
          <w:kern w:val="2"/>
          <w:szCs w:val="21"/>
        </w:rPr>
        <w:t>iSCSI</w:t>
      </w:r>
      <w:r>
        <w:rPr>
          <w:rFonts w:hint="eastAsia"/>
          <w:color w:val="000000"/>
          <w:kern w:val="2"/>
          <w:szCs w:val="21"/>
        </w:rPr>
        <w:t>服务器上的共享存储资源，而且操作原理及步骤与</w:t>
      </w:r>
      <w:r>
        <w:rPr>
          <w:color w:val="000000"/>
          <w:kern w:val="2"/>
          <w:szCs w:val="21"/>
        </w:rPr>
        <w:t>Linux</w:t>
      </w:r>
      <w:r>
        <w:rPr>
          <w:rFonts w:hint="eastAsia"/>
          <w:color w:val="000000"/>
          <w:kern w:val="2"/>
          <w:szCs w:val="21"/>
        </w:rPr>
        <w:t>系统的客户端基本相同。在进行下面的实验之前，请先关闭</w:t>
      </w:r>
      <w:r>
        <w:rPr>
          <w:color w:val="000000"/>
          <w:kern w:val="2"/>
          <w:szCs w:val="21"/>
        </w:rPr>
        <w:t>Linux</w:t>
      </w:r>
      <w:r>
        <w:rPr>
          <w:rFonts w:hint="eastAsia"/>
          <w:color w:val="000000"/>
          <w:kern w:val="2"/>
          <w:szCs w:val="21"/>
        </w:rPr>
        <w:t>系统客户端，以免这两台客户端主机同时使用</w:t>
      </w:r>
      <w:r>
        <w:rPr>
          <w:color w:val="000000"/>
          <w:kern w:val="2"/>
          <w:szCs w:val="21"/>
        </w:rPr>
        <w:t>iSCSI</w:t>
      </w:r>
      <w:r>
        <w:rPr>
          <w:rFonts w:hint="eastAsia"/>
          <w:color w:val="000000"/>
          <w:kern w:val="2"/>
          <w:szCs w:val="21"/>
        </w:rPr>
        <w:t>共享存储资源而产生潜在问题。下面按照表</w:t>
      </w:r>
      <w:r>
        <w:rPr>
          <w:color w:val="000000"/>
          <w:kern w:val="2"/>
          <w:szCs w:val="21"/>
        </w:rPr>
        <w:t>17-2</w:t>
      </w:r>
      <w:r>
        <w:rPr>
          <w:rFonts w:hint="eastAsia"/>
          <w:color w:val="000000"/>
          <w:kern w:val="2"/>
          <w:szCs w:val="21"/>
        </w:rPr>
        <w:t>来配置</w:t>
      </w:r>
      <w:r>
        <w:rPr>
          <w:color w:val="000000"/>
          <w:kern w:val="2"/>
          <w:szCs w:val="21"/>
        </w:rPr>
        <w:t>iSCSI</w:t>
      </w:r>
      <w:r>
        <w:rPr>
          <w:rFonts w:hint="eastAsia"/>
          <w:color w:val="000000"/>
          <w:kern w:val="2"/>
          <w:szCs w:val="21"/>
        </w:rPr>
        <w:t>服务</w:t>
      </w:r>
      <w:r>
        <w:rPr>
          <w:rFonts w:hint="eastAsia"/>
          <w:kern w:val="2"/>
        </w:rPr>
        <w:t>器</w:t>
      </w:r>
      <w:r>
        <w:rPr>
          <w:rFonts w:hint="eastAsia"/>
          <w:color w:val="000000"/>
          <w:kern w:val="2"/>
          <w:szCs w:val="21"/>
        </w:rPr>
        <w:t>和</w:t>
      </w:r>
      <w:r>
        <w:rPr>
          <w:color w:val="000000"/>
          <w:kern w:val="2"/>
          <w:szCs w:val="21"/>
        </w:rPr>
        <w:t>Windows</w:t>
      </w:r>
      <w:r>
        <w:rPr>
          <w:rFonts w:hint="eastAsia"/>
          <w:color w:val="000000"/>
          <w:kern w:val="2"/>
          <w:szCs w:val="21"/>
        </w:rPr>
        <w:t>客户端所用的</w:t>
      </w:r>
      <w:r>
        <w:rPr>
          <w:color w:val="000000"/>
          <w:kern w:val="2"/>
          <w:szCs w:val="21"/>
        </w:rPr>
        <w:t>IP</w:t>
      </w:r>
      <w:r>
        <w:rPr>
          <w:rFonts w:hint="eastAsia"/>
          <w:color w:val="000000"/>
          <w:kern w:val="2"/>
          <w:szCs w:val="21"/>
        </w:rPr>
        <w:t>地址。</w:t>
      </w:r>
    </w:p>
    <w:p>
      <w:pPr>
        <w:pStyle w:val="27"/>
        <w:rPr>
          <w:kern w:val="2"/>
        </w:rPr>
      </w:pPr>
      <w:r>
        <w:rPr>
          <w:rFonts w:hint="eastAsia"/>
          <w:kern w:val="2"/>
        </w:rPr>
        <w:t>表</w:t>
      </w:r>
      <w:r>
        <w:rPr>
          <w:kern w:val="2"/>
        </w:rPr>
        <w:t>17-2</w:t>
      </w:r>
      <w:r>
        <w:rPr>
          <w:kern w:val="2"/>
        </w:rPr>
        <w:tab/>
      </w:r>
      <w:r>
        <w:rPr>
          <w:kern w:val="2"/>
        </w:rPr>
        <w:t>iSCSI</w:t>
      </w:r>
      <w:r>
        <w:rPr>
          <w:rFonts w:hint="eastAsia"/>
          <w:kern w:val="2"/>
        </w:rPr>
        <w:t>服务器和客户端的操作系统以及</w:t>
      </w:r>
      <w:r>
        <w:rPr>
          <w:kern w:val="2"/>
        </w:rPr>
        <w:t>IP</w:t>
      </w:r>
      <w:r>
        <w:rPr>
          <w:rFonts w:hint="eastAsia"/>
          <w:kern w:val="2"/>
        </w:rPr>
        <w:t>地址</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2668"/>
        <w:gridCol w:w="2725"/>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68"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25"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tcBorders>
              <w:top w:val="single" w:color="000000" w:sz="4" w:space="0"/>
            </w:tcBorders>
            <w:vAlign w:val="center"/>
          </w:tcPr>
          <w:p>
            <w:pPr>
              <w:pStyle w:val="28"/>
              <w:rPr>
                <w:kern w:val="2"/>
              </w:rPr>
            </w:pPr>
            <w:r>
              <w:rPr>
                <w:kern w:val="2"/>
              </w:rPr>
              <w:t>iSCSI</w:t>
            </w:r>
            <w:r>
              <w:rPr>
                <w:rFonts w:hint="eastAsia"/>
                <w:kern w:val="2"/>
              </w:rPr>
              <w:t>服务器</w:t>
            </w:r>
          </w:p>
        </w:tc>
        <w:tc>
          <w:tcPr>
            <w:tcW w:w="2668" w:type="dxa"/>
            <w:tcBorders>
              <w:top w:val="single" w:color="000000" w:sz="4" w:space="0"/>
            </w:tcBorders>
            <w:vAlign w:val="center"/>
          </w:tcPr>
          <w:p>
            <w:pPr>
              <w:pStyle w:val="28"/>
              <w:rPr>
                <w:kern w:val="2"/>
              </w:rPr>
            </w:pPr>
            <w:r>
              <w:rPr>
                <w:kern w:val="2"/>
              </w:rPr>
              <w:t>RHEL 7</w:t>
            </w:r>
          </w:p>
        </w:tc>
        <w:tc>
          <w:tcPr>
            <w:tcW w:w="2725"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68" w:type="dxa"/>
            <w:vAlign w:val="center"/>
          </w:tcPr>
          <w:p>
            <w:pPr>
              <w:pStyle w:val="28"/>
              <w:rPr>
                <w:kern w:val="2"/>
              </w:rPr>
            </w:pPr>
            <w:r>
              <w:rPr>
                <w:kern w:val="2"/>
              </w:rPr>
              <w:t>Windows</w:t>
            </w:r>
            <w:r>
              <w:rPr>
                <w:rFonts w:hint="eastAsia"/>
                <w:kern w:val="2"/>
              </w:rPr>
              <w:t>系统客户端</w:t>
            </w:r>
          </w:p>
        </w:tc>
        <w:tc>
          <w:tcPr>
            <w:tcW w:w="2668" w:type="dxa"/>
            <w:vAlign w:val="center"/>
          </w:tcPr>
          <w:p>
            <w:pPr>
              <w:pStyle w:val="28"/>
              <w:rPr>
                <w:kern w:val="2"/>
              </w:rPr>
            </w:pPr>
            <w:r>
              <w:rPr>
                <w:kern w:val="2"/>
              </w:rPr>
              <w:t xml:space="preserve">Windows 7 </w:t>
            </w:r>
          </w:p>
        </w:tc>
        <w:tc>
          <w:tcPr>
            <w:tcW w:w="2725" w:type="dxa"/>
            <w:vAlign w:val="center"/>
          </w:tcPr>
          <w:p>
            <w:pPr>
              <w:pStyle w:val="28"/>
              <w:rPr>
                <w:kern w:val="2"/>
              </w:rPr>
            </w:pPr>
            <w:r>
              <w:rPr>
                <w:kern w:val="2"/>
              </w:rPr>
              <w:t>192.168.10.30</w:t>
            </w:r>
          </w:p>
        </w:tc>
      </w:tr>
    </w:tbl>
    <w:p>
      <w:pPr>
        <w:pStyle w:val="29"/>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kern w:val="2"/>
          <w:szCs w:val="21"/>
        </w:rPr>
        <w:t>：运行</w:t>
      </w:r>
      <w:r>
        <w:rPr>
          <w:color w:val="000000"/>
          <w:kern w:val="2"/>
          <w:szCs w:val="21"/>
        </w:rPr>
        <w:t>iSCSI</w:t>
      </w:r>
      <w:r>
        <w:rPr>
          <w:rFonts w:hint="eastAsia"/>
          <w:color w:val="000000"/>
          <w:kern w:val="2"/>
          <w:szCs w:val="21"/>
        </w:rPr>
        <w:t>发起程序。在</w:t>
      </w:r>
      <w:r>
        <w:rPr>
          <w:color w:val="000000"/>
          <w:kern w:val="2"/>
          <w:szCs w:val="21"/>
        </w:rPr>
        <w:t>Windows 7</w:t>
      </w:r>
      <w:r>
        <w:rPr>
          <w:rFonts w:hint="eastAsia"/>
          <w:color w:val="000000"/>
          <w:kern w:val="2"/>
          <w:szCs w:val="21"/>
        </w:rPr>
        <w:t>操作系统中已经默认安装了</w:t>
      </w:r>
      <w:r>
        <w:rPr>
          <w:color w:val="000000"/>
          <w:kern w:val="2"/>
          <w:szCs w:val="21"/>
        </w:rPr>
        <w:t>iSCSI</w:t>
      </w:r>
      <w:r>
        <w:rPr>
          <w:rFonts w:hint="eastAsia"/>
          <w:color w:val="000000"/>
          <w:kern w:val="2"/>
          <w:szCs w:val="21"/>
        </w:rPr>
        <w:t>客户端程序，我们只需在控制面板中找到“系统和安全”标签，然后单击“管理工具”（见图</w:t>
      </w:r>
      <w:r>
        <w:rPr>
          <w:color w:val="000000"/>
          <w:kern w:val="2"/>
          <w:szCs w:val="21"/>
        </w:rPr>
        <w:t>17-3</w:t>
      </w:r>
      <w:r>
        <w:rPr>
          <w:rFonts w:hint="eastAsia"/>
          <w:color w:val="000000"/>
          <w:kern w:val="2"/>
          <w:szCs w:val="21"/>
        </w:rPr>
        <w:t>），进入到“管理工具”页面后即可看到“</w:t>
      </w:r>
      <w:r>
        <w:rPr>
          <w:color w:val="000000"/>
          <w:kern w:val="2"/>
          <w:szCs w:val="21"/>
        </w:rPr>
        <w:t>iSCSI</w:t>
      </w:r>
      <w:r>
        <w:rPr>
          <w:rFonts w:hint="eastAsia"/>
          <w:color w:val="000000"/>
          <w:kern w:val="2"/>
          <w:szCs w:val="21"/>
        </w:rPr>
        <w:t>发起程序”图标。双击该图标。在第一次运行</w:t>
      </w:r>
      <w:r>
        <w:rPr>
          <w:color w:val="000000"/>
          <w:kern w:val="2"/>
          <w:szCs w:val="21"/>
        </w:rPr>
        <w:t>iSCSI</w:t>
      </w:r>
      <w:r>
        <w:rPr>
          <w:rFonts w:hint="eastAsia"/>
          <w:color w:val="000000"/>
          <w:kern w:val="2"/>
          <w:szCs w:val="21"/>
        </w:rPr>
        <w:t>发起程序时，系统会提示“</w:t>
      </w:r>
      <w:r>
        <w:rPr>
          <w:color w:val="000000"/>
          <w:kern w:val="2"/>
          <w:szCs w:val="21"/>
        </w:rPr>
        <w:t>Microsoft iSCSI</w:t>
      </w:r>
      <w:r>
        <w:rPr>
          <w:rFonts w:hint="eastAsia"/>
          <w:color w:val="000000"/>
          <w:kern w:val="2"/>
          <w:szCs w:val="21"/>
        </w:rPr>
        <w:t>服务端未运行”，单击“是”按钮即可自动启动并运行</w:t>
      </w:r>
      <w:r>
        <w:rPr>
          <w:color w:val="000000"/>
          <w:kern w:val="2"/>
          <w:szCs w:val="21"/>
        </w:rPr>
        <w:t>iSCSI</w:t>
      </w:r>
      <w:r>
        <w:rPr>
          <w:rFonts w:hint="eastAsia"/>
          <w:color w:val="000000"/>
          <w:kern w:val="2"/>
          <w:szCs w:val="21"/>
        </w:rPr>
        <w:t>发起程序，如图</w:t>
      </w:r>
      <w:r>
        <w:rPr>
          <w:color w:val="000000"/>
          <w:kern w:val="2"/>
          <w:szCs w:val="21"/>
        </w:rPr>
        <w:t>17-4</w:t>
      </w:r>
      <w:r>
        <w:rPr>
          <w:rFonts w:hint="eastAsia"/>
          <w:color w:val="000000"/>
          <w:kern w:val="2"/>
          <w:szCs w:val="21"/>
        </w:rPr>
        <w:t>所示。</w:t>
      </w: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kern w:val="2"/>
          <w:szCs w:val="21"/>
        </w:rPr>
        <w:t>：扫描发现</w:t>
      </w:r>
      <w:r>
        <w:rPr>
          <w:color w:val="000000"/>
          <w:kern w:val="2"/>
          <w:szCs w:val="21"/>
        </w:rPr>
        <w:t>iSCSI</w:t>
      </w:r>
      <w:r>
        <w:rPr>
          <w:rFonts w:hint="eastAsia"/>
          <w:color w:val="000000"/>
          <w:kern w:val="2"/>
          <w:szCs w:val="21"/>
        </w:rPr>
        <w:t>服务端上可用的存储资源。不论是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系统，要想使用</w:t>
      </w:r>
      <w:r>
        <w:rPr>
          <w:color w:val="000000"/>
          <w:kern w:val="2"/>
          <w:szCs w:val="21"/>
        </w:rPr>
        <w:t>iSCSI</w:t>
      </w:r>
      <w:r>
        <w:rPr>
          <w:rFonts w:hint="eastAsia"/>
          <w:color w:val="000000"/>
          <w:kern w:val="2"/>
          <w:szCs w:val="21"/>
        </w:rPr>
        <w:t>共享存储资源都必须先进行扫描发现操作。运行</w:t>
      </w:r>
      <w:r>
        <w:rPr>
          <w:color w:val="000000"/>
          <w:kern w:val="2"/>
          <w:szCs w:val="21"/>
        </w:rPr>
        <w:t>iSCSI</w:t>
      </w:r>
      <w:r>
        <w:rPr>
          <w:rFonts w:hint="eastAsia"/>
          <w:color w:val="000000"/>
          <w:kern w:val="2"/>
          <w:szCs w:val="21"/>
        </w:rPr>
        <w:t>发起程序后在“目标”选项卡的“目标”文本框中写入</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地址，然后单击“快速连接”按钮，如图</w:t>
      </w:r>
      <w:r>
        <w:rPr>
          <w:color w:val="000000"/>
          <w:kern w:val="2"/>
          <w:szCs w:val="21"/>
        </w:rPr>
        <w:t>17-5</w:t>
      </w:r>
      <w:r>
        <w:rPr>
          <w:rFonts w:hint="eastAsia"/>
          <w:color w:val="000000"/>
          <w:kern w:val="2"/>
          <w:szCs w:val="21"/>
        </w:rPr>
        <w:t>所示。</w:t>
      </w:r>
    </w:p>
    <w:p>
      <w:pPr>
        <w:rPr>
          <w:kern w:val="2"/>
        </w:rPr>
      </w:pPr>
      <w:r>
        <w:rPr>
          <w:rFonts w:hint="eastAsia"/>
          <w:kern w:val="2"/>
        </w:rPr>
        <w:t>在弹出的“快速连接”提示框中可看到共享的硬盘存储资源，单击“完成”按钮即可，如图</w:t>
      </w:r>
      <w:r>
        <w:rPr>
          <w:kern w:val="2"/>
        </w:rPr>
        <w:t>17-6</w:t>
      </w:r>
      <w:r>
        <w:rPr>
          <w:rFonts w:hint="eastAsia"/>
          <w:kern w:val="2"/>
        </w:rPr>
        <w:t>所示。</w:t>
      </w:r>
    </w:p>
    <w:p>
      <w:pPr>
        <w:pStyle w:val="32"/>
        <w:pageBreakBefore/>
        <w:spacing w:before="360"/>
        <w:rPr>
          <w:kern w:val="2"/>
        </w:rPr>
      </w:pPr>
      <w:r>
        <w:rPr>
          <w:color w:val="000000"/>
          <w:kern w:val="2"/>
          <w:szCs w:val="21"/>
        </w:rPr>
        <w:drawing>
          <wp:inline distT="0" distB="0" distL="0" distR="0">
            <wp:extent cx="4465320" cy="3124200"/>
            <wp:effectExtent l="0" t="0" r="0" b="0"/>
            <wp:docPr id="215" name="图片 215" descr="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70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4465320" cy="31242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17-3  </w:t>
      </w:r>
      <w:r>
        <w:rPr>
          <w:rFonts w:hint="eastAsia"/>
          <w:color w:val="000000"/>
          <w:kern w:val="2"/>
          <w:szCs w:val="21"/>
        </w:rPr>
        <w:t>在控制面板中单击“管理工具”</w:t>
      </w:r>
    </w:p>
    <w:p>
      <w:pPr>
        <w:pStyle w:val="32"/>
        <w:rPr>
          <w:color w:val="000000"/>
          <w:kern w:val="2"/>
          <w:szCs w:val="21"/>
        </w:rPr>
      </w:pPr>
    </w:p>
    <w:p>
      <w:pPr>
        <w:pStyle w:val="32"/>
        <w:rPr>
          <w:kern w:val="2"/>
        </w:rPr>
      </w:pPr>
      <w:r>
        <w:rPr>
          <w:color w:val="000000"/>
          <w:kern w:val="2"/>
          <w:szCs w:val="21"/>
        </w:rPr>
        <w:drawing>
          <wp:inline distT="0" distB="0" distL="0" distR="0">
            <wp:extent cx="4465320" cy="3124200"/>
            <wp:effectExtent l="0" t="0" r="0" b="0"/>
            <wp:docPr id="216" name="图片 216" descr="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70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465320" cy="31242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17-4  </w:t>
      </w:r>
      <w:r>
        <w:rPr>
          <w:rFonts w:hint="eastAsia"/>
          <w:color w:val="000000"/>
          <w:kern w:val="2"/>
          <w:szCs w:val="21"/>
        </w:rPr>
        <w:t>双击“</w:t>
      </w:r>
      <w:r>
        <w:rPr>
          <w:color w:val="000000"/>
          <w:kern w:val="2"/>
          <w:szCs w:val="21"/>
        </w:rPr>
        <w:t>iSCSI</w:t>
      </w:r>
      <w:r>
        <w:rPr>
          <w:rFonts w:hint="eastAsia"/>
          <w:color w:val="000000"/>
          <w:kern w:val="2"/>
          <w:szCs w:val="21"/>
        </w:rPr>
        <w:t>发起程序”图标</w:t>
      </w:r>
    </w:p>
    <w:p>
      <w:pPr>
        <w:pStyle w:val="32"/>
        <w:rPr>
          <w:color w:val="000000"/>
          <w:kern w:val="2"/>
          <w:szCs w:val="21"/>
        </w:rPr>
      </w:pPr>
      <w:r>
        <w:rPr>
          <w:color w:val="000000"/>
          <w:kern w:val="2"/>
          <w:szCs w:val="21"/>
        </w:rPr>
        <w:drawing>
          <wp:inline distT="0" distB="0" distL="0" distR="0">
            <wp:extent cx="2644140" cy="3459480"/>
            <wp:effectExtent l="0" t="0" r="0" b="0"/>
            <wp:docPr id="217" name="图片 217" descr="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70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644140" cy="3459480"/>
                    </a:xfrm>
                    <a:prstGeom prst="rect">
                      <a:avLst/>
                    </a:prstGeom>
                    <a:noFill/>
                    <a:ln>
                      <a:noFill/>
                    </a:ln>
                  </pic:spPr>
                </pic:pic>
              </a:graphicData>
            </a:graphic>
          </wp:inline>
        </w:drawing>
      </w:r>
      <w:r>
        <w:rPr>
          <w:rFonts w:hint="eastAsia"/>
          <w:color w:val="000000"/>
          <w:kern w:val="2"/>
          <w:szCs w:val="21"/>
        </w:rPr>
        <w:t xml:space="preserve">  </w:t>
      </w:r>
    </w:p>
    <w:p>
      <w:pPr>
        <w:pStyle w:val="33"/>
        <w:rPr>
          <w:kern w:val="2"/>
        </w:rPr>
      </w:pPr>
      <w:r>
        <w:rPr>
          <w:rFonts w:hint="eastAsia"/>
          <w:kern w:val="2"/>
        </w:rPr>
        <w:t>图</w:t>
      </w:r>
      <w:r>
        <w:rPr>
          <w:kern w:val="2"/>
        </w:rPr>
        <w:t xml:space="preserve">17-5  </w:t>
      </w:r>
      <w:r>
        <w:rPr>
          <w:rFonts w:hint="eastAsia"/>
          <w:kern w:val="2"/>
        </w:rPr>
        <w:t>填写</w:t>
      </w:r>
      <w:r>
        <w:rPr>
          <w:kern w:val="2"/>
        </w:rPr>
        <w:t>iSCSI</w:t>
      </w:r>
      <w:r>
        <w:rPr>
          <w:rFonts w:hint="eastAsia"/>
          <w:kern w:val="2"/>
        </w:rPr>
        <w:t>服务端的</w:t>
      </w:r>
      <w:r>
        <w:rPr>
          <w:kern w:val="2"/>
        </w:rPr>
        <w:t>IP</w:t>
      </w:r>
      <w:r>
        <w:rPr>
          <w:rFonts w:hint="eastAsia"/>
          <w:kern w:val="2"/>
        </w:rPr>
        <w:t>地址</w:t>
      </w:r>
    </w:p>
    <w:p>
      <w:pPr>
        <w:pStyle w:val="32"/>
        <w:rPr>
          <w:kern w:val="2"/>
        </w:rPr>
      </w:pPr>
      <w:r>
        <w:rPr>
          <w:color w:val="000000"/>
          <w:kern w:val="2"/>
          <w:szCs w:val="21"/>
        </w:rPr>
        <w:drawing>
          <wp:inline distT="0" distB="0" distL="0" distR="0">
            <wp:extent cx="2636520" cy="3451860"/>
            <wp:effectExtent l="0" t="0" r="0" b="0"/>
            <wp:docPr id="218" name="图片 218" descr="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70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36520" cy="3451860"/>
                    </a:xfrm>
                    <a:prstGeom prst="rect">
                      <a:avLst/>
                    </a:prstGeom>
                    <a:noFill/>
                    <a:ln>
                      <a:noFill/>
                    </a:ln>
                  </pic:spPr>
                </pic:pic>
              </a:graphicData>
            </a:graphic>
          </wp:inline>
        </w:drawing>
      </w:r>
    </w:p>
    <w:p>
      <w:pPr>
        <w:pStyle w:val="33"/>
        <w:spacing w:after="80"/>
        <w:rPr>
          <w:kern w:val="2"/>
        </w:rPr>
      </w:pPr>
      <w:r>
        <w:rPr>
          <w:rFonts w:hint="eastAsia"/>
          <w:kern w:val="2"/>
        </w:rPr>
        <w:t>图</w:t>
      </w:r>
      <w:r>
        <w:rPr>
          <w:kern w:val="2"/>
        </w:rPr>
        <w:t xml:space="preserve">17-6  </w:t>
      </w:r>
      <w:r>
        <w:rPr>
          <w:rFonts w:hint="eastAsia"/>
          <w:kern w:val="2"/>
        </w:rPr>
        <w:t>在“快速连接”提示框中看到的共享的硬盘存储资源</w:t>
      </w:r>
    </w:p>
    <w:p>
      <w:pPr>
        <w:rPr>
          <w:kern w:val="2"/>
        </w:rPr>
      </w:pPr>
      <w:r>
        <w:rPr>
          <w:rFonts w:hint="eastAsia"/>
          <w:color w:val="000000"/>
          <w:spacing w:val="4"/>
          <w:kern w:val="2"/>
          <w:szCs w:val="21"/>
        </w:rPr>
        <w:t>回到“</w:t>
      </w:r>
      <w:r>
        <w:rPr>
          <w:rFonts w:hint="eastAsia"/>
          <w:color w:val="000000"/>
          <w:spacing w:val="6"/>
          <w:kern w:val="2"/>
          <w:szCs w:val="21"/>
        </w:rPr>
        <w:t>目标”选项卡页面，可以看到共享存储资源的名称已经出现，如图</w:t>
      </w:r>
      <w:r>
        <w:rPr>
          <w:color w:val="000000"/>
          <w:spacing w:val="6"/>
          <w:kern w:val="2"/>
          <w:szCs w:val="21"/>
        </w:rPr>
        <w:t>17-7</w:t>
      </w:r>
      <w:r>
        <w:rPr>
          <w:rFonts w:hint="eastAsia"/>
          <w:color w:val="000000"/>
          <w:spacing w:val="6"/>
          <w:kern w:val="2"/>
          <w:szCs w:val="21"/>
        </w:rPr>
        <w:t>所示。</w:t>
      </w:r>
    </w:p>
    <w:p>
      <w:pPr>
        <w:rPr>
          <w:spacing w:val="-6"/>
          <w:kern w:val="2"/>
        </w:rPr>
      </w:pPr>
      <w:r>
        <w:rPr>
          <w:rStyle w:val="18"/>
          <w:rFonts w:hint="eastAsia"/>
          <w:spacing w:val="-6"/>
          <w:kern w:val="2"/>
        </w:rPr>
        <w:t>第</w:t>
      </w:r>
      <w:r>
        <w:rPr>
          <w:rStyle w:val="18"/>
          <w:spacing w:val="-6"/>
          <w:kern w:val="2"/>
        </w:rPr>
        <w:t>3</w:t>
      </w:r>
      <w:r>
        <w:rPr>
          <w:rStyle w:val="18"/>
          <w:rFonts w:hint="eastAsia"/>
          <w:spacing w:val="-6"/>
          <w:kern w:val="2"/>
        </w:rPr>
        <w:t>步</w:t>
      </w:r>
      <w:r>
        <w:rPr>
          <w:rFonts w:hint="eastAsia"/>
          <w:spacing w:val="-6"/>
          <w:kern w:val="2"/>
        </w:rPr>
        <w:t>：准备连接</w:t>
      </w:r>
      <w:r>
        <w:rPr>
          <w:spacing w:val="-6"/>
          <w:kern w:val="2"/>
        </w:rPr>
        <w:t>iSCSI</w:t>
      </w:r>
      <w:r>
        <w:rPr>
          <w:rFonts w:hint="eastAsia"/>
          <w:spacing w:val="-6"/>
          <w:kern w:val="2"/>
        </w:rPr>
        <w:t>服务端的共享存储资源。由于在</w:t>
      </w:r>
      <w:r>
        <w:rPr>
          <w:spacing w:val="-6"/>
          <w:kern w:val="2"/>
        </w:rPr>
        <w:t>iSCSI</w:t>
      </w:r>
      <w:r>
        <w:rPr>
          <w:rFonts w:hint="eastAsia"/>
          <w:spacing w:val="-6"/>
          <w:kern w:val="2"/>
        </w:rPr>
        <w:t>服务端程序上设置了</w:t>
      </w:r>
      <w:r>
        <w:rPr>
          <w:spacing w:val="-6"/>
          <w:kern w:val="2"/>
        </w:rPr>
        <w:t>ACL</w:t>
      </w:r>
      <w:r>
        <w:rPr>
          <w:rFonts w:hint="eastAsia"/>
          <w:spacing w:val="-6"/>
          <w:kern w:val="2"/>
        </w:rPr>
        <w:t>，使得只有客户端名称与</w:t>
      </w:r>
      <w:r>
        <w:rPr>
          <w:spacing w:val="-6"/>
          <w:kern w:val="2"/>
        </w:rPr>
        <w:t>ACL</w:t>
      </w:r>
      <w:r>
        <w:rPr>
          <w:rFonts w:hint="eastAsia"/>
          <w:spacing w:val="-6"/>
          <w:kern w:val="2"/>
        </w:rPr>
        <w:t>策略中的名称保持一致时才能使用远程存储资源，因此需要在“配置”选项卡中单击“更改”按钮，把</w:t>
      </w:r>
      <w:r>
        <w:rPr>
          <w:spacing w:val="-6"/>
          <w:kern w:val="2"/>
        </w:rPr>
        <w:t>iSCSI</w:t>
      </w:r>
      <w:r>
        <w:rPr>
          <w:rFonts w:hint="eastAsia"/>
          <w:spacing w:val="-6"/>
          <w:kern w:val="2"/>
        </w:rPr>
        <w:t>发起程序的名称修改为服务端</w:t>
      </w:r>
      <w:r>
        <w:rPr>
          <w:spacing w:val="-6"/>
          <w:kern w:val="2"/>
        </w:rPr>
        <w:t>ACL</w:t>
      </w:r>
      <w:r>
        <w:rPr>
          <w:rFonts w:hint="eastAsia"/>
          <w:spacing w:val="-6"/>
          <w:kern w:val="2"/>
        </w:rPr>
        <w:t>所定义的名称，如图</w:t>
      </w:r>
      <w:r>
        <w:rPr>
          <w:spacing w:val="-6"/>
          <w:kern w:val="2"/>
        </w:rPr>
        <w:t>17-8</w:t>
      </w:r>
      <w:r>
        <w:rPr>
          <w:rFonts w:hint="eastAsia"/>
          <w:spacing w:val="-6"/>
          <w:kern w:val="2"/>
        </w:rPr>
        <w:t>所示。</w:t>
      </w:r>
    </w:p>
    <w:p>
      <w:pPr>
        <w:pStyle w:val="32"/>
        <w:rPr>
          <w:kern w:val="2"/>
        </w:rPr>
      </w:pPr>
      <w:r>
        <w:rPr>
          <w:color w:val="000000"/>
          <w:kern w:val="2"/>
          <w:szCs w:val="21"/>
        </w:rPr>
        <w:drawing>
          <wp:inline distT="0" distB="0" distL="0" distR="0">
            <wp:extent cx="2529840" cy="3299460"/>
            <wp:effectExtent l="0" t="0" r="0" b="0"/>
            <wp:docPr id="219" name="图片 219" descr="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70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529840" cy="3299460"/>
                    </a:xfrm>
                    <a:prstGeom prst="rect">
                      <a:avLst/>
                    </a:prstGeom>
                    <a:noFill/>
                    <a:ln>
                      <a:noFill/>
                    </a:ln>
                  </pic:spPr>
                </pic:pic>
              </a:graphicData>
            </a:graphic>
          </wp:inline>
        </w:drawing>
      </w:r>
    </w:p>
    <w:p>
      <w:pPr>
        <w:pStyle w:val="33"/>
        <w:rPr>
          <w:kern w:val="2"/>
        </w:rPr>
      </w:pPr>
      <w:r>
        <w:rPr>
          <w:rFonts w:hint="eastAsia"/>
          <w:color w:val="000000"/>
          <w:spacing w:val="-6"/>
          <w:kern w:val="2"/>
          <w:szCs w:val="21"/>
        </w:rPr>
        <w:t>图</w:t>
      </w:r>
      <w:r>
        <w:rPr>
          <w:color w:val="000000"/>
          <w:spacing w:val="-6"/>
          <w:kern w:val="2"/>
          <w:szCs w:val="21"/>
        </w:rPr>
        <w:t xml:space="preserve">17-7  </w:t>
      </w:r>
      <w:r>
        <w:rPr>
          <w:rFonts w:hint="eastAsia"/>
          <w:color w:val="000000"/>
          <w:spacing w:val="-6"/>
          <w:kern w:val="2"/>
          <w:szCs w:val="21"/>
        </w:rPr>
        <w:t>在“目标”选项卡中看到了共享存储资源</w:t>
      </w:r>
    </w:p>
    <w:p>
      <w:pPr>
        <w:pStyle w:val="32"/>
        <w:rPr>
          <w:color w:val="000000"/>
          <w:kern w:val="2"/>
          <w:szCs w:val="21"/>
        </w:rPr>
      </w:pPr>
      <w:r>
        <w:rPr>
          <w:color w:val="000000"/>
          <w:kern w:val="2"/>
          <w:szCs w:val="21"/>
        </w:rPr>
        <w:drawing>
          <wp:inline distT="0" distB="0" distL="0" distR="0">
            <wp:extent cx="2522220" cy="3307080"/>
            <wp:effectExtent l="0" t="0" r="0" b="0"/>
            <wp:docPr id="220" name="图片 220" descr="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70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522220" cy="330708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17-8  </w:t>
      </w:r>
      <w:r>
        <w:rPr>
          <w:rFonts w:hint="eastAsia"/>
          <w:kern w:val="2"/>
        </w:rPr>
        <w:t>修改</w:t>
      </w:r>
      <w:r>
        <w:rPr>
          <w:kern w:val="2"/>
        </w:rPr>
        <w:t>iSCSI</w:t>
      </w:r>
      <w:r>
        <w:rPr>
          <w:rFonts w:hint="eastAsia"/>
          <w:kern w:val="2"/>
        </w:rPr>
        <w:t>发起程序的名称</w:t>
      </w:r>
    </w:p>
    <w:p>
      <w:pPr>
        <w:rPr>
          <w:kern w:val="2"/>
        </w:rPr>
      </w:pPr>
      <w:r>
        <w:rPr>
          <w:rFonts w:hint="eastAsia"/>
          <w:spacing w:val="4"/>
          <w:kern w:val="2"/>
        </w:rPr>
        <w:t>在确认客</w:t>
      </w:r>
      <w:r>
        <w:rPr>
          <w:rFonts w:hint="eastAsia"/>
          <w:kern w:val="2"/>
        </w:rPr>
        <w:t>户端发起程序的名称修改正确后即可返回到“目标”选项卡页面中，然后单击“连接”按钮进行连接请求，成功连接到远程共享存储资源的页面如图</w:t>
      </w:r>
      <w:r>
        <w:rPr>
          <w:kern w:val="2"/>
        </w:rPr>
        <w:t>17-9</w:t>
      </w:r>
      <w:r>
        <w:rPr>
          <w:rFonts w:hint="eastAsia"/>
          <w:kern w:val="2"/>
        </w:rPr>
        <w:t>所示。</w:t>
      </w:r>
    </w:p>
    <w:p>
      <w:pPr>
        <w:pStyle w:val="32"/>
        <w:spacing w:before="80"/>
        <w:rPr>
          <w:kern w:val="2"/>
        </w:rPr>
      </w:pPr>
      <w:r>
        <w:rPr>
          <w:color w:val="000000"/>
          <w:kern w:val="2"/>
          <w:szCs w:val="21"/>
        </w:rPr>
        <w:drawing>
          <wp:inline distT="0" distB="0" distL="0" distR="0">
            <wp:extent cx="2697480" cy="3558540"/>
            <wp:effectExtent l="0" t="0" r="0" b="0"/>
            <wp:docPr id="221" name="图片 221" descr="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70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97480" cy="355854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 xml:space="preserve">17-9  </w:t>
      </w:r>
      <w:r>
        <w:rPr>
          <w:rFonts w:hint="eastAsia"/>
          <w:color w:val="000000"/>
          <w:kern w:val="2"/>
          <w:szCs w:val="21"/>
        </w:rPr>
        <w:t>成功连接到远程共享存储资源</w:t>
      </w: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szCs w:val="21"/>
        </w:rPr>
        <w:t>：访问</w:t>
      </w:r>
      <w:r>
        <w:rPr>
          <w:color w:val="000000"/>
          <w:kern w:val="2"/>
          <w:szCs w:val="21"/>
        </w:rPr>
        <w:t>iSCSI</w:t>
      </w:r>
      <w:r>
        <w:rPr>
          <w:rFonts w:hint="eastAsia"/>
          <w:color w:val="000000"/>
          <w:kern w:val="2"/>
          <w:szCs w:val="21"/>
        </w:rPr>
        <w:t>远程共享存储资源。右键单击桌面上的“计算机”图标，打开计算机管理程序，如图</w:t>
      </w:r>
      <w:r>
        <w:rPr>
          <w:color w:val="000000"/>
          <w:kern w:val="2"/>
          <w:szCs w:val="21"/>
        </w:rPr>
        <w:t>17-10</w:t>
      </w:r>
      <w:r>
        <w:rPr>
          <w:rFonts w:hint="eastAsia"/>
          <w:color w:val="000000"/>
          <w:kern w:val="2"/>
          <w:szCs w:val="21"/>
        </w:rPr>
        <w:t>所示。</w:t>
      </w:r>
    </w:p>
    <w:p>
      <w:pPr>
        <w:pStyle w:val="32"/>
        <w:spacing w:before="80"/>
        <w:rPr>
          <w:kern w:val="2"/>
        </w:rPr>
      </w:pPr>
      <w:r>
        <w:rPr>
          <w:color w:val="000000"/>
          <w:kern w:val="2"/>
          <w:szCs w:val="21"/>
        </w:rPr>
        <w:drawing>
          <wp:inline distT="0" distB="0" distL="0" distR="0">
            <wp:extent cx="4076700" cy="2903220"/>
            <wp:effectExtent l="0" t="0" r="0" b="0"/>
            <wp:docPr id="222" name="图片 222" descr="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71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4076700" cy="290322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17-10  </w:t>
      </w:r>
      <w:r>
        <w:rPr>
          <w:rFonts w:hint="eastAsia"/>
          <w:color w:val="000000"/>
          <w:kern w:val="2"/>
          <w:szCs w:val="21"/>
        </w:rPr>
        <w:t>计算机管理程序的界面</w:t>
      </w:r>
    </w:p>
    <w:p>
      <w:pPr>
        <w:rPr>
          <w:kern w:val="2"/>
        </w:rPr>
      </w:pPr>
      <w:r>
        <w:rPr>
          <w:rFonts w:hint="eastAsia"/>
          <w:color w:val="000000"/>
          <w:kern w:val="2"/>
          <w:szCs w:val="21"/>
        </w:rPr>
        <w:t>开始对磁盘进行初始化操作，如图</w:t>
      </w:r>
      <w:r>
        <w:rPr>
          <w:color w:val="000000"/>
          <w:kern w:val="2"/>
          <w:szCs w:val="21"/>
        </w:rPr>
        <w:t>17-11</w:t>
      </w:r>
      <w:r>
        <w:rPr>
          <w:rFonts w:hint="eastAsia"/>
          <w:color w:val="000000"/>
          <w:kern w:val="2"/>
          <w:szCs w:val="21"/>
        </w:rPr>
        <w:t>所示。</w:t>
      </w:r>
      <w:r>
        <w:rPr>
          <w:color w:val="000000"/>
          <w:kern w:val="2"/>
          <w:szCs w:val="21"/>
        </w:rPr>
        <w:t>Windows</w:t>
      </w:r>
      <w:r>
        <w:rPr>
          <w:rFonts w:hint="eastAsia"/>
          <w:color w:val="000000"/>
          <w:kern w:val="2"/>
          <w:szCs w:val="21"/>
        </w:rPr>
        <w:t>系统用来初始化磁盘设备的步骤十分简单，各位读者都可以玩得转</w:t>
      </w:r>
      <w:r>
        <w:rPr>
          <w:color w:val="000000"/>
          <w:kern w:val="2"/>
          <w:szCs w:val="21"/>
        </w:rPr>
        <w:t>Linux</w:t>
      </w:r>
      <w:r>
        <w:rPr>
          <w:rFonts w:hint="eastAsia"/>
          <w:color w:val="000000"/>
          <w:kern w:val="2"/>
          <w:szCs w:val="21"/>
        </w:rPr>
        <w:t>系统，相信</w:t>
      </w:r>
      <w:r>
        <w:rPr>
          <w:color w:val="000000"/>
          <w:kern w:val="2"/>
          <w:szCs w:val="21"/>
        </w:rPr>
        <w:t>Windows</w:t>
      </w:r>
      <w:r>
        <w:rPr>
          <w:rFonts w:hint="eastAsia"/>
          <w:color w:val="000000"/>
          <w:kern w:val="2"/>
          <w:szCs w:val="21"/>
        </w:rPr>
        <w:t>系统就更不在话下了。</w:t>
      </w:r>
      <w:r>
        <w:rPr>
          <w:color w:val="000000"/>
          <w:kern w:val="2"/>
          <w:szCs w:val="21"/>
        </w:rPr>
        <w:t>Windows</w:t>
      </w:r>
      <w:r>
        <w:rPr>
          <w:rFonts w:hint="eastAsia"/>
          <w:color w:val="000000"/>
          <w:kern w:val="2"/>
          <w:szCs w:val="21"/>
        </w:rPr>
        <w:t>系统的初始化过程步骤如图</w:t>
      </w:r>
      <w:r>
        <w:rPr>
          <w:color w:val="000000"/>
          <w:kern w:val="2"/>
          <w:szCs w:val="21"/>
        </w:rPr>
        <w:t>17-12</w:t>
      </w:r>
      <w:r>
        <w:rPr>
          <w:rFonts w:hint="eastAsia"/>
          <w:color w:val="000000"/>
          <w:kern w:val="2"/>
          <w:szCs w:val="21"/>
        </w:rPr>
        <w:t>至图</w:t>
      </w:r>
      <w:r>
        <w:rPr>
          <w:color w:val="000000"/>
          <w:kern w:val="2"/>
          <w:szCs w:val="21"/>
        </w:rPr>
        <w:t>17-18</w:t>
      </w:r>
      <w:r>
        <w:rPr>
          <w:rFonts w:hint="eastAsia"/>
          <w:color w:val="000000"/>
          <w:kern w:val="2"/>
          <w:szCs w:val="21"/>
        </w:rPr>
        <w:t>所示。</w:t>
      </w:r>
    </w:p>
    <w:p>
      <w:pPr>
        <w:pStyle w:val="32"/>
        <w:rPr>
          <w:color w:val="000000"/>
          <w:kern w:val="2"/>
          <w:szCs w:val="21"/>
        </w:rPr>
      </w:pPr>
    </w:p>
    <w:p>
      <w:pPr>
        <w:pStyle w:val="32"/>
        <w:rPr>
          <w:kern w:val="2"/>
        </w:rPr>
      </w:pPr>
      <w:r>
        <w:rPr>
          <w:color w:val="000000"/>
          <w:kern w:val="2"/>
          <w:szCs w:val="21"/>
        </w:rPr>
        <w:drawing>
          <wp:inline distT="0" distB="0" distL="0" distR="0">
            <wp:extent cx="4640580" cy="3649980"/>
            <wp:effectExtent l="19050" t="19050" r="7620" b="7620"/>
            <wp:docPr id="223" name="图片 223" descr="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17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4640580" cy="36499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17-11  </w:t>
      </w:r>
      <w:r>
        <w:rPr>
          <w:rFonts w:hint="eastAsia"/>
          <w:color w:val="000000"/>
          <w:kern w:val="2"/>
          <w:szCs w:val="21"/>
        </w:rPr>
        <w:t>对磁盘设备进行初始化操作</w:t>
      </w:r>
    </w:p>
    <w:p>
      <w:pPr>
        <w:pStyle w:val="32"/>
        <w:rPr>
          <w:color w:val="000000"/>
          <w:kern w:val="2"/>
          <w:szCs w:val="21"/>
        </w:rPr>
      </w:pPr>
    </w:p>
    <w:p>
      <w:pPr>
        <w:pStyle w:val="32"/>
        <w:rPr>
          <w:color w:val="000000"/>
          <w:kern w:val="2"/>
          <w:szCs w:val="21"/>
        </w:rPr>
      </w:pPr>
      <w:r>
        <w:rPr>
          <w:color w:val="000000"/>
          <w:kern w:val="2"/>
          <w:szCs w:val="21"/>
        </w:rPr>
        <w:drawing>
          <wp:inline distT="0" distB="0" distL="0" distR="0">
            <wp:extent cx="3154680" cy="2293620"/>
            <wp:effectExtent l="0" t="0" r="0" b="0"/>
            <wp:docPr id="224" name="图片 224" descr="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7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154680" cy="2293620"/>
                    </a:xfrm>
                    <a:prstGeom prst="rect">
                      <a:avLst/>
                    </a:prstGeom>
                    <a:noFill/>
                    <a:ln>
                      <a:noFill/>
                    </a:ln>
                  </pic:spPr>
                </pic:pic>
              </a:graphicData>
            </a:graphic>
          </wp:inline>
        </w:drawing>
      </w:r>
      <w:r>
        <w:rPr>
          <w:rFonts w:hint="eastAsia"/>
          <w:color w:val="000000"/>
          <w:kern w:val="2"/>
          <w:szCs w:val="21"/>
        </w:rPr>
        <w:t xml:space="preserve">  </w:t>
      </w:r>
    </w:p>
    <w:p>
      <w:pPr>
        <w:pStyle w:val="33"/>
        <w:rPr>
          <w:color w:val="000000"/>
          <w:kern w:val="2"/>
          <w:szCs w:val="21"/>
        </w:rPr>
      </w:pPr>
      <w:r>
        <w:rPr>
          <w:rFonts w:hint="eastAsia"/>
          <w:kern w:val="2"/>
        </w:rPr>
        <w:t>图</w:t>
      </w:r>
      <w:r>
        <w:rPr>
          <w:kern w:val="2"/>
        </w:rPr>
        <w:t xml:space="preserve">17-12  </w:t>
      </w:r>
      <w:r>
        <w:rPr>
          <w:rFonts w:hint="eastAsia"/>
          <w:kern w:val="2"/>
        </w:rPr>
        <w:t>开始使用“新建简单卷向导”</w:t>
      </w:r>
    </w:p>
    <w:p>
      <w:pPr>
        <w:pStyle w:val="32"/>
        <w:rPr>
          <w:kern w:val="2"/>
        </w:rPr>
      </w:pPr>
      <w:r>
        <w:rPr>
          <w:color w:val="000000"/>
          <w:kern w:val="2"/>
          <w:szCs w:val="21"/>
        </w:rPr>
        <w:drawing>
          <wp:inline distT="0" distB="0" distL="0" distR="0">
            <wp:extent cx="3154680" cy="2293620"/>
            <wp:effectExtent l="0" t="0" r="0" b="0"/>
            <wp:docPr id="225" name="图片 225" descr="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7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154680" cy="22936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17-13  </w:t>
      </w:r>
      <w:r>
        <w:rPr>
          <w:rFonts w:hint="eastAsia"/>
          <w:color w:val="000000"/>
          <w:kern w:val="2"/>
          <w:szCs w:val="21"/>
        </w:rPr>
        <w:t>对磁盘设备进行分区操作</w:t>
      </w:r>
    </w:p>
    <w:p>
      <w:pPr>
        <w:pStyle w:val="32"/>
        <w:rPr>
          <w:color w:val="000000"/>
          <w:kern w:val="2"/>
          <w:szCs w:val="21"/>
        </w:rPr>
      </w:pPr>
      <w:r>
        <w:rPr>
          <w:color w:val="000000"/>
          <w:kern w:val="2"/>
          <w:szCs w:val="21"/>
        </w:rPr>
        <w:drawing>
          <wp:inline distT="0" distB="0" distL="0" distR="0">
            <wp:extent cx="3154680" cy="2301240"/>
            <wp:effectExtent l="0" t="0" r="0" b="0"/>
            <wp:docPr id="226" name="图片 226" descr="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154680" cy="2301240"/>
                    </a:xfrm>
                    <a:prstGeom prst="rect">
                      <a:avLst/>
                    </a:prstGeom>
                    <a:noFill/>
                    <a:ln>
                      <a:noFill/>
                    </a:ln>
                  </pic:spPr>
                </pic:pic>
              </a:graphicData>
            </a:graphic>
          </wp:inline>
        </w:drawing>
      </w:r>
      <w:r>
        <w:rPr>
          <w:rFonts w:hint="eastAsia"/>
          <w:color w:val="000000"/>
          <w:kern w:val="2"/>
          <w:szCs w:val="21"/>
        </w:rPr>
        <w:t xml:space="preserve">   </w:t>
      </w:r>
    </w:p>
    <w:p>
      <w:pPr>
        <w:pStyle w:val="33"/>
        <w:rPr>
          <w:color w:val="000000"/>
          <w:kern w:val="2"/>
          <w:szCs w:val="21"/>
        </w:rPr>
      </w:pPr>
      <w:r>
        <w:rPr>
          <w:rFonts w:hint="eastAsia"/>
          <w:kern w:val="2"/>
        </w:rPr>
        <w:t>图</w:t>
      </w:r>
      <w:r>
        <w:rPr>
          <w:kern w:val="2"/>
        </w:rPr>
        <w:t xml:space="preserve">17-14  </w:t>
      </w:r>
      <w:r>
        <w:rPr>
          <w:rFonts w:hint="eastAsia"/>
          <w:kern w:val="2"/>
        </w:rPr>
        <w:t>设置系统中显示的盘符</w:t>
      </w:r>
    </w:p>
    <w:p>
      <w:pPr>
        <w:pStyle w:val="32"/>
        <w:rPr>
          <w:kern w:val="2"/>
        </w:rPr>
      </w:pPr>
      <w:r>
        <w:rPr>
          <w:color w:val="000000"/>
          <w:kern w:val="2"/>
          <w:szCs w:val="21"/>
        </w:rPr>
        <w:drawing>
          <wp:inline distT="0" distB="0" distL="0" distR="0">
            <wp:extent cx="3147060" cy="2301240"/>
            <wp:effectExtent l="0" t="0" r="0" b="0"/>
            <wp:docPr id="227" name="图片 227" descr="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147060" cy="2301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17-15  </w:t>
      </w:r>
      <w:r>
        <w:rPr>
          <w:rFonts w:hint="eastAsia"/>
          <w:color w:val="000000"/>
          <w:kern w:val="2"/>
          <w:szCs w:val="21"/>
        </w:rPr>
        <w:t>设置磁盘设备的格式以及卷标</w:t>
      </w:r>
    </w:p>
    <w:p>
      <w:pPr>
        <w:pStyle w:val="32"/>
        <w:rPr>
          <w:color w:val="000000"/>
          <w:kern w:val="2"/>
          <w:szCs w:val="21"/>
        </w:rPr>
      </w:pPr>
    </w:p>
    <w:p>
      <w:pPr>
        <w:pStyle w:val="32"/>
        <w:rPr>
          <w:kern w:val="2"/>
        </w:rPr>
      </w:pPr>
      <w:r>
        <w:rPr>
          <w:color w:val="000000"/>
          <w:kern w:val="2"/>
          <w:szCs w:val="21"/>
        </w:rPr>
        <w:drawing>
          <wp:inline distT="0" distB="0" distL="0" distR="0">
            <wp:extent cx="3154680" cy="2301240"/>
            <wp:effectExtent l="0" t="0" r="0" b="0"/>
            <wp:docPr id="228" name="图片 228" descr="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154680" cy="23012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17-16   </w:t>
      </w:r>
      <w:r>
        <w:rPr>
          <w:rFonts w:hint="eastAsia"/>
          <w:color w:val="000000"/>
          <w:kern w:val="2"/>
          <w:szCs w:val="21"/>
        </w:rPr>
        <w:t>检查磁盘初始化信息是否正确</w:t>
      </w:r>
    </w:p>
    <w:p>
      <w:pPr>
        <w:pStyle w:val="32"/>
        <w:rPr>
          <w:color w:val="000000"/>
          <w:kern w:val="2"/>
          <w:szCs w:val="21"/>
        </w:rPr>
      </w:pPr>
    </w:p>
    <w:p>
      <w:pPr>
        <w:pStyle w:val="32"/>
        <w:rPr>
          <w:kern w:val="2"/>
        </w:rPr>
      </w:pPr>
      <w:r>
        <w:rPr>
          <w:color w:val="000000"/>
          <w:kern w:val="2"/>
          <w:szCs w:val="21"/>
        </w:rPr>
        <w:drawing>
          <wp:inline distT="0" distB="0" distL="0" distR="0">
            <wp:extent cx="4404360" cy="3147060"/>
            <wp:effectExtent l="0" t="0" r="0" b="0"/>
            <wp:docPr id="229" name="图片 229" descr="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7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4404360" cy="31470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17-17   </w:t>
      </w:r>
      <w:r>
        <w:rPr>
          <w:rFonts w:hint="eastAsia"/>
          <w:color w:val="000000"/>
          <w:kern w:val="2"/>
          <w:szCs w:val="21"/>
        </w:rPr>
        <w:t>等待磁盘设备初始化过程结束</w:t>
      </w:r>
    </w:p>
    <w:p>
      <w:pPr>
        <w:pStyle w:val="32"/>
        <w:rPr>
          <w:kern w:val="2"/>
        </w:rPr>
      </w:pPr>
      <w:r>
        <w:rPr>
          <w:color w:val="000000"/>
          <w:kern w:val="2"/>
          <w:szCs w:val="21"/>
        </w:rPr>
        <w:drawing>
          <wp:inline distT="0" distB="0" distL="0" distR="0">
            <wp:extent cx="3817620" cy="2705100"/>
            <wp:effectExtent l="19050" t="19050" r="0" b="0"/>
            <wp:docPr id="230" name="图片 230" descr="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71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3817620" cy="270510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17-18  </w:t>
      </w:r>
      <w:r>
        <w:rPr>
          <w:rFonts w:hint="eastAsia"/>
          <w:color w:val="000000"/>
          <w:kern w:val="2"/>
          <w:szCs w:val="21"/>
        </w:rPr>
        <w:t>磁盘初始化完毕后弹出设备图标</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简述</w:t>
      </w:r>
      <w:r>
        <w:rPr>
          <w:kern w:val="2"/>
        </w:rPr>
        <w:t>iSCSI</w:t>
      </w:r>
      <w:r>
        <w:rPr>
          <w:rFonts w:hint="eastAsia"/>
          <w:kern w:val="2"/>
        </w:rPr>
        <w:t>存储技术在生产环境中的作用。</w:t>
      </w:r>
    </w:p>
    <w:p>
      <w:pPr>
        <w:pStyle w:val="52"/>
      </w:pPr>
      <w:r>
        <w:rPr>
          <w:rStyle w:val="18"/>
          <w:rFonts w:hint="eastAsia"/>
        </w:rPr>
        <w:t>答：</w:t>
      </w:r>
      <w:r>
        <w:t>iSCSI</w:t>
      </w:r>
      <w:r>
        <w:rPr>
          <w:rFonts w:hint="eastAsia"/>
        </w:rPr>
        <w:t>存储技术通过把硬件存储设备与</w:t>
      </w:r>
      <w:r>
        <w:t>TCP/IP</w:t>
      </w:r>
      <w:r>
        <w:rPr>
          <w:rFonts w:hint="eastAsia"/>
        </w:rPr>
        <w:t>网络协议相互结合，使得用户可以通过互联网方便的访问远程机房提供的共享存储资源。</w:t>
      </w:r>
    </w:p>
    <w:p>
      <w:pPr>
        <w:pStyle w:val="29"/>
      </w:pPr>
    </w:p>
    <w:p>
      <w:pPr>
        <w:pStyle w:val="43"/>
        <w:ind w:left="320" w:hanging="320"/>
        <w:rPr>
          <w:kern w:val="2"/>
        </w:rPr>
      </w:pPr>
      <w:r>
        <w:rPr>
          <w:kern w:val="2"/>
        </w:rPr>
        <w:t>2．</w:t>
      </w:r>
      <w:r>
        <w:rPr>
          <w:rFonts w:hint="eastAsia"/>
          <w:kern w:val="2"/>
        </w:rPr>
        <w:t>在</w:t>
      </w:r>
      <w:r>
        <w:rPr>
          <w:kern w:val="2"/>
        </w:rPr>
        <w:t>Linux</w:t>
      </w:r>
      <w:r>
        <w:rPr>
          <w:rFonts w:hint="eastAsia"/>
          <w:kern w:val="2"/>
        </w:rPr>
        <w:t>系统中，</w:t>
      </w:r>
      <w:r>
        <w:rPr>
          <w:kern w:val="2"/>
        </w:rPr>
        <w:t>iSCSI</w:t>
      </w:r>
      <w:r>
        <w:rPr>
          <w:rFonts w:hint="eastAsia"/>
          <w:kern w:val="2"/>
        </w:rPr>
        <w:t>服务端和</w:t>
      </w:r>
      <w:r>
        <w:rPr>
          <w:kern w:val="2"/>
        </w:rPr>
        <w:t>iSCSI</w:t>
      </w:r>
      <w:r>
        <w:rPr>
          <w:rFonts w:hint="eastAsia"/>
          <w:kern w:val="2"/>
        </w:rPr>
        <w:t>客户端所使用的服务程序分别叫什么？</w:t>
      </w:r>
    </w:p>
    <w:p>
      <w:pPr>
        <w:pStyle w:val="52"/>
      </w:pPr>
      <w:r>
        <w:rPr>
          <w:rStyle w:val="18"/>
          <w:rFonts w:hint="eastAsia"/>
        </w:rPr>
        <w:t>答：</w:t>
      </w:r>
      <w:r>
        <w:t>iSCSI</w:t>
      </w:r>
      <w:r>
        <w:rPr>
          <w:rFonts w:hint="eastAsia"/>
        </w:rPr>
        <w:t>服务端程序为</w:t>
      </w:r>
      <w:r>
        <w:t>targetd</w:t>
      </w:r>
      <w:r>
        <w:rPr>
          <w:rFonts w:hint="eastAsia"/>
        </w:rPr>
        <w:t>，</w:t>
      </w:r>
      <w:r>
        <w:t>iSCSI</w:t>
      </w:r>
      <w:r>
        <w:rPr>
          <w:rFonts w:hint="eastAsia"/>
        </w:rPr>
        <w:t>客户端程序为</w:t>
      </w:r>
      <w:r>
        <w:t>initiator</w:t>
      </w:r>
      <w:r>
        <w:rPr>
          <w:rFonts w:hint="eastAsia"/>
        </w:rPr>
        <w:t>。</w:t>
      </w:r>
    </w:p>
    <w:p>
      <w:pPr>
        <w:pStyle w:val="29"/>
      </w:pPr>
    </w:p>
    <w:p>
      <w:pPr>
        <w:pStyle w:val="43"/>
        <w:ind w:left="320" w:hanging="320"/>
        <w:rPr>
          <w:kern w:val="2"/>
        </w:rPr>
      </w:pPr>
      <w:r>
        <w:rPr>
          <w:kern w:val="2"/>
        </w:rPr>
        <w:t>3．</w:t>
      </w:r>
      <w:r>
        <w:rPr>
          <w:rFonts w:hint="eastAsia"/>
          <w:kern w:val="2"/>
        </w:rPr>
        <w:t>在使用</w:t>
      </w:r>
      <w:r>
        <w:rPr>
          <w:kern w:val="2"/>
        </w:rPr>
        <w:t>targetcli</w:t>
      </w:r>
      <w:r>
        <w:rPr>
          <w:rFonts w:hint="eastAsia"/>
          <w:kern w:val="2"/>
        </w:rPr>
        <w:t>命令配置</w:t>
      </w:r>
      <w:r>
        <w:rPr>
          <w:kern w:val="2"/>
        </w:rPr>
        <w:t>iSCSI</w:t>
      </w:r>
      <w:r>
        <w:rPr>
          <w:rFonts w:hint="eastAsia"/>
          <w:kern w:val="2"/>
        </w:rPr>
        <w:t>服务端配置文件时，</w:t>
      </w:r>
      <w:r>
        <w:rPr>
          <w:kern w:val="2"/>
        </w:rPr>
        <w:t>acls</w:t>
      </w:r>
      <w:r>
        <w:rPr>
          <w:rFonts w:hint="eastAsia"/>
          <w:kern w:val="2"/>
        </w:rPr>
        <w:t>与</w:t>
      </w:r>
      <w:r>
        <w:rPr>
          <w:kern w:val="2"/>
        </w:rPr>
        <w:t>portals</w:t>
      </w:r>
      <w:r>
        <w:rPr>
          <w:rFonts w:hint="eastAsia"/>
          <w:kern w:val="2"/>
        </w:rPr>
        <w:t>参数目录中分别存放什么内容？</w:t>
      </w:r>
    </w:p>
    <w:p>
      <w:pPr>
        <w:pStyle w:val="52"/>
      </w:pPr>
      <w:r>
        <w:rPr>
          <w:rStyle w:val="18"/>
          <w:rFonts w:hint="eastAsia"/>
        </w:rPr>
        <w:t>答：</w:t>
      </w:r>
      <w:r>
        <w:rPr>
          <w:spacing w:val="4"/>
        </w:rPr>
        <w:t>acls</w:t>
      </w:r>
      <w:r>
        <w:rPr>
          <w:rFonts w:hint="eastAsia"/>
          <w:spacing w:val="4"/>
        </w:rPr>
        <w:t>参数目录用于存放能够访问</w:t>
      </w:r>
      <w:r>
        <w:rPr>
          <w:spacing w:val="4"/>
        </w:rPr>
        <w:t>iSCSI</w:t>
      </w:r>
      <w:r>
        <w:rPr>
          <w:rFonts w:hint="eastAsia"/>
          <w:spacing w:val="4"/>
        </w:rPr>
        <w:t>服务端共享存储资源的客户端名称，</w:t>
      </w:r>
      <w:r>
        <w:rPr>
          <w:spacing w:val="4"/>
        </w:rPr>
        <w:t>portals</w:t>
      </w:r>
      <w:r>
        <w:rPr>
          <w:rFonts w:hint="eastAsia"/>
        </w:rPr>
        <w:t>参数目录用于定义由服务器的哪个</w:t>
      </w:r>
      <w:r>
        <w:t>IP</w:t>
      </w:r>
      <w:r>
        <w:rPr>
          <w:rFonts w:hint="eastAsia"/>
        </w:rPr>
        <w:t>地址对外提供共享存储资源服务。</w:t>
      </w:r>
    </w:p>
    <w:p>
      <w:pPr>
        <w:pStyle w:val="29"/>
      </w:pPr>
    </w:p>
    <w:p>
      <w:pPr>
        <w:pStyle w:val="43"/>
        <w:ind w:left="320" w:hanging="320"/>
        <w:rPr>
          <w:kern w:val="2"/>
        </w:rPr>
      </w:pPr>
      <w:r>
        <w:rPr>
          <w:kern w:val="2"/>
        </w:rPr>
        <w:t>4．iSCSI</w:t>
      </w:r>
      <w:r>
        <w:rPr>
          <w:rFonts w:hint="eastAsia"/>
          <w:kern w:val="2"/>
        </w:rPr>
        <w:t>协议占用了服务器哪个协议和端口号？</w:t>
      </w:r>
    </w:p>
    <w:p>
      <w:pPr>
        <w:pStyle w:val="52"/>
      </w:pPr>
      <w:r>
        <w:rPr>
          <w:rStyle w:val="18"/>
          <w:rFonts w:hint="eastAsia"/>
        </w:rPr>
        <w:t>答：</w:t>
      </w:r>
      <w:r>
        <w:t>iSCSI</w:t>
      </w:r>
      <w:r>
        <w:rPr>
          <w:rFonts w:hint="eastAsia"/>
        </w:rPr>
        <w:t>协议占用了服务器</w:t>
      </w:r>
      <w:r>
        <w:t>TCP</w:t>
      </w:r>
      <w:r>
        <w:rPr>
          <w:rFonts w:hint="eastAsia"/>
        </w:rPr>
        <w:t>协议的</w:t>
      </w:r>
      <w:r>
        <w:t>3260</w:t>
      </w:r>
      <w:r>
        <w:rPr>
          <w:rFonts w:hint="eastAsia"/>
        </w:rPr>
        <w:t>端口号。</w:t>
      </w:r>
    </w:p>
    <w:p>
      <w:pPr>
        <w:pStyle w:val="29"/>
      </w:pPr>
    </w:p>
    <w:p>
      <w:pPr>
        <w:pStyle w:val="43"/>
        <w:ind w:left="320" w:hanging="320"/>
        <w:rPr>
          <w:kern w:val="2"/>
        </w:rPr>
      </w:pPr>
      <w:r>
        <w:rPr>
          <w:kern w:val="2"/>
        </w:rPr>
        <w:t>5．</w:t>
      </w:r>
      <w:r>
        <w:rPr>
          <w:rFonts w:hint="eastAsia"/>
          <w:kern w:val="2"/>
        </w:rPr>
        <w:t>用户在填写</w:t>
      </w:r>
      <w:r>
        <w:rPr>
          <w:kern w:val="2"/>
        </w:rPr>
        <w:t>fstab</w:t>
      </w:r>
      <w:r>
        <w:rPr>
          <w:rFonts w:hint="eastAsia"/>
          <w:kern w:val="2"/>
        </w:rPr>
        <w:t>设备挂载配置文件时，一般会把远程存储资源的</w:t>
      </w:r>
      <w:r>
        <w:rPr>
          <w:kern w:val="2"/>
        </w:rPr>
        <w:t>UUID</w:t>
      </w:r>
      <w:r>
        <w:rPr>
          <w:rFonts w:hint="eastAsia"/>
          <w:kern w:val="2"/>
        </w:rPr>
        <w:t>（而非设备的名称）填写到配置文件中。这是为什么？</w:t>
      </w:r>
    </w:p>
    <w:p>
      <w:pPr>
        <w:pStyle w:val="52"/>
      </w:pPr>
      <w:r>
        <w:rPr>
          <w:rStyle w:val="18"/>
          <w:rFonts w:hint="eastAsia"/>
        </w:rPr>
        <w:t>答：</w:t>
      </w:r>
      <w:r>
        <w:rPr>
          <w:rFonts w:hint="eastAsia"/>
        </w:rPr>
        <w:t>在</w:t>
      </w:r>
      <w:r>
        <w:t>Linux</w:t>
      </w:r>
      <w:r>
        <w:rPr>
          <w:rFonts w:hint="eastAsia"/>
        </w:rPr>
        <w:t>系统中，设备名称是由</w:t>
      </w:r>
      <w:r>
        <w:t>udev</w:t>
      </w:r>
      <w:r>
        <w:rPr>
          <w:rFonts w:hint="eastAsia"/>
        </w:rPr>
        <w:t>服务进行管理的，而</w:t>
      </w:r>
      <w:r>
        <w:t>udev</w:t>
      </w:r>
      <w:r>
        <w:rPr>
          <w:rFonts w:hint="eastAsia"/>
        </w:rPr>
        <w:t>服务的设备命名规则是由设备类型及系统识别顺序等信息共同组成的。考虑到网络存储设备具有识别顺序不稳定的特点，所以为了避免识别顺序混乱造成的挂载错误问题，故使用</w:t>
      </w:r>
      <w:r>
        <w:t>UUID</w:t>
      </w:r>
      <w:r>
        <w:rPr>
          <w:rFonts w:hint="eastAsia"/>
        </w:rPr>
        <w:t>进行挂载操作。</w:t>
      </w:r>
    </w:p>
    <w:p>
      <w:pPr>
        <w:pStyle w:val="29"/>
      </w:pPr>
    </w:p>
    <w:p>
      <w:pPr>
        <w:pStyle w:val="43"/>
        <w:ind w:left="320" w:hanging="320"/>
        <w:rPr>
          <w:kern w:val="2"/>
        </w:rPr>
      </w:pPr>
      <w:r>
        <w:rPr>
          <w:kern w:val="2"/>
        </w:rPr>
        <w:t>6．</w:t>
      </w:r>
      <w:r>
        <w:rPr>
          <w:rFonts w:hint="eastAsia"/>
          <w:kern w:val="2"/>
        </w:rPr>
        <w:t>在使用</w:t>
      </w:r>
      <w:r>
        <w:rPr>
          <w:kern w:val="2"/>
        </w:rPr>
        <w:t>Windows</w:t>
      </w:r>
      <w:r>
        <w:rPr>
          <w:rFonts w:hint="eastAsia"/>
          <w:kern w:val="2"/>
        </w:rPr>
        <w:t>系统来访问</w:t>
      </w:r>
      <w:r>
        <w:rPr>
          <w:kern w:val="2"/>
        </w:rPr>
        <w:t>iSCSI</w:t>
      </w:r>
      <w:r>
        <w:rPr>
          <w:rFonts w:hint="eastAsia"/>
          <w:kern w:val="2"/>
        </w:rPr>
        <w:t>共享存储资源时，它有两个步骤与</w:t>
      </w:r>
      <w:r>
        <w:rPr>
          <w:kern w:val="2"/>
        </w:rPr>
        <w:t>Linux</w:t>
      </w:r>
      <w:r>
        <w:rPr>
          <w:rFonts w:hint="eastAsia"/>
          <w:kern w:val="2"/>
        </w:rPr>
        <w:t>系统一样。请说明是哪两个步骤。</w:t>
      </w:r>
    </w:p>
    <w:p>
      <w:pPr>
        <w:pStyle w:val="52"/>
      </w:pPr>
      <w:r>
        <w:rPr>
          <w:rStyle w:val="18"/>
          <w:rFonts w:hint="eastAsia"/>
        </w:rPr>
        <w:t>答：</w:t>
      </w:r>
      <w:r>
        <w:rPr>
          <w:rFonts w:hint="eastAsia"/>
        </w:rPr>
        <w:t>扫描并发现服务端上可用的</w:t>
      </w:r>
      <w:r>
        <w:t>iSCSI</w:t>
      </w:r>
      <w:r>
        <w:rPr>
          <w:rFonts w:hint="eastAsia"/>
        </w:rPr>
        <w:t>共享存储资源；验证登录。</w:t>
      </w:r>
    </w:p>
    <w:p>
      <w:pPr>
        <w:pStyle w:val="53"/>
        <w:pageBreakBefore/>
        <w:spacing w:after="151"/>
        <w:rPr>
          <w:kern w:val="2"/>
        </w:rPr>
      </w:pPr>
      <w:r>
        <w:rPr>
          <w:kern w:val="2"/>
          <w:sz w:val="20"/>
        </w:rPr>
        <mc:AlternateContent>
          <mc:Choice Requires="wps">
            <w:drawing>
              <wp:anchor distT="0" distB="0" distL="114300" distR="114300" simplePos="0" relativeHeight="251684864"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5" name="Line 203"/>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203" o:spid="_x0000_s1026" o:spt="20" style="position:absolute;left:0pt;margin-left:-73.5pt;margin-top:33pt;height:0pt;width:556.5pt;z-index:251684864;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L2KARK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83840"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4" name="Rectangle 202"/>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202" o:spid="_x0000_s1026" o:spt="1" style="position:absolute;left:0pt;margin-left:159.45pt;margin-top:1.1pt;height:31.9pt;width:79.5pt;z-index:-251632640;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DchYzg+QEAAN8DAAAOAAAAAAAAAAEAIAAAACcBAABkcnMvZTJvRG9j&#10;LnhtbFBLBQYAAAAABgAGAFkBAACSBQAAAAA=&#10;">
                <v:fill on="t" focussize="0,0"/>
                <v:stroke on="f"/>
                <v:imagedata o:title=""/>
                <o:lock v:ext="edit" aspectratio="f"/>
              </v:rect>
            </w:pict>
          </mc:Fallback>
        </mc:AlternateContent>
      </w:r>
      <w:r>
        <w:rPr>
          <w:rFonts w:hint="eastAsia"/>
          <w:kern w:val="2"/>
        </w:rPr>
        <w:t>第18章</w:t>
      </w:r>
    </w:p>
    <w:p>
      <w:pPr>
        <w:pStyle w:val="2"/>
        <w:rPr>
          <w:rFonts w:ascii="宋体" w:hAnsi="宋体" w:eastAsia="宋体"/>
          <w:kern w:val="2"/>
        </w:rPr>
      </w:pPr>
      <w:r>
        <w:rPr>
          <w:rFonts w:hint="eastAsia" w:ascii="宋体" w:hAnsi="宋体" w:eastAsia="宋体"/>
          <w:kern w:val="2"/>
        </w:rPr>
        <w:t>使用MariaDB数据库管理系统</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85888" behindDoc="1" locked="0" layoutInCell="1" allowOverlap="1">
                <wp:simplePos x="0" y="0"/>
                <wp:positionH relativeFrom="column">
                  <wp:posOffset>-935990</wp:posOffset>
                </wp:positionH>
                <wp:positionV relativeFrom="paragraph">
                  <wp:posOffset>5715</wp:posOffset>
                </wp:positionV>
                <wp:extent cx="7052310" cy="1615440"/>
                <wp:effectExtent l="0" t="0" r="0" b="0"/>
                <wp:wrapNone/>
                <wp:docPr id="263" name="Rectangle 204"/>
                <wp:cNvGraphicFramePr/>
                <a:graphic xmlns:a="http://schemas.openxmlformats.org/drawingml/2006/main">
                  <a:graphicData uri="http://schemas.microsoft.com/office/word/2010/wordprocessingShape">
                    <wps:wsp>
                      <wps:cNvSpPr>
                        <a:spLocks noChangeArrowheads="1"/>
                      </wps:cNvSpPr>
                      <wps:spPr bwMode="auto">
                        <a:xfrm>
                          <a:off x="0" y="0"/>
                          <a:ext cx="7052310" cy="161544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04" o:spid="_x0000_s1026" o:spt="1" style="position:absolute;left:0pt;margin-left:-73.7pt;margin-top:0.45pt;height:127.2pt;width:555.3pt;z-index:-251630592;mso-width-relative:page;mso-height-relative:page;" fillcolor="#D9D9D9" filled="t" stroked="f" coordsize="21600,21600" o:gfxdata="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3rjsX3QAAAAkBAAAPAAAAAAAAAAEAIAAAACIAAABkcnMvZG93&#10;bnJldi54bWxQSwECFAAUAAAACACHTuJAYc75rPsBAADgAwAADgAAAAAAAAABACAAAAAsAQAAZHJz&#10;L2Uyb0RvYy54bWxQSwUGAAAAAAYABgBZAQAAmQU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数据库管理系统；</w:t>
      </w:r>
    </w:p>
    <w:p>
      <w:pPr>
        <w:pStyle w:val="55"/>
        <w:rPr>
          <w:kern w:val="2"/>
        </w:rPr>
      </w:pPr>
      <w:r>
        <w:rPr>
          <w:kern w:val="2"/>
        </w:rPr>
        <w:sym w:font="Wingdings" w:char="00D8"/>
      </w:r>
      <w:r>
        <w:rPr>
          <w:kern w:val="2"/>
        </w:rPr>
        <w:tab/>
      </w:r>
      <w:r>
        <w:rPr>
          <w:rFonts w:hint="eastAsia"/>
          <w:kern w:val="2"/>
        </w:rPr>
        <w:t>初始化MariaDB服务；</w:t>
      </w:r>
    </w:p>
    <w:p>
      <w:pPr>
        <w:pStyle w:val="55"/>
        <w:rPr>
          <w:kern w:val="2"/>
        </w:rPr>
      </w:pPr>
      <w:r>
        <w:rPr>
          <w:kern w:val="2"/>
        </w:rPr>
        <w:sym w:font="Wingdings" w:char="00D8"/>
      </w:r>
      <w:r>
        <w:rPr>
          <w:kern w:val="2"/>
        </w:rPr>
        <w:tab/>
      </w:r>
      <w:r>
        <w:rPr>
          <w:rFonts w:hint="eastAsia"/>
          <w:kern w:val="2"/>
        </w:rPr>
        <w:t>管理账户以及授权；</w:t>
      </w:r>
    </w:p>
    <w:p>
      <w:pPr>
        <w:pStyle w:val="55"/>
        <w:rPr>
          <w:kern w:val="2"/>
        </w:rPr>
      </w:pPr>
      <w:r>
        <w:rPr>
          <w:kern w:val="2"/>
        </w:rPr>
        <w:sym w:font="Wingdings" w:char="00D8"/>
      </w:r>
      <w:r>
        <w:rPr>
          <w:kern w:val="2"/>
        </w:rPr>
        <w:tab/>
      </w:r>
      <w:r>
        <w:rPr>
          <w:rFonts w:hint="eastAsia"/>
          <w:kern w:val="2"/>
        </w:rPr>
        <w:t>创建数据库与表单；</w:t>
      </w:r>
    </w:p>
    <w:p>
      <w:pPr>
        <w:pStyle w:val="55"/>
        <w:rPr>
          <w:kern w:val="2"/>
        </w:rPr>
      </w:pPr>
      <w:r>
        <w:rPr>
          <w:kern w:val="2"/>
        </w:rPr>
        <w:sym w:font="Wingdings" w:char="00D8"/>
      </w:r>
      <w:r>
        <w:rPr>
          <w:kern w:val="2"/>
        </w:rPr>
        <w:tab/>
      </w:r>
      <w:r>
        <w:rPr>
          <w:rFonts w:hint="eastAsia"/>
          <w:kern w:val="2"/>
        </w:rPr>
        <w:t>管理表单及数据；</w:t>
      </w:r>
    </w:p>
    <w:p>
      <w:pPr>
        <w:pStyle w:val="55"/>
        <w:rPr>
          <w:kern w:val="2"/>
        </w:rPr>
      </w:pPr>
      <w:r>
        <w:rPr>
          <w:kern w:val="2"/>
        </w:rPr>
        <w:sym w:font="Wingdings" w:char="00D8"/>
      </w:r>
      <w:r>
        <w:rPr>
          <w:kern w:val="2"/>
        </w:rPr>
        <w:tab/>
      </w:r>
      <w:r>
        <w:rPr>
          <w:rFonts w:hint="eastAsia"/>
          <w:kern w:val="2"/>
        </w:rPr>
        <w:t>数据库的备份与恢复。</w:t>
      </w:r>
    </w:p>
    <w:p>
      <w:pPr>
        <w:rPr>
          <w:kern w:val="2"/>
        </w:rPr>
      </w:pPr>
    </w:p>
    <w:p>
      <w:pPr>
        <w:rPr>
          <w:kern w:val="2"/>
        </w:rPr>
      </w:pPr>
      <w:r>
        <w:rPr>
          <w:spacing w:val="-6"/>
          <w:kern w:val="2"/>
        </w:rPr>
        <w:t>MySQL</w:t>
      </w:r>
      <w:r>
        <w:rPr>
          <w:rFonts w:hint="eastAsia"/>
          <w:spacing w:val="-6"/>
          <w:kern w:val="2"/>
        </w:rPr>
        <w:t>数据库项目自从被</w:t>
      </w:r>
      <w:r>
        <w:rPr>
          <w:spacing w:val="-6"/>
          <w:kern w:val="2"/>
        </w:rPr>
        <w:t>Oracle</w:t>
      </w:r>
      <w:r>
        <w:rPr>
          <w:rFonts w:hint="eastAsia"/>
          <w:spacing w:val="-6"/>
          <w:kern w:val="2"/>
        </w:rPr>
        <w:t>公司收购之后，从开源软件转变成为了“闭源”软件，这导致</w:t>
      </w:r>
      <w:r>
        <w:rPr>
          <w:spacing w:val="-6"/>
          <w:kern w:val="2"/>
        </w:rPr>
        <w:t>IT</w:t>
      </w:r>
      <w:r>
        <w:rPr>
          <w:rFonts w:hint="eastAsia"/>
          <w:spacing w:val="-6"/>
          <w:kern w:val="2"/>
        </w:rPr>
        <w:t>行业中的很多企业以及厂商纷纷选择使用了数据库软件的后起之秀</w:t>
      </w:r>
      <w:r>
        <w:rPr>
          <w:rFonts w:hint="eastAsia"/>
          <w:w w:val="200"/>
          <w:kern w:val="2"/>
        </w:rPr>
        <w:t>—</w:t>
      </w:r>
      <w:r>
        <w:rPr>
          <w:kern w:val="2"/>
        </w:rPr>
        <w:t>MariaDB</w:t>
      </w:r>
      <w:r>
        <w:rPr>
          <w:rFonts w:hint="eastAsia"/>
          <w:kern w:val="2"/>
        </w:rPr>
        <w:t>数据库管理系统。</w:t>
      </w:r>
      <w:r>
        <w:rPr>
          <w:kern w:val="2"/>
        </w:rPr>
        <w:t>MariaDB</w:t>
      </w:r>
      <w:r>
        <w:rPr>
          <w:rFonts w:hint="eastAsia"/>
          <w:kern w:val="2"/>
        </w:rPr>
        <w:t>数据库管理系统也因此快速占据了市场。</w:t>
      </w:r>
    </w:p>
    <w:p>
      <w:pPr>
        <w:rPr>
          <w:kern w:val="2"/>
        </w:rPr>
      </w:pPr>
      <w:r>
        <w:rPr>
          <w:rFonts w:hint="eastAsia"/>
          <w:kern w:val="2"/>
        </w:rPr>
        <w:t>本章将介绍数据库以及数据库管理系统的理论知识，然后再介绍</w:t>
      </w:r>
      <w:r>
        <w:rPr>
          <w:kern w:val="2"/>
        </w:rPr>
        <w:t>MariaDB</w:t>
      </w:r>
      <w:r>
        <w:rPr>
          <w:rFonts w:hint="eastAsia"/>
          <w:kern w:val="2"/>
        </w:rPr>
        <w:t>数据库管理系统的内容，最后将通过动手实验的方式，帮助各位读者掌握</w:t>
      </w:r>
      <w:r>
        <w:rPr>
          <w:kern w:val="2"/>
        </w:rPr>
        <w:t>MariaDB</w:t>
      </w:r>
      <w:r>
        <w:rPr>
          <w:rFonts w:hint="eastAsia"/>
          <w:kern w:val="2"/>
        </w:rPr>
        <w:t>数据库管理系统的一些常规操作。比如，账户的创建与管理、账户权限的授权；新建数据库、新建数据库表单；对数据库执行新建、删除、修改和查询等操作。本章最后还介绍了数据库的备份与恢复方法。</w:t>
      </w:r>
    </w:p>
    <w:p>
      <w:pPr>
        <w:rPr>
          <w:kern w:val="2"/>
        </w:rPr>
      </w:pPr>
      <w:r>
        <w:rPr>
          <w:rFonts w:hint="eastAsia"/>
          <w:kern w:val="2"/>
        </w:rPr>
        <w:t>在学完本章内容之后，读者不但可以胜任生产环境中的数据库管理工作，还可以掌握</w:t>
      </w:r>
      <w:r>
        <w:rPr>
          <w:kern w:val="2"/>
        </w:rPr>
        <w:t>RHCE</w:t>
      </w:r>
      <w:r>
        <w:rPr>
          <w:rFonts w:hint="eastAsia"/>
          <w:kern w:val="2"/>
        </w:rPr>
        <w:t>考试中数据库管理主题相关的内容。</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18.1</w:t>
            </w:r>
            <w:r>
              <w:rPr>
                <w:color w:val="000000"/>
                <w:kern w:val="2"/>
                <w:szCs w:val="21"/>
              </w:rPr>
              <w:t xml:space="preserve">  </w:t>
            </w:r>
            <w:r>
              <w:rPr>
                <w:rFonts w:hint="eastAsia"/>
                <w:color w:val="000000"/>
                <w:kern w:val="2"/>
              </w:rPr>
              <w:t>数据库管理系统</w:t>
            </w:r>
          </w:p>
        </w:tc>
      </w:tr>
    </w:tbl>
    <w:p>
      <w:pPr>
        <w:pStyle w:val="56"/>
        <w:rPr>
          <w:kern w:val="2"/>
        </w:rPr>
      </w:pPr>
    </w:p>
    <w:p>
      <w:pPr>
        <w:rPr>
          <w:kern w:val="2"/>
        </w:rPr>
      </w:pPr>
      <w:r>
        <w:rPr>
          <w:rFonts w:hint="eastAsia"/>
          <w:color w:val="000000"/>
          <w:kern w:val="2"/>
          <w:szCs w:val="21"/>
        </w:rPr>
        <w:t>数据库是指按照某些特定结构来存储数据资料的数据仓库。在当今这个大数据技术迅速崛起的年代，互联网上每天都会生成海量的数据信息，数据库技术也从最初只能存储简单的表格数据的单一集中存储模式，发展到了现如今存储海量数据的大型分布式模式。在信息化社会中，能够充分有效地管理和利用各种数据，挖掘其中的价值，是进行科学研究与决策管理的重要前提。同时，数据库技术也是管理信息系统、办公自动化系统、决策支持系统等各类信息系统的核心组成部分，是进行科学研究和决策管理的重要技术手段。</w:t>
      </w:r>
    </w:p>
    <w:p>
      <w:pPr>
        <w:rPr>
          <w:kern w:val="2"/>
        </w:rPr>
      </w:pPr>
      <w:r>
        <w:rPr>
          <w:rFonts w:hint="eastAsia"/>
          <w:kern w:val="2"/>
        </w:rPr>
        <w:t>数据库管理系统是一种能够对数据库中存放的数据进行建立、修改、删除、查找、维护等操作的软件程序。它通过把计算机中具体的物理数据转换成适合用户理解的抽象逻辑数据，有效地降低数据库管理的技术门槛，因此即便是从事</w:t>
      </w:r>
      <w:r>
        <w:rPr>
          <w:kern w:val="2"/>
        </w:rPr>
        <w:t>Linux</w:t>
      </w:r>
      <w:r>
        <w:rPr>
          <w:rFonts w:hint="eastAsia"/>
          <w:kern w:val="2"/>
        </w:rPr>
        <w:t>运维工作的工程师也可以对数据库进行基本的管理操作。但是，刘遄老师有必要提醒各位读者，本书的技术主线依然是</w:t>
      </w:r>
      <w:r>
        <w:rPr>
          <w:kern w:val="2"/>
        </w:rPr>
        <w:t>Linux</w:t>
      </w:r>
      <w:r>
        <w:rPr>
          <w:rFonts w:hint="eastAsia"/>
          <w:kern w:val="2"/>
        </w:rPr>
        <w:t>系统的运维，而数据库管理系统只不过是在此主线上的一个内容不断横向扩展、纵向加深的分支，不能指望在一两天之内就可以精通数据库管理技术。如果有读者在学完本章内容之后对数据库管理技术产生了浓厚兴趣，并希望谋得一份相关的工作，那么就需要额外为自己定制一个学习规划了。</w:t>
      </w:r>
    </w:p>
    <w:p>
      <w:pPr>
        <w:rPr>
          <w:kern w:val="2"/>
        </w:rPr>
      </w:pPr>
      <w:r>
        <w:rPr>
          <w:rFonts w:hint="eastAsia"/>
          <w:kern w:val="2"/>
        </w:rPr>
        <w:t>既然是讲解数据库管理技术，就肯定绕不开</w:t>
      </w:r>
      <w:r>
        <w:rPr>
          <w:kern w:val="2"/>
        </w:rPr>
        <w:t>MySQL</w:t>
      </w:r>
      <w:r>
        <w:rPr>
          <w:rFonts w:hint="eastAsia"/>
          <w:kern w:val="2"/>
        </w:rPr>
        <w:t>。</w:t>
      </w:r>
      <w:r>
        <w:rPr>
          <w:kern w:val="2"/>
        </w:rPr>
        <w:t>MySQL</w:t>
      </w:r>
      <w:r>
        <w:rPr>
          <w:rFonts w:hint="eastAsia"/>
          <w:kern w:val="2"/>
        </w:rPr>
        <w:t>是一款市场占有率非常高的数据库管理系统，技术成熟、配置步骤相对简单，而且具有良好的可扩展性。但是，由于</w:t>
      </w:r>
      <w:r>
        <w:rPr>
          <w:kern w:val="2"/>
        </w:rPr>
        <w:t>Oracle</w:t>
      </w:r>
      <w:r>
        <w:rPr>
          <w:rFonts w:hint="eastAsia"/>
          <w:kern w:val="2"/>
        </w:rPr>
        <w:t>公司在</w:t>
      </w:r>
      <w:r>
        <w:rPr>
          <w:kern w:val="2"/>
        </w:rPr>
        <w:t>2009</w:t>
      </w:r>
      <w:r>
        <w:rPr>
          <w:rFonts w:hint="eastAsia"/>
          <w:kern w:val="2"/>
        </w:rPr>
        <w:t>年收购了</w:t>
      </w:r>
      <w:r>
        <w:rPr>
          <w:kern w:val="2"/>
        </w:rPr>
        <w:t>MySQL</w:t>
      </w:r>
      <w:r>
        <w:rPr>
          <w:rFonts w:hint="eastAsia"/>
          <w:kern w:val="2"/>
        </w:rPr>
        <w:t>的母公司</w:t>
      </w:r>
      <w:r>
        <w:rPr>
          <w:kern w:val="2"/>
        </w:rPr>
        <w:t>Sun</w:t>
      </w:r>
      <w:r>
        <w:rPr>
          <w:rFonts w:hint="eastAsia"/>
          <w:kern w:val="2"/>
        </w:rPr>
        <w:t>，因此</w:t>
      </w:r>
      <w:r>
        <w:rPr>
          <w:kern w:val="2"/>
        </w:rPr>
        <w:t>MySQL</w:t>
      </w:r>
      <w:r>
        <w:rPr>
          <w:rFonts w:hint="eastAsia"/>
          <w:kern w:val="2"/>
        </w:rPr>
        <w:t>数据库项目也随之纳入</w:t>
      </w:r>
      <w:r>
        <w:rPr>
          <w:kern w:val="2"/>
        </w:rPr>
        <w:t>Oracle</w:t>
      </w:r>
      <w:r>
        <w:rPr>
          <w:rFonts w:hint="eastAsia"/>
          <w:kern w:val="2"/>
        </w:rPr>
        <w:t>麾下，逐步演变为保持着开源软件的身份，但又申请了多项商业专利的软件系统。开源软件是全球黑客、极客、程序员等技术高手在开源社区的大旗下的公共智慧结晶，自己的劳动成果被其他公司商业化自然也伤了一大批开源工作者的心，因此由</w:t>
      </w:r>
      <w:r>
        <w:rPr>
          <w:kern w:val="2"/>
        </w:rPr>
        <w:t>MySQL</w:t>
      </w:r>
      <w:r>
        <w:rPr>
          <w:rFonts w:hint="eastAsia"/>
          <w:kern w:val="2"/>
        </w:rPr>
        <w:t>项目创始者重新研发了一款名为</w:t>
      </w:r>
      <w:r>
        <w:rPr>
          <w:kern w:val="2"/>
        </w:rPr>
        <w:t>MariaDB</w:t>
      </w:r>
      <w:r>
        <w:rPr>
          <w:rFonts w:hint="eastAsia"/>
          <w:kern w:val="2"/>
        </w:rPr>
        <w:t>的全新数据库管理系统。该软件当前由开源社区进行维护，是</w:t>
      </w:r>
      <w:r>
        <w:rPr>
          <w:kern w:val="2"/>
        </w:rPr>
        <w:t>MySQL</w:t>
      </w:r>
      <w:r>
        <w:rPr>
          <w:rFonts w:hint="eastAsia"/>
          <w:kern w:val="2"/>
        </w:rPr>
        <w:t>的分支产品，而且几乎完全兼容</w:t>
      </w:r>
      <w:r>
        <w:rPr>
          <w:kern w:val="2"/>
        </w:rPr>
        <w:t>MySQL</w:t>
      </w:r>
      <w:r>
        <w:rPr>
          <w:rFonts w:hint="eastAsia"/>
          <w:kern w:val="2"/>
        </w:rPr>
        <w:t>。</w:t>
      </w:r>
    </w:p>
    <w:p>
      <w:pPr>
        <w:rPr>
          <w:kern w:val="2"/>
        </w:rPr>
      </w:pPr>
      <w:r>
        <w:rPr>
          <w:rFonts w:hint="eastAsia"/>
          <w:kern w:val="2"/>
        </w:rPr>
        <w:t>与此同时，由于各大公司之间存在着竞争关系或利益关系，外加</w:t>
      </w:r>
      <w:r>
        <w:rPr>
          <w:kern w:val="2"/>
        </w:rPr>
        <w:t>MySQL</w:t>
      </w:r>
      <w:r>
        <w:rPr>
          <w:rFonts w:hint="eastAsia"/>
          <w:kern w:val="2"/>
        </w:rPr>
        <w:t>在被收购之后逐渐由开源向闭源软件转变，很多公司抛弃了</w:t>
      </w:r>
      <w:r>
        <w:rPr>
          <w:kern w:val="2"/>
        </w:rPr>
        <w:t>MySQL</w:t>
      </w:r>
      <w:r>
        <w:rPr>
          <w:rFonts w:hint="eastAsia"/>
          <w:kern w:val="2"/>
        </w:rPr>
        <w:t>。当前，谷歌、维基百科等技术领域决定将</w:t>
      </w:r>
      <w:r>
        <w:rPr>
          <w:kern w:val="2"/>
        </w:rPr>
        <w:t>MySQL</w:t>
      </w:r>
      <w:r>
        <w:rPr>
          <w:rFonts w:hint="eastAsia"/>
          <w:kern w:val="2"/>
        </w:rPr>
        <w:t>数据库上的业务转移到</w:t>
      </w:r>
      <w:r>
        <w:rPr>
          <w:kern w:val="2"/>
        </w:rPr>
        <w:t>MariaDB</w:t>
      </w:r>
      <w:r>
        <w:rPr>
          <w:rFonts w:hint="eastAsia"/>
          <w:kern w:val="2"/>
        </w:rPr>
        <w:t>数据库，</w:t>
      </w:r>
      <w:r>
        <w:rPr>
          <w:kern w:val="2"/>
        </w:rPr>
        <w:t>Linux</w:t>
      </w:r>
      <w:r>
        <w:rPr>
          <w:rFonts w:hint="eastAsia"/>
          <w:kern w:val="2"/>
        </w:rPr>
        <w:t>开源系统的领袖红帽公司也决定在</w:t>
      </w:r>
      <w:r>
        <w:rPr>
          <w:kern w:val="2"/>
        </w:rPr>
        <w:t>RHEL 7</w:t>
      </w:r>
      <w:r>
        <w:rPr>
          <w:rFonts w:hint="eastAsia"/>
          <w:kern w:val="2"/>
        </w:rPr>
        <w:t>、</w:t>
      </w:r>
      <w:r>
        <w:rPr>
          <w:kern w:val="2"/>
        </w:rPr>
        <w:t>CentOS 7</w:t>
      </w:r>
      <w:r>
        <w:rPr>
          <w:rFonts w:hint="eastAsia"/>
          <w:kern w:val="2"/>
        </w:rPr>
        <w:t>以及最新的</w:t>
      </w:r>
      <w:r>
        <w:rPr>
          <w:kern w:val="2"/>
        </w:rPr>
        <w:t>Fedora</w:t>
      </w:r>
      <w:r>
        <w:rPr>
          <w:rFonts w:hint="eastAsia"/>
          <w:kern w:val="2"/>
        </w:rPr>
        <w:t>系统中，将</w:t>
      </w:r>
      <w:r>
        <w:rPr>
          <w:kern w:val="2"/>
        </w:rPr>
        <w:t>MariaDB</w:t>
      </w:r>
      <w:r>
        <w:rPr>
          <w:rFonts w:hint="eastAsia"/>
          <w:kern w:val="2"/>
        </w:rPr>
        <w:t>作为默认的数据库管理系统，而且红帽公司更是首次将数据库知识加入到了</w:t>
      </w:r>
      <w:r>
        <w:rPr>
          <w:kern w:val="2"/>
        </w:rPr>
        <w:t>RHCE</w:t>
      </w:r>
      <w:r>
        <w:rPr>
          <w:rFonts w:hint="eastAsia"/>
          <w:kern w:val="2"/>
        </w:rPr>
        <w:t>认证的考试内容中。随后，还有数十个常见的</w:t>
      </w:r>
      <w:r>
        <w:rPr>
          <w:kern w:val="2"/>
        </w:rPr>
        <w:t>Linux</w:t>
      </w:r>
      <w:r>
        <w:rPr>
          <w:rFonts w:hint="eastAsia"/>
          <w:kern w:val="2"/>
        </w:rPr>
        <w:t>系统（如</w:t>
      </w:r>
      <w:r>
        <w:rPr>
          <w:kern w:val="2"/>
        </w:rPr>
        <w:t>openSUSE</w:t>
      </w:r>
      <w:r>
        <w:rPr>
          <w:rFonts w:hint="eastAsia"/>
          <w:kern w:val="2"/>
        </w:rPr>
        <w:t>、</w:t>
      </w:r>
      <w:r>
        <w:rPr>
          <w:kern w:val="2"/>
        </w:rPr>
        <w:t>Slackware</w:t>
      </w:r>
      <w:r>
        <w:rPr>
          <w:rFonts w:hint="eastAsia"/>
          <w:kern w:val="2"/>
        </w:rPr>
        <w:t>等）也作出了同样的表态。</w:t>
      </w:r>
    </w:p>
    <w:p>
      <w:pPr>
        <w:rPr>
          <w:kern w:val="2"/>
        </w:rPr>
      </w:pPr>
      <w:r>
        <w:rPr>
          <w:rFonts w:hint="eastAsia"/>
          <w:kern w:val="2"/>
        </w:rPr>
        <w:t>但是，坦白来讲，虽然</w:t>
      </w:r>
      <w:r>
        <w:rPr>
          <w:kern w:val="2"/>
        </w:rPr>
        <w:t>IT</w:t>
      </w:r>
      <w:r>
        <w:rPr>
          <w:rFonts w:hint="eastAsia"/>
          <w:kern w:val="2"/>
        </w:rPr>
        <w:t>行业巨头都决定采用</w:t>
      </w:r>
      <w:r>
        <w:rPr>
          <w:kern w:val="2"/>
        </w:rPr>
        <w:t>MariaDB</w:t>
      </w:r>
      <w:r>
        <w:rPr>
          <w:rFonts w:hint="eastAsia"/>
          <w:kern w:val="2"/>
        </w:rPr>
        <w:t>数据库管系统，这并不意味着</w:t>
      </w:r>
      <w:r>
        <w:rPr>
          <w:kern w:val="2"/>
        </w:rPr>
        <w:t>MariaDB</w:t>
      </w:r>
      <w:r>
        <w:rPr>
          <w:rFonts w:hint="eastAsia"/>
          <w:kern w:val="2"/>
        </w:rPr>
        <w:t>较之于</w:t>
      </w:r>
      <w:r>
        <w:rPr>
          <w:kern w:val="2"/>
        </w:rPr>
        <w:t>MySQL</w:t>
      </w:r>
      <w:r>
        <w:rPr>
          <w:rFonts w:hint="eastAsia"/>
          <w:kern w:val="2"/>
        </w:rPr>
        <w:t>有明显的优势。刘遄老师用了近两周的时间测试了</w:t>
      </w:r>
      <w:r>
        <w:rPr>
          <w:kern w:val="2"/>
        </w:rPr>
        <w:t>MariaDB</w:t>
      </w:r>
      <w:r>
        <w:rPr>
          <w:rFonts w:hint="eastAsia"/>
          <w:kern w:val="2"/>
        </w:rPr>
        <w:t>与</w:t>
      </w:r>
      <w:r>
        <w:rPr>
          <w:kern w:val="2"/>
        </w:rPr>
        <w:t>MySQL</w:t>
      </w:r>
      <w:r>
        <w:rPr>
          <w:rFonts w:hint="eastAsia"/>
          <w:kern w:val="2"/>
        </w:rPr>
        <w:t>的区别，并进行了多项性能测试，并没有发现媒体所说的那种明显的优势。可以说，</w:t>
      </w:r>
      <w:r>
        <w:rPr>
          <w:kern w:val="2"/>
        </w:rPr>
        <w:t>MariaDB</w:t>
      </w:r>
      <w:r>
        <w:rPr>
          <w:rFonts w:hint="eastAsia"/>
          <w:kern w:val="2"/>
        </w:rPr>
        <w:t>和</w:t>
      </w:r>
      <w:r>
        <w:rPr>
          <w:kern w:val="2"/>
        </w:rPr>
        <w:t>MySQL</w:t>
      </w:r>
      <w:r>
        <w:rPr>
          <w:rFonts w:hint="eastAsia"/>
          <w:kern w:val="2"/>
        </w:rPr>
        <w:t>在性能上基本保持一致，两者的操作命令也十分相似。从务实的角度来讲，在掌握了</w:t>
      </w:r>
      <w:r>
        <w:rPr>
          <w:kern w:val="2"/>
        </w:rPr>
        <w:t>MariaDB</w:t>
      </w:r>
      <w:r>
        <w:rPr>
          <w:rFonts w:hint="eastAsia"/>
          <w:kern w:val="2"/>
        </w:rPr>
        <w:t>数据库的命令和基本操作之后，在今后的工作中即使遇到</w:t>
      </w:r>
      <w:r>
        <w:rPr>
          <w:kern w:val="2"/>
        </w:rPr>
        <w:t>MySQL</w:t>
      </w:r>
      <w:r>
        <w:rPr>
          <w:rFonts w:hint="eastAsia"/>
          <w:kern w:val="2"/>
        </w:rPr>
        <w:t>数据库，也可以快速上手。所以，这两个数据库系统无论选择哪一个来学习都悉听君便，而本书之所以选择以</w:t>
      </w:r>
      <w:r>
        <w:rPr>
          <w:kern w:val="2"/>
        </w:rPr>
        <w:t>MariaDB</w:t>
      </w:r>
      <w:r>
        <w:rPr>
          <w:rFonts w:hint="eastAsia"/>
          <w:kern w:val="2"/>
        </w:rPr>
        <w:t>数据库进行讲解，主要是从</w:t>
      </w:r>
      <w:r>
        <w:rPr>
          <w:kern w:val="2"/>
        </w:rPr>
        <w:t>RHCE</w:t>
      </w:r>
      <w:r>
        <w:rPr>
          <w:rFonts w:hint="eastAsia"/>
          <w:kern w:val="2"/>
        </w:rPr>
        <w:t>认证考试和技术垄断的角度作的决定。</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18.2</w:t>
            </w:r>
            <w:r>
              <w:rPr>
                <w:color w:val="000000"/>
                <w:kern w:val="2"/>
                <w:szCs w:val="21"/>
              </w:rPr>
              <w:t xml:space="preserve">  </w:t>
            </w:r>
            <w:r>
              <w:rPr>
                <w:rFonts w:hint="eastAsia"/>
                <w:color w:val="000000"/>
                <w:kern w:val="2"/>
              </w:rPr>
              <w:t>初始化</w:t>
            </w:r>
            <w:r>
              <w:rPr>
                <w:color w:val="000000"/>
                <w:kern w:val="2"/>
              </w:rPr>
              <w:t>MariaDB</w:t>
            </w:r>
            <w:r>
              <w:rPr>
                <w:rFonts w:hint="eastAsia"/>
                <w:color w:val="000000"/>
                <w:kern w:val="2"/>
              </w:rPr>
              <w:t>服务</w:t>
            </w:r>
          </w:p>
        </w:tc>
      </w:tr>
    </w:tbl>
    <w:p>
      <w:pPr>
        <w:pStyle w:val="56"/>
        <w:rPr>
          <w:kern w:val="2"/>
        </w:rPr>
      </w:pPr>
    </w:p>
    <w:p>
      <w:pPr>
        <w:rPr>
          <w:kern w:val="2"/>
        </w:rPr>
      </w:pPr>
      <w:r>
        <w:rPr>
          <w:rFonts w:hint="eastAsia"/>
          <w:color w:val="000000"/>
          <w:kern w:val="2"/>
          <w:szCs w:val="21"/>
        </w:rPr>
        <w:t>相较于</w:t>
      </w:r>
      <w:r>
        <w:rPr>
          <w:color w:val="000000"/>
          <w:kern w:val="2"/>
          <w:szCs w:val="21"/>
        </w:rPr>
        <w:t>MySQL</w:t>
      </w:r>
      <w:r>
        <w:rPr>
          <w:rFonts w:hint="eastAsia"/>
          <w:color w:val="000000"/>
          <w:kern w:val="2"/>
          <w:szCs w:val="21"/>
        </w:rPr>
        <w:t>，</w:t>
      </w:r>
      <w:r>
        <w:rPr>
          <w:color w:val="000000"/>
          <w:kern w:val="2"/>
          <w:szCs w:val="21"/>
        </w:rPr>
        <w:t>MariaDB</w:t>
      </w:r>
      <w:r>
        <w:rPr>
          <w:rFonts w:hint="eastAsia"/>
          <w:color w:val="000000"/>
          <w:kern w:val="2"/>
          <w:szCs w:val="21"/>
        </w:rPr>
        <w:t>数据库管理系统有了很多新鲜的扩展特性，例如对微秒级别的支持、线程池、子查询优化、进程报告等。在配置妥当</w:t>
      </w:r>
      <w:r>
        <w:rPr>
          <w:color w:val="000000"/>
          <w:kern w:val="2"/>
          <w:szCs w:val="21"/>
        </w:rPr>
        <w:t>Yum</w:t>
      </w:r>
      <w:r>
        <w:rPr>
          <w:rFonts w:hint="eastAsia"/>
          <w:color w:val="000000"/>
          <w:kern w:val="2"/>
          <w:szCs w:val="21"/>
        </w:rPr>
        <w:t>软件仓库后，即可安装部署</w:t>
      </w:r>
      <w:r>
        <w:rPr>
          <w:color w:val="000000"/>
          <w:kern w:val="2"/>
          <w:szCs w:val="21"/>
        </w:rPr>
        <w:t>MariaDB</w:t>
      </w:r>
      <w:r>
        <w:rPr>
          <w:rFonts w:hint="eastAsia"/>
          <w:color w:val="000000"/>
          <w:kern w:val="2"/>
          <w:szCs w:val="21"/>
        </w:rPr>
        <w:t>数据库主程序及服务端程序了。</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280"/>
        <w:gridCol w:w="7405"/>
      </w:tblGrid>
      <w:tr>
        <w:tblPrEx>
          <w:shd w:val="clear" w:color="auto" w:fill="D9D9D9"/>
          <w:tblLayout w:type="fixed"/>
          <w:tblCellMar>
            <w:top w:w="0" w:type="dxa"/>
            <w:left w:w="108" w:type="dxa"/>
            <w:bottom w:w="0" w:type="dxa"/>
            <w:right w:w="108" w:type="dxa"/>
          </w:tblCellMar>
        </w:tblPrEx>
        <w:trPr>
          <w:cantSplit/>
          <w:trHeight w:val="271" w:hRule="atLeast"/>
        </w:trPr>
        <w:tc>
          <w:tcPr>
            <w:tcW w:w="630"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405"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rPr>
              <w:t>在安装完毕后，记得启动服务程序，并将其加入到开机启动项中。</w:t>
            </w:r>
          </w:p>
        </w:tc>
      </w:tr>
    </w:tbl>
    <w:p>
      <w:pPr>
        <w:pStyle w:val="29"/>
        <w:rPr>
          <w:kern w:val="2"/>
          <w:shd w:val="pct10" w:color="auto" w:fill="FFFFFF"/>
        </w:rPr>
      </w:pPr>
    </w:p>
    <w:p>
      <w:pPr>
        <w:pStyle w:val="58"/>
        <w:rPr>
          <w:kern w:val="2"/>
        </w:rPr>
      </w:pPr>
    </w:p>
    <w:p>
      <w:pPr>
        <w:pStyle w:val="26"/>
        <w:rPr>
          <w:kern w:val="2"/>
        </w:rPr>
      </w:pPr>
      <w:r>
        <w:rPr>
          <w:kern w:val="2"/>
        </w:rPr>
        <w:t>[root@linuxprobe ~]# yum install mariadb mariadb-server</w:t>
      </w:r>
    </w:p>
    <w:p>
      <w:pPr>
        <w:pStyle w:val="26"/>
        <w:rPr>
          <w:kern w:val="2"/>
        </w:rPr>
      </w:pPr>
      <w:r>
        <w:rPr>
          <w:kern w:val="2"/>
        </w:rPr>
        <w:t>Loaded plugins: langpacks, product-id, subscription-manager</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Installing:</w:t>
      </w:r>
    </w:p>
    <w:p>
      <w:pPr>
        <w:pStyle w:val="26"/>
        <w:rPr>
          <w:kern w:val="2"/>
        </w:rPr>
      </w:pPr>
      <w:r>
        <w:rPr>
          <w:kern w:val="2"/>
        </w:rPr>
        <w:t> mariadb x86</w:t>
      </w:r>
      <w:r>
        <w:rPr>
          <w:rFonts w:ascii="宋体"/>
          <w:kern w:val="2"/>
        </w:rPr>
        <w:t>_</w:t>
      </w:r>
      <w:r>
        <w:rPr>
          <w:kern w:val="2"/>
        </w:rPr>
        <w:t>64 1:5.5.35-3.el7 rhel 8.9 M</w:t>
      </w:r>
    </w:p>
    <w:p>
      <w:pPr>
        <w:pStyle w:val="26"/>
        <w:rPr>
          <w:kern w:val="2"/>
        </w:rPr>
      </w:pPr>
      <w:r>
        <w:rPr>
          <w:kern w:val="2"/>
        </w:rPr>
        <w:t> mariadb-server x86</w:t>
      </w:r>
      <w:r>
        <w:rPr>
          <w:rFonts w:ascii="宋体"/>
          <w:kern w:val="2"/>
        </w:rPr>
        <w:t>_</w:t>
      </w:r>
      <w:r>
        <w:rPr>
          <w:kern w:val="2"/>
        </w:rPr>
        <w:t>64 1:5.5.35-3.el7 rhel 11 M</w:t>
      </w:r>
    </w:p>
    <w:p>
      <w:pPr>
        <w:pStyle w:val="26"/>
        <w:rPr>
          <w:kern w:val="2"/>
        </w:rPr>
      </w:pPr>
      <w:r>
        <w:rPr>
          <w:kern w:val="2"/>
        </w:rPr>
        <w:t>Installing for dependencies:</w:t>
      </w:r>
    </w:p>
    <w:p>
      <w:pPr>
        <w:pStyle w:val="26"/>
        <w:rPr>
          <w:kern w:val="2"/>
        </w:rPr>
      </w:pPr>
      <w:r>
        <w:rPr>
          <w:kern w:val="2"/>
        </w:rPr>
        <w:t> perl-Compress-Raw-Bzip2 x86</w:t>
      </w:r>
      <w:r>
        <w:rPr>
          <w:rFonts w:ascii="宋体"/>
          <w:kern w:val="2"/>
        </w:rPr>
        <w:t>_</w:t>
      </w:r>
      <w:r>
        <w:rPr>
          <w:kern w:val="2"/>
        </w:rPr>
        <w:t>64 2.061-3.el7 rhel 32 k</w:t>
      </w:r>
    </w:p>
    <w:p>
      <w:pPr>
        <w:pStyle w:val="26"/>
        <w:rPr>
          <w:kern w:val="2"/>
        </w:rPr>
      </w:pPr>
      <w:r>
        <w:rPr>
          <w:kern w:val="2"/>
        </w:rPr>
        <w:t> perl-Compress-Raw-Zlib x86</w:t>
      </w:r>
      <w:r>
        <w:rPr>
          <w:rFonts w:ascii="宋体"/>
          <w:kern w:val="2"/>
        </w:rPr>
        <w:t>_</w:t>
      </w:r>
      <w:r>
        <w:rPr>
          <w:kern w:val="2"/>
        </w:rPr>
        <w:t>64 1:2.061-4.el7 rhel 57 k</w:t>
      </w:r>
    </w:p>
    <w:p>
      <w:pPr>
        <w:pStyle w:val="26"/>
        <w:rPr>
          <w:kern w:val="2"/>
        </w:rPr>
      </w:pPr>
      <w:r>
        <w:rPr>
          <w:kern w:val="2"/>
        </w:rPr>
        <w:t> perl-DBD-MySQL x86</w:t>
      </w:r>
      <w:r>
        <w:rPr>
          <w:rFonts w:ascii="宋体"/>
          <w:kern w:val="2"/>
        </w:rPr>
        <w:t>_</w:t>
      </w:r>
      <w:r>
        <w:rPr>
          <w:kern w:val="2"/>
        </w:rPr>
        <w:t>64 4.023-5.el7 rhel 140 k</w:t>
      </w:r>
    </w:p>
    <w:p>
      <w:pPr>
        <w:pStyle w:val="26"/>
        <w:rPr>
          <w:kern w:val="2"/>
        </w:rPr>
      </w:pPr>
      <w:r>
        <w:rPr>
          <w:kern w:val="2"/>
        </w:rPr>
        <w:t> perl-DBI x86</w:t>
      </w:r>
      <w:r>
        <w:rPr>
          <w:rFonts w:ascii="宋体"/>
          <w:kern w:val="2"/>
        </w:rPr>
        <w:t>_</w:t>
      </w:r>
      <w:r>
        <w:rPr>
          <w:kern w:val="2"/>
        </w:rPr>
        <w:t>64 1.627-4.el7 rhel 802 k</w:t>
      </w:r>
    </w:p>
    <w:p>
      <w:pPr>
        <w:pStyle w:val="26"/>
        <w:rPr>
          <w:kern w:val="2"/>
        </w:rPr>
      </w:pPr>
      <w:r>
        <w:rPr>
          <w:kern w:val="2"/>
        </w:rPr>
        <w:t> perl-Data-Dumper x86</w:t>
      </w:r>
      <w:r>
        <w:rPr>
          <w:rFonts w:ascii="宋体"/>
          <w:kern w:val="2"/>
        </w:rPr>
        <w:t>_</w:t>
      </w:r>
      <w:r>
        <w:rPr>
          <w:kern w:val="2"/>
        </w:rPr>
        <w:t>64 2.145-3.el7 rhel 47 k</w:t>
      </w:r>
    </w:p>
    <w:p>
      <w:pPr>
        <w:pStyle w:val="26"/>
        <w:rPr>
          <w:kern w:val="2"/>
        </w:rPr>
      </w:pPr>
      <w:r>
        <w:rPr>
          <w:kern w:val="2"/>
        </w:rPr>
        <w:t> perl-IO-Compress noarch 2.061-2.el7 rhel 260 k</w:t>
      </w:r>
    </w:p>
    <w:p>
      <w:pPr>
        <w:pStyle w:val="26"/>
        <w:rPr>
          <w:kern w:val="2"/>
        </w:rPr>
      </w:pPr>
      <w:r>
        <w:rPr>
          <w:kern w:val="2"/>
        </w:rPr>
        <w:t> perl-Net-Daemon noarch 0.48-5.el7 rhel 51 k</w:t>
      </w:r>
    </w:p>
    <w:p>
      <w:pPr>
        <w:pStyle w:val="26"/>
        <w:rPr>
          <w:kern w:val="2"/>
        </w:rPr>
      </w:pPr>
      <w:r>
        <w:rPr>
          <w:kern w:val="2"/>
        </w:rPr>
        <w:t> perl-PlRPC noarch 0.2020-14.el7 rhel 36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2 Packages (+8 Dependent packages)</w:t>
      </w:r>
    </w:p>
    <w:p>
      <w:pPr>
        <w:pStyle w:val="26"/>
        <w:rPr>
          <w:kern w:val="2"/>
        </w:rPr>
      </w:pPr>
      <w:r>
        <w:rPr>
          <w:kern w:val="2"/>
        </w:rPr>
        <w:t>Total download size: 21 M</w:t>
      </w:r>
    </w:p>
    <w:p>
      <w:pPr>
        <w:pStyle w:val="26"/>
        <w:rPr>
          <w:kern w:val="2"/>
        </w:rPr>
      </w:pPr>
      <w:r>
        <w:rPr>
          <w:kern w:val="2"/>
        </w:rPr>
        <w:t>Installed size: 107 M</w:t>
      </w:r>
    </w:p>
    <w:p>
      <w:pPr>
        <w:pStyle w:val="26"/>
        <w:rPr>
          <w:kern w:val="2"/>
        </w:rPr>
      </w:pPr>
      <w:r>
        <w:rPr>
          <w:kern w:val="2"/>
        </w:rPr>
        <w:t>Is this ok [y/d/N]: </w:t>
      </w:r>
      <w:r>
        <w:rPr>
          <w:b/>
          <w:bCs/>
          <w:kern w:val="2"/>
        </w:rPr>
        <w:t>y</w:t>
      </w:r>
      <w:r>
        <w:rPr>
          <w:kern w:val="2"/>
        </w:rPr>
        <w:t> </w:t>
      </w:r>
    </w:p>
    <w:p>
      <w:pPr>
        <w:pStyle w:val="26"/>
        <w:rPr>
          <w:kern w:val="2"/>
        </w:rPr>
      </w:pPr>
      <w:r>
        <w:rPr>
          <w:kern w:val="2"/>
        </w:rPr>
        <w:t>Downloading packages:</w:t>
      </w:r>
    </w:p>
    <w:p>
      <w:pPr>
        <w:pStyle w:val="26"/>
        <w:rPr>
          <w:kern w:val="2"/>
        </w:rPr>
      </w:pPr>
      <w:r>
        <w:rPr>
          <w:kern w:val="2"/>
        </w:rPr>
        <w:t>-------------------------------------------------------------------------------</w:t>
      </w:r>
    </w:p>
    <w:p>
      <w:pPr>
        <w:pStyle w:val="26"/>
        <w:rPr>
          <w:kern w:val="2"/>
        </w:rPr>
      </w:pPr>
      <w:r>
        <w:rPr>
          <w:kern w:val="2"/>
        </w:rPr>
        <w:t>Total 82 MB/s | 21 MB 00:00 </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Installed:</w:t>
      </w:r>
    </w:p>
    <w:p>
      <w:pPr>
        <w:pStyle w:val="26"/>
        <w:rPr>
          <w:kern w:val="2"/>
        </w:rPr>
      </w:pPr>
      <w:r>
        <w:rPr>
          <w:kern w:val="2"/>
        </w:rPr>
        <w:t> mariadb.x86</w:t>
      </w:r>
      <w:r>
        <w:rPr>
          <w:rFonts w:ascii="宋体"/>
          <w:kern w:val="2"/>
        </w:rPr>
        <w:t>_</w:t>
      </w:r>
      <w:r>
        <w:rPr>
          <w:kern w:val="2"/>
        </w:rPr>
        <w:t>64 1:5.5.35-3.el7 mariadb-server.x86</w:t>
      </w:r>
      <w:r>
        <w:rPr>
          <w:rFonts w:ascii="宋体"/>
          <w:kern w:val="2"/>
        </w:rPr>
        <w:t>_</w:t>
      </w:r>
      <w:r>
        <w:rPr>
          <w:kern w:val="2"/>
        </w:rPr>
        <w:t>64 1:5.5.35-3.el7 </w:t>
      </w:r>
    </w:p>
    <w:p>
      <w:pPr>
        <w:pStyle w:val="26"/>
        <w:rPr>
          <w:kern w:val="2"/>
        </w:rPr>
      </w:pPr>
      <w:r>
        <w:rPr>
          <w:kern w:val="2"/>
        </w:rPr>
        <w:t>Dependency Installed:</w:t>
      </w:r>
    </w:p>
    <w:p>
      <w:pPr>
        <w:pStyle w:val="26"/>
        <w:rPr>
          <w:kern w:val="2"/>
        </w:rPr>
      </w:pPr>
      <w:r>
        <w:rPr>
          <w:kern w:val="2"/>
        </w:rPr>
        <w:t> perl-Compress-Raw-Bzip2.x86</w:t>
      </w:r>
      <w:r>
        <w:rPr>
          <w:rFonts w:ascii="宋体"/>
          <w:kern w:val="2"/>
        </w:rPr>
        <w:t>_</w:t>
      </w:r>
      <w:r>
        <w:rPr>
          <w:kern w:val="2"/>
        </w:rPr>
        <w:t>64 0:2.061-3.el7 </w:t>
      </w:r>
    </w:p>
    <w:p>
      <w:pPr>
        <w:pStyle w:val="26"/>
        <w:rPr>
          <w:kern w:val="2"/>
        </w:rPr>
      </w:pPr>
      <w:r>
        <w:rPr>
          <w:kern w:val="2"/>
        </w:rPr>
        <w:t> perl-Compress-Raw-Zlib.x86</w:t>
      </w:r>
      <w:r>
        <w:rPr>
          <w:rFonts w:ascii="宋体"/>
          <w:kern w:val="2"/>
        </w:rPr>
        <w:t>_</w:t>
      </w:r>
      <w:r>
        <w:rPr>
          <w:kern w:val="2"/>
        </w:rPr>
        <w:t>64 1:2.061-4.el7 </w:t>
      </w:r>
    </w:p>
    <w:p>
      <w:pPr>
        <w:pStyle w:val="26"/>
        <w:rPr>
          <w:kern w:val="2"/>
        </w:rPr>
      </w:pPr>
      <w:r>
        <w:rPr>
          <w:kern w:val="2"/>
        </w:rPr>
        <w:t> perl-DBD-MySQL.x86</w:t>
      </w:r>
      <w:r>
        <w:rPr>
          <w:rFonts w:ascii="宋体"/>
          <w:kern w:val="2"/>
        </w:rPr>
        <w:t>_</w:t>
      </w:r>
      <w:r>
        <w:rPr>
          <w:kern w:val="2"/>
        </w:rPr>
        <w:t>64 0:4.023-5.el7 </w:t>
      </w:r>
    </w:p>
    <w:p>
      <w:pPr>
        <w:pStyle w:val="26"/>
        <w:rPr>
          <w:kern w:val="2"/>
        </w:rPr>
      </w:pPr>
      <w:r>
        <w:rPr>
          <w:kern w:val="2"/>
        </w:rPr>
        <w:t> perl-DBI.x86</w:t>
      </w:r>
      <w:r>
        <w:rPr>
          <w:rFonts w:ascii="宋体"/>
          <w:kern w:val="2"/>
        </w:rPr>
        <w:t>_</w:t>
      </w:r>
      <w:r>
        <w:rPr>
          <w:kern w:val="2"/>
        </w:rPr>
        <w:t>64 0:1.627-4.el7 </w:t>
      </w:r>
    </w:p>
    <w:p>
      <w:pPr>
        <w:pStyle w:val="26"/>
        <w:rPr>
          <w:kern w:val="2"/>
        </w:rPr>
      </w:pPr>
      <w:r>
        <w:rPr>
          <w:kern w:val="2"/>
        </w:rPr>
        <w:t> perl-Data-Dumper.x86</w:t>
      </w:r>
      <w:r>
        <w:rPr>
          <w:rFonts w:ascii="宋体"/>
          <w:kern w:val="2"/>
        </w:rPr>
        <w:t>_</w:t>
      </w:r>
      <w:r>
        <w:rPr>
          <w:kern w:val="2"/>
        </w:rPr>
        <w:t>64 0:2.145-3.el7 </w:t>
      </w:r>
    </w:p>
    <w:p>
      <w:pPr>
        <w:pStyle w:val="26"/>
        <w:rPr>
          <w:kern w:val="2"/>
        </w:rPr>
      </w:pPr>
      <w:r>
        <w:rPr>
          <w:kern w:val="2"/>
        </w:rPr>
        <w:t> perl-IO-Compress.noarch 0:2.061-2.el7 </w:t>
      </w:r>
    </w:p>
    <w:p>
      <w:pPr>
        <w:pStyle w:val="26"/>
        <w:rPr>
          <w:kern w:val="2"/>
        </w:rPr>
      </w:pPr>
      <w:r>
        <w:rPr>
          <w:kern w:val="2"/>
        </w:rPr>
        <w:t> perl-Net-Daemon.noarch 0:0.48-5.el7 </w:t>
      </w:r>
    </w:p>
    <w:p>
      <w:pPr>
        <w:pStyle w:val="26"/>
        <w:rPr>
          <w:kern w:val="2"/>
        </w:rPr>
      </w:pPr>
      <w:r>
        <w:rPr>
          <w:kern w:val="2"/>
        </w:rPr>
        <w:t> perl-PlRPC.noarch 0:0.2020-14.el7</w:t>
      </w:r>
    </w:p>
    <w:p>
      <w:pPr>
        <w:pStyle w:val="26"/>
        <w:rPr>
          <w:kern w:val="2"/>
        </w:rPr>
      </w:pPr>
      <w:r>
        <w:rPr>
          <w:kern w:val="2"/>
        </w:rPr>
        <w:t>Complete!</w:t>
      </w:r>
    </w:p>
    <w:p>
      <w:pPr>
        <w:pStyle w:val="26"/>
        <w:rPr>
          <w:kern w:val="2"/>
        </w:rPr>
      </w:pPr>
      <w:r>
        <w:rPr>
          <w:kern w:val="2"/>
        </w:rPr>
        <w:t>[root@linuxprobe ~]# systemctl start mariadb </w:t>
      </w:r>
    </w:p>
    <w:p>
      <w:pPr>
        <w:pStyle w:val="26"/>
        <w:rPr>
          <w:kern w:val="2"/>
        </w:rPr>
      </w:pPr>
      <w:r>
        <w:rPr>
          <w:kern w:val="2"/>
        </w:rPr>
        <w:t>[root@linuxprobe ~]# systemctl enable mariadb </w:t>
      </w:r>
    </w:p>
    <w:p>
      <w:pPr>
        <w:pStyle w:val="26"/>
        <w:rPr>
          <w:kern w:val="2"/>
        </w:rPr>
      </w:pPr>
      <w:r>
        <w:rPr>
          <w:spacing w:val="-2"/>
          <w:kern w:val="2"/>
        </w:rPr>
        <w:t>ln -s '/usr/lib/systemd/system/mariadb.service' '/etc/systemd/system/multi-use</w:t>
      </w:r>
      <w:r>
        <w:rPr>
          <w:kern w:val="2"/>
        </w:rPr>
        <w:t>r.</w:t>
      </w:r>
    </w:p>
    <w:p>
      <w:pPr>
        <w:pStyle w:val="26"/>
        <w:rPr>
          <w:kern w:val="2"/>
        </w:rPr>
      </w:pPr>
      <w:r>
        <w:rPr>
          <w:kern w:val="2"/>
        </w:rPr>
        <w:t>target.wants/mariadb.service'</w:t>
      </w:r>
    </w:p>
    <w:p>
      <w:pPr>
        <w:pStyle w:val="59"/>
        <w:spacing w:after="90"/>
        <w:rPr>
          <w:kern w:val="2"/>
        </w:rPr>
      </w:pPr>
    </w:p>
    <w:p>
      <w:pPr>
        <w:rPr>
          <w:kern w:val="2"/>
        </w:rPr>
      </w:pPr>
      <w:r>
        <w:rPr>
          <w:rFonts w:hint="eastAsia"/>
          <w:color w:val="000000"/>
          <w:kern w:val="2"/>
          <w:szCs w:val="21"/>
        </w:rPr>
        <w:t>在确认</w:t>
      </w:r>
      <w:r>
        <w:rPr>
          <w:color w:val="000000"/>
          <w:kern w:val="2"/>
          <w:szCs w:val="21"/>
        </w:rPr>
        <w:t>MariaDB</w:t>
      </w:r>
      <w:r>
        <w:rPr>
          <w:rFonts w:hint="eastAsia"/>
          <w:color w:val="000000"/>
          <w:kern w:val="2"/>
          <w:szCs w:val="21"/>
        </w:rPr>
        <w:t>数据库软件程序安装完毕并成功启动后请不要立即使用。为了确保数据库的安全性和正常运转，需要先对数据库程序进行初始化操作。这个初始化操作涉及下面</w:t>
      </w:r>
      <w:r>
        <w:rPr>
          <w:color w:val="000000"/>
          <w:kern w:val="2"/>
          <w:szCs w:val="21"/>
        </w:rPr>
        <w:t>5</w:t>
      </w:r>
      <w:r>
        <w:rPr>
          <w:rFonts w:hint="eastAsia"/>
          <w:color w:val="000000"/>
          <w:kern w:val="2"/>
          <w:szCs w:val="21"/>
        </w:rPr>
        <w:t>个步骤。</w:t>
      </w:r>
    </w:p>
    <w:p>
      <w:pPr>
        <w:pStyle w:val="34"/>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管理员在数据库中的密码值（注意，该密码并非</w:t>
      </w:r>
      <w:r>
        <w:rPr>
          <w:color w:val="000000"/>
          <w:kern w:val="2"/>
          <w:szCs w:val="21"/>
        </w:rPr>
        <w:t>root</w:t>
      </w:r>
      <w:r>
        <w:rPr>
          <w:rFonts w:hint="eastAsia"/>
          <w:color w:val="000000"/>
          <w:kern w:val="2"/>
          <w:szCs w:val="21"/>
        </w:rPr>
        <w:t>管理员在系统中的密码，这里的密码值默认应该为空，可直接按回车键）。</w:t>
      </w:r>
    </w:p>
    <w:p>
      <w:pPr>
        <w:pStyle w:val="34"/>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管理员在数据库中的专有密码。</w:t>
      </w:r>
    </w:p>
    <w:p>
      <w:pPr>
        <w:pStyle w:val="34"/>
        <w:ind w:left="704" w:hanging="304"/>
        <w:rPr>
          <w:kern w:val="2"/>
        </w:rPr>
      </w:pPr>
      <w:r>
        <w:rPr>
          <w:kern w:val="2"/>
        </w:rPr>
        <w:sym w:font="Wingdings" w:char="00D8"/>
      </w:r>
      <w:r>
        <w:rPr>
          <w:kern w:val="2"/>
        </w:rPr>
        <w:tab/>
      </w:r>
      <w:r>
        <w:rPr>
          <w:rFonts w:hint="eastAsia"/>
          <w:color w:val="000000"/>
          <w:kern w:val="2"/>
          <w:szCs w:val="21"/>
        </w:rPr>
        <w:t>随后删除匿名账户，并使用</w:t>
      </w:r>
      <w:r>
        <w:rPr>
          <w:color w:val="000000"/>
          <w:kern w:val="2"/>
          <w:szCs w:val="21"/>
        </w:rPr>
        <w:t>root</w:t>
      </w:r>
      <w:r>
        <w:rPr>
          <w:rFonts w:hint="eastAsia"/>
          <w:color w:val="000000"/>
          <w:kern w:val="2"/>
          <w:szCs w:val="21"/>
        </w:rPr>
        <w:t>管理员从远程登录数据库，以确保数据库上运行的业务的安全性。</w:t>
      </w:r>
    </w:p>
    <w:p>
      <w:pPr>
        <w:pStyle w:val="34"/>
        <w:ind w:left="704" w:hanging="304"/>
        <w:rPr>
          <w:kern w:val="2"/>
        </w:rPr>
      </w:pPr>
      <w:r>
        <w:rPr>
          <w:kern w:val="2"/>
        </w:rPr>
        <w:sym w:font="Wingdings" w:char="00D8"/>
      </w:r>
      <w:r>
        <w:rPr>
          <w:kern w:val="2"/>
        </w:rPr>
        <w:tab/>
      </w:r>
      <w:r>
        <w:rPr>
          <w:rFonts w:hint="eastAsia"/>
          <w:color w:val="000000"/>
          <w:kern w:val="2"/>
          <w:szCs w:val="21"/>
        </w:rPr>
        <w:t>删除默认的测试数据库，取消测试数据库的一系列访问权限。</w:t>
      </w:r>
    </w:p>
    <w:p>
      <w:pPr>
        <w:pStyle w:val="34"/>
        <w:ind w:left="704" w:hanging="304"/>
        <w:rPr>
          <w:kern w:val="2"/>
        </w:rPr>
      </w:pPr>
      <w:r>
        <w:rPr>
          <w:kern w:val="2"/>
        </w:rPr>
        <w:sym w:font="Wingdings" w:char="00D8"/>
      </w:r>
      <w:r>
        <w:rPr>
          <w:kern w:val="2"/>
        </w:rPr>
        <w:tab/>
      </w:r>
      <w:r>
        <w:rPr>
          <w:rFonts w:hint="eastAsia"/>
          <w:color w:val="000000"/>
          <w:kern w:val="2"/>
          <w:szCs w:val="21"/>
        </w:rPr>
        <w:t>刷新授权列表，让初始化的设定立即生效。</w:t>
      </w:r>
    </w:p>
    <w:p>
      <w:pPr>
        <w:rPr>
          <w:kern w:val="2"/>
        </w:rPr>
      </w:pPr>
      <w:r>
        <w:rPr>
          <w:rFonts w:hint="eastAsia"/>
          <w:color w:val="000000"/>
          <w:kern w:val="2"/>
          <w:szCs w:val="21"/>
        </w:rPr>
        <w:t>对于上述数据库初始化的操作步骤，刘遄老师已经在下面的输出信息旁边进行了简单注释，确保各位读者更直观地了解要输入的内容：</w:t>
      </w:r>
      <w:r>
        <w:rPr>
          <w:color w:val="000000"/>
          <w:kern w:val="2"/>
          <w:szCs w:val="21"/>
        </w:rPr>
        <w:t xml:space="preserve"> </w:t>
      </w:r>
    </w:p>
    <w:p>
      <w:pPr>
        <w:pStyle w:val="58"/>
        <w:rPr>
          <w:kern w:val="2"/>
        </w:rPr>
      </w:pPr>
    </w:p>
    <w:p>
      <w:pPr>
        <w:pStyle w:val="26"/>
        <w:rPr>
          <w:kern w:val="2"/>
        </w:rPr>
      </w:pPr>
      <w:r>
        <w:rPr>
          <w:kern w:val="2"/>
        </w:rPr>
        <w:t>[root@linuxprobe ~]# mysql</w:t>
      </w:r>
      <w:r>
        <w:rPr>
          <w:rFonts w:ascii="宋体"/>
          <w:kern w:val="2"/>
        </w:rPr>
        <w:t>_</w:t>
      </w:r>
      <w:r>
        <w:rPr>
          <w:kern w:val="2"/>
        </w:rPr>
        <w:t>secure</w:t>
      </w:r>
      <w:r>
        <w:rPr>
          <w:rFonts w:ascii="宋体"/>
          <w:kern w:val="2"/>
        </w:rPr>
        <w:t>_</w:t>
      </w:r>
      <w:r>
        <w:rPr>
          <w:kern w:val="2"/>
        </w:rPr>
        <w:t>installation </w:t>
      </w:r>
    </w:p>
    <w:p>
      <w:pPr>
        <w:pStyle w:val="26"/>
        <w:rPr>
          <w:spacing w:val="-4"/>
          <w:kern w:val="2"/>
        </w:rPr>
      </w:pPr>
      <w:r>
        <w:rPr>
          <w:spacing w:val="-4"/>
          <w:kern w:val="2"/>
        </w:rPr>
        <w:t>/usr/bin/mysql</w:t>
      </w:r>
      <w:r>
        <w:rPr>
          <w:rFonts w:ascii="宋体"/>
          <w:spacing w:val="-4"/>
          <w:kern w:val="2"/>
        </w:rPr>
        <w:t>_</w:t>
      </w:r>
      <w:r>
        <w:rPr>
          <w:spacing w:val="-4"/>
          <w:kern w:val="2"/>
        </w:rPr>
        <w:t>secure</w:t>
      </w:r>
      <w:r>
        <w:rPr>
          <w:rFonts w:ascii="宋体"/>
          <w:spacing w:val="-4"/>
          <w:kern w:val="2"/>
        </w:rPr>
        <w:t>_</w:t>
      </w:r>
      <w:r>
        <w:rPr>
          <w:spacing w:val="-4"/>
          <w:kern w:val="2"/>
        </w:rPr>
        <w:t>installation: line 379: find</w:t>
      </w:r>
      <w:r>
        <w:rPr>
          <w:rFonts w:ascii="宋体"/>
          <w:spacing w:val="-4"/>
          <w:kern w:val="2"/>
        </w:rPr>
        <w:t>_</w:t>
      </w:r>
      <w:r>
        <w:rPr>
          <w:spacing w:val="-4"/>
          <w:kern w:val="2"/>
        </w:rPr>
        <w:t>mysql</w:t>
      </w:r>
      <w:r>
        <w:rPr>
          <w:rFonts w:ascii="宋体"/>
          <w:spacing w:val="-4"/>
          <w:kern w:val="2"/>
        </w:rPr>
        <w:t>_</w:t>
      </w:r>
      <w:r>
        <w:rPr>
          <w:spacing w:val="-4"/>
          <w:kern w:val="2"/>
        </w:rPr>
        <w:t>client: command not found</w:t>
      </w:r>
    </w:p>
    <w:p>
      <w:pPr>
        <w:pStyle w:val="26"/>
        <w:rPr>
          <w:kern w:val="2"/>
        </w:rPr>
      </w:pPr>
      <w:r>
        <w:rPr>
          <w:kern w:val="2"/>
        </w:rPr>
        <w:t>NOTE: RUNNING ALL PARTS OF THIS SCRIPT IS RECOMMENDED FOR ALL MariaDB</w:t>
      </w:r>
    </w:p>
    <w:p>
      <w:pPr>
        <w:pStyle w:val="26"/>
        <w:rPr>
          <w:kern w:val="2"/>
        </w:rPr>
      </w:pPr>
      <w:r>
        <w:rPr>
          <w:kern w:val="2"/>
        </w:rPr>
        <w:t>      SERVERS IN PRODUCTION USE!  PLEASE READ EACH STEP CAREFULLY!</w:t>
      </w:r>
    </w:p>
    <w:p>
      <w:pPr>
        <w:pStyle w:val="26"/>
        <w:rPr>
          <w:kern w:val="2"/>
        </w:rPr>
      </w:pPr>
      <w:r>
        <w:rPr>
          <w:kern w:val="2"/>
        </w:rPr>
        <w:t>In order to log into MariaDB to secure it, we'll need the current</w:t>
      </w:r>
    </w:p>
    <w:p>
      <w:pPr>
        <w:pStyle w:val="26"/>
        <w:rPr>
          <w:kern w:val="2"/>
        </w:rPr>
      </w:pPr>
      <w:r>
        <w:rPr>
          <w:kern w:val="2"/>
        </w:rPr>
        <w:t>password for the root user.  If you've just installed MariaDB, and</w:t>
      </w:r>
    </w:p>
    <w:p>
      <w:pPr>
        <w:pStyle w:val="26"/>
        <w:rPr>
          <w:kern w:val="2"/>
        </w:rPr>
      </w:pPr>
      <w:r>
        <w:rPr>
          <w:kern w:val="2"/>
        </w:rPr>
        <w:t>you haven't set the root password yet, the password will be blank,</w:t>
      </w:r>
    </w:p>
    <w:p>
      <w:pPr>
        <w:pStyle w:val="26"/>
        <w:rPr>
          <w:kern w:val="2"/>
        </w:rPr>
      </w:pPr>
      <w:r>
        <w:rPr>
          <w:kern w:val="2"/>
        </w:rPr>
        <w:t>so you should just press enter here.</w:t>
      </w:r>
    </w:p>
    <w:p>
      <w:pPr>
        <w:pStyle w:val="26"/>
        <w:rPr>
          <w:kern w:val="2"/>
        </w:rPr>
      </w:pPr>
      <w:r>
        <w:rPr>
          <w:kern w:val="2"/>
        </w:rPr>
        <w:t>Enter current password for root (enter for none): </w:t>
      </w:r>
      <w:r>
        <w:rPr>
          <w:rStyle w:val="18"/>
          <w:rFonts w:hint="eastAsia"/>
          <w:kern w:val="2"/>
          <w:sz w:val="16"/>
        </w:rPr>
        <w:t>当前数据库密码为空，直接按回车键</w:t>
      </w:r>
    </w:p>
    <w:p>
      <w:pPr>
        <w:pStyle w:val="26"/>
        <w:rPr>
          <w:kern w:val="2"/>
        </w:rPr>
      </w:pPr>
      <w:r>
        <w:rPr>
          <w:kern w:val="2"/>
        </w:rPr>
        <w:t>OK, successfully used password, moving on...</w:t>
      </w:r>
    </w:p>
    <w:p>
      <w:pPr>
        <w:pStyle w:val="26"/>
        <w:rPr>
          <w:kern w:val="2"/>
        </w:rPr>
      </w:pPr>
      <w:r>
        <w:rPr>
          <w:kern w:val="2"/>
        </w:rPr>
        <w:t>Setting the root password ensures that nobody can log into the MariaDB</w:t>
      </w:r>
    </w:p>
    <w:p>
      <w:pPr>
        <w:pStyle w:val="26"/>
        <w:rPr>
          <w:kern w:val="2"/>
        </w:rPr>
      </w:pPr>
      <w:r>
        <w:rPr>
          <w:kern w:val="2"/>
        </w:rPr>
        <w:t>root user without the proper authorisation.</w:t>
      </w:r>
    </w:p>
    <w:p>
      <w:pPr>
        <w:pStyle w:val="26"/>
        <w:rPr>
          <w:kern w:val="2"/>
        </w:rPr>
      </w:pPr>
      <w:r>
        <w:rPr>
          <w:kern w:val="2"/>
        </w:rPr>
        <w:t>Set root password? [Y/n] </w:t>
      </w:r>
      <w:r>
        <w:rPr>
          <w:b/>
          <w:bCs/>
          <w:kern w:val="2"/>
        </w:rPr>
        <w:t>y</w:t>
      </w:r>
    </w:p>
    <w:p>
      <w:pPr>
        <w:pStyle w:val="26"/>
        <w:rPr>
          <w:kern w:val="2"/>
        </w:rPr>
      </w:pPr>
      <w:r>
        <w:rPr>
          <w:kern w:val="2"/>
        </w:rPr>
        <w:t>New password: </w:t>
      </w:r>
      <w:r>
        <w:rPr>
          <w:rStyle w:val="18"/>
          <w:rFonts w:hint="eastAsia"/>
          <w:kern w:val="2"/>
          <w:sz w:val="16"/>
        </w:rPr>
        <w:t>输入要为</w:t>
      </w:r>
      <w:r>
        <w:rPr>
          <w:b/>
          <w:bCs/>
          <w:kern w:val="2"/>
        </w:rPr>
        <w:t>root</w:t>
      </w:r>
      <w:r>
        <w:rPr>
          <w:rStyle w:val="18"/>
          <w:rFonts w:hint="eastAsia"/>
          <w:kern w:val="2"/>
          <w:sz w:val="16"/>
        </w:rPr>
        <w:t>管理员设置的数据库密码</w:t>
      </w:r>
    </w:p>
    <w:p>
      <w:pPr>
        <w:pStyle w:val="26"/>
        <w:rPr>
          <w:kern w:val="2"/>
        </w:rPr>
      </w:pPr>
      <w:r>
        <w:rPr>
          <w:kern w:val="2"/>
        </w:rPr>
        <w:t>Re-enter new password: </w:t>
      </w:r>
      <w:r>
        <w:rPr>
          <w:rStyle w:val="18"/>
          <w:rFonts w:hint="eastAsia"/>
          <w:kern w:val="2"/>
          <w:sz w:val="16"/>
        </w:rPr>
        <w:t>再次输入密码</w:t>
      </w:r>
    </w:p>
    <w:p>
      <w:pPr>
        <w:pStyle w:val="26"/>
        <w:rPr>
          <w:kern w:val="2"/>
        </w:rPr>
      </w:pPr>
      <w:r>
        <w:rPr>
          <w:kern w:val="2"/>
        </w:rPr>
        <w:t>Password updated successfully!</w:t>
      </w:r>
    </w:p>
    <w:p>
      <w:pPr>
        <w:pStyle w:val="26"/>
        <w:rPr>
          <w:kern w:val="2"/>
        </w:rPr>
      </w:pPr>
      <w:r>
        <w:rPr>
          <w:kern w:val="2"/>
        </w:rPr>
        <w:t>Reloading privilege tables..</w:t>
      </w:r>
    </w:p>
    <w:p>
      <w:pPr>
        <w:pStyle w:val="26"/>
        <w:rPr>
          <w:kern w:val="2"/>
        </w:rPr>
      </w:pPr>
      <w:r>
        <w:rPr>
          <w:kern w:val="2"/>
        </w:rPr>
        <w:t> ... Success!</w:t>
      </w:r>
    </w:p>
    <w:p>
      <w:pPr>
        <w:pStyle w:val="26"/>
        <w:rPr>
          <w:kern w:val="2"/>
        </w:rPr>
      </w:pPr>
      <w:r>
        <w:rPr>
          <w:kern w:val="2"/>
        </w:rPr>
        <w:t>By default, a MariaDB installation has an anonymous user, allowing anyone</w:t>
      </w:r>
    </w:p>
    <w:p>
      <w:pPr>
        <w:pStyle w:val="26"/>
        <w:rPr>
          <w:kern w:val="2"/>
        </w:rPr>
      </w:pPr>
      <w:r>
        <w:rPr>
          <w:kern w:val="2"/>
        </w:rPr>
        <w:t>to log into MariaDB without having to have a user account created for</w:t>
      </w:r>
    </w:p>
    <w:p>
      <w:pPr>
        <w:pStyle w:val="26"/>
        <w:rPr>
          <w:kern w:val="2"/>
        </w:rPr>
      </w:pPr>
      <w:r>
        <w:rPr>
          <w:kern w:val="2"/>
        </w:rPr>
        <w:t>them.  This is intended only for testing, and to make the installation</w:t>
      </w:r>
    </w:p>
    <w:p>
      <w:pPr>
        <w:pStyle w:val="26"/>
        <w:rPr>
          <w:kern w:val="2"/>
        </w:rPr>
      </w:pPr>
      <w:r>
        <w:rPr>
          <w:kern w:val="2"/>
        </w:rPr>
        <w:t>go a bit smoother.  You should remove them before moving into a</w:t>
      </w:r>
    </w:p>
    <w:p>
      <w:pPr>
        <w:pStyle w:val="26"/>
        <w:rPr>
          <w:kern w:val="2"/>
        </w:rPr>
      </w:pPr>
      <w:r>
        <w:rPr>
          <w:kern w:val="2"/>
        </w:rPr>
        <w:t>production environment.</w:t>
      </w:r>
    </w:p>
    <w:p>
      <w:pPr>
        <w:pStyle w:val="26"/>
        <w:rPr>
          <w:kern w:val="2"/>
        </w:rPr>
      </w:pPr>
      <w:r>
        <w:rPr>
          <w:kern w:val="2"/>
        </w:rPr>
        <w:t>Remove anonymous users? [Y/n] </w:t>
      </w:r>
      <w:r>
        <w:rPr>
          <w:b/>
          <w:bCs/>
          <w:kern w:val="2"/>
        </w:rPr>
        <w:t>y</w:t>
      </w:r>
      <w:r>
        <w:rPr>
          <w:rStyle w:val="18"/>
          <w:rFonts w:hint="eastAsia"/>
          <w:kern w:val="2"/>
          <w:sz w:val="16"/>
        </w:rPr>
        <w:t>（删除匿名账户）</w:t>
      </w:r>
    </w:p>
    <w:p>
      <w:pPr>
        <w:pStyle w:val="26"/>
        <w:rPr>
          <w:kern w:val="2"/>
        </w:rPr>
      </w:pPr>
      <w:r>
        <w:rPr>
          <w:kern w:val="2"/>
        </w:rPr>
        <w:t> ... Success!</w:t>
      </w:r>
    </w:p>
    <w:p>
      <w:pPr>
        <w:pStyle w:val="26"/>
        <w:rPr>
          <w:kern w:val="2"/>
        </w:rPr>
      </w:pPr>
      <w:r>
        <w:rPr>
          <w:kern w:val="2"/>
        </w:rPr>
        <w:t>Normally, root should only be allowed to connect from 'localhost'.  This</w:t>
      </w:r>
    </w:p>
    <w:p>
      <w:pPr>
        <w:pStyle w:val="26"/>
        <w:rPr>
          <w:kern w:val="2"/>
        </w:rPr>
      </w:pPr>
      <w:r>
        <w:rPr>
          <w:kern w:val="2"/>
        </w:rPr>
        <w:t>ensures that someone cannot guess at the root password from the network.</w:t>
      </w:r>
    </w:p>
    <w:p>
      <w:pPr>
        <w:pStyle w:val="26"/>
        <w:rPr>
          <w:kern w:val="2"/>
        </w:rPr>
      </w:pPr>
      <w:r>
        <w:rPr>
          <w:kern w:val="2"/>
        </w:rPr>
        <w:t>Disallow root login remotely? [Y/n] </w:t>
      </w:r>
      <w:r>
        <w:rPr>
          <w:b/>
          <w:bCs/>
          <w:kern w:val="2"/>
        </w:rPr>
        <w:t>y</w:t>
      </w:r>
      <w:r>
        <w:rPr>
          <w:rStyle w:val="18"/>
          <w:rFonts w:hint="eastAsia"/>
          <w:kern w:val="2"/>
          <w:sz w:val="16"/>
        </w:rPr>
        <w:t>（禁止</w:t>
      </w:r>
      <w:r>
        <w:rPr>
          <w:b/>
          <w:bCs/>
          <w:kern w:val="2"/>
        </w:rPr>
        <w:t>root</w:t>
      </w:r>
      <w:r>
        <w:rPr>
          <w:rStyle w:val="18"/>
          <w:rFonts w:hint="eastAsia"/>
          <w:kern w:val="2"/>
          <w:sz w:val="16"/>
        </w:rPr>
        <w:t>管理员从远程登录）</w:t>
      </w:r>
    </w:p>
    <w:p>
      <w:pPr>
        <w:pStyle w:val="26"/>
        <w:rPr>
          <w:kern w:val="2"/>
        </w:rPr>
      </w:pPr>
      <w:r>
        <w:rPr>
          <w:kern w:val="2"/>
        </w:rPr>
        <w:t> ... Success!</w:t>
      </w:r>
    </w:p>
    <w:p>
      <w:pPr>
        <w:pStyle w:val="26"/>
        <w:rPr>
          <w:kern w:val="2"/>
        </w:rPr>
      </w:pPr>
      <w:r>
        <w:rPr>
          <w:kern w:val="2"/>
        </w:rPr>
        <w:t>By default, MariaDB comes with a database named 'test' that anyone can</w:t>
      </w:r>
    </w:p>
    <w:p>
      <w:pPr>
        <w:pStyle w:val="26"/>
        <w:rPr>
          <w:kern w:val="2"/>
        </w:rPr>
      </w:pPr>
      <w:r>
        <w:rPr>
          <w:kern w:val="2"/>
        </w:rPr>
        <w:t>access.  This is also intended only for testing, and should be removed</w:t>
      </w:r>
    </w:p>
    <w:p>
      <w:pPr>
        <w:pStyle w:val="26"/>
        <w:rPr>
          <w:kern w:val="2"/>
        </w:rPr>
      </w:pPr>
      <w:r>
        <w:rPr>
          <w:kern w:val="2"/>
        </w:rPr>
        <w:t>before moving into a production environment.</w:t>
      </w:r>
    </w:p>
    <w:p>
      <w:pPr>
        <w:pStyle w:val="26"/>
        <w:rPr>
          <w:kern w:val="2"/>
        </w:rPr>
      </w:pPr>
      <w:r>
        <w:rPr>
          <w:kern w:val="2"/>
        </w:rPr>
        <w:t>Remove test database and access to it? [Y/n] </w:t>
      </w:r>
      <w:r>
        <w:rPr>
          <w:b/>
          <w:bCs/>
          <w:kern w:val="2"/>
        </w:rPr>
        <w:t>y</w:t>
      </w:r>
      <w:r>
        <w:rPr>
          <w:rStyle w:val="18"/>
          <w:rFonts w:hint="eastAsia"/>
          <w:kern w:val="2"/>
          <w:sz w:val="16"/>
        </w:rPr>
        <w:t>（删除</w:t>
      </w:r>
      <w:r>
        <w:rPr>
          <w:b/>
          <w:bCs/>
          <w:kern w:val="2"/>
        </w:rPr>
        <w:t>test</w:t>
      </w:r>
      <w:r>
        <w:rPr>
          <w:rStyle w:val="18"/>
          <w:rFonts w:hint="eastAsia"/>
          <w:kern w:val="2"/>
          <w:sz w:val="16"/>
        </w:rPr>
        <w:t>数据库并取消对它的访问权限）</w:t>
      </w:r>
    </w:p>
    <w:p>
      <w:pPr>
        <w:pStyle w:val="26"/>
        <w:rPr>
          <w:kern w:val="2"/>
        </w:rPr>
      </w:pPr>
      <w:r>
        <w:rPr>
          <w:kern w:val="2"/>
        </w:rPr>
        <w:t> - Dropping test database...</w:t>
      </w:r>
    </w:p>
    <w:p>
      <w:pPr>
        <w:pStyle w:val="26"/>
        <w:rPr>
          <w:kern w:val="2"/>
        </w:rPr>
      </w:pPr>
      <w:r>
        <w:rPr>
          <w:kern w:val="2"/>
        </w:rPr>
        <w:t> ... Success!</w:t>
      </w:r>
    </w:p>
    <w:p>
      <w:pPr>
        <w:pStyle w:val="26"/>
        <w:rPr>
          <w:kern w:val="2"/>
        </w:rPr>
      </w:pPr>
      <w:r>
        <w:rPr>
          <w:kern w:val="2"/>
        </w:rPr>
        <w:t> - Removing privileges on test database...</w:t>
      </w:r>
    </w:p>
    <w:p>
      <w:pPr>
        <w:pStyle w:val="26"/>
        <w:rPr>
          <w:kern w:val="2"/>
        </w:rPr>
      </w:pPr>
      <w:r>
        <w:rPr>
          <w:kern w:val="2"/>
        </w:rPr>
        <w:t> ... Success!</w:t>
      </w:r>
    </w:p>
    <w:p>
      <w:pPr>
        <w:pStyle w:val="26"/>
        <w:rPr>
          <w:kern w:val="2"/>
        </w:rPr>
      </w:pPr>
      <w:r>
        <w:rPr>
          <w:kern w:val="2"/>
        </w:rPr>
        <w:t>Reloading the privilege tables will ensure that all changes made so far</w:t>
      </w:r>
    </w:p>
    <w:p>
      <w:pPr>
        <w:pStyle w:val="26"/>
        <w:rPr>
          <w:kern w:val="2"/>
        </w:rPr>
      </w:pPr>
      <w:r>
        <w:rPr>
          <w:kern w:val="2"/>
        </w:rPr>
        <w:t>will take effect immediately.</w:t>
      </w:r>
    </w:p>
    <w:p>
      <w:pPr>
        <w:pStyle w:val="26"/>
        <w:rPr>
          <w:kern w:val="2"/>
        </w:rPr>
      </w:pPr>
      <w:r>
        <w:rPr>
          <w:kern w:val="2"/>
        </w:rPr>
        <w:t>Reload privilege tables now? [Y/n] </w:t>
      </w:r>
      <w:r>
        <w:rPr>
          <w:b/>
          <w:bCs/>
          <w:kern w:val="2"/>
        </w:rPr>
        <w:t>y</w:t>
      </w:r>
      <w:r>
        <w:rPr>
          <w:rStyle w:val="18"/>
          <w:rFonts w:hint="eastAsia"/>
          <w:kern w:val="2"/>
          <w:sz w:val="16"/>
        </w:rPr>
        <w:t>（刷新授权表，让初始化后的设定立即生效）</w:t>
      </w:r>
    </w:p>
    <w:p>
      <w:pPr>
        <w:pStyle w:val="26"/>
        <w:rPr>
          <w:kern w:val="2"/>
        </w:rPr>
      </w:pPr>
      <w:r>
        <w:rPr>
          <w:kern w:val="2"/>
        </w:rPr>
        <w:t> ... Success!</w:t>
      </w:r>
    </w:p>
    <w:p>
      <w:pPr>
        <w:pStyle w:val="26"/>
        <w:rPr>
          <w:kern w:val="2"/>
        </w:rPr>
      </w:pPr>
      <w:r>
        <w:rPr>
          <w:kern w:val="2"/>
        </w:rPr>
        <w:t>Cleaning up...</w:t>
      </w:r>
    </w:p>
    <w:p>
      <w:pPr>
        <w:pStyle w:val="26"/>
        <w:rPr>
          <w:kern w:val="2"/>
        </w:rPr>
      </w:pPr>
      <w:r>
        <w:rPr>
          <w:kern w:val="2"/>
        </w:rPr>
        <w:t>All done!  If you've completed all of the above steps, your MariaDB</w:t>
      </w:r>
    </w:p>
    <w:p>
      <w:pPr>
        <w:pStyle w:val="26"/>
        <w:rPr>
          <w:kern w:val="2"/>
        </w:rPr>
      </w:pPr>
      <w:r>
        <w:rPr>
          <w:kern w:val="2"/>
        </w:rPr>
        <w:t>installation should now be secure.</w:t>
      </w:r>
    </w:p>
    <w:p>
      <w:pPr>
        <w:pStyle w:val="26"/>
        <w:rPr>
          <w:kern w:val="2"/>
        </w:rPr>
      </w:pPr>
      <w:r>
        <w:rPr>
          <w:kern w:val="2"/>
        </w:rPr>
        <w:t>Thanks for using MariaDB!</w:t>
      </w:r>
    </w:p>
    <w:p>
      <w:pPr>
        <w:pStyle w:val="59"/>
        <w:spacing w:after="90"/>
        <w:rPr>
          <w:kern w:val="2"/>
        </w:rPr>
      </w:pPr>
    </w:p>
    <w:p>
      <w:pPr>
        <w:rPr>
          <w:kern w:val="2"/>
        </w:rPr>
      </w:pPr>
      <w:r>
        <w:rPr>
          <w:rFonts w:hint="eastAsia"/>
          <w:color w:val="000000"/>
          <w:kern w:val="2"/>
          <w:szCs w:val="21"/>
        </w:rPr>
        <w:t>在很多生产环境中都需要使用站库分离的技术（即网站和数据库不在同一个服务器上），如果需要让</w:t>
      </w:r>
      <w:r>
        <w:rPr>
          <w:color w:val="000000"/>
          <w:kern w:val="2"/>
          <w:szCs w:val="21"/>
        </w:rPr>
        <w:t>root</w:t>
      </w:r>
      <w:r>
        <w:rPr>
          <w:rFonts w:hint="eastAsia"/>
          <w:color w:val="000000"/>
          <w:kern w:val="2"/>
          <w:szCs w:val="21"/>
        </w:rPr>
        <w:t>管理员远程访问数据库，可在上面的初始化操作中设置策略，以允许</w:t>
      </w:r>
      <w:r>
        <w:rPr>
          <w:color w:val="000000"/>
          <w:kern w:val="2"/>
          <w:szCs w:val="21"/>
        </w:rPr>
        <w:t>root</w:t>
      </w:r>
      <w:r>
        <w:rPr>
          <w:rFonts w:hint="eastAsia"/>
          <w:color w:val="000000"/>
          <w:kern w:val="2"/>
          <w:szCs w:val="21"/>
        </w:rPr>
        <w:t>管理员从远程访问。然后还需要设置防火墙，使其放行对数据库服务程序的访问请求，数据库服务程序默认会占用</w:t>
      </w:r>
      <w:r>
        <w:rPr>
          <w:color w:val="000000"/>
          <w:kern w:val="2"/>
          <w:szCs w:val="21"/>
        </w:rPr>
        <w:t>3306</w:t>
      </w:r>
      <w:r>
        <w:rPr>
          <w:rFonts w:hint="eastAsia"/>
          <w:color w:val="000000"/>
          <w:kern w:val="2"/>
          <w:szCs w:val="21"/>
        </w:rPr>
        <w:t>端口，在防火墙策略中服务名称统一叫作</w:t>
      </w:r>
      <w:r>
        <w:rPr>
          <w:color w:val="000000"/>
          <w:kern w:val="2"/>
          <w:szCs w:val="21"/>
        </w:rPr>
        <w:t>mysql</w:t>
      </w:r>
      <w:r>
        <w:rPr>
          <w:rFonts w:hint="eastAsia"/>
          <w:color w:val="000000"/>
          <w:kern w:val="2"/>
          <w:szCs w:val="21"/>
        </w:rPr>
        <w:t>：</w:t>
      </w:r>
    </w:p>
    <w:p>
      <w:pPr>
        <w:pStyle w:val="29"/>
        <w:spacing w:line="240" w:lineRule="exact"/>
        <w:rPr>
          <w:kern w:val="2"/>
        </w:rPr>
      </w:pPr>
    </w:p>
    <w:p>
      <w:pPr>
        <w:pStyle w:val="58"/>
        <w:rPr>
          <w:kern w:val="2"/>
        </w:rPr>
      </w:pPr>
    </w:p>
    <w:p>
      <w:pPr>
        <w:pStyle w:val="26"/>
        <w:rPr>
          <w:kern w:val="2"/>
        </w:rPr>
      </w:pPr>
      <w:r>
        <w:rPr>
          <w:kern w:val="2"/>
        </w:rPr>
        <w:t>[root@linuxprobe ~]# firewall-cmd --permanent --add-service=mysql</w:t>
      </w:r>
    </w:p>
    <w:p>
      <w:pPr>
        <w:pStyle w:val="26"/>
        <w:rPr>
          <w:kern w:val="2"/>
        </w:rPr>
      </w:pPr>
      <w:r>
        <w:rPr>
          <w:kern w:val="2"/>
        </w:rPr>
        <w:t>success</w:t>
      </w:r>
    </w:p>
    <w:p>
      <w:pPr>
        <w:pStyle w:val="26"/>
        <w:rPr>
          <w:kern w:val="2"/>
        </w:rPr>
      </w:pPr>
      <w:r>
        <w:rPr>
          <w:kern w:val="2"/>
        </w:rPr>
        <w:t>[root@linuxprobe ~]# firewall-cmd --reload</w:t>
      </w:r>
    </w:p>
    <w:p>
      <w:pPr>
        <w:pStyle w:val="26"/>
        <w:rPr>
          <w:kern w:val="2"/>
        </w:rPr>
      </w:pPr>
      <w:r>
        <w:rPr>
          <w:kern w:val="2"/>
        </w:rPr>
        <w:t>success</w:t>
      </w:r>
    </w:p>
    <w:p>
      <w:pPr>
        <w:pStyle w:val="59"/>
        <w:spacing w:after="90"/>
        <w:rPr>
          <w:kern w:val="2"/>
        </w:rPr>
      </w:pPr>
    </w:p>
    <w:p>
      <w:pPr>
        <w:rPr>
          <w:kern w:val="2"/>
        </w:rPr>
      </w:pPr>
      <w:r>
        <w:rPr>
          <w:rFonts w:hint="eastAsia"/>
          <w:color w:val="000000"/>
          <w:kern w:val="2"/>
          <w:szCs w:val="21"/>
        </w:rPr>
        <w:t>一切准备就绪。现在我们将首次登录</w:t>
      </w:r>
      <w:r>
        <w:rPr>
          <w:color w:val="000000"/>
          <w:kern w:val="2"/>
          <w:szCs w:val="21"/>
        </w:rPr>
        <w:t>MariaDB</w:t>
      </w:r>
      <w:r>
        <w:rPr>
          <w:rFonts w:hint="eastAsia"/>
          <w:color w:val="000000"/>
          <w:kern w:val="2"/>
          <w:szCs w:val="21"/>
        </w:rPr>
        <w:t>数据库。其中，</w:t>
      </w:r>
      <w:r>
        <w:rPr>
          <w:color w:val="000000"/>
          <w:kern w:val="2"/>
          <w:szCs w:val="21"/>
        </w:rPr>
        <w:t>-u</w:t>
      </w:r>
      <w:r>
        <w:rPr>
          <w:rFonts w:hint="eastAsia"/>
          <w:color w:val="000000"/>
          <w:kern w:val="2"/>
          <w:szCs w:val="21"/>
        </w:rPr>
        <w:t>参数用来指定以</w:t>
      </w:r>
      <w:r>
        <w:rPr>
          <w:color w:val="000000"/>
          <w:kern w:val="2"/>
          <w:szCs w:val="21"/>
        </w:rPr>
        <w:t>root</w:t>
      </w:r>
      <w:r>
        <w:rPr>
          <w:rFonts w:hint="eastAsia"/>
          <w:color w:val="000000"/>
          <w:kern w:val="2"/>
          <w:szCs w:val="21"/>
        </w:rPr>
        <w:t>管理员的身份登录，而</w:t>
      </w:r>
      <w:r>
        <w:rPr>
          <w:color w:val="000000"/>
          <w:kern w:val="2"/>
          <w:szCs w:val="21"/>
        </w:rPr>
        <w:t>-p</w:t>
      </w:r>
      <w:r>
        <w:rPr>
          <w:rFonts w:hint="eastAsia"/>
          <w:color w:val="000000"/>
          <w:kern w:val="2"/>
          <w:szCs w:val="21"/>
        </w:rPr>
        <w:t>参数用来验证该用户在数据库中的密码值。</w:t>
      </w:r>
    </w:p>
    <w:p>
      <w:pPr>
        <w:pStyle w:val="58"/>
        <w:rPr>
          <w:kern w:val="2"/>
        </w:rPr>
      </w:pPr>
    </w:p>
    <w:p>
      <w:pPr>
        <w:pStyle w:val="26"/>
        <w:rPr>
          <w:kern w:val="2"/>
        </w:rPr>
      </w:pPr>
      <w:r>
        <w:rPr>
          <w:kern w:val="2"/>
        </w:rPr>
        <w:t>[root@linuxprobe ~]# mysql -u root -p</w:t>
      </w:r>
    </w:p>
    <w:p>
      <w:pPr>
        <w:pStyle w:val="26"/>
        <w:rPr>
          <w:kern w:val="2"/>
        </w:rPr>
      </w:pPr>
      <w:r>
        <w:rPr>
          <w:kern w:val="2"/>
        </w:rPr>
        <w:t>Enter password:</w:t>
      </w:r>
      <w:r>
        <w:rPr>
          <w:b/>
          <w:bCs/>
          <w:kern w:val="2"/>
        </w:rPr>
        <w:t> </w:t>
      </w:r>
      <w:r>
        <w:rPr>
          <w:rStyle w:val="18"/>
          <w:rFonts w:hint="eastAsia"/>
          <w:kern w:val="2"/>
          <w:sz w:val="16"/>
        </w:rPr>
        <w:t>此处输入</w:t>
      </w:r>
      <w:r>
        <w:rPr>
          <w:b/>
          <w:bCs/>
          <w:kern w:val="2"/>
        </w:rPr>
        <w:t>root</w:t>
      </w:r>
      <w:r>
        <w:rPr>
          <w:rStyle w:val="18"/>
          <w:rFonts w:hint="eastAsia"/>
          <w:sz w:val="16"/>
        </w:rPr>
        <w:t>管理员在</w:t>
      </w:r>
      <w:r>
        <w:rPr>
          <w:rStyle w:val="18"/>
          <w:rFonts w:hint="eastAsia"/>
          <w:kern w:val="2"/>
          <w:sz w:val="16"/>
        </w:rPr>
        <w:t>数据库中的密码</w:t>
      </w:r>
    </w:p>
    <w:p>
      <w:pPr>
        <w:pStyle w:val="26"/>
        <w:rPr>
          <w:kern w:val="2"/>
        </w:rPr>
      </w:pPr>
      <w:r>
        <w:rPr>
          <w:kern w:val="2"/>
        </w:rPr>
        <w:t>Welcome to the MariaDB monitor. Commands end with ; or \g.</w:t>
      </w:r>
    </w:p>
    <w:p>
      <w:pPr>
        <w:pStyle w:val="26"/>
        <w:rPr>
          <w:kern w:val="2"/>
        </w:rPr>
      </w:pPr>
      <w:r>
        <w:rPr>
          <w:kern w:val="2"/>
        </w:rPr>
        <w:t>Your MariaDB connection id is 5</w:t>
      </w:r>
    </w:p>
    <w:p>
      <w:pPr>
        <w:pStyle w:val="26"/>
        <w:rPr>
          <w:kern w:val="2"/>
        </w:rPr>
      </w:pPr>
      <w:r>
        <w:rPr>
          <w:kern w:val="2"/>
        </w:rPr>
        <w:t>Server version: 5.5.35-MariaDB MariaDB Server</w:t>
      </w:r>
    </w:p>
    <w:p>
      <w:pPr>
        <w:pStyle w:val="26"/>
        <w:rPr>
          <w:kern w:val="2"/>
        </w:rPr>
      </w:pPr>
      <w:r>
        <w:rPr>
          <w:kern w:val="2"/>
        </w:rPr>
        <w:t>Copyright (c) 2000, 2013, Oracle, Monty Program Ab and others.</w:t>
      </w:r>
    </w:p>
    <w:p>
      <w:pPr>
        <w:pStyle w:val="26"/>
        <w:rPr>
          <w:kern w:val="2"/>
        </w:rPr>
      </w:pPr>
      <w:r>
        <w:rPr>
          <w:kern w:val="2"/>
        </w:rPr>
        <w:t>Type 'help;' or '\h' for help. Type '\c' to clear the current input statement.</w:t>
      </w:r>
    </w:p>
    <w:p>
      <w:pPr>
        <w:pStyle w:val="26"/>
        <w:rPr>
          <w:kern w:val="2"/>
        </w:rPr>
      </w:pPr>
      <w:r>
        <w:rPr>
          <w:kern w:val="2"/>
        </w:rPr>
        <w:t>MariaDB [(none)]&gt;</w:t>
      </w:r>
    </w:p>
    <w:p>
      <w:pPr>
        <w:pStyle w:val="59"/>
        <w:spacing w:after="90"/>
        <w:rPr>
          <w:kern w:val="2"/>
        </w:rPr>
      </w:pPr>
    </w:p>
    <w:p>
      <w:pPr>
        <w:rPr>
          <w:kern w:val="2"/>
        </w:rPr>
      </w:pPr>
      <w:r>
        <w:rPr>
          <w:rFonts w:hint="eastAsia"/>
          <w:color w:val="000000"/>
          <w:kern w:val="2"/>
          <w:szCs w:val="21"/>
        </w:rPr>
        <w:t>在登录</w:t>
      </w:r>
      <w:r>
        <w:rPr>
          <w:color w:val="000000"/>
          <w:kern w:val="2"/>
          <w:szCs w:val="21"/>
        </w:rPr>
        <w:t>MariaDB</w:t>
      </w:r>
      <w:r>
        <w:rPr>
          <w:rFonts w:hint="eastAsia"/>
          <w:color w:val="000000"/>
          <w:kern w:val="2"/>
          <w:szCs w:val="21"/>
        </w:rPr>
        <w:t>数据库后执行数据库命令时，都需要在命令后面用分号（</w:t>
      </w:r>
      <w:r>
        <w:rPr>
          <w:color w:val="000000"/>
          <w:kern w:val="2"/>
          <w:szCs w:val="21"/>
        </w:rPr>
        <w:t>;</w:t>
      </w:r>
      <w:r>
        <w:rPr>
          <w:rFonts w:hint="eastAsia"/>
          <w:color w:val="000000"/>
          <w:kern w:val="2"/>
          <w:szCs w:val="21"/>
        </w:rPr>
        <w:t>）结尾，这也是与</w:t>
      </w:r>
      <w:r>
        <w:rPr>
          <w:color w:val="000000"/>
          <w:kern w:val="2"/>
          <w:szCs w:val="21"/>
        </w:rPr>
        <w:t>Linux</w:t>
      </w:r>
      <w:r>
        <w:rPr>
          <w:rFonts w:hint="eastAsia"/>
          <w:color w:val="000000"/>
          <w:kern w:val="2"/>
          <w:szCs w:val="21"/>
        </w:rPr>
        <w:t>命令最显著的区别。大家需要慢慢习惯数据库命令的这种设定。下面执行如下命令查看数据库管理系统中当前都有哪些数据库：</w:t>
      </w:r>
    </w:p>
    <w:p>
      <w:pPr>
        <w:pStyle w:val="58"/>
        <w:rPr>
          <w:kern w:val="2"/>
        </w:rPr>
      </w:pPr>
    </w:p>
    <w:p>
      <w:pPr>
        <w:pStyle w:val="26"/>
        <w:rPr>
          <w:kern w:val="2"/>
        </w:rPr>
      </w:pPr>
      <w:r>
        <w:rPr>
          <w:kern w:val="2"/>
        </w:rPr>
        <w:t>MariaDB [(none)]&gt; SHOW databases;</w:t>
      </w:r>
    </w:p>
    <w:p>
      <w:pPr>
        <w:pStyle w:val="26"/>
        <w:rPr>
          <w:kern w:val="2"/>
        </w:rPr>
      </w:pPr>
      <w:r>
        <w:rPr>
          <w:kern w:val="2"/>
        </w:rPr>
        <w:t>+--------------------+</w:t>
      </w:r>
    </w:p>
    <w:p>
      <w:pPr>
        <w:pStyle w:val="26"/>
        <w:rPr>
          <w:kern w:val="2"/>
        </w:rPr>
      </w:pPr>
      <w:r>
        <w:rPr>
          <w:kern w:val="2"/>
        </w:rPr>
        <w:t>| Database           |</w:t>
      </w:r>
    </w:p>
    <w:p>
      <w:pPr>
        <w:pStyle w:val="26"/>
        <w:rPr>
          <w:kern w:val="2"/>
        </w:rPr>
      </w:pPr>
      <w:r>
        <w:rPr>
          <w:kern w:val="2"/>
        </w:rPr>
        <w:t>+--------------------+</w:t>
      </w:r>
    </w:p>
    <w:p>
      <w:pPr>
        <w:pStyle w:val="26"/>
        <w:rPr>
          <w:kern w:val="2"/>
        </w:rPr>
      </w:pPr>
      <w:r>
        <w:rPr>
          <w:kern w:val="2"/>
        </w:rPr>
        <w:t>| information</w:t>
      </w:r>
      <w:r>
        <w:rPr>
          <w:rFonts w:ascii="宋体"/>
          <w:kern w:val="2"/>
        </w:rPr>
        <w:t>_</w:t>
      </w:r>
      <w:r>
        <w:rPr>
          <w:kern w:val="2"/>
        </w:rPr>
        <w:t>schema |</w:t>
      </w:r>
    </w:p>
    <w:p>
      <w:pPr>
        <w:pStyle w:val="26"/>
        <w:rPr>
          <w:kern w:val="2"/>
        </w:rPr>
      </w:pPr>
      <w:r>
        <w:rPr>
          <w:kern w:val="2"/>
        </w:rPr>
        <w:t>| mysql              |</w:t>
      </w:r>
    </w:p>
    <w:p>
      <w:pPr>
        <w:pStyle w:val="26"/>
        <w:rPr>
          <w:kern w:val="2"/>
        </w:rPr>
      </w:pPr>
      <w:r>
        <w:rPr>
          <w:kern w:val="2"/>
        </w:rPr>
        <w:t>| performance</w:t>
      </w:r>
      <w:r>
        <w:rPr>
          <w:rFonts w:ascii="宋体"/>
          <w:kern w:val="2"/>
        </w:rPr>
        <w:t>_</w:t>
      </w:r>
      <w:r>
        <w:rPr>
          <w:kern w:val="2"/>
        </w:rPr>
        <w:t>schema |</w:t>
      </w:r>
    </w:p>
    <w:p>
      <w:pPr>
        <w:pStyle w:val="26"/>
        <w:rPr>
          <w:kern w:val="2"/>
        </w:rPr>
      </w:pPr>
      <w:r>
        <w:rPr>
          <w:kern w:val="2"/>
        </w:rPr>
        <w:t>+--------------------+</w:t>
      </w:r>
    </w:p>
    <w:p>
      <w:pPr>
        <w:pStyle w:val="26"/>
        <w:rPr>
          <w:kern w:val="2"/>
        </w:rPr>
      </w:pPr>
      <w:r>
        <w:rPr>
          <w:kern w:val="2"/>
        </w:rPr>
        <w:t>3 rows in set (0.01 sec)</w:t>
      </w:r>
    </w:p>
    <w:p>
      <w:pPr>
        <w:pStyle w:val="59"/>
        <w:spacing w:after="90"/>
        <w:rPr>
          <w:kern w:val="2"/>
        </w:rPr>
      </w:pPr>
    </w:p>
    <w:p>
      <w:pPr>
        <w:rPr>
          <w:kern w:val="2"/>
        </w:rPr>
      </w:pPr>
      <w:r>
        <w:rPr>
          <w:rFonts w:hint="eastAsia"/>
          <w:color w:val="000000"/>
          <w:kern w:val="2"/>
          <w:szCs w:val="21"/>
        </w:rPr>
        <w:t>小试牛刀过后，接下来使用数据库命令将</w:t>
      </w:r>
      <w:r>
        <w:rPr>
          <w:color w:val="000000"/>
          <w:kern w:val="2"/>
          <w:szCs w:val="21"/>
        </w:rPr>
        <w:t>root</w:t>
      </w:r>
      <w:r>
        <w:rPr>
          <w:rFonts w:hint="eastAsia"/>
          <w:color w:val="000000"/>
          <w:kern w:val="2"/>
          <w:szCs w:val="21"/>
        </w:rPr>
        <w:t>管理员在数据库管理系统中的密码值修改为</w:t>
      </w:r>
      <w:r>
        <w:rPr>
          <w:color w:val="000000"/>
          <w:kern w:val="2"/>
          <w:szCs w:val="21"/>
        </w:rPr>
        <w:t>linuxprobe</w:t>
      </w:r>
      <w:r>
        <w:rPr>
          <w:rFonts w:hint="eastAsia"/>
          <w:color w:val="000000"/>
          <w:kern w:val="2"/>
          <w:szCs w:val="21"/>
        </w:rPr>
        <w:t>。这样退出后再尝试登录，如果还坚持输入原先的密码，则将提示访问失败。</w:t>
      </w:r>
    </w:p>
    <w:p>
      <w:pPr>
        <w:pStyle w:val="58"/>
        <w:rPr>
          <w:kern w:val="2"/>
        </w:rPr>
      </w:pPr>
    </w:p>
    <w:p>
      <w:pPr>
        <w:pStyle w:val="26"/>
        <w:rPr>
          <w:kern w:val="2"/>
        </w:rPr>
      </w:pPr>
      <w:r>
        <w:rPr>
          <w:kern w:val="2"/>
        </w:rPr>
        <w:t>MariaDB [(none)]&gt; SET password = PASSWORD('linuxprobe');</w:t>
      </w:r>
    </w:p>
    <w:p>
      <w:pPr>
        <w:pStyle w:val="26"/>
        <w:rPr>
          <w:kern w:val="2"/>
        </w:rPr>
      </w:pPr>
      <w:r>
        <w:rPr>
          <w:kern w:val="2"/>
        </w:rPr>
        <w:t>Query OK, 0 rows affected (0.00 sec)</w:t>
      </w:r>
    </w:p>
    <w:p>
      <w:pPr>
        <w:pStyle w:val="26"/>
        <w:rPr>
          <w:kern w:val="2"/>
        </w:rPr>
      </w:pPr>
      <w:r>
        <w:rPr>
          <w:kern w:val="2"/>
        </w:rPr>
        <w:t>MariaDB [(none)]&gt; exit</w:t>
      </w:r>
    </w:p>
    <w:p>
      <w:pPr>
        <w:pStyle w:val="26"/>
        <w:rPr>
          <w:kern w:val="2"/>
        </w:rPr>
      </w:pPr>
      <w:r>
        <w:rPr>
          <w:kern w:val="2"/>
        </w:rPr>
        <w:t>Bye</w:t>
      </w:r>
    </w:p>
    <w:p>
      <w:pPr>
        <w:pStyle w:val="26"/>
        <w:rPr>
          <w:kern w:val="2"/>
        </w:rPr>
      </w:pPr>
      <w:r>
        <w:rPr>
          <w:kern w:val="2"/>
        </w:rPr>
        <w:t>[root@linuxprobe ~]# mysql -u root -p</w:t>
      </w:r>
    </w:p>
    <w:p>
      <w:pPr>
        <w:pStyle w:val="26"/>
        <w:rPr>
          <w:kern w:val="2"/>
        </w:rPr>
      </w:pPr>
      <w:r>
        <w:rPr>
          <w:kern w:val="2"/>
        </w:rPr>
        <w:t>Enter password:</w:t>
      </w:r>
      <w:r>
        <w:rPr>
          <w:rFonts w:hint="eastAsia" w:eastAsia="方正黑体简体"/>
          <w:bCs/>
          <w:kern w:val="2"/>
        </w:rPr>
        <w:t>此处输入</w:t>
      </w:r>
      <w:r>
        <w:rPr>
          <w:b/>
          <w:kern w:val="2"/>
        </w:rPr>
        <w:t>root</w:t>
      </w:r>
      <w:r>
        <w:rPr>
          <w:rFonts w:hint="eastAsia" w:eastAsia="方正黑体简体"/>
          <w:bCs/>
          <w:kern w:val="2"/>
        </w:rPr>
        <w:t>管理员在数据库中的新密码</w:t>
      </w:r>
    </w:p>
    <w:p>
      <w:pPr>
        <w:pStyle w:val="26"/>
        <w:rPr>
          <w:spacing w:val="-6"/>
          <w:kern w:val="2"/>
        </w:rPr>
      </w:pPr>
      <w:r>
        <w:rPr>
          <w:spacing w:val="-6"/>
          <w:kern w:val="2"/>
        </w:rPr>
        <w:t>ERROR 1045 (28000): Access denied for user 'root'@'localhost' (using password: YES)</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18.3</w:t>
            </w:r>
            <w:r>
              <w:rPr>
                <w:color w:val="000000"/>
                <w:kern w:val="2"/>
                <w:szCs w:val="21"/>
              </w:rPr>
              <w:t xml:space="preserve">  </w:t>
            </w:r>
            <w:r>
              <w:rPr>
                <w:rFonts w:hint="eastAsia"/>
                <w:color w:val="000000"/>
                <w:kern w:val="2"/>
              </w:rPr>
              <w:t>管理账户以及授权</w:t>
            </w:r>
          </w:p>
        </w:tc>
      </w:tr>
    </w:tbl>
    <w:p>
      <w:pPr>
        <w:pStyle w:val="56"/>
        <w:rPr>
          <w:kern w:val="2"/>
        </w:rPr>
      </w:pPr>
    </w:p>
    <w:p>
      <w:pPr>
        <w:rPr>
          <w:kern w:val="2"/>
        </w:rPr>
      </w:pPr>
      <w:r>
        <w:rPr>
          <w:rFonts w:hint="eastAsia"/>
          <w:color w:val="000000"/>
          <w:kern w:val="2"/>
          <w:szCs w:val="21"/>
        </w:rPr>
        <w:t>在生产环境中总不能一直“死啃”</w:t>
      </w:r>
      <w:r>
        <w:rPr>
          <w:color w:val="000000"/>
          <w:kern w:val="2"/>
          <w:szCs w:val="21"/>
        </w:rPr>
        <w:t>root</w:t>
      </w:r>
      <w:r>
        <w:rPr>
          <w:rFonts w:hint="eastAsia"/>
          <w:color w:val="000000"/>
          <w:kern w:val="2"/>
          <w:szCs w:val="21"/>
        </w:rPr>
        <w:t>管理员。为了保障数据库系统的安全性，以及让其他用户协同管理数据库，我们可以在</w:t>
      </w:r>
      <w:r>
        <w:rPr>
          <w:color w:val="000000"/>
          <w:kern w:val="2"/>
          <w:szCs w:val="21"/>
        </w:rPr>
        <w:t>MariaDB</w:t>
      </w:r>
      <w:r>
        <w:rPr>
          <w:rFonts w:hint="eastAsia"/>
          <w:color w:val="000000"/>
          <w:kern w:val="2"/>
          <w:szCs w:val="21"/>
        </w:rPr>
        <w:t>数据库管理系统中为他们创建多个专用的数据库管理账户，然后再分配合理的权限，以满足他们的工作需求。为此，可使用</w:t>
      </w:r>
      <w:r>
        <w:rPr>
          <w:color w:val="000000"/>
          <w:kern w:val="2"/>
          <w:szCs w:val="21"/>
        </w:rPr>
        <w:t>root</w:t>
      </w:r>
      <w:r>
        <w:rPr>
          <w:rFonts w:hint="eastAsia"/>
          <w:color w:val="000000"/>
          <w:kern w:val="2"/>
          <w:szCs w:val="21"/>
        </w:rPr>
        <w:t>管理员登录数据库管理系统，然后按照“</w:t>
      </w:r>
      <w:r>
        <w:rPr>
          <w:color w:val="000000"/>
          <w:kern w:val="2"/>
          <w:szCs w:val="21"/>
        </w:rPr>
        <w:t xml:space="preserve">CREATE USER </w:t>
      </w:r>
      <w:r>
        <w:rPr>
          <w:rFonts w:hint="eastAsia"/>
          <w:color w:val="000000"/>
          <w:kern w:val="2"/>
          <w:szCs w:val="21"/>
        </w:rPr>
        <w:t>用户名</w:t>
      </w:r>
      <w:r>
        <w:rPr>
          <w:color w:val="000000"/>
          <w:kern w:val="2"/>
          <w:szCs w:val="21"/>
        </w:rPr>
        <w:t>@</w:t>
      </w:r>
      <w:r>
        <w:rPr>
          <w:rFonts w:hint="eastAsia"/>
          <w:color w:val="000000"/>
          <w:kern w:val="2"/>
          <w:szCs w:val="21"/>
        </w:rPr>
        <w:t>主机名</w:t>
      </w:r>
      <w:r>
        <w:rPr>
          <w:color w:val="000000"/>
          <w:kern w:val="2"/>
          <w:szCs w:val="21"/>
        </w:rPr>
        <w:t xml:space="preserve"> IDENTIFIED BY '</w:t>
      </w:r>
      <w:r>
        <w:rPr>
          <w:rFonts w:hint="eastAsia"/>
          <w:color w:val="000000"/>
          <w:kern w:val="2"/>
          <w:szCs w:val="21"/>
        </w:rPr>
        <w:t>密码</w:t>
      </w:r>
      <w:r>
        <w:rPr>
          <w:color w:val="000000"/>
          <w:kern w:val="2"/>
          <w:szCs w:val="21"/>
        </w:rPr>
        <w:t xml:space="preserve">'; </w:t>
      </w:r>
      <w:r>
        <w:rPr>
          <w:rFonts w:hint="eastAsia"/>
          <w:color w:val="000000"/>
          <w:kern w:val="2"/>
          <w:szCs w:val="21"/>
        </w:rPr>
        <w:t>”的格式创建数据库管理账户。再次提醒大家，一定不要忘记每条数据库命令后面的分号（</w:t>
      </w:r>
      <w:r>
        <w:rPr>
          <w:color w:val="000000"/>
          <w:kern w:val="2"/>
          <w:szCs w:val="21"/>
        </w:rPr>
        <w:t>;</w:t>
      </w:r>
      <w:r>
        <w:rPr>
          <w:rFonts w:hint="eastAsia"/>
          <w:color w:val="000000"/>
          <w:kern w:val="2"/>
          <w:szCs w:val="21"/>
        </w:rPr>
        <w:t>）。</w:t>
      </w:r>
    </w:p>
    <w:p>
      <w:pPr>
        <w:pStyle w:val="58"/>
        <w:rPr>
          <w:kern w:val="2"/>
        </w:rPr>
      </w:pPr>
    </w:p>
    <w:p>
      <w:pPr>
        <w:pStyle w:val="26"/>
        <w:rPr>
          <w:kern w:val="2"/>
        </w:rPr>
      </w:pPr>
      <w:r>
        <w:rPr>
          <w:kern w:val="2"/>
        </w:rPr>
        <w:t>MariaDB [(none)]&gt;</w:t>
      </w:r>
      <w:r>
        <w:rPr>
          <w:b/>
          <w:bCs/>
          <w:kern w:val="2"/>
        </w:rPr>
        <w:t> </w:t>
      </w:r>
      <w:r>
        <w:rPr>
          <w:kern w:val="2"/>
        </w:rPr>
        <w:t>CREATE USER luke@localhost IDENTIFIED BY 'linuxprobe';</w:t>
      </w:r>
    </w:p>
    <w:p>
      <w:pPr>
        <w:pStyle w:val="26"/>
        <w:rPr>
          <w:kern w:val="2"/>
        </w:rPr>
      </w:pPr>
      <w:r>
        <w:rPr>
          <w:kern w:val="2"/>
        </w:rPr>
        <w:t>Query OK, 0 rows affected (0.00 sec)</w:t>
      </w:r>
    </w:p>
    <w:p>
      <w:pPr>
        <w:pStyle w:val="59"/>
        <w:spacing w:after="90"/>
        <w:rPr>
          <w:kern w:val="2"/>
        </w:rPr>
      </w:pPr>
    </w:p>
    <w:p>
      <w:pPr>
        <w:rPr>
          <w:kern w:val="2"/>
        </w:rPr>
      </w:pPr>
      <w:r>
        <w:rPr>
          <w:rFonts w:hint="eastAsia"/>
          <w:color w:val="000000"/>
          <w:kern w:val="2"/>
          <w:szCs w:val="21"/>
        </w:rPr>
        <w:t>创建的账户信息可以使用</w:t>
      </w:r>
      <w:r>
        <w:rPr>
          <w:color w:val="000000"/>
          <w:kern w:val="2"/>
          <w:szCs w:val="21"/>
        </w:rPr>
        <w:t>select</w:t>
      </w:r>
      <w:r>
        <w:rPr>
          <w:rFonts w:hint="eastAsia"/>
          <w:color w:val="000000"/>
          <w:kern w:val="2"/>
          <w:szCs w:val="21"/>
        </w:rPr>
        <w:t>命令语句来查询。下面命令查询的是账户</w:t>
      </w:r>
      <w:r>
        <w:rPr>
          <w:color w:val="000000"/>
          <w:kern w:val="2"/>
          <w:szCs w:val="21"/>
        </w:rPr>
        <w:t>luke</w:t>
      </w:r>
      <w:r>
        <w:rPr>
          <w:rFonts w:hint="eastAsia"/>
          <w:color w:val="000000"/>
          <w:kern w:val="2"/>
          <w:szCs w:val="21"/>
        </w:rPr>
        <w:t>的主机名称、账户名称以及经过加密的密码值信息：</w:t>
      </w:r>
    </w:p>
    <w:p>
      <w:pPr>
        <w:pStyle w:val="58"/>
        <w:rPr>
          <w:kern w:val="2"/>
        </w:rPr>
      </w:pPr>
    </w:p>
    <w:p>
      <w:pPr>
        <w:pStyle w:val="26"/>
        <w:spacing w:line="240" w:lineRule="exact"/>
        <w:rPr>
          <w:kern w:val="2"/>
        </w:rPr>
      </w:pPr>
      <w:r>
        <w:rPr>
          <w:kern w:val="2"/>
        </w:rPr>
        <w:t>MariaDB [(none)]&gt; use mysql</w:t>
      </w:r>
    </w:p>
    <w:p>
      <w:pPr>
        <w:pStyle w:val="26"/>
        <w:spacing w:line="240" w:lineRule="exact"/>
        <w:rPr>
          <w:kern w:val="2"/>
        </w:rPr>
      </w:pPr>
      <w:r>
        <w:rPr>
          <w:kern w:val="2"/>
        </w:rPr>
        <w:t>Reading table information for completion of table and column names</w:t>
      </w:r>
    </w:p>
    <w:p>
      <w:pPr>
        <w:pStyle w:val="26"/>
        <w:spacing w:line="240" w:lineRule="exact"/>
        <w:rPr>
          <w:kern w:val="2"/>
        </w:rPr>
      </w:pPr>
      <w:r>
        <w:rPr>
          <w:kern w:val="2"/>
        </w:rPr>
        <w:t>You can turn off this feature to get a quicker startup with -A</w:t>
      </w:r>
    </w:p>
    <w:p>
      <w:pPr>
        <w:pStyle w:val="26"/>
        <w:spacing w:line="240" w:lineRule="exact"/>
        <w:rPr>
          <w:kern w:val="2"/>
        </w:rPr>
      </w:pPr>
      <w:r>
        <w:rPr>
          <w:kern w:val="2"/>
        </w:rPr>
        <w:t>Database changed</w:t>
      </w:r>
    </w:p>
    <w:p>
      <w:pPr>
        <w:pStyle w:val="26"/>
        <w:spacing w:line="240" w:lineRule="exact"/>
        <w:rPr>
          <w:b/>
          <w:kern w:val="2"/>
        </w:rPr>
      </w:pPr>
      <w:r>
        <w:rPr>
          <w:kern w:val="2"/>
        </w:rPr>
        <w:t>MariaDB [mysql]&gt;</w:t>
      </w:r>
      <w:r>
        <w:rPr>
          <w:bCs/>
          <w:kern w:val="2"/>
        </w:rPr>
        <w:t> SELECT HOST,USER,PASSWORD FROM user WHERE USER="luke";</w:t>
      </w:r>
    </w:p>
    <w:p>
      <w:pPr>
        <w:pStyle w:val="26"/>
        <w:spacing w:line="240" w:lineRule="exact"/>
        <w:rPr>
          <w:kern w:val="2"/>
        </w:rPr>
      </w:pPr>
      <w:r>
        <w:rPr>
          <w:kern w:val="2"/>
        </w:rPr>
        <w:t>+-----------+------+-------------------------------------------+</w:t>
      </w:r>
    </w:p>
    <w:p>
      <w:pPr>
        <w:pStyle w:val="26"/>
        <w:spacing w:line="240" w:lineRule="exact"/>
        <w:rPr>
          <w:kern w:val="2"/>
        </w:rPr>
      </w:pPr>
      <w:r>
        <w:rPr>
          <w:kern w:val="2"/>
        </w:rPr>
        <w:t>| host      | user | password                                  |</w:t>
      </w:r>
    </w:p>
    <w:p>
      <w:pPr>
        <w:pStyle w:val="26"/>
        <w:spacing w:line="240" w:lineRule="exact"/>
        <w:rPr>
          <w:kern w:val="2"/>
        </w:rPr>
      </w:pPr>
      <w:r>
        <w:rPr>
          <w:kern w:val="2"/>
        </w:rPr>
        <w:t>+-----------+------+-------------------------------------------+</w:t>
      </w:r>
    </w:p>
    <w:p>
      <w:pPr>
        <w:pStyle w:val="26"/>
        <w:spacing w:line="240" w:lineRule="exact"/>
        <w:rPr>
          <w:kern w:val="2"/>
        </w:rPr>
      </w:pPr>
      <w:r>
        <w:rPr>
          <w:kern w:val="2"/>
        </w:rPr>
        <w:t>| localhost | luke | *55D9962586BE75F4B7D421E6655973DB07D6869F |</w:t>
      </w:r>
    </w:p>
    <w:p>
      <w:pPr>
        <w:pStyle w:val="26"/>
        <w:spacing w:line="240" w:lineRule="exact"/>
        <w:rPr>
          <w:kern w:val="2"/>
        </w:rPr>
      </w:pPr>
      <w:r>
        <w:rPr>
          <w:kern w:val="2"/>
        </w:rPr>
        <w:t>+-----------+------+-------------------------------------------+</w:t>
      </w:r>
    </w:p>
    <w:p>
      <w:pPr>
        <w:pStyle w:val="59"/>
        <w:spacing w:after="90"/>
        <w:rPr>
          <w:kern w:val="2"/>
        </w:rPr>
      </w:pPr>
    </w:p>
    <w:p>
      <w:pPr>
        <w:rPr>
          <w:kern w:val="2"/>
        </w:rPr>
      </w:pPr>
      <w:r>
        <w:rPr>
          <w:rFonts w:hint="eastAsia"/>
          <w:color w:val="000000"/>
          <w:kern w:val="2"/>
          <w:szCs w:val="21"/>
        </w:rPr>
        <w:t>不过，用户</w:t>
      </w:r>
      <w:r>
        <w:rPr>
          <w:color w:val="000000"/>
          <w:kern w:val="2"/>
          <w:szCs w:val="21"/>
        </w:rPr>
        <w:t>luke</w:t>
      </w:r>
      <w:r>
        <w:rPr>
          <w:rFonts w:hint="eastAsia"/>
          <w:color w:val="000000"/>
          <w:kern w:val="2"/>
          <w:szCs w:val="21"/>
        </w:rPr>
        <w:t>仅仅是一个普通账户，没有数据库的任何操作权限。不信的话，可以切换到</w:t>
      </w:r>
      <w:r>
        <w:rPr>
          <w:color w:val="000000"/>
          <w:kern w:val="2"/>
          <w:szCs w:val="21"/>
        </w:rPr>
        <w:t>luke</w:t>
      </w:r>
      <w:r>
        <w:rPr>
          <w:rFonts w:hint="eastAsia"/>
          <w:color w:val="000000"/>
          <w:kern w:val="2"/>
          <w:szCs w:val="21"/>
        </w:rPr>
        <w:t>账户来查询数据库管理系统中当前都有哪些数据库。可以发现，该账户甚至没法查看完整的数据库列表（刚才使用</w:t>
      </w:r>
      <w:r>
        <w:rPr>
          <w:color w:val="000000"/>
          <w:kern w:val="2"/>
          <w:szCs w:val="21"/>
        </w:rPr>
        <w:t>root</w:t>
      </w:r>
      <w:r>
        <w:rPr>
          <w:rFonts w:hint="eastAsia"/>
          <w:color w:val="000000"/>
          <w:kern w:val="2"/>
          <w:szCs w:val="21"/>
        </w:rPr>
        <w:t>账户时可以查看到</w:t>
      </w:r>
      <w:r>
        <w:rPr>
          <w:color w:val="000000"/>
          <w:kern w:val="2"/>
          <w:szCs w:val="21"/>
        </w:rPr>
        <w:t>3</w:t>
      </w:r>
      <w:r>
        <w:rPr>
          <w:rFonts w:hint="eastAsia"/>
          <w:color w:val="000000"/>
          <w:kern w:val="2"/>
          <w:szCs w:val="21"/>
        </w:rPr>
        <w:t>个数据库列表）：</w:t>
      </w:r>
    </w:p>
    <w:p>
      <w:pPr>
        <w:pStyle w:val="58"/>
        <w:rPr>
          <w:kern w:val="2"/>
        </w:rPr>
      </w:pPr>
    </w:p>
    <w:p>
      <w:pPr>
        <w:pStyle w:val="26"/>
        <w:spacing w:line="240" w:lineRule="exact"/>
        <w:rPr>
          <w:kern w:val="2"/>
        </w:rPr>
      </w:pPr>
      <w:r>
        <w:rPr>
          <w:kern w:val="2"/>
        </w:rPr>
        <w:t>MariaDB [mysql]&gt; exit</w:t>
      </w:r>
    </w:p>
    <w:p>
      <w:pPr>
        <w:pStyle w:val="26"/>
        <w:spacing w:line="240" w:lineRule="exact"/>
        <w:rPr>
          <w:kern w:val="2"/>
        </w:rPr>
      </w:pPr>
      <w:r>
        <w:rPr>
          <w:kern w:val="2"/>
        </w:rPr>
        <w:t>Bye</w:t>
      </w:r>
    </w:p>
    <w:p>
      <w:pPr>
        <w:pStyle w:val="26"/>
        <w:spacing w:line="240" w:lineRule="exact"/>
        <w:rPr>
          <w:kern w:val="2"/>
        </w:rPr>
      </w:pPr>
      <w:r>
        <w:rPr>
          <w:kern w:val="2"/>
        </w:rPr>
        <w:t>[root@linuxprobe ~]# mysql -u luke -p</w:t>
      </w:r>
    </w:p>
    <w:p>
      <w:pPr>
        <w:pStyle w:val="26"/>
        <w:spacing w:line="240" w:lineRule="exact"/>
        <w:rPr>
          <w:kern w:val="2"/>
        </w:rPr>
      </w:pPr>
      <w:r>
        <w:rPr>
          <w:kern w:val="2"/>
        </w:rPr>
        <w:t>Enter password: </w:t>
      </w:r>
      <w:r>
        <w:rPr>
          <w:rFonts w:hint="eastAsia" w:eastAsia="方正黑体简体"/>
          <w:bCs/>
        </w:rPr>
        <w:t>此处输入</w:t>
      </w:r>
      <w:r>
        <w:rPr>
          <w:b/>
          <w:bCs/>
          <w:kern w:val="2"/>
        </w:rPr>
        <w:t>luke</w:t>
      </w:r>
      <w:r>
        <w:rPr>
          <w:rFonts w:hint="eastAsia" w:eastAsia="方正黑体简体"/>
          <w:bCs/>
        </w:rPr>
        <w:t>账户的数据库密码</w:t>
      </w:r>
    </w:p>
    <w:p>
      <w:pPr>
        <w:pStyle w:val="26"/>
        <w:spacing w:line="240" w:lineRule="exact"/>
        <w:rPr>
          <w:kern w:val="2"/>
        </w:rPr>
      </w:pPr>
      <w:r>
        <w:rPr>
          <w:kern w:val="2"/>
        </w:rPr>
        <w:t>Welcome to the MariaDB monitor.  Commands end with ; or \g.</w:t>
      </w:r>
    </w:p>
    <w:p>
      <w:pPr>
        <w:pStyle w:val="26"/>
        <w:spacing w:line="240" w:lineRule="exact"/>
        <w:rPr>
          <w:kern w:val="2"/>
        </w:rPr>
      </w:pPr>
      <w:r>
        <w:rPr>
          <w:kern w:val="2"/>
        </w:rPr>
        <w:t>Your MariaDB connection id is 6</w:t>
      </w:r>
    </w:p>
    <w:p>
      <w:pPr>
        <w:pStyle w:val="26"/>
        <w:spacing w:line="240" w:lineRule="exact"/>
        <w:rPr>
          <w:kern w:val="2"/>
        </w:rPr>
      </w:pPr>
      <w:r>
        <w:rPr>
          <w:kern w:val="2"/>
        </w:rPr>
        <w:t>Server version: 5.5.35-MariaDB MariaDB Server</w:t>
      </w:r>
    </w:p>
    <w:p>
      <w:pPr>
        <w:pStyle w:val="26"/>
        <w:spacing w:line="240" w:lineRule="exact"/>
        <w:rPr>
          <w:kern w:val="2"/>
        </w:rPr>
      </w:pPr>
      <w:r>
        <w:rPr>
          <w:kern w:val="2"/>
        </w:rPr>
        <w:t>Copyright (c) 2000, 2013, Oracle, Monty Program Ab and others.</w:t>
      </w:r>
    </w:p>
    <w:p>
      <w:pPr>
        <w:pStyle w:val="26"/>
        <w:spacing w:line="240" w:lineRule="exact"/>
        <w:rPr>
          <w:kern w:val="2"/>
        </w:rPr>
      </w:pPr>
      <w:r>
        <w:rPr>
          <w:kern w:val="2"/>
        </w:rPr>
        <w:t>Type 'help;' or '\h' for help. Type '\c' to clear the current input statement.</w:t>
      </w:r>
    </w:p>
    <w:p>
      <w:pPr>
        <w:pStyle w:val="26"/>
        <w:spacing w:line="240" w:lineRule="exact"/>
        <w:rPr>
          <w:kern w:val="2"/>
        </w:rPr>
      </w:pPr>
      <w:r>
        <w:rPr>
          <w:kern w:val="2"/>
        </w:rPr>
        <w:t>MariaDB [(none)]&gt; </w:t>
      </w:r>
      <w:r>
        <w:rPr>
          <w:bCs/>
          <w:kern w:val="2"/>
        </w:rPr>
        <w:t>SHOW databases;</w:t>
      </w:r>
    </w:p>
    <w:p>
      <w:pPr>
        <w:pStyle w:val="26"/>
        <w:spacing w:line="240" w:lineRule="exact"/>
        <w:rPr>
          <w:kern w:val="2"/>
        </w:rPr>
      </w:pPr>
      <w:r>
        <w:rPr>
          <w:kern w:val="2"/>
        </w:rPr>
        <w:t>+--------------------+</w:t>
      </w:r>
    </w:p>
    <w:p>
      <w:pPr>
        <w:pStyle w:val="26"/>
        <w:spacing w:line="240" w:lineRule="exact"/>
        <w:rPr>
          <w:kern w:val="2"/>
        </w:rPr>
      </w:pPr>
      <w:r>
        <w:rPr>
          <w:kern w:val="2"/>
        </w:rPr>
        <w:t>| Database           |</w:t>
      </w:r>
    </w:p>
    <w:p>
      <w:pPr>
        <w:pStyle w:val="26"/>
        <w:spacing w:line="240" w:lineRule="exact"/>
        <w:rPr>
          <w:kern w:val="2"/>
        </w:rPr>
      </w:pPr>
      <w:r>
        <w:rPr>
          <w:kern w:val="2"/>
        </w:rPr>
        <w:t>+--------------------+</w:t>
      </w:r>
    </w:p>
    <w:p>
      <w:pPr>
        <w:pStyle w:val="26"/>
        <w:spacing w:line="240" w:lineRule="exact"/>
        <w:rPr>
          <w:kern w:val="2"/>
        </w:rPr>
      </w:pPr>
      <w:r>
        <w:rPr>
          <w:kern w:val="2"/>
        </w:rPr>
        <w:t>| information</w:t>
      </w:r>
      <w:r>
        <w:rPr>
          <w:rFonts w:ascii="宋体"/>
          <w:kern w:val="2"/>
        </w:rPr>
        <w:t>_</w:t>
      </w:r>
      <w:r>
        <w:rPr>
          <w:kern w:val="2"/>
        </w:rPr>
        <w:t>schema |</w:t>
      </w:r>
    </w:p>
    <w:p>
      <w:pPr>
        <w:pStyle w:val="26"/>
        <w:spacing w:line="240" w:lineRule="exact"/>
        <w:rPr>
          <w:kern w:val="2"/>
        </w:rPr>
      </w:pPr>
      <w:r>
        <w:rPr>
          <w:kern w:val="2"/>
        </w:rPr>
        <w:t>+--------------------+</w:t>
      </w:r>
    </w:p>
    <w:p>
      <w:pPr>
        <w:pStyle w:val="26"/>
        <w:spacing w:line="240" w:lineRule="exact"/>
        <w:rPr>
          <w:kern w:val="2"/>
        </w:rPr>
      </w:pPr>
      <w:r>
        <w:rPr>
          <w:kern w:val="2"/>
        </w:rPr>
        <w:t>1 row in set (0.03 sec)</w:t>
      </w:r>
    </w:p>
    <w:p>
      <w:pPr>
        <w:pStyle w:val="59"/>
        <w:spacing w:after="90"/>
        <w:rPr>
          <w:kern w:val="2"/>
        </w:rPr>
      </w:pPr>
    </w:p>
    <w:p>
      <w:pPr>
        <w:rPr>
          <w:kern w:val="2"/>
        </w:rPr>
      </w:pPr>
      <w:r>
        <w:rPr>
          <w:rFonts w:hint="eastAsia"/>
          <w:color w:val="000000"/>
          <w:kern w:val="2"/>
          <w:szCs w:val="21"/>
        </w:rPr>
        <w:t>数据库管理系统所使用的命令一般都比较复杂。我们以</w:t>
      </w:r>
      <w:r>
        <w:rPr>
          <w:color w:val="000000"/>
          <w:kern w:val="2"/>
          <w:szCs w:val="21"/>
        </w:rPr>
        <w:t>grant</w:t>
      </w:r>
      <w:r>
        <w:rPr>
          <w:rFonts w:hint="eastAsia"/>
          <w:color w:val="000000"/>
          <w:kern w:val="2"/>
          <w:szCs w:val="21"/>
        </w:rPr>
        <w:t>命令为例进行说明。</w:t>
      </w:r>
      <w:r>
        <w:rPr>
          <w:color w:val="000000"/>
          <w:kern w:val="2"/>
          <w:szCs w:val="21"/>
        </w:rPr>
        <w:t>grant</w:t>
      </w:r>
      <w:r>
        <w:rPr>
          <w:rFonts w:hint="eastAsia"/>
          <w:color w:val="000000"/>
          <w:kern w:val="2"/>
          <w:szCs w:val="21"/>
        </w:rPr>
        <w:t>命令用于为账户进行授权，其常见格式如表</w:t>
      </w:r>
      <w:r>
        <w:rPr>
          <w:color w:val="000000"/>
          <w:kern w:val="2"/>
          <w:szCs w:val="21"/>
        </w:rPr>
        <w:t>18-1</w:t>
      </w:r>
      <w:r>
        <w:rPr>
          <w:rFonts w:hint="eastAsia"/>
          <w:color w:val="000000"/>
          <w:kern w:val="2"/>
          <w:szCs w:val="21"/>
        </w:rPr>
        <w:t>所示。在使用</w:t>
      </w:r>
      <w:r>
        <w:rPr>
          <w:color w:val="000000"/>
          <w:kern w:val="2"/>
          <w:szCs w:val="21"/>
        </w:rPr>
        <w:t>grant</w:t>
      </w:r>
      <w:r>
        <w:rPr>
          <w:rFonts w:hint="eastAsia"/>
          <w:color w:val="000000"/>
          <w:kern w:val="2"/>
          <w:szCs w:val="21"/>
        </w:rPr>
        <w:t>命令时需要写上要赋予的权限、数据库及表单名称，以及对应的账户及主机信息。其实，只要理解了命令中每个字段的功能含义，也就不觉得命令复杂难懂了。</w:t>
      </w:r>
    </w:p>
    <w:p>
      <w:pPr>
        <w:pStyle w:val="27"/>
        <w:rPr>
          <w:kern w:val="2"/>
        </w:rPr>
      </w:pPr>
      <w:r>
        <w:rPr>
          <w:rFonts w:hint="eastAsia"/>
          <w:kern w:val="2"/>
        </w:rPr>
        <w:t>表</w:t>
      </w:r>
      <w:r>
        <w:rPr>
          <w:kern w:val="2"/>
        </w:rPr>
        <w:t>18-1</w:t>
      </w:r>
      <w:r>
        <w:rPr>
          <w:kern w:val="2"/>
        </w:rPr>
        <w:tab/>
      </w:r>
      <w:r>
        <w:rPr>
          <w:kern w:val="2"/>
        </w:rPr>
        <w:t>GRANT</w:t>
      </w:r>
      <w:r>
        <w:rPr>
          <w:rFonts w:hint="eastAsia"/>
          <w:kern w:val="2"/>
        </w:rPr>
        <w:t>命令的常见格式以及解释</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4172"/>
        <w:gridCol w:w="3889"/>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388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tcBorders>
              <w:top w:val="single" w:color="000000" w:sz="4" w:space="0"/>
            </w:tcBorders>
            <w:vAlign w:val="center"/>
          </w:tcPr>
          <w:p>
            <w:pPr>
              <w:pStyle w:val="57"/>
              <w:rPr>
                <w:spacing w:val="-6"/>
                <w:kern w:val="2"/>
              </w:rPr>
            </w:pPr>
            <w:r>
              <w:rPr>
                <w:spacing w:val="-6"/>
                <w:kern w:val="2"/>
              </w:rPr>
              <w:t>GRANT</w:t>
            </w:r>
            <w:r>
              <w:rPr>
                <w:rFonts w:hint="eastAsia"/>
                <w:spacing w:val="-6"/>
                <w:kern w:val="2"/>
              </w:rPr>
              <w:t>权限</w:t>
            </w:r>
            <w:r>
              <w:rPr>
                <w:spacing w:val="-6"/>
                <w:kern w:val="2"/>
              </w:rPr>
              <w:t>ON</w:t>
            </w:r>
            <w:r>
              <w:rPr>
                <w:rFonts w:hint="eastAsia"/>
                <w:spacing w:val="-6"/>
                <w:kern w:val="2"/>
              </w:rPr>
              <w:t>数据库</w:t>
            </w:r>
            <w:r>
              <w:rPr>
                <w:spacing w:val="-6"/>
                <w:kern w:val="2"/>
              </w:rPr>
              <w:t>.</w:t>
            </w:r>
            <w:r>
              <w:rPr>
                <w:rFonts w:hint="eastAsia"/>
                <w:spacing w:val="-6"/>
                <w:kern w:val="2"/>
              </w:rPr>
              <w:t>表单名称</w:t>
            </w:r>
            <w:r>
              <w:rPr>
                <w:spacing w:val="-6"/>
                <w:kern w:val="2"/>
              </w:rPr>
              <w:t>TO</w:t>
            </w:r>
            <w:r>
              <w:rPr>
                <w:rFonts w:hint="eastAsia"/>
                <w:spacing w:val="-6"/>
                <w:kern w:val="2"/>
              </w:rPr>
              <w:t>账户名</w:t>
            </w:r>
            <w:r>
              <w:rPr>
                <w:spacing w:val="-6"/>
                <w:kern w:val="2"/>
              </w:rPr>
              <w:t>@</w:t>
            </w:r>
            <w:r>
              <w:rPr>
                <w:rFonts w:hint="eastAsia"/>
                <w:spacing w:val="-6"/>
                <w:kern w:val="2"/>
              </w:rPr>
              <w:t>主机名</w:t>
            </w:r>
          </w:p>
        </w:tc>
        <w:tc>
          <w:tcPr>
            <w:tcW w:w="3889" w:type="dxa"/>
            <w:tcBorders>
              <w:top w:val="single" w:color="000000" w:sz="4" w:space="0"/>
            </w:tcBorders>
            <w:vAlign w:val="center"/>
          </w:tcPr>
          <w:p>
            <w:pPr>
              <w:pStyle w:val="28"/>
              <w:rPr>
                <w:kern w:val="2"/>
              </w:rPr>
            </w:pPr>
            <w:r>
              <w:rPr>
                <w:rFonts w:hint="eastAsia"/>
                <w:kern w:val="2"/>
              </w:rPr>
              <w:t>对某个特定数据库中的特定表单给予授权</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vAlign w:val="center"/>
          </w:tcPr>
          <w:p>
            <w:pPr>
              <w:pStyle w:val="57"/>
              <w:rPr>
                <w:kern w:val="2"/>
              </w:rPr>
            </w:pPr>
            <w:r>
              <w:rPr>
                <w:kern w:val="2"/>
              </w:rPr>
              <w:t>GRANT</w:t>
            </w:r>
            <w:r>
              <w:rPr>
                <w:rFonts w:hint="eastAsia"/>
                <w:kern w:val="2"/>
              </w:rPr>
              <w:t>权限</w:t>
            </w:r>
            <w:r>
              <w:rPr>
                <w:kern w:val="2"/>
              </w:rPr>
              <w:t>ON</w:t>
            </w:r>
            <w:r>
              <w:rPr>
                <w:rFonts w:hint="eastAsia"/>
                <w:kern w:val="2"/>
              </w:rPr>
              <w:t>数据库</w:t>
            </w:r>
            <w:r>
              <w:rPr>
                <w:kern w:val="2"/>
              </w:rPr>
              <w:t>.*TO</w:t>
            </w:r>
            <w:r>
              <w:rPr>
                <w:rFonts w:hint="eastAsia"/>
                <w:kern w:val="2"/>
              </w:rPr>
              <w:t>账户名</w:t>
            </w:r>
            <w:r>
              <w:rPr>
                <w:kern w:val="2"/>
              </w:rPr>
              <w:t>@</w:t>
            </w:r>
            <w:r>
              <w:rPr>
                <w:rFonts w:hint="eastAsia"/>
                <w:kern w:val="2"/>
              </w:rPr>
              <w:t>主机名</w:t>
            </w:r>
          </w:p>
        </w:tc>
        <w:tc>
          <w:tcPr>
            <w:tcW w:w="3889" w:type="dxa"/>
            <w:vAlign w:val="center"/>
          </w:tcPr>
          <w:p>
            <w:pPr>
              <w:pStyle w:val="28"/>
              <w:rPr>
                <w:kern w:val="2"/>
              </w:rPr>
            </w:pPr>
            <w:r>
              <w:rPr>
                <w:rFonts w:hint="eastAsia"/>
                <w:kern w:val="2"/>
              </w:rPr>
              <w:t>对某个特定数据库中的所有表单给予授权</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vAlign w:val="center"/>
          </w:tcPr>
          <w:p>
            <w:pPr>
              <w:pStyle w:val="57"/>
              <w:rPr>
                <w:kern w:val="2"/>
              </w:rPr>
            </w:pPr>
            <w:r>
              <w:rPr>
                <w:kern w:val="2"/>
              </w:rPr>
              <w:t>GRANT</w:t>
            </w:r>
            <w:r>
              <w:rPr>
                <w:rFonts w:hint="eastAsia"/>
                <w:kern w:val="2"/>
              </w:rPr>
              <w:t>权限</w:t>
            </w:r>
            <w:r>
              <w:rPr>
                <w:kern w:val="2"/>
              </w:rPr>
              <w:t>ON*.*TO</w:t>
            </w:r>
            <w:r>
              <w:rPr>
                <w:rFonts w:hint="eastAsia"/>
                <w:kern w:val="2"/>
              </w:rPr>
              <w:t>账户名</w:t>
            </w:r>
            <w:r>
              <w:rPr>
                <w:kern w:val="2"/>
              </w:rPr>
              <w:t>@</w:t>
            </w:r>
            <w:r>
              <w:rPr>
                <w:rFonts w:hint="eastAsia"/>
                <w:kern w:val="2"/>
              </w:rPr>
              <w:t>主机名</w:t>
            </w:r>
          </w:p>
        </w:tc>
        <w:tc>
          <w:tcPr>
            <w:tcW w:w="3889" w:type="dxa"/>
            <w:vAlign w:val="center"/>
          </w:tcPr>
          <w:p>
            <w:pPr>
              <w:pStyle w:val="28"/>
              <w:rPr>
                <w:kern w:val="2"/>
              </w:rPr>
            </w:pPr>
            <w:r>
              <w:rPr>
                <w:rFonts w:hint="eastAsia"/>
                <w:kern w:val="2"/>
              </w:rPr>
              <w:t>对所有数据库及所有表单给予授权</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vAlign w:val="center"/>
          </w:tcPr>
          <w:p>
            <w:pPr>
              <w:pStyle w:val="57"/>
              <w:rPr>
                <w:spacing w:val="-8"/>
                <w:kern w:val="2"/>
              </w:rPr>
            </w:pPr>
            <w:r>
              <w:rPr>
                <w:spacing w:val="-8"/>
                <w:kern w:val="2"/>
              </w:rPr>
              <w:t>GRANT</w:t>
            </w:r>
            <w:r>
              <w:rPr>
                <w:rFonts w:hint="eastAsia"/>
                <w:spacing w:val="-8"/>
                <w:kern w:val="2"/>
              </w:rPr>
              <w:t>权限</w:t>
            </w:r>
            <w:r>
              <w:rPr>
                <w:spacing w:val="-8"/>
                <w:kern w:val="2"/>
              </w:rPr>
              <w:t>1,</w:t>
            </w:r>
            <w:r>
              <w:rPr>
                <w:rFonts w:hint="eastAsia"/>
                <w:spacing w:val="-8"/>
                <w:kern w:val="2"/>
              </w:rPr>
              <w:t>权限</w:t>
            </w:r>
            <w:r>
              <w:rPr>
                <w:spacing w:val="-8"/>
                <w:kern w:val="2"/>
              </w:rPr>
              <w:t xml:space="preserve">2 ON </w:t>
            </w:r>
            <w:r>
              <w:rPr>
                <w:rFonts w:hint="eastAsia"/>
                <w:spacing w:val="-8"/>
                <w:kern w:val="2"/>
              </w:rPr>
              <w:t>数据库</w:t>
            </w:r>
            <w:r>
              <w:rPr>
                <w:spacing w:val="-8"/>
                <w:kern w:val="2"/>
              </w:rPr>
              <w:t>.*TO</w:t>
            </w:r>
            <w:r>
              <w:rPr>
                <w:rFonts w:hint="eastAsia"/>
                <w:spacing w:val="-8"/>
                <w:kern w:val="2"/>
              </w:rPr>
              <w:t>账户名</w:t>
            </w:r>
            <w:r>
              <w:rPr>
                <w:spacing w:val="-8"/>
                <w:kern w:val="2"/>
              </w:rPr>
              <w:t>@</w:t>
            </w:r>
            <w:r>
              <w:rPr>
                <w:rFonts w:hint="eastAsia"/>
                <w:spacing w:val="-8"/>
                <w:kern w:val="2"/>
              </w:rPr>
              <w:t>主机名</w:t>
            </w:r>
          </w:p>
        </w:tc>
        <w:tc>
          <w:tcPr>
            <w:tcW w:w="3889" w:type="dxa"/>
            <w:vAlign w:val="center"/>
          </w:tcPr>
          <w:p>
            <w:pPr>
              <w:pStyle w:val="28"/>
              <w:rPr>
                <w:kern w:val="2"/>
              </w:rPr>
            </w:pPr>
            <w:r>
              <w:rPr>
                <w:rFonts w:hint="eastAsia"/>
                <w:kern w:val="2"/>
              </w:rPr>
              <w:t>对某个数据库中的所有表单给予多个授权</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4172" w:type="dxa"/>
            <w:vAlign w:val="center"/>
          </w:tcPr>
          <w:p>
            <w:pPr>
              <w:pStyle w:val="57"/>
              <w:rPr>
                <w:spacing w:val="-8"/>
                <w:kern w:val="2"/>
              </w:rPr>
            </w:pPr>
            <w:r>
              <w:rPr>
                <w:spacing w:val="-8"/>
                <w:kern w:val="2"/>
              </w:rPr>
              <w:t>GRANT ALL PRIVILEGES ON *.*TO</w:t>
            </w:r>
            <w:r>
              <w:rPr>
                <w:rFonts w:hint="eastAsia"/>
                <w:spacing w:val="-8"/>
                <w:kern w:val="2"/>
              </w:rPr>
              <w:t>账户名</w:t>
            </w:r>
            <w:r>
              <w:rPr>
                <w:spacing w:val="-8"/>
                <w:kern w:val="2"/>
              </w:rPr>
              <w:t>@</w:t>
            </w:r>
            <w:r>
              <w:rPr>
                <w:rFonts w:hint="eastAsia"/>
                <w:spacing w:val="-8"/>
                <w:kern w:val="2"/>
              </w:rPr>
              <w:t>主机名</w:t>
            </w:r>
          </w:p>
        </w:tc>
        <w:tc>
          <w:tcPr>
            <w:tcW w:w="3889" w:type="dxa"/>
            <w:vAlign w:val="center"/>
          </w:tcPr>
          <w:p>
            <w:pPr>
              <w:pStyle w:val="28"/>
              <w:rPr>
                <w:kern w:val="2"/>
              </w:rPr>
            </w:pPr>
            <w:r>
              <w:rPr>
                <w:rFonts w:hint="eastAsia"/>
                <w:kern w:val="2"/>
              </w:rPr>
              <w:t>对所有数据库及所有表单给予全部授权（需谨慎操作）</w:t>
            </w:r>
          </w:p>
        </w:tc>
      </w:tr>
    </w:tbl>
    <w:p>
      <w:pPr>
        <w:rPr>
          <w:kern w:val="2"/>
        </w:rPr>
      </w:pPr>
      <w:r>
        <w:rPr>
          <w:rFonts w:hint="eastAsia"/>
          <w:color w:val="000000"/>
          <w:kern w:val="2"/>
          <w:szCs w:val="21"/>
        </w:rPr>
        <w:t>当然，账户的授权工作肯定是需要数据库管理员来执行的。下面以</w:t>
      </w:r>
      <w:r>
        <w:rPr>
          <w:color w:val="000000"/>
          <w:kern w:val="2"/>
          <w:szCs w:val="21"/>
        </w:rPr>
        <w:t>root</w:t>
      </w:r>
      <w:r>
        <w:rPr>
          <w:rFonts w:hint="eastAsia"/>
          <w:color w:val="000000"/>
          <w:kern w:val="2"/>
          <w:szCs w:val="21"/>
        </w:rPr>
        <w:t>管理员的身份登录到数据库管理系统中，针对</w:t>
      </w:r>
      <w:r>
        <w:rPr>
          <w:color w:val="000000"/>
          <w:kern w:val="2"/>
          <w:szCs w:val="21"/>
        </w:rPr>
        <w:t>mysql</w:t>
      </w:r>
      <w:r>
        <w:rPr>
          <w:rFonts w:hint="eastAsia"/>
          <w:color w:val="000000"/>
          <w:kern w:val="2"/>
          <w:szCs w:val="21"/>
        </w:rPr>
        <w:t>数据库中的</w:t>
      </w:r>
      <w:r>
        <w:rPr>
          <w:color w:val="000000"/>
          <w:kern w:val="2"/>
          <w:szCs w:val="21"/>
        </w:rPr>
        <w:t>user</w:t>
      </w:r>
      <w:r>
        <w:rPr>
          <w:rFonts w:hint="eastAsia"/>
          <w:color w:val="000000"/>
          <w:kern w:val="2"/>
          <w:szCs w:val="21"/>
        </w:rPr>
        <w:t>表单向账户</w:t>
      </w:r>
      <w:r>
        <w:rPr>
          <w:color w:val="000000"/>
          <w:kern w:val="2"/>
          <w:szCs w:val="21"/>
        </w:rPr>
        <w:t>luke</w:t>
      </w:r>
      <w:r>
        <w:rPr>
          <w:rFonts w:hint="eastAsia"/>
          <w:color w:val="000000"/>
          <w:kern w:val="2"/>
          <w:szCs w:val="21"/>
        </w:rPr>
        <w:t>授予查询、更新、删除以及插入等权限。</w:t>
      </w:r>
    </w:p>
    <w:p>
      <w:pPr>
        <w:pStyle w:val="58"/>
        <w:rPr>
          <w:kern w:val="2"/>
        </w:rPr>
      </w:pPr>
    </w:p>
    <w:p>
      <w:pPr>
        <w:pStyle w:val="26"/>
        <w:rPr>
          <w:kern w:val="2"/>
        </w:rPr>
      </w:pPr>
      <w:r>
        <w:rPr>
          <w:kern w:val="2"/>
        </w:rPr>
        <w:t>[root@linuxprobe ~]# mysql -u root –p</w:t>
      </w:r>
    </w:p>
    <w:p>
      <w:pPr>
        <w:pStyle w:val="26"/>
        <w:rPr>
          <w:rStyle w:val="18"/>
          <w:sz w:val="16"/>
        </w:rPr>
      </w:pPr>
      <w:r>
        <w:rPr>
          <w:kern w:val="2"/>
        </w:rPr>
        <w:t>Enter password:</w:t>
      </w:r>
      <w:r>
        <w:rPr>
          <w:rStyle w:val="18"/>
          <w:rFonts w:hint="eastAsia"/>
          <w:sz w:val="16"/>
        </w:rPr>
        <w:t>此处输入</w:t>
      </w:r>
      <w:r>
        <w:rPr>
          <w:b/>
          <w:kern w:val="2"/>
        </w:rPr>
        <w:t>root</w:t>
      </w:r>
      <w:r>
        <w:rPr>
          <w:rStyle w:val="18"/>
          <w:rFonts w:hint="eastAsia" w:ascii="Times New Roman" w:hAnsi="Times New Roman"/>
          <w:sz w:val="16"/>
        </w:rPr>
        <w:t>管理员</w:t>
      </w:r>
      <w:r>
        <w:rPr>
          <w:rStyle w:val="18"/>
          <w:rFonts w:hint="eastAsia"/>
          <w:sz w:val="16"/>
        </w:rPr>
        <w:t>在数据库中的密码</w:t>
      </w:r>
    </w:p>
    <w:p>
      <w:pPr>
        <w:pStyle w:val="26"/>
        <w:rPr>
          <w:kern w:val="2"/>
        </w:rPr>
      </w:pPr>
      <w:r>
        <w:rPr>
          <w:kern w:val="2"/>
        </w:rPr>
        <w:t>MariaDB [(none)]&gt; use mysql;</w:t>
      </w:r>
    </w:p>
    <w:p>
      <w:pPr>
        <w:pStyle w:val="26"/>
        <w:rPr>
          <w:kern w:val="2"/>
        </w:rPr>
      </w:pPr>
      <w:r>
        <w:rPr>
          <w:kern w:val="2"/>
        </w:rPr>
        <w:t>Reading table information for completion of table and column names</w:t>
      </w:r>
    </w:p>
    <w:p>
      <w:pPr>
        <w:pStyle w:val="26"/>
        <w:rPr>
          <w:kern w:val="2"/>
        </w:rPr>
      </w:pPr>
      <w:r>
        <w:rPr>
          <w:kern w:val="2"/>
        </w:rPr>
        <w:t>You can turn off this feature to get a quicker startup with -A</w:t>
      </w:r>
    </w:p>
    <w:p>
      <w:pPr>
        <w:pStyle w:val="26"/>
        <w:rPr>
          <w:kern w:val="2"/>
        </w:rPr>
      </w:pPr>
      <w:r>
        <w:rPr>
          <w:kern w:val="2"/>
        </w:rPr>
        <w:t>Database changed</w:t>
      </w:r>
    </w:p>
    <w:p>
      <w:pPr>
        <w:pStyle w:val="26"/>
        <w:rPr>
          <w:b/>
          <w:spacing w:val="-6"/>
          <w:kern w:val="2"/>
        </w:rPr>
      </w:pPr>
      <w:r>
        <w:rPr>
          <w:spacing w:val="-6"/>
          <w:kern w:val="2"/>
        </w:rPr>
        <w:t>MariaDB [mysql]&gt; </w:t>
      </w:r>
      <w:r>
        <w:rPr>
          <w:bCs/>
          <w:spacing w:val="-6"/>
          <w:kern w:val="2"/>
        </w:rPr>
        <w:t>GRANT SELECT,UPDATE,DELETE,INSERT ON mysql.user TO luke@localhost;</w:t>
      </w:r>
    </w:p>
    <w:p>
      <w:pPr>
        <w:pStyle w:val="26"/>
        <w:rPr>
          <w:kern w:val="2"/>
        </w:rPr>
      </w:pPr>
      <w:r>
        <w:rPr>
          <w:kern w:val="2"/>
        </w:rPr>
        <w:t>Query OK, 0 rows affected (0.00 sec)</w:t>
      </w:r>
    </w:p>
    <w:p>
      <w:pPr>
        <w:pStyle w:val="59"/>
        <w:spacing w:after="90"/>
        <w:rPr>
          <w:kern w:val="2"/>
        </w:rPr>
      </w:pPr>
    </w:p>
    <w:p>
      <w:pPr>
        <w:rPr>
          <w:kern w:val="2"/>
        </w:rPr>
      </w:pPr>
      <w:r>
        <w:rPr>
          <w:rFonts w:hint="eastAsia"/>
          <w:color w:val="000000"/>
          <w:kern w:val="2"/>
          <w:szCs w:val="21"/>
        </w:rPr>
        <w:t>在执行完上述授权操作之后，我们再查看一下账户</w:t>
      </w:r>
      <w:r>
        <w:rPr>
          <w:color w:val="000000"/>
          <w:kern w:val="2"/>
          <w:szCs w:val="21"/>
        </w:rPr>
        <w:t>luke</w:t>
      </w:r>
      <w:r>
        <w:rPr>
          <w:rFonts w:hint="eastAsia"/>
          <w:color w:val="000000"/>
          <w:kern w:val="2"/>
          <w:szCs w:val="21"/>
        </w:rPr>
        <w:t>的权限：</w:t>
      </w:r>
    </w:p>
    <w:p>
      <w:pPr>
        <w:pStyle w:val="58"/>
        <w:rPr>
          <w:kern w:val="2"/>
        </w:rPr>
      </w:pPr>
    </w:p>
    <w:p>
      <w:pPr>
        <w:pStyle w:val="26"/>
        <w:rPr>
          <w:kern w:val="2"/>
        </w:rPr>
      </w:pPr>
      <w:r>
        <w:rPr>
          <w:kern w:val="2"/>
        </w:rPr>
        <w:t>MariaDB [(none)]&gt; SHOW GRANTS FOR luke@localhost;</w:t>
      </w:r>
    </w:p>
    <w:p>
      <w:pPr>
        <w:pStyle w:val="26"/>
        <w:rPr>
          <w:kern w:val="2"/>
        </w:rPr>
      </w:pPr>
      <w:r>
        <w:rPr>
          <w:kern w:val="2"/>
        </w:rPr>
        <w:t>+-----------------------------------------------------------------------------+</w:t>
      </w:r>
    </w:p>
    <w:p>
      <w:pPr>
        <w:pStyle w:val="26"/>
        <w:rPr>
          <w:kern w:val="2"/>
        </w:rPr>
      </w:pPr>
      <w:r>
        <w:rPr>
          <w:kern w:val="2"/>
        </w:rPr>
        <w:t>| Grants for luke@localhost |</w:t>
      </w:r>
    </w:p>
    <w:p>
      <w:pPr>
        <w:pStyle w:val="26"/>
        <w:rPr>
          <w:kern w:val="2"/>
        </w:rPr>
      </w:pPr>
      <w:r>
        <w:rPr>
          <w:kern w:val="2"/>
        </w:rPr>
        <w:t>+-----------------------------------------------------------------------------+</w:t>
      </w:r>
    </w:p>
    <w:p>
      <w:pPr>
        <w:pStyle w:val="26"/>
        <w:rPr>
          <w:kern w:val="2"/>
        </w:rPr>
      </w:pPr>
      <w:r>
        <w:rPr>
          <w:kern w:val="2"/>
        </w:rPr>
        <w:t>| GRANT USAGE ON *.* TO 'luke'@'localhost' IDENTIFIED BY PASSWORD '*55D9962586</w:t>
      </w:r>
    </w:p>
    <w:p>
      <w:pPr>
        <w:pStyle w:val="26"/>
        <w:rPr>
          <w:kern w:val="2"/>
        </w:rPr>
      </w:pPr>
      <w:r>
        <w:rPr>
          <w:kern w:val="2"/>
        </w:rPr>
        <w:t>BE75F4B7D421E6655973DB07D6869F' |</w:t>
      </w:r>
    </w:p>
    <w:p>
      <w:pPr>
        <w:pStyle w:val="26"/>
        <w:rPr>
          <w:spacing w:val="-4"/>
          <w:kern w:val="2"/>
        </w:rPr>
      </w:pPr>
      <w:r>
        <w:rPr>
          <w:spacing w:val="-4"/>
          <w:kern w:val="2"/>
        </w:rPr>
        <w:t>| GRANT SELECT, INSERT, UPDATE, DELETE ON `mysql`.`user` TO 'luke'@'localhost' |</w:t>
      </w:r>
    </w:p>
    <w:p>
      <w:pPr>
        <w:pStyle w:val="26"/>
        <w:rPr>
          <w:kern w:val="2"/>
        </w:rPr>
      </w:pPr>
      <w:r>
        <w:rPr>
          <w:kern w:val="2"/>
        </w:rPr>
        <w:t>+-----------------------------------------------------------------------------+</w:t>
      </w:r>
    </w:p>
    <w:p>
      <w:pPr>
        <w:pStyle w:val="26"/>
        <w:rPr>
          <w:kern w:val="2"/>
        </w:rPr>
      </w:pPr>
      <w:r>
        <w:rPr>
          <w:kern w:val="2"/>
        </w:rPr>
        <w:t>2 rows in set (0.00 sec)</w:t>
      </w:r>
    </w:p>
    <w:p>
      <w:pPr>
        <w:pStyle w:val="59"/>
        <w:spacing w:after="90"/>
        <w:rPr>
          <w:kern w:val="2"/>
        </w:rPr>
      </w:pPr>
    </w:p>
    <w:p>
      <w:pPr>
        <w:rPr>
          <w:kern w:val="2"/>
        </w:rPr>
      </w:pPr>
      <w:r>
        <w:rPr>
          <w:rFonts w:hint="eastAsia"/>
          <w:color w:val="000000"/>
          <w:kern w:val="2"/>
          <w:szCs w:val="21"/>
        </w:rPr>
        <w:t>上面输出信息中显示账户</w:t>
      </w:r>
      <w:r>
        <w:rPr>
          <w:color w:val="000000"/>
          <w:kern w:val="2"/>
          <w:szCs w:val="21"/>
        </w:rPr>
        <w:t>luke</w:t>
      </w:r>
      <w:r>
        <w:rPr>
          <w:rFonts w:hint="eastAsia"/>
          <w:color w:val="000000"/>
          <w:kern w:val="2"/>
          <w:szCs w:val="21"/>
        </w:rPr>
        <w:t>已经拥有了针对</w:t>
      </w:r>
      <w:r>
        <w:rPr>
          <w:color w:val="000000"/>
          <w:kern w:val="2"/>
          <w:szCs w:val="21"/>
        </w:rPr>
        <w:t>mysql</w:t>
      </w:r>
      <w:r>
        <w:rPr>
          <w:rFonts w:hint="eastAsia"/>
          <w:color w:val="000000"/>
          <w:kern w:val="2"/>
          <w:szCs w:val="21"/>
        </w:rPr>
        <w:t>数据库中</w:t>
      </w:r>
      <w:r>
        <w:rPr>
          <w:color w:val="000000"/>
          <w:kern w:val="2"/>
          <w:szCs w:val="21"/>
        </w:rPr>
        <w:t>user</w:t>
      </w:r>
      <w:r>
        <w:rPr>
          <w:rFonts w:hint="eastAsia"/>
          <w:color w:val="000000"/>
          <w:kern w:val="2"/>
          <w:szCs w:val="21"/>
        </w:rPr>
        <w:t>表单的一系列权限了。这时我们再切换到账户</w:t>
      </w:r>
      <w:r>
        <w:rPr>
          <w:color w:val="000000"/>
          <w:kern w:val="2"/>
          <w:szCs w:val="21"/>
        </w:rPr>
        <w:t>luke</w:t>
      </w:r>
      <w:r>
        <w:rPr>
          <w:rFonts w:hint="eastAsia"/>
          <w:color w:val="000000"/>
          <w:kern w:val="2"/>
          <w:szCs w:val="21"/>
        </w:rPr>
        <w:t>，此时就能够看到</w:t>
      </w:r>
      <w:r>
        <w:rPr>
          <w:color w:val="000000"/>
          <w:kern w:val="2"/>
          <w:szCs w:val="21"/>
        </w:rPr>
        <w:t>mysql</w:t>
      </w:r>
      <w:r>
        <w:rPr>
          <w:rFonts w:hint="eastAsia"/>
          <w:color w:val="000000"/>
          <w:kern w:val="2"/>
          <w:szCs w:val="21"/>
        </w:rPr>
        <w:t>数据库了，而且还能看到表单</w:t>
      </w:r>
      <w:r>
        <w:rPr>
          <w:color w:val="000000"/>
          <w:kern w:val="2"/>
          <w:szCs w:val="21"/>
        </w:rPr>
        <w:t>user</w:t>
      </w:r>
      <w:r>
        <w:rPr>
          <w:rFonts w:hint="eastAsia"/>
          <w:color w:val="000000"/>
          <w:kern w:val="2"/>
          <w:szCs w:val="21"/>
        </w:rPr>
        <w:t>（其余表单会因无权限而被继续隐藏）：</w:t>
      </w:r>
    </w:p>
    <w:p>
      <w:pPr>
        <w:pStyle w:val="58"/>
        <w:rPr>
          <w:kern w:val="2"/>
        </w:rPr>
      </w:pPr>
    </w:p>
    <w:p>
      <w:pPr>
        <w:pStyle w:val="26"/>
        <w:spacing w:line="214" w:lineRule="exact"/>
        <w:rPr>
          <w:kern w:val="2"/>
        </w:rPr>
      </w:pPr>
      <w:r>
        <w:rPr>
          <w:kern w:val="2"/>
        </w:rPr>
        <w:t>[root@linuxprobe ~]# mysql -u luke –p</w:t>
      </w:r>
    </w:p>
    <w:p>
      <w:pPr>
        <w:pStyle w:val="26"/>
        <w:spacing w:line="214" w:lineRule="exact"/>
        <w:rPr>
          <w:rStyle w:val="18"/>
          <w:sz w:val="16"/>
        </w:rPr>
      </w:pPr>
      <w:r>
        <w:rPr>
          <w:kern w:val="2"/>
        </w:rPr>
        <w:t>Enter password:</w:t>
      </w:r>
      <w:r>
        <w:rPr>
          <w:rStyle w:val="18"/>
          <w:rFonts w:hint="eastAsia"/>
          <w:sz w:val="16"/>
        </w:rPr>
        <w:t>此处输入</w:t>
      </w:r>
      <w:r>
        <w:rPr>
          <w:b/>
          <w:kern w:val="2"/>
        </w:rPr>
        <w:t>luke</w:t>
      </w:r>
      <w:r>
        <w:rPr>
          <w:rStyle w:val="18"/>
          <w:rFonts w:hint="eastAsia"/>
          <w:sz w:val="16"/>
        </w:rPr>
        <w:t>用户在数据库中的密码</w:t>
      </w:r>
    </w:p>
    <w:p>
      <w:pPr>
        <w:pStyle w:val="26"/>
        <w:spacing w:line="214" w:lineRule="exact"/>
        <w:rPr>
          <w:kern w:val="2"/>
        </w:rPr>
      </w:pPr>
      <w:r>
        <w:rPr>
          <w:kern w:val="2"/>
        </w:rPr>
        <w:t>MariaDB [(none)]&gt; </w:t>
      </w:r>
      <w:r>
        <w:rPr>
          <w:bCs/>
          <w:kern w:val="2"/>
        </w:rPr>
        <w:t>SHOW DATABASES;</w:t>
      </w:r>
    </w:p>
    <w:p>
      <w:pPr>
        <w:pStyle w:val="26"/>
        <w:spacing w:line="214" w:lineRule="exact"/>
        <w:rPr>
          <w:kern w:val="2"/>
        </w:rPr>
      </w:pPr>
      <w:r>
        <w:rPr>
          <w:kern w:val="2"/>
        </w:rPr>
        <w:t>+--------------------+</w:t>
      </w:r>
    </w:p>
    <w:p>
      <w:pPr>
        <w:pStyle w:val="26"/>
        <w:spacing w:line="214" w:lineRule="exact"/>
        <w:rPr>
          <w:kern w:val="2"/>
        </w:rPr>
      </w:pPr>
      <w:r>
        <w:rPr>
          <w:kern w:val="2"/>
        </w:rPr>
        <w:t>| Database           |</w:t>
      </w:r>
    </w:p>
    <w:p>
      <w:pPr>
        <w:pStyle w:val="26"/>
        <w:spacing w:line="214" w:lineRule="exact"/>
        <w:rPr>
          <w:kern w:val="2"/>
        </w:rPr>
      </w:pPr>
      <w:r>
        <w:rPr>
          <w:kern w:val="2"/>
        </w:rPr>
        <w:t>+--------------------+</w:t>
      </w:r>
    </w:p>
    <w:p>
      <w:pPr>
        <w:pStyle w:val="26"/>
        <w:spacing w:line="214" w:lineRule="exact"/>
        <w:rPr>
          <w:kern w:val="2"/>
        </w:rPr>
      </w:pPr>
      <w:r>
        <w:rPr>
          <w:kern w:val="2"/>
        </w:rPr>
        <w:t>| information</w:t>
      </w:r>
      <w:r>
        <w:rPr>
          <w:rFonts w:ascii="宋体"/>
          <w:kern w:val="2"/>
        </w:rPr>
        <w:t>_</w:t>
      </w:r>
      <w:r>
        <w:rPr>
          <w:kern w:val="2"/>
        </w:rPr>
        <w:t>schema |</w:t>
      </w:r>
    </w:p>
    <w:p>
      <w:pPr>
        <w:pStyle w:val="26"/>
        <w:spacing w:line="214" w:lineRule="exact"/>
        <w:rPr>
          <w:kern w:val="2"/>
        </w:rPr>
      </w:pPr>
      <w:r>
        <w:rPr>
          <w:kern w:val="2"/>
        </w:rPr>
        <w:t>| mysql              |</w:t>
      </w:r>
    </w:p>
    <w:p>
      <w:pPr>
        <w:pStyle w:val="26"/>
        <w:spacing w:line="214" w:lineRule="exact"/>
        <w:rPr>
          <w:kern w:val="2"/>
        </w:rPr>
      </w:pPr>
      <w:r>
        <w:rPr>
          <w:kern w:val="2"/>
        </w:rPr>
        <w:t>+--------------------+</w:t>
      </w:r>
    </w:p>
    <w:p>
      <w:pPr>
        <w:pStyle w:val="26"/>
        <w:spacing w:line="214" w:lineRule="exact"/>
        <w:rPr>
          <w:kern w:val="2"/>
        </w:rPr>
      </w:pPr>
      <w:r>
        <w:rPr>
          <w:kern w:val="2"/>
        </w:rPr>
        <w:t>2 rows in set (0.01 sec)</w:t>
      </w:r>
    </w:p>
    <w:p>
      <w:pPr>
        <w:pStyle w:val="26"/>
        <w:spacing w:line="214" w:lineRule="exact"/>
        <w:rPr>
          <w:kern w:val="2"/>
        </w:rPr>
      </w:pPr>
      <w:r>
        <w:rPr>
          <w:kern w:val="2"/>
        </w:rPr>
        <w:t>MariaDB [(none)]&gt; use mysql</w:t>
      </w:r>
    </w:p>
    <w:p>
      <w:pPr>
        <w:pStyle w:val="26"/>
        <w:spacing w:line="214" w:lineRule="exact"/>
        <w:rPr>
          <w:kern w:val="2"/>
        </w:rPr>
      </w:pPr>
      <w:r>
        <w:rPr>
          <w:kern w:val="2"/>
        </w:rPr>
        <w:t>Reading table information for completion of table and column names</w:t>
      </w:r>
    </w:p>
    <w:p>
      <w:pPr>
        <w:pStyle w:val="26"/>
        <w:spacing w:line="214" w:lineRule="exact"/>
        <w:rPr>
          <w:kern w:val="2"/>
        </w:rPr>
      </w:pPr>
      <w:r>
        <w:rPr>
          <w:kern w:val="2"/>
        </w:rPr>
        <w:t>You can turn off this feature to get a quicker startup with -A</w:t>
      </w:r>
    </w:p>
    <w:p>
      <w:pPr>
        <w:pStyle w:val="26"/>
        <w:spacing w:line="214" w:lineRule="exact"/>
        <w:rPr>
          <w:kern w:val="2"/>
        </w:rPr>
      </w:pPr>
      <w:r>
        <w:rPr>
          <w:kern w:val="2"/>
        </w:rPr>
        <w:t>Database changed</w:t>
      </w:r>
    </w:p>
    <w:p>
      <w:pPr>
        <w:pStyle w:val="26"/>
        <w:spacing w:line="214" w:lineRule="exact"/>
        <w:rPr>
          <w:kern w:val="2"/>
        </w:rPr>
      </w:pPr>
      <w:r>
        <w:rPr>
          <w:kern w:val="2"/>
        </w:rPr>
        <w:t>MariaDB [mysql]&gt; </w:t>
      </w:r>
      <w:r>
        <w:rPr>
          <w:bCs/>
          <w:kern w:val="2"/>
        </w:rPr>
        <w:t>SHOW TABLES;</w:t>
      </w:r>
    </w:p>
    <w:p>
      <w:pPr>
        <w:pStyle w:val="26"/>
        <w:spacing w:line="214" w:lineRule="exact"/>
        <w:rPr>
          <w:kern w:val="2"/>
        </w:rPr>
      </w:pPr>
      <w:r>
        <w:rPr>
          <w:kern w:val="2"/>
        </w:rPr>
        <w:t>+-----------------+</w:t>
      </w:r>
    </w:p>
    <w:p>
      <w:pPr>
        <w:pStyle w:val="26"/>
        <w:spacing w:line="214" w:lineRule="exact"/>
        <w:rPr>
          <w:kern w:val="2"/>
        </w:rPr>
      </w:pPr>
      <w:r>
        <w:rPr>
          <w:kern w:val="2"/>
        </w:rPr>
        <w:t>| Tables</w:t>
      </w:r>
      <w:r>
        <w:rPr>
          <w:rFonts w:ascii="宋体"/>
          <w:kern w:val="2"/>
        </w:rPr>
        <w:t>_</w:t>
      </w:r>
      <w:r>
        <w:rPr>
          <w:kern w:val="2"/>
        </w:rPr>
        <w:t>in</w:t>
      </w:r>
      <w:r>
        <w:rPr>
          <w:rFonts w:ascii="宋体"/>
          <w:kern w:val="2"/>
        </w:rPr>
        <w:t>_</w:t>
      </w:r>
      <w:r>
        <w:rPr>
          <w:kern w:val="2"/>
        </w:rPr>
        <w:t>mysql |</w:t>
      </w:r>
    </w:p>
    <w:p>
      <w:pPr>
        <w:pStyle w:val="26"/>
        <w:spacing w:line="214" w:lineRule="exact"/>
        <w:rPr>
          <w:kern w:val="2"/>
        </w:rPr>
      </w:pPr>
      <w:r>
        <w:rPr>
          <w:kern w:val="2"/>
        </w:rPr>
        <w:t>+-----------------+</w:t>
      </w:r>
    </w:p>
    <w:p>
      <w:pPr>
        <w:pStyle w:val="26"/>
        <w:spacing w:line="214" w:lineRule="exact"/>
        <w:rPr>
          <w:kern w:val="2"/>
        </w:rPr>
      </w:pPr>
      <w:r>
        <w:rPr>
          <w:kern w:val="2"/>
        </w:rPr>
        <w:t>| user            |</w:t>
      </w:r>
    </w:p>
    <w:p>
      <w:pPr>
        <w:pStyle w:val="26"/>
        <w:spacing w:line="214" w:lineRule="exact"/>
        <w:rPr>
          <w:kern w:val="2"/>
        </w:rPr>
      </w:pPr>
      <w:r>
        <w:rPr>
          <w:kern w:val="2"/>
        </w:rPr>
        <w:t>+-----------------+</w:t>
      </w:r>
    </w:p>
    <w:p>
      <w:pPr>
        <w:pStyle w:val="26"/>
        <w:spacing w:line="214" w:lineRule="exact"/>
        <w:rPr>
          <w:kern w:val="2"/>
        </w:rPr>
      </w:pPr>
      <w:r>
        <w:rPr>
          <w:kern w:val="2"/>
        </w:rPr>
        <w:t>1 row in set (0.01 sec)</w:t>
      </w:r>
    </w:p>
    <w:p>
      <w:pPr>
        <w:pStyle w:val="26"/>
        <w:spacing w:line="214" w:lineRule="exact"/>
        <w:rPr>
          <w:kern w:val="2"/>
        </w:rPr>
      </w:pPr>
      <w:r>
        <w:rPr>
          <w:kern w:val="2"/>
        </w:rPr>
        <w:t>MariaDB [mysql]&gt; exit</w:t>
      </w:r>
    </w:p>
    <w:p>
      <w:pPr>
        <w:pStyle w:val="26"/>
        <w:spacing w:line="214" w:lineRule="exact"/>
        <w:rPr>
          <w:kern w:val="2"/>
        </w:rPr>
      </w:pPr>
      <w:r>
        <w:rPr>
          <w:kern w:val="2"/>
        </w:rPr>
        <w:t>Bye</w:t>
      </w:r>
    </w:p>
    <w:p>
      <w:pPr>
        <w:pStyle w:val="59"/>
        <w:spacing w:after="90"/>
        <w:rPr>
          <w:kern w:val="2"/>
        </w:rPr>
      </w:pPr>
    </w:p>
    <w:p>
      <w:pPr>
        <w:rPr>
          <w:kern w:val="2"/>
        </w:rPr>
      </w:pPr>
      <w:r>
        <w:rPr>
          <w:rFonts w:hint="eastAsia"/>
          <w:color w:val="000000"/>
          <w:kern w:val="2"/>
          <w:szCs w:val="21"/>
        </w:rPr>
        <w:t>大家不要心急，我们接下来会慢慢学习数据库内容的修改方法。当前，先切换回</w:t>
      </w:r>
      <w:r>
        <w:rPr>
          <w:color w:val="000000"/>
          <w:kern w:val="2"/>
          <w:szCs w:val="21"/>
        </w:rPr>
        <w:t>root</w:t>
      </w:r>
      <w:r>
        <w:rPr>
          <w:rFonts w:hint="eastAsia"/>
          <w:color w:val="000000"/>
          <w:kern w:val="2"/>
          <w:szCs w:val="21"/>
        </w:rPr>
        <w:t>账户，移除刚才的授权。</w:t>
      </w:r>
    </w:p>
    <w:p>
      <w:pPr>
        <w:pStyle w:val="58"/>
        <w:rPr>
          <w:kern w:val="2"/>
        </w:rPr>
      </w:pPr>
    </w:p>
    <w:p>
      <w:pPr>
        <w:pStyle w:val="26"/>
        <w:spacing w:line="228" w:lineRule="exact"/>
        <w:rPr>
          <w:kern w:val="2"/>
        </w:rPr>
      </w:pPr>
      <w:r>
        <w:rPr>
          <w:kern w:val="2"/>
        </w:rPr>
        <w:t>[root@linuxprobe ~]# mysql -u root -p</w:t>
      </w:r>
    </w:p>
    <w:p>
      <w:pPr>
        <w:pStyle w:val="26"/>
        <w:spacing w:line="228" w:lineRule="exact"/>
        <w:rPr>
          <w:kern w:val="2"/>
        </w:rPr>
      </w:pPr>
      <w:r>
        <w:t>Enter password:</w:t>
      </w:r>
      <w:r>
        <w:rPr>
          <w:rStyle w:val="18"/>
          <w:rFonts w:hint="eastAsia"/>
          <w:sz w:val="16"/>
        </w:rPr>
        <w:t>此处输入</w:t>
      </w:r>
      <w:r>
        <w:rPr>
          <w:b/>
        </w:rPr>
        <w:t>root</w:t>
      </w:r>
      <w:r>
        <w:rPr>
          <w:rStyle w:val="18"/>
          <w:rFonts w:hint="eastAsia"/>
          <w:sz w:val="16"/>
        </w:rPr>
        <w:t>管理员在数据库中的密码</w:t>
      </w:r>
    </w:p>
    <w:p>
      <w:pPr>
        <w:pStyle w:val="26"/>
        <w:spacing w:line="228" w:lineRule="exact"/>
        <w:rPr>
          <w:kern w:val="2"/>
        </w:rPr>
      </w:pPr>
      <w:r>
        <w:rPr>
          <w:kern w:val="2"/>
        </w:rPr>
        <w:t>MariaDB [(none)]&gt; use mysql;</w:t>
      </w:r>
    </w:p>
    <w:p>
      <w:pPr>
        <w:pStyle w:val="26"/>
        <w:spacing w:line="228" w:lineRule="exact"/>
        <w:rPr>
          <w:kern w:val="2"/>
        </w:rPr>
      </w:pPr>
      <w:r>
        <w:rPr>
          <w:kern w:val="2"/>
        </w:rPr>
        <w:t>Reading table information for completion of table and column names</w:t>
      </w:r>
    </w:p>
    <w:p>
      <w:pPr>
        <w:pStyle w:val="26"/>
        <w:spacing w:line="228" w:lineRule="exact"/>
        <w:rPr>
          <w:kern w:val="2"/>
        </w:rPr>
      </w:pPr>
      <w:r>
        <w:rPr>
          <w:kern w:val="2"/>
        </w:rPr>
        <w:t>You can turn off this feature to get a quicker startup with -A</w:t>
      </w:r>
    </w:p>
    <w:p>
      <w:pPr>
        <w:pStyle w:val="26"/>
        <w:spacing w:line="228" w:lineRule="exact"/>
        <w:rPr>
          <w:kern w:val="2"/>
        </w:rPr>
      </w:pPr>
      <w:r>
        <w:rPr>
          <w:kern w:val="2"/>
        </w:rPr>
        <w:t>Database changed</w:t>
      </w:r>
    </w:p>
    <w:p>
      <w:pPr>
        <w:pStyle w:val="26"/>
        <w:spacing w:line="228" w:lineRule="exact"/>
        <w:rPr>
          <w:bCs/>
          <w:kern w:val="2"/>
        </w:rPr>
      </w:pPr>
      <w:r>
        <w:rPr>
          <w:kern w:val="2"/>
        </w:rPr>
        <w:t>MariaDB [(none)]&gt; </w:t>
      </w:r>
      <w:r>
        <w:rPr>
          <w:bCs/>
          <w:kern w:val="2"/>
        </w:rPr>
        <w:t>REVOKE SELECT,UPDATE,DELETE,INSERT ON mysql.user FROM luke@</w:t>
      </w:r>
    </w:p>
    <w:p>
      <w:pPr>
        <w:pStyle w:val="26"/>
        <w:spacing w:line="228" w:lineRule="exact"/>
        <w:rPr>
          <w:bCs/>
          <w:kern w:val="2"/>
        </w:rPr>
      </w:pPr>
      <w:r>
        <w:rPr>
          <w:bCs/>
          <w:kern w:val="2"/>
        </w:rPr>
        <w:t>localhost; </w:t>
      </w:r>
    </w:p>
    <w:p>
      <w:pPr>
        <w:pStyle w:val="26"/>
        <w:spacing w:line="228" w:lineRule="exact"/>
        <w:rPr>
          <w:kern w:val="2"/>
        </w:rPr>
      </w:pPr>
      <w:r>
        <w:rPr>
          <w:kern w:val="2"/>
        </w:rPr>
        <w:t>Query OK, 0 rows affected (0.00 sec)</w:t>
      </w:r>
    </w:p>
    <w:p>
      <w:pPr>
        <w:pStyle w:val="59"/>
        <w:spacing w:after="90"/>
        <w:rPr>
          <w:kern w:val="2"/>
        </w:rPr>
      </w:pPr>
    </w:p>
    <w:p>
      <w:pPr>
        <w:rPr>
          <w:kern w:val="2"/>
        </w:rPr>
      </w:pPr>
      <w:r>
        <w:rPr>
          <w:rFonts w:hint="eastAsia"/>
          <w:color w:val="000000"/>
          <w:kern w:val="2"/>
          <w:szCs w:val="21"/>
        </w:rPr>
        <w:t>可以看到，除了移除授权的命令（</w:t>
      </w:r>
      <w:r>
        <w:rPr>
          <w:color w:val="000000"/>
          <w:kern w:val="2"/>
          <w:szCs w:val="21"/>
        </w:rPr>
        <w:t>revoke</w:t>
      </w:r>
      <w:r>
        <w:rPr>
          <w:rFonts w:hint="eastAsia"/>
          <w:color w:val="000000"/>
          <w:kern w:val="2"/>
          <w:szCs w:val="21"/>
        </w:rPr>
        <w:t>）与授权命令（</w:t>
      </w:r>
      <w:r>
        <w:rPr>
          <w:color w:val="000000"/>
          <w:kern w:val="2"/>
          <w:szCs w:val="21"/>
        </w:rPr>
        <w:t>grant</w:t>
      </w:r>
      <w:r>
        <w:rPr>
          <w:rFonts w:hint="eastAsia"/>
          <w:color w:val="000000"/>
          <w:kern w:val="2"/>
          <w:szCs w:val="21"/>
        </w:rPr>
        <w:t>）不同之外，其余部分都是一致的。这不仅好记而且也容易理解。执行移除授权命令后，再来查看账户</w:t>
      </w:r>
      <w:r>
        <w:rPr>
          <w:color w:val="000000"/>
          <w:kern w:val="2"/>
          <w:szCs w:val="21"/>
        </w:rPr>
        <w:t>luke</w:t>
      </w:r>
      <w:r>
        <w:rPr>
          <w:rFonts w:hint="eastAsia"/>
          <w:color w:val="000000"/>
          <w:kern w:val="2"/>
          <w:szCs w:val="21"/>
        </w:rPr>
        <w:t>的信息：</w:t>
      </w:r>
      <w:r>
        <w:rPr>
          <w:color w:val="000000"/>
          <w:kern w:val="2"/>
          <w:szCs w:val="21"/>
        </w:rPr>
        <w:t xml:space="preserve"> </w:t>
      </w:r>
    </w:p>
    <w:p>
      <w:pPr>
        <w:pStyle w:val="58"/>
        <w:rPr>
          <w:kern w:val="2"/>
        </w:rPr>
      </w:pPr>
    </w:p>
    <w:p>
      <w:pPr>
        <w:pStyle w:val="26"/>
        <w:rPr>
          <w:kern w:val="2"/>
        </w:rPr>
      </w:pPr>
      <w:r>
        <w:rPr>
          <w:kern w:val="2"/>
        </w:rPr>
        <w:t>MariaDB [(none)]&gt;SHOW GRANTS FOR luke@localhost;</w:t>
      </w:r>
    </w:p>
    <w:p>
      <w:pPr>
        <w:pStyle w:val="26"/>
        <w:rPr>
          <w:kern w:val="2"/>
        </w:rPr>
      </w:pPr>
      <w:r>
        <w:rPr>
          <w:kern w:val="2"/>
        </w:rPr>
        <w:t>+-----------------------------------------------------------------------------+</w:t>
      </w:r>
    </w:p>
    <w:p>
      <w:pPr>
        <w:pStyle w:val="26"/>
        <w:rPr>
          <w:kern w:val="2"/>
        </w:rPr>
      </w:pPr>
      <w:r>
        <w:rPr>
          <w:kern w:val="2"/>
        </w:rPr>
        <w:t>| Grants for luke@localhost |</w:t>
      </w:r>
    </w:p>
    <w:p>
      <w:pPr>
        <w:pStyle w:val="26"/>
        <w:rPr>
          <w:kern w:val="2"/>
        </w:rPr>
      </w:pPr>
      <w:r>
        <w:rPr>
          <w:kern w:val="2"/>
        </w:rPr>
        <w:t>+-----------------------------------------------------------------------------+</w:t>
      </w:r>
    </w:p>
    <w:p>
      <w:pPr>
        <w:pStyle w:val="26"/>
        <w:rPr>
          <w:kern w:val="2"/>
        </w:rPr>
      </w:pPr>
      <w:r>
        <w:rPr>
          <w:kern w:val="2"/>
        </w:rPr>
        <w:t>| GRANT USAGE ON *.* TO 'luke'@'localhost' IDENTIFIED BY PASSWORD '*55D9962586</w:t>
      </w:r>
    </w:p>
    <w:p>
      <w:pPr>
        <w:pStyle w:val="26"/>
        <w:rPr>
          <w:kern w:val="2"/>
        </w:rPr>
      </w:pPr>
      <w:r>
        <w:rPr>
          <w:kern w:val="2"/>
        </w:rPr>
        <w:t>BE75F4B7D421E6655973DB07D6869F' |</w:t>
      </w:r>
    </w:p>
    <w:p>
      <w:pPr>
        <w:pStyle w:val="26"/>
        <w:rPr>
          <w:kern w:val="2"/>
        </w:rPr>
      </w:pPr>
      <w:r>
        <w:rPr>
          <w:kern w:val="2"/>
        </w:rPr>
        <w:t>+-----------------------------------------------------------------------------+</w:t>
      </w:r>
    </w:p>
    <w:p>
      <w:pPr>
        <w:pStyle w:val="26"/>
        <w:rPr>
          <w:kern w:val="2"/>
        </w:rPr>
      </w:pPr>
      <w:r>
        <w:rPr>
          <w:kern w:val="2"/>
        </w:rPr>
        <w:t>1 row in set (0.00 sec)</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18.4</w:t>
            </w:r>
            <w:r>
              <w:rPr>
                <w:color w:val="000000"/>
                <w:kern w:val="2"/>
                <w:szCs w:val="21"/>
              </w:rPr>
              <w:t xml:space="preserve">  </w:t>
            </w:r>
            <w:r>
              <w:rPr>
                <w:rFonts w:hint="eastAsia"/>
                <w:color w:val="000000"/>
                <w:kern w:val="2"/>
              </w:rPr>
              <w:t>创建数据库与表单</w:t>
            </w:r>
          </w:p>
        </w:tc>
      </w:tr>
    </w:tbl>
    <w:p>
      <w:pPr>
        <w:pStyle w:val="56"/>
        <w:rPr>
          <w:kern w:val="2"/>
        </w:rPr>
      </w:pPr>
    </w:p>
    <w:p>
      <w:pPr>
        <w:rPr>
          <w:kern w:val="2"/>
        </w:rPr>
      </w:pPr>
      <w:r>
        <w:rPr>
          <w:rFonts w:hint="eastAsia"/>
          <w:color w:val="000000"/>
          <w:kern w:val="2"/>
          <w:szCs w:val="21"/>
        </w:rPr>
        <w:t>在</w:t>
      </w:r>
      <w:r>
        <w:rPr>
          <w:color w:val="000000"/>
          <w:kern w:val="2"/>
          <w:szCs w:val="21"/>
        </w:rPr>
        <w:t>MariaDB</w:t>
      </w:r>
      <w:r>
        <w:rPr>
          <w:rFonts w:hint="eastAsia"/>
          <w:color w:val="000000"/>
          <w:kern w:val="2"/>
          <w:szCs w:val="21"/>
        </w:rPr>
        <w:t>数据库管理系统中，一个数据库可以存放多个数据表，数据表单是数据库中最重要最核心的内容。我们可以根据自己的需求自定义数据库表结构，然后在其中合理地存放数据，以便后期轻松地维护和修改。表</w:t>
      </w:r>
      <w:r>
        <w:rPr>
          <w:color w:val="000000"/>
          <w:kern w:val="2"/>
          <w:szCs w:val="21"/>
        </w:rPr>
        <w:t>18-2</w:t>
      </w:r>
      <w:r>
        <w:rPr>
          <w:rFonts w:hint="eastAsia"/>
          <w:color w:val="000000"/>
          <w:kern w:val="2"/>
          <w:szCs w:val="21"/>
        </w:rPr>
        <w:t>罗列了后文中将使用到的数据库命令以及对应的作用。</w:t>
      </w:r>
    </w:p>
    <w:p>
      <w:pPr>
        <w:pStyle w:val="27"/>
        <w:spacing w:before="160"/>
        <w:rPr>
          <w:kern w:val="2"/>
        </w:rPr>
      </w:pPr>
      <w:r>
        <w:rPr>
          <w:rFonts w:hint="eastAsia"/>
          <w:kern w:val="2"/>
        </w:rPr>
        <w:t>表</w:t>
      </w:r>
      <w:r>
        <w:rPr>
          <w:kern w:val="2"/>
        </w:rPr>
        <w:t>18-2</w:t>
      </w:r>
      <w:r>
        <w:rPr>
          <w:kern w:val="2"/>
        </w:rPr>
        <w:tab/>
      </w:r>
      <w:r>
        <w:rPr>
          <w:rFonts w:hint="eastAsia"/>
          <w:kern w:val="2"/>
        </w:rPr>
        <w:t>用于创建数据库的命令以及作用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5809"/>
        <w:gridCol w:w="2252"/>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命令</w:t>
            </w:r>
          </w:p>
        </w:tc>
        <w:tc>
          <w:tcPr>
            <w:tcW w:w="225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tcBorders>
              <w:top w:val="single" w:color="000000" w:sz="4" w:space="0"/>
            </w:tcBorders>
            <w:vAlign w:val="center"/>
          </w:tcPr>
          <w:p>
            <w:pPr>
              <w:pStyle w:val="57"/>
              <w:rPr>
                <w:kern w:val="2"/>
              </w:rPr>
            </w:pPr>
            <w:r>
              <w:rPr>
                <w:kern w:val="2"/>
              </w:rPr>
              <w:t xml:space="preserve">CREATE DATABASE </w:t>
            </w:r>
            <w:r>
              <w:rPr>
                <w:rFonts w:hint="eastAsia"/>
                <w:kern w:val="2"/>
              </w:rPr>
              <w:t>数据库名称</w:t>
            </w:r>
          </w:p>
        </w:tc>
        <w:tc>
          <w:tcPr>
            <w:tcW w:w="2252" w:type="dxa"/>
            <w:tcBorders>
              <w:top w:val="single" w:color="000000" w:sz="4" w:space="0"/>
            </w:tcBorders>
            <w:vAlign w:val="center"/>
          </w:tcPr>
          <w:p>
            <w:pPr>
              <w:pStyle w:val="28"/>
              <w:rPr>
                <w:kern w:val="2"/>
              </w:rPr>
            </w:pPr>
            <w:r>
              <w:rPr>
                <w:rFonts w:hint="eastAsia"/>
                <w:kern w:val="2"/>
              </w:rPr>
              <w:t>创建新的数据库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 xml:space="preserve">DESCRIBE </w:t>
            </w:r>
            <w:r>
              <w:rPr>
                <w:rFonts w:hint="eastAsia"/>
                <w:kern w:val="2"/>
              </w:rPr>
              <w:t>表单名称</w:t>
            </w:r>
          </w:p>
        </w:tc>
        <w:tc>
          <w:tcPr>
            <w:tcW w:w="2252" w:type="dxa"/>
            <w:vAlign w:val="center"/>
          </w:tcPr>
          <w:p>
            <w:pPr>
              <w:pStyle w:val="28"/>
              <w:rPr>
                <w:kern w:val="2"/>
              </w:rPr>
            </w:pPr>
            <w:r>
              <w:rPr>
                <w:rFonts w:hint="eastAsia"/>
                <w:kern w:val="2"/>
              </w:rPr>
              <w:t>描述表单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UPDATE</w:t>
            </w:r>
            <w:r>
              <w:rPr>
                <w:rFonts w:hint="eastAsia"/>
                <w:kern w:val="2"/>
              </w:rPr>
              <w:t>表单名称</w:t>
            </w:r>
            <w:r>
              <w:rPr>
                <w:kern w:val="2"/>
              </w:rPr>
              <w:t>SET attribute=</w:t>
            </w:r>
            <w:r>
              <w:rPr>
                <w:rFonts w:hint="eastAsia"/>
                <w:kern w:val="2"/>
              </w:rPr>
              <w:t>新值</w:t>
            </w:r>
            <w:r>
              <w:rPr>
                <w:kern w:val="2"/>
              </w:rPr>
              <w:t>WHERE attribute&gt;</w:t>
            </w:r>
            <w:r>
              <w:rPr>
                <w:rFonts w:hint="eastAsia"/>
                <w:kern w:val="2"/>
              </w:rPr>
              <w:t>原始值</w:t>
            </w:r>
          </w:p>
        </w:tc>
        <w:tc>
          <w:tcPr>
            <w:tcW w:w="2252" w:type="dxa"/>
            <w:vAlign w:val="center"/>
          </w:tcPr>
          <w:p>
            <w:pPr>
              <w:pStyle w:val="28"/>
              <w:rPr>
                <w:kern w:val="2"/>
              </w:rPr>
            </w:pPr>
            <w:r>
              <w:rPr>
                <w:rFonts w:hint="eastAsia"/>
                <w:kern w:val="2"/>
              </w:rPr>
              <w:t>更新表单中的数据</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USE</w:t>
            </w:r>
            <w:r>
              <w:rPr>
                <w:rFonts w:hint="eastAsia"/>
                <w:kern w:val="2"/>
              </w:rPr>
              <w:t>数据库名称</w:t>
            </w:r>
          </w:p>
        </w:tc>
        <w:tc>
          <w:tcPr>
            <w:tcW w:w="2252" w:type="dxa"/>
            <w:vAlign w:val="center"/>
          </w:tcPr>
          <w:p>
            <w:pPr>
              <w:pStyle w:val="28"/>
              <w:rPr>
                <w:kern w:val="2"/>
              </w:rPr>
            </w:pPr>
            <w:r>
              <w:rPr>
                <w:rFonts w:hint="eastAsia"/>
                <w:kern w:val="2"/>
              </w:rPr>
              <w:t>指定使用的数据库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SHOW databases</w:t>
            </w:r>
          </w:p>
        </w:tc>
        <w:tc>
          <w:tcPr>
            <w:tcW w:w="2252" w:type="dxa"/>
            <w:vAlign w:val="center"/>
          </w:tcPr>
          <w:p>
            <w:pPr>
              <w:pStyle w:val="28"/>
              <w:rPr>
                <w:kern w:val="2"/>
              </w:rPr>
            </w:pPr>
            <w:r>
              <w:rPr>
                <w:rFonts w:hint="eastAsia"/>
                <w:kern w:val="2"/>
              </w:rPr>
              <w:t>显示当前已有的数据库</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SHOW tables</w:t>
            </w:r>
          </w:p>
        </w:tc>
        <w:tc>
          <w:tcPr>
            <w:tcW w:w="2252" w:type="dxa"/>
            <w:vAlign w:val="center"/>
          </w:tcPr>
          <w:p>
            <w:pPr>
              <w:pStyle w:val="28"/>
              <w:rPr>
                <w:kern w:val="2"/>
              </w:rPr>
            </w:pPr>
            <w:r>
              <w:rPr>
                <w:rFonts w:hint="eastAsia"/>
                <w:kern w:val="2"/>
              </w:rPr>
              <w:t>显示当前数据库中的表单</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SELECT * FROM</w:t>
            </w:r>
            <w:r>
              <w:rPr>
                <w:rFonts w:hint="eastAsia"/>
                <w:kern w:val="2"/>
              </w:rPr>
              <w:t>表单名称</w:t>
            </w:r>
          </w:p>
        </w:tc>
        <w:tc>
          <w:tcPr>
            <w:tcW w:w="2252" w:type="dxa"/>
            <w:vAlign w:val="center"/>
          </w:tcPr>
          <w:p>
            <w:pPr>
              <w:pStyle w:val="28"/>
              <w:rPr>
                <w:kern w:val="2"/>
              </w:rPr>
            </w:pPr>
            <w:r>
              <w:rPr>
                <w:rFonts w:hint="eastAsia"/>
                <w:kern w:val="2"/>
              </w:rPr>
              <w:t>从表单中选中某个记录值</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5809" w:type="dxa"/>
            <w:vAlign w:val="center"/>
          </w:tcPr>
          <w:p>
            <w:pPr>
              <w:pStyle w:val="57"/>
              <w:rPr>
                <w:kern w:val="2"/>
              </w:rPr>
            </w:pPr>
            <w:r>
              <w:rPr>
                <w:kern w:val="2"/>
              </w:rPr>
              <w:t>DELETE FROM</w:t>
            </w:r>
            <w:r>
              <w:rPr>
                <w:rFonts w:hint="eastAsia"/>
                <w:kern w:val="2"/>
              </w:rPr>
              <w:t>表单名</w:t>
            </w:r>
            <w:r>
              <w:rPr>
                <w:kern w:val="2"/>
              </w:rPr>
              <w:t>WHERE attribute=</w:t>
            </w:r>
            <w:r>
              <w:rPr>
                <w:rFonts w:hint="eastAsia"/>
                <w:kern w:val="2"/>
              </w:rPr>
              <w:t>值</w:t>
            </w:r>
          </w:p>
        </w:tc>
        <w:tc>
          <w:tcPr>
            <w:tcW w:w="2252" w:type="dxa"/>
            <w:vAlign w:val="center"/>
          </w:tcPr>
          <w:p>
            <w:pPr>
              <w:pStyle w:val="28"/>
              <w:rPr>
                <w:kern w:val="2"/>
              </w:rPr>
            </w:pPr>
            <w:r>
              <w:rPr>
                <w:rFonts w:hint="eastAsia"/>
                <w:kern w:val="2"/>
              </w:rPr>
              <w:t>从表单中删除某个记录值</w:t>
            </w:r>
          </w:p>
        </w:tc>
      </w:tr>
    </w:tbl>
    <w:p>
      <w:pPr>
        <w:pStyle w:val="29"/>
        <w:rPr>
          <w:kern w:val="2"/>
        </w:rPr>
      </w:pPr>
    </w:p>
    <w:p>
      <w:pPr>
        <w:rPr>
          <w:kern w:val="2"/>
        </w:rPr>
      </w:pPr>
      <w:r>
        <w:rPr>
          <w:rFonts w:hint="eastAsia"/>
          <w:color w:val="000000"/>
          <w:kern w:val="2"/>
          <w:szCs w:val="21"/>
        </w:rPr>
        <w:t>建立数据库是管理数据的起点。现在尝试创建一个名为</w:t>
      </w:r>
      <w:r>
        <w:rPr>
          <w:color w:val="000000"/>
          <w:kern w:val="2"/>
          <w:szCs w:val="21"/>
        </w:rPr>
        <w:t>linuxprobe</w:t>
      </w:r>
      <w:r>
        <w:rPr>
          <w:rFonts w:hint="eastAsia"/>
          <w:color w:val="000000"/>
          <w:kern w:val="2"/>
          <w:szCs w:val="21"/>
        </w:rPr>
        <w:t>的数据库，然后再查看数据库列表，此时就能看到它了：</w:t>
      </w:r>
    </w:p>
    <w:p>
      <w:pPr>
        <w:pStyle w:val="58"/>
        <w:rPr>
          <w:kern w:val="2"/>
        </w:rPr>
      </w:pPr>
    </w:p>
    <w:p>
      <w:pPr>
        <w:pStyle w:val="26"/>
        <w:spacing w:line="228" w:lineRule="exact"/>
        <w:rPr>
          <w:kern w:val="2"/>
        </w:rPr>
      </w:pPr>
      <w:r>
        <w:rPr>
          <w:kern w:val="2"/>
        </w:rPr>
        <w:t>MariaDB [(none)]&gt; CREATE DATABASE linuxprobe;</w:t>
      </w:r>
    </w:p>
    <w:p>
      <w:pPr>
        <w:pStyle w:val="26"/>
        <w:spacing w:line="228" w:lineRule="exact"/>
        <w:rPr>
          <w:kern w:val="2"/>
        </w:rPr>
      </w:pPr>
      <w:r>
        <w:rPr>
          <w:kern w:val="2"/>
        </w:rPr>
        <w:t>Query OK, 1 row affected (0.00 sec)</w:t>
      </w:r>
    </w:p>
    <w:p>
      <w:pPr>
        <w:pStyle w:val="26"/>
        <w:spacing w:line="228" w:lineRule="exact"/>
        <w:rPr>
          <w:kern w:val="2"/>
        </w:rPr>
      </w:pPr>
      <w:r>
        <w:rPr>
          <w:kern w:val="2"/>
        </w:rPr>
        <w:t>MariaDB [(none)]&gt; SHOW databases;</w:t>
      </w:r>
    </w:p>
    <w:p>
      <w:pPr>
        <w:pStyle w:val="26"/>
        <w:spacing w:line="240" w:lineRule="exact"/>
        <w:rPr>
          <w:kern w:val="2"/>
        </w:rPr>
      </w:pPr>
      <w:r>
        <w:rPr>
          <w:kern w:val="2"/>
        </w:rPr>
        <w:t>+--------------------+</w:t>
      </w:r>
    </w:p>
    <w:p>
      <w:pPr>
        <w:pStyle w:val="26"/>
        <w:spacing w:line="240" w:lineRule="exact"/>
        <w:rPr>
          <w:kern w:val="2"/>
        </w:rPr>
      </w:pPr>
      <w:r>
        <w:rPr>
          <w:kern w:val="2"/>
        </w:rPr>
        <w:t>| Database           |</w:t>
      </w:r>
    </w:p>
    <w:p>
      <w:pPr>
        <w:pStyle w:val="26"/>
        <w:spacing w:line="240" w:lineRule="exact"/>
        <w:rPr>
          <w:kern w:val="2"/>
        </w:rPr>
      </w:pPr>
      <w:r>
        <w:rPr>
          <w:kern w:val="2"/>
        </w:rPr>
        <w:t>+--------------------+</w:t>
      </w:r>
    </w:p>
    <w:p>
      <w:pPr>
        <w:pStyle w:val="26"/>
        <w:spacing w:line="240" w:lineRule="exact"/>
        <w:rPr>
          <w:kern w:val="2"/>
        </w:rPr>
      </w:pPr>
      <w:r>
        <w:rPr>
          <w:kern w:val="2"/>
        </w:rPr>
        <w:t>| information</w:t>
      </w:r>
      <w:r>
        <w:rPr>
          <w:rFonts w:ascii="宋体"/>
          <w:kern w:val="2"/>
        </w:rPr>
        <w:t>_</w:t>
      </w:r>
      <w:r>
        <w:rPr>
          <w:kern w:val="2"/>
        </w:rPr>
        <w:t>schema |</w:t>
      </w:r>
    </w:p>
    <w:p>
      <w:pPr>
        <w:pStyle w:val="26"/>
        <w:spacing w:line="240" w:lineRule="exact"/>
        <w:rPr>
          <w:kern w:val="2"/>
        </w:rPr>
      </w:pPr>
      <w:r>
        <w:rPr>
          <w:kern w:val="2"/>
        </w:rPr>
        <w:t>| </w:t>
      </w:r>
      <w:r>
        <w:rPr>
          <w:bCs/>
          <w:kern w:val="2"/>
        </w:rPr>
        <w:t>linuxprobe</w:t>
      </w:r>
      <w:r>
        <w:rPr>
          <w:kern w:val="2"/>
        </w:rPr>
        <w:t>         |</w:t>
      </w:r>
    </w:p>
    <w:p>
      <w:pPr>
        <w:pStyle w:val="26"/>
        <w:spacing w:line="240" w:lineRule="exact"/>
        <w:rPr>
          <w:kern w:val="2"/>
        </w:rPr>
      </w:pPr>
      <w:r>
        <w:rPr>
          <w:kern w:val="2"/>
        </w:rPr>
        <w:t>| mysql              |</w:t>
      </w:r>
    </w:p>
    <w:p>
      <w:pPr>
        <w:pStyle w:val="26"/>
        <w:spacing w:line="240" w:lineRule="exact"/>
        <w:rPr>
          <w:kern w:val="2"/>
        </w:rPr>
      </w:pPr>
      <w:r>
        <w:rPr>
          <w:kern w:val="2"/>
        </w:rPr>
        <w:t>| performance</w:t>
      </w:r>
      <w:r>
        <w:rPr>
          <w:rFonts w:ascii="宋体"/>
          <w:kern w:val="2"/>
        </w:rPr>
        <w:t>_</w:t>
      </w:r>
      <w:r>
        <w:rPr>
          <w:kern w:val="2"/>
        </w:rPr>
        <w:t>schema |</w:t>
      </w:r>
    </w:p>
    <w:p>
      <w:pPr>
        <w:pStyle w:val="26"/>
        <w:spacing w:line="240" w:lineRule="exact"/>
        <w:rPr>
          <w:kern w:val="2"/>
        </w:rPr>
      </w:pPr>
      <w:r>
        <w:rPr>
          <w:kern w:val="2"/>
        </w:rPr>
        <w:t>+--------------------+</w:t>
      </w:r>
    </w:p>
    <w:p>
      <w:pPr>
        <w:pStyle w:val="26"/>
        <w:spacing w:line="240" w:lineRule="exact"/>
        <w:rPr>
          <w:kern w:val="2"/>
        </w:rPr>
      </w:pPr>
      <w:r>
        <w:rPr>
          <w:kern w:val="2"/>
        </w:rPr>
        <w:t>4 rows in set (0.04 sec)</w:t>
      </w:r>
    </w:p>
    <w:p>
      <w:pPr>
        <w:pStyle w:val="59"/>
        <w:spacing w:after="90"/>
        <w:rPr>
          <w:kern w:val="2"/>
        </w:rPr>
      </w:pPr>
    </w:p>
    <w:p>
      <w:pPr>
        <w:rPr>
          <w:spacing w:val="2"/>
          <w:kern w:val="2"/>
        </w:rPr>
      </w:pPr>
      <w:r>
        <w:rPr>
          <w:rFonts w:hint="eastAsia"/>
          <w:color w:val="000000"/>
          <w:spacing w:val="2"/>
          <w:kern w:val="2"/>
          <w:szCs w:val="21"/>
        </w:rPr>
        <w:t>要想创建数据表单，需要先切换到某个指定的数据库中。比如在新建的</w:t>
      </w:r>
      <w:r>
        <w:rPr>
          <w:color w:val="000000"/>
          <w:spacing w:val="2"/>
          <w:kern w:val="2"/>
          <w:szCs w:val="21"/>
        </w:rPr>
        <w:t>linuxprobe</w:t>
      </w:r>
      <w:r>
        <w:rPr>
          <w:rFonts w:hint="eastAsia"/>
          <w:color w:val="000000"/>
          <w:spacing w:val="2"/>
          <w:kern w:val="2"/>
          <w:szCs w:val="21"/>
        </w:rPr>
        <w:t>数据库中创建表单</w:t>
      </w:r>
      <w:r>
        <w:rPr>
          <w:color w:val="000000"/>
          <w:spacing w:val="2"/>
          <w:kern w:val="2"/>
          <w:szCs w:val="21"/>
        </w:rPr>
        <w:t>mybook</w:t>
      </w:r>
      <w:r>
        <w:rPr>
          <w:rFonts w:hint="eastAsia"/>
          <w:color w:val="000000"/>
          <w:spacing w:val="2"/>
          <w:kern w:val="2"/>
          <w:szCs w:val="21"/>
        </w:rPr>
        <w:t>，然后进行表单的初始化，即定义存储数据内容的结构。我们分别定义</w:t>
      </w:r>
      <w:r>
        <w:rPr>
          <w:color w:val="000000"/>
          <w:spacing w:val="2"/>
          <w:kern w:val="2"/>
          <w:szCs w:val="21"/>
        </w:rPr>
        <w:t>3</w:t>
      </w:r>
      <w:r>
        <w:rPr>
          <w:rFonts w:hint="eastAsia"/>
          <w:color w:val="000000"/>
          <w:spacing w:val="2"/>
          <w:kern w:val="2"/>
          <w:szCs w:val="21"/>
        </w:rPr>
        <w:t>个字段项，其中，长度为</w:t>
      </w:r>
      <w:r>
        <w:rPr>
          <w:color w:val="000000"/>
          <w:spacing w:val="2"/>
          <w:kern w:val="2"/>
          <w:szCs w:val="21"/>
        </w:rPr>
        <w:t>15</w:t>
      </w:r>
      <w:r>
        <w:rPr>
          <w:rFonts w:hint="eastAsia"/>
          <w:color w:val="000000"/>
          <w:spacing w:val="2"/>
          <w:kern w:val="2"/>
          <w:szCs w:val="21"/>
        </w:rPr>
        <w:t>个字符的字符型字段</w:t>
      </w:r>
      <w:r>
        <w:rPr>
          <w:color w:val="000000"/>
          <w:spacing w:val="2"/>
          <w:kern w:val="2"/>
          <w:szCs w:val="21"/>
        </w:rPr>
        <w:t>name</w:t>
      </w:r>
      <w:r>
        <w:rPr>
          <w:rFonts w:hint="eastAsia"/>
          <w:color w:val="000000"/>
          <w:spacing w:val="2"/>
          <w:kern w:val="2"/>
          <w:szCs w:val="21"/>
        </w:rPr>
        <w:t>用来存放图书名称，整型字段</w:t>
      </w:r>
      <w:r>
        <w:rPr>
          <w:color w:val="000000"/>
          <w:spacing w:val="2"/>
          <w:kern w:val="2"/>
          <w:szCs w:val="21"/>
        </w:rPr>
        <w:t>price</w:t>
      </w:r>
      <w:r>
        <w:rPr>
          <w:rFonts w:hint="eastAsia"/>
          <w:color w:val="000000"/>
          <w:spacing w:val="2"/>
          <w:kern w:val="2"/>
          <w:szCs w:val="21"/>
        </w:rPr>
        <w:t>和</w:t>
      </w:r>
      <w:r>
        <w:rPr>
          <w:color w:val="000000"/>
          <w:spacing w:val="2"/>
          <w:kern w:val="2"/>
          <w:szCs w:val="21"/>
        </w:rPr>
        <w:t>pages</w:t>
      </w:r>
      <w:r>
        <w:rPr>
          <w:rFonts w:hint="eastAsia"/>
          <w:color w:val="000000"/>
          <w:spacing w:val="2"/>
          <w:kern w:val="2"/>
          <w:szCs w:val="21"/>
        </w:rPr>
        <w:t>分别存储图书的价格和页数。当执行完下述命令之后，就可以看到表单的结构信息了：</w:t>
      </w:r>
    </w:p>
    <w:p>
      <w:pPr>
        <w:pStyle w:val="58"/>
        <w:rPr>
          <w:kern w:val="2"/>
        </w:rPr>
      </w:pPr>
    </w:p>
    <w:p>
      <w:pPr>
        <w:pStyle w:val="26"/>
        <w:spacing w:line="240" w:lineRule="exact"/>
        <w:rPr>
          <w:kern w:val="2"/>
        </w:rPr>
      </w:pPr>
      <w:r>
        <w:rPr>
          <w:kern w:val="2"/>
        </w:rPr>
        <w:t>MariaDB [(none)]&gt; use linuxprobe;</w:t>
      </w:r>
    </w:p>
    <w:p>
      <w:pPr>
        <w:pStyle w:val="26"/>
        <w:spacing w:line="240" w:lineRule="exact"/>
        <w:rPr>
          <w:kern w:val="2"/>
        </w:rPr>
      </w:pPr>
      <w:r>
        <w:rPr>
          <w:kern w:val="2"/>
        </w:rPr>
        <w:t>Database changed</w:t>
      </w:r>
    </w:p>
    <w:p>
      <w:pPr>
        <w:pStyle w:val="26"/>
        <w:spacing w:line="240" w:lineRule="exact"/>
        <w:rPr>
          <w:bCs/>
          <w:kern w:val="2"/>
        </w:rPr>
      </w:pPr>
      <w:r>
        <w:rPr>
          <w:kern w:val="2"/>
        </w:rPr>
        <w:t>MariaDB [linuxprobe]&gt;</w:t>
      </w:r>
      <w:r>
        <w:rPr>
          <w:b/>
          <w:kern w:val="2"/>
        </w:rPr>
        <w:t> </w:t>
      </w:r>
      <w:r>
        <w:rPr>
          <w:bCs/>
          <w:kern w:val="2"/>
        </w:rPr>
        <w:t>CREATE TABLE mybook (name char(15),price int,pages int);</w:t>
      </w:r>
    </w:p>
    <w:p>
      <w:pPr>
        <w:pStyle w:val="26"/>
        <w:spacing w:line="240" w:lineRule="exact"/>
        <w:rPr>
          <w:bCs/>
          <w:kern w:val="2"/>
        </w:rPr>
      </w:pPr>
      <w:r>
        <w:rPr>
          <w:bCs/>
          <w:kern w:val="2"/>
        </w:rPr>
        <w:t>Query OK, 0 rows affected (0.16 sec)</w:t>
      </w:r>
    </w:p>
    <w:p>
      <w:pPr>
        <w:pStyle w:val="26"/>
        <w:spacing w:line="240" w:lineRule="exact"/>
        <w:rPr>
          <w:bCs/>
          <w:kern w:val="2"/>
        </w:rPr>
      </w:pPr>
      <w:r>
        <w:rPr>
          <w:bCs/>
          <w:kern w:val="2"/>
        </w:rPr>
        <w:t>MariaDB [linuxprobe]&gt; DESCRIBE mybook;</w:t>
      </w:r>
    </w:p>
    <w:p>
      <w:pPr>
        <w:pStyle w:val="26"/>
        <w:spacing w:line="240" w:lineRule="exact"/>
        <w:rPr>
          <w:kern w:val="2"/>
        </w:rPr>
      </w:pPr>
      <w:r>
        <w:rPr>
          <w:kern w:val="2"/>
        </w:rPr>
        <w:t>+-------+----------+------+-----+---------+-------+</w:t>
      </w:r>
    </w:p>
    <w:p>
      <w:pPr>
        <w:pStyle w:val="26"/>
        <w:spacing w:line="240" w:lineRule="exact"/>
        <w:rPr>
          <w:kern w:val="2"/>
        </w:rPr>
      </w:pPr>
      <w:r>
        <w:rPr>
          <w:kern w:val="2"/>
        </w:rPr>
        <w:t>| Field | Type     | Null | Key | Default | Extra |</w:t>
      </w:r>
    </w:p>
    <w:p>
      <w:pPr>
        <w:pStyle w:val="26"/>
        <w:spacing w:line="240" w:lineRule="exact"/>
        <w:rPr>
          <w:kern w:val="2"/>
        </w:rPr>
      </w:pPr>
      <w:r>
        <w:rPr>
          <w:kern w:val="2"/>
        </w:rPr>
        <w:t>+-------+----------+------+-----+---------+-------+</w:t>
      </w:r>
    </w:p>
    <w:p>
      <w:pPr>
        <w:pStyle w:val="26"/>
        <w:spacing w:line="240" w:lineRule="exact"/>
        <w:rPr>
          <w:kern w:val="2"/>
        </w:rPr>
      </w:pPr>
      <w:r>
        <w:rPr>
          <w:kern w:val="2"/>
        </w:rPr>
        <w:t>| name  | char(15) | YES  |     | NULL    |       |</w:t>
      </w:r>
    </w:p>
    <w:p>
      <w:pPr>
        <w:pStyle w:val="26"/>
        <w:spacing w:line="240" w:lineRule="exact"/>
        <w:rPr>
          <w:kern w:val="2"/>
        </w:rPr>
      </w:pPr>
      <w:r>
        <w:rPr>
          <w:kern w:val="2"/>
        </w:rPr>
        <w:t>| price | int(11)  | YES  |     | NULL    |       |</w:t>
      </w:r>
    </w:p>
    <w:p>
      <w:pPr>
        <w:pStyle w:val="26"/>
        <w:spacing w:line="240" w:lineRule="exact"/>
        <w:rPr>
          <w:kern w:val="2"/>
        </w:rPr>
      </w:pPr>
      <w:r>
        <w:rPr>
          <w:kern w:val="2"/>
        </w:rPr>
        <w:t>| pages | int(11)  | YES  |     | NULL    |       |</w:t>
      </w:r>
    </w:p>
    <w:p>
      <w:pPr>
        <w:pStyle w:val="26"/>
        <w:spacing w:line="240" w:lineRule="exact"/>
        <w:rPr>
          <w:kern w:val="2"/>
        </w:rPr>
      </w:pPr>
      <w:r>
        <w:rPr>
          <w:kern w:val="2"/>
        </w:rPr>
        <w:t>+-------+----------+------+-----+---------+-------+</w:t>
      </w:r>
    </w:p>
    <w:p>
      <w:pPr>
        <w:pStyle w:val="26"/>
        <w:spacing w:line="240" w:lineRule="exact"/>
        <w:rPr>
          <w:kern w:val="2"/>
        </w:rPr>
      </w:pPr>
      <w:r>
        <w:rPr>
          <w:kern w:val="2"/>
        </w:rPr>
        <w:t>3 rows in set (0.02 sec)</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18.5</w:t>
            </w:r>
            <w:r>
              <w:rPr>
                <w:color w:val="000000"/>
                <w:kern w:val="2"/>
                <w:szCs w:val="21"/>
              </w:rPr>
              <w:t xml:space="preserve">  </w:t>
            </w:r>
            <w:r>
              <w:rPr>
                <w:rFonts w:hint="eastAsia"/>
                <w:color w:val="000000"/>
                <w:kern w:val="2"/>
              </w:rPr>
              <w:t>管理表单及数据</w:t>
            </w:r>
          </w:p>
        </w:tc>
      </w:tr>
    </w:tbl>
    <w:p>
      <w:pPr>
        <w:pStyle w:val="56"/>
        <w:rPr>
          <w:kern w:val="2"/>
        </w:rPr>
      </w:pPr>
    </w:p>
    <w:p>
      <w:pPr>
        <w:rPr>
          <w:kern w:val="2"/>
        </w:rPr>
      </w:pPr>
      <w:r>
        <w:rPr>
          <w:rFonts w:hint="eastAsia"/>
          <w:color w:val="000000"/>
          <w:kern w:val="2"/>
          <w:szCs w:val="21"/>
        </w:rPr>
        <w:t>接下来向</w:t>
      </w:r>
      <w:r>
        <w:rPr>
          <w:color w:val="000000"/>
          <w:kern w:val="2"/>
          <w:szCs w:val="21"/>
        </w:rPr>
        <w:t>mybook</w:t>
      </w:r>
      <w:r>
        <w:rPr>
          <w:rFonts w:hint="eastAsia"/>
          <w:color w:val="000000"/>
          <w:kern w:val="2"/>
          <w:szCs w:val="21"/>
        </w:rPr>
        <w:t>数据表单中插一条图书信息。为此需要使用</w:t>
      </w:r>
      <w:r>
        <w:rPr>
          <w:color w:val="000000"/>
          <w:kern w:val="2"/>
          <w:szCs w:val="21"/>
        </w:rPr>
        <w:t>INSERT</w:t>
      </w:r>
      <w:r>
        <w:rPr>
          <w:rFonts w:hint="eastAsia"/>
          <w:color w:val="000000"/>
          <w:kern w:val="2"/>
          <w:szCs w:val="21"/>
        </w:rPr>
        <w:t>命令，并在命令中写清表单名称以及对应的字段项。执行该命令之后即可完成图书写入信息。下面我们使用该命令插入一条图书信息，其中书名为</w:t>
      </w:r>
      <w:r>
        <w:rPr>
          <w:color w:val="000000"/>
          <w:kern w:val="2"/>
          <w:szCs w:val="21"/>
        </w:rPr>
        <w:t>linuxprobe</w:t>
      </w:r>
      <w:r>
        <w:rPr>
          <w:rFonts w:hint="eastAsia"/>
          <w:color w:val="000000"/>
          <w:kern w:val="2"/>
          <w:szCs w:val="21"/>
        </w:rPr>
        <w:t>，价格和页数分别是</w:t>
      </w:r>
      <w:r>
        <w:rPr>
          <w:color w:val="000000"/>
          <w:kern w:val="2"/>
          <w:szCs w:val="21"/>
        </w:rPr>
        <w:t>60</w:t>
      </w:r>
      <w:r>
        <w:rPr>
          <w:rFonts w:hint="eastAsia"/>
          <w:color w:val="000000"/>
          <w:kern w:val="2"/>
          <w:szCs w:val="21"/>
        </w:rPr>
        <w:t>元和</w:t>
      </w:r>
      <w:r>
        <w:rPr>
          <w:color w:val="000000"/>
          <w:kern w:val="2"/>
          <w:szCs w:val="21"/>
        </w:rPr>
        <w:t>518</w:t>
      </w:r>
      <w:r>
        <w:rPr>
          <w:rFonts w:hint="eastAsia"/>
          <w:color w:val="000000"/>
          <w:kern w:val="2"/>
          <w:szCs w:val="21"/>
        </w:rPr>
        <w:t>页。在命令执行后也就意味着图书信息已经成功写入到数据表单中，然后就可以查询表单中的内容了。我们在使用</w:t>
      </w:r>
      <w:r>
        <w:rPr>
          <w:color w:val="000000"/>
          <w:kern w:val="2"/>
          <w:szCs w:val="21"/>
        </w:rPr>
        <w:t>select</w:t>
      </w:r>
      <w:r>
        <w:rPr>
          <w:rFonts w:hint="eastAsia"/>
          <w:color w:val="000000"/>
          <w:kern w:val="2"/>
          <w:szCs w:val="21"/>
        </w:rPr>
        <w:t>命令查询表单内容时，需要加上想要查询的字段；如果想查看表单中的所有内容，则可以使用星号（</w:t>
      </w:r>
      <w:r>
        <w:rPr>
          <w:color w:val="000000"/>
          <w:kern w:val="2"/>
          <w:szCs w:val="21"/>
        </w:rPr>
        <w:t>*</w:t>
      </w:r>
      <w:r>
        <w:rPr>
          <w:rFonts w:hint="eastAsia"/>
          <w:color w:val="000000"/>
          <w:kern w:val="2"/>
          <w:szCs w:val="21"/>
        </w:rPr>
        <w:t>）通配符来显示：</w:t>
      </w:r>
    </w:p>
    <w:p>
      <w:pPr>
        <w:pStyle w:val="58"/>
        <w:rPr>
          <w:kern w:val="2"/>
        </w:rPr>
      </w:pPr>
    </w:p>
    <w:p>
      <w:pPr>
        <w:pStyle w:val="26"/>
        <w:spacing w:line="240" w:lineRule="exact"/>
        <w:rPr>
          <w:kern w:val="2"/>
        </w:rPr>
      </w:pPr>
      <w:r>
        <w:rPr>
          <w:kern w:val="2"/>
        </w:rPr>
        <w:t>MariaDB [linuxprobe]&gt; INSERT INTO mybook(name,price,pages) VALUES('linuxprobe',</w:t>
      </w:r>
    </w:p>
    <w:p>
      <w:pPr>
        <w:pStyle w:val="26"/>
        <w:spacing w:line="240" w:lineRule="exact"/>
        <w:rPr>
          <w:kern w:val="2"/>
        </w:rPr>
      </w:pPr>
      <w:r>
        <w:rPr>
          <w:kern w:val="2"/>
        </w:rPr>
        <w:t>'60', '518');</w:t>
      </w:r>
    </w:p>
    <w:p>
      <w:pPr>
        <w:pStyle w:val="26"/>
        <w:spacing w:line="240" w:lineRule="exact"/>
        <w:rPr>
          <w:kern w:val="2"/>
        </w:rPr>
      </w:pPr>
      <w:r>
        <w:rPr>
          <w:kern w:val="2"/>
        </w:rPr>
        <w:t>Query OK, 1 row affected (0.00 sec)</w:t>
      </w:r>
    </w:p>
    <w:p>
      <w:pPr>
        <w:pStyle w:val="26"/>
        <w:spacing w:line="240" w:lineRule="exact"/>
        <w:rPr>
          <w:kern w:val="2"/>
        </w:rPr>
      </w:pPr>
      <w:r>
        <w:rPr>
          <w:kern w:val="2"/>
        </w:rPr>
        <w:t>MariaDB [linuxprobe]&gt; SELECT * FROM mybook;</w:t>
      </w:r>
    </w:p>
    <w:p>
      <w:pPr>
        <w:pStyle w:val="26"/>
        <w:spacing w:line="240" w:lineRule="exact"/>
        <w:rPr>
          <w:kern w:val="2"/>
        </w:rPr>
      </w:pPr>
      <w:r>
        <w:rPr>
          <w:kern w:val="2"/>
        </w:rPr>
        <w:t>+------------+-------+-------+</w:t>
      </w:r>
    </w:p>
    <w:p>
      <w:pPr>
        <w:pStyle w:val="26"/>
        <w:spacing w:line="240" w:lineRule="exact"/>
        <w:rPr>
          <w:kern w:val="2"/>
        </w:rPr>
      </w:pPr>
      <w:r>
        <w:rPr>
          <w:kern w:val="2"/>
        </w:rPr>
        <w:t>| name       | price | pages |</w:t>
      </w:r>
    </w:p>
    <w:p>
      <w:pPr>
        <w:pStyle w:val="26"/>
        <w:spacing w:line="240" w:lineRule="exact"/>
        <w:rPr>
          <w:kern w:val="2"/>
        </w:rPr>
      </w:pPr>
      <w:r>
        <w:rPr>
          <w:kern w:val="2"/>
        </w:rPr>
        <w:t>+------------+-------+-------+</w:t>
      </w:r>
    </w:p>
    <w:p>
      <w:pPr>
        <w:pStyle w:val="26"/>
        <w:spacing w:line="240" w:lineRule="exact"/>
        <w:rPr>
          <w:kern w:val="2"/>
        </w:rPr>
      </w:pPr>
      <w:r>
        <w:rPr>
          <w:kern w:val="2"/>
        </w:rPr>
        <w:t>| linuxprobe |    60 |   518 |</w:t>
      </w:r>
    </w:p>
    <w:p>
      <w:pPr>
        <w:pStyle w:val="26"/>
        <w:spacing w:line="240" w:lineRule="exact"/>
        <w:rPr>
          <w:kern w:val="2"/>
        </w:rPr>
      </w:pPr>
      <w:r>
        <w:rPr>
          <w:kern w:val="2"/>
        </w:rPr>
        <w:t>+------------+-------+-------+</w:t>
      </w:r>
    </w:p>
    <w:p>
      <w:pPr>
        <w:pStyle w:val="26"/>
        <w:spacing w:line="240" w:lineRule="exact"/>
        <w:rPr>
          <w:kern w:val="2"/>
        </w:rPr>
      </w:pPr>
      <w:r>
        <w:rPr>
          <w:kern w:val="2"/>
        </w:rPr>
        <w:t>1 rows in set (0.01 sec)</w:t>
      </w:r>
    </w:p>
    <w:p>
      <w:pPr>
        <w:pStyle w:val="59"/>
        <w:spacing w:after="90"/>
        <w:rPr>
          <w:kern w:val="2"/>
        </w:rPr>
      </w:pPr>
    </w:p>
    <w:p>
      <w:pPr>
        <w:rPr>
          <w:kern w:val="2"/>
        </w:rPr>
      </w:pPr>
      <w:r>
        <w:rPr>
          <w:rFonts w:hint="eastAsia"/>
          <w:color w:val="000000"/>
          <w:kern w:val="2"/>
          <w:szCs w:val="21"/>
        </w:rPr>
        <w:t>对数据库运维人员来讲，需要做好四门功课</w:t>
      </w:r>
      <w:r>
        <w:rPr>
          <w:rFonts w:hint="eastAsia"/>
          <w:color w:val="000000"/>
          <w:w w:val="200"/>
          <w:kern w:val="2"/>
          <w:szCs w:val="21"/>
        </w:rPr>
        <w:t>—</w:t>
      </w:r>
      <w:r>
        <w:rPr>
          <w:rFonts w:hint="eastAsia"/>
          <w:color w:val="000000"/>
          <w:kern w:val="2"/>
          <w:szCs w:val="21"/>
        </w:rPr>
        <w:t>增、删、改、查。这意味着创建数据表单并在其中插入内容仅仅是第一步，还需要掌握数据表单内容的修改方法。例如，我们可以使用</w:t>
      </w:r>
      <w:r>
        <w:rPr>
          <w:color w:val="000000"/>
          <w:kern w:val="2"/>
          <w:szCs w:val="21"/>
        </w:rPr>
        <w:t>update</w:t>
      </w:r>
      <w:r>
        <w:rPr>
          <w:rFonts w:hint="eastAsia"/>
          <w:color w:val="000000"/>
          <w:kern w:val="2"/>
          <w:szCs w:val="21"/>
        </w:rPr>
        <w:t>命令将刚才插入的</w:t>
      </w:r>
      <w:r>
        <w:rPr>
          <w:color w:val="000000"/>
          <w:kern w:val="2"/>
          <w:szCs w:val="21"/>
        </w:rPr>
        <w:t>linuxprobe</w:t>
      </w:r>
      <w:r>
        <w:rPr>
          <w:rFonts w:hint="eastAsia"/>
          <w:color w:val="000000"/>
          <w:kern w:val="2"/>
          <w:szCs w:val="21"/>
        </w:rPr>
        <w:t>图书信息的价格修改为</w:t>
      </w:r>
      <w:r>
        <w:rPr>
          <w:color w:val="000000"/>
          <w:kern w:val="2"/>
          <w:szCs w:val="21"/>
        </w:rPr>
        <w:t>55</w:t>
      </w:r>
      <w:r>
        <w:rPr>
          <w:rFonts w:hint="eastAsia"/>
          <w:color w:val="000000"/>
          <w:kern w:val="2"/>
          <w:szCs w:val="21"/>
        </w:rPr>
        <w:t>元，然后在使用</w:t>
      </w:r>
      <w:r>
        <w:rPr>
          <w:color w:val="000000"/>
          <w:kern w:val="2"/>
          <w:szCs w:val="21"/>
        </w:rPr>
        <w:t>select</w:t>
      </w:r>
      <w:r>
        <w:rPr>
          <w:rFonts w:hint="eastAsia"/>
          <w:color w:val="000000"/>
          <w:kern w:val="2"/>
          <w:szCs w:val="21"/>
        </w:rPr>
        <w:t>命令查看该图书的名称和定价信息。注意，因为这里只查看图书的名称和定价，而不涉及页码，所以无须再用星号通配符来显示所有内容。</w:t>
      </w:r>
    </w:p>
    <w:p>
      <w:pPr>
        <w:pStyle w:val="58"/>
        <w:rPr>
          <w:kern w:val="2"/>
        </w:rPr>
      </w:pPr>
    </w:p>
    <w:p>
      <w:pPr>
        <w:pStyle w:val="26"/>
        <w:spacing w:line="240" w:lineRule="exact"/>
        <w:rPr>
          <w:kern w:val="2"/>
        </w:rPr>
      </w:pPr>
      <w:r>
        <w:rPr>
          <w:kern w:val="2"/>
        </w:rPr>
        <w:t>MariaDB [linuxprobe]&gt; UPDATE mybook SET price=55 ;</w:t>
      </w:r>
    </w:p>
    <w:p>
      <w:pPr>
        <w:pStyle w:val="26"/>
        <w:spacing w:line="240" w:lineRule="exact"/>
        <w:rPr>
          <w:kern w:val="2"/>
        </w:rPr>
      </w:pPr>
      <w:r>
        <w:rPr>
          <w:kern w:val="2"/>
        </w:rPr>
        <w:t>Query OK, 1 row affected (0.00 sec)</w:t>
      </w:r>
    </w:p>
    <w:p>
      <w:pPr>
        <w:pStyle w:val="26"/>
        <w:spacing w:line="240" w:lineRule="exact"/>
        <w:rPr>
          <w:kern w:val="2"/>
        </w:rPr>
      </w:pPr>
      <w:r>
        <w:rPr>
          <w:kern w:val="2"/>
        </w:rPr>
        <w:t>Rows matched: 1  Changed: 1  Warnings: 0</w:t>
      </w:r>
    </w:p>
    <w:p>
      <w:pPr>
        <w:pStyle w:val="26"/>
        <w:spacing w:line="240" w:lineRule="exact"/>
        <w:rPr>
          <w:kern w:val="2"/>
        </w:rPr>
      </w:pPr>
      <w:r>
        <w:rPr>
          <w:kern w:val="2"/>
        </w:rPr>
        <w:t>MariaDB [linuxprobe]&gt; SELECT name,price FROM mybook;</w:t>
      </w:r>
    </w:p>
    <w:p>
      <w:pPr>
        <w:pStyle w:val="26"/>
        <w:spacing w:line="240" w:lineRule="exact"/>
        <w:rPr>
          <w:kern w:val="2"/>
        </w:rPr>
      </w:pPr>
      <w:r>
        <w:rPr>
          <w:kern w:val="2"/>
        </w:rPr>
        <w:t>+------------+-------+</w:t>
      </w:r>
    </w:p>
    <w:p>
      <w:pPr>
        <w:pStyle w:val="26"/>
        <w:spacing w:line="240" w:lineRule="exact"/>
        <w:rPr>
          <w:kern w:val="2"/>
        </w:rPr>
      </w:pPr>
      <w:r>
        <w:rPr>
          <w:kern w:val="2"/>
        </w:rPr>
        <w:t>| name       | price |</w:t>
      </w:r>
    </w:p>
    <w:p>
      <w:pPr>
        <w:pStyle w:val="26"/>
        <w:spacing w:line="240" w:lineRule="exact"/>
        <w:rPr>
          <w:kern w:val="2"/>
        </w:rPr>
      </w:pPr>
      <w:r>
        <w:rPr>
          <w:kern w:val="2"/>
        </w:rPr>
        <w:t>+------------+-------+</w:t>
      </w:r>
    </w:p>
    <w:p>
      <w:pPr>
        <w:pStyle w:val="26"/>
        <w:spacing w:line="240" w:lineRule="exact"/>
        <w:rPr>
          <w:kern w:val="2"/>
        </w:rPr>
      </w:pPr>
      <w:r>
        <w:rPr>
          <w:kern w:val="2"/>
        </w:rPr>
        <w:t>| linuxprobe |    55 |</w:t>
      </w:r>
    </w:p>
    <w:p>
      <w:pPr>
        <w:pStyle w:val="26"/>
        <w:spacing w:line="240" w:lineRule="exact"/>
        <w:rPr>
          <w:kern w:val="2"/>
        </w:rPr>
      </w:pPr>
      <w:r>
        <w:rPr>
          <w:kern w:val="2"/>
        </w:rPr>
        <w:t>+------------+-------+</w:t>
      </w:r>
    </w:p>
    <w:p>
      <w:pPr>
        <w:pStyle w:val="26"/>
        <w:spacing w:line="240" w:lineRule="exact"/>
        <w:rPr>
          <w:kern w:val="2"/>
        </w:rPr>
      </w:pPr>
      <w:r>
        <w:rPr>
          <w:kern w:val="2"/>
        </w:rPr>
        <w:t>1 row in set (0.00 sec)</w:t>
      </w:r>
    </w:p>
    <w:p>
      <w:pPr>
        <w:pStyle w:val="59"/>
        <w:spacing w:after="90"/>
        <w:rPr>
          <w:kern w:val="2"/>
        </w:rPr>
      </w:pPr>
    </w:p>
    <w:p>
      <w:pPr>
        <w:rPr>
          <w:spacing w:val="2"/>
          <w:kern w:val="2"/>
        </w:rPr>
      </w:pPr>
      <w:r>
        <w:rPr>
          <w:rFonts w:hint="eastAsia"/>
          <w:color w:val="000000"/>
          <w:spacing w:val="2"/>
          <w:kern w:val="2"/>
          <w:szCs w:val="21"/>
        </w:rPr>
        <w:t>我们还可以使用</w:t>
      </w:r>
      <w:r>
        <w:rPr>
          <w:color w:val="000000"/>
          <w:spacing w:val="2"/>
          <w:kern w:val="2"/>
          <w:szCs w:val="21"/>
        </w:rPr>
        <w:t>delete</w:t>
      </w:r>
      <w:r>
        <w:rPr>
          <w:rFonts w:hint="eastAsia"/>
          <w:color w:val="000000"/>
          <w:spacing w:val="2"/>
          <w:kern w:val="2"/>
          <w:szCs w:val="21"/>
        </w:rPr>
        <w:t>命令删除某个数据表单中的内容。下面我们使用</w:t>
      </w:r>
      <w:r>
        <w:rPr>
          <w:color w:val="000000"/>
          <w:spacing w:val="2"/>
          <w:kern w:val="2"/>
          <w:szCs w:val="21"/>
        </w:rPr>
        <w:t>delete</w:t>
      </w:r>
      <w:r>
        <w:rPr>
          <w:rFonts w:hint="eastAsia"/>
          <w:color w:val="000000"/>
          <w:spacing w:val="2"/>
          <w:kern w:val="2"/>
          <w:szCs w:val="21"/>
        </w:rPr>
        <w:t>命令删除数据表单</w:t>
      </w:r>
      <w:r>
        <w:rPr>
          <w:color w:val="000000"/>
          <w:spacing w:val="2"/>
          <w:kern w:val="2"/>
          <w:szCs w:val="21"/>
        </w:rPr>
        <w:t>mybook</w:t>
      </w:r>
      <w:r>
        <w:rPr>
          <w:rFonts w:hint="eastAsia"/>
          <w:color w:val="000000"/>
          <w:spacing w:val="2"/>
          <w:kern w:val="2"/>
          <w:szCs w:val="21"/>
        </w:rPr>
        <w:t>中的所有内容，然后再查看该表单中的内容，可以发现该表单内容为空了。</w:t>
      </w:r>
    </w:p>
    <w:p>
      <w:pPr>
        <w:pStyle w:val="58"/>
        <w:rPr>
          <w:kern w:val="2"/>
        </w:rPr>
      </w:pPr>
    </w:p>
    <w:p>
      <w:pPr>
        <w:pStyle w:val="26"/>
        <w:rPr>
          <w:kern w:val="2"/>
        </w:rPr>
      </w:pPr>
      <w:r>
        <w:rPr>
          <w:kern w:val="2"/>
        </w:rPr>
        <w:t>MariaDB [linuxprobe]&gt; DELETE FROM mybook;</w:t>
      </w:r>
    </w:p>
    <w:p>
      <w:pPr>
        <w:pStyle w:val="26"/>
        <w:rPr>
          <w:kern w:val="2"/>
        </w:rPr>
      </w:pPr>
      <w:r>
        <w:rPr>
          <w:kern w:val="2"/>
        </w:rPr>
        <w:t>Query OK, 1 row affected (0.01 sec)</w:t>
      </w:r>
    </w:p>
    <w:p>
      <w:pPr>
        <w:pStyle w:val="26"/>
        <w:rPr>
          <w:kern w:val="2"/>
        </w:rPr>
      </w:pPr>
      <w:r>
        <w:rPr>
          <w:kern w:val="2"/>
        </w:rPr>
        <w:t>MariaDB [linuxprobe]&gt; SELECT * FROM mybook;</w:t>
      </w:r>
    </w:p>
    <w:p>
      <w:pPr>
        <w:pStyle w:val="26"/>
        <w:rPr>
          <w:kern w:val="2"/>
        </w:rPr>
      </w:pPr>
      <w:r>
        <w:rPr>
          <w:kern w:val="2"/>
        </w:rPr>
        <w:t>Empty set (0.00 sec)</w:t>
      </w:r>
    </w:p>
    <w:p>
      <w:pPr>
        <w:pStyle w:val="59"/>
        <w:spacing w:after="90"/>
        <w:rPr>
          <w:kern w:val="2"/>
        </w:rPr>
      </w:pPr>
    </w:p>
    <w:p>
      <w:pPr>
        <w:rPr>
          <w:kern w:val="2"/>
        </w:rPr>
      </w:pPr>
      <w:r>
        <w:rPr>
          <w:rFonts w:hint="eastAsia"/>
          <w:color w:val="000000"/>
          <w:kern w:val="2"/>
          <w:szCs w:val="21"/>
        </w:rPr>
        <w:t>一般来讲，数据表单中会存放成千上万条数据信息。比如我们刚刚创建的用于保存图书信息的</w:t>
      </w:r>
      <w:r>
        <w:rPr>
          <w:color w:val="000000"/>
          <w:kern w:val="2"/>
          <w:szCs w:val="21"/>
        </w:rPr>
        <w:t>mybook</w:t>
      </w:r>
      <w:r>
        <w:rPr>
          <w:rFonts w:hint="eastAsia"/>
          <w:color w:val="000000"/>
          <w:kern w:val="2"/>
          <w:szCs w:val="21"/>
        </w:rPr>
        <w:t>表单，随着时间的推移，里面的图书信息也会越来越多。在这样的情况下，如果我们只想查看其价格大于某个数值的图书时，又该如何定义查询语句呢？</w:t>
      </w:r>
    </w:p>
    <w:p>
      <w:pPr>
        <w:rPr>
          <w:kern w:val="2"/>
        </w:rPr>
      </w:pPr>
      <w:r>
        <w:rPr>
          <w:rFonts w:hint="eastAsia"/>
          <w:kern w:val="2"/>
        </w:rPr>
        <w:t>下面先使用</w:t>
      </w:r>
      <w:r>
        <w:rPr>
          <w:kern w:val="2"/>
        </w:rPr>
        <w:t>insert</w:t>
      </w:r>
      <w:r>
        <w:rPr>
          <w:rFonts w:hint="eastAsia"/>
          <w:kern w:val="2"/>
        </w:rPr>
        <w:t>插入命令依次插入</w:t>
      </w:r>
      <w:r>
        <w:rPr>
          <w:kern w:val="2"/>
        </w:rPr>
        <w:t>4</w:t>
      </w:r>
      <w:r>
        <w:rPr>
          <w:rFonts w:hint="eastAsia"/>
          <w:kern w:val="2"/>
        </w:rPr>
        <w:t>条图书信息：</w:t>
      </w:r>
    </w:p>
    <w:p>
      <w:pPr>
        <w:pStyle w:val="58"/>
        <w:rPr>
          <w:kern w:val="2"/>
        </w:rPr>
      </w:pPr>
    </w:p>
    <w:p>
      <w:pPr>
        <w:pStyle w:val="26"/>
        <w:spacing w:line="240" w:lineRule="exact"/>
        <w:rPr>
          <w:spacing w:val="2"/>
          <w:kern w:val="2"/>
        </w:rPr>
      </w:pPr>
      <w:r>
        <w:rPr>
          <w:spacing w:val="-2"/>
          <w:kern w:val="2"/>
        </w:rPr>
        <w:t>MariaDB [linuxprobe]&gt; INSERT INTO mybook(name,price,pages) VALUES('linuxprobe</w:t>
      </w:r>
      <w:r>
        <w:rPr>
          <w:spacing w:val="2"/>
          <w:kern w:val="2"/>
        </w:rPr>
        <w:t>1',</w:t>
      </w:r>
    </w:p>
    <w:p>
      <w:pPr>
        <w:pStyle w:val="26"/>
        <w:spacing w:line="240" w:lineRule="exact"/>
        <w:rPr>
          <w:kern w:val="2"/>
        </w:rPr>
      </w:pPr>
      <w:r>
        <w:rPr>
          <w:spacing w:val="-6"/>
          <w:kern w:val="2"/>
        </w:rPr>
        <w:t>'</w:t>
      </w:r>
      <w:r>
        <w:rPr>
          <w:spacing w:val="-6"/>
          <w:kern w:val="2"/>
          <w:u w:val="single"/>
        </w:rPr>
        <w:t>30</w:t>
      </w:r>
      <w:r>
        <w:rPr>
          <w:spacing w:val="-6"/>
          <w:kern w:val="2"/>
        </w:rPr>
        <w:t>', '518');</w:t>
      </w:r>
    </w:p>
    <w:p>
      <w:pPr>
        <w:pStyle w:val="26"/>
        <w:spacing w:line="240" w:lineRule="exact"/>
        <w:rPr>
          <w:kern w:val="2"/>
        </w:rPr>
      </w:pPr>
      <w:r>
        <w:rPr>
          <w:kern w:val="2"/>
        </w:rPr>
        <w:t>Query OK, 1 row affected (0.05 sec)</w:t>
      </w:r>
    </w:p>
    <w:p>
      <w:pPr>
        <w:pStyle w:val="26"/>
        <w:spacing w:line="240" w:lineRule="exact"/>
        <w:rPr>
          <w:kern w:val="2"/>
        </w:rPr>
      </w:pPr>
      <w:r>
        <w:rPr>
          <w:spacing w:val="-2"/>
          <w:kern w:val="2"/>
        </w:rPr>
        <w:t>MariaDB [linuxprobe]&gt; INSERT INTO mybook(name,price,pages) VALUES('linuxprobe2</w:t>
      </w:r>
      <w:r>
        <w:rPr>
          <w:kern w:val="2"/>
        </w:rPr>
        <w:t>',</w:t>
      </w:r>
    </w:p>
    <w:p>
      <w:pPr>
        <w:pStyle w:val="26"/>
        <w:spacing w:line="240" w:lineRule="exact"/>
        <w:rPr>
          <w:kern w:val="2"/>
        </w:rPr>
      </w:pPr>
      <w:r>
        <w:rPr>
          <w:kern w:val="2"/>
        </w:rPr>
        <w:t>'</w:t>
      </w:r>
      <w:r>
        <w:rPr>
          <w:kern w:val="2"/>
          <w:u w:val="single"/>
        </w:rPr>
        <w:t>50</w:t>
      </w:r>
      <w:r>
        <w:rPr>
          <w:kern w:val="2"/>
        </w:rPr>
        <w:t>', '518');</w:t>
      </w:r>
    </w:p>
    <w:p>
      <w:pPr>
        <w:pStyle w:val="26"/>
        <w:spacing w:line="240" w:lineRule="exact"/>
        <w:rPr>
          <w:kern w:val="2"/>
        </w:rPr>
      </w:pPr>
      <w:r>
        <w:rPr>
          <w:kern w:val="2"/>
        </w:rPr>
        <w:t>Query OK, 1 row affected (0.05 sec)</w:t>
      </w:r>
    </w:p>
    <w:p>
      <w:pPr>
        <w:pStyle w:val="26"/>
        <w:spacing w:line="240" w:lineRule="exact"/>
        <w:rPr>
          <w:kern w:val="2"/>
        </w:rPr>
      </w:pPr>
      <w:r>
        <w:rPr>
          <w:spacing w:val="-2"/>
          <w:kern w:val="2"/>
        </w:rPr>
        <w:t>MariaDB [linuxprobe]&gt; INSERT INTO mybook(name,price,pages) VALUES('linuxprobe3</w:t>
      </w:r>
      <w:r>
        <w:rPr>
          <w:kern w:val="2"/>
        </w:rPr>
        <w:t>',</w:t>
      </w:r>
    </w:p>
    <w:p>
      <w:pPr>
        <w:pStyle w:val="26"/>
        <w:spacing w:line="240" w:lineRule="exact"/>
        <w:rPr>
          <w:kern w:val="2"/>
        </w:rPr>
      </w:pPr>
      <w:r>
        <w:rPr>
          <w:kern w:val="2"/>
        </w:rPr>
        <w:t>'</w:t>
      </w:r>
      <w:r>
        <w:rPr>
          <w:kern w:val="2"/>
          <w:u w:val="single"/>
        </w:rPr>
        <w:t>80</w:t>
      </w:r>
      <w:r>
        <w:rPr>
          <w:kern w:val="2"/>
        </w:rPr>
        <w:t>', '518');</w:t>
      </w:r>
    </w:p>
    <w:p>
      <w:pPr>
        <w:pStyle w:val="26"/>
        <w:spacing w:line="240" w:lineRule="exact"/>
        <w:rPr>
          <w:kern w:val="2"/>
        </w:rPr>
      </w:pPr>
      <w:r>
        <w:rPr>
          <w:kern w:val="2"/>
        </w:rPr>
        <w:t>Query OK, 1 row affected (0.01 sec)</w:t>
      </w:r>
    </w:p>
    <w:p>
      <w:pPr>
        <w:pStyle w:val="26"/>
        <w:spacing w:line="240" w:lineRule="exact"/>
        <w:rPr>
          <w:kern w:val="2"/>
        </w:rPr>
      </w:pPr>
      <w:r>
        <w:rPr>
          <w:spacing w:val="-2"/>
          <w:kern w:val="2"/>
        </w:rPr>
        <w:t>MariaDB [linuxprobe]&gt; INSERT INTO mybook(name,price,pages) VALUES('linuxprobe4</w:t>
      </w:r>
      <w:r>
        <w:rPr>
          <w:kern w:val="2"/>
        </w:rPr>
        <w:t>',</w:t>
      </w:r>
    </w:p>
    <w:p>
      <w:pPr>
        <w:pStyle w:val="26"/>
        <w:spacing w:line="240" w:lineRule="exact"/>
        <w:rPr>
          <w:kern w:val="2"/>
        </w:rPr>
      </w:pPr>
      <w:r>
        <w:rPr>
          <w:kern w:val="2"/>
        </w:rPr>
        <w:t>'</w:t>
      </w:r>
      <w:r>
        <w:rPr>
          <w:kern w:val="2"/>
          <w:u w:val="single"/>
        </w:rPr>
        <w:t>100</w:t>
      </w:r>
      <w:r>
        <w:rPr>
          <w:kern w:val="2"/>
        </w:rPr>
        <w:t>', '518');</w:t>
      </w:r>
    </w:p>
    <w:p>
      <w:pPr>
        <w:pStyle w:val="26"/>
        <w:spacing w:line="240" w:lineRule="exact"/>
        <w:rPr>
          <w:kern w:val="2"/>
        </w:rPr>
      </w:pPr>
      <w:r>
        <w:rPr>
          <w:kern w:val="2"/>
        </w:rPr>
        <w:t>Query OK, 1 row affected (0.00 sec)</w:t>
      </w:r>
    </w:p>
    <w:p>
      <w:pPr>
        <w:pStyle w:val="59"/>
        <w:spacing w:after="90"/>
        <w:rPr>
          <w:kern w:val="2"/>
        </w:rPr>
      </w:pPr>
    </w:p>
    <w:p>
      <w:pPr>
        <w:rPr>
          <w:kern w:val="2"/>
        </w:rPr>
      </w:pPr>
      <w:r>
        <w:rPr>
          <w:rFonts w:hint="eastAsia"/>
          <w:color w:val="000000"/>
          <w:kern w:val="2"/>
          <w:szCs w:val="21"/>
        </w:rPr>
        <w:t>要想让查询结果更加精准，就需要结合使用</w:t>
      </w:r>
      <w:r>
        <w:rPr>
          <w:color w:val="000000"/>
          <w:kern w:val="2"/>
          <w:szCs w:val="21"/>
        </w:rPr>
        <w:t>select</w:t>
      </w:r>
      <w:r>
        <w:rPr>
          <w:rFonts w:hint="eastAsia"/>
          <w:color w:val="000000"/>
          <w:kern w:val="2"/>
          <w:szCs w:val="21"/>
        </w:rPr>
        <w:t>与</w:t>
      </w:r>
      <w:r>
        <w:rPr>
          <w:color w:val="000000"/>
          <w:kern w:val="2"/>
          <w:szCs w:val="21"/>
        </w:rPr>
        <w:t>where</w:t>
      </w:r>
      <w:r>
        <w:rPr>
          <w:rFonts w:hint="eastAsia"/>
          <w:color w:val="000000"/>
          <w:kern w:val="2"/>
          <w:szCs w:val="21"/>
        </w:rPr>
        <w:t>命令了。其中，</w:t>
      </w:r>
      <w:r>
        <w:rPr>
          <w:color w:val="000000"/>
          <w:kern w:val="2"/>
          <w:szCs w:val="21"/>
        </w:rPr>
        <w:t>where</w:t>
      </w:r>
      <w:r>
        <w:rPr>
          <w:rFonts w:hint="eastAsia"/>
          <w:color w:val="000000"/>
          <w:kern w:val="2"/>
          <w:szCs w:val="21"/>
        </w:rPr>
        <w:t>命令是在数据库中进行匹配查询的条件命令。通过设置查询条件，就可以仅查找出符合该条件的数据。表</w:t>
      </w:r>
      <w:r>
        <w:rPr>
          <w:color w:val="000000"/>
          <w:kern w:val="2"/>
          <w:szCs w:val="21"/>
        </w:rPr>
        <w:t>18-3</w:t>
      </w:r>
      <w:r>
        <w:rPr>
          <w:rFonts w:hint="eastAsia"/>
          <w:color w:val="000000"/>
          <w:kern w:val="2"/>
          <w:szCs w:val="21"/>
        </w:rPr>
        <w:t>列出了</w:t>
      </w:r>
      <w:r>
        <w:rPr>
          <w:color w:val="000000"/>
          <w:kern w:val="2"/>
          <w:szCs w:val="21"/>
        </w:rPr>
        <w:t>where</w:t>
      </w:r>
      <w:r>
        <w:rPr>
          <w:rFonts w:hint="eastAsia"/>
          <w:color w:val="000000"/>
          <w:kern w:val="2"/>
          <w:szCs w:val="21"/>
        </w:rPr>
        <w:t>命令中常用的查询参数以及作用。</w:t>
      </w:r>
    </w:p>
    <w:p>
      <w:pPr>
        <w:pStyle w:val="27"/>
        <w:rPr>
          <w:kern w:val="2"/>
        </w:rPr>
      </w:pPr>
      <w:r>
        <w:rPr>
          <w:rFonts w:hint="eastAsia"/>
          <w:kern w:val="2"/>
        </w:rPr>
        <w:t>表</w:t>
      </w:r>
      <w:r>
        <w:rPr>
          <w:kern w:val="2"/>
        </w:rPr>
        <w:t>18-3</w:t>
      </w:r>
      <w:r>
        <w:rPr>
          <w:kern w:val="2"/>
        </w:rPr>
        <w:tab/>
      </w:r>
      <w:r>
        <w:rPr>
          <w:kern w:val="2"/>
        </w:rPr>
        <w:t>where</w:t>
      </w:r>
      <w:r>
        <w:rPr>
          <w:rFonts w:hint="eastAsia"/>
          <w:kern w:val="2"/>
        </w:rPr>
        <w:t>命令中使用的参数以及作用</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3411"/>
        <w:gridCol w:w="4650"/>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参数</w:t>
            </w:r>
          </w:p>
        </w:tc>
        <w:tc>
          <w:tcPr>
            <w:tcW w:w="4650"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作用</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tcBorders>
              <w:top w:val="single" w:color="000000" w:sz="4" w:space="0"/>
            </w:tcBorders>
            <w:vAlign w:val="center"/>
          </w:tcPr>
          <w:p>
            <w:pPr>
              <w:pStyle w:val="57"/>
              <w:rPr>
                <w:kern w:val="2"/>
              </w:rPr>
            </w:pPr>
            <w:r>
              <w:rPr>
                <w:kern w:val="2"/>
              </w:rPr>
              <w:t>=</w:t>
            </w:r>
          </w:p>
        </w:tc>
        <w:tc>
          <w:tcPr>
            <w:tcW w:w="4650" w:type="dxa"/>
            <w:tcBorders>
              <w:top w:val="single" w:color="000000" w:sz="4" w:space="0"/>
            </w:tcBorders>
            <w:vAlign w:val="center"/>
          </w:tcPr>
          <w:p>
            <w:pPr>
              <w:pStyle w:val="28"/>
              <w:rPr>
                <w:kern w:val="2"/>
              </w:rPr>
            </w:pPr>
            <w:r>
              <w:rPr>
                <w:rFonts w:hint="eastAsia"/>
                <w:kern w:val="2"/>
              </w:rPr>
              <w:t>相等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&lt;&gt;</w:t>
            </w:r>
            <w:r>
              <w:rPr>
                <w:rFonts w:hint="eastAsia"/>
                <w:kern w:val="2"/>
              </w:rPr>
              <w:t>或</w:t>
            </w:r>
            <w:r>
              <w:rPr>
                <w:kern w:val="2"/>
              </w:rPr>
              <w:t>!=</w:t>
            </w:r>
          </w:p>
        </w:tc>
        <w:tc>
          <w:tcPr>
            <w:tcW w:w="4650" w:type="dxa"/>
            <w:vAlign w:val="center"/>
          </w:tcPr>
          <w:p>
            <w:pPr>
              <w:pStyle w:val="28"/>
              <w:rPr>
                <w:kern w:val="2"/>
              </w:rPr>
            </w:pPr>
            <w:r>
              <w:rPr>
                <w:rFonts w:hint="eastAsia"/>
                <w:kern w:val="2"/>
              </w:rPr>
              <w:t>不相等</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&gt;</w:t>
            </w:r>
          </w:p>
        </w:tc>
        <w:tc>
          <w:tcPr>
            <w:tcW w:w="4650" w:type="dxa"/>
            <w:vAlign w:val="center"/>
          </w:tcPr>
          <w:p>
            <w:pPr>
              <w:pStyle w:val="28"/>
              <w:rPr>
                <w:kern w:val="2"/>
              </w:rPr>
            </w:pPr>
            <w:r>
              <w:rPr>
                <w:rFonts w:hint="eastAsia"/>
                <w:kern w:val="2"/>
              </w:rPr>
              <w:t>大于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&lt;</w:t>
            </w:r>
          </w:p>
        </w:tc>
        <w:tc>
          <w:tcPr>
            <w:tcW w:w="4650" w:type="dxa"/>
            <w:vAlign w:val="center"/>
          </w:tcPr>
          <w:p>
            <w:pPr>
              <w:pStyle w:val="28"/>
              <w:rPr>
                <w:kern w:val="2"/>
              </w:rPr>
            </w:pPr>
            <w:r>
              <w:rPr>
                <w:rFonts w:hint="eastAsia"/>
                <w:kern w:val="2"/>
              </w:rPr>
              <w:t>小于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&gt;=</w:t>
            </w:r>
          </w:p>
        </w:tc>
        <w:tc>
          <w:tcPr>
            <w:tcW w:w="4650" w:type="dxa"/>
            <w:vAlign w:val="center"/>
          </w:tcPr>
          <w:p>
            <w:pPr>
              <w:pStyle w:val="28"/>
              <w:rPr>
                <w:kern w:val="2"/>
              </w:rPr>
            </w:pPr>
            <w:r>
              <w:rPr>
                <w:rFonts w:hint="eastAsia"/>
                <w:kern w:val="2"/>
              </w:rPr>
              <w:t>大于或等于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&lt;=</w:t>
            </w:r>
          </w:p>
        </w:tc>
        <w:tc>
          <w:tcPr>
            <w:tcW w:w="4650" w:type="dxa"/>
            <w:vAlign w:val="center"/>
          </w:tcPr>
          <w:p>
            <w:pPr>
              <w:pStyle w:val="28"/>
              <w:rPr>
                <w:kern w:val="2"/>
              </w:rPr>
            </w:pPr>
            <w:r>
              <w:rPr>
                <w:rFonts w:hint="eastAsia"/>
                <w:kern w:val="2"/>
              </w:rPr>
              <w:t>小于或等于</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BETWEEN</w:t>
            </w:r>
          </w:p>
        </w:tc>
        <w:tc>
          <w:tcPr>
            <w:tcW w:w="4650" w:type="dxa"/>
            <w:vAlign w:val="center"/>
          </w:tcPr>
          <w:p>
            <w:pPr>
              <w:pStyle w:val="28"/>
              <w:rPr>
                <w:kern w:val="2"/>
              </w:rPr>
            </w:pPr>
            <w:r>
              <w:rPr>
                <w:rFonts w:hint="eastAsia"/>
                <w:kern w:val="2"/>
              </w:rPr>
              <w:t>在某个范围内</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LIKE</w:t>
            </w:r>
          </w:p>
        </w:tc>
        <w:tc>
          <w:tcPr>
            <w:tcW w:w="4650" w:type="dxa"/>
            <w:vAlign w:val="center"/>
          </w:tcPr>
          <w:p>
            <w:pPr>
              <w:pStyle w:val="28"/>
              <w:rPr>
                <w:kern w:val="2"/>
              </w:rPr>
            </w:pPr>
            <w:r>
              <w:rPr>
                <w:rFonts w:hint="eastAsia"/>
                <w:kern w:val="2"/>
              </w:rPr>
              <w:t>搜索一个例子</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3411" w:type="dxa"/>
            <w:vAlign w:val="center"/>
          </w:tcPr>
          <w:p>
            <w:pPr>
              <w:pStyle w:val="57"/>
              <w:rPr>
                <w:kern w:val="2"/>
              </w:rPr>
            </w:pPr>
            <w:r>
              <w:rPr>
                <w:kern w:val="2"/>
              </w:rPr>
              <w:t>IN</w:t>
            </w:r>
          </w:p>
        </w:tc>
        <w:tc>
          <w:tcPr>
            <w:tcW w:w="4650" w:type="dxa"/>
            <w:vAlign w:val="center"/>
          </w:tcPr>
          <w:p>
            <w:pPr>
              <w:pStyle w:val="28"/>
              <w:rPr>
                <w:kern w:val="2"/>
              </w:rPr>
            </w:pPr>
            <w:r>
              <w:rPr>
                <w:rFonts w:hint="eastAsia"/>
                <w:kern w:val="2"/>
              </w:rPr>
              <w:t>在列中搜索多个值</w:t>
            </w:r>
          </w:p>
        </w:tc>
      </w:tr>
    </w:tbl>
    <w:p>
      <w:pPr>
        <w:pStyle w:val="29"/>
        <w:rPr>
          <w:kern w:val="2"/>
        </w:rPr>
      </w:pPr>
    </w:p>
    <w:p>
      <w:pPr>
        <w:rPr>
          <w:kern w:val="2"/>
        </w:rPr>
      </w:pPr>
      <w:r>
        <w:rPr>
          <w:rFonts w:hint="eastAsia"/>
          <w:color w:val="000000"/>
          <w:kern w:val="2"/>
          <w:szCs w:val="21"/>
        </w:rPr>
        <w:t>现在进入动手环节。分别在</w:t>
      </w:r>
      <w:r>
        <w:rPr>
          <w:color w:val="000000"/>
          <w:kern w:val="2"/>
          <w:szCs w:val="21"/>
        </w:rPr>
        <w:t>mybook</w:t>
      </w:r>
      <w:r>
        <w:rPr>
          <w:rFonts w:hint="eastAsia"/>
          <w:color w:val="000000"/>
          <w:kern w:val="2"/>
          <w:szCs w:val="21"/>
        </w:rPr>
        <w:t>表单中查找出价格大于</w:t>
      </w:r>
      <w:r>
        <w:rPr>
          <w:color w:val="000000"/>
          <w:kern w:val="2"/>
          <w:szCs w:val="21"/>
        </w:rPr>
        <w:t>75</w:t>
      </w:r>
      <w:r>
        <w:rPr>
          <w:rFonts w:hint="eastAsia"/>
          <w:color w:val="000000"/>
          <w:kern w:val="2"/>
          <w:szCs w:val="21"/>
        </w:rPr>
        <w:t>元或价格不等于</w:t>
      </w:r>
      <w:r>
        <w:rPr>
          <w:color w:val="000000"/>
          <w:kern w:val="2"/>
          <w:szCs w:val="21"/>
        </w:rPr>
        <w:t>80</w:t>
      </w:r>
      <w:r>
        <w:rPr>
          <w:rFonts w:hint="eastAsia"/>
          <w:color w:val="000000"/>
          <w:kern w:val="2"/>
          <w:szCs w:val="21"/>
        </w:rPr>
        <w:t>元的图书，其对应的命令如下所示。在熟悉了这两个查询条件之后，大家可以自行尝试精确查找图书名为</w:t>
      </w:r>
      <w:r>
        <w:rPr>
          <w:color w:val="000000"/>
          <w:kern w:val="2"/>
          <w:szCs w:val="21"/>
        </w:rPr>
        <w:t>linuxprobe2</w:t>
      </w:r>
      <w:r>
        <w:rPr>
          <w:rFonts w:hint="eastAsia"/>
          <w:color w:val="000000"/>
          <w:kern w:val="2"/>
          <w:szCs w:val="21"/>
        </w:rPr>
        <w:t>的图书信息。</w:t>
      </w:r>
    </w:p>
    <w:p>
      <w:pPr>
        <w:pStyle w:val="58"/>
        <w:rPr>
          <w:kern w:val="2"/>
        </w:rPr>
      </w:pPr>
    </w:p>
    <w:p>
      <w:pPr>
        <w:pStyle w:val="26"/>
        <w:spacing w:line="226" w:lineRule="exact"/>
        <w:rPr>
          <w:kern w:val="2"/>
        </w:rPr>
      </w:pPr>
      <w:r>
        <w:rPr>
          <w:kern w:val="2"/>
        </w:rPr>
        <w:t>MariaDB [linuxprobe]&gt; SELECT * FROM mybook WHERE price&gt;75;</w:t>
      </w:r>
    </w:p>
    <w:p>
      <w:pPr>
        <w:pStyle w:val="26"/>
        <w:spacing w:line="226" w:lineRule="exact"/>
        <w:rPr>
          <w:kern w:val="2"/>
        </w:rPr>
      </w:pPr>
      <w:r>
        <w:rPr>
          <w:kern w:val="2"/>
        </w:rPr>
        <w:t>+-------------+-------+-------+</w:t>
      </w:r>
    </w:p>
    <w:p>
      <w:pPr>
        <w:pStyle w:val="26"/>
        <w:spacing w:line="226" w:lineRule="exact"/>
        <w:rPr>
          <w:kern w:val="2"/>
        </w:rPr>
      </w:pPr>
      <w:r>
        <w:rPr>
          <w:kern w:val="2"/>
        </w:rPr>
        <w:t>| name        | price | pages |</w:t>
      </w:r>
    </w:p>
    <w:p>
      <w:pPr>
        <w:pStyle w:val="26"/>
        <w:spacing w:line="226" w:lineRule="exact"/>
        <w:rPr>
          <w:kern w:val="2"/>
        </w:rPr>
      </w:pPr>
      <w:r>
        <w:rPr>
          <w:kern w:val="2"/>
        </w:rPr>
        <w:t>+-------------+-------+-------+</w:t>
      </w:r>
    </w:p>
    <w:p>
      <w:pPr>
        <w:pStyle w:val="26"/>
        <w:spacing w:line="226" w:lineRule="exact"/>
        <w:rPr>
          <w:kern w:val="2"/>
        </w:rPr>
      </w:pPr>
      <w:r>
        <w:rPr>
          <w:kern w:val="2"/>
        </w:rPr>
        <w:t>| linuxprobe3 |    80 |   518 |</w:t>
      </w:r>
    </w:p>
    <w:p>
      <w:pPr>
        <w:pStyle w:val="26"/>
        <w:spacing w:line="226" w:lineRule="exact"/>
        <w:rPr>
          <w:kern w:val="2"/>
        </w:rPr>
      </w:pPr>
      <w:r>
        <w:rPr>
          <w:kern w:val="2"/>
        </w:rPr>
        <w:t>| linuxprobe4 |   100 |   518 |</w:t>
      </w:r>
    </w:p>
    <w:p>
      <w:pPr>
        <w:pStyle w:val="26"/>
        <w:spacing w:line="226" w:lineRule="exact"/>
        <w:rPr>
          <w:kern w:val="2"/>
        </w:rPr>
      </w:pPr>
      <w:r>
        <w:rPr>
          <w:kern w:val="2"/>
        </w:rPr>
        <w:t>+-------------+-------+-------+</w:t>
      </w:r>
    </w:p>
    <w:p>
      <w:pPr>
        <w:pStyle w:val="26"/>
        <w:spacing w:line="226" w:lineRule="exact"/>
        <w:rPr>
          <w:kern w:val="2"/>
        </w:rPr>
      </w:pPr>
      <w:r>
        <w:rPr>
          <w:kern w:val="2"/>
        </w:rPr>
        <w:t>2 rows in set (0.06 sec)</w:t>
      </w:r>
    </w:p>
    <w:p>
      <w:pPr>
        <w:pStyle w:val="26"/>
        <w:spacing w:line="226" w:lineRule="exact"/>
        <w:rPr>
          <w:kern w:val="2"/>
        </w:rPr>
      </w:pPr>
      <w:r>
        <w:rPr>
          <w:kern w:val="2"/>
        </w:rPr>
        <w:t>MariaDB [linuxprobe]&gt; SELECT * FROM mybook WHERE price!=80;</w:t>
      </w:r>
    </w:p>
    <w:p>
      <w:pPr>
        <w:pStyle w:val="26"/>
        <w:spacing w:line="226" w:lineRule="exact"/>
        <w:rPr>
          <w:kern w:val="2"/>
        </w:rPr>
      </w:pPr>
      <w:r>
        <w:rPr>
          <w:kern w:val="2"/>
        </w:rPr>
        <w:t>+-------------+-------+-------+</w:t>
      </w:r>
    </w:p>
    <w:p>
      <w:pPr>
        <w:pStyle w:val="26"/>
        <w:spacing w:line="226" w:lineRule="exact"/>
        <w:rPr>
          <w:kern w:val="2"/>
        </w:rPr>
      </w:pPr>
      <w:r>
        <w:rPr>
          <w:kern w:val="2"/>
        </w:rPr>
        <w:t>| name | price | pages        |</w:t>
      </w:r>
    </w:p>
    <w:p>
      <w:pPr>
        <w:pStyle w:val="26"/>
        <w:spacing w:line="226" w:lineRule="exact"/>
        <w:rPr>
          <w:kern w:val="2"/>
        </w:rPr>
      </w:pPr>
      <w:r>
        <w:rPr>
          <w:kern w:val="2"/>
        </w:rPr>
        <w:t>+-------------+-------+-------+</w:t>
      </w:r>
    </w:p>
    <w:p>
      <w:pPr>
        <w:pStyle w:val="26"/>
        <w:spacing w:line="226" w:lineRule="exact"/>
        <w:rPr>
          <w:kern w:val="2"/>
        </w:rPr>
      </w:pPr>
      <w:r>
        <w:rPr>
          <w:kern w:val="2"/>
        </w:rPr>
        <w:t>| linuxprobe1  | 30  | 518    |</w:t>
      </w:r>
    </w:p>
    <w:p>
      <w:pPr>
        <w:pStyle w:val="26"/>
        <w:spacing w:line="226" w:lineRule="exact"/>
        <w:rPr>
          <w:kern w:val="2"/>
        </w:rPr>
      </w:pPr>
      <w:r>
        <w:rPr>
          <w:kern w:val="2"/>
        </w:rPr>
        <w:t>| linuxprobe2  | 50  | 518    |</w:t>
      </w:r>
    </w:p>
    <w:p>
      <w:pPr>
        <w:pStyle w:val="26"/>
        <w:spacing w:line="226" w:lineRule="exact"/>
        <w:rPr>
          <w:kern w:val="2"/>
        </w:rPr>
      </w:pPr>
      <w:r>
        <w:rPr>
          <w:kern w:val="2"/>
        </w:rPr>
        <w:t>| linuxprobe4  | 100 | 518    |</w:t>
      </w:r>
    </w:p>
    <w:p>
      <w:pPr>
        <w:pStyle w:val="26"/>
        <w:spacing w:line="226" w:lineRule="exact"/>
        <w:rPr>
          <w:kern w:val="2"/>
        </w:rPr>
      </w:pPr>
      <w:r>
        <w:rPr>
          <w:kern w:val="2"/>
        </w:rPr>
        <w:t>+-------------+-------+-------+</w:t>
      </w:r>
    </w:p>
    <w:p>
      <w:pPr>
        <w:pStyle w:val="26"/>
        <w:spacing w:line="226" w:lineRule="exact"/>
        <w:rPr>
          <w:kern w:val="2"/>
        </w:rPr>
      </w:pPr>
      <w:r>
        <w:rPr>
          <w:kern w:val="2"/>
        </w:rPr>
        <w:t>3 rows in set (0.01 sec)</w:t>
      </w:r>
    </w:p>
    <w:p>
      <w:pPr>
        <w:pStyle w:val="26"/>
        <w:spacing w:line="226" w:lineRule="exact"/>
        <w:rPr>
          <w:kern w:val="2"/>
        </w:rPr>
      </w:pPr>
      <w:r>
        <w:rPr>
          <w:kern w:val="2"/>
        </w:rPr>
        <w:t>MariaDB [mysql]&gt; exit</w:t>
      </w:r>
    </w:p>
    <w:p>
      <w:pPr>
        <w:pStyle w:val="26"/>
        <w:spacing w:line="226" w:lineRule="exact"/>
        <w:rPr>
          <w:kern w:val="2"/>
        </w:rPr>
      </w:pPr>
      <w:r>
        <w:rPr>
          <w:kern w:val="2"/>
        </w:rPr>
        <w:t>Bye</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PrEx>
        <w:tc>
          <w:tcPr>
            <w:tcW w:w="8035" w:type="dxa"/>
          </w:tcPr>
          <w:p>
            <w:pPr>
              <w:pStyle w:val="3"/>
              <w:rPr>
                <w:kern w:val="2"/>
              </w:rPr>
            </w:pPr>
            <w:r>
              <w:rPr>
                <w:color w:val="000000"/>
                <w:kern w:val="2"/>
              </w:rPr>
              <w:t>18.6</w:t>
            </w:r>
            <w:r>
              <w:rPr>
                <w:color w:val="000000"/>
                <w:kern w:val="2"/>
                <w:szCs w:val="21"/>
              </w:rPr>
              <w:t xml:space="preserve">  </w:t>
            </w:r>
            <w:r>
              <w:rPr>
                <w:rFonts w:hint="eastAsia"/>
                <w:color w:val="000000"/>
                <w:kern w:val="2"/>
              </w:rPr>
              <w:t>数据库的备份及恢复</w:t>
            </w:r>
          </w:p>
        </w:tc>
      </w:tr>
    </w:tbl>
    <w:p>
      <w:pPr>
        <w:pStyle w:val="56"/>
        <w:rPr>
          <w:kern w:val="2"/>
        </w:rPr>
      </w:pPr>
    </w:p>
    <w:p>
      <w:pPr>
        <w:rPr>
          <w:kern w:val="2"/>
        </w:rPr>
      </w:pPr>
      <w:r>
        <w:rPr>
          <w:rFonts w:hint="eastAsia"/>
          <w:color w:val="000000"/>
          <w:kern w:val="2"/>
          <w:szCs w:val="21"/>
        </w:rPr>
        <w:t>前文提到，本书的技术主线是</w:t>
      </w:r>
      <w:r>
        <w:rPr>
          <w:color w:val="000000"/>
          <w:kern w:val="2"/>
          <w:szCs w:val="21"/>
        </w:rPr>
        <w:t>Linux</w:t>
      </w:r>
      <w:r>
        <w:rPr>
          <w:rFonts w:hint="eastAsia"/>
          <w:color w:val="000000"/>
          <w:kern w:val="2"/>
          <w:szCs w:val="21"/>
        </w:rPr>
        <w:t>系统的运维方向，不会对数据库管理系统的操作进行深入的讲解，因此大家掌握了上面这些基本的数据库操作命令之后就足够了。下面要讲解的是数据库的备份以及恢复，这些知识比较实用，希望大家能够掌握。</w:t>
      </w:r>
    </w:p>
    <w:p>
      <w:pPr>
        <w:rPr>
          <w:spacing w:val="4"/>
          <w:kern w:val="2"/>
        </w:rPr>
      </w:pPr>
      <w:r>
        <w:rPr>
          <w:spacing w:val="4"/>
          <w:kern w:val="2"/>
        </w:rPr>
        <w:t>mysqldump</w:t>
      </w:r>
      <w:r>
        <w:rPr>
          <w:rFonts w:hint="eastAsia"/>
          <w:spacing w:val="4"/>
          <w:kern w:val="2"/>
        </w:rPr>
        <w:t>命令用于备份数据库数据，格式为“</w:t>
      </w:r>
      <w:r>
        <w:rPr>
          <w:spacing w:val="4"/>
          <w:kern w:val="2"/>
        </w:rPr>
        <w:t>mysqldump [</w:t>
      </w:r>
      <w:r>
        <w:rPr>
          <w:rFonts w:hint="eastAsia"/>
          <w:spacing w:val="4"/>
          <w:kern w:val="2"/>
        </w:rPr>
        <w:t>参数</w:t>
      </w:r>
      <w:r>
        <w:rPr>
          <w:spacing w:val="4"/>
          <w:kern w:val="2"/>
        </w:rPr>
        <w:t>] [</w:t>
      </w:r>
      <w:r>
        <w:rPr>
          <w:rFonts w:hint="eastAsia"/>
          <w:spacing w:val="4"/>
          <w:kern w:val="2"/>
        </w:rPr>
        <w:t>数据库名称</w:t>
      </w:r>
      <w:r>
        <w:rPr>
          <w:spacing w:val="4"/>
          <w:kern w:val="2"/>
        </w:rPr>
        <w:t>]</w:t>
      </w:r>
      <w:r>
        <w:rPr>
          <w:rFonts w:hint="eastAsia"/>
          <w:spacing w:val="4"/>
          <w:kern w:val="2"/>
        </w:rPr>
        <w:t>”。其中参数与</w:t>
      </w:r>
      <w:r>
        <w:rPr>
          <w:spacing w:val="4"/>
          <w:kern w:val="2"/>
        </w:rPr>
        <w:t>mysql</w:t>
      </w:r>
      <w:r>
        <w:rPr>
          <w:rFonts w:hint="eastAsia"/>
          <w:spacing w:val="4"/>
          <w:kern w:val="2"/>
        </w:rPr>
        <w:t>命令大致相同，</w:t>
      </w:r>
      <w:r>
        <w:rPr>
          <w:spacing w:val="4"/>
          <w:kern w:val="2"/>
        </w:rPr>
        <w:t>-u</w:t>
      </w:r>
      <w:r>
        <w:rPr>
          <w:rFonts w:hint="eastAsia"/>
          <w:spacing w:val="4"/>
          <w:kern w:val="2"/>
        </w:rPr>
        <w:t>参数用于定义登录数据库的账户名称，</w:t>
      </w:r>
      <w:r>
        <w:rPr>
          <w:spacing w:val="4"/>
          <w:kern w:val="2"/>
        </w:rPr>
        <w:t>-p</w:t>
      </w:r>
      <w:r>
        <w:rPr>
          <w:rFonts w:hint="eastAsia"/>
          <w:spacing w:val="4"/>
          <w:kern w:val="2"/>
        </w:rPr>
        <w:t>参数代表密码提示符。下面将</w:t>
      </w:r>
      <w:r>
        <w:rPr>
          <w:spacing w:val="4"/>
          <w:kern w:val="2"/>
        </w:rPr>
        <w:t>linuxprobe</w:t>
      </w:r>
      <w:r>
        <w:rPr>
          <w:rFonts w:hint="eastAsia"/>
          <w:spacing w:val="4"/>
          <w:kern w:val="2"/>
        </w:rPr>
        <w:t>数据库中的内容导出成一个文件，并保存到</w:t>
      </w:r>
      <w:r>
        <w:rPr>
          <w:spacing w:val="4"/>
          <w:kern w:val="2"/>
        </w:rPr>
        <w:t>root</w:t>
      </w:r>
      <w:r>
        <w:rPr>
          <w:rFonts w:hint="eastAsia"/>
          <w:spacing w:val="4"/>
          <w:kern w:val="2"/>
        </w:rPr>
        <w:t>管理员的家目录中：</w:t>
      </w:r>
    </w:p>
    <w:p>
      <w:pPr>
        <w:pStyle w:val="58"/>
        <w:rPr>
          <w:kern w:val="2"/>
        </w:rPr>
      </w:pPr>
    </w:p>
    <w:p>
      <w:pPr>
        <w:pStyle w:val="26"/>
        <w:rPr>
          <w:kern w:val="2"/>
        </w:rPr>
      </w:pPr>
      <w:r>
        <w:rPr>
          <w:kern w:val="2"/>
        </w:rPr>
        <w:t>[root@linuxprobe ~]# mysqldump -u root -p linuxprobe &gt; /root/linuxprobeDB.dump</w:t>
      </w:r>
    </w:p>
    <w:p>
      <w:pPr>
        <w:pStyle w:val="26"/>
        <w:rPr>
          <w:kern w:val="2"/>
        </w:rPr>
      </w:pPr>
      <w:r>
        <w:rPr>
          <w:kern w:val="2"/>
        </w:rPr>
        <w:t>Enter password: </w:t>
      </w:r>
      <w:r>
        <w:rPr>
          <w:rStyle w:val="18"/>
          <w:rFonts w:hint="eastAsia"/>
          <w:sz w:val="16"/>
        </w:rPr>
        <w:t>此处输入</w:t>
      </w:r>
      <w:r>
        <w:rPr>
          <w:rFonts w:hint="eastAsia"/>
          <w:b/>
          <w:bCs/>
          <w:kern w:val="2"/>
        </w:rPr>
        <w:t>root</w:t>
      </w:r>
      <w:r>
        <w:rPr>
          <w:rStyle w:val="18"/>
          <w:rFonts w:hint="eastAsia"/>
          <w:sz w:val="16"/>
        </w:rPr>
        <w:t>管理员在数据库中的密码</w:t>
      </w:r>
    </w:p>
    <w:p>
      <w:pPr>
        <w:pStyle w:val="59"/>
        <w:spacing w:after="90"/>
        <w:rPr>
          <w:kern w:val="2"/>
        </w:rPr>
      </w:pPr>
    </w:p>
    <w:p>
      <w:pPr>
        <w:rPr>
          <w:kern w:val="2"/>
        </w:rPr>
      </w:pPr>
      <w:r>
        <w:rPr>
          <w:rFonts w:hint="eastAsia"/>
          <w:color w:val="000000"/>
          <w:kern w:val="2"/>
          <w:szCs w:val="21"/>
        </w:rPr>
        <w:t>然后进入</w:t>
      </w:r>
      <w:r>
        <w:rPr>
          <w:color w:val="000000"/>
          <w:kern w:val="2"/>
          <w:szCs w:val="21"/>
        </w:rPr>
        <w:t>MariaDB</w:t>
      </w:r>
      <w:r>
        <w:rPr>
          <w:rFonts w:hint="eastAsia"/>
          <w:color w:val="000000"/>
          <w:kern w:val="2"/>
          <w:szCs w:val="21"/>
        </w:rPr>
        <w:t>数据库管理系统，彻底删除</w:t>
      </w:r>
      <w:r>
        <w:rPr>
          <w:color w:val="000000"/>
          <w:kern w:val="2"/>
          <w:szCs w:val="21"/>
        </w:rPr>
        <w:t>linuxprobe</w:t>
      </w:r>
      <w:r>
        <w:rPr>
          <w:rFonts w:hint="eastAsia"/>
          <w:color w:val="000000"/>
          <w:kern w:val="2"/>
          <w:szCs w:val="21"/>
        </w:rPr>
        <w:t>数据库，这样</w:t>
      </w:r>
      <w:r>
        <w:rPr>
          <w:color w:val="000000"/>
          <w:kern w:val="2"/>
          <w:szCs w:val="21"/>
        </w:rPr>
        <w:t>mybook</w:t>
      </w:r>
      <w:r>
        <w:rPr>
          <w:rFonts w:hint="eastAsia"/>
          <w:color w:val="000000"/>
          <w:kern w:val="2"/>
          <w:szCs w:val="21"/>
        </w:rPr>
        <w:t>数据表单也将被彻底删除。然后重新建立</w:t>
      </w:r>
      <w:r>
        <w:rPr>
          <w:color w:val="000000"/>
          <w:kern w:val="2"/>
          <w:szCs w:val="21"/>
        </w:rPr>
        <w:t>linuxprobe</w:t>
      </w:r>
      <w:r>
        <w:rPr>
          <w:rFonts w:hint="eastAsia"/>
          <w:color w:val="000000"/>
          <w:kern w:val="2"/>
          <w:szCs w:val="21"/>
        </w:rPr>
        <w:t>数据库：</w:t>
      </w:r>
    </w:p>
    <w:p>
      <w:pPr>
        <w:pStyle w:val="58"/>
        <w:rPr>
          <w:kern w:val="2"/>
        </w:rPr>
      </w:pPr>
    </w:p>
    <w:p>
      <w:pPr>
        <w:pStyle w:val="26"/>
        <w:rPr>
          <w:kern w:val="2"/>
        </w:rPr>
      </w:pPr>
      <w:r>
        <w:rPr>
          <w:kern w:val="2"/>
        </w:rPr>
        <w:t>MariaDB [(none)]&gt; DROP DATABASE linuxprobe;</w:t>
      </w:r>
    </w:p>
    <w:p>
      <w:pPr>
        <w:pStyle w:val="26"/>
        <w:rPr>
          <w:kern w:val="2"/>
        </w:rPr>
      </w:pPr>
      <w:r>
        <w:rPr>
          <w:kern w:val="2"/>
        </w:rPr>
        <w:t>Query OK, 1 row affected (0.04 sec)</w:t>
      </w:r>
    </w:p>
    <w:p>
      <w:pPr>
        <w:pStyle w:val="26"/>
        <w:rPr>
          <w:kern w:val="2"/>
        </w:rPr>
      </w:pPr>
      <w:r>
        <w:rPr>
          <w:kern w:val="2"/>
        </w:rPr>
        <w:t>MariaDB [(none)]&gt; SHOW databases;</w:t>
      </w:r>
    </w:p>
    <w:p>
      <w:pPr>
        <w:pStyle w:val="26"/>
        <w:rPr>
          <w:kern w:val="2"/>
        </w:rPr>
      </w:pPr>
      <w:r>
        <w:rPr>
          <w:kern w:val="2"/>
        </w:rPr>
        <w:t>+--------------------+</w:t>
      </w:r>
    </w:p>
    <w:p>
      <w:pPr>
        <w:pStyle w:val="26"/>
        <w:rPr>
          <w:kern w:val="2"/>
        </w:rPr>
      </w:pPr>
      <w:r>
        <w:rPr>
          <w:kern w:val="2"/>
        </w:rPr>
        <w:t>| Database           |</w:t>
      </w:r>
    </w:p>
    <w:p>
      <w:pPr>
        <w:pStyle w:val="26"/>
        <w:rPr>
          <w:kern w:val="2"/>
        </w:rPr>
      </w:pPr>
      <w:r>
        <w:rPr>
          <w:kern w:val="2"/>
        </w:rPr>
        <w:t>+--------------------+</w:t>
      </w:r>
    </w:p>
    <w:p>
      <w:pPr>
        <w:pStyle w:val="26"/>
        <w:rPr>
          <w:kern w:val="2"/>
        </w:rPr>
      </w:pPr>
      <w:r>
        <w:rPr>
          <w:kern w:val="2"/>
        </w:rPr>
        <w:t>| information</w:t>
      </w:r>
      <w:r>
        <w:rPr>
          <w:rFonts w:ascii="宋体"/>
          <w:kern w:val="2"/>
        </w:rPr>
        <w:t>_</w:t>
      </w:r>
      <w:r>
        <w:rPr>
          <w:kern w:val="2"/>
        </w:rPr>
        <w:t>schema |</w:t>
      </w:r>
    </w:p>
    <w:p>
      <w:pPr>
        <w:pStyle w:val="26"/>
        <w:rPr>
          <w:kern w:val="2"/>
        </w:rPr>
      </w:pPr>
      <w:r>
        <w:rPr>
          <w:kern w:val="2"/>
        </w:rPr>
        <w:t>| mysql              |</w:t>
      </w:r>
    </w:p>
    <w:p>
      <w:pPr>
        <w:pStyle w:val="26"/>
        <w:rPr>
          <w:kern w:val="2"/>
        </w:rPr>
      </w:pPr>
      <w:r>
        <w:rPr>
          <w:kern w:val="2"/>
        </w:rPr>
        <w:t>| performance</w:t>
      </w:r>
      <w:r>
        <w:rPr>
          <w:rFonts w:ascii="宋体"/>
          <w:kern w:val="2"/>
        </w:rPr>
        <w:t>_</w:t>
      </w:r>
      <w:r>
        <w:rPr>
          <w:kern w:val="2"/>
        </w:rPr>
        <w:t>schema |</w:t>
      </w:r>
    </w:p>
    <w:p>
      <w:pPr>
        <w:pStyle w:val="26"/>
        <w:rPr>
          <w:kern w:val="2"/>
        </w:rPr>
      </w:pPr>
      <w:r>
        <w:rPr>
          <w:kern w:val="2"/>
        </w:rPr>
        <w:t>+--------------------+</w:t>
      </w:r>
    </w:p>
    <w:p>
      <w:pPr>
        <w:pStyle w:val="26"/>
        <w:rPr>
          <w:kern w:val="2"/>
        </w:rPr>
      </w:pPr>
      <w:r>
        <w:rPr>
          <w:kern w:val="2"/>
        </w:rPr>
        <w:t>3 rows in set (0.02 sec)</w:t>
      </w:r>
    </w:p>
    <w:p>
      <w:pPr>
        <w:pStyle w:val="26"/>
        <w:rPr>
          <w:kern w:val="2"/>
        </w:rPr>
      </w:pPr>
      <w:r>
        <w:rPr>
          <w:kern w:val="2"/>
        </w:rPr>
        <w:t>MariaDB [(none)]&gt; CREATE DATABASE linuxprobe;</w:t>
      </w:r>
    </w:p>
    <w:p>
      <w:pPr>
        <w:pStyle w:val="26"/>
        <w:rPr>
          <w:kern w:val="2"/>
        </w:rPr>
      </w:pPr>
      <w:r>
        <w:rPr>
          <w:kern w:val="2"/>
        </w:rPr>
        <w:t>Query OK, 1 row affected (0.00 sec)</w:t>
      </w:r>
    </w:p>
    <w:p>
      <w:pPr>
        <w:pStyle w:val="59"/>
        <w:spacing w:after="90"/>
        <w:rPr>
          <w:kern w:val="2"/>
        </w:rPr>
      </w:pPr>
    </w:p>
    <w:p>
      <w:pPr>
        <w:rPr>
          <w:kern w:val="2"/>
        </w:rPr>
      </w:pPr>
      <w:r>
        <w:rPr>
          <w:rFonts w:hint="eastAsia"/>
          <w:color w:val="000000"/>
          <w:kern w:val="2"/>
          <w:szCs w:val="21"/>
        </w:rPr>
        <w:t>接下来是见证数据恢复效果的时刻！使用输入重定向符把刚刚备份的数据库文件导入到</w:t>
      </w:r>
      <w:r>
        <w:rPr>
          <w:color w:val="000000"/>
          <w:kern w:val="2"/>
          <w:szCs w:val="21"/>
        </w:rPr>
        <w:t>mysql</w:t>
      </w:r>
      <w:r>
        <w:rPr>
          <w:rFonts w:hint="eastAsia"/>
          <w:color w:val="000000"/>
          <w:kern w:val="2"/>
          <w:szCs w:val="21"/>
        </w:rPr>
        <w:t>命令中，然后执行该命令。接下来登录到</w:t>
      </w:r>
      <w:r>
        <w:rPr>
          <w:color w:val="000000"/>
          <w:kern w:val="2"/>
          <w:szCs w:val="21"/>
        </w:rPr>
        <w:t>MariaDB</w:t>
      </w:r>
      <w:r>
        <w:rPr>
          <w:rFonts w:hint="eastAsia"/>
          <w:color w:val="000000"/>
          <w:kern w:val="2"/>
          <w:szCs w:val="21"/>
        </w:rPr>
        <w:t>数据库，就又能看到</w:t>
      </w:r>
      <w:r>
        <w:rPr>
          <w:color w:val="000000"/>
          <w:kern w:val="2"/>
          <w:szCs w:val="21"/>
        </w:rPr>
        <w:t>linuxprobe</w:t>
      </w:r>
      <w:r>
        <w:rPr>
          <w:rFonts w:hint="eastAsia"/>
          <w:color w:val="000000"/>
          <w:kern w:val="2"/>
          <w:szCs w:val="21"/>
        </w:rPr>
        <w:t>数据库以及</w:t>
      </w:r>
      <w:r>
        <w:rPr>
          <w:color w:val="000000"/>
          <w:kern w:val="2"/>
          <w:szCs w:val="21"/>
        </w:rPr>
        <w:t>mybook</w:t>
      </w:r>
      <w:r>
        <w:rPr>
          <w:rFonts w:hint="eastAsia"/>
          <w:color w:val="000000"/>
          <w:kern w:val="2"/>
          <w:szCs w:val="21"/>
        </w:rPr>
        <w:t>数据表单了。数据库恢复成功！</w:t>
      </w:r>
    </w:p>
    <w:p>
      <w:pPr>
        <w:pStyle w:val="58"/>
        <w:rPr>
          <w:kern w:val="2"/>
        </w:rPr>
      </w:pPr>
    </w:p>
    <w:p>
      <w:pPr>
        <w:pStyle w:val="26"/>
        <w:spacing w:line="214" w:lineRule="exact"/>
        <w:rPr>
          <w:kern w:val="2"/>
        </w:rPr>
      </w:pPr>
      <w:r>
        <w:rPr>
          <w:kern w:val="2"/>
        </w:rPr>
        <w:t>[root@linuxprobe ~]# mysql -u root -p linuxprobe &lt; /root/linuxprobeDB.dump </w:t>
      </w:r>
    </w:p>
    <w:p>
      <w:pPr>
        <w:pStyle w:val="26"/>
        <w:spacing w:line="214" w:lineRule="exact"/>
        <w:rPr>
          <w:b/>
          <w:bCs/>
          <w:kern w:val="2"/>
        </w:rPr>
      </w:pPr>
      <w:r>
        <w:rPr>
          <w:kern w:val="2"/>
        </w:rPr>
        <w:t>Enter password: </w:t>
      </w:r>
      <w:r>
        <w:rPr>
          <w:rStyle w:val="18"/>
          <w:rFonts w:hint="eastAsia"/>
          <w:kern w:val="2"/>
          <w:sz w:val="16"/>
        </w:rPr>
        <w:t>此处输入</w:t>
      </w:r>
      <w:r>
        <w:rPr>
          <w:b/>
          <w:bCs/>
          <w:kern w:val="2"/>
        </w:rPr>
        <w:t>root</w:t>
      </w:r>
      <w:r>
        <w:rPr>
          <w:rStyle w:val="18"/>
          <w:rFonts w:hint="eastAsia"/>
          <w:kern w:val="2"/>
          <w:sz w:val="16"/>
        </w:rPr>
        <w:t>管理员在数据库中的密码值</w:t>
      </w:r>
    </w:p>
    <w:p>
      <w:pPr>
        <w:pStyle w:val="26"/>
        <w:spacing w:line="214" w:lineRule="exact"/>
        <w:rPr>
          <w:kern w:val="2"/>
        </w:rPr>
      </w:pPr>
      <w:r>
        <w:rPr>
          <w:kern w:val="2"/>
        </w:rPr>
        <w:t>[root@linuxprobe ~]# mysql -u root -p</w:t>
      </w:r>
    </w:p>
    <w:p>
      <w:pPr>
        <w:pStyle w:val="26"/>
        <w:spacing w:line="214" w:lineRule="exact"/>
        <w:rPr>
          <w:b/>
          <w:bCs/>
          <w:kern w:val="2"/>
        </w:rPr>
      </w:pPr>
      <w:r>
        <w:rPr>
          <w:kern w:val="2"/>
        </w:rPr>
        <w:t>Enter password: </w:t>
      </w:r>
      <w:r>
        <w:rPr>
          <w:rStyle w:val="18"/>
          <w:rFonts w:hint="eastAsia"/>
          <w:kern w:val="2"/>
          <w:sz w:val="16"/>
        </w:rPr>
        <w:t>此处输入</w:t>
      </w:r>
      <w:r>
        <w:rPr>
          <w:b/>
          <w:bCs/>
          <w:kern w:val="2"/>
        </w:rPr>
        <w:t>root</w:t>
      </w:r>
      <w:r>
        <w:rPr>
          <w:rStyle w:val="18"/>
          <w:rFonts w:hint="eastAsia"/>
          <w:kern w:val="2"/>
          <w:sz w:val="16"/>
        </w:rPr>
        <w:t>管理员在数据库中的密码值</w:t>
      </w:r>
    </w:p>
    <w:p>
      <w:pPr>
        <w:pStyle w:val="26"/>
        <w:spacing w:line="214" w:lineRule="exact"/>
        <w:rPr>
          <w:kern w:val="2"/>
        </w:rPr>
      </w:pPr>
      <w:r>
        <w:rPr>
          <w:kern w:val="2"/>
        </w:rPr>
        <w:t>MariaDB [(none)]&gt; use linuxprobe;</w:t>
      </w:r>
    </w:p>
    <w:p>
      <w:pPr>
        <w:pStyle w:val="26"/>
        <w:spacing w:line="214" w:lineRule="exact"/>
        <w:rPr>
          <w:kern w:val="2"/>
        </w:rPr>
      </w:pPr>
      <w:r>
        <w:rPr>
          <w:kern w:val="2"/>
        </w:rPr>
        <w:t>Reading table information for completion of table and column names</w:t>
      </w:r>
    </w:p>
    <w:p>
      <w:pPr>
        <w:pStyle w:val="26"/>
        <w:spacing w:line="214" w:lineRule="exact"/>
        <w:rPr>
          <w:kern w:val="2"/>
        </w:rPr>
      </w:pPr>
      <w:r>
        <w:rPr>
          <w:kern w:val="2"/>
        </w:rPr>
        <w:t>You can turn off this feature to get a quicker startup with -A</w:t>
      </w:r>
    </w:p>
    <w:p>
      <w:pPr>
        <w:pStyle w:val="26"/>
        <w:spacing w:line="214" w:lineRule="exact"/>
        <w:rPr>
          <w:kern w:val="2"/>
        </w:rPr>
      </w:pPr>
      <w:r>
        <w:rPr>
          <w:kern w:val="2"/>
        </w:rPr>
        <w:t>Database changed</w:t>
      </w:r>
    </w:p>
    <w:p>
      <w:pPr>
        <w:pStyle w:val="26"/>
        <w:spacing w:line="214" w:lineRule="exact"/>
        <w:rPr>
          <w:bCs/>
          <w:kern w:val="2"/>
        </w:rPr>
      </w:pPr>
      <w:r>
        <w:rPr>
          <w:kern w:val="2"/>
        </w:rPr>
        <w:t>MariaDB [linuxprobe]&gt;</w:t>
      </w:r>
      <w:r>
        <w:rPr>
          <w:bCs/>
          <w:kern w:val="2"/>
        </w:rPr>
        <w:t> SHOW tables;</w:t>
      </w:r>
    </w:p>
    <w:p>
      <w:pPr>
        <w:pStyle w:val="26"/>
        <w:spacing w:line="214" w:lineRule="exact"/>
        <w:rPr>
          <w:kern w:val="2"/>
        </w:rPr>
      </w:pPr>
      <w:r>
        <w:rPr>
          <w:kern w:val="2"/>
        </w:rPr>
        <w:t>+----------------------+</w:t>
      </w:r>
    </w:p>
    <w:p>
      <w:pPr>
        <w:pStyle w:val="26"/>
        <w:spacing w:line="214" w:lineRule="exact"/>
        <w:rPr>
          <w:kern w:val="2"/>
        </w:rPr>
      </w:pPr>
      <w:r>
        <w:rPr>
          <w:kern w:val="2"/>
        </w:rPr>
        <w:t>| Tables</w:t>
      </w:r>
      <w:r>
        <w:rPr>
          <w:rFonts w:ascii="宋体"/>
          <w:kern w:val="2"/>
        </w:rPr>
        <w:t>_</w:t>
      </w:r>
      <w:r>
        <w:rPr>
          <w:kern w:val="2"/>
        </w:rPr>
        <w:t>in</w:t>
      </w:r>
      <w:r>
        <w:rPr>
          <w:rFonts w:ascii="宋体"/>
          <w:kern w:val="2"/>
        </w:rPr>
        <w:t>_</w:t>
      </w:r>
      <w:r>
        <w:rPr>
          <w:kern w:val="2"/>
        </w:rPr>
        <w:t>linuxprobe |</w:t>
      </w:r>
    </w:p>
    <w:p>
      <w:pPr>
        <w:pStyle w:val="26"/>
        <w:spacing w:line="214" w:lineRule="exact"/>
        <w:rPr>
          <w:kern w:val="2"/>
        </w:rPr>
      </w:pPr>
      <w:r>
        <w:rPr>
          <w:kern w:val="2"/>
        </w:rPr>
        <w:t>+----------------------+</w:t>
      </w:r>
    </w:p>
    <w:p>
      <w:pPr>
        <w:pStyle w:val="26"/>
        <w:spacing w:line="214" w:lineRule="exact"/>
        <w:rPr>
          <w:kern w:val="2"/>
        </w:rPr>
      </w:pPr>
      <w:r>
        <w:rPr>
          <w:kern w:val="2"/>
        </w:rPr>
        <w:t>| mybook               |</w:t>
      </w:r>
    </w:p>
    <w:p>
      <w:pPr>
        <w:pStyle w:val="26"/>
        <w:spacing w:line="214" w:lineRule="exact"/>
        <w:rPr>
          <w:kern w:val="2"/>
        </w:rPr>
      </w:pPr>
      <w:r>
        <w:rPr>
          <w:kern w:val="2"/>
        </w:rPr>
        <w:t>+----------------------+</w:t>
      </w:r>
    </w:p>
    <w:p>
      <w:pPr>
        <w:pStyle w:val="26"/>
        <w:spacing w:line="214" w:lineRule="exact"/>
        <w:rPr>
          <w:kern w:val="2"/>
        </w:rPr>
      </w:pPr>
      <w:r>
        <w:rPr>
          <w:kern w:val="2"/>
        </w:rPr>
        <w:t>1 row in set (0.05 sec)</w:t>
      </w:r>
    </w:p>
    <w:p>
      <w:pPr>
        <w:pStyle w:val="26"/>
        <w:spacing w:line="214" w:lineRule="exact"/>
        <w:rPr>
          <w:kern w:val="2"/>
        </w:rPr>
      </w:pPr>
      <w:r>
        <w:rPr>
          <w:kern w:val="2"/>
        </w:rPr>
        <w:t>MariaDB [linuxprobe]&gt; </w:t>
      </w:r>
      <w:r>
        <w:rPr>
          <w:bCs/>
          <w:kern w:val="2"/>
        </w:rPr>
        <w:t>DESCRIBE mybook;</w:t>
      </w:r>
    </w:p>
    <w:p>
      <w:pPr>
        <w:pStyle w:val="26"/>
        <w:spacing w:line="214" w:lineRule="exact"/>
        <w:rPr>
          <w:kern w:val="2"/>
        </w:rPr>
      </w:pPr>
      <w:r>
        <w:rPr>
          <w:kern w:val="2"/>
        </w:rPr>
        <w:t>+-------+----------+------+-----+---------+-------+</w:t>
      </w:r>
    </w:p>
    <w:p>
      <w:pPr>
        <w:pStyle w:val="26"/>
        <w:spacing w:line="214" w:lineRule="exact"/>
        <w:rPr>
          <w:kern w:val="2"/>
        </w:rPr>
      </w:pPr>
      <w:r>
        <w:rPr>
          <w:kern w:val="2"/>
        </w:rPr>
        <w:t>| Field | Type     | Null | Key | Default | Extra |</w:t>
      </w:r>
    </w:p>
    <w:p>
      <w:pPr>
        <w:pStyle w:val="26"/>
        <w:spacing w:line="214" w:lineRule="exact"/>
        <w:rPr>
          <w:kern w:val="2"/>
        </w:rPr>
      </w:pPr>
      <w:r>
        <w:rPr>
          <w:kern w:val="2"/>
        </w:rPr>
        <w:t>+-------+----------+------+-----+---------+-------+</w:t>
      </w:r>
    </w:p>
    <w:p>
      <w:pPr>
        <w:pStyle w:val="26"/>
        <w:spacing w:line="214" w:lineRule="exact"/>
        <w:rPr>
          <w:kern w:val="2"/>
        </w:rPr>
      </w:pPr>
      <w:r>
        <w:rPr>
          <w:kern w:val="2"/>
        </w:rPr>
        <w:t>| name  | char(15) | YES  |     | NULL    |       |</w:t>
      </w:r>
    </w:p>
    <w:p>
      <w:pPr>
        <w:pStyle w:val="26"/>
        <w:spacing w:line="214" w:lineRule="exact"/>
        <w:rPr>
          <w:kern w:val="2"/>
        </w:rPr>
      </w:pPr>
      <w:r>
        <w:rPr>
          <w:kern w:val="2"/>
        </w:rPr>
        <w:t>| price | int(11)  | YES  |     | NULL    |       |</w:t>
      </w:r>
    </w:p>
    <w:p>
      <w:pPr>
        <w:pStyle w:val="26"/>
        <w:spacing w:line="214" w:lineRule="exact"/>
        <w:rPr>
          <w:kern w:val="2"/>
        </w:rPr>
      </w:pPr>
      <w:r>
        <w:rPr>
          <w:kern w:val="2"/>
        </w:rPr>
        <w:t>| pages | int(11)  | YES  |     | NULL    |       |</w:t>
      </w:r>
    </w:p>
    <w:p>
      <w:pPr>
        <w:pStyle w:val="26"/>
        <w:spacing w:line="214" w:lineRule="exact"/>
        <w:rPr>
          <w:kern w:val="2"/>
        </w:rPr>
      </w:pPr>
      <w:r>
        <w:rPr>
          <w:kern w:val="2"/>
        </w:rPr>
        <w:t>+-------+----------+------+-----+---------+-------+</w:t>
      </w:r>
    </w:p>
    <w:p>
      <w:pPr>
        <w:pStyle w:val="26"/>
        <w:spacing w:line="214" w:lineRule="exact"/>
        <w:rPr>
          <w:kern w:val="2"/>
        </w:rPr>
      </w:pPr>
      <w:r>
        <w:rPr>
          <w:kern w:val="2"/>
        </w:rPr>
        <w:t>3 rows in set (0.02 sec)</w:t>
      </w:r>
    </w:p>
    <w:p>
      <w:pPr>
        <w:pStyle w:val="59"/>
        <w:spacing w:after="90"/>
        <w:rPr>
          <w:kern w:val="2"/>
        </w:rPr>
      </w:pP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1．RHEL 7</w:t>
      </w:r>
      <w:r>
        <w:rPr>
          <w:rFonts w:hint="eastAsia"/>
          <w:kern w:val="2"/>
        </w:rPr>
        <w:t>系统为何选择使用</w:t>
      </w:r>
      <w:r>
        <w:rPr>
          <w:kern w:val="2"/>
        </w:rPr>
        <w:t>MariaDB</w:t>
      </w:r>
      <w:r>
        <w:rPr>
          <w:rFonts w:hint="eastAsia"/>
          <w:kern w:val="2"/>
        </w:rPr>
        <w:t>替代</w:t>
      </w:r>
      <w:r>
        <w:rPr>
          <w:kern w:val="2"/>
        </w:rPr>
        <w:t>MySQL</w:t>
      </w:r>
      <w:r>
        <w:rPr>
          <w:rFonts w:hint="eastAsia"/>
          <w:kern w:val="2"/>
        </w:rPr>
        <w:t>数据库管理系统？</w:t>
      </w:r>
    </w:p>
    <w:p>
      <w:pPr>
        <w:pStyle w:val="52"/>
      </w:pPr>
      <w:r>
        <w:rPr>
          <w:rStyle w:val="18"/>
          <w:rFonts w:hint="eastAsia"/>
        </w:rPr>
        <w:t>答：</w:t>
      </w:r>
      <w:r>
        <w:rPr>
          <w:rFonts w:hint="eastAsia"/>
        </w:rPr>
        <w:t>因为</w:t>
      </w:r>
      <w:r>
        <w:t>MariaDB</w:t>
      </w:r>
      <w:r>
        <w:rPr>
          <w:rFonts w:hint="eastAsia"/>
        </w:rPr>
        <w:t>由开源社区进行维护，且不受商业专利限制。</w:t>
      </w:r>
    </w:p>
    <w:p>
      <w:pPr>
        <w:pStyle w:val="52"/>
      </w:pPr>
    </w:p>
    <w:p>
      <w:pPr>
        <w:pStyle w:val="43"/>
        <w:ind w:left="320" w:hanging="320"/>
        <w:rPr>
          <w:kern w:val="2"/>
        </w:rPr>
      </w:pPr>
      <w:r>
        <w:rPr>
          <w:kern w:val="2"/>
        </w:rPr>
        <w:t>2．</w:t>
      </w:r>
      <w:r>
        <w:rPr>
          <w:rFonts w:hint="eastAsia"/>
          <w:kern w:val="2"/>
        </w:rPr>
        <w:t>初始化</w:t>
      </w:r>
      <w:r>
        <w:rPr>
          <w:kern w:val="2"/>
        </w:rPr>
        <w:t>MariaDB</w:t>
      </w:r>
      <w:r>
        <w:rPr>
          <w:rFonts w:hint="eastAsia"/>
          <w:kern w:val="2"/>
        </w:rPr>
        <w:t>或</w:t>
      </w:r>
      <w:r>
        <w:rPr>
          <w:kern w:val="2"/>
        </w:rPr>
        <w:t>MySQL</w:t>
      </w:r>
      <w:r>
        <w:rPr>
          <w:rFonts w:hint="eastAsia"/>
          <w:kern w:val="2"/>
        </w:rPr>
        <w:t>数据库管理系统的命令是什么？</w:t>
      </w:r>
    </w:p>
    <w:p>
      <w:pPr>
        <w:pStyle w:val="52"/>
      </w:pPr>
      <w:r>
        <w:rPr>
          <w:rStyle w:val="18"/>
          <w:rFonts w:hint="eastAsia"/>
        </w:rPr>
        <w:t>答：</w:t>
      </w:r>
      <w:r>
        <w:rPr>
          <w:rFonts w:hint="eastAsia"/>
        </w:rPr>
        <w:t>是</w:t>
      </w:r>
      <w:r>
        <w:t>mysql</w:t>
      </w:r>
      <w:r>
        <w:rPr>
          <w:rFonts w:ascii="宋体" w:eastAsia="宋体"/>
        </w:rPr>
        <w:t>_</w:t>
      </w:r>
      <w:r>
        <w:t>secure</w:t>
      </w:r>
      <w:r>
        <w:rPr>
          <w:rFonts w:ascii="宋体" w:eastAsia="宋体"/>
        </w:rPr>
        <w:t>_</w:t>
      </w:r>
      <w:r>
        <w:t>installation</w:t>
      </w:r>
      <w:r>
        <w:rPr>
          <w:rFonts w:hint="eastAsia"/>
        </w:rPr>
        <w:t>命令，建议每次安装</w:t>
      </w:r>
      <w:r>
        <w:t>MariaDB</w:t>
      </w:r>
      <w:r>
        <w:rPr>
          <w:rFonts w:hint="eastAsia"/>
        </w:rPr>
        <w:t>或</w:t>
      </w:r>
      <w:r>
        <w:t>MySQL</w:t>
      </w:r>
      <w:r>
        <w:rPr>
          <w:rFonts w:hint="eastAsia"/>
        </w:rPr>
        <w:t>数据库管理系统后都执行这条命令。</w:t>
      </w:r>
    </w:p>
    <w:p>
      <w:pPr>
        <w:pStyle w:val="52"/>
      </w:pPr>
    </w:p>
    <w:p>
      <w:pPr>
        <w:pStyle w:val="43"/>
        <w:ind w:left="320" w:hanging="320"/>
        <w:rPr>
          <w:kern w:val="2"/>
        </w:rPr>
      </w:pPr>
      <w:r>
        <w:rPr>
          <w:kern w:val="2"/>
        </w:rPr>
        <w:t>3．</w:t>
      </w:r>
      <w:r>
        <w:rPr>
          <w:rFonts w:hint="eastAsia"/>
          <w:kern w:val="2"/>
        </w:rPr>
        <w:t>用来查看已有数据库或数据表单的命令是什么？</w:t>
      </w:r>
    </w:p>
    <w:p>
      <w:pPr>
        <w:pStyle w:val="52"/>
      </w:pPr>
      <w:r>
        <w:rPr>
          <w:rStyle w:val="18"/>
          <w:rFonts w:hint="eastAsia"/>
        </w:rPr>
        <w:t>答：</w:t>
      </w:r>
      <w:r>
        <w:rPr>
          <w:rFonts w:hint="eastAsia"/>
        </w:rPr>
        <w:t>要查看当前已有的数据库列表，需执</w:t>
      </w:r>
      <w:r>
        <w:rPr>
          <w:rFonts w:hint="eastAsia"/>
          <w:spacing w:val="-4"/>
        </w:rPr>
        <w:t>行</w:t>
      </w:r>
      <w:r>
        <w:rPr>
          <w:spacing w:val="-4"/>
        </w:rPr>
        <w:t>SHOW databases;</w:t>
      </w:r>
      <w:r>
        <w:rPr>
          <w:rFonts w:hint="eastAsia"/>
          <w:spacing w:val="-4"/>
        </w:rPr>
        <w:t>命令；要查看已有的数据表单列表，则需执行</w:t>
      </w:r>
      <w:r>
        <w:rPr>
          <w:spacing w:val="-4"/>
        </w:rPr>
        <w:t>SHOW tables;</w:t>
      </w:r>
      <w:r>
        <w:rPr>
          <w:rFonts w:hint="eastAsia"/>
          <w:spacing w:val="-4"/>
        </w:rPr>
        <w:t>命令。</w:t>
      </w:r>
    </w:p>
    <w:p>
      <w:pPr>
        <w:pStyle w:val="52"/>
      </w:pPr>
    </w:p>
    <w:p>
      <w:pPr>
        <w:pStyle w:val="43"/>
        <w:ind w:left="320" w:hanging="320"/>
        <w:rPr>
          <w:kern w:val="2"/>
        </w:rPr>
      </w:pPr>
      <w:r>
        <w:rPr>
          <w:kern w:val="2"/>
        </w:rPr>
        <w:t>4．</w:t>
      </w:r>
      <w:r>
        <w:rPr>
          <w:rFonts w:hint="eastAsia"/>
          <w:kern w:val="2"/>
        </w:rPr>
        <w:t>切换至某个指定数据库的命令是什么？</w:t>
      </w:r>
    </w:p>
    <w:p>
      <w:pPr>
        <w:pStyle w:val="52"/>
      </w:pPr>
      <w:r>
        <w:rPr>
          <w:rStyle w:val="18"/>
          <w:rFonts w:hint="eastAsia"/>
        </w:rPr>
        <w:t>答：</w:t>
      </w:r>
      <w:r>
        <w:rPr>
          <w:rFonts w:hint="eastAsia"/>
        </w:rPr>
        <w:t>执行“</w:t>
      </w:r>
      <w:r>
        <w:t xml:space="preserve">use </w:t>
      </w:r>
      <w:r>
        <w:rPr>
          <w:rFonts w:hint="eastAsia"/>
        </w:rPr>
        <w:t>数据库名称”命令即可切换成功。</w:t>
      </w:r>
    </w:p>
    <w:p>
      <w:pPr>
        <w:pStyle w:val="52"/>
      </w:pPr>
    </w:p>
    <w:p>
      <w:pPr>
        <w:pStyle w:val="43"/>
        <w:ind w:left="320" w:hanging="320"/>
        <w:rPr>
          <w:kern w:val="2"/>
        </w:rPr>
      </w:pPr>
      <w:r>
        <w:rPr>
          <w:kern w:val="2"/>
        </w:rPr>
        <w:t>5．</w:t>
      </w:r>
      <w:r>
        <w:rPr>
          <w:rFonts w:hint="eastAsia"/>
          <w:kern w:val="2"/>
        </w:rPr>
        <w:t>若想针对某个账户进行授权或取消授权操作，应该执行什么命令？</w:t>
      </w:r>
    </w:p>
    <w:p>
      <w:pPr>
        <w:pStyle w:val="52"/>
      </w:pPr>
      <w:r>
        <w:rPr>
          <w:rStyle w:val="18"/>
          <w:rFonts w:hint="eastAsia"/>
        </w:rPr>
        <w:t>答：</w:t>
      </w:r>
      <w:r>
        <w:rPr>
          <w:rFonts w:hint="eastAsia"/>
        </w:rPr>
        <w:t>针对账户进行授权，需执行</w:t>
      </w:r>
      <w:r>
        <w:rPr>
          <w:bCs/>
        </w:rPr>
        <w:t>GRANT</w:t>
      </w:r>
      <w:r>
        <w:rPr>
          <w:rFonts w:hint="eastAsia"/>
        </w:rPr>
        <w:t>命令；取消授权则需执行</w:t>
      </w:r>
      <w:r>
        <w:rPr>
          <w:bCs/>
        </w:rPr>
        <w:t>REVOKE</w:t>
      </w:r>
      <w:r>
        <w:rPr>
          <w:rFonts w:hint="eastAsia"/>
        </w:rPr>
        <w:t>命令。</w:t>
      </w:r>
    </w:p>
    <w:p>
      <w:pPr>
        <w:pStyle w:val="52"/>
      </w:pPr>
    </w:p>
    <w:p>
      <w:pPr>
        <w:pStyle w:val="43"/>
        <w:ind w:left="320" w:hanging="320"/>
        <w:rPr>
          <w:kern w:val="2"/>
        </w:rPr>
      </w:pPr>
      <w:r>
        <w:rPr>
          <w:kern w:val="2"/>
        </w:rPr>
        <w:t>6．</w:t>
      </w:r>
      <w:r>
        <w:rPr>
          <w:rFonts w:hint="eastAsia"/>
          <w:kern w:val="2"/>
        </w:rPr>
        <w:t>若只想查看</w:t>
      </w:r>
      <w:r>
        <w:rPr>
          <w:kern w:val="2"/>
        </w:rPr>
        <w:t>mybook</w:t>
      </w:r>
      <w:r>
        <w:rPr>
          <w:rFonts w:hint="eastAsia"/>
          <w:kern w:val="2"/>
        </w:rPr>
        <w:t>表单中的</w:t>
      </w:r>
      <w:r>
        <w:rPr>
          <w:kern w:val="2"/>
        </w:rPr>
        <w:t>name</w:t>
      </w:r>
      <w:r>
        <w:rPr>
          <w:rFonts w:hint="eastAsia"/>
          <w:kern w:val="2"/>
        </w:rPr>
        <w:t>字段，应该执行什么命令？</w:t>
      </w:r>
    </w:p>
    <w:p>
      <w:pPr>
        <w:pStyle w:val="52"/>
      </w:pPr>
      <w:r>
        <w:rPr>
          <w:rStyle w:val="18"/>
          <w:rFonts w:hint="eastAsia"/>
        </w:rPr>
        <w:t>答：</w:t>
      </w:r>
      <w:r>
        <w:rPr>
          <w:rFonts w:hint="eastAsia"/>
        </w:rPr>
        <w:t>应执行</w:t>
      </w:r>
      <w:r>
        <w:rPr>
          <w:bCs/>
        </w:rPr>
        <w:t>SELECT name FROM mybook</w:t>
      </w:r>
      <w:r>
        <w:rPr>
          <w:rFonts w:hint="eastAsia"/>
        </w:rPr>
        <w:t>命令。</w:t>
      </w:r>
    </w:p>
    <w:p>
      <w:pPr>
        <w:pStyle w:val="52"/>
      </w:pPr>
    </w:p>
    <w:p>
      <w:pPr>
        <w:pStyle w:val="43"/>
        <w:ind w:left="320" w:hanging="320"/>
        <w:rPr>
          <w:kern w:val="2"/>
        </w:rPr>
      </w:pPr>
      <w:r>
        <w:rPr>
          <w:kern w:val="2"/>
        </w:rPr>
        <w:t>7．</w:t>
      </w:r>
      <w:r>
        <w:rPr>
          <w:rFonts w:hint="eastAsia"/>
          <w:kern w:val="2"/>
        </w:rPr>
        <w:t>若只想查看</w:t>
      </w:r>
      <w:r>
        <w:rPr>
          <w:kern w:val="2"/>
        </w:rPr>
        <w:t>mybook</w:t>
      </w:r>
      <w:r>
        <w:rPr>
          <w:rFonts w:hint="eastAsia"/>
          <w:kern w:val="2"/>
        </w:rPr>
        <w:t>表单中价格大于</w:t>
      </w:r>
      <w:r>
        <w:rPr>
          <w:kern w:val="2"/>
        </w:rPr>
        <w:t>75</w:t>
      </w:r>
      <w:r>
        <w:rPr>
          <w:rFonts w:hint="eastAsia"/>
          <w:kern w:val="2"/>
        </w:rPr>
        <w:t>元的图书信息，应该执行什么命令？</w:t>
      </w:r>
    </w:p>
    <w:p>
      <w:pPr>
        <w:pStyle w:val="52"/>
      </w:pPr>
      <w:r>
        <w:rPr>
          <w:rStyle w:val="18"/>
          <w:rFonts w:hint="eastAsia"/>
        </w:rPr>
        <w:t>答：</w:t>
      </w:r>
      <w:r>
        <w:rPr>
          <w:rFonts w:hint="eastAsia"/>
        </w:rPr>
        <w:t>应执行</w:t>
      </w:r>
      <w:r>
        <w:t>SELECT * FROM mybook WHERE price&gt;75</w:t>
      </w:r>
      <w:r>
        <w:rPr>
          <w:rFonts w:hint="eastAsia"/>
        </w:rPr>
        <w:t>命令。</w:t>
      </w:r>
    </w:p>
    <w:p>
      <w:pPr>
        <w:pStyle w:val="52"/>
      </w:pPr>
    </w:p>
    <w:p>
      <w:pPr>
        <w:pStyle w:val="43"/>
        <w:ind w:left="320" w:hanging="320"/>
        <w:rPr>
          <w:kern w:val="2"/>
        </w:rPr>
      </w:pPr>
      <w:r>
        <w:rPr>
          <w:kern w:val="2"/>
        </w:rPr>
        <w:t>8． </w:t>
      </w:r>
      <w:r>
        <w:rPr>
          <w:rFonts w:hint="eastAsia"/>
          <w:spacing w:val="-4"/>
          <w:kern w:val="2"/>
        </w:rPr>
        <w:t>要想把</w:t>
      </w:r>
      <w:r>
        <w:rPr>
          <w:spacing w:val="-4"/>
          <w:kern w:val="2"/>
        </w:rPr>
        <w:t>linuxprobe</w:t>
      </w:r>
      <w:r>
        <w:rPr>
          <w:rFonts w:hint="eastAsia"/>
          <w:spacing w:val="-4"/>
          <w:kern w:val="2"/>
        </w:rPr>
        <w:t>数据库中的内容导出为一个文件（</w:t>
      </w:r>
      <w:r>
        <w:rPr>
          <w:rFonts w:hint="eastAsia"/>
          <w:bCs/>
          <w:spacing w:val="-4"/>
          <w:kern w:val="2"/>
        </w:rPr>
        <w:t>保存到</w:t>
      </w:r>
      <w:r>
        <w:rPr>
          <w:bCs/>
          <w:spacing w:val="-4"/>
          <w:kern w:val="2"/>
        </w:rPr>
        <w:t>root</w:t>
      </w:r>
      <w:r>
        <w:rPr>
          <w:rFonts w:hint="eastAsia"/>
          <w:bCs/>
          <w:spacing w:val="-4"/>
          <w:kern w:val="2"/>
        </w:rPr>
        <w:t>管理员的家目录中</w:t>
      </w:r>
      <w:r>
        <w:rPr>
          <w:rFonts w:hint="eastAsia"/>
          <w:spacing w:val="-4"/>
          <w:kern w:val="2"/>
        </w:rPr>
        <w:t>），</w:t>
      </w:r>
      <w:r>
        <w:rPr>
          <w:rFonts w:hint="eastAsia"/>
          <w:kern w:val="2"/>
        </w:rPr>
        <w:t>应该执行什么命令？</w:t>
      </w:r>
    </w:p>
    <w:p>
      <w:pPr>
        <w:pStyle w:val="52"/>
      </w:pPr>
      <w:r>
        <w:rPr>
          <w:rStyle w:val="18"/>
          <w:rFonts w:hint="eastAsia"/>
        </w:rPr>
        <w:t>答：</w:t>
      </w:r>
      <w:r>
        <w:rPr>
          <w:rFonts w:hint="eastAsia"/>
        </w:rPr>
        <w:t>应执行</w:t>
      </w:r>
      <w:r>
        <w:t>mysqldump -u root -p linuxprobe &gt; /root/linuxprobeDB.dump</w:t>
      </w:r>
      <w:r>
        <w:rPr>
          <w:rFonts w:hint="eastAsia"/>
        </w:rPr>
        <w:t>命令。</w:t>
      </w:r>
    </w:p>
    <w:p>
      <w:pPr>
        <w:pStyle w:val="53"/>
        <w:pageBreakBefore/>
        <w:spacing w:after="151"/>
        <w:rPr>
          <w:kern w:val="2"/>
        </w:rPr>
      </w:pPr>
      <w:r>
        <w:rPr>
          <w:kern w:val="2"/>
          <w:sz w:val="20"/>
        </w:rPr>
        <mc:AlternateContent>
          <mc:Choice Requires="wps">
            <w:drawing>
              <wp:anchor distT="0" distB="0" distL="114300" distR="114300" simplePos="0" relativeHeight="251687936"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2" name="Line 206"/>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206" o:spid="_x0000_s1026" o:spt="20" style="position:absolute;left:0pt;margin-left:-73.5pt;margin-top:33pt;height:0pt;width:556.5pt;z-index:251687936;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f8N3A&#10;1gAAAAoBAAAPAAAAAAAAAAEAIAAAACIAAABkcnMvZG93bnJldi54bWxQSwECFAAUAAAACACHTuJA&#10;4ImfPbEBAABVAwAADgAAAAAAAAABACAAAAAlAQAAZHJzL2Uyb0RvYy54bWxQSwUGAAAAAAYABgBZ&#10;AQAASAU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86912"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1" name="Rectangle 205"/>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205" o:spid="_x0000_s1026" o:spt="1" style="position:absolute;left:0pt;margin-left:159.45pt;margin-top:1.1pt;height:31.9pt;width:79.5pt;z-index:-251629568;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BCGSZs+QEAAN8DAAAOAAAAAAAAAAEAIAAAACcBAABkcnMvZTJvRG9j&#10;LnhtbFBLBQYAAAAABgAGAFkBAACSBQAAAAA=&#10;">
                <v:fill on="t" focussize="0,0"/>
                <v:stroke on="f"/>
                <v:imagedata o:title=""/>
                <o:lock v:ext="edit" aspectratio="f"/>
              </v:rect>
            </w:pict>
          </mc:Fallback>
        </mc:AlternateContent>
      </w:r>
      <w:r>
        <w:rPr>
          <w:rFonts w:hint="eastAsia"/>
          <w:kern w:val="2"/>
        </w:rPr>
        <w:t>第19章</w:t>
      </w:r>
    </w:p>
    <w:p>
      <w:pPr>
        <w:pStyle w:val="2"/>
        <w:rPr>
          <w:rFonts w:ascii="宋体" w:hAnsi="宋体" w:eastAsia="宋体"/>
          <w:kern w:val="2"/>
        </w:rPr>
      </w:pPr>
      <w:r>
        <w:rPr>
          <w:rFonts w:hint="eastAsia" w:ascii="宋体" w:hAnsi="宋体" w:eastAsia="宋体"/>
          <w:kern w:val="2"/>
        </w:rPr>
        <w:t>使用PXE+Kickstart无人值守安装服务</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88960" behindDoc="1" locked="0" layoutInCell="1" allowOverlap="1">
                <wp:simplePos x="0" y="0"/>
                <wp:positionH relativeFrom="column">
                  <wp:posOffset>-935990</wp:posOffset>
                </wp:positionH>
                <wp:positionV relativeFrom="paragraph">
                  <wp:posOffset>15240</wp:posOffset>
                </wp:positionV>
                <wp:extent cx="7052310" cy="994410"/>
                <wp:effectExtent l="0" t="0" r="0" b="0"/>
                <wp:wrapNone/>
                <wp:docPr id="260" name="Rectangle 207"/>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07" o:spid="_x0000_s1026" o:spt="1" style="position:absolute;left:0pt;margin-left:-73.7pt;margin-top:1.2pt;height:78.3pt;width:555.3pt;z-index:-251627520;mso-width-relative:page;mso-height-relative:page;" fillcolor="#D9D9D9" filled="t" stroked="f" coordsize="21600,21600" o:gfxdata="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1ymt4AAAAKAQAADwAAAAAAAAABACAAAAAiAAAAZHJzL2Rvd25y&#10;ZXYueG1sUEsBAhQAFAAAAAgAh07iQAG+zdj4AQAA3wMAAA4AAAAAAAAAAQAgAAAALQEAAGRycy9l&#10;Mm9Eb2MueG1sUEsFBgAAAAAGAAYAWQEAAJcFA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无人值守安装系统；</w:t>
      </w:r>
    </w:p>
    <w:p>
      <w:pPr>
        <w:pStyle w:val="55"/>
        <w:rPr>
          <w:kern w:val="2"/>
        </w:rPr>
      </w:pPr>
      <w:r>
        <w:rPr>
          <w:kern w:val="2"/>
        </w:rPr>
        <w:sym w:font="Wingdings" w:char="00D8"/>
      </w:r>
      <w:r>
        <w:rPr>
          <w:kern w:val="2"/>
        </w:rPr>
        <w:tab/>
      </w:r>
      <w:r>
        <w:rPr>
          <w:rFonts w:hint="eastAsia"/>
          <w:kern w:val="2"/>
        </w:rPr>
        <w:t>部署相关服务程序；</w:t>
      </w:r>
    </w:p>
    <w:p>
      <w:pPr>
        <w:pStyle w:val="55"/>
        <w:rPr>
          <w:kern w:val="2"/>
        </w:rPr>
      </w:pPr>
      <w:r>
        <w:rPr>
          <w:kern w:val="2"/>
        </w:rPr>
        <w:sym w:font="Wingdings" w:char="00D8"/>
      </w:r>
      <w:r>
        <w:rPr>
          <w:kern w:val="2"/>
        </w:rPr>
        <w:tab/>
      </w:r>
      <w:r>
        <w:rPr>
          <w:rFonts w:hint="eastAsia"/>
          <w:kern w:val="2"/>
        </w:rPr>
        <w:t>自动部署客户端主机。</w:t>
      </w:r>
    </w:p>
    <w:p>
      <w:pPr>
        <w:rPr>
          <w:kern w:val="2"/>
        </w:rPr>
      </w:pPr>
    </w:p>
    <w:p>
      <w:pPr>
        <w:rPr>
          <w:kern w:val="2"/>
        </w:rPr>
      </w:pPr>
      <w:r>
        <w:rPr>
          <w:rFonts w:hint="eastAsia"/>
          <w:kern w:val="2"/>
        </w:rPr>
        <w:t>刚入职的运维新手经常会被要求去做一些安装操作系统的工作。如果按照第</w:t>
      </w:r>
      <w:r>
        <w:rPr>
          <w:kern w:val="2"/>
        </w:rPr>
        <w:t>1</w:t>
      </w:r>
      <w:r>
        <w:rPr>
          <w:rFonts w:hint="eastAsia"/>
          <w:kern w:val="2"/>
        </w:rPr>
        <w:t>章讲解的用光盘镜像来安装操作系统，其效率会相当低下。本章将介绍可以实现无人值守安装服务的</w:t>
      </w:r>
      <w:r>
        <w:rPr>
          <w:kern w:val="2"/>
        </w:rPr>
        <w:t>PXE+Kickstart</w:t>
      </w:r>
      <w:r>
        <w:rPr>
          <w:rFonts w:hint="eastAsia"/>
          <w:kern w:val="2"/>
        </w:rPr>
        <w:t>服务程序，并带领大家动手安装部署</w:t>
      </w:r>
      <w:r>
        <w:rPr>
          <w:kern w:val="2"/>
        </w:rPr>
        <w:t>PXE + TFTP + FTP + DHCP + Kickstart</w:t>
      </w:r>
      <w:r>
        <w:rPr>
          <w:rFonts w:hint="eastAsia"/>
          <w:kern w:val="2"/>
        </w:rPr>
        <w:t>等服务程序，从而搭建出一套可批量安装</w:t>
      </w:r>
      <w:r>
        <w:rPr>
          <w:kern w:val="2"/>
        </w:rPr>
        <w:t>Linux</w:t>
      </w:r>
      <w:r>
        <w:rPr>
          <w:rFonts w:hint="eastAsia"/>
          <w:kern w:val="2"/>
        </w:rPr>
        <w:t>系统的无人值守安装系统。在学完本章内容之后，运维新手就可以避免枯燥乏味的重复性工作，大大提供系统安装的效率。</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19.1</w:t>
            </w:r>
            <w:r>
              <w:rPr>
                <w:color w:val="000000"/>
                <w:kern w:val="2"/>
                <w:szCs w:val="21"/>
              </w:rPr>
              <w:t xml:space="preserve">  </w:t>
            </w:r>
            <w:r>
              <w:rPr>
                <w:rFonts w:hint="eastAsia"/>
                <w:color w:val="000000"/>
                <w:kern w:val="2"/>
              </w:rPr>
              <w:t>无人值守安装系统</w:t>
            </w:r>
          </w:p>
        </w:tc>
      </w:tr>
    </w:tbl>
    <w:p>
      <w:pPr>
        <w:pStyle w:val="56"/>
        <w:rPr>
          <w:kern w:val="2"/>
        </w:rPr>
      </w:pPr>
    </w:p>
    <w:p>
      <w:pPr>
        <w:rPr>
          <w:kern w:val="2"/>
        </w:rPr>
      </w:pPr>
      <w:r>
        <w:rPr>
          <w:rFonts w:hint="eastAsia"/>
          <w:color w:val="000000"/>
          <w:spacing w:val="2"/>
          <w:kern w:val="2"/>
          <w:szCs w:val="21"/>
        </w:rPr>
        <w:t>本书在第</w:t>
      </w:r>
      <w:r>
        <w:rPr>
          <w:color w:val="000000"/>
          <w:spacing w:val="2"/>
          <w:kern w:val="2"/>
          <w:szCs w:val="21"/>
        </w:rPr>
        <w:t>1</w:t>
      </w:r>
      <w:r>
        <w:rPr>
          <w:rFonts w:hint="eastAsia"/>
          <w:color w:val="000000"/>
          <w:spacing w:val="2"/>
          <w:kern w:val="2"/>
          <w:szCs w:val="21"/>
        </w:rPr>
        <w:t>章讲解了使用光盘镜像来安装</w:t>
      </w:r>
      <w:r>
        <w:rPr>
          <w:color w:val="000000"/>
          <w:spacing w:val="2"/>
          <w:kern w:val="2"/>
          <w:szCs w:val="21"/>
        </w:rPr>
        <w:t>Linux</w:t>
      </w:r>
      <w:r>
        <w:rPr>
          <w:rFonts w:hint="eastAsia"/>
          <w:color w:val="000000"/>
          <w:spacing w:val="2"/>
          <w:kern w:val="2"/>
          <w:szCs w:val="21"/>
        </w:rPr>
        <w:t>系统的方法，坦白讲，该方法适用于只安装少量</w:t>
      </w:r>
      <w:r>
        <w:rPr>
          <w:color w:val="000000"/>
          <w:spacing w:val="2"/>
          <w:kern w:val="2"/>
          <w:szCs w:val="21"/>
        </w:rPr>
        <w:t>Linux</w:t>
      </w:r>
      <w:r>
        <w:rPr>
          <w:rFonts w:hint="eastAsia"/>
          <w:color w:val="000000"/>
          <w:spacing w:val="2"/>
          <w:kern w:val="2"/>
          <w:szCs w:val="21"/>
        </w:rPr>
        <w:t>系统的情况。如果生产环境中有数百台服务器都需要安装系统，这种方式就不合时宜了。这时，我们就需要使用</w:t>
      </w:r>
      <w:r>
        <w:rPr>
          <w:color w:val="000000"/>
          <w:spacing w:val="2"/>
          <w:kern w:val="2"/>
          <w:szCs w:val="21"/>
        </w:rPr>
        <w:t>PXE + TFTP +FTP + DHCP + Kickstart</w:t>
      </w:r>
      <w:r>
        <w:rPr>
          <w:rFonts w:hint="eastAsia"/>
          <w:color w:val="000000"/>
          <w:spacing w:val="2"/>
          <w:kern w:val="2"/>
          <w:szCs w:val="21"/>
        </w:rPr>
        <w:t>服务搭建出一个无人值守安装系统。这种无人值守安装系统可以自动地为数十台服务器安装系统，这一方面将运维人员从重复性的工作中解救出来，也大大提升了系统安装的效率。</w:t>
      </w:r>
    </w:p>
    <w:p>
      <w:pPr>
        <w:rPr>
          <w:kern w:val="2"/>
        </w:rPr>
      </w:pPr>
      <w:r>
        <w:rPr>
          <w:rFonts w:hint="eastAsia"/>
          <w:kern w:val="2"/>
        </w:rPr>
        <w:t>无人值守安装系统的工作流程如图</w:t>
      </w:r>
      <w:r>
        <w:rPr>
          <w:kern w:val="2"/>
        </w:rPr>
        <w:t>19-1</w:t>
      </w:r>
      <w:r>
        <w:rPr>
          <w:rFonts w:hint="eastAsia"/>
          <w:kern w:val="2"/>
        </w:rPr>
        <w:t>所示。</w:t>
      </w:r>
    </w:p>
    <w:p>
      <w:pPr>
        <w:pStyle w:val="32"/>
        <w:rPr>
          <w:kern w:val="2"/>
        </w:rPr>
      </w:pPr>
      <w:r>
        <w:rPr>
          <w:color w:val="000000"/>
          <w:kern w:val="2"/>
          <w:szCs w:val="21"/>
        </w:rPr>
        <w:drawing>
          <wp:inline distT="0" distB="0" distL="0" distR="0">
            <wp:extent cx="3878580" cy="845820"/>
            <wp:effectExtent l="0" t="0" r="0" b="0"/>
            <wp:docPr id="231" name="图片 231" descr="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90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3878580" cy="84582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 xml:space="preserve">19-1  </w:t>
      </w:r>
      <w:r>
        <w:rPr>
          <w:rFonts w:hint="eastAsia"/>
          <w:color w:val="000000"/>
          <w:kern w:val="2"/>
          <w:szCs w:val="21"/>
        </w:rPr>
        <w:t>无人值守安装系统的工作流程</w:t>
      </w:r>
    </w:p>
    <w:p>
      <w:pPr>
        <w:rPr>
          <w:spacing w:val="4"/>
          <w:kern w:val="2"/>
        </w:rPr>
      </w:pPr>
      <w:r>
        <w:rPr>
          <w:spacing w:val="4"/>
          <w:kern w:val="2"/>
        </w:rPr>
        <w:t>PXE</w:t>
      </w:r>
      <w:r>
        <w:rPr>
          <w:rFonts w:hint="eastAsia"/>
          <w:spacing w:val="4"/>
          <w:kern w:val="2"/>
        </w:rPr>
        <w:t>（</w:t>
      </w:r>
      <w:r>
        <w:rPr>
          <w:spacing w:val="4"/>
          <w:kern w:val="2"/>
        </w:rPr>
        <w:t>Preboot eXecute Environment</w:t>
      </w:r>
      <w:r>
        <w:rPr>
          <w:rFonts w:hint="eastAsia"/>
          <w:spacing w:val="4"/>
          <w:kern w:val="2"/>
        </w:rPr>
        <w:t>，预启动执行环境）是由</w:t>
      </w:r>
      <w:r>
        <w:rPr>
          <w:spacing w:val="4"/>
          <w:kern w:val="2"/>
        </w:rPr>
        <w:t>Intel</w:t>
      </w:r>
      <w:r>
        <w:rPr>
          <w:rFonts w:hint="eastAsia"/>
          <w:spacing w:val="4"/>
          <w:kern w:val="2"/>
        </w:rPr>
        <w:t>公司开发的技术，可以让计算机通过网络来启动操作系统（前提是计算机上安装的网卡支持</w:t>
      </w:r>
      <w:r>
        <w:rPr>
          <w:spacing w:val="4"/>
          <w:kern w:val="2"/>
        </w:rPr>
        <w:t>PXE</w:t>
      </w:r>
      <w:r>
        <w:rPr>
          <w:rFonts w:hint="eastAsia"/>
          <w:spacing w:val="4"/>
          <w:kern w:val="2"/>
        </w:rPr>
        <w:t>技术），主要用于在无人值守安装系统中引导客户端主机安装</w:t>
      </w:r>
      <w:r>
        <w:rPr>
          <w:spacing w:val="4"/>
          <w:kern w:val="2"/>
        </w:rPr>
        <w:t>Linux</w:t>
      </w:r>
      <w:r>
        <w:rPr>
          <w:rFonts w:hint="eastAsia"/>
          <w:spacing w:val="4"/>
          <w:kern w:val="2"/>
        </w:rPr>
        <w:t>操作系统。</w:t>
      </w:r>
      <w:r>
        <w:rPr>
          <w:spacing w:val="4"/>
          <w:kern w:val="2"/>
        </w:rPr>
        <w:t>Kickstart</w:t>
      </w:r>
      <w:r>
        <w:rPr>
          <w:rFonts w:hint="eastAsia"/>
          <w:spacing w:val="4"/>
          <w:kern w:val="2"/>
        </w:rPr>
        <w:t>是一种无人值守的安装方式，其工作原理是预先把原本需要运维人员手工填写的参数保存成一个</w:t>
      </w:r>
      <w:r>
        <w:rPr>
          <w:spacing w:val="4"/>
          <w:kern w:val="2"/>
        </w:rPr>
        <w:t>ks.cfg</w:t>
      </w:r>
      <w:r>
        <w:rPr>
          <w:rFonts w:hint="eastAsia"/>
          <w:spacing w:val="4"/>
          <w:kern w:val="2"/>
        </w:rPr>
        <w:t>文件，当安装过程中需要填写参数时则自动匹配</w:t>
      </w:r>
      <w:r>
        <w:rPr>
          <w:spacing w:val="4"/>
          <w:kern w:val="2"/>
        </w:rPr>
        <w:t>Kickstart</w:t>
      </w:r>
      <w:r>
        <w:rPr>
          <w:rFonts w:hint="eastAsia"/>
          <w:spacing w:val="4"/>
          <w:kern w:val="2"/>
        </w:rPr>
        <w:t>生成的文件。所以只要</w:t>
      </w:r>
      <w:r>
        <w:rPr>
          <w:spacing w:val="4"/>
          <w:kern w:val="2"/>
        </w:rPr>
        <w:t>Kickstart</w:t>
      </w:r>
      <w:r>
        <w:rPr>
          <w:rFonts w:hint="eastAsia"/>
          <w:spacing w:val="4"/>
          <w:kern w:val="2"/>
        </w:rPr>
        <w:t>文件包含了安装过程中需要人工填写的所有参数，那么从理论上来讲完全不需要运维人员的干预，就可以自动完成安装工作。</w:t>
      </w:r>
      <w:r>
        <w:rPr>
          <w:spacing w:val="4"/>
          <w:kern w:val="2"/>
        </w:rPr>
        <w:t>TFTP</w:t>
      </w:r>
      <w:r>
        <w:rPr>
          <w:rFonts w:hint="eastAsia"/>
          <w:spacing w:val="4"/>
          <w:kern w:val="2"/>
        </w:rPr>
        <w:t>、</w:t>
      </w:r>
      <w:r>
        <w:rPr>
          <w:spacing w:val="4"/>
          <w:kern w:val="2"/>
        </w:rPr>
        <w:t>FTP</w:t>
      </w:r>
      <w:r>
        <w:rPr>
          <w:rFonts w:hint="eastAsia"/>
          <w:spacing w:val="4"/>
          <w:kern w:val="2"/>
        </w:rPr>
        <w:t>以及</w:t>
      </w:r>
      <w:r>
        <w:rPr>
          <w:spacing w:val="4"/>
          <w:kern w:val="2"/>
        </w:rPr>
        <w:t>DHCP</w:t>
      </w:r>
      <w:r>
        <w:rPr>
          <w:rFonts w:hint="eastAsia"/>
          <w:spacing w:val="4"/>
          <w:kern w:val="2"/>
        </w:rPr>
        <w:t>服务程序的配置与部署已经在第</w:t>
      </w:r>
      <w:r>
        <w:rPr>
          <w:spacing w:val="4"/>
          <w:kern w:val="2"/>
        </w:rPr>
        <w:t>11</w:t>
      </w:r>
      <w:r>
        <w:rPr>
          <w:rFonts w:hint="eastAsia"/>
          <w:spacing w:val="4"/>
          <w:kern w:val="2"/>
        </w:rPr>
        <w:t>章和第</w:t>
      </w:r>
      <w:r>
        <w:rPr>
          <w:spacing w:val="4"/>
          <w:kern w:val="2"/>
        </w:rPr>
        <w:t>14</w:t>
      </w:r>
      <w:r>
        <w:rPr>
          <w:rFonts w:hint="eastAsia"/>
          <w:spacing w:val="4"/>
          <w:kern w:val="2"/>
        </w:rPr>
        <w:t>章进行了详细讲解，这里不再赘述。</w:t>
      </w:r>
    </w:p>
    <w:p>
      <w:pPr>
        <w:rPr>
          <w:kern w:val="2"/>
        </w:rPr>
      </w:pPr>
      <w:r>
        <w:rPr>
          <w:rFonts w:hint="eastAsia"/>
          <w:color w:val="000000"/>
          <w:kern w:val="2"/>
          <w:szCs w:val="21"/>
        </w:rPr>
        <w:t>由于当前的客户端主机并没有完整的操作系统，也就不能完成</w:t>
      </w:r>
      <w:r>
        <w:rPr>
          <w:color w:val="000000"/>
          <w:kern w:val="2"/>
          <w:szCs w:val="21"/>
        </w:rPr>
        <w:t>FTP</w:t>
      </w:r>
      <w:r>
        <w:rPr>
          <w:rFonts w:hint="eastAsia"/>
          <w:color w:val="000000"/>
          <w:kern w:val="2"/>
          <w:szCs w:val="21"/>
        </w:rPr>
        <w:t>协议的验证了，所以需要使用</w:t>
      </w:r>
      <w:r>
        <w:rPr>
          <w:color w:val="000000"/>
          <w:kern w:val="2"/>
          <w:szCs w:val="21"/>
        </w:rPr>
        <w:t>TFTP</w:t>
      </w:r>
      <w:r>
        <w:rPr>
          <w:rFonts w:hint="eastAsia"/>
          <w:color w:val="000000"/>
          <w:kern w:val="2"/>
          <w:szCs w:val="21"/>
        </w:rPr>
        <w:t>协议帮助客户端获取引导及驱动文件。</w:t>
      </w:r>
      <w:r>
        <w:rPr>
          <w:color w:val="000000"/>
          <w:kern w:val="2"/>
          <w:szCs w:val="21"/>
        </w:rPr>
        <w:t>vsftpd</w:t>
      </w:r>
      <w:r>
        <w:rPr>
          <w:rFonts w:hint="eastAsia"/>
          <w:color w:val="000000"/>
          <w:kern w:val="2"/>
          <w:szCs w:val="21"/>
        </w:rPr>
        <w:t>服务程序用于将完整的系统安装镜像通过网络传输给客户端。当然，只要能将系统安装镜像成功传输给客户端即可，因此也可以使用</w:t>
      </w:r>
      <w:r>
        <w:rPr>
          <w:color w:val="000000"/>
          <w:kern w:val="2"/>
          <w:szCs w:val="21"/>
        </w:rPr>
        <w:t>httpd</w:t>
      </w:r>
      <w:r>
        <w:rPr>
          <w:rFonts w:hint="eastAsia"/>
          <w:color w:val="000000"/>
          <w:kern w:val="2"/>
          <w:szCs w:val="21"/>
        </w:rPr>
        <w:t>来替代</w:t>
      </w:r>
      <w:r>
        <w:rPr>
          <w:color w:val="000000"/>
          <w:kern w:val="2"/>
          <w:szCs w:val="21"/>
        </w:rPr>
        <w:t>vsftpd</w:t>
      </w:r>
      <w:r>
        <w:rPr>
          <w:rFonts w:hint="eastAsia"/>
          <w:color w:val="000000"/>
          <w:kern w:val="2"/>
          <w:szCs w:val="21"/>
        </w:rPr>
        <w:t>服务程序。</w:t>
      </w:r>
    </w:p>
    <w:p>
      <w:pPr>
        <w:pStyle w:val="56"/>
        <w:spacing w:before="0" w:beforeLines="0" w:after="0" w:afterLines="0"/>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19.2</w:t>
            </w:r>
            <w:r>
              <w:rPr>
                <w:color w:val="000000"/>
                <w:kern w:val="2"/>
                <w:szCs w:val="21"/>
              </w:rPr>
              <w:t xml:space="preserve">  </w:t>
            </w:r>
            <w:r>
              <w:rPr>
                <w:rFonts w:hint="eastAsia"/>
                <w:color w:val="000000"/>
                <w:kern w:val="2"/>
              </w:rPr>
              <w:t>部署相关服务程序</w:t>
            </w:r>
          </w:p>
        </w:tc>
      </w:tr>
    </w:tbl>
    <w:p>
      <w:pPr>
        <w:pStyle w:val="29"/>
        <w:rPr>
          <w:kern w:val="2"/>
        </w:rPr>
      </w:pPr>
    </w:p>
    <w:p>
      <w:pPr>
        <w:pStyle w:val="4"/>
        <w:spacing w:before="0" w:beforeLines="0" w:after="60" w:afterLines="20"/>
        <w:rPr>
          <w:kern w:val="2"/>
        </w:rPr>
      </w:pPr>
      <w:r>
        <w:rPr>
          <w:color w:val="000000"/>
          <w:kern w:val="2"/>
        </w:rPr>
        <w:t>19.2.1</w:t>
      </w:r>
      <w:r>
        <w:rPr>
          <w:kern w:val="2"/>
        </w:rPr>
        <w:t xml:space="preserve">  </w:t>
      </w:r>
      <w:r>
        <w:rPr>
          <w:rFonts w:hint="eastAsia"/>
          <w:color w:val="000000"/>
          <w:kern w:val="2"/>
        </w:rPr>
        <w:t>配置</w:t>
      </w:r>
      <w:r>
        <w:rPr>
          <w:color w:val="000000"/>
          <w:kern w:val="2"/>
        </w:rPr>
        <w:t>DHCP</w:t>
      </w:r>
      <w:r>
        <w:rPr>
          <w:rFonts w:hint="eastAsia"/>
          <w:color w:val="000000"/>
          <w:kern w:val="2"/>
        </w:rPr>
        <w:t>服务程序</w:t>
      </w:r>
    </w:p>
    <w:p>
      <w:pPr>
        <w:rPr>
          <w:kern w:val="2"/>
        </w:rPr>
      </w:pPr>
      <w:r>
        <w:rPr>
          <w:color w:val="000000"/>
          <w:kern w:val="2"/>
          <w:szCs w:val="21"/>
        </w:rPr>
        <w:t>DHCP</w:t>
      </w:r>
      <w:r>
        <w:rPr>
          <w:rFonts w:hint="eastAsia"/>
          <w:color w:val="000000"/>
          <w:kern w:val="2"/>
          <w:szCs w:val="21"/>
        </w:rPr>
        <w:t>服务程序用于为客户端主机分配可用的</w:t>
      </w:r>
      <w:r>
        <w:rPr>
          <w:color w:val="000000"/>
          <w:kern w:val="2"/>
          <w:szCs w:val="21"/>
        </w:rPr>
        <w:t>IP</w:t>
      </w:r>
      <w:r>
        <w:rPr>
          <w:rFonts w:hint="eastAsia"/>
          <w:color w:val="000000"/>
          <w:kern w:val="2"/>
          <w:szCs w:val="21"/>
        </w:rPr>
        <w:t>地址，而且这是服务器与客户端主机进行文件传输的基础，因此我们先行配置</w:t>
      </w:r>
      <w:r>
        <w:rPr>
          <w:color w:val="000000"/>
          <w:kern w:val="2"/>
          <w:szCs w:val="21"/>
        </w:rPr>
        <w:t>DHCP</w:t>
      </w:r>
      <w:r>
        <w:rPr>
          <w:rFonts w:hint="eastAsia"/>
          <w:color w:val="000000"/>
          <w:kern w:val="2"/>
          <w:szCs w:val="21"/>
        </w:rPr>
        <w:t>服务程序。首先按照表</w:t>
      </w:r>
      <w:r>
        <w:rPr>
          <w:color w:val="000000"/>
          <w:kern w:val="2"/>
          <w:szCs w:val="21"/>
        </w:rPr>
        <w:t>19-1</w:t>
      </w:r>
      <w:r>
        <w:rPr>
          <w:rFonts w:hint="eastAsia"/>
          <w:color w:val="000000"/>
          <w:kern w:val="2"/>
          <w:szCs w:val="21"/>
        </w:rPr>
        <w:t>为无人值守系统设置</w:t>
      </w:r>
      <w:r>
        <w:rPr>
          <w:color w:val="000000"/>
          <w:kern w:val="2"/>
          <w:szCs w:val="21"/>
        </w:rPr>
        <w:t>IP</w:t>
      </w:r>
      <w:r>
        <w:rPr>
          <w:rFonts w:hint="eastAsia"/>
          <w:color w:val="000000"/>
          <w:kern w:val="2"/>
          <w:szCs w:val="21"/>
        </w:rPr>
        <w:t>地址，然后按照图</w:t>
      </w:r>
      <w:r>
        <w:rPr>
          <w:color w:val="000000"/>
          <w:kern w:val="2"/>
          <w:szCs w:val="21"/>
        </w:rPr>
        <w:t>19-2</w:t>
      </w:r>
      <w:r>
        <w:rPr>
          <w:rFonts w:hint="eastAsia"/>
          <w:color w:val="000000"/>
          <w:kern w:val="2"/>
          <w:szCs w:val="21"/>
        </w:rPr>
        <w:t>和图</w:t>
      </w:r>
      <w:r>
        <w:rPr>
          <w:color w:val="000000"/>
          <w:kern w:val="2"/>
          <w:szCs w:val="21"/>
        </w:rPr>
        <w:t>19-3</w:t>
      </w:r>
      <w:r>
        <w:rPr>
          <w:rFonts w:hint="eastAsia"/>
          <w:color w:val="000000"/>
          <w:kern w:val="2"/>
          <w:szCs w:val="21"/>
        </w:rPr>
        <w:t>在虚拟机的虚拟网络编辑器中关闭自身的</w:t>
      </w:r>
      <w:r>
        <w:rPr>
          <w:color w:val="000000"/>
          <w:kern w:val="2"/>
          <w:szCs w:val="21"/>
        </w:rPr>
        <w:t>DHCP</w:t>
      </w:r>
      <w:r>
        <w:rPr>
          <w:rFonts w:hint="eastAsia"/>
          <w:color w:val="000000"/>
          <w:kern w:val="2"/>
          <w:szCs w:val="21"/>
        </w:rPr>
        <w:t>服务。</w:t>
      </w:r>
    </w:p>
    <w:p>
      <w:pPr>
        <w:pStyle w:val="27"/>
        <w:spacing w:before="80"/>
        <w:rPr>
          <w:kern w:val="2"/>
        </w:rPr>
      </w:pPr>
      <w:r>
        <w:rPr>
          <w:rFonts w:hint="eastAsia"/>
          <w:kern w:val="2"/>
        </w:rPr>
        <w:t>表</w:t>
      </w:r>
      <w:r>
        <w:rPr>
          <w:kern w:val="2"/>
        </w:rPr>
        <w:t>19-1</w:t>
      </w:r>
      <w:r>
        <w:rPr>
          <w:rFonts w:hint="eastAsia"/>
          <w:kern w:val="2"/>
        </w:rPr>
        <w:tab/>
      </w:r>
      <w:r>
        <w:rPr>
          <w:rFonts w:hint="eastAsia"/>
          <w:kern w:val="2"/>
        </w:rPr>
        <w:t>无人值守系统与客户端的设置</w:t>
      </w:r>
    </w:p>
    <w:tbl>
      <w:tblPr>
        <w:tblStyle w:val="24"/>
        <w:tblW w:w="8061" w:type="dxa"/>
        <w:tblInd w:w="108" w:type="dxa"/>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2632"/>
        <w:gridCol w:w="2675"/>
        <w:gridCol w:w="2754"/>
      </w:tblGrid>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主机名称</w:t>
            </w:r>
          </w:p>
        </w:tc>
        <w:tc>
          <w:tcPr>
            <w:tcW w:w="2675" w:type="dxa"/>
            <w:tcBorders>
              <w:top w:val="single" w:color="000000" w:sz="6" w:space="0"/>
              <w:bottom w:val="single" w:color="000000" w:sz="4" w:space="0"/>
            </w:tcBorders>
            <w:shd w:val="clear" w:color="auto" w:fill="D9D9D9"/>
            <w:vAlign w:val="center"/>
          </w:tcPr>
          <w:p>
            <w:pPr>
              <w:pStyle w:val="50"/>
              <w:rPr>
                <w:kern w:val="2"/>
              </w:rPr>
            </w:pPr>
            <w:r>
              <w:rPr>
                <w:rFonts w:hint="eastAsia"/>
                <w:kern w:val="2"/>
              </w:rPr>
              <w:t>操作系统</w:t>
            </w:r>
          </w:p>
        </w:tc>
        <w:tc>
          <w:tcPr>
            <w:tcW w:w="2754" w:type="dxa"/>
            <w:tcBorders>
              <w:top w:val="single" w:color="000000" w:sz="6" w:space="0"/>
              <w:bottom w:val="single" w:color="000000" w:sz="4" w:space="0"/>
            </w:tcBorders>
            <w:shd w:val="clear" w:color="auto" w:fill="D9D9D9"/>
            <w:vAlign w:val="center"/>
          </w:tcPr>
          <w:p>
            <w:pPr>
              <w:pStyle w:val="50"/>
              <w:rPr>
                <w:kern w:val="2"/>
              </w:rPr>
            </w:pPr>
            <w:r>
              <w:rPr>
                <w:b/>
                <w:bCs/>
                <w:kern w:val="2"/>
              </w:rPr>
              <w:t>IP</w:t>
            </w:r>
            <w:r>
              <w:rPr>
                <w:rFonts w:hint="eastAsia"/>
                <w:kern w:val="2"/>
              </w:rPr>
              <w:t>地址</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tcBorders>
              <w:top w:val="single" w:color="000000" w:sz="4" w:space="0"/>
            </w:tcBorders>
            <w:vAlign w:val="center"/>
          </w:tcPr>
          <w:p>
            <w:pPr>
              <w:pStyle w:val="28"/>
              <w:rPr>
                <w:kern w:val="2"/>
              </w:rPr>
            </w:pPr>
            <w:r>
              <w:rPr>
                <w:rFonts w:hint="eastAsia"/>
                <w:kern w:val="2"/>
              </w:rPr>
              <w:t>无人值守系统</w:t>
            </w:r>
          </w:p>
        </w:tc>
        <w:tc>
          <w:tcPr>
            <w:tcW w:w="2675" w:type="dxa"/>
            <w:tcBorders>
              <w:top w:val="single" w:color="000000" w:sz="4" w:space="0"/>
            </w:tcBorders>
            <w:vAlign w:val="center"/>
          </w:tcPr>
          <w:p>
            <w:pPr>
              <w:pStyle w:val="28"/>
              <w:rPr>
                <w:kern w:val="2"/>
              </w:rPr>
            </w:pPr>
            <w:r>
              <w:rPr>
                <w:kern w:val="2"/>
              </w:rPr>
              <w:t>RHEL 7</w:t>
            </w:r>
          </w:p>
        </w:tc>
        <w:tc>
          <w:tcPr>
            <w:tcW w:w="2754" w:type="dxa"/>
            <w:tcBorders>
              <w:top w:val="single" w:color="000000" w:sz="4" w:space="0"/>
            </w:tcBorders>
            <w:vAlign w:val="center"/>
          </w:tcPr>
          <w:p>
            <w:pPr>
              <w:pStyle w:val="28"/>
              <w:rPr>
                <w:kern w:val="2"/>
              </w:rPr>
            </w:pPr>
            <w:r>
              <w:rPr>
                <w:kern w:val="2"/>
              </w:rPr>
              <w:t>192.168.10.10</w:t>
            </w:r>
          </w:p>
        </w:tc>
      </w:tr>
      <w:tr>
        <w:tblPrEx>
          <w:tblBorders>
            <w:top w:val="single" w:color="000000" w:sz="6" w:space="0"/>
            <w:left w:val="none" w:color="auto" w:sz="0" w:space="0"/>
            <w:bottom w:val="single" w:color="000000" w:sz="6"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2632" w:type="dxa"/>
            <w:vAlign w:val="center"/>
          </w:tcPr>
          <w:p>
            <w:pPr>
              <w:pStyle w:val="28"/>
              <w:rPr>
                <w:kern w:val="2"/>
              </w:rPr>
            </w:pPr>
            <w:r>
              <w:rPr>
                <w:rFonts w:hint="eastAsia"/>
                <w:kern w:val="2"/>
              </w:rPr>
              <w:t>客户端主机</w:t>
            </w:r>
          </w:p>
        </w:tc>
        <w:tc>
          <w:tcPr>
            <w:tcW w:w="2675" w:type="dxa"/>
            <w:vAlign w:val="center"/>
          </w:tcPr>
          <w:p>
            <w:pPr>
              <w:pStyle w:val="28"/>
              <w:rPr>
                <w:kern w:val="2"/>
              </w:rPr>
            </w:pPr>
            <w:r>
              <w:rPr>
                <w:rFonts w:hint="eastAsia"/>
                <w:kern w:val="2"/>
              </w:rPr>
              <w:t>未安装操作系统</w:t>
            </w:r>
          </w:p>
        </w:tc>
        <w:tc>
          <w:tcPr>
            <w:tcW w:w="2754" w:type="dxa"/>
            <w:vAlign w:val="center"/>
          </w:tcPr>
          <w:p>
            <w:pPr>
              <w:pStyle w:val="28"/>
              <w:rPr>
                <w:kern w:val="2"/>
              </w:rPr>
            </w:pPr>
            <w:r>
              <w:rPr>
                <w:kern w:val="2"/>
              </w:rPr>
              <w:t>-</w:t>
            </w:r>
          </w:p>
        </w:tc>
      </w:tr>
    </w:tbl>
    <w:p>
      <w:pPr>
        <w:pStyle w:val="32"/>
        <w:rPr>
          <w:kern w:val="2"/>
        </w:rPr>
      </w:pPr>
      <w:r>
        <w:rPr>
          <w:color w:val="000000"/>
          <w:kern w:val="2"/>
          <w:szCs w:val="21"/>
        </w:rPr>
        <w:drawing>
          <wp:inline distT="0" distB="0" distL="0" distR="0">
            <wp:extent cx="4937760" cy="685800"/>
            <wp:effectExtent l="19050" t="19050" r="0" b="0"/>
            <wp:docPr id="232" name="图片 12"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第19章 使用PXE+Kickstart无人值守安装服务。第19章 使用PXE+Kickstart无人值守安装服务。"/>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4937760" cy="6858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19-2  </w:t>
      </w:r>
      <w:r>
        <w:rPr>
          <w:rFonts w:hint="eastAsia"/>
          <w:color w:val="000000"/>
          <w:kern w:val="2"/>
          <w:szCs w:val="21"/>
        </w:rPr>
        <w:t>打开虚拟机的虚拟网络编辑器</w:t>
      </w:r>
    </w:p>
    <w:p>
      <w:pPr>
        <w:pStyle w:val="32"/>
        <w:rPr>
          <w:kern w:val="2"/>
        </w:rPr>
      </w:pPr>
      <w:r>
        <w:rPr>
          <w:color w:val="000000"/>
          <w:kern w:val="2"/>
          <w:szCs w:val="21"/>
        </w:rPr>
        <w:drawing>
          <wp:inline distT="0" distB="0" distL="0" distR="0">
            <wp:extent cx="2987040" cy="2667000"/>
            <wp:effectExtent l="19050" t="19050" r="3810" b="0"/>
            <wp:docPr id="233" name="图片 11"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 descr="第19章 使用PXE+Kickstart无人值守安装服务。第19章 使用PXE+Kickstart无人值守安装服务。"/>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987040" cy="266700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 xml:space="preserve">19-3  </w:t>
      </w:r>
      <w:r>
        <w:rPr>
          <w:rFonts w:hint="eastAsia"/>
          <w:color w:val="000000"/>
          <w:kern w:val="2"/>
          <w:szCs w:val="21"/>
        </w:rPr>
        <w:t>关闭虚拟机自带的</w:t>
      </w:r>
      <w:r>
        <w:rPr>
          <w:color w:val="000000"/>
          <w:kern w:val="2"/>
          <w:szCs w:val="21"/>
        </w:rPr>
        <w:t>DHCP</w:t>
      </w:r>
      <w:r>
        <w:rPr>
          <w:rFonts w:hint="eastAsia"/>
          <w:color w:val="000000"/>
          <w:kern w:val="2"/>
          <w:szCs w:val="21"/>
        </w:rPr>
        <w:t>服务</w:t>
      </w:r>
    </w:p>
    <w:p>
      <w:pPr>
        <w:rPr>
          <w:kern w:val="2"/>
        </w:rPr>
      </w:pPr>
      <w:r>
        <w:rPr>
          <w:rFonts w:hint="eastAsia"/>
          <w:color w:val="000000"/>
          <w:kern w:val="2"/>
          <w:szCs w:val="21"/>
        </w:rPr>
        <w:t>当挂载好光盘镜像并把</w:t>
      </w:r>
      <w:r>
        <w:rPr>
          <w:color w:val="000000"/>
          <w:kern w:val="2"/>
          <w:szCs w:val="21"/>
        </w:rPr>
        <w:t>Yum</w:t>
      </w:r>
      <w:r>
        <w:rPr>
          <w:rFonts w:hint="eastAsia"/>
          <w:color w:val="000000"/>
          <w:kern w:val="2"/>
          <w:szCs w:val="21"/>
        </w:rPr>
        <w:t>仓库文件配置妥当后，就可以安装</w:t>
      </w:r>
      <w:r>
        <w:rPr>
          <w:color w:val="000000"/>
          <w:kern w:val="2"/>
          <w:szCs w:val="21"/>
        </w:rPr>
        <w:t>DHCP</w:t>
      </w:r>
      <w:r>
        <w:rPr>
          <w:rFonts w:hint="eastAsia"/>
          <w:color w:val="000000"/>
          <w:kern w:val="2"/>
          <w:szCs w:val="21"/>
        </w:rPr>
        <w:t>服务程序软件包了。</w:t>
      </w:r>
    </w:p>
    <w:p>
      <w:pPr>
        <w:pStyle w:val="58"/>
        <w:rPr>
          <w:kern w:val="2"/>
        </w:rPr>
      </w:pPr>
    </w:p>
    <w:p>
      <w:pPr>
        <w:pStyle w:val="26"/>
        <w:rPr>
          <w:kern w:val="2"/>
        </w:rPr>
      </w:pPr>
      <w:r>
        <w:rPr>
          <w:kern w:val="2"/>
        </w:rPr>
        <w:t>[root@linuxprobe ~]# yum install dhcp</w:t>
      </w:r>
    </w:p>
    <w:p>
      <w:pPr>
        <w:pStyle w:val="26"/>
        <w:rPr>
          <w:kern w:val="2"/>
        </w:rPr>
      </w:pPr>
      <w:r>
        <w:rPr>
          <w:kern w:val="2"/>
        </w:rPr>
        <w:t>Loaded plugins: langpacks, product-id, subscription-manager</w:t>
      </w:r>
    </w:p>
    <w:p>
      <w:pPr>
        <w:pStyle w:val="26"/>
        <w:rPr>
          <w:spacing w:val="2"/>
          <w:kern w:val="2"/>
        </w:rPr>
      </w:pPr>
      <w:r>
        <w:rPr>
          <w:spacing w:val="2"/>
          <w:kern w:val="2"/>
        </w:rPr>
        <w:t>This system is not registered to Red Hat Subscription Management. You can use</w:t>
      </w:r>
    </w:p>
    <w:p>
      <w:pPr>
        <w:pStyle w:val="26"/>
        <w:rPr>
          <w:kern w:val="2"/>
        </w:rPr>
      </w:pPr>
      <w:r>
        <w:rPr>
          <w:kern w:val="2"/>
        </w:rPr>
        <w:t>subscription-manager to register.</w:t>
      </w:r>
    </w:p>
    <w:p>
      <w:pPr>
        <w:pStyle w:val="26"/>
        <w:rPr>
          <w:kern w:val="2"/>
        </w:rPr>
      </w:pPr>
      <w:r>
        <w:rPr>
          <w:kern w:val="2"/>
        </w:rPr>
        <w:t>rhel | 4.1 kB 00:00 </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dhcp.x86</w:t>
      </w:r>
      <w:r>
        <w:rPr>
          <w:rFonts w:ascii="宋体"/>
          <w:kern w:val="2"/>
        </w:rPr>
        <w:t>_</w:t>
      </w:r>
      <w:r>
        <w:rPr>
          <w:kern w:val="2"/>
        </w:rPr>
        <w:t>64 12:4.2.5-27.el7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dhcp x86</w:t>
      </w:r>
      <w:r>
        <w:rPr>
          <w:rFonts w:ascii="宋体"/>
          <w:kern w:val="2"/>
        </w:rPr>
        <w:t>_</w:t>
      </w:r>
      <w:r>
        <w:rPr>
          <w:kern w:val="2"/>
        </w:rPr>
        <w:t>64 12:4.2.5-27.el7 rhel 506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506 k</w:t>
      </w:r>
    </w:p>
    <w:p>
      <w:pPr>
        <w:pStyle w:val="26"/>
        <w:rPr>
          <w:kern w:val="2"/>
        </w:rPr>
      </w:pPr>
      <w:r>
        <w:rPr>
          <w:kern w:val="2"/>
        </w:rPr>
        <w:t>Installed size: 1.4 M</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12:dhcp-4.2.5-27.el7.x86</w:t>
      </w:r>
      <w:r>
        <w:rPr>
          <w:rFonts w:ascii="宋体"/>
          <w:kern w:val="2"/>
        </w:rPr>
        <w:t>_</w:t>
      </w:r>
      <w:r>
        <w:rPr>
          <w:kern w:val="2"/>
        </w:rPr>
        <w:t>64 1/1 </w:t>
      </w:r>
    </w:p>
    <w:p>
      <w:pPr>
        <w:pStyle w:val="26"/>
        <w:rPr>
          <w:kern w:val="2"/>
        </w:rPr>
      </w:pPr>
      <w:r>
        <w:rPr>
          <w:kern w:val="2"/>
        </w:rPr>
        <w:t> Verifying : 12:dhcp-4.2.5-27.el7.x86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dhcp.x86</w:t>
      </w:r>
      <w:r>
        <w:rPr>
          <w:rFonts w:ascii="宋体"/>
          <w:kern w:val="2"/>
        </w:rPr>
        <w:t>_</w:t>
      </w:r>
      <w:r>
        <w:rPr>
          <w:kern w:val="2"/>
        </w:rPr>
        <w:t>64 12:4.2.5-27.el7 </w:t>
      </w:r>
    </w:p>
    <w:p>
      <w:pPr>
        <w:pStyle w:val="26"/>
        <w:rPr>
          <w:kern w:val="2"/>
        </w:rPr>
      </w:pPr>
      <w:r>
        <w:rPr>
          <w:kern w:val="2"/>
        </w:rPr>
        <w:t>Complete!</w:t>
      </w:r>
    </w:p>
    <w:p>
      <w:pPr>
        <w:pStyle w:val="59"/>
        <w:spacing w:after="90"/>
        <w:rPr>
          <w:kern w:val="2"/>
        </w:rPr>
      </w:pPr>
    </w:p>
    <w:p>
      <w:pPr>
        <w:rPr>
          <w:spacing w:val="-2"/>
          <w:kern w:val="2"/>
        </w:rPr>
      </w:pPr>
      <w:r>
        <w:rPr>
          <w:rFonts w:hint="eastAsia"/>
          <w:color w:val="000000"/>
          <w:spacing w:val="-2"/>
          <w:kern w:val="2"/>
          <w:szCs w:val="21"/>
        </w:rPr>
        <w:t>第</w:t>
      </w:r>
      <w:r>
        <w:rPr>
          <w:color w:val="000000"/>
          <w:spacing w:val="-2"/>
          <w:kern w:val="2"/>
          <w:szCs w:val="21"/>
        </w:rPr>
        <w:t>14</w:t>
      </w:r>
      <w:r>
        <w:rPr>
          <w:rFonts w:hint="eastAsia"/>
          <w:color w:val="000000"/>
          <w:spacing w:val="-2"/>
          <w:kern w:val="2"/>
          <w:szCs w:val="21"/>
        </w:rPr>
        <w:t>章已经详细讲解了</w:t>
      </w:r>
      <w:r>
        <w:rPr>
          <w:color w:val="000000"/>
          <w:spacing w:val="-2"/>
          <w:kern w:val="2"/>
          <w:szCs w:val="21"/>
        </w:rPr>
        <w:t>DHCP</w:t>
      </w:r>
      <w:r>
        <w:rPr>
          <w:rFonts w:hint="eastAsia"/>
          <w:color w:val="000000"/>
          <w:spacing w:val="-2"/>
          <w:kern w:val="2"/>
          <w:szCs w:val="21"/>
        </w:rPr>
        <w:t>服务程序的配置以及部署方法，相信各位读者对相关的配置参数还有一些印象。但是，我们在这里使用的配置文件与第</w:t>
      </w:r>
      <w:r>
        <w:rPr>
          <w:color w:val="000000"/>
          <w:spacing w:val="-2"/>
          <w:kern w:val="2"/>
          <w:szCs w:val="21"/>
        </w:rPr>
        <w:t>14</w:t>
      </w:r>
      <w:r>
        <w:rPr>
          <w:rFonts w:hint="eastAsia"/>
          <w:color w:val="000000"/>
          <w:spacing w:val="-2"/>
          <w:kern w:val="2"/>
          <w:szCs w:val="21"/>
        </w:rPr>
        <w:t>章中的配置文件有两个主要区别：允许了</w:t>
      </w:r>
      <w:r>
        <w:rPr>
          <w:color w:val="000000"/>
          <w:spacing w:val="-2"/>
          <w:kern w:val="2"/>
          <w:szCs w:val="21"/>
        </w:rPr>
        <w:t>BOOTP</w:t>
      </w:r>
      <w:r>
        <w:rPr>
          <w:rFonts w:hint="eastAsia"/>
          <w:color w:val="000000"/>
          <w:spacing w:val="-2"/>
          <w:kern w:val="2"/>
          <w:szCs w:val="21"/>
        </w:rPr>
        <w:t>引导程序协议，旨在让局域网内暂时没有操作系统的主机也能获取静态</w:t>
      </w:r>
      <w:r>
        <w:rPr>
          <w:color w:val="000000"/>
          <w:spacing w:val="-2"/>
          <w:kern w:val="2"/>
          <w:szCs w:val="21"/>
        </w:rPr>
        <w:t>IP</w:t>
      </w:r>
      <w:r>
        <w:rPr>
          <w:rFonts w:hint="eastAsia"/>
          <w:color w:val="000000"/>
          <w:spacing w:val="-2"/>
          <w:kern w:val="2"/>
          <w:szCs w:val="21"/>
        </w:rPr>
        <w:t>地址；在配置文件的最下面加载了引导驱动文件</w:t>
      </w:r>
      <w:r>
        <w:rPr>
          <w:color w:val="000000"/>
          <w:spacing w:val="-2"/>
          <w:kern w:val="2"/>
          <w:szCs w:val="21"/>
        </w:rPr>
        <w:t>pxelinux.0</w:t>
      </w:r>
      <w:r>
        <w:rPr>
          <w:rFonts w:hint="eastAsia"/>
          <w:color w:val="000000"/>
          <w:spacing w:val="-2"/>
          <w:kern w:val="2"/>
          <w:szCs w:val="21"/>
        </w:rPr>
        <w:t>（这个文件会在下面的步骤中创建），其目的是让客户端主机获取到</w:t>
      </w:r>
      <w:r>
        <w:rPr>
          <w:color w:val="000000"/>
          <w:spacing w:val="-2"/>
          <w:kern w:val="2"/>
          <w:szCs w:val="21"/>
        </w:rPr>
        <w:t>IP</w:t>
      </w:r>
      <w:r>
        <w:rPr>
          <w:rFonts w:hint="eastAsia"/>
          <w:color w:val="000000"/>
          <w:spacing w:val="-2"/>
          <w:kern w:val="2"/>
          <w:szCs w:val="21"/>
        </w:rPr>
        <w:t>地址后主动获取引导驱动文件，自行进入下一步的安装过程。</w:t>
      </w:r>
    </w:p>
    <w:p>
      <w:pPr>
        <w:pStyle w:val="58"/>
        <w:rPr>
          <w:kern w:val="2"/>
        </w:rPr>
      </w:pPr>
    </w:p>
    <w:p>
      <w:pPr>
        <w:pStyle w:val="26"/>
        <w:rPr>
          <w:kern w:val="2"/>
        </w:rPr>
      </w:pPr>
      <w:r>
        <w:rPr>
          <w:kern w:val="2"/>
        </w:rPr>
        <w:t>[root@linuxprobe ~]# vim /etc/dhcp/dhcpd.conf</w:t>
      </w:r>
    </w:p>
    <w:p>
      <w:pPr>
        <w:pStyle w:val="26"/>
        <w:rPr>
          <w:kern w:val="2"/>
        </w:rPr>
      </w:pPr>
      <w:r>
        <w:rPr>
          <w:kern w:val="2"/>
        </w:rPr>
        <w:t>allow booting;</w:t>
      </w:r>
    </w:p>
    <w:p>
      <w:pPr>
        <w:pStyle w:val="26"/>
        <w:rPr>
          <w:kern w:val="2"/>
        </w:rPr>
      </w:pPr>
      <w:r>
        <w:rPr>
          <w:kern w:val="2"/>
        </w:rPr>
        <w:t>allow bootp;</w:t>
      </w:r>
    </w:p>
    <w:p>
      <w:pPr>
        <w:pStyle w:val="26"/>
        <w:rPr>
          <w:kern w:val="2"/>
        </w:rPr>
      </w:pPr>
      <w:r>
        <w:rPr>
          <w:kern w:val="2"/>
        </w:rPr>
        <w:t>ddns-update-style interim;</w:t>
      </w:r>
    </w:p>
    <w:p>
      <w:pPr>
        <w:pStyle w:val="26"/>
        <w:rPr>
          <w:kern w:val="2"/>
        </w:rPr>
      </w:pPr>
      <w:r>
        <w:rPr>
          <w:kern w:val="2"/>
        </w:rPr>
        <w:t>ignore client-updates;</w:t>
      </w:r>
    </w:p>
    <w:p>
      <w:pPr>
        <w:pStyle w:val="26"/>
        <w:rPr>
          <w:kern w:val="2"/>
        </w:rPr>
      </w:pPr>
      <w:r>
        <w:rPr>
          <w:kern w:val="2"/>
        </w:rPr>
        <w:t>subnet 192.168.10.0 netmask 255.255.255.0 {</w:t>
      </w:r>
    </w:p>
    <w:p>
      <w:pPr>
        <w:pStyle w:val="26"/>
        <w:rPr>
          <w:kern w:val="2"/>
        </w:rPr>
      </w:pPr>
      <w:r>
        <w:rPr>
          <w:kern w:val="2"/>
        </w:rPr>
        <w:t>        option subnet-mask      255.255.255.0;</w:t>
      </w:r>
    </w:p>
    <w:p>
      <w:pPr>
        <w:pStyle w:val="26"/>
        <w:rPr>
          <w:kern w:val="2"/>
        </w:rPr>
      </w:pPr>
      <w:r>
        <w:rPr>
          <w:kern w:val="2"/>
        </w:rPr>
        <w:t>        option domain-name-servers  192.168.10.10;</w:t>
      </w:r>
    </w:p>
    <w:p>
      <w:pPr>
        <w:pStyle w:val="26"/>
        <w:rPr>
          <w:kern w:val="2"/>
        </w:rPr>
      </w:pPr>
      <w:r>
        <w:rPr>
          <w:kern w:val="2"/>
        </w:rPr>
        <w:t>        range dynamic-bootp 192.168.10.100 192.168.10.200;</w:t>
      </w:r>
    </w:p>
    <w:p>
      <w:pPr>
        <w:pStyle w:val="26"/>
        <w:rPr>
          <w:kern w:val="2"/>
        </w:rPr>
      </w:pPr>
      <w:r>
        <w:rPr>
          <w:kern w:val="2"/>
        </w:rPr>
        <w:t>        default-lease-time      21600;</w:t>
      </w:r>
    </w:p>
    <w:p>
      <w:pPr>
        <w:pStyle w:val="26"/>
        <w:rPr>
          <w:kern w:val="2"/>
        </w:rPr>
      </w:pPr>
      <w:r>
        <w:rPr>
          <w:kern w:val="2"/>
        </w:rPr>
        <w:t>        max-lease-time          43200;</w:t>
      </w:r>
    </w:p>
    <w:p>
      <w:pPr>
        <w:pStyle w:val="26"/>
        <w:rPr>
          <w:kern w:val="2"/>
        </w:rPr>
      </w:pPr>
      <w:r>
        <w:rPr>
          <w:kern w:val="2"/>
        </w:rPr>
        <w:t>        next-server             192.168.10.10;</w:t>
      </w:r>
    </w:p>
    <w:p>
      <w:pPr>
        <w:pStyle w:val="26"/>
        <w:rPr>
          <w:kern w:val="2"/>
        </w:rPr>
      </w:pPr>
      <w:r>
        <w:rPr>
          <w:kern w:val="2"/>
        </w:rPr>
        <w:t>        filename                "pxelinux.0";</w:t>
      </w:r>
    </w:p>
    <w:p>
      <w:pPr>
        <w:pStyle w:val="26"/>
        <w:rPr>
          <w:kern w:val="2"/>
        </w:rPr>
      </w:pPr>
      <w:r>
        <w:rPr>
          <w:kern w:val="2"/>
        </w:rPr>
        <w:t>}</w:t>
      </w:r>
    </w:p>
    <w:p>
      <w:pPr>
        <w:pStyle w:val="59"/>
        <w:spacing w:after="90"/>
        <w:rPr>
          <w:kern w:val="2"/>
        </w:rPr>
      </w:pPr>
    </w:p>
    <w:p>
      <w:pPr>
        <w:rPr>
          <w:spacing w:val="-4"/>
          <w:kern w:val="2"/>
        </w:rPr>
      </w:pPr>
      <w:r>
        <w:rPr>
          <w:rFonts w:hint="eastAsia"/>
          <w:color w:val="000000"/>
          <w:spacing w:val="-4"/>
          <w:kern w:val="2"/>
          <w:szCs w:val="21"/>
        </w:rPr>
        <w:t>在确认</w:t>
      </w:r>
      <w:r>
        <w:rPr>
          <w:color w:val="000000"/>
          <w:spacing w:val="-4"/>
          <w:kern w:val="2"/>
          <w:szCs w:val="21"/>
        </w:rPr>
        <w:t>DHCP</w:t>
      </w:r>
      <w:r>
        <w:rPr>
          <w:rFonts w:hint="eastAsia"/>
          <w:color w:val="000000"/>
          <w:spacing w:val="-4"/>
          <w:kern w:val="2"/>
          <w:szCs w:val="21"/>
        </w:rPr>
        <w:t>服务程序的参数都填写正确后，重新启动该服务程序，并将其添加到开机启动项中。这样在设备下一次重启之后，在无须人工干预的情况下，自动为客户端主机安装系统。</w:t>
      </w:r>
    </w:p>
    <w:p>
      <w:pPr>
        <w:pStyle w:val="58"/>
        <w:rPr>
          <w:kern w:val="2"/>
        </w:rPr>
      </w:pPr>
    </w:p>
    <w:p>
      <w:pPr>
        <w:pStyle w:val="26"/>
        <w:rPr>
          <w:kern w:val="2"/>
        </w:rPr>
      </w:pPr>
      <w:r>
        <w:rPr>
          <w:kern w:val="2"/>
        </w:rPr>
        <w:t>[root@linuxprobe ~]# systemctl restart dhcpd</w:t>
      </w:r>
    </w:p>
    <w:p>
      <w:pPr>
        <w:pStyle w:val="26"/>
        <w:rPr>
          <w:kern w:val="2"/>
        </w:rPr>
      </w:pPr>
      <w:r>
        <w:rPr>
          <w:kern w:val="2"/>
        </w:rPr>
        <w:t>[root@linuxprobe ~]# systemctl enable dhcpd</w:t>
      </w:r>
    </w:p>
    <w:p>
      <w:pPr>
        <w:pStyle w:val="26"/>
        <w:rPr>
          <w:kern w:val="2"/>
        </w:rPr>
      </w:pPr>
      <w:r>
        <w:rPr>
          <w:kern w:val="2"/>
        </w:rPr>
        <w:t>ln -s '/usr/lib/systemd/system/dhcpd.service' '/etc/systemd/system/multi-user.</w:t>
      </w:r>
    </w:p>
    <w:p>
      <w:pPr>
        <w:pStyle w:val="26"/>
        <w:rPr>
          <w:kern w:val="2"/>
        </w:rPr>
      </w:pPr>
      <w:r>
        <w:rPr>
          <w:kern w:val="2"/>
        </w:rPr>
        <w:t>target.wants/dhcpd.service'</w:t>
      </w:r>
    </w:p>
    <w:p>
      <w:pPr>
        <w:pStyle w:val="59"/>
        <w:spacing w:after="90"/>
        <w:rPr>
          <w:kern w:val="2"/>
        </w:rPr>
      </w:pPr>
    </w:p>
    <w:p>
      <w:pPr>
        <w:pStyle w:val="4"/>
        <w:spacing w:before="151" w:after="151"/>
        <w:rPr>
          <w:kern w:val="2"/>
        </w:rPr>
      </w:pPr>
      <w:r>
        <w:rPr>
          <w:color w:val="000000"/>
          <w:kern w:val="2"/>
        </w:rPr>
        <w:t>19.2.2</w:t>
      </w:r>
      <w:r>
        <w:rPr>
          <w:color w:val="000000"/>
          <w:kern w:val="2"/>
          <w:szCs w:val="21"/>
        </w:rPr>
        <w:t xml:space="preserve">  </w:t>
      </w:r>
      <w:r>
        <w:rPr>
          <w:rFonts w:hint="eastAsia"/>
          <w:color w:val="000000"/>
          <w:kern w:val="2"/>
        </w:rPr>
        <w:t>配置</w:t>
      </w:r>
      <w:r>
        <w:rPr>
          <w:color w:val="000000"/>
          <w:kern w:val="2"/>
        </w:rPr>
        <w:t>TFTP</w:t>
      </w:r>
      <w:r>
        <w:rPr>
          <w:rFonts w:hint="eastAsia"/>
          <w:color w:val="000000"/>
          <w:kern w:val="2"/>
        </w:rPr>
        <w:t>服务程序</w:t>
      </w:r>
    </w:p>
    <w:p>
      <w:pPr>
        <w:rPr>
          <w:kern w:val="2"/>
        </w:rPr>
      </w:pPr>
      <w:r>
        <w:rPr>
          <w:rFonts w:hint="eastAsia"/>
          <w:color w:val="000000"/>
          <w:kern w:val="2"/>
          <w:szCs w:val="21"/>
        </w:rPr>
        <w:t>我们曾经在第</w:t>
      </w:r>
      <w:r>
        <w:rPr>
          <w:color w:val="000000"/>
          <w:kern w:val="2"/>
          <w:szCs w:val="21"/>
        </w:rPr>
        <w:t>11</w:t>
      </w:r>
      <w:r>
        <w:rPr>
          <w:rFonts w:hint="eastAsia"/>
          <w:color w:val="000000"/>
          <w:kern w:val="2"/>
          <w:szCs w:val="21"/>
        </w:rPr>
        <w:t>章中学习过</w:t>
      </w:r>
      <w:r>
        <w:rPr>
          <w:color w:val="000000"/>
          <w:kern w:val="2"/>
          <w:szCs w:val="21"/>
        </w:rPr>
        <w:t>vsftpd</w:t>
      </w:r>
      <w:r>
        <w:rPr>
          <w:rFonts w:hint="eastAsia"/>
          <w:color w:val="000000"/>
          <w:kern w:val="2"/>
          <w:szCs w:val="21"/>
        </w:rPr>
        <w:t>服务与</w:t>
      </w:r>
      <w:r>
        <w:rPr>
          <w:color w:val="000000"/>
          <w:kern w:val="2"/>
          <w:szCs w:val="21"/>
        </w:rPr>
        <w:t>TFTP</w:t>
      </w:r>
      <w:r>
        <w:rPr>
          <w:rFonts w:hint="eastAsia"/>
          <w:color w:val="000000"/>
          <w:kern w:val="2"/>
          <w:szCs w:val="21"/>
        </w:rPr>
        <w:t>服务。</w:t>
      </w:r>
      <w:r>
        <w:rPr>
          <w:color w:val="000000"/>
          <w:kern w:val="2"/>
          <w:szCs w:val="21"/>
        </w:rPr>
        <w:t>vsftpd</w:t>
      </w:r>
      <w:r>
        <w:rPr>
          <w:rFonts w:hint="eastAsia"/>
          <w:color w:val="000000"/>
          <w:kern w:val="2"/>
          <w:szCs w:val="21"/>
        </w:rPr>
        <w:t>是一款功能丰富的文件传输服务程</w:t>
      </w:r>
      <w:r>
        <w:rPr>
          <w:rFonts w:hint="eastAsia"/>
          <w:color w:val="000000"/>
          <w:spacing w:val="2"/>
          <w:kern w:val="2"/>
          <w:szCs w:val="21"/>
        </w:rPr>
        <w:t>序，允许用户以匿名开放模式、本地用户模式、虚拟用户模式来进行访问认证。但是，当前的客户端主机还没有安装操作系统，该如何进行登录认证呢？而</w:t>
      </w:r>
      <w:r>
        <w:rPr>
          <w:color w:val="000000"/>
          <w:spacing w:val="2"/>
          <w:kern w:val="2"/>
          <w:szCs w:val="21"/>
        </w:rPr>
        <w:t>TFTP</w:t>
      </w:r>
      <w:r>
        <w:rPr>
          <w:rFonts w:hint="eastAsia"/>
          <w:color w:val="000000"/>
          <w:spacing w:val="2"/>
          <w:kern w:val="2"/>
          <w:szCs w:val="21"/>
        </w:rPr>
        <w:t>作为一种基于</w:t>
      </w:r>
      <w:r>
        <w:rPr>
          <w:color w:val="000000"/>
          <w:spacing w:val="2"/>
          <w:kern w:val="2"/>
          <w:szCs w:val="21"/>
        </w:rPr>
        <w:t>UDP</w:t>
      </w:r>
      <w:r>
        <w:rPr>
          <w:rFonts w:hint="eastAsia"/>
          <w:color w:val="000000"/>
          <w:spacing w:val="2"/>
          <w:kern w:val="2"/>
          <w:szCs w:val="21"/>
        </w:rPr>
        <w:t>协议的简单文件传输协议，不需要进行用户认证即可获取到所需的文件资源。因此接下来配置</w:t>
      </w:r>
      <w:r>
        <w:rPr>
          <w:color w:val="000000"/>
          <w:spacing w:val="2"/>
          <w:kern w:val="2"/>
          <w:szCs w:val="21"/>
        </w:rPr>
        <w:t>TFTP</w:t>
      </w:r>
      <w:r>
        <w:rPr>
          <w:rFonts w:hint="eastAsia"/>
          <w:color w:val="000000"/>
          <w:spacing w:val="2"/>
          <w:kern w:val="2"/>
          <w:szCs w:val="21"/>
        </w:rPr>
        <w:t>服务程序，为客户端主机提供引导及驱动文件。当客户端主机有了基本的驱动程序之后，再通过</w:t>
      </w:r>
      <w:r>
        <w:rPr>
          <w:color w:val="000000"/>
          <w:spacing w:val="2"/>
          <w:kern w:val="2"/>
          <w:szCs w:val="21"/>
        </w:rPr>
        <w:t>vsftpd</w:t>
      </w:r>
      <w:r>
        <w:rPr>
          <w:rFonts w:hint="eastAsia"/>
          <w:color w:val="000000"/>
          <w:spacing w:val="2"/>
          <w:kern w:val="2"/>
          <w:szCs w:val="21"/>
        </w:rPr>
        <w:t>服务程序将完整的光盘镜像文件传输过去。</w:t>
      </w:r>
    </w:p>
    <w:p>
      <w:pPr>
        <w:pStyle w:val="58"/>
        <w:rPr>
          <w:kern w:val="2"/>
        </w:rPr>
      </w:pPr>
    </w:p>
    <w:p>
      <w:pPr>
        <w:pStyle w:val="26"/>
        <w:rPr>
          <w:kern w:val="2"/>
        </w:rPr>
      </w:pPr>
      <w:r>
        <w:rPr>
          <w:kern w:val="2"/>
        </w:rPr>
        <w:t>[root@linuxprobe ~]# yum install tftp-server</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tftp-server.x86</w:t>
      </w:r>
      <w:r>
        <w:rPr>
          <w:rFonts w:ascii="宋体"/>
          <w:kern w:val="2"/>
        </w:rPr>
        <w:t>_</w:t>
      </w:r>
      <w:r>
        <w:rPr>
          <w:kern w:val="2"/>
        </w:rPr>
        <w:t>64 0:5.2-11.el7 will be installed</w:t>
      </w:r>
    </w:p>
    <w:p>
      <w:pPr>
        <w:pStyle w:val="26"/>
        <w:rPr>
          <w:kern w:val="2"/>
        </w:rPr>
      </w:pPr>
      <w:r>
        <w:rPr>
          <w:kern w:val="2"/>
        </w:rPr>
        <w:t>--&gt; Processing Dependency: xinetd for package: tftp-server-5.2-11.el7.x86</w:t>
      </w:r>
      <w:r>
        <w:rPr>
          <w:rFonts w:ascii="宋体"/>
          <w:kern w:val="2"/>
        </w:rPr>
        <w:t>_</w:t>
      </w:r>
      <w:r>
        <w:rPr>
          <w:kern w:val="2"/>
        </w:rPr>
        <w:t>64</w:t>
      </w:r>
    </w:p>
    <w:p>
      <w:pPr>
        <w:pStyle w:val="26"/>
        <w:rPr>
          <w:kern w:val="2"/>
        </w:rPr>
      </w:pPr>
      <w:r>
        <w:rPr>
          <w:kern w:val="2"/>
        </w:rPr>
        <w:t>--&gt; Running transaction check</w:t>
      </w:r>
    </w:p>
    <w:p>
      <w:pPr>
        <w:pStyle w:val="26"/>
        <w:rPr>
          <w:kern w:val="2"/>
        </w:rPr>
      </w:pPr>
      <w:r>
        <w:rPr>
          <w:kern w:val="2"/>
        </w:rPr>
        <w:t>---&gt; Package xinetd.x86</w:t>
      </w:r>
      <w:r>
        <w:rPr>
          <w:rFonts w:ascii="宋体"/>
          <w:kern w:val="2"/>
        </w:rPr>
        <w:t>_</w:t>
      </w:r>
      <w:r>
        <w:rPr>
          <w:kern w:val="2"/>
        </w:rPr>
        <w:t>64 2:2.3.15-12.el7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tftp-server x86</w:t>
      </w:r>
      <w:r>
        <w:rPr>
          <w:rFonts w:ascii="宋体"/>
          <w:kern w:val="2"/>
        </w:rPr>
        <w:t>_</w:t>
      </w:r>
      <w:r>
        <w:rPr>
          <w:kern w:val="2"/>
        </w:rPr>
        <w:t>64 5.2-11.el7 rhel 44 k</w:t>
      </w:r>
    </w:p>
    <w:p>
      <w:pPr>
        <w:pStyle w:val="26"/>
        <w:rPr>
          <w:kern w:val="2"/>
        </w:rPr>
      </w:pPr>
      <w:r>
        <w:rPr>
          <w:kern w:val="2"/>
        </w:rPr>
        <w:t>Installing for dependencies:</w:t>
      </w:r>
    </w:p>
    <w:p>
      <w:pPr>
        <w:pStyle w:val="26"/>
        <w:rPr>
          <w:kern w:val="2"/>
        </w:rPr>
      </w:pPr>
      <w:r>
        <w:rPr>
          <w:kern w:val="2"/>
        </w:rPr>
        <w:t> xinetd x86</w:t>
      </w:r>
      <w:r>
        <w:rPr>
          <w:rFonts w:ascii="宋体"/>
          <w:kern w:val="2"/>
        </w:rPr>
        <w:t>_</w:t>
      </w:r>
      <w:r>
        <w:rPr>
          <w:kern w:val="2"/>
        </w:rPr>
        <w:t>64 2:2.3.15-12.el7 rhel 128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 (+1 Dependent package)</w:t>
      </w:r>
    </w:p>
    <w:p>
      <w:pPr>
        <w:pStyle w:val="26"/>
        <w:rPr>
          <w:kern w:val="2"/>
        </w:rPr>
      </w:pPr>
      <w:r>
        <w:rPr>
          <w:kern w:val="2"/>
        </w:rPr>
        <w:t>Total download size: 172 k</w:t>
      </w:r>
    </w:p>
    <w:p>
      <w:pPr>
        <w:pStyle w:val="26"/>
        <w:rPr>
          <w:kern w:val="2"/>
        </w:rPr>
      </w:pPr>
      <w:r>
        <w:rPr>
          <w:kern w:val="2"/>
        </w:rPr>
        <w:t>Installed size: 325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w:t>
      </w:r>
    </w:p>
    <w:p>
      <w:pPr>
        <w:pStyle w:val="26"/>
        <w:rPr>
          <w:kern w:val="2"/>
        </w:rPr>
      </w:pPr>
      <w:r>
        <w:rPr>
          <w:kern w:val="2"/>
        </w:rPr>
        <w:t>Total 1.7 MB/s | 172 kB 00:00 </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2:xinetd-2.3.15-12.el7.x86</w:t>
      </w:r>
      <w:r>
        <w:rPr>
          <w:rFonts w:ascii="宋体"/>
          <w:kern w:val="2"/>
        </w:rPr>
        <w:t>_</w:t>
      </w:r>
      <w:r>
        <w:rPr>
          <w:kern w:val="2"/>
        </w:rPr>
        <w:t>64 1/2 </w:t>
      </w:r>
    </w:p>
    <w:p>
      <w:pPr>
        <w:pStyle w:val="26"/>
        <w:rPr>
          <w:kern w:val="2"/>
        </w:rPr>
      </w:pPr>
      <w:r>
        <w:rPr>
          <w:kern w:val="2"/>
        </w:rPr>
        <w:t> Installing : tftp-server-5.2-11.el7.x86</w:t>
      </w:r>
      <w:r>
        <w:rPr>
          <w:rFonts w:ascii="宋体"/>
          <w:kern w:val="2"/>
        </w:rPr>
        <w:t>_</w:t>
      </w:r>
      <w:r>
        <w:rPr>
          <w:kern w:val="2"/>
        </w:rPr>
        <w:t>64 2/2 </w:t>
      </w:r>
    </w:p>
    <w:p>
      <w:pPr>
        <w:pStyle w:val="26"/>
        <w:rPr>
          <w:kern w:val="2"/>
        </w:rPr>
      </w:pPr>
      <w:r>
        <w:rPr>
          <w:kern w:val="2"/>
        </w:rPr>
        <w:t> Verifying : 2:xinetd-2.3.15-12.el7.x86</w:t>
      </w:r>
      <w:r>
        <w:rPr>
          <w:rFonts w:ascii="宋体"/>
          <w:kern w:val="2"/>
        </w:rPr>
        <w:t>_</w:t>
      </w:r>
      <w:r>
        <w:rPr>
          <w:kern w:val="2"/>
        </w:rPr>
        <w:t>64 1/2 </w:t>
      </w:r>
    </w:p>
    <w:p>
      <w:pPr>
        <w:pStyle w:val="26"/>
        <w:rPr>
          <w:kern w:val="2"/>
        </w:rPr>
      </w:pPr>
      <w:r>
        <w:rPr>
          <w:kern w:val="2"/>
        </w:rPr>
        <w:t> Verifying : tftp-server-5.2-11.el7.x86</w:t>
      </w:r>
      <w:r>
        <w:rPr>
          <w:rFonts w:ascii="宋体"/>
          <w:kern w:val="2"/>
        </w:rPr>
        <w:t>_</w:t>
      </w:r>
      <w:r>
        <w:rPr>
          <w:kern w:val="2"/>
        </w:rPr>
        <w:t>64 2/2 </w:t>
      </w:r>
    </w:p>
    <w:p>
      <w:pPr>
        <w:pStyle w:val="26"/>
        <w:rPr>
          <w:kern w:val="2"/>
        </w:rPr>
      </w:pPr>
      <w:r>
        <w:rPr>
          <w:kern w:val="2"/>
        </w:rPr>
        <w:t>Installed:</w:t>
      </w:r>
    </w:p>
    <w:p>
      <w:pPr>
        <w:pStyle w:val="26"/>
        <w:rPr>
          <w:kern w:val="2"/>
        </w:rPr>
      </w:pPr>
      <w:r>
        <w:rPr>
          <w:kern w:val="2"/>
        </w:rPr>
        <w:t> tftp-server.x86</w:t>
      </w:r>
      <w:r>
        <w:rPr>
          <w:rFonts w:ascii="宋体"/>
          <w:kern w:val="2"/>
        </w:rPr>
        <w:t>_</w:t>
      </w:r>
      <w:r>
        <w:rPr>
          <w:kern w:val="2"/>
        </w:rPr>
        <w:t>64 0:5.2-11.el7 </w:t>
      </w:r>
    </w:p>
    <w:p>
      <w:pPr>
        <w:pStyle w:val="26"/>
        <w:rPr>
          <w:kern w:val="2"/>
        </w:rPr>
      </w:pPr>
      <w:r>
        <w:rPr>
          <w:kern w:val="2"/>
        </w:rPr>
        <w:t>Dependency Installed:</w:t>
      </w:r>
    </w:p>
    <w:p>
      <w:pPr>
        <w:pStyle w:val="26"/>
        <w:rPr>
          <w:kern w:val="2"/>
        </w:rPr>
      </w:pPr>
      <w:r>
        <w:rPr>
          <w:kern w:val="2"/>
        </w:rPr>
        <w:t> xinetd.x86</w:t>
      </w:r>
      <w:r>
        <w:rPr>
          <w:rFonts w:ascii="宋体"/>
          <w:kern w:val="2"/>
        </w:rPr>
        <w:t>_</w:t>
      </w:r>
      <w:r>
        <w:rPr>
          <w:kern w:val="2"/>
        </w:rPr>
        <w:t>64 2:2.3.15-12.el7 </w:t>
      </w:r>
    </w:p>
    <w:p>
      <w:pPr>
        <w:pStyle w:val="26"/>
        <w:rPr>
          <w:kern w:val="2"/>
        </w:rPr>
      </w:pPr>
      <w:r>
        <w:rPr>
          <w:kern w:val="2"/>
        </w:rPr>
        <w:t>Complete!</w:t>
      </w:r>
    </w:p>
    <w:p>
      <w:pPr>
        <w:pStyle w:val="59"/>
        <w:spacing w:after="90"/>
        <w:rPr>
          <w:kern w:val="2"/>
        </w:rPr>
      </w:pPr>
    </w:p>
    <w:p>
      <w:pPr>
        <w:rPr>
          <w:kern w:val="2"/>
        </w:rPr>
      </w:pPr>
      <w:r>
        <w:rPr>
          <w:color w:val="000000"/>
          <w:spacing w:val="4"/>
          <w:kern w:val="2"/>
          <w:szCs w:val="21"/>
        </w:rPr>
        <w:t>TFTP</w:t>
      </w:r>
      <w:r>
        <w:rPr>
          <w:rFonts w:hint="eastAsia"/>
          <w:color w:val="000000"/>
          <w:spacing w:val="4"/>
          <w:kern w:val="2"/>
          <w:szCs w:val="21"/>
        </w:rPr>
        <w:t>是一种非常精简的文件传输服务程序，它的运行和关闭是由</w:t>
      </w:r>
      <w:r>
        <w:rPr>
          <w:color w:val="000000"/>
          <w:spacing w:val="4"/>
          <w:kern w:val="2"/>
          <w:szCs w:val="21"/>
        </w:rPr>
        <w:t>xinetd</w:t>
      </w:r>
      <w:r>
        <w:rPr>
          <w:rFonts w:hint="eastAsia"/>
          <w:color w:val="000000"/>
          <w:spacing w:val="4"/>
          <w:kern w:val="2"/>
          <w:szCs w:val="21"/>
        </w:rPr>
        <w:t>网络守护进程服务来管理的。</w:t>
      </w:r>
      <w:r>
        <w:rPr>
          <w:color w:val="000000"/>
          <w:spacing w:val="4"/>
          <w:kern w:val="2"/>
          <w:szCs w:val="21"/>
        </w:rPr>
        <w:t>xinetd</w:t>
      </w:r>
      <w:r>
        <w:rPr>
          <w:rFonts w:hint="eastAsia"/>
          <w:color w:val="000000"/>
          <w:spacing w:val="4"/>
          <w:kern w:val="2"/>
          <w:szCs w:val="21"/>
        </w:rPr>
        <w:t>服务程序会同时监听系统的多个端口，然后根据用户请求的端口号调取相应的服务程序来响应用户的请求。需要开启</w:t>
      </w:r>
      <w:r>
        <w:rPr>
          <w:color w:val="000000"/>
          <w:spacing w:val="4"/>
          <w:kern w:val="2"/>
          <w:szCs w:val="21"/>
        </w:rPr>
        <w:t>TFTP</w:t>
      </w:r>
      <w:r>
        <w:rPr>
          <w:rFonts w:hint="eastAsia"/>
          <w:color w:val="000000"/>
          <w:spacing w:val="4"/>
          <w:kern w:val="2"/>
          <w:szCs w:val="21"/>
        </w:rPr>
        <w:t>服务程序，只需在</w:t>
      </w:r>
      <w:r>
        <w:rPr>
          <w:color w:val="000000"/>
          <w:spacing w:val="4"/>
          <w:kern w:val="2"/>
          <w:szCs w:val="21"/>
        </w:rPr>
        <w:t>xinetd</w:t>
      </w:r>
      <w:r>
        <w:rPr>
          <w:rFonts w:hint="eastAsia"/>
          <w:color w:val="000000"/>
          <w:spacing w:val="4"/>
          <w:kern w:val="2"/>
          <w:szCs w:val="21"/>
        </w:rPr>
        <w:t>服务程序的配置文件中把</w:t>
      </w:r>
      <w:r>
        <w:rPr>
          <w:color w:val="000000"/>
          <w:spacing w:val="4"/>
          <w:kern w:val="2"/>
          <w:szCs w:val="21"/>
        </w:rPr>
        <w:t>disable</w:t>
      </w:r>
      <w:r>
        <w:rPr>
          <w:rFonts w:hint="eastAsia"/>
          <w:color w:val="000000"/>
          <w:spacing w:val="4"/>
          <w:kern w:val="2"/>
          <w:szCs w:val="21"/>
        </w:rPr>
        <w:t>参数改成</w:t>
      </w:r>
      <w:r>
        <w:rPr>
          <w:color w:val="000000"/>
          <w:spacing w:val="4"/>
          <w:kern w:val="2"/>
          <w:szCs w:val="21"/>
        </w:rPr>
        <w:t>no</w:t>
      </w:r>
      <w:r>
        <w:rPr>
          <w:rFonts w:hint="eastAsia"/>
          <w:color w:val="000000"/>
          <w:spacing w:val="4"/>
          <w:kern w:val="2"/>
          <w:szCs w:val="21"/>
        </w:rPr>
        <w:t>就可以了。保存配置文件并退出，然后重启</w:t>
      </w:r>
      <w:r>
        <w:rPr>
          <w:color w:val="000000"/>
          <w:spacing w:val="4"/>
          <w:kern w:val="2"/>
          <w:szCs w:val="21"/>
        </w:rPr>
        <w:t>xinetd</w:t>
      </w:r>
      <w:r>
        <w:rPr>
          <w:rFonts w:hint="eastAsia"/>
          <w:color w:val="000000"/>
          <w:spacing w:val="4"/>
          <w:kern w:val="2"/>
          <w:szCs w:val="21"/>
        </w:rPr>
        <w:t>服务程序，并将其加入到开机启动项中（在</w:t>
      </w:r>
      <w:r>
        <w:rPr>
          <w:color w:val="000000"/>
          <w:spacing w:val="4"/>
          <w:kern w:val="2"/>
          <w:szCs w:val="21"/>
        </w:rPr>
        <w:t>RHEL 7</w:t>
      </w:r>
      <w:r>
        <w:rPr>
          <w:rFonts w:hint="eastAsia"/>
          <w:color w:val="000000"/>
          <w:spacing w:val="4"/>
          <w:kern w:val="2"/>
          <w:szCs w:val="21"/>
        </w:rPr>
        <w:t>系统中，已经默认启用了</w:t>
      </w:r>
      <w:r>
        <w:rPr>
          <w:color w:val="000000"/>
          <w:spacing w:val="4"/>
          <w:kern w:val="2"/>
          <w:szCs w:val="21"/>
        </w:rPr>
        <w:t>xinetd</w:t>
      </w:r>
      <w:r>
        <w:rPr>
          <w:rFonts w:hint="eastAsia"/>
          <w:color w:val="000000"/>
          <w:spacing w:val="4"/>
          <w:kern w:val="2"/>
          <w:szCs w:val="21"/>
        </w:rPr>
        <w:t>服务程序，因此在将其添加到开机启动项中的时候没有输出信息属于正常情况）。</w:t>
      </w:r>
    </w:p>
    <w:p>
      <w:pPr>
        <w:pStyle w:val="58"/>
        <w:rPr>
          <w:kern w:val="2"/>
        </w:rPr>
      </w:pPr>
    </w:p>
    <w:p>
      <w:pPr>
        <w:pStyle w:val="26"/>
        <w:rPr>
          <w:kern w:val="2"/>
        </w:rPr>
      </w:pPr>
      <w:r>
        <w:rPr>
          <w:kern w:val="2"/>
        </w:rPr>
        <w:t>[root@linuxprobe ~.d]# vim /etc/xinetd.d/tftp</w:t>
      </w:r>
    </w:p>
    <w:p>
      <w:pPr>
        <w:pStyle w:val="26"/>
        <w:rPr>
          <w:kern w:val="2"/>
        </w:rPr>
      </w:pPr>
      <w:r>
        <w:rPr>
          <w:kern w:val="2"/>
        </w:rPr>
        <w:t>service tftp</w:t>
      </w:r>
    </w:p>
    <w:p>
      <w:pPr>
        <w:pStyle w:val="26"/>
        <w:rPr>
          <w:kern w:val="2"/>
        </w:rPr>
      </w:pPr>
      <w:r>
        <w:rPr>
          <w:kern w:val="2"/>
        </w:rPr>
        <w:t>{</w:t>
      </w:r>
    </w:p>
    <w:p>
      <w:pPr>
        <w:pStyle w:val="26"/>
        <w:rPr>
          <w:kern w:val="2"/>
        </w:rPr>
      </w:pPr>
      <w:r>
        <w:rPr>
          <w:kern w:val="2"/>
        </w:rPr>
        <w:t>        socket</w:t>
      </w:r>
      <w:r>
        <w:rPr>
          <w:rFonts w:ascii="宋体"/>
          <w:kern w:val="2"/>
        </w:rPr>
        <w:t>_</w:t>
      </w:r>
      <w:r>
        <w:rPr>
          <w:kern w:val="2"/>
        </w:rPr>
        <w:t>type             = dgram</w:t>
      </w:r>
    </w:p>
    <w:p>
      <w:pPr>
        <w:pStyle w:val="26"/>
        <w:rPr>
          <w:kern w:val="2"/>
        </w:rPr>
      </w:pPr>
      <w:r>
        <w:rPr>
          <w:kern w:val="2"/>
        </w:rPr>
        <w:t>        protocol                = udp</w:t>
      </w:r>
    </w:p>
    <w:p>
      <w:pPr>
        <w:pStyle w:val="26"/>
        <w:rPr>
          <w:kern w:val="2"/>
        </w:rPr>
      </w:pPr>
      <w:r>
        <w:rPr>
          <w:kern w:val="2"/>
        </w:rPr>
        <w:t>        wait                    = yes</w:t>
      </w:r>
    </w:p>
    <w:p>
      <w:pPr>
        <w:pStyle w:val="26"/>
        <w:rPr>
          <w:kern w:val="2"/>
        </w:rPr>
      </w:pPr>
      <w:r>
        <w:rPr>
          <w:kern w:val="2"/>
        </w:rPr>
        <w:t>        user                    = root</w:t>
      </w:r>
    </w:p>
    <w:p>
      <w:pPr>
        <w:pStyle w:val="26"/>
        <w:rPr>
          <w:kern w:val="2"/>
        </w:rPr>
      </w:pPr>
      <w:r>
        <w:rPr>
          <w:kern w:val="2"/>
        </w:rPr>
        <w:t>        server                  = /usr/sbin/in.tftpd</w:t>
      </w:r>
    </w:p>
    <w:p>
      <w:pPr>
        <w:pStyle w:val="26"/>
        <w:rPr>
          <w:kern w:val="2"/>
        </w:rPr>
      </w:pPr>
      <w:r>
        <w:rPr>
          <w:kern w:val="2"/>
        </w:rPr>
        <w:t>        server</w:t>
      </w:r>
      <w:r>
        <w:rPr>
          <w:rFonts w:ascii="宋体"/>
          <w:kern w:val="2"/>
        </w:rPr>
        <w:t>_</w:t>
      </w:r>
      <w:r>
        <w:rPr>
          <w:kern w:val="2"/>
        </w:rPr>
        <w:t>args             = -s /var/lib/tftpboot</w:t>
      </w:r>
    </w:p>
    <w:p>
      <w:pPr>
        <w:pStyle w:val="26"/>
        <w:rPr>
          <w:kern w:val="2"/>
        </w:rPr>
      </w:pPr>
      <w:r>
        <w:rPr>
          <w:kern w:val="2"/>
        </w:rPr>
        <w:t>        </w:t>
      </w:r>
      <w:r>
        <w:rPr>
          <w:b/>
          <w:bCs/>
          <w:kern w:val="2"/>
        </w:rPr>
        <w:t>disable                 = no</w:t>
      </w:r>
    </w:p>
    <w:p>
      <w:pPr>
        <w:pStyle w:val="26"/>
        <w:rPr>
          <w:kern w:val="2"/>
        </w:rPr>
      </w:pPr>
      <w:r>
        <w:rPr>
          <w:kern w:val="2"/>
        </w:rPr>
        <w:t>        per</w:t>
      </w:r>
      <w:r>
        <w:rPr>
          <w:rFonts w:ascii="宋体"/>
          <w:kern w:val="2"/>
        </w:rPr>
        <w:t>_</w:t>
      </w:r>
      <w:r>
        <w:rPr>
          <w:kern w:val="2"/>
        </w:rPr>
        <w:t>source              = 11</w:t>
      </w:r>
    </w:p>
    <w:p>
      <w:pPr>
        <w:pStyle w:val="26"/>
        <w:rPr>
          <w:kern w:val="2"/>
        </w:rPr>
      </w:pPr>
      <w:r>
        <w:rPr>
          <w:kern w:val="2"/>
        </w:rPr>
        <w:t>        cps                     = 100 2</w:t>
      </w:r>
    </w:p>
    <w:p>
      <w:pPr>
        <w:pStyle w:val="26"/>
        <w:rPr>
          <w:kern w:val="2"/>
        </w:rPr>
      </w:pPr>
      <w:r>
        <w:rPr>
          <w:kern w:val="2"/>
        </w:rPr>
        <w:t>        flags                   = IPv4</w:t>
      </w:r>
    </w:p>
    <w:p>
      <w:pPr>
        <w:pStyle w:val="26"/>
        <w:rPr>
          <w:kern w:val="2"/>
        </w:rPr>
      </w:pPr>
      <w:r>
        <w:rPr>
          <w:kern w:val="2"/>
        </w:rPr>
        <w:t>[root@linuxprobe xinetd.d]# systemctl restart xinetd</w:t>
      </w:r>
    </w:p>
    <w:p>
      <w:pPr>
        <w:pStyle w:val="26"/>
        <w:rPr>
          <w:kern w:val="2"/>
        </w:rPr>
      </w:pPr>
      <w:r>
        <w:rPr>
          <w:kern w:val="2"/>
        </w:rPr>
        <w:t>[root@linuxprobe xinetd.d]# systemctl enable xinetd</w:t>
      </w:r>
    </w:p>
    <w:p>
      <w:pPr>
        <w:pStyle w:val="59"/>
        <w:spacing w:after="90"/>
        <w:rPr>
          <w:kern w:val="2"/>
        </w:rPr>
      </w:pPr>
    </w:p>
    <w:p>
      <w:pPr>
        <w:rPr>
          <w:kern w:val="2"/>
        </w:rPr>
      </w:pPr>
      <w:r>
        <w:rPr>
          <w:color w:val="000000"/>
          <w:kern w:val="2"/>
          <w:szCs w:val="21"/>
        </w:rPr>
        <w:t>TFTP</w:t>
      </w:r>
      <w:r>
        <w:rPr>
          <w:rFonts w:hint="eastAsia"/>
          <w:color w:val="000000"/>
          <w:kern w:val="2"/>
          <w:szCs w:val="21"/>
        </w:rPr>
        <w:t>服务程序默认使用的是</w:t>
      </w:r>
      <w:r>
        <w:rPr>
          <w:color w:val="000000"/>
          <w:kern w:val="2"/>
          <w:szCs w:val="21"/>
        </w:rPr>
        <w:t>UDP</w:t>
      </w:r>
      <w:r>
        <w:rPr>
          <w:rFonts w:hint="eastAsia"/>
          <w:color w:val="000000"/>
          <w:kern w:val="2"/>
          <w:szCs w:val="21"/>
        </w:rPr>
        <w:t>协议，占用的端口号为</w:t>
      </w:r>
      <w:r>
        <w:rPr>
          <w:color w:val="000000"/>
          <w:kern w:val="2"/>
          <w:szCs w:val="21"/>
        </w:rPr>
        <w:t>69</w:t>
      </w:r>
      <w:r>
        <w:rPr>
          <w:rFonts w:hint="eastAsia"/>
          <w:color w:val="000000"/>
          <w:kern w:val="2"/>
          <w:szCs w:val="21"/>
        </w:rPr>
        <w:t>，所以在生产环境中还需要在</w:t>
      </w:r>
      <w:r>
        <w:rPr>
          <w:color w:val="000000"/>
          <w:kern w:val="2"/>
          <w:szCs w:val="21"/>
        </w:rPr>
        <w:t>firewalld</w:t>
      </w:r>
      <w:r>
        <w:rPr>
          <w:rFonts w:hint="eastAsia"/>
          <w:color w:val="000000"/>
          <w:kern w:val="2"/>
          <w:szCs w:val="21"/>
        </w:rPr>
        <w:t>防火墙管理工具中写入使其永久生效的允许策略，以便让客户端主机顺利获取到引导文件。</w:t>
      </w:r>
    </w:p>
    <w:p>
      <w:pPr>
        <w:pStyle w:val="58"/>
        <w:rPr>
          <w:kern w:val="2"/>
        </w:rPr>
      </w:pPr>
    </w:p>
    <w:p>
      <w:pPr>
        <w:pStyle w:val="26"/>
        <w:rPr>
          <w:kern w:val="2"/>
        </w:rPr>
      </w:pPr>
      <w:r>
        <w:rPr>
          <w:kern w:val="2"/>
        </w:rPr>
        <w:t>[root@linuxprobe ~]# firewall-cmd --permanent --add-port=69/udp</w:t>
      </w:r>
    </w:p>
    <w:p>
      <w:pPr>
        <w:pStyle w:val="26"/>
        <w:rPr>
          <w:kern w:val="2"/>
        </w:rPr>
      </w:pPr>
      <w:r>
        <w:rPr>
          <w:kern w:val="2"/>
        </w:rPr>
        <w:t>success</w:t>
      </w:r>
    </w:p>
    <w:p>
      <w:pPr>
        <w:pStyle w:val="26"/>
        <w:rPr>
          <w:kern w:val="2"/>
        </w:rPr>
      </w:pPr>
      <w:r>
        <w:rPr>
          <w:kern w:val="2"/>
        </w:rPr>
        <w:t>[root@linuxprobe ~]# firewall-cmd --reload </w:t>
      </w:r>
    </w:p>
    <w:p>
      <w:pPr>
        <w:pStyle w:val="26"/>
        <w:rPr>
          <w:kern w:val="2"/>
        </w:rPr>
      </w:pPr>
      <w:r>
        <w:rPr>
          <w:kern w:val="2"/>
        </w:rPr>
        <w:t>success</w:t>
      </w:r>
    </w:p>
    <w:p>
      <w:pPr>
        <w:pStyle w:val="59"/>
        <w:spacing w:after="90"/>
        <w:rPr>
          <w:kern w:val="2"/>
        </w:rPr>
      </w:pPr>
    </w:p>
    <w:p>
      <w:pPr>
        <w:pStyle w:val="4"/>
        <w:spacing w:before="151" w:after="151"/>
        <w:rPr>
          <w:kern w:val="2"/>
        </w:rPr>
      </w:pPr>
      <w:r>
        <w:rPr>
          <w:color w:val="000000"/>
          <w:kern w:val="2"/>
        </w:rPr>
        <w:t>19.2.3</w:t>
      </w:r>
      <w:r>
        <w:rPr>
          <w:color w:val="000000"/>
          <w:kern w:val="2"/>
          <w:szCs w:val="21"/>
        </w:rPr>
        <w:t xml:space="preserve">  </w:t>
      </w:r>
      <w:r>
        <w:rPr>
          <w:rFonts w:hint="eastAsia"/>
          <w:color w:val="000000"/>
          <w:kern w:val="2"/>
        </w:rPr>
        <w:t>配置</w:t>
      </w:r>
      <w:r>
        <w:rPr>
          <w:color w:val="000000"/>
          <w:kern w:val="2"/>
        </w:rPr>
        <w:t>SYSLinux</w:t>
      </w:r>
      <w:r>
        <w:rPr>
          <w:rFonts w:hint="eastAsia"/>
          <w:color w:val="000000"/>
          <w:kern w:val="2"/>
        </w:rPr>
        <w:t>服务程序</w:t>
      </w:r>
    </w:p>
    <w:p>
      <w:pPr>
        <w:rPr>
          <w:kern w:val="2"/>
        </w:rPr>
      </w:pPr>
      <w:r>
        <w:rPr>
          <w:color w:val="000000"/>
          <w:kern w:val="2"/>
          <w:szCs w:val="21"/>
        </w:rPr>
        <w:t>SYSLinux</w:t>
      </w:r>
      <w:r>
        <w:rPr>
          <w:rFonts w:hint="eastAsia"/>
          <w:color w:val="000000"/>
          <w:kern w:val="2"/>
          <w:szCs w:val="21"/>
        </w:rPr>
        <w:t>是一个用于提供引导加载的服务程序。与其说</w:t>
      </w:r>
      <w:r>
        <w:rPr>
          <w:color w:val="000000"/>
          <w:kern w:val="2"/>
          <w:szCs w:val="21"/>
        </w:rPr>
        <w:t>SYSLinux</w:t>
      </w:r>
      <w:r>
        <w:rPr>
          <w:rFonts w:hint="eastAsia"/>
          <w:color w:val="000000"/>
          <w:kern w:val="2"/>
          <w:szCs w:val="21"/>
        </w:rPr>
        <w:t>是一个服务程序，不如说更需要里面的引导文件，在安装好</w:t>
      </w:r>
      <w:r>
        <w:rPr>
          <w:color w:val="000000"/>
          <w:kern w:val="2"/>
          <w:szCs w:val="21"/>
        </w:rPr>
        <w:t>SYSLinux</w:t>
      </w:r>
      <w:r>
        <w:rPr>
          <w:rFonts w:hint="eastAsia"/>
          <w:color w:val="000000"/>
          <w:kern w:val="2"/>
          <w:szCs w:val="21"/>
        </w:rPr>
        <w:t>服务程序软件包后，</w:t>
      </w:r>
      <w:r>
        <w:rPr>
          <w:color w:val="000000"/>
          <w:kern w:val="2"/>
          <w:szCs w:val="21"/>
        </w:rPr>
        <w:t>/usr/share/syslinux</w:t>
      </w:r>
      <w:r>
        <w:rPr>
          <w:rFonts w:hint="eastAsia"/>
          <w:color w:val="000000"/>
          <w:kern w:val="2"/>
          <w:szCs w:val="21"/>
        </w:rPr>
        <w:t>目录中会出现很多引导文件。</w:t>
      </w:r>
    </w:p>
    <w:p>
      <w:pPr>
        <w:pStyle w:val="58"/>
        <w:rPr>
          <w:kern w:val="2"/>
        </w:rPr>
      </w:pPr>
    </w:p>
    <w:p>
      <w:pPr>
        <w:pStyle w:val="26"/>
        <w:rPr>
          <w:kern w:val="2"/>
        </w:rPr>
      </w:pPr>
      <w:r>
        <w:rPr>
          <w:kern w:val="2"/>
        </w:rPr>
        <w:t>[root@linuxprobe ~]# yum install syslinux</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syslinux.x86</w:t>
      </w:r>
      <w:r>
        <w:rPr>
          <w:rFonts w:ascii="宋体"/>
          <w:kern w:val="2"/>
        </w:rPr>
        <w:t>_</w:t>
      </w:r>
      <w:r>
        <w:rPr>
          <w:kern w:val="2"/>
        </w:rPr>
        <w:t>64 0:4.05-8.el7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syslinux x86</w:t>
      </w:r>
      <w:r>
        <w:rPr>
          <w:rFonts w:ascii="宋体"/>
          <w:kern w:val="2"/>
        </w:rPr>
        <w:t>_</w:t>
      </w:r>
      <w:r>
        <w:rPr>
          <w:kern w:val="2"/>
        </w:rPr>
        <w:t>64 4.05-8.el7 rhel 1.0 M</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1.0 M</w:t>
      </w:r>
    </w:p>
    <w:p>
      <w:pPr>
        <w:pStyle w:val="26"/>
        <w:rPr>
          <w:color w:val="000000"/>
          <w:kern w:val="2"/>
          <w:szCs w:val="21"/>
        </w:rPr>
      </w:pPr>
      <w:r>
        <w:rPr>
          <w:color w:val="000000"/>
          <w:kern w:val="2"/>
          <w:szCs w:val="21"/>
        </w:rPr>
        <w:t>Installed size: 2.3 M</w:t>
      </w:r>
    </w:p>
    <w:p>
      <w:pPr>
        <w:pStyle w:val="26"/>
        <w:rPr>
          <w:color w:val="000000"/>
          <w:kern w:val="2"/>
          <w:szCs w:val="21"/>
        </w:rPr>
      </w:pPr>
      <w:r>
        <w:rPr>
          <w:color w:val="000000"/>
          <w:kern w:val="2"/>
          <w:szCs w:val="21"/>
        </w:rPr>
        <w:t>Is this ok [y/d/N]: </w:t>
      </w:r>
      <w:r>
        <w:rPr>
          <w:b/>
          <w:bCs/>
          <w:color w:val="000000"/>
          <w:kern w:val="2"/>
          <w:szCs w:val="21"/>
        </w:rPr>
        <w:t>y</w:t>
      </w:r>
    </w:p>
    <w:p>
      <w:pPr>
        <w:pStyle w:val="26"/>
        <w:rPr>
          <w:color w:val="000000"/>
          <w:kern w:val="2"/>
          <w:szCs w:val="21"/>
        </w:rPr>
      </w:pPr>
      <w:r>
        <w:rPr>
          <w:color w:val="000000"/>
          <w:kern w:val="2"/>
          <w:szCs w:val="21"/>
        </w:rPr>
        <w:t>Downloading packages:</w:t>
      </w:r>
    </w:p>
    <w:p>
      <w:pPr>
        <w:pStyle w:val="26"/>
        <w:rPr>
          <w:color w:val="000000"/>
          <w:kern w:val="2"/>
          <w:szCs w:val="21"/>
        </w:rPr>
      </w:pPr>
      <w:r>
        <w:rPr>
          <w:color w:val="000000"/>
          <w:kern w:val="2"/>
          <w:szCs w:val="21"/>
        </w:rPr>
        <w:t>Running transaction check</w:t>
      </w:r>
    </w:p>
    <w:p>
      <w:pPr>
        <w:pStyle w:val="26"/>
        <w:rPr>
          <w:color w:val="000000"/>
          <w:kern w:val="2"/>
          <w:szCs w:val="21"/>
        </w:rPr>
      </w:pPr>
      <w:r>
        <w:rPr>
          <w:color w:val="000000"/>
          <w:kern w:val="2"/>
          <w:szCs w:val="21"/>
        </w:rPr>
        <w:t>Running transaction test</w:t>
      </w:r>
    </w:p>
    <w:p>
      <w:pPr>
        <w:pStyle w:val="26"/>
        <w:rPr>
          <w:color w:val="000000"/>
          <w:kern w:val="2"/>
          <w:szCs w:val="21"/>
        </w:rPr>
      </w:pPr>
      <w:r>
        <w:rPr>
          <w:color w:val="000000"/>
          <w:kern w:val="2"/>
          <w:szCs w:val="21"/>
        </w:rPr>
        <w:t>Transaction test succeeded</w:t>
      </w:r>
    </w:p>
    <w:p>
      <w:pPr>
        <w:pStyle w:val="26"/>
        <w:rPr>
          <w:kern w:val="2"/>
        </w:rPr>
      </w:pPr>
      <w:r>
        <w:rPr>
          <w:kern w:val="2"/>
        </w:rPr>
        <w:t>Running transaction</w:t>
      </w:r>
    </w:p>
    <w:p>
      <w:pPr>
        <w:pStyle w:val="26"/>
        <w:rPr>
          <w:kern w:val="2"/>
        </w:rPr>
      </w:pPr>
      <w:r>
        <w:rPr>
          <w:kern w:val="2"/>
        </w:rPr>
        <w:t> Installing : syslinux-4.05-8.el7.x86</w:t>
      </w:r>
      <w:r>
        <w:rPr>
          <w:rFonts w:ascii="宋体"/>
          <w:kern w:val="2"/>
        </w:rPr>
        <w:t>_</w:t>
      </w:r>
      <w:r>
        <w:rPr>
          <w:kern w:val="2"/>
        </w:rPr>
        <w:t>64 1/1 </w:t>
      </w:r>
    </w:p>
    <w:p>
      <w:pPr>
        <w:pStyle w:val="26"/>
        <w:rPr>
          <w:kern w:val="2"/>
        </w:rPr>
      </w:pPr>
      <w:r>
        <w:rPr>
          <w:kern w:val="2"/>
        </w:rPr>
        <w:t> Verifying : syslinux-4.05-8.el7.x86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syslinux.x86</w:t>
      </w:r>
      <w:r>
        <w:rPr>
          <w:rFonts w:ascii="宋体"/>
          <w:kern w:val="2"/>
        </w:rPr>
        <w:t>_</w:t>
      </w:r>
      <w:r>
        <w:rPr>
          <w:kern w:val="2"/>
        </w:rPr>
        <w:t>64 0:4.05-8.el7 </w:t>
      </w:r>
    </w:p>
    <w:p>
      <w:pPr>
        <w:pStyle w:val="26"/>
        <w:rPr>
          <w:kern w:val="2"/>
        </w:rPr>
      </w:pPr>
      <w:r>
        <w:rPr>
          <w:kern w:val="2"/>
        </w:rPr>
        <w:t>Complete!</w:t>
      </w:r>
    </w:p>
    <w:p>
      <w:pPr>
        <w:pStyle w:val="59"/>
        <w:spacing w:after="90"/>
        <w:rPr>
          <w:kern w:val="2"/>
        </w:rPr>
      </w:pPr>
    </w:p>
    <w:p>
      <w:pPr>
        <w:rPr>
          <w:spacing w:val="-4"/>
          <w:kern w:val="2"/>
        </w:rPr>
      </w:pPr>
      <w:r>
        <w:rPr>
          <w:rFonts w:hint="eastAsia"/>
          <w:color w:val="000000"/>
          <w:spacing w:val="-4"/>
          <w:kern w:val="2"/>
          <w:szCs w:val="21"/>
        </w:rPr>
        <w:t>我们首先需要把</w:t>
      </w:r>
      <w:r>
        <w:rPr>
          <w:color w:val="000000"/>
          <w:spacing w:val="-4"/>
          <w:kern w:val="2"/>
          <w:szCs w:val="21"/>
        </w:rPr>
        <w:t>SYSLinux</w:t>
      </w:r>
      <w:r>
        <w:rPr>
          <w:rFonts w:hint="eastAsia"/>
          <w:color w:val="000000"/>
          <w:spacing w:val="-4"/>
          <w:kern w:val="2"/>
          <w:szCs w:val="21"/>
        </w:rPr>
        <w:t>提供的引导文件复制到</w:t>
      </w:r>
      <w:r>
        <w:rPr>
          <w:color w:val="000000"/>
          <w:spacing w:val="-4"/>
          <w:kern w:val="2"/>
          <w:szCs w:val="21"/>
        </w:rPr>
        <w:t>TFTP</w:t>
      </w:r>
      <w:r>
        <w:rPr>
          <w:rFonts w:hint="eastAsia"/>
          <w:color w:val="000000"/>
          <w:spacing w:val="-4"/>
          <w:kern w:val="2"/>
          <w:szCs w:val="21"/>
        </w:rPr>
        <w:t>服务程序的默认目录中，也就是前文提到的文件</w:t>
      </w:r>
      <w:r>
        <w:rPr>
          <w:color w:val="000000"/>
          <w:spacing w:val="-4"/>
          <w:kern w:val="2"/>
          <w:szCs w:val="21"/>
        </w:rPr>
        <w:t>pxelinux.0</w:t>
      </w:r>
      <w:r>
        <w:rPr>
          <w:rFonts w:hint="eastAsia"/>
          <w:color w:val="000000"/>
          <w:spacing w:val="-4"/>
          <w:kern w:val="2"/>
          <w:szCs w:val="21"/>
        </w:rPr>
        <w:t>，这样客户端主机就能够顺利地获取到引导文件了。另外在</w:t>
      </w:r>
      <w:r>
        <w:rPr>
          <w:color w:val="000000"/>
          <w:spacing w:val="-4"/>
          <w:kern w:val="2"/>
          <w:szCs w:val="21"/>
        </w:rPr>
        <w:t>RHEL</w:t>
      </w:r>
      <w:r>
        <w:rPr>
          <w:rFonts w:hint="eastAsia"/>
          <w:color w:val="000000"/>
          <w:spacing w:val="-4"/>
          <w:kern w:val="2"/>
          <w:szCs w:val="21"/>
        </w:rPr>
        <w:t xml:space="preserve"> </w:t>
      </w:r>
      <w:r>
        <w:rPr>
          <w:color w:val="000000"/>
          <w:spacing w:val="-4"/>
          <w:kern w:val="2"/>
          <w:szCs w:val="21"/>
        </w:rPr>
        <w:t>7</w:t>
      </w:r>
      <w:r>
        <w:rPr>
          <w:rFonts w:hint="eastAsia"/>
          <w:color w:val="000000"/>
          <w:spacing w:val="-4"/>
          <w:kern w:val="2"/>
          <w:szCs w:val="21"/>
        </w:rPr>
        <w:t>系统光盘镜像中也有一些我们需要调取的引导文件。确认光盘镜像已经被挂载到</w:t>
      </w:r>
      <w:r>
        <w:rPr>
          <w:color w:val="000000"/>
          <w:spacing w:val="-4"/>
          <w:kern w:val="2"/>
          <w:szCs w:val="21"/>
        </w:rPr>
        <w:t>/media/cdrom</w:t>
      </w:r>
      <w:r>
        <w:rPr>
          <w:rFonts w:hint="eastAsia"/>
          <w:color w:val="000000"/>
          <w:spacing w:val="-4"/>
          <w:kern w:val="2"/>
          <w:szCs w:val="21"/>
        </w:rPr>
        <w:t>目录后，使用复制命令将光盘镜像中自带的一些引导文件也复制到</w:t>
      </w:r>
      <w:r>
        <w:rPr>
          <w:color w:val="000000"/>
          <w:spacing w:val="-4"/>
          <w:kern w:val="2"/>
          <w:szCs w:val="21"/>
        </w:rPr>
        <w:t>TFTP</w:t>
      </w:r>
      <w:r>
        <w:rPr>
          <w:rFonts w:hint="eastAsia"/>
          <w:color w:val="000000"/>
          <w:spacing w:val="-4"/>
          <w:kern w:val="2"/>
          <w:szCs w:val="21"/>
        </w:rPr>
        <w:t>服务程序的默认目录中。</w:t>
      </w:r>
    </w:p>
    <w:p>
      <w:pPr>
        <w:pStyle w:val="58"/>
        <w:rPr>
          <w:kern w:val="2"/>
        </w:rPr>
      </w:pPr>
    </w:p>
    <w:p>
      <w:pPr>
        <w:pStyle w:val="26"/>
        <w:rPr>
          <w:kern w:val="2"/>
        </w:rPr>
      </w:pPr>
      <w:r>
        <w:rPr>
          <w:kern w:val="2"/>
        </w:rPr>
        <w:t>[root@linuxprobe ~]# cd /var/lib/tftpboot</w:t>
      </w:r>
    </w:p>
    <w:p>
      <w:pPr>
        <w:pStyle w:val="26"/>
        <w:rPr>
          <w:spacing w:val="-4"/>
          <w:kern w:val="2"/>
        </w:rPr>
      </w:pPr>
      <w:r>
        <w:rPr>
          <w:spacing w:val="-4"/>
          <w:kern w:val="2"/>
        </w:rPr>
        <w:t>[root@linuxprobe tftpboot]# cp /usr/share/syslinux/pxelinux.0 .</w:t>
      </w:r>
    </w:p>
    <w:p>
      <w:pPr>
        <w:pStyle w:val="26"/>
        <w:rPr>
          <w:spacing w:val="-4"/>
          <w:kern w:val="2"/>
        </w:rPr>
      </w:pPr>
      <w:r>
        <w:rPr>
          <w:spacing w:val="-4"/>
          <w:kern w:val="2"/>
        </w:rPr>
        <w:t>[root@linuxprobe</w:t>
      </w:r>
      <w:r>
        <w:rPr>
          <w:kern w:val="2"/>
        </w:rPr>
        <w:t> </w:t>
      </w:r>
      <w:r>
        <w:rPr>
          <w:spacing w:val="-4"/>
          <w:kern w:val="2"/>
        </w:rPr>
        <w:t>tftpboot]# cp /media/cdrom/images/pxeboot/{vmlinuz,initrd.img} .</w:t>
      </w:r>
    </w:p>
    <w:p>
      <w:pPr>
        <w:pStyle w:val="26"/>
        <w:rPr>
          <w:spacing w:val="-4"/>
          <w:kern w:val="2"/>
        </w:rPr>
      </w:pPr>
      <w:r>
        <w:rPr>
          <w:spacing w:val="-4"/>
          <w:kern w:val="2"/>
        </w:rPr>
        <w:t>[root@linuxprobe</w:t>
      </w:r>
      <w:r>
        <w:rPr>
          <w:kern w:val="2"/>
        </w:rPr>
        <w:t> </w:t>
      </w:r>
      <w:r>
        <w:rPr>
          <w:spacing w:val="-4"/>
          <w:kern w:val="2"/>
        </w:rPr>
        <w:t>tftpboot]# cp /media/cdrom/isolinux/{vesamenu.c32,boot.msg} .</w:t>
      </w:r>
    </w:p>
    <w:p>
      <w:pPr>
        <w:pStyle w:val="59"/>
        <w:spacing w:after="90"/>
        <w:rPr>
          <w:kern w:val="2"/>
        </w:rPr>
      </w:pPr>
    </w:p>
    <w:p>
      <w:pPr>
        <w:rPr>
          <w:kern w:val="2"/>
        </w:rPr>
      </w:pPr>
      <w:r>
        <w:rPr>
          <w:rFonts w:hint="eastAsia"/>
          <w:color w:val="000000"/>
          <w:kern w:val="2"/>
          <w:szCs w:val="21"/>
        </w:rPr>
        <w:t>然后在</w:t>
      </w:r>
      <w:r>
        <w:rPr>
          <w:color w:val="000000"/>
          <w:kern w:val="2"/>
          <w:szCs w:val="21"/>
        </w:rPr>
        <w:t>TFTP</w:t>
      </w:r>
      <w:r>
        <w:rPr>
          <w:rFonts w:hint="eastAsia"/>
          <w:color w:val="000000"/>
          <w:kern w:val="2"/>
          <w:szCs w:val="21"/>
        </w:rPr>
        <w:t>服务程序的目录中新建</w:t>
      </w:r>
      <w:r>
        <w:rPr>
          <w:color w:val="000000"/>
          <w:kern w:val="2"/>
          <w:szCs w:val="21"/>
        </w:rPr>
        <w:t>pxelinux.cfg</w:t>
      </w:r>
      <w:r>
        <w:rPr>
          <w:rFonts w:hint="eastAsia"/>
          <w:color w:val="000000"/>
          <w:kern w:val="2"/>
          <w:szCs w:val="21"/>
        </w:rPr>
        <w:t>目录，虽然该目录的名字带有后缀，但依然也是目录，而非文件！将系统光盘中的开机选项菜单复制到该目录中，并命名为</w:t>
      </w:r>
      <w:r>
        <w:rPr>
          <w:color w:val="000000"/>
          <w:kern w:val="2"/>
          <w:szCs w:val="21"/>
        </w:rPr>
        <w:t>default</w:t>
      </w:r>
      <w:r>
        <w:rPr>
          <w:rFonts w:hint="eastAsia"/>
          <w:color w:val="000000"/>
          <w:kern w:val="2"/>
          <w:szCs w:val="21"/>
        </w:rPr>
        <w:t>。这个</w:t>
      </w:r>
      <w:r>
        <w:rPr>
          <w:color w:val="000000"/>
          <w:kern w:val="2"/>
          <w:szCs w:val="21"/>
        </w:rPr>
        <w:t>default</w:t>
      </w:r>
      <w:r>
        <w:rPr>
          <w:rFonts w:hint="eastAsia"/>
          <w:color w:val="000000"/>
          <w:kern w:val="2"/>
          <w:szCs w:val="21"/>
        </w:rPr>
        <w:t>文件就是开机时的选项菜单，如图</w:t>
      </w:r>
      <w:r>
        <w:rPr>
          <w:color w:val="000000"/>
          <w:kern w:val="2"/>
          <w:szCs w:val="21"/>
        </w:rPr>
        <w:t>19-4</w:t>
      </w:r>
      <w:r>
        <w:rPr>
          <w:rFonts w:hint="eastAsia"/>
          <w:color w:val="000000"/>
          <w:kern w:val="2"/>
          <w:szCs w:val="21"/>
        </w:rPr>
        <w:t>所示。</w:t>
      </w:r>
    </w:p>
    <w:p>
      <w:pPr>
        <w:pStyle w:val="32"/>
        <w:rPr>
          <w:kern w:val="2"/>
        </w:rPr>
      </w:pPr>
      <w:r>
        <w:rPr>
          <w:color w:val="000000"/>
          <w:kern w:val="2"/>
          <w:szCs w:val="21"/>
        </w:rPr>
        <w:drawing>
          <wp:inline distT="0" distB="0" distL="0" distR="0">
            <wp:extent cx="3505200" cy="1943100"/>
            <wp:effectExtent l="0" t="0" r="0" b="0"/>
            <wp:docPr id="234" name="图片 10"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descr="第19章 使用PXE+Kickstart无人值守安装服务。第19章 使用PXE+Kickstart无人值守安装服务。"/>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505200" cy="1943100"/>
                    </a:xfrm>
                    <a:prstGeom prst="rect">
                      <a:avLst/>
                    </a:prstGeom>
                    <a:noFill/>
                    <a:ln>
                      <a:noFill/>
                    </a:ln>
                  </pic:spPr>
                </pic:pic>
              </a:graphicData>
            </a:graphic>
          </wp:inline>
        </w:drawing>
      </w:r>
    </w:p>
    <w:p>
      <w:pPr>
        <w:pStyle w:val="33"/>
        <w:spacing w:after="0"/>
        <w:rPr>
          <w:kern w:val="2"/>
        </w:rPr>
      </w:pPr>
      <w:r>
        <w:rPr>
          <w:rFonts w:hint="eastAsia"/>
          <w:color w:val="000000"/>
          <w:kern w:val="2"/>
          <w:szCs w:val="21"/>
        </w:rPr>
        <w:t>图</w:t>
      </w:r>
      <w:r>
        <w:rPr>
          <w:color w:val="000000"/>
          <w:kern w:val="2"/>
          <w:szCs w:val="21"/>
        </w:rPr>
        <w:t>19-4  Linux</w:t>
      </w:r>
      <w:r>
        <w:rPr>
          <w:rFonts w:hint="eastAsia"/>
          <w:color w:val="000000"/>
          <w:kern w:val="2"/>
          <w:szCs w:val="21"/>
        </w:rPr>
        <w:t>系统的引导菜单界面</w:t>
      </w:r>
    </w:p>
    <w:p>
      <w:pPr>
        <w:pStyle w:val="58"/>
        <w:rPr>
          <w:kern w:val="2"/>
        </w:rPr>
      </w:pPr>
    </w:p>
    <w:p>
      <w:pPr>
        <w:pStyle w:val="26"/>
        <w:rPr>
          <w:kern w:val="2"/>
        </w:rPr>
      </w:pPr>
      <w:r>
        <w:rPr>
          <w:kern w:val="2"/>
        </w:rPr>
        <w:t>[root@linuxprobe tftpboot]# mkdir pxelinux.cfg</w:t>
      </w:r>
    </w:p>
    <w:p>
      <w:pPr>
        <w:pStyle w:val="26"/>
        <w:rPr>
          <w:kern w:val="2"/>
        </w:rPr>
      </w:pPr>
      <w:r>
        <w:rPr>
          <w:kern w:val="2"/>
        </w:rPr>
        <w:t>[root@linuxprobe tftpboot]# cp /media/cdrom/isolinux/isolinux.cfg pxelinux.cfg/</w:t>
      </w:r>
      <w:r>
        <w:rPr>
          <w:rFonts w:hint="eastAsia"/>
          <w:kern w:val="2"/>
        </w:rPr>
        <w:t xml:space="preserve"> </w:t>
      </w:r>
      <w:r>
        <w:rPr>
          <w:kern w:val="2"/>
        </w:rPr>
        <w:br w:type="textWrapping"/>
      </w:r>
      <w:r>
        <w:rPr>
          <w:kern w:val="2"/>
        </w:rPr>
        <w:t>default</w:t>
      </w:r>
    </w:p>
    <w:p>
      <w:pPr>
        <w:pStyle w:val="59"/>
        <w:spacing w:after="90"/>
        <w:rPr>
          <w:kern w:val="2"/>
        </w:rPr>
      </w:pPr>
    </w:p>
    <w:p>
      <w:pPr>
        <w:rPr>
          <w:kern w:val="2"/>
        </w:rPr>
      </w:pPr>
      <w:r>
        <w:rPr>
          <w:rFonts w:hint="eastAsia"/>
          <w:color w:val="000000"/>
          <w:kern w:val="2"/>
          <w:szCs w:val="21"/>
        </w:rPr>
        <w:t>默认的开机菜单中有两个选项，要么是安装系统，要么是对安装介质进行检验。既然我们已经确定采用无人值守的方式安装系统，还需要为每台主机手动选择相应的选项，未免与我们的主旨（无人值守安装）相悖。现在我们编辑这个</w:t>
      </w:r>
      <w:r>
        <w:rPr>
          <w:color w:val="000000"/>
          <w:kern w:val="2"/>
          <w:szCs w:val="21"/>
        </w:rPr>
        <w:t>default</w:t>
      </w:r>
      <w:r>
        <w:rPr>
          <w:rFonts w:hint="eastAsia"/>
          <w:color w:val="000000"/>
          <w:kern w:val="2"/>
          <w:szCs w:val="21"/>
        </w:rPr>
        <w:t>文件，把第</w:t>
      </w:r>
      <w:r>
        <w:rPr>
          <w:color w:val="000000"/>
          <w:kern w:val="2"/>
          <w:szCs w:val="21"/>
        </w:rPr>
        <w:t>1</w:t>
      </w:r>
      <w:r>
        <w:rPr>
          <w:rFonts w:hint="eastAsia"/>
          <w:color w:val="000000"/>
          <w:kern w:val="2"/>
          <w:szCs w:val="21"/>
        </w:rPr>
        <w:t>行的</w:t>
      </w:r>
      <w:r>
        <w:rPr>
          <w:color w:val="000000"/>
          <w:kern w:val="2"/>
          <w:szCs w:val="21"/>
        </w:rPr>
        <w:t>default</w:t>
      </w:r>
      <w:r>
        <w:rPr>
          <w:rFonts w:hint="eastAsia"/>
          <w:color w:val="000000"/>
          <w:kern w:val="2"/>
          <w:szCs w:val="21"/>
        </w:rPr>
        <w:t>参数修改为</w:t>
      </w:r>
      <w:r>
        <w:rPr>
          <w:color w:val="000000"/>
          <w:kern w:val="2"/>
          <w:szCs w:val="21"/>
        </w:rPr>
        <w:t>linux</w:t>
      </w:r>
      <w:r>
        <w:rPr>
          <w:rFonts w:hint="eastAsia"/>
          <w:color w:val="000000"/>
          <w:kern w:val="2"/>
          <w:szCs w:val="21"/>
        </w:rPr>
        <w:t>，这样系统在开机时就会默认执行那个名称为</w:t>
      </w:r>
      <w:r>
        <w:rPr>
          <w:color w:val="000000"/>
          <w:kern w:val="2"/>
          <w:szCs w:val="21"/>
        </w:rPr>
        <w:t>linux</w:t>
      </w:r>
      <w:r>
        <w:rPr>
          <w:rFonts w:hint="eastAsia"/>
          <w:color w:val="000000"/>
          <w:kern w:val="2"/>
          <w:szCs w:val="21"/>
        </w:rPr>
        <w:t>的选项了。对应的</w:t>
      </w:r>
      <w:r>
        <w:rPr>
          <w:color w:val="000000"/>
          <w:kern w:val="2"/>
          <w:szCs w:val="21"/>
        </w:rPr>
        <w:t>linux</w:t>
      </w:r>
      <w:r>
        <w:rPr>
          <w:rFonts w:hint="eastAsia"/>
          <w:color w:val="000000"/>
          <w:kern w:val="2"/>
          <w:szCs w:val="21"/>
        </w:rPr>
        <w:t>选项大约在</w:t>
      </w:r>
      <w:r>
        <w:rPr>
          <w:color w:val="000000"/>
          <w:kern w:val="2"/>
          <w:szCs w:val="21"/>
        </w:rPr>
        <w:t>64</w:t>
      </w:r>
      <w:r>
        <w:rPr>
          <w:rFonts w:hint="eastAsia"/>
          <w:color w:val="000000"/>
          <w:kern w:val="2"/>
          <w:szCs w:val="21"/>
        </w:rPr>
        <w:t>行，我们将默认的光盘镜像安装方式修改成</w:t>
      </w:r>
      <w:r>
        <w:rPr>
          <w:color w:val="000000"/>
          <w:kern w:val="2"/>
          <w:szCs w:val="21"/>
        </w:rPr>
        <w:t>FTP</w:t>
      </w:r>
      <w:r>
        <w:rPr>
          <w:rFonts w:hint="eastAsia"/>
          <w:color w:val="000000"/>
          <w:kern w:val="2"/>
          <w:szCs w:val="21"/>
        </w:rPr>
        <w:t>文件传输方式，并指定好光盘镜像的获取网址以及</w:t>
      </w:r>
      <w:r>
        <w:rPr>
          <w:color w:val="000000"/>
          <w:kern w:val="2"/>
          <w:szCs w:val="21"/>
        </w:rPr>
        <w:t>Kickstart</w:t>
      </w:r>
      <w:r>
        <w:rPr>
          <w:rFonts w:hint="eastAsia"/>
          <w:color w:val="000000"/>
          <w:kern w:val="2"/>
          <w:szCs w:val="21"/>
        </w:rPr>
        <w:t>应答文件的获取路径：</w:t>
      </w:r>
    </w:p>
    <w:p>
      <w:pPr>
        <w:pStyle w:val="58"/>
        <w:rPr>
          <w:kern w:val="2"/>
        </w:rPr>
      </w:pPr>
    </w:p>
    <w:p>
      <w:pPr>
        <w:pStyle w:val="26"/>
        <w:spacing w:line="230" w:lineRule="exact"/>
        <w:rPr>
          <w:kern w:val="2"/>
        </w:rPr>
      </w:pPr>
      <w:r>
        <w:rPr>
          <w:kern w:val="2"/>
        </w:rPr>
        <w:t>[root@linuxprobe tftpboot]# vim pxelinux.cfg/default</w:t>
      </w:r>
    </w:p>
    <w:p>
      <w:pPr>
        <w:pStyle w:val="26"/>
        <w:spacing w:line="230" w:lineRule="exact"/>
        <w:rPr>
          <w:kern w:val="2"/>
        </w:rPr>
      </w:pPr>
      <w:r>
        <w:rPr>
          <w:kern w:val="2"/>
        </w:rPr>
        <w:t> </w:t>
      </w:r>
      <w:r>
        <w:rPr>
          <w:b/>
          <w:bCs/>
          <w:kern w:val="2"/>
        </w:rPr>
        <w:t>1 default linux</w:t>
      </w:r>
    </w:p>
    <w:p>
      <w:pPr>
        <w:pStyle w:val="26"/>
        <w:spacing w:line="230" w:lineRule="exact"/>
        <w:rPr>
          <w:kern w:val="2"/>
        </w:rPr>
      </w:pPr>
      <w:r>
        <w:rPr>
          <w:kern w:val="2"/>
        </w:rPr>
        <w:t> 2 timeout 600</w:t>
      </w:r>
    </w:p>
    <w:p>
      <w:pPr>
        <w:pStyle w:val="26"/>
        <w:spacing w:line="230" w:lineRule="exact"/>
        <w:rPr>
          <w:kern w:val="2"/>
        </w:rPr>
      </w:pPr>
      <w:r>
        <w:rPr>
          <w:kern w:val="2"/>
        </w:rPr>
        <w:t> 3</w:t>
      </w:r>
    </w:p>
    <w:p>
      <w:pPr>
        <w:pStyle w:val="26"/>
        <w:spacing w:line="230" w:lineRule="exact"/>
        <w:rPr>
          <w:kern w:val="2"/>
        </w:rPr>
      </w:pPr>
      <w:r>
        <w:rPr>
          <w:kern w:val="2"/>
        </w:rPr>
        <w:t> 4 display boot.msg</w:t>
      </w:r>
    </w:p>
    <w:p>
      <w:pPr>
        <w:pStyle w:val="26"/>
        <w:spacing w:line="230" w:lineRule="exact"/>
        <w:rPr>
          <w:kern w:val="2"/>
        </w:rPr>
      </w:pPr>
      <w:r>
        <w:rPr>
          <w:kern w:val="2"/>
        </w:rPr>
        <w:t> 5</w:t>
      </w:r>
    </w:p>
    <w:p>
      <w:pPr>
        <w:pStyle w:val="26"/>
        <w:spacing w:line="230" w:lineRule="exact"/>
        <w:rPr>
          <w:spacing w:val="-6"/>
          <w:kern w:val="2"/>
        </w:rPr>
      </w:pPr>
      <w:r>
        <w:rPr>
          <w:spacing w:val="-6"/>
          <w:kern w:val="2"/>
        </w:rPr>
        <w:t> 6 # Clear the screen when exiting the menu, instead of leaving the menu displa yed.</w:t>
      </w:r>
    </w:p>
    <w:p>
      <w:pPr>
        <w:pStyle w:val="26"/>
        <w:spacing w:line="230" w:lineRule="exact"/>
        <w:rPr>
          <w:spacing w:val="-6"/>
          <w:kern w:val="2"/>
        </w:rPr>
      </w:pPr>
      <w:r>
        <w:rPr>
          <w:spacing w:val="-6"/>
          <w:kern w:val="2"/>
        </w:rPr>
        <w:t> 7 # For vesamenu, this means the graphical background is still displayed witho ut</w:t>
      </w:r>
    </w:p>
    <w:p>
      <w:pPr>
        <w:pStyle w:val="26"/>
        <w:spacing w:line="230" w:lineRule="exact"/>
        <w:rPr>
          <w:kern w:val="2"/>
        </w:rPr>
      </w:pPr>
      <w:r>
        <w:rPr>
          <w:kern w:val="2"/>
        </w:rPr>
        <w:t> 8 # the menu itself for as long as the screen remains in graphics mode.</w:t>
      </w:r>
    </w:p>
    <w:p>
      <w:pPr>
        <w:pStyle w:val="26"/>
        <w:spacing w:line="230" w:lineRule="exact"/>
        <w:rPr>
          <w:kern w:val="2"/>
        </w:rPr>
      </w:pPr>
      <w:r>
        <w:rPr>
          <w:kern w:val="2"/>
        </w:rPr>
        <w:t> 9 menu clear</w:t>
      </w:r>
    </w:p>
    <w:p>
      <w:pPr>
        <w:pStyle w:val="26"/>
        <w:spacing w:line="230" w:lineRule="exact"/>
        <w:rPr>
          <w:kern w:val="2"/>
        </w:rPr>
      </w:pPr>
      <w:r>
        <w:rPr>
          <w:kern w:val="2"/>
        </w:rPr>
        <w:t> 10 menu background splash.png</w:t>
      </w:r>
    </w:p>
    <w:p>
      <w:pPr>
        <w:pStyle w:val="26"/>
        <w:spacing w:line="230" w:lineRule="exact"/>
        <w:rPr>
          <w:kern w:val="2"/>
        </w:rPr>
      </w:pPr>
      <w:r>
        <w:rPr>
          <w:kern w:val="2"/>
        </w:rPr>
        <w:t> 11 menu title Red Hat Enterprise Linux 7.0</w:t>
      </w:r>
    </w:p>
    <w:p>
      <w:pPr>
        <w:pStyle w:val="26"/>
        <w:spacing w:line="230" w:lineRule="exact"/>
        <w:rPr>
          <w:kern w:val="2"/>
        </w:rPr>
      </w:pPr>
      <w:r>
        <w:rPr>
          <w:kern w:val="2"/>
        </w:rPr>
        <w:t> 12 menu vshift 8</w:t>
      </w:r>
    </w:p>
    <w:p>
      <w:pPr>
        <w:pStyle w:val="26"/>
        <w:spacing w:line="230" w:lineRule="exact"/>
        <w:rPr>
          <w:kern w:val="2"/>
        </w:rPr>
      </w:pPr>
      <w:r>
        <w:rPr>
          <w:kern w:val="2"/>
        </w:rPr>
        <w:t> 13 menu rows 18</w:t>
      </w:r>
    </w:p>
    <w:p>
      <w:pPr>
        <w:pStyle w:val="26"/>
        <w:spacing w:line="230" w:lineRule="exact"/>
        <w:rPr>
          <w:kern w:val="2"/>
        </w:rPr>
      </w:pPr>
      <w:r>
        <w:rPr>
          <w:kern w:val="2"/>
        </w:rPr>
        <w:t> 14 menu margin 8</w:t>
      </w:r>
    </w:p>
    <w:p>
      <w:pPr>
        <w:pStyle w:val="26"/>
        <w:spacing w:line="230" w:lineRule="exact"/>
        <w:rPr>
          <w:kern w:val="2"/>
        </w:rPr>
      </w:pPr>
      <w:r>
        <w:rPr>
          <w:kern w:val="2"/>
        </w:rPr>
        <w:t> 15 #menu hidden</w:t>
      </w:r>
    </w:p>
    <w:p>
      <w:pPr>
        <w:pStyle w:val="26"/>
        <w:spacing w:line="230" w:lineRule="exact"/>
        <w:rPr>
          <w:kern w:val="2"/>
        </w:rPr>
      </w:pPr>
      <w:r>
        <w:rPr>
          <w:kern w:val="2"/>
        </w:rPr>
        <w:t> 16 menu helpmsgrow 15</w:t>
      </w:r>
    </w:p>
    <w:p>
      <w:pPr>
        <w:pStyle w:val="26"/>
        <w:spacing w:line="230" w:lineRule="exact"/>
        <w:rPr>
          <w:kern w:val="2"/>
        </w:rPr>
      </w:pPr>
      <w:r>
        <w:rPr>
          <w:kern w:val="2"/>
        </w:rPr>
        <w:t> 17 menu tabmsgrow 13</w:t>
      </w:r>
    </w:p>
    <w:p>
      <w:pPr>
        <w:pStyle w:val="26"/>
        <w:spacing w:line="230" w:lineRule="exact"/>
        <w:rPr>
          <w:kern w:val="2"/>
        </w:rPr>
      </w:pPr>
      <w:r>
        <w:rPr>
          <w:kern w:val="2"/>
        </w:rPr>
        <w:t> 18</w:t>
      </w:r>
    </w:p>
    <w:p>
      <w:pPr>
        <w:pStyle w:val="26"/>
        <w:spacing w:line="230" w:lineRule="exact"/>
        <w:rPr>
          <w:kern w:val="2"/>
        </w:rPr>
      </w:pPr>
      <w:r>
        <w:rPr>
          <w:kern w:val="2"/>
        </w:rPr>
        <w:t> 19 # Border Area</w:t>
      </w:r>
    </w:p>
    <w:p>
      <w:pPr>
        <w:pStyle w:val="26"/>
        <w:spacing w:line="230" w:lineRule="exact"/>
        <w:rPr>
          <w:kern w:val="2"/>
        </w:rPr>
      </w:pPr>
      <w:r>
        <w:rPr>
          <w:kern w:val="2"/>
        </w:rPr>
        <w:t> 20 menu color border * #00000000 #00000000 none</w:t>
      </w:r>
    </w:p>
    <w:p>
      <w:pPr>
        <w:pStyle w:val="26"/>
        <w:spacing w:line="230" w:lineRule="exact"/>
        <w:rPr>
          <w:kern w:val="2"/>
        </w:rPr>
      </w:pPr>
      <w:r>
        <w:rPr>
          <w:kern w:val="2"/>
        </w:rPr>
        <w:t> 21</w:t>
      </w:r>
    </w:p>
    <w:p>
      <w:pPr>
        <w:pStyle w:val="26"/>
        <w:spacing w:line="230" w:lineRule="exact"/>
        <w:rPr>
          <w:kern w:val="2"/>
        </w:rPr>
      </w:pPr>
      <w:r>
        <w:rPr>
          <w:kern w:val="2"/>
        </w:rPr>
        <w:t> 22 # Selected item</w:t>
      </w:r>
    </w:p>
    <w:p>
      <w:pPr>
        <w:pStyle w:val="26"/>
        <w:spacing w:line="230" w:lineRule="exact"/>
        <w:rPr>
          <w:kern w:val="2"/>
        </w:rPr>
      </w:pPr>
      <w:r>
        <w:rPr>
          <w:kern w:val="2"/>
        </w:rPr>
        <w:t> 23 menu color sel 0 #ffffffff #00000000 none</w:t>
      </w:r>
    </w:p>
    <w:p>
      <w:pPr>
        <w:pStyle w:val="26"/>
        <w:spacing w:line="230" w:lineRule="exact"/>
        <w:rPr>
          <w:kern w:val="2"/>
        </w:rPr>
      </w:pPr>
      <w:r>
        <w:rPr>
          <w:kern w:val="2"/>
        </w:rPr>
        <w:t> 24</w:t>
      </w:r>
    </w:p>
    <w:p>
      <w:pPr>
        <w:pStyle w:val="26"/>
        <w:spacing w:line="230" w:lineRule="exact"/>
        <w:rPr>
          <w:kern w:val="2"/>
        </w:rPr>
      </w:pPr>
      <w:r>
        <w:rPr>
          <w:kern w:val="2"/>
        </w:rPr>
        <w:t> 25 # Title bar</w:t>
      </w:r>
    </w:p>
    <w:p>
      <w:pPr>
        <w:pStyle w:val="26"/>
        <w:spacing w:line="230" w:lineRule="exact"/>
        <w:rPr>
          <w:kern w:val="2"/>
        </w:rPr>
      </w:pPr>
      <w:r>
        <w:rPr>
          <w:kern w:val="2"/>
        </w:rPr>
        <w:t> 26 menu color title 0 #ff7ba3d0 #00000000 none</w:t>
      </w:r>
    </w:p>
    <w:p>
      <w:pPr>
        <w:pStyle w:val="26"/>
        <w:spacing w:line="230" w:lineRule="exact"/>
        <w:rPr>
          <w:kern w:val="2"/>
        </w:rPr>
      </w:pPr>
      <w:r>
        <w:rPr>
          <w:kern w:val="2"/>
        </w:rPr>
        <w:t> 27</w:t>
      </w:r>
    </w:p>
    <w:p>
      <w:pPr>
        <w:pStyle w:val="26"/>
        <w:spacing w:line="230" w:lineRule="exact"/>
        <w:rPr>
          <w:kern w:val="2"/>
        </w:rPr>
      </w:pPr>
      <w:r>
        <w:rPr>
          <w:kern w:val="2"/>
        </w:rPr>
        <w:t> 28 # Press [Tab] message</w:t>
      </w:r>
    </w:p>
    <w:p>
      <w:pPr>
        <w:pStyle w:val="26"/>
        <w:spacing w:line="230" w:lineRule="exact"/>
        <w:rPr>
          <w:kern w:val="2"/>
        </w:rPr>
      </w:pPr>
      <w:r>
        <w:rPr>
          <w:kern w:val="2"/>
        </w:rPr>
        <w:t> 29 menu color tabmsg 0 #ff3a6496 #00000000 none</w:t>
      </w:r>
    </w:p>
    <w:p>
      <w:pPr>
        <w:pStyle w:val="26"/>
        <w:spacing w:line="230" w:lineRule="exact"/>
        <w:rPr>
          <w:kern w:val="2"/>
        </w:rPr>
      </w:pPr>
      <w:r>
        <w:rPr>
          <w:kern w:val="2"/>
        </w:rPr>
        <w:t> 30</w:t>
      </w:r>
    </w:p>
    <w:p>
      <w:pPr>
        <w:pStyle w:val="26"/>
        <w:spacing w:line="230" w:lineRule="exact"/>
        <w:rPr>
          <w:kern w:val="2"/>
        </w:rPr>
      </w:pPr>
      <w:r>
        <w:rPr>
          <w:kern w:val="2"/>
        </w:rPr>
        <w:t> 31 # Unselected menu item</w:t>
      </w:r>
    </w:p>
    <w:p>
      <w:pPr>
        <w:pStyle w:val="26"/>
        <w:spacing w:line="230" w:lineRule="exact"/>
        <w:rPr>
          <w:kern w:val="2"/>
        </w:rPr>
      </w:pPr>
      <w:r>
        <w:rPr>
          <w:kern w:val="2"/>
        </w:rPr>
        <w:t> 32 menu color unsel 0 #84b8ffff #00000000 none</w:t>
      </w:r>
    </w:p>
    <w:p>
      <w:pPr>
        <w:pStyle w:val="26"/>
        <w:spacing w:line="230" w:lineRule="exact"/>
        <w:rPr>
          <w:kern w:val="2"/>
        </w:rPr>
      </w:pPr>
      <w:r>
        <w:rPr>
          <w:kern w:val="2"/>
        </w:rPr>
        <w:t> 33</w:t>
      </w:r>
    </w:p>
    <w:p>
      <w:pPr>
        <w:pStyle w:val="26"/>
        <w:spacing w:line="230" w:lineRule="exact"/>
        <w:rPr>
          <w:kern w:val="2"/>
        </w:rPr>
      </w:pPr>
      <w:r>
        <w:rPr>
          <w:kern w:val="2"/>
        </w:rPr>
        <w:t> 34 # Selected hotkey</w:t>
      </w:r>
    </w:p>
    <w:p>
      <w:pPr>
        <w:pStyle w:val="26"/>
        <w:spacing w:line="230" w:lineRule="exact"/>
        <w:rPr>
          <w:kern w:val="2"/>
        </w:rPr>
      </w:pPr>
      <w:r>
        <w:rPr>
          <w:kern w:val="2"/>
        </w:rPr>
        <w:t> 35 menu color hotsel 0 #84b8ffff #00000000 none</w:t>
      </w:r>
    </w:p>
    <w:p>
      <w:pPr>
        <w:pStyle w:val="26"/>
        <w:spacing w:line="230" w:lineRule="exact"/>
        <w:rPr>
          <w:kern w:val="2"/>
        </w:rPr>
      </w:pPr>
      <w:r>
        <w:rPr>
          <w:kern w:val="2"/>
        </w:rPr>
        <w:t> 36</w:t>
      </w:r>
    </w:p>
    <w:p>
      <w:pPr>
        <w:pStyle w:val="26"/>
        <w:spacing w:line="240" w:lineRule="exact"/>
        <w:rPr>
          <w:kern w:val="2"/>
        </w:rPr>
      </w:pPr>
      <w:r>
        <w:rPr>
          <w:kern w:val="2"/>
        </w:rPr>
        <w:t> 37 # Unselected hotkey</w:t>
      </w:r>
    </w:p>
    <w:p>
      <w:pPr>
        <w:pStyle w:val="26"/>
        <w:spacing w:line="240" w:lineRule="exact"/>
        <w:rPr>
          <w:kern w:val="2"/>
        </w:rPr>
      </w:pPr>
      <w:r>
        <w:rPr>
          <w:kern w:val="2"/>
        </w:rPr>
        <w:t> 38 menu color hotkey 0 #ffffffff #00000000 none</w:t>
      </w:r>
    </w:p>
    <w:p>
      <w:pPr>
        <w:pStyle w:val="26"/>
        <w:spacing w:line="240" w:lineRule="exact"/>
        <w:rPr>
          <w:kern w:val="2"/>
        </w:rPr>
      </w:pPr>
      <w:r>
        <w:rPr>
          <w:kern w:val="2"/>
        </w:rPr>
        <w:t> 39</w:t>
      </w:r>
    </w:p>
    <w:p>
      <w:pPr>
        <w:pStyle w:val="26"/>
        <w:spacing w:line="230" w:lineRule="exact"/>
        <w:rPr>
          <w:kern w:val="2"/>
        </w:rPr>
      </w:pPr>
      <w:r>
        <w:rPr>
          <w:kern w:val="2"/>
        </w:rPr>
        <w:t> 40 # Help text</w:t>
      </w:r>
    </w:p>
    <w:p>
      <w:pPr>
        <w:pStyle w:val="26"/>
        <w:spacing w:line="240" w:lineRule="exact"/>
        <w:rPr>
          <w:kern w:val="2"/>
        </w:rPr>
      </w:pPr>
      <w:r>
        <w:rPr>
          <w:kern w:val="2"/>
        </w:rPr>
        <w:t> 41 menu color help 0 #ffffffff #00000000 none</w:t>
      </w:r>
    </w:p>
    <w:p>
      <w:pPr>
        <w:pStyle w:val="26"/>
        <w:spacing w:line="230" w:lineRule="exact"/>
        <w:rPr>
          <w:kern w:val="2"/>
        </w:rPr>
      </w:pPr>
      <w:r>
        <w:rPr>
          <w:kern w:val="2"/>
        </w:rPr>
        <w:t> 42 </w:t>
      </w:r>
    </w:p>
    <w:p>
      <w:pPr>
        <w:pStyle w:val="26"/>
        <w:spacing w:line="230" w:lineRule="exact"/>
        <w:rPr>
          <w:kern w:val="2"/>
        </w:rPr>
      </w:pPr>
      <w:r>
        <w:rPr>
          <w:kern w:val="2"/>
        </w:rPr>
        <w:t> 43 # A scrollbar of some type? Not sure.</w:t>
      </w:r>
    </w:p>
    <w:p>
      <w:pPr>
        <w:pStyle w:val="26"/>
        <w:spacing w:line="230" w:lineRule="exact"/>
        <w:rPr>
          <w:kern w:val="2"/>
        </w:rPr>
      </w:pPr>
      <w:r>
        <w:rPr>
          <w:kern w:val="2"/>
        </w:rPr>
        <w:t> 44 menu color scrollbar 0 #ffffffff #ff355594 none</w:t>
      </w:r>
    </w:p>
    <w:p>
      <w:pPr>
        <w:pStyle w:val="26"/>
        <w:spacing w:line="230" w:lineRule="exact"/>
        <w:rPr>
          <w:kern w:val="2"/>
        </w:rPr>
      </w:pPr>
      <w:r>
        <w:rPr>
          <w:kern w:val="2"/>
        </w:rPr>
        <w:t> 45 </w:t>
      </w:r>
    </w:p>
    <w:p>
      <w:pPr>
        <w:pStyle w:val="26"/>
        <w:spacing w:line="230" w:lineRule="exact"/>
        <w:rPr>
          <w:kern w:val="2"/>
        </w:rPr>
      </w:pPr>
      <w:r>
        <w:rPr>
          <w:kern w:val="2"/>
        </w:rPr>
        <w:t> 46 # Timeout msg</w:t>
      </w:r>
    </w:p>
    <w:p>
      <w:pPr>
        <w:pStyle w:val="26"/>
        <w:spacing w:line="230" w:lineRule="exact"/>
        <w:rPr>
          <w:kern w:val="2"/>
        </w:rPr>
      </w:pPr>
      <w:r>
        <w:rPr>
          <w:kern w:val="2"/>
        </w:rPr>
        <w:t> 47 menu color timeout 0 #ffffffff #00000000 none</w:t>
      </w:r>
    </w:p>
    <w:p>
      <w:pPr>
        <w:pStyle w:val="26"/>
        <w:spacing w:line="230" w:lineRule="exact"/>
        <w:rPr>
          <w:kern w:val="2"/>
        </w:rPr>
      </w:pPr>
      <w:r>
        <w:rPr>
          <w:kern w:val="2"/>
        </w:rPr>
        <w:t> 48 menu color timeout</w:t>
      </w:r>
      <w:r>
        <w:rPr>
          <w:rFonts w:ascii="宋体"/>
          <w:kern w:val="2"/>
        </w:rPr>
        <w:t>_</w:t>
      </w:r>
      <w:r>
        <w:rPr>
          <w:kern w:val="2"/>
        </w:rPr>
        <w:t>msg 0 #ffffffff #00000000 none</w:t>
      </w:r>
    </w:p>
    <w:p>
      <w:pPr>
        <w:pStyle w:val="26"/>
        <w:spacing w:line="230" w:lineRule="exact"/>
        <w:rPr>
          <w:kern w:val="2"/>
        </w:rPr>
      </w:pPr>
      <w:r>
        <w:rPr>
          <w:kern w:val="2"/>
        </w:rPr>
        <w:t> 49 </w:t>
      </w:r>
    </w:p>
    <w:p>
      <w:pPr>
        <w:pStyle w:val="26"/>
        <w:spacing w:line="230" w:lineRule="exact"/>
        <w:rPr>
          <w:kern w:val="2"/>
        </w:rPr>
      </w:pPr>
      <w:r>
        <w:rPr>
          <w:kern w:val="2"/>
        </w:rPr>
        <w:t> 50 # Command prompt text</w:t>
      </w:r>
    </w:p>
    <w:p>
      <w:pPr>
        <w:pStyle w:val="26"/>
        <w:spacing w:line="230" w:lineRule="exact"/>
        <w:rPr>
          <w:kern w:val="2"/>
        </w:rPr>
      </w:pPr>
      <w:r>
        <w:rPr>
          <w:kern w:val="2"/>
        </w:rPr>
        <w:t> 51 menu color cmdmark 0 #84b8ffff #00000000 none</w:t>
      </w:r>
    </w:p>
    <w:p>
      <w:pPr>
        <w:pStyle w:val="26"/>
        <w:spacing w:line="230" w:lineRule="exact"/>
        <w:rPr>
          <w:kern w:val="2"/>
        </w:rPr>
      </w:pPr>
      <w:r>
        <w:rPr>
          <w:kern w:val="2"/>
        </w:rPr>
        <w:t> 52 menu color cmdline 0 #ffffffff #00000000 none</w:t>
      </w:r>
    </w:p>
    <w:p>
      <w:pPr>
        <w:pStyle w:val="26"/>
        <w:spacing w:line="230" w:lineRule="exact"/>
        <w:rPr>
          <w:kern w:val="2"/>
        </w:rPr>
      </w:pPr>
      <w:r>
        <w:rPr>
          <w:kern w:val="2"/>
        </w:rPr>
        <w:t> 53 </w:t>
      </w:r>
    </w:p>
    <w:p>
      <w:pPr>
        <w:pStyle w:val="26"/>
        <w:spacing w:line="230" w:lineRule="exact"/>
        <w:rPr>
          <w:spacing w:val="-3"/>
          <w:kern w:val="2"/>
        </w:rPr>
      </w:pPr>
      <w:r>
        <w:rPr>
          <w:spacing w:val="-3"/>
          <w:kern w:val="2"/>
        </w:rPr>
        <w:t> 54 # Do not display the actual menu unless the user presses a key. All that is </w:t>
      </w:r>
    </w:p>
    <w:p>
      <w:pPr>
        <w:pStyle w:val="26"/>
        <w:spacing w:line="230" w:lineRule="exact"/>
        <w:rPr>
          <w:kern w:val="2"/>
        </w:rPr>
      </w:pPr>
      <w:r>
        <w:rPr>
          <w:kern w:val="2"/>
        </w:rPr>
        <w:t> displayed is a timeout message.</w:t>
      </w:r>
    </w:p>
    <w:p>
      <w:pPr>
        <w:pStyle w:val="26"/>
        <w:spacing w:line="230" w:lineRule="exact"/>
        <w:rPr>
          <w:kern w:val="2"/>
        </w:rPr>
      </w:pPr>
      <w:r>
        <w:rPr>
          <w:kern w:val="2"/>
        </w:rPr>
        <w:t> 55 </w:t>
      </w:r>
    </w:p>
    <w:p>
      <w:pPr>
        <w:pStyle w:val="26"/>
        <w:spacing w:line="230" w:lineRule="exact"/>
        <w:rPr>
          <w:kern w:val="2"/>
        </w:rPr>
      </w:pPr>
      <w:r>
        <w:rPr>
          <w:kern w:val="2"/>
        </w:rPr>
        <w:t xml:space="preserve"> 56 menu tabmsg Press Tab for full configuration options on menu items.</w:t>
      </w:r>
    </w:p>
    <w:p>
      <w:pPr>
        <w:pStyle w:val="26"/>
        <w:spacing w:line="230" w:lineRule="exact"/>
        <w:rPr>
          <w:kern w:val="2"/>
        </w:rPr>
      </w:pPr>
      <w:r>
        <w:rPr>
          <w:kern w:val="2"/>
        </w:rPr>
        <w:t xml:space="preserve"> 57 </w:t>
      </w:r>
    </w:p>
    <w:p>
      <w:pPr>
        <w:pStyle w:val="26"/>
        <w:spacing w:line="230" w:lineRule="exact"/>
        <w:rPr>
          <w:kern w:val="2"/>
        </w:rPr>
      </w:pPr>
      <w:r>
        <w:rPr>
          <w:kern w:val="2"/>
        </w:rPr>
        <w:t xml:space="preserve"> 58 menu separator # insert an empty line</w:t>
      </w:r>
    </w:p>
    <w:p>
      <w:pPr>
        <w:pStyle w:val="26"/>
        <w:spacing w:line="230" w:lineRule="exact"/>
        <w:rPr>
          <w:kern w:val="2"/>
        </w:rPr>
      </w:pPr>
      <w:r>
        <w:rPr>
          <w:kern w:val="2"/>
        </w:rPr>
        <w:t xml:space="preserve"> 59 menu separator # insert an empty line</w:t>
      </w:r>
    </w:p>
    <w:p>
      <w:pPr>
        <w:pStyle w:val="26"/>
        <w:spacing w:line="230" w:lineRule="exact"/>
        <w:rPr>
          <w:kern w:val="2"/>
        </w:rPr>
      </w:pPr>
      <w:r>
        <w:rPr>
          <w:kern w:val="2"/>
        </w:rPr>
        <w:t xml:space="preserve"> 59 menu separator # insert an empty line</w:t>
      </w:r>
    </w:p>
    <w:p>
      <w:pPr>
        <w:pStyle w:val="26"/>
        <w:spacing w:line="230" w:lineRule="exact"/>
        <w:rPr>
          <w:kern w:val="2"/>
        </w:rPr>
      </w:pPr>
      <w:r>
        <w:rPr>
          <w:kern w:val="2"/>
        </w:rPr>
        <w:t xml:space="preserve"> 60 </w:t>
      </w:r>
    </w:p>
    <w:p>
      <w:pPr>
        <w:pStyle w:val="26"/>
        <w:spacing w:line="230" w:lineRule="exact"/>
        <w:rPr>
          <w:kern w:val="2"/>
        </w:rPr>
      </w:pPr>
      <w:r>
        <w:rPr>
          <w:kern w:val="2"/>
        </w:rPr>
        <w:t xml:space="preserve"> 61 label linux</w:t>
      </w:r>
    </w:p>
    <w:p>
      <w:pPr>
        <w:pStyle w:val="26"/>
        <w:spacing w:line="230" w:lineRule="exact"/>
        <w:rPr>
          <w:kern w:val="2"/>
        </w:rPr>
      </w:pPr>
      <w:r>
        <w:rPr>
          <w:kern w:val="2"/>
        </w:rPr>
        <w:t xml:space="preserve"> 62 menu label ^Install Red Hat Enterprise Linux 7.0</w:t>
      </w:r>
    </w:p>
    <w:p>
      <w:pPr>
        <w:pStyle w:val="26"/>
        <w:spacing w:line="230" w:lineRule="exact"/>
        <w:rPr>
          <w:kern w:val="2"/>
        </w:rPr>
      </w:pPr>
      <w:r>
        <w:rPr>
          <w:kern w:val="2"/>
        </w:rPr>
        <w:t> 63 kernel vmlinuz</w:t>
      </w:r>
    </w:p>
    <w:p>
      <w:pPr>
        <w:pStyle w:val="26"/>
        <w:spacing w:line="230" w:lineRule="exact"/>
        <w:rPr>
          <w:b/>
          <w:bCs/>
          <w:kern w:val="2"/>
        </w:rPr>
      </w:pPr>
      <w:r>
        <w:rPr>
          <w:kern w:val="2"/>
        </w:rPr>
        <w:t> </w:t>
      </w:r>
      <w:r>
        <w:rPr>
          <w:b/>
          <w:bCs/>
          <w:kern w:val="2"/>
        </w:rPr>
        <w:t>64 append initrd=initrd.img inst.stage2=ftp://192.168.10.10 ks=ftp://192.168.</w:t>
      </w:r>
    </w:p>
    <w:p>
      <w:pPr>
        <w:pStyle w:val="26"/>
        <w:spacing w:line="230" w:lineRule="exact"/>
        <w:rPr>
          <w:kern w:val="2"/>
        </w:rPr>
      </w:pPr>
      <w:r>
        <w:rPr>
          <w:b/>
          <w:bCs/>
          <w:kern w:val="2"/>
        </w:rPr>
        <w:t> 10.10/pub/ks.cfg quiet</w:t>
      </w:r>
    </w:p>
    <w:p>
      <w:pPr>
        <w:pStyle w:val="26"/>
        <w:spacing w:line="230" w:lineRule="exact"/>
        <w:rPr>
          <w:kern w:val="2"/>
        </w:rPr>
      </w:pPr>
      <w:r>
        <w:rPr>
          <w:kern w:val="2"/>
        </w:rPr>
        <w:t> 65</w:t>
      </w:r>
    </w:p>
    <w:p>
      <w:pPr>
        <w:pStyle w:val="26"/>
        <w:spacing w:line="230" w:lineRule="exact"/>
        <w:rPr>
          <w:kern w:val="2"/>
        </w:rPr>
      </w:pPr>
      <w:r>
        <w:rPr>
          <w:kern w:val="2"/>
        </w:rPr>
        <w:t>………………</w:t>
      </w:r>
      <w:r>
        <w:rPr>
          <w:rFonts w:hint="eastAsia"/>
          <w:kern w:val="2"/>
        </w:rPr>
        <w:t>省略部分输出信息</w:t>
      </w:r>
      <w:r>
        <w:rPr>
          <w:kern w:val="2"/>
        </w:rPr>
        <w:t>………………</w:t>
      </w:r>
    </w:p>
    <w:p>
      <w:pPr>
        <w:pStyle w:val="59"/>
        <w:spacing w:after="90"/>
        <w:rPr>
          <w:kern w:val="2"/>
        </w:rPr>
      </w:pPr>
    </w:p>
    <w:p>
      <w:pPr>
        <w:pStyle w:val="4"/>
        <w:spacing w:before="151" w:after="151"/>
        <w:rPr>
          <w:kern w:val="2"/>
        </w:rPr>
      </w:pPr>
      <w:r>
        <w:rPr>
          <w:color w:val="000000"/>
          <w:kern w:val="2"/>
        </w:rPr>
        <w:t>19.2.4</w:t>
      </w:r>
      <w:r>
        <w:rPr>
          <w:color w:val="000000"/>
          <w:kern w:val="2"/>
          <w:szCs w:val="21"/>
        </w:rPr>
        <w:t xml:space="preserve">  </w:t>
      </w:r>
      <w:r>
        <w:rPr>
          <w:rFonts w:hint="eastAsia"/>
          <w:color w:val="000000"/>
          <w:kern w:val="2"/>
        </w:rPr>
        <w:t>配置</w:t>
      </w:r>
      <w:r>
        <w:rPr>
          <w:color w:val="000000"/>
          <w:kern w:val="2"/>
        </w:rPr>
        <w:t>vsftpd</w:t>
      </w:r>
      <w:r>
        <w:rPr>
          <w:rFonts w:hint="eastAsia"/>
          <w:color w:val="000000"/>
          <w:kern w:val="2"/>
        </w:rPr>
        <w:t>服务程序</w:t>
      </w:r>
    </w:p>
    <w:p>
      <w:pPr>
        <w:rPr>
          <w:spacing w:val="4"/>
          <w:kern w:val="2"/>
        </w:rPr>
      </w:pPr>
      <w:r>
        <w:rPr>
          <w:rFonts w:hint="eastAsia"/>
          <w:color w:val="000000"/>
          <w:spacing w:val="4"/>
          <w:kern w:val="2"/>
          <w:szCs w:val="21"/>
        </w:rPr>
        <w:t>在我们这套无人值守安装系统的服务中，光盘镜像是通过</w:t>
      </w:r>
      <w:r>
        <w:rPr>
          <w:color w:val="000000"/>
          <w:spacing w:val="4"/>
          <w:kern w:val="2"/>
          <w:szCs w:val="21"/>
        </w:rPr>
        <w:t>FTP</w:t>
      </w:r>
      <w:r>
        <w:rPr>
          <w:rFonts w:hint="eastAsia"/>
          <w:color w:val="000000"/>
          <w:spacing w:val="4"/>
          <w:kern w:val="2"/>
          <w:szCs w:val="21"/>
        </w:rPr>
        <w:t>协议传输的，因此势必要用到</w:t>
      </w:r>
      <w:r>
        <w:rPr>
          <w:color w:val="000000"/>
          <w:spacing w:val="4"/>
          <w:kern w:val="2"/>
          <w:szCs w:val="21"/>
        </w:rPr>
        <w:t>vsftpd</w:t>
      </w:r>
      <w:r>
        <w:rPr>
          <w:rFonts w:hint="eastAsia"/>
          <w:color w:val="000000"/>
          <w:spacing w:val="4"/>
          <w:kern w:val="2"/>
          <w:szCs w:val="21"/>
        </w:rPr>
        <w:t>服务程序。当然，也可以使用</w:t>
      </w:r>
      <w:r>
        <w:rPr>
          <w:color w:val="000000"/>
          <w:spacing w:val="4"/>
          <w:kern w:val="2"/>
          <w:szCs w:val="21"/>
        </w:rPr>
        <w:t>httpd</w:t>
      </w:r>
      <w:r>
        <w:rPr>
          <w:rFonts w:hint="eastAsia"/>
          <w:color w:val="000000"/>
          <w:spacing w:val="4"/>
          <w:kern w:val="2"/>
          <w:szCs w:val="21"/>
        </w:rPr>
        <w:t>服务程序来提供Web网站访问的方式，只要能确保将光盘镜像顺利传输给客户端主机即可。如果打算使用Web网站服务来提供光盘镜像，一定记得将上面配置文件中的光盘镜像获取网址和</w:t>
      </w:r>
      <w:r>
        <w:rPr>
          <w:color w:val="000000"/>
          <w:spacing w:val="4"/>
          <w:kern w:val="2"/>
          <w:szCs w:val="21"/>
        </w:rPr>
        <w:t>Kickstart</w:t>
      </w:r>
      <w:r>
        <w:rPr>
          <w:rFonts w:hint="eastAsia"/>
          <w:color w:val="000000"/>
          <w:spacing w:val="4"/>
          <w:kern w:val="2"/>
          <w:szCs w:val="21"/>
        </w:rPr>
        <w:t>应答文件获取网址修改一下。</w:t>
      </w:r>
    </w:p>
    <w:p>
      <w:pPr>
        <w:pStyle w:val="58"/>
        <w:rPr>
          <w:kern w:val="2"/>
        </w:rPr>
      </w:pPr>
    </w:p>
    <w:p>
      <w:pPr>
        <w:pStyle w:val="26"/>
        <w:rPr>
          <w:kern w:val="2"/>
        </w:rPr>
      </w:pPr>
      <w:r>
        <w:rPr>
          <w:kern w:val="2"/>
        </w:rPr>
        <w:t>[root@linuxprobe ~]# yum install vsftpd</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Resolving Dependencies</w:t>
      </w:r>
    </w:p>
    <w:p>
      <w:pPr>
        <w:pStyle w:val="26"/>
        <w:rPr>
          <w:kern w:val="2"/>
        </w:rPr>
      </w:pPr>
      <w:r>
        <w:rPr>
          <w:kern w:val="2"/>
        </w:rPr>
        <w:t>--&gt; Running transaction check</w:t>
      </w:r>
    </w:p>
    <w:p>
      <w:pPr>
        <w:pStyle w:val="26"/>
        <w:rPr>
          <w:kern w:val="2"/>
        </w:rPr>
      </w:pPr>
      <w:r>
        <w:rPr>
          <w:kern w:val="2"/>
        </w:rPr>
        <w:t>---&gt; Package vsftpd.x86</w:t>
      </w:r>
      <w:r>
        <w:rPr>
          <w:rFonts w:ascii="宋体"/>
          <w:kern w:val="2"/>
        </w:rPr>
        <w:t>_</w:t>
      </w:r>
      <w:r>
        <w:rPr>
          <w:kern w:val="2"/>
        </w:rPr>
        <w:t>64 0:3.0.2-9.el7 will be installed</w:t>
      </w:r>
    </w:p>
    <w:p>
      <w:pPr>
        <w:pStyle w:val="26"/>
        <w:rPr>
          <w:kern w:val="2"/>
        </w:rPr>
      </w:pPr>
      <w:r>
        <w:rPr>
          <w:kern w:val="2"/>
        </w:rPr>
        <w:t>--&gt; Finished Dependency Resolution</w:t>
      </w:r>
    </w:p>
    <w:p>
      <w:pPr>
        <w:pStyle w:val="26"/>
        <w:rPr>
          <w:kern w:val="2"/>
        </w:rPr>
      </w:pPr>
      <w:r>
        <w:rPr>
          <w:kern w:val="2"/>
        </w:rPr>
        <w:t>Dependencies Resolved</w:t>
      </w:r>
    </w:p>
    <w:p>
      <w:pPr>
        <w:pStyle w:val="26"/>
        <w:rPr>
          <w:kern w:val="2"/>
        </w:rPr>
      </w:pPr>
      <w:r>
        <w:rPr>
          <w:kern w:val="2"/>
        </w:rPr>
        <w:t>===============================================================================</w:t>
      </w:r>
    </w:p>
    <w:p>
      <w:pPr>
        <w:pStyle w:val="26"/>
        <w:rPr>
          <w:kern w:val="2"/>
        </w:rPr>
      </w:pPr>
      <w:r>
        <w:rPr>
          <w:kern w:val="2"/>
        </w:rPr>
        <w:t> Package Arch Version Repository Size</w:t>
      </w:r>
    </w:p>
    <w:p>
      <w:pPr>
        <w:pStyle w:val="26"/>
        <w:rPr>
          <w:kern w:val="2"/>
        </w:rPr>
      </w:pPr>
      <w:r>
        <w:rPr>
          <w:kern w:val="2"/>
        </w:rPr>
        <w:t>===============================================================================</w:t>
      </w:r>
    </w:p>
    <w:p>
      <w:pPr>
        <w:pStyle w:val="26"/>
        <w:rPr>
          <w:kern w:val="2"/>
        </w:rPr>
      </w:pPr>
      <w:r>
        <w:rPr>
          <w:kern w:val="2"/>
        </w:rPr>
        <w:t>Installing:</w:t>
      </w:r>
    </w:p>
    <w:p>
      <w:pPr>
        <w:pStyle w:val="26"/>
        <w:rPr>
          <w:kern w:val="2"/>
        </w:rPr>
      </w:pPr>
      <w:r>
        <w:rPr>
          <w:kern w:val="2"/>
        </w:rPr>
        <w:t> vsftpd x86</w:t>
      </w:r>
      <w:r>
        <w:rPr>
          <w:rFonts w:ascii="宋体"/>
          <w:kern w:val="2"/>
        </w:rPr>
        <w:t>_</w:t>
      </w:r>
      <w:r>
        <w:rPr>
          <w:kern w:val="2"/>
        </w:rPr>
        <w:t>64 3.0.2-9.el7 rhel 166 k</w:t>
      </w:r>
    </w:p>
    <w:p>
      <w:pPr>
        <w:pStyle w:val="26"/>
        <w:rPr>
          <w:kern w:val="2"/>
        </w:rPr>
      </w:pPr>
      <w:r>
        <w:rPr>
          <w:kern w:val="2"/>
        </w:rPr>
        <w:t>Transaction Summary</w:t>
      </w:r>
    </w:p>
    <w:p>
      <w:pPr>
        <w:pStyle w:val="26"/>
        <w:rPr>
          <w:kern w:val="2"/>
        </w:rPr>
      </w:pPr>
      <w:r>
        <w:rPr>
          <w:kern w:val="2"/>
        </w:rPr>
        <w:t>===============================================================================</w:t>
      </w:r>
    </w:p>
    <w:p>
      <w:pPr>
        <w:pStyle w:val="26"/>
        <w:rPr>
          <w:kern w:val="2"/>
        </w:rPr>
      </w:pPr>
      <w:r>
        <w:rPr>
          <w:kern w:val="2"/>
        </w:rPr>
        <w:t>Install 1 Package</w:t>
      </w:r>
    </w:p>
    <w:p>
      <w:pPr>
        <w:pStyle w:val="26"/>
        <w:rPr>
          <w:kern w:val="2"/>
        </w:rPr>
      </w:pPr>
      <w:r>
        <w:rPr>
          <w:kern w:val="2"/>
        </w:rPr>
        <w:t>Total download size: 166 k</w:t>
      </w:r>
    </w:p>
    <w:p>
      <w:pPr>
        <w:pStyle w:val="26"/>
        <w:rPr>
          <w:kern w:val="2"/>
        </w:rPr>
      </w:pPr>
      <w:r>
        <w:rPr>
          <w:kern w:val="2"/>
        </w:rPr>
        <w:t>Installed size: 343 k</w:t>
      </w:r>
    </w:p>
    <w:p>
      <w:pPr>
        <w:pStyle w:val="26"/>
        <w:rPr>
          <w:kern w:val="2"/>
        </w:rPr>
      </w:pPr>
      <w:r>
        <w:rPr>
          <w:kern w:val="2"/>
        </w:rPr>
        <w:t>Is this ok [y/d/N]: </w:t>
      </w:r>
      <w:r>
        <w:rPr>
          <w:b/>
          <w:bCs/>
          <w:kern w:val="2"/>
        </w:rPr>
        <w:t>y</w:t>
      </w:r>
    </w:p>
    <w:p>
      <w:pPr>
        <w:pStyle w:val="26"/>
        <w:rPr>
          <w:kern w:val="2"/>
        </w:rPr>
      </w:pPr>
      <w:r>
        <w:rPr>
          <w:kern w:val="2"/>
        </w:rPr>
        <w:t>Downloading packages:</w:t>
      </w:r>
    </w:p>
    <w:p>
      <w:pPr>
        <w:pStyle w:val="26"/>
        <w:rPr>
          <w:kern w:val="2"/>
        </w:rPr>
      </w:pPr>
      <w:r>
        <w:rPr>
          <w:kern w:val="2"/>
        </w:rPr>
        <w:t>Running transaction check</w:t>
      </w:r>
    </w:p>
    <w:p>
      <w:pPr>
        <w:pStyle w:val="26"/>
        <w:rPr>
          <w:kern w:val="2"/>
        </w:rPr>
      </w:pPr>
      <w:r>
        <w:rPr>
          <w:kern w:val="2"/>
        </w:rPr>
        <w:t>Running transaction test</w:t>
      </w:r>
    </w:p>
    <w:p>
      <w:pPr>
        <w:pStyle w:val="26"/>
        <w:rPr>
          <w:kern w:val="2"/>
        </w:rPr>
      </w:pPr>
      <w:r>
        <w:rPr>
          <w:kern w:val="2"/>
        </w:rPr>
        <w:t>Transaction test succeeded</w:t>
      </w:r>
    </w:p>
    <w:p>
      <w:pPr>
        <w:pStyle w:val="26"/>
        <w:rPr>
          <w:kern w:val="2"/>
        </w:rPr>
      </w:pPr>
      <w:r>
        <w:rPr>
          <w:kern w:val="2"/>
        </w:rPr>
        <w:t>Running transaction</w:t>
      </w:r>
    </w:p>
    <w:p>
      <w:pPr>
        <w:pStyle w:val="26"/>
        <w:rPr>
          <w:kern w:val="2"/>
        </w:rPr>
      </w:pPr>
      <w:r>
        <w:rPr>
          <w:kern w:val="2"/>
        </w:rPr>
        <w:t> Installing : vsftpd-3.0.2-9.el7.x86</w:t>
      </w:r>
      <w:r>
        <w:rPr>
          <w:rFonts w:ascii="宋体"/>
          <w:kern w:val="2"/>
        </w:rPr>
        <w:t>_</w:t>
      </w:r>
      <w:r>
        <w:rPr>
          <w:kern w:val="2"/>
        </w:rPr>
        <w:t>64 1/1 </w:t>
      </w:r>
    </w:p>
    <w:p>
      <w:pPr>
        <w:pStyle w:val="26"/>
        <w:rPr>
          <w:kern w:val="2"/>
        </w:rPr>
      </w:pPr>
      <w:r>
        <w:rPr>
          <w:kern w:val="2"/>
        </w:rPr>
        <w:t> Verifying : vsftpd-3.0.2-9.el7.x86</w:t>
      </w:r>
      <w:r>
        <w:rPr>
          <w:rFonts w:ascii="宋体"/>
          <w:kern w:val="2"/>
        </w:rPr>
        <w:t>_</w:t>
      </w:r>
      <w:r>
        <w:rPr>
          <w:kern w:val="2"/>
        </w:rPr>
        <w:t>64 1/1 </w:t>
      </w:r>
    </w:p>
    <w:p>
      <w:pPr>
        <w:pStyle w:val="26"/>
        <w:rPr>
          <w:kern w:val="2"/>
        </w:rPr>
      </w:pPr>
      <w:r>
        <w:rPr>
          <w:kern w:val="2"/>
        </w:rPr>
        <w:t>Installed:</w:t>
      </w:r>
    </w:p>
    <w:p>
      <w:pPr>
        <w:pStyle w:val="26"/>
        <w:rPr>
          <w:kern w:val="2"/>
        </w:rPr>
      </w:pPr>
      <w:r>
        <w:rPr>
          <w:kern w:val="2"/>
        </w:rPr>
        <w:t> vsftpd.x86</w:t>
      </w:r>
      <w:r>
        <w:rPr>
          <w:rFonts w:ascii="宋体"/>
          <w:kern w:val="2"/>
        </w:rPr>
        <w:t>_</w:t>
      </w:r>
      <w:r>
        <w:rPr>
          <w:kern w:val="2"/>
        </w:rPr>
        <w:t>64 0:3.0.2-9.el7 </w:t>
      </w:r>
    </w:p>
    <w:p>
      <w:pPr>
        <w:pStyle w:val="26"/>
        <w:rPr>
          <w:kern w:val="2"/>
        </w:rPr>
      </w:pPr>
      <w:r>
        <w:rPr>
          <w:kern w:val="2"/>
        </w:rPr>
        <w:t>Complete!</w:t>
      </w:r>
    </w:p>
    <w:p>
      <w:pPr>
        <w:pStyle w:val="59"/>
        <w:spacing w:after="90"/>
        <w:rPr>
          <w:kern w:val="2"/>
        </w:rPr>
      </w:pPr>
    </w:p>
    <w:p>
      <w:pPr>
        <w:rPr>
          <w:kern w:val="2"/>
        </w:rPr>
      </w:pPr>
      <w:r>
        <w:rPr>
          <w:rFonts w:hint="eastAsia"/>
          <w:color w:val="000000"/>
          <w:kern w:val="2"/>
          <w:szCs w:val="21"/>
        </w:rPr>
        <w:t>刘遄老师再啰嗦一句，在配置文件修改正确之后，一定将相应的服务程序添加到开机启动项中，这样无论是在生产环境中还是在红帽认证考试中，都可以在设备重启之后依然能提供相应的服务。希望各位读者一定养成这个好习惯。</w:t>
      </w:r>
    </w:p>
    <w:p>
      <w:pPr>
        <w:pStyle w:val="58"/>
        <w:rPr>
          <w:kern w:val="2"/>
        </w:rPr>
      </w:pPr>
    </w:p>
    <w:p>
      <w:pPr>
        <w:pStyle w:val="26"/>
        <w:rPr>
          <w:kern w:val="2"/>
        </w:rPr>
      </w:pPr>
      <w:r>
        <w:rPr>
          <w:kern w:val="2"/>
        </w:rPr>
        <w:t>[root@linuxprobe ~]# systemctl restart vsftpd</w:t>
      </w:r>
    </w:p>
    <w:p>
      <w:pPr>
        <w:pStyle w:val="26"/>
        <w:rPr>
          <w:kern w:val="2"/>
        </w:rPr>
      </w:pPr>
      <w:r>
        <w:rPr>
          <w:kern w:val="2"/>
        </w:rPr>
        <w:t>[root@linuxprobe ~]# systemctl enable vsftpd</w:t>
      </w:r>
    </w:p>
    <w:p>
      <w:pPr>
        <w:pStyle w:val="26"/>
        <w:rPr>
          <w:kern w:val="2"/>
        </w:rPr>
      </w:pPr>
      <w:r>
        <w:rPr>
          <w:kern w:val="2"/>
        </w:rPr>
        <w:t>ln -s '/usr/lib/systemd/system/vsftpd.service' '/etc/systemd/system/multi-user.</w:t>
      </w:r>
    </w:p>
    <w:p>
      <w:pPr>
        <w:pStyle w:val="26"/>
        <w:rPr>
          <w:kern w:val="2"/>
        </w:rPr>
      </w:pPr>
      <w:r>
        <w:rPr>
          <w:kern w:val="2"/>
        </w:rPr>
        <w:t>target.wants/vsftpd.service'</w:t>
      </w:r>
    </w:p>
    <w:p>
      <w:pPr>
        <w:pStyle w:val="59"/>
        <w:spacing w:after="90"/>
        <w:rPr>
          <w:kern w:val="2"/>
        </w:rPr>
      </w:pPr>
    </w:p>
    <w:p>
      <w:pPr>
        <w:rPr>
          <w:kern w:val="2"/>
        </w:rPr>
      </w:pPr>
      <w:r>
        <w:rPr>
          <w:rFonts w:hint="eastAsia"/>
          <w:color w:val="000000"/>
          <w:spacing w:val="2"/>
          <w:kern w:val="2"/>
          <w:szCs w:val="21"/>
        </w:rPr>
        <w:t>在确认系统光盘镜像已经正常挂载到</w:t>
      </w:r>
      <w:r>
        <w:rPr>
          <w:color w:val="000000"/>
          <w:spacing w:val="2"/>
          <w:kern w:val="2"/>
          <w:szCs w:val="21"/>
        </w:rPr>
        <w:t>/media/cdrom</w:t>
      </w:r>
      <w:r>
        <w:rPr>
          <w:rFonts w:hint="eastAsia"/>
          <w:color w:val="000000"/>
          <w:spacing w:val="2"/>
          <w:kern w:val="2"/>
          <w:szCs w:val="21"/>
        </w:rPr>
        <w:t>目录后，把目录中的光盘镜像文件全</w:t>
      </w:r>
      <w:r>
        <w:rPr>
          <w:rFonts w:hint="eastAsia"/>
          <w:color w:val="000000"/>
          <w:kern w:val="2"/>
          <w:szCs w:val="21"/>
        </w:rPr>
        <w:t>部复制到</w:t>
      </w:r>
      <w:r>
        <w:rPr>
          <w:color w:val="000000"/>
          <w:kern w:val="2"/>
          <w:szCs w:val="21"/>
        </w:rPr>
        <w:t>vsftpd</w:t>
      </w:r>
      <w:r>
        <w:rPr>
          <w:rFonts w:hint="eastAsia"/>
          <w:color w:val="000000"/>
          <w:kern w:val="2"/>
          <w:szCs w:val="21"/>
        </w:rPr>
        <w:t>服务程序的工作目录中。</w:t>
      </w:r>
    </w:p>
    <w:p>
      <w:pPr>
        <w:pStyle w:val="58"/>
        <w:rPr>
          <w:kern w:val="2"/>
        </w:rPr>
      </w:pPr>
    </w:p>
    <w:p>
      <w:pPr>
        <w:pStyle w:val="26"/>
        <w:rPr>
          <w:kern w:val="2"/>
        </w:rPr>
      </w:pPr>
      <w:r>
        <w:rPr>
          <w:kern w:val="2"/>
        </w:rPr>
        <w:t>[root@linuxprobe ~]# cp -r /media/cdrom/* /var/ftp</w:t>
      </w:r>
    </w:p>
    <w:p>
      <w:pPr>
        <w:pStyle w:val="59"/>
        <w:spacing w:after="90"/>
        <w:rPr>
          <w:kern w:val="2"/>
        </w:rPr>
      </w:pPr>
    </w:p>
    <w:p>
      <w:pPr>
        <w:rPr>
          <w:kern w:val="2"/>
        </w:rPr>
      </w:pPr>
      <w:r>
        <w:rPr>
          <w:rFonts w:hint="eastAsia"/>
          <w:color w:val="000000"/>
          <w:kern w:val="2"/>
          <w:szCs w:val="21"/>
        </w:rPr>
        <w:t>这个过程大约需要</w:t>
      </w:r>
      <w:r>
        <w:rPr>
          <w:color w:val="000000"/>
          <w:kern w:val="2"/>
          <w:szCs w:val="21"/>
        </w:rPr>
        <w:t>3</w:t>
      </w:r>
      <w:r>
        <w:rPr>
          <w:rFonts w:hint="eastAsia" w:eastAsia="宋体"/>
          <w:color w:val="000000"/>
          <w:kern w:val="2"/>
          <w:szCs w:val="21"/>
        </w:rPr>
        <w:t>～</w:t>
      </w:r>
      <w:r>
        <w:rPr>
          <w:color w:val="000000"/>
          <w:kern w:val="2"/>
          <w:szCs w:val="21"/>
        </w:rPr>
        <w:t>5</w:t>
      </w:r>
      <w:r>
        <w:rPr>
          <w:rFonts w:hint="eastAsia"/>
          <w:color w:val="000000"/>
          <w:kern w:val="2"/>
          <w:szCs w:val="21"/>
        </w:rPr>
        <w:t>分钟。在此期间，我们也别闲着，在</w:t>
      </w:r>
      <w:r>
        <w:rPr>
          <w:color w:val="000000"/>
          <w:kern w:val="2"/>
          <w:szCs w:val="21"/>
        </w:rPr>
        <w:t>firewalld</w:t>
      </w:r>
      <w:r>
        <w:rPr>
          <w:rFonts w:hint="eastAsia"/>
          <w:color w:val="000000"/>
          <w:kern w:val="2"/>
          <w:szCs w:val="21"/>
        </w:rPr>
        <w:t>防火墙管理工具中写入使</w:t>
      </w:r>
      <w:r>
        <w:rPr>
          <w:color w:val="000000"/>
          <w:kern w:val="2"/>
          <w:szCs w:val="21"/>
        </w:rPr>
        <w:t>FTP</w:t>
      </w:r>
      <w:r>
        <w:rPr>
          <w:rFonts w:hint="eastAsia"/>
          <w:color w:val="000000"/>
          <w:kern w:val="2"/>
          <w:szCs w:val="21"/>
        </w:rPr>
        <w:t>协议永久生效的允许策略，然后在</w:t>
      </w:r>
      <w:r>
        <w:rPr>
          <w:color w:val="000000"/>
          <w:kern w:val="2"/>
          <w:szCs w:val="21"/>
        </w:rPr>
        <w:t>SELinux</w:t>
      </w:r>
      <w:r>
        <w:rPr>
          <w:rFonts w:hint="eastAsia"/>
          <w:color w:val="000000"/>
          <w:kern w:val="2"/>
          <w:szCs w:val="21"/>
        </w:rPr>
        <w:t>中放行</w:t>
      </w:r>
      <w:r>
        <w:rPr>
          <w:color w:val="000000"/>
          <w:kern w:val="2"/>
          <w:szCs w:val="21"/>
        </w:rPr>
        <w:t>FTP</w:t>
      </w:r>
      <w:r>
        <w:rPr>
          <w:rFonts w:hint="eastAsia"/>
          <w:color w:val="000000"/>
          <w:kern w:val="2"/>
          <w:szCs w:val="21"/>
        </w:rPr>
        <w:t>传输：</w:t>
      </w:r>
    </w:p>
    <w:p>
      <w:pPr>
        <w:pStyle w:val="58"/>
        <w:rPr>
          <w:kern w:val="2"/>
        </w:rPr>
      </w:pPr>
    </w:p>
    <w:p>
      <w:pPr>
        <w:pStyle w:val="26"/>
        <w:rPr>
          <w:kern w:val="2"/>
        </w:rPr>
      </w:pPr>
      <w:r>
        <w:rPr>
          <w:kern w:val="2"/>
        </w:rPr>
        <w:t>[root@linuxprobe ~]# firewall-cmd --permanent --add-service=ftp</w:t>
      </w:r>
    </w:p>
    <w:p>
      <w:pPr>
        <w:pStyle w:val="26"/>
        <w:rPr>
          <w:kern w:val="2"/>
        </w:rPr>
      </w:pPr>
      <w:r>
        <w:rPr>
          <w:kern w:val="2"/>
        </w:rPr>
        <w:t>success</w:t>
      </w:r>
    </w:p>
    <w:p>
      <w:pPr>
        <w:pStyle w:val="26"/>
        <w:rPr>
          <w:kern w:val="2"/>
        </w:rPr>
      </w:pPr>
      <w:r>
        <w:rPr>
          <w:kern w:val="2"/>
        </w:rPr>
        <w:t>[root@linuxprobe ~]# firewall-cmd --reload </w:t>
      </w:r>
    </w:p>
    <w:p>
      <w:pPr>
        <w:pStyle w:val="26"/>
        <w:rPr>
          <w:kern w:val="2"/>
        </w:rPr>
      </w:pPr>
      <w:r>
        <w:rPr>
          <w:kern w:val="2"/>
        </w:rPr>
        <w:t>success</w:t>
      </w:r>
    </w:p>
    <w:p>
      <w:pPr>
        <w:pStyle w:val="26"/>
        <w:rPr>
          <w:kern w:val="2"/>
        </w:rPr>
      </w:pPr>
      <w:r>
        <w:rPr>
          <w:kern w:val="2"/>
        </w:rPr>
        <w:t>[root@linuxprobe ~]# setsebool -P 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unreserved=on</w:t>
      </w:r>
    </w:p>
    <w:p>
      <w:pPr>
        <w:pStyle w:val="59"/>
        <w:spacing w:after="90"/>
        <w:rPr>
          <w:kern w:val="2"/>
        </w:rPr>
      </w:pPr>
    </w:p>
    <w:p>
      <w:pPr>
        <w:pStyle w:val="4"/>
        <w:spacing w:before="151" w:after="151"/>
        <w:rPr>
          <w:kern w:val="2"/>
        </w:rPr>
      </w:pPr>
      <w:r>
        <w:rPr>
          <w:color w:val="000000"/>
          <w:kern w:val="2"/>
        </w:rPr>
        <w:t>19.2.</w:t>
      </w:r>
      <w:r>
        <w:rPr>
          <w:rFonts w:hint="eastAsia"/>
          <w:color w:val="000000"/>
          <w:kern w:val="2"/>
        </w:rPr>
        <w:t>5</w:t>
      </w:r>
      <w:r>
        <w:rPr>
          <w:color w:val="000000"/>
          <w:kern w:val="2"/>
          <w:szCs w:val="21"/>
        </w:rPr>
        <w:t xml:space="preserve">  </w:t>
      </w:r>
      <w:r>
        <w:rPr>
          <w:rFonts w:hint="eastAsia"/>
          <w:color w:val="000000"/>
          <w:kern w:val="2"/>
        </w:rPr>
        <w:t>创建</w:t>
      </w:r>
      <w:r>
        <w:rPr>
          <w:color w:val="000000"/>
          <w:kern w:val="2"/>
        </w:rPr>
        <w:t>KickStart</w:t>
      </w:r>
      <w:r>
        <w:rPr>
          <w:rFonts w:hint="eastAsia"/>
          <w:color w:val="000000"/>
          <w:kern w:val="2"/>
        </w:rPr>
        <w:t>应答文件</w:t>
      </w:r>
    </w:p>
    <w:p>
      <w:pPr>
        <w:rPr>
          <w:kern w:val="2"/>
        </w:rPr>
      </w:pPr>
      <w:r>
        <w:rPr>
          <w:rFonts w:hint="eastAsia"/>
          <w:color w:val="000000"/>
          <w:spacing w:val="-4"/>
          <w:kern w:val="2"/>
          <w:szCs w:val="21"/>
        </w:rPr>
        <w:t>毕竟，我们使用</w:t>
      </w:r>
      <w:r>
        <w:rPr>
          <w:color w:val="000000"/>
          <w:spacing w:val="-4"/>
          <w:kern w:val="2"/>
          <w:szCs w:val="21"/>
        </w:rPr>
        <w:t>PXE + Kickstart</w:t>
      </w:r>
      <w:r>
        <w:rPr>
          <w:rFonts w:hint="eastAsia"/>
          <w:color w:val="000000"/>
          <w:spacing w:val="-4"/>
          <w:kern w:val="2"/>
          <w:szCs w:val="21"/>
        </w:rPr>
        <w:t>部署的是一套“无人值守安装系统服务”，而不是“无人值守传输系统光盘镜像服务”，因此还需要让客户端主机能够一边获取光盘镜像，还能够一边自动帮我们填写好安装过程中出现的选项。简单来说，如果生产环境中有</w:t>
      </w:r>
      <w:r>
        <w:rPr>
          <w:color w:val="000000"/>
          <w:spacing w:val="-4"/>
          <w:kern w:val="2"/>
          <w:szCs w:val="21"/>
        </w:rPr>
        <w:t>100</w:t>
      </w:r>
      <w:r>
        <w:rPr>
          <w:rFonts w:hint="eastAsia"/>
          <w:color w:val="000000"/>
          <w:spacing w:val="-4"/>
          <w:kern w:val="2"/>
          <w:szCs w:val="21"/>
        </w:rPr>
        <w:t>台服务器，它们需要安装相同的系统环境，那么在安装过程中单击的按钮和填写的信息也应该都是相同的。那么，为什么不创建一个类似于备忘录的需求清单呢？这样，在无人值守安装系统时，可以从这个需求清单中找到相应的选项值，从而免去了手动输入之苦，更重要的是，也彻底解放了人的干预，彻底实现无人值守自动安装系统，而不是单纯地传输系统光盘镜像。</w:t>
      </w:r>
    </w:p>
    <w:p>
      <w:pPr>
        <w:rPr>
          <w:kern w:val="2"/>
        </w:rPr>
      </w:pPr>
      <w:r>
        <w:rPr>
          <w:rFonts w:hint="eastAsia"/>
          <w:kern w:val="2"/>
        </w:rPr>
        <w:t>有了上文做铺垫，相信大家现在应该可以猜到</w:t>
      </w:r>
      <w:r>
        <w:rPr>
          <w:kern w:val="2"/>
        </w:rPr>
        <w:t>Kickstart</w:t>
      </w:r>
      <w:r>
        <w:rPr>
          <w:rFonts w:hint="eastAsia"/>
          <w:kern w:val="2"/>
        </w:rPr>
        <w:t>其实并不是一个服务程序，而是一个应答文件了。是的！</w:t>
      </w:r>
      <w:r>
        <w:rPr>
          <w:kern w:val="2"/>
        </w:rPr>
        <w:t>Kickstart</w:t>
      </w:r>
      <w:r>
        <w:rPr>
          <w:rFonts w:hint="eastAsia"/>
          <w:kern w:val="2"/>
        </w:rPr>
        <w:t>应答文件中包含了系统安装过程中需要使用的选项和参数信息，系统可以自动调取这个应答文件的内容，从而彻底实现了无人值守安装系统。那么，既然这个文件如此重要，该去哪里找呢？其实在</w:t>
      </w:r>
      <w:r>
        <w:rPr>
          <w:kern w:val="2"/>
        </w:rPr>
        <w:t>root</w:t>
      </w:r>
      <w:r>
        <w:rPr>
          <w:rFonts w:hint="eastAsia"/>
          <w:kern w:val="2"/>
        </w:rPr>
        <w:t>管理员的家目录中有一个名为</w:t>
      </w:r>
      <w:r>
        <w:rPr>
          <w:kern w:val="2"/>
        </w:rPr>
        <w:t>anaconda-ks.cfg</w:t>
      </w:r>
      <w:r>
        <w:rPr>
          <w:rFonts w:hint="eastAsia"/>
          <w:kern w:val="2"/>
        </w:rPr>
        <w:t>的文件，它就是应答文件。下面将这个文件复制到</w:t>
      </w:r>
      <w:r>
        <w:rPr>
          <w:kern w:val="2"/>
        </w:rPr>
        <w:t>vsftpd</w:t>
      </w:r>
      <w:r>
        <w:rPr>
          <w:rFonts w:hint="eastAsia"/>
          <w:kern w:val="2"/>
        </w:rPr>
        <w:t>服务程序的工作目录中（在开机选项菜单的配置文件中已经定义了该文件的获取路径，也就是</w:t>
      </w:r>
      <w:r>
        <w:rPr>
          <w:kern w:val="2"/>
        </w:rPr>
        <w:t>vsftpd</w:t>
      </w:r>
      <w:r>
        <w:rPr>
          <w:rFonts w:hint="eastAsia"/>
          <w:kern w:val="2"/>
        </w:rPr>
        <w:t>服务程序数据目录中的</w:t>
      </w:r>
      <w:r>
        <w:rPr>
          <w:kern w:val="2"/>
        </w:rPr>
        <w:t>pub</w:t>
      </w:r>
      <w:r>
        <w:rPr>
          <w:rFonts w:hint="eastAsia"/>
          <w:kern w:val="2"/>
        </w:rPr>
        <w:t>子目录中）。使用</w:t>
      </w:r>
      <w:r>
        <w:rPr>
          <w:kern w:val="2"/>
        </w:rPr>
        <w:t>chmod</w:t>
      </w:r>
      <w:r>
        <w:rPr>
          <w:rFonts w:hint="eastAsia"/>
          <w:kern w:val="2"/>
        </w:rPr>
        <w:t>命令设置该文件的权限，确保所有人都有可读的权限，以保证客户端主机可以顺利获取到应答文件及里面的内容：</w:t>
      </w:r>
    </w:p>
    <w:p>
      <w:pPr>
        <w:pStyle w:val="58"/>
        <w:rPr>
          <w:kern w:val="2"/>
        </w:rPr>
      </w:pPr>
    </w:p>
    <w:p>
      <w:pPr>
        <w:pStyle w:val="26"/>
        <w:rPr>
          <w:kern w:val="2"/>
        </w:rPr>
      </w:pPr>
      <w:r>
        <w:rPr>
          <w:kern w:val="2"/>
        </w:rPr>
        <w:t>[root@linuxprobe ~]# cp ~/anaconda-ks.cfg /var/ftp/pub/ks.cfg</w:t>
      </w:r>
    </w:p>
    <w:p>
      <w:pPr>
        <w:pStyle w:val="26"/>
        <w:rPr>
          <w:kern w:val="2"/>
        </w:rPr>
      </w:pPr>
      <w:r>
        <w:rPr>
          <w:kern w:val="2"/>
        </w:rPr>
        <w:t>[root@linuxprobe ~]# chmod +r /var/ftp/pub/ks.cfg</w:t>
      </w:r>
    </w:p>
    <w:p>
      <w:pPr>
        <w:pStyle w:val="59"/>
        <w:spacing w:after="90"/>
        <w:rPr>
          <w:kern w:val="2"/>
        </w:rPr>
      </w:pPr>
    </w:p>
    <w:p>
      <w:pPr>
        <w:rPr>
          <w:kern w:val="2"/>
        </w:rPr>
      </w:pPr>
      <w:r>
        <w:rPr>
          <w:color w:val="000000"/>
          <w:kern w:val="2"/>
          <w:szCs w:val="21"/>
        </w:rPr>
        <w:t>Kickstart</w:t>
      </w:r>
      <w:r>
        <w:rPr>
          <w:rFonts w:hint="eastAsia"/>
          <w:color w:val="000000"/>
          <w:kern w:val="2"/>
          <w:szCs w:val="21"/>
        </w:rPr>
        <w:t>应答文件并没有想象中的那么复杂，它总共只有</w:t>
      </w:r>
      <w:r>
        <w:rPr>
          <w:color w:val="000000"/>
          <w:kern w:val="2"/>
          <w:szCs w:val="21"/>
        </w:rPr>
        <w:t>46</w:t>
      </w:r>
      <w:r>
        <w:rPr>
          <w:rFonts w:hint="eastAsia"/>
          <w:color w:val="000000"/>
          <w:kern w:val="2"/>
          <w:szCs w:val="21"/>
        </w:rPr>
        <w:t>行左右的参数和注释内容，大家完全可以通过参数的名称及介绍来快速了解每个参数的作用。刘遄老师在这里挑选几个比较有代表性的参数进行讲解，其他参数建议大家自行修改测试。</w:t>
      </w:r>
    </w:p>
    <w:p>
      <w:pPr>
        <w:rPr>
          <w:spacing w:val="-4"/>
          <w:kern w:val="2"/>
        </w:rPr>
      </w:pPr>
      <w:r>
        <w:rPr>
          <w:rFonts w:hint="eastAsia"/>
          <w:spacing w:val="-4"/>
          <w:kern w:val="2"/>
        </w:rPr>
        <w:t>首先把第</w:t>
      </w:r>
      <w:r>
        <w:rPr>
          <w:spacing w:val="-4"/>
          <w:kern w:val="2"/>
        </w:rPr>
        <w:t>6</w:t>
      </w:r>
      <w:r>
        <w:rPr>
          <w:rFonts w:hint="eastAsia"/>
          <w:spacing w:val="-4"/>
          <w:kern w:val="2"/>
        </w:rPr>
        <w:t>行的光盘镜像安装方式修改成</w:t>
      </w:r>
      <w:r>
        <w:rPr>
          <w:spacing w:val="-4"/>
          <w:kern w:val="2"/>
        </w:rPr>
        <w:t>FTP</w:t>
      </w:r>
      <w:r>
        <w:rPr>
          <w:rFonts w:hint="eastAsia"/>
          <w:spacing w:val="-4"/>
          <w:kern w:val="2"/>
        </w:rPr>
        <w:t>协议，仔细填写好</w:t>
      </w:r>
      <w:r>
        <w:rPr>
          <w:spacing w:val="-4"/>
          <w:kern w:val="2"/>
        </w:rPr>
        <w:t>FTP</w:t>
      </w:r>
      <w:r>
        <w:rPr>
          <w:rFonts w:hint="eastAsia"/>
          <w:spacing w:val="-4"/>
          <w:kern w:val="2"/>
        </w:rPr>
        <w:t>服务器的</w:t>
      </w:r>
      <w:r>
        <w:rPr>
          <w:spacing w:val="-4"/>
          <w:kern w:val="2"/>
        </w:rPr>
        <w:t>IP</w:t>
      </w:r>
      <w:r>
        <w:rPr>
          <w:rFonts w:hint="eastAsia"/>
          <w:spacing w:val="-4"/>
          <w:kern w:val="2"/>
        </w:rPr>
        <w:t>地址，并用本地浏览器尝试打开下检查有没有报错。然后把第</w:t>
      </w:r>
      <w:r>
        <w:rPr>
          <w:spacing w:val="-4"/>
          <w:kern w:val="2"/>
        </w:rPr>
        <w:t>21</w:t>
      </w:r>
      <w:r>
        <w:rPr>
          <w:rFonts w:hint="eastAsia"/>
          <w:spacing w:val="-4"/>
          <w:kern w:val="2"/>
        </w:rPr>
        <w:t>行的时区修改成上海</w:t>
      </w:r>
      <w:r>
        <w:rPr>
          <w:spacing w:val="-4"/>
          <w:kern w:val="2"/>
        </w:rPr>
        <w:t>(Asia/Shanghai)</w:t>
      </w:r>
      <w:r>
        <w:rPr>
          <w:rFonts w:hint="eastAsia"/>
          <w:spacing w:val="-4"/>
          <w:kern w:val="2"/>
        </w:rPr>
        <w:t>，最后再把</w:t>
      </w:r>
      <w:r>
        <w:rPr>
          <w:spacing w:val="-4"/>
          <w:kern w:val="2"/>
        </w:rPr>
        <w:t>29</w:t>
      </w:r>
      <w:r>
        <w:rPr>
          <w:rFonts w:hint="eastAsia"/>
          <w:spacing w:val="-4"/>
          <w:kern w:val="2"/>
        </w:rPr>
        <w:t>行的磁盘选项设置为清空所有磁盘内容并初始化磁盘：</w:t>
      </w:r>
    </w:p>
    <w:p>
      <w:pPr>
        <w:pStyle w:val="58"/>
        <w:rPr>
          <w:kern w:val="2"/>
        </w:rPr>
      </w:pPr>
    </w:p>
    <w:p>
      <w:pPr>
        <w:pStyle w:val="26"/>
        <w:spacing w:line="216" w:lineRule="exact"/>
        <w:rPr>
          <w:kern w:val="2"/>
        </w:rPr>
      </w:pPr>
      <w:r>
        <w:rPr>
          <w:kern w:val="2"/>
        </w:rPr>
        <w:t>[root@linuxprobe ~]# vim /var/ftp/pub/ks.cfg </w:t>
      </w:r>
    </w:p>
    <w:p>
      <w:pPr>
        <w:pStyle w:val="26"/>
        <w:spacing w:line="216" w:lineRule="exact"/>
        <w:rPr>
          <w:kern w:val="2"/>
        </w:rPr>
      </w:pPr>
      <w:r>
        <w:rPr>
          <w:kern w:val="2"/>
        </w:rPr>
        <w:t> 1 #version=RHEL7</w:t>
      </w:r>
    </w:p>
    <w:p>
      <w:pPr>
        <w:pStyle w:val="26"/>
        <w:spacing w:line="216" w:lineRule="exact"/>
        <w:rPr>
          <w:kern w:val="2"/>
        </w:rPr>
      </w:pPr>
      <w:r>
        <w:rPr>
          <w:kern w:val="2"/>
        </w:rPr>
        <w:t> 2 # System authorization information</w:t>
      </w:r>
    </w:p>
    <w:p>
      <w:pPr>
        <w:pStyle w:val="26"/>
        <w:spacing w:line="216" w:lineRule="exact"/>
        <w:rPr>
          <w:color w:val="000000"/>
          <w:kern w:val="2"/>
          <w:szCs w:val="21"/>
        </w:rPr>
      </w:pPr>
      <w:r>
        <w:rPr>
          <w:color w:val="000000"/>
          <w:kern w:val="2"/>
          <w:szCs w:val="21"/>
        </w:rPr>
        <w:t xml:space="preserve"> 3 auth --enableshadow --passalgo=sha512</w:t>
      </w:r>
    </w:p>
    <w:p>
      <w:pPr>
        <w:pStyle w:val="26"/>
        <w:spacing w:line="216" w:lineRule="exact"/>
        <w:rPr>
          <w:kern w:val="2"/>
        </w:rPr>
      </w:pPr>
      <w:r>
        <w:rPr>
          <w:kern w:val="2"/>
        </w:rPr>
        <w:t> 4 </w:t>
      </w:r>
    </w:p>
    <w:p>
      <w:pPr>
        <w:pStyle w:val="26"/>
        <w:spacing w:line="216" w:lineRule="exact"/>
        <w:rPr>
          <w:kern w:val="2"/>
        </w:rPr>
      </w:pPr>
      <w:r>
        <w:rPr>
          <w:kern w:val="2"/>
        </w:rPr>
        <w:t> 5 # Use CDROM installation media</w:t>
      </w:r>
    </w:p>
    <w:p>
      <w:pPr>
        <w:pStyle w:val="26"/>
        <w:spacing w:line="216" w:lineRule="exact"/>
        <w:rPr>
          <w:kern w:val="2"/>
        </w:rPr>
      </w:pPr>
      <w:r>
        <w:rPr>
          <w:b/>
          <w:bCs/>
          <w:kern w:val="2"/>
        </w:rPr>
        <w:t> 6 url --url=ftp://192.168.10.10</w:t>
      </w:r>
    </w:p>
    <w:p>
      <w:pPr>
        <w:pStyle w:val="26"/>
        <w:spacing w:line="216" w:lineRule="exact"/>
        <w:rPr>
          <w:kern w:val="2"/>
        </w:rPr>
      </w:pPr>
      <w:r>
        <w:rPr>
          <w:kern w:val="2"/>
        </w:rPr>
        <w:t> 7 # Run the Setup Agent on first boot</w:t>
      </w:r>
    </w:p>
    <w:p>
      <w:pPr>
        <w:pStyle w:val="26"/>
        <w:spacing w:line="216" w:lineRule="exact"/>
        <w:rPr>
          <w:kern w:val="2"/>
        </w:rPr>
      </w:pPr>
      <w:r>
        <w:rPr>
          <w:kern w:val="2"/>
        </w:rPr>
        <w:t> 8 firstboot --enable</w:t>
      </w:r>
    </w:p>
    <w:p>
      <w:pPr>
        <w:pStyle w:val="26"/>
        <w:spacing w:line="216" w:lineRule="exact"/>
        <w:rPr>
          <w:kern w:val="2"/>
        </w:rPr>
      </w:pPr>
      <w:r>
        <w:rPr>
          <w:kern w:val="2"/>
        </w:rPr>
        <w:t> 9 ignoredisk --only-use=sda</w:t>
      </w:r>
    </w:p>
    <w:p>
      <w:pPr>
        <w:pStyle w:val="26"/>
        <w:spacing w:line="216" w:lineRule="exact"/>
        <w:rPr>
          <w:kern w:val="2"/>
        </w:rPr>
      </w:pPr>
      <w:r>
        <w:rPr>
          <w:kern w:val="2"/>
        </w:rPr>
        <w:t> 10 # Keyboard layouts</w:t>
      </w:r>
    </w:p>
    <w:p>
      <w:pPr>
        <w:pStyle w:val="26"/>
        <w:spacing w:line="216" w:lineRule="exact"/>
        <w:rPr>
          <w:kern w:val="2"/>
        </w:rPr>
      </w:pPr>
      <w:r>
        <w:rPr>
          <w:kern w:val="2"/>
        </w:rPr>
        <w:t> 11 keyboard --vckeymap=us --xlayouts='us'</w:t>
      </w:r>
    </w:p>
    <w:p>
      <w:pPr>
        <w:pStyle w:val="26"/>
        <w:spacing w:line="216" w:lineRule="exact"/>
        <w:rPr>
          <w:kern w:val="2"/>
        </w:rPr>
      </w:pPr>
      <w:r>
        <w:rPr>
          <w:kern w:val="2"/>
        </w:rPr>
        <w:t> 12 # System language</w:t>
      </w:r>
    </w:p>
    <w:p>
      <w:pPr>
        <w:pStyle w:val="26"/>
        <w:spacing w:line="216" w:lineRule="exact"/>
        <w:rPr>
          <w:kern w:val="2"/>
        </w:rPr>
      </w:pPr>
      <w:r>
        <w:rPr>
          <w:kern w:val="2"/>
        </w:rPr>
        <w:t> 13 lang en</w:t>
      </w:r>
      <w:r>
        <w:rPr>
          <w:rFonts w:ascii="宋体"/>
          <w:kern w:val="2"/>
        </w:rPr>
        <w:t>_</w:t>
      </w:r>
      <w:r>
        <w:rPr>
          <w:kern w:val="2"/>
        </w:rPr>
        <w:t>US.UTF-8</w:t>
      </w:r>
    </w:p>
    <w:p>
      <w:pPr>
        <w:pStyle w:val="26"/>
        <w:spacing w:line="216" w:lineRule="exact"/>
        <w:rPr>
          <w:kern w:val="2"/>
        </w:rPr>
      </w:pPr>
      <w:r>
        <w:rPr>
          <w:kern w:val="2"/>
        </w:rPr>
        <w:t> 14 </w:t>
      </w:r>
    </w:p>
    <w:p>
      <w:pPr>
        <w:pStyle w:val="26"/>
        <w:spacing w:line="216" w:lineRule="exact"/>
        <w:rPr>
          <w:kern w:val="2"/>
        </w:rPr>
      </w:pPr>
      <w:r>
        <w:rPr>
          <w:kern w:val="2"/>
        </w:rPr>
        <w:t> 15 # Network information</w:t>
      </w:r>
    </w:p>
    <w:p>
      <w:pPr>
        <w:pStyle w:val="26"/>
        <w:spacing w:line="216" w:lineRule="exact"/>
        <w:rPr>
          <w:kern w:val="2"/>
        </w:rPr>
      </w:pPr>
      <w:r>
        <w:rPr>
          <w:kern w:val="2"/>
        </w:rPr>
        <w:t> 16 network --bootproto=dhcp --device=eno16777728 --onboot=off --ipv6=auto</w:t>
      </w:r>
    </w:p>
    <w:p>
      <w:pPr>
        <w:pStyle w:val="26"/>
        <w:spacing w:line="216" w:lineRule="exact"/>
        <w:rPr>
          <w:kern w:val="2"/>
        </w:rPr>
      </w:pPr>
      <w:r>
        <w:rPr>
          <w:kern w:val="2"/>
        </w:rPr>
        <w:t> 17 network --hostname=localhost.localdomain</w:t>
      </w:r>
    </w:p>
    <w:p>
      <w:pPr>
        <w:pStyle w:val="26"/>
        <w:spacing w:line="216" w:lineRule="exact"/>
        <w:rPr>
          <w:kern w:val="2"/>
        </w:rPr>
      </w:pPr>
      <w:r>
        <w:rPr>
          <w:kern w:val="2"/>
        </w:rPr>
        <w:t> 18 # Root password</w:t>
      </w:r>
    </w:p>
    <w:p>
      <w:pPr>
        <w:pStyle w:val="26"/>
        <w:spacing w:line="216" w:lineRule="exact"/>
        <w:rPr>
          <w:color w:val="000000"/>
          <w:kern w:val="2"/>
          <w:szCs w:val="21"/>
        </w:rPr>
      </w:pPr>
      <w:r>
        <w:rPr>
          <w:color w:val="000000"/>
          <w:kern w:val="2"/>
          <w:szCs w:val="21"/>
        </w:rPr>
        <w:t> 19 rootpw --iscrypted $6$pDjJf42g8C6pL069$iI.PX/yFaqpo0ENw2pa7MomkjLyoae2zjMz2</w:t>
      </w:r>
    </w:p>
    <w:p>
      <w:pPr>
        <w:pStyle w:val="26"/>
        <w:spacing w:line="216" w:lineRule="exact"/>
        <w:rPr>
          <w:color w:val="000000"/>
          <w:kern w:val="2"/>
          <w:szCs w:val="21"/>
        </w:rPr>
      </w:pPr>
      <w:r>
        <w:rPr>
          <w:color w:val="000000"/>
          <w:kern w:val="2"/>
          <w:szCs w:val="21"/>
        </w:rPr>
        <w:t> UZJ7b H3UO4oWtR1.Wk/hxZ3XIGmzGJPcs/MgpYssoi8hPCt8b/</w:t>
      </w:r>
    </w:p>
    <w:p>
      <w:pPr>
        <w:pStyle w:val="26"/>
        <w:spacing w:line="216" w:lineRule="exact"/>
        <w:rPr>
          <w:color w:val="000000"/>
          <w:kern w:val="2"/>
          <w:szCs w:val="21"/>
        </w:rPr>
      </w:pPr>
      <w:r>
        <w:rPr>
          <w:color w:val="000000"/>
          <w:kern w:val="2"/>
          <w:szCs w:val="21"/>
        </w:rPr>
        <w:t> 20 # System timezone</w:t>
      </w:r>
    </w:p>
    <w:p>
      <w:pPr>
        <w:pStyle w:val="26"/>
        <w:spacing w:line="216" w:lineRule="exact"/>
        <w:rPr>
          <w:color w:val="000000"/>
          <w:kern w:val="2"/>
          <w:szCs w:val="21"/>
        </w:rPr>
      </w:pPr>
      <w:r>
        <w:rPr>
          <w:b/>
          <w:bCs/>
          <w:color w:val="000000"/>
          <w:kern w:val="2"/>
          <w:szCs w:val="21"/>
        </w:rPr>
        <w:t> 21 timezone Asia/Shanghai --isUtc</w:t>
      </w:r>
    </w:p>
    <w:p>
      <w:pPr>
        <w:pStyle w:val="26"/>
        <w:spacing w:line="216" w:lineRule="exact"/>
        <w:rPr>
          <w:color w:val="000000"/>
          <w:spacing w:val="-4"/>
          <w:kern w:val="2"/>
          <w:szCs w:val="21"/>
        </w:rPr>
      </w:pPr>
      <w:r>
        <w:rPr>
          <w:color w:val="000000"/>
          <w:spacing w:val="-4"/>
          <w:kern w:val="2"/>
          <w:szCs w:val="21"/>
        </w:rPr>
        <w:t> 22 user --name=linuxprobe --password=$6$a9v3InSTNbweIR7D$JegfYWbCdoOokj9sodEccdO.</w:t>
      </w:r>
    </w:p>
    <w:p>
      <w:pPr>
        <w:pStyle w:val="26"/>
        <w:spacing w:line="216" w:lineRule="exact"/>
        <w:rPr>
          <w:color w:val="000000"/>
          <w:spacing w:val="-8"/>
          <w:kern w:val="2"/>
          <w:szCs w:val="21"/>
        </w:rPr>
      </w:pPr>
      <w:r>
        <w:rPr>
          <w:color w:val="000000"/>
          <w:spacing w:val="-8"/>
          <w:kern w:val="2"/>
          <w:szCs w:val="21"/>
        </w:rPr>
        <w:t> zL F4oSH2AZ2ss2R05B6Lz2A0v2K.RjwsBALL2FeKQVgf640oa/tok6J.7GUtO/ --iscrypted --gecos =</w:t>
      </w:r>
    </w:p>
    <w:p>
      <w:pPr>
        <w:pStyle w:val="26"/>
        <w:spacing w:line="216" w:lineRule="exact"/>
        <w:rPr>
          <w:color w:val="000000"/>
          <w:kern w:val="2"/>
          <w:szCs w:val="21"/>
        </w:rPr>
      </w:pPr>
      <w:r>
        <w:rPr>
          <w:color w:val="000000"/>
          <w:kern w:val="2"/>
          <w:szCs w:val="21"/>
        </w:rPr>
        <w:t> "linuxprobe"</w:t>
      </w:r>
    </w:p>
    <w:p>
      <w:pPr>
        <w:pStyle w:val="26"/>
        <w:spacing w:line="216" w:lineRule="exact"/>
        <w:rPr>
          <w:color w:val="000000"/>
          <w:kern w:val="2"/>
          <w:szCs w:val="21"/>
        </w:rPr>
      </w:pPr>
      <w:r>
        <w:rPr>
          <w:color w:val="000000"/>
          <w:kern w:val="2"/>
          <w:szCs w:val="21"/>
        </w:rPr>
        <w:t> 23 # X Window System configuration information</w:t>
      </w:r>
    </w:p>
    <w:p>
      <w:pPr>
        <w:pStyle w:val="26"/>
        <w:spacing w:line="216" w:lineRule="exact"/>
        <w:rPr>
          <w:color w:val="000000"/>
          <w:kern w:val="2"/>
          <w:szCs w:val="21"/>
        </w:rPr>
      </w:pPr>
      <w:r>
        <w:rPr>
          <w:color w:val="000000"/>
          <w:kern w:val="2"/>
          <w:szCs w:val="21"/>
        </w:rPr>
        <w:t> 24 xconfig --startxonboot</w:t>
      </w:r>
    </w:p>
    <w:p>
      <w:pPr>
        <w:pStyle w:val="26"/>
        <w:spacing w:line="216" w:lineRule="exact"/>
        <w:rPr>
          <w:color w:val="000000"/>
          <w:kern w:val="2"/>
          <w:szCs w:val="21"/>
        </w:rPr>
      </w:pPr>
      <w:r>
        <w:rPr>
          <w:color w:val="000000"/>
          <w:kern w:val="2"/>
          <w:szCs w:val="21"/>
        </w:rPr>
        <w:t xml:space="preserve"> 25 # System bootloader configuration</w:t>
      </w:r>
    </w:p>
    <w:p>
      <w:pPr>
        <w:pStyle w:val="26"/>
        <w:spacing w:line="216" w:lineRule="exact"/>
        <w:rPr>
          <w:kern w:val="2"/>
        </w:rPr>
      </w:pPr>
      <w:r>
        <w:rPr>
          <w:kern w:val="2"/>
        </w:rPr>
        <w:t> 26 bootloader --location=mbr --boot-drive=sda</w:t>
      </w:r>
    </w:p>
    <w:p>
      <w:pPr>
        <w:pStyle w:val="26"/>
        <w:spacing w:line="216" w:lineRule="exact"/>
        <w:rPr>
          <w:kern w:val="2"/>
        </w:rPr>
      </w:pPr>
      <w:r>
        <w:rPr>
          <w:kern w:val="2"/>
        </w:rPr>
        <w:t> 27 autopart --type=lvm</w:t>
      </w:r>
    </w:p>
    <w:p>
      <w:pPr>
        <w:pStyle w:val="26"/>
        <w:spacing w:line="216" w:lineRule="exact"/>
        <w:rPr>
          <w:kern w:val="2"/>
        </w:rPr>
      </w:pPr>
      <w:r>
        <w:rPr>
          <w:kern w:val="2"/>
        </w:rPr>
        <w:t> 28 # Partition clearing information</w:t>
      </w:r>
    </w:p>
    <w:p>
      <w:pPr>
        <w:pStyle w:val="26"/>
        <w:spacing w:line="216" w:lineRule="exact"/>
        <w:rPr>
          <w:kern w:val="2"/>
        </w:rPr>
      </w:pPr>
      <w:r>
        <w:rPr>
          <w:kern w:val="2"/>
        </w:rPr>
        <w:t> 29</w:t>
      </w:r>
      <w:r>
        <w:rPr>
          <w:b/>
          <w:bCs/>
          <w:kern w:val="2"/>
        </w:rPr>
        <w:t> clearpart --all --initlabel</w:t>
      </w:r>
    </w:p>
    <w:p>
      <w:pPr>
        <w:pStyle w:val="26"/>
        <w:spacing w:line="216" w:lineRule="exact"/>
        <w:rPr>
          <w:kern w:val="2"/>
        </w:rPr>
      </w:pPr>
      <w:r>
        <w:rPr>
          <w:kern w:val="2"/>
        </w:rPr>
        <w:t> 30 </w:t>
      </w:r>
    </w:p>
    <w:p>
      <w:pPr>
        <w:pStyle w:val="26"/>
        <w:spacing w:line="216" w:lineRule="exact"/>
        <w:rPr>
          <w:kern w:val="2"/>
        </w:rPr>
      </w:pPr>
      <w:r>
        <w:rPr>
          <w:kern w:val="2"/>
        </w:rPr>
        <w:t> 31 %packages</w:t>
      </w:r>
    </w:p>
    <w:p>
      <w:pPr>
        <w:pStyle w:val="26"/>
        <w:rPr>
          <w:kern w:val="2"/>
        </w:rPr>
      </w:pPr>
      <w:r>
        <w:rPr>
          <w:kern w:val="2"/>
        </w:rPr>
        <w:t> 32 @base</w:t>
      </w:r>
    </w:p>
    <w:p>
      <w:pPr>
        <w:pStyle w:val="26"/>
        <w:rPr>
          <w:kern w:val="2"/>
        </w:rPr>
      </w:pPr>
      <w:r>
        <w:rPr>
          <w:kern w:val="2"/>
        </w:rPr>
        <w:t> 33 @core</w:t>
      </w:r>
    </w:p>
    <w:p>
      <w:pPr>
        <w:pStyle w:val="26"/>
        <w:rPr>
          <w:kern w:val="2"/>
        </w:rPr>
      </w:pPr>
      <w:r>
        <w:rPr>
          <w:kern w:val="2"/>
        </w:rPr>
        <w:t> 34 @desktop-debugging</w:t>
      </w:r>
    </w:p>
    <w:p>
      <w:pPr>
        <w:pStyle w:val="26"/>
        <w:rPr>
          <w:kern w:val="2"/>
        </w:rPr>
      </w:pPr>
      <w:r>
        <w:rPr>
          <w:kern w:val="2"/>
        </w:rPr>
        <w:t> 35 @dial-up</w:t>
      </w:r>
    </w:p>
    <w:p>
      <w:pPr>
        <w:pStyle w:val="26"/>
        <w:rPr>
          <w:kern w:val="2"/>
        </w:rPr>
      </w:pPr>
      <w:r>
        <w:rPr>
          <w:kern w:val="2"/>
        </w:rPr>
        <w:t> 36 @fonts</w:t>
      </w:r>
    </w:p>
    <w:p>
      <w:pPr>
        <w:pStyle w:val="26"/>
        <w:rPr>
          <w:color w:val="000000"/>
          <w:kern w:val="2"/>
          <w:szCs w:val="21"/>
        </w:rPr>
      </w:pPr>
      <w:r>
        <w:rPr>
          <w:color w:val="000000"/>
          <w:kern w:val="2"/>
          <w:szCs w:val="21"/>
        </w:rPr>
        <w:t> 37 @gnome-desktop</w:t>
      </w:r>
    </w:p>
    <w:p>
      <w:pPr>
        <w:pStyle w:val="26"/>
        <w:rPr>
          <w:color w:val="000000"/>
          <w:kern w:val="2"/>
          <w:szCs w:val="21"/>
        </w:rPr>
      </w:pPr>
      <w:r>
        <w:rPr>
          <w:color w:val="000000"/>
          <w:kern w:val="2"/>
          <w:szCs w:val="21"/>
        </w:rPr>
        <w:t> 38 @guest-agents</w:t>
      </w:r>
    </w:p>
    <w:p>
      <w:pPr>
        <w:pStyle w:val="26"/>
        <w:rPr>
          <w:kern w:val="2"/>
        </w:rPr>
      </w:pPr>
      <w:r>
        <w:rPr>
          <w:kern w:val="2"/>
        </w:rPr>
        <w:t> 39 @guest-desktop-agents</w:t>
      </w:r>
    </w:p>
    <w:p>
      <w:pPr>
        <w:pStyle w:val="26"/>
        <w:rPr>
          <w:kern w:val="2"/>
        </w:rPr>
      </w:pPr>
      <w:r>
        <w:rPr>
          <w:kern w:val="2"/>
        </w:rPr>
        <w:t> 40 @input-methods</w:t>
      </w:r>
    </w:p>
    <w:p>
      <w:pPr>
        <w:pStyle w:val="26"/>
        <w:rPr>
          <w:kern w:val="2"/>
        </w:rPr>
      </w:pPr>
      <w:r>
        <w:rPr>
          <w:kern w:val="2"/>
        </w:rPr>
        <w:t> 41 @internet-browser</w:t>
      </w:r>
    </w:p>
    <w:p>
      <w:pPr>
        <w:pStyle w:val="26"/>
        <w:rPr>
          <w:kern w:val="2"/>
        </w:rPr>
      </w:pPr>
      <w:r>
        <w:rPr>
          <w:kern w:val="2"/>
        </w:rPr>
        <w:t> 42 @multimedia</w:t>
      </w:r>
    </w:p>
    <w:p>
      <w:pPr>
        <w:pStyle w:val="26"/>
        <w:rPr>
          <w:kern w:val="2"/>
        </w:rPr>
      </w:pPr>
      <w:r>
        <w:rPr>
          <w:kern w:val="2"/>
        </w:rPr>
        <w:t xml:space="preserve"> 43 @print-client</w:t>
      </w:r>
    </w:p>
    <w:p>
      <w:pPr>
        <w:pStyle w:val="26"/>
        <w:rPr>
          <w:kern w:val="2"/>
        </w:rPr>
      </w:pPr>
      <w:r>
        <w:rPr>
          <w:kern w:val="2"/>
        </w:rPr>
        <w:t> 44 @x11</w:t>
      </w:r>
    </w:p>
    <w:p>
      <w:pPr>
        <w:pStyle w:val="26"/>
        <w:rPr>
          <w:kern w:val="2"/>
        </w:rPr>
      </w:pPr>
      <w:r>
        <w:rPr>
          <w:kern w:val="2"/>
        </w:rPr>
        <w:t> 45 </w:t>
      </w:r>
    </w:p>
    <w:p>
      <w:pPr>
        <w:pStyle w:val="26"/>
        <w:rPr>
          <w:kern w:val="2"/>
        </w:rPr>
      </w:pPr>
      <w:r>
        <w:rPr>
          <w:kern w:val="2"/>
        </w:rPr>
        <w:t> 46 %end</w:t>
      </w:r>
    </w:p>
    <w:p>
      <w:pPr>
        <w:pStyle w:val="59"/>
        <w:spacing w:after="90"/>
        <w:rPr>
          <w:kern w:val="2"/>
        </w:rPr>
      </w:pPr>
    </w:p>
    <w:p>
      <w:pPr>
        <w:rPr>
          <w:kern w:val="2"/>
        </w:rPr>
      </w:pPr>
      <w:r>
        <w:rPr>
          <w:rFonts w:hint="eastAsia"/>
          <w:color w:val="000000"/>
          <w:kern w:val="2"/>
          <w:szCs w:val="21"/>
        </w:rPr>
        <w:t>如果觉得系统默认自带的应答文件参数较少，不能满足生产环境的需求，则可以通过</w:t>
      </w:r>
      <w:r>
        <w:rPr>
          <w:color w:val="000000"/>
          <w:kern w:val="2"/>
          <w:szCs w:val="21"/>
        </w:rPr>
        <w:t>Yum</w:t>
      </w:r>
      <w:r>
        <w:rPr>
          <w:rFonts w:hint="eastAsia"/>
          <w:color w:val="000000"/>
          <w:kern w:val="2"/>
          <w:szCs w:val="21"/>
        </w:rPr>
        <w:t>软件仓库来安装</w:t>
      </w:r>
      <w:r>
        <w:rPr>
          <w:color w:val="000000"/>
          <w:kern w:val="2"/>
          <w:szCs w:val="21"/>
        </w:rPr>
        <w:t>system-config-kickstart</w:t>
      </w:r>
      <w:r>
        <w:rPr>
          <w:rFonts w:hint="eastAsia"/>
          <w:color w:val="000000"/>
          <w:kern w:val="2"/>
          <w:szCs w:val="21"/>
        </w:rPr>
        <w:t>软件包。这是一款图形化的</w:t>
      </w:r>
      <w:r>
        <w:rPr>
          <w:color w:val="000000"/>
          <w:kern w:val="2"/>
          <w:szCs w:val="21"/>
        </w:rPr>
        <w:t>Kickstart</w:t>
      </w:r>
      <w:r>
        <w:rPr>
          <w:rFonts w:hint="eastAsia"/>
          <w:color w:val="000000"/>
          <w:kern w:val="2"/>
          <w:szCs w:val="21"/>
        </w:rPr>
        <w:t>应答文件生成工具，可以根据自己的需求生成自定义的应答文件，然后将生成的文件放到</w:t>
      </w:r>
      <w:r>
        <w:rPr>
          <w:color w:val="000000"/>
          <w:kern w:val="2"/>
          <w:szCs w:val="21"/>
        </w:rPr>
        <w:t>/var/ftp/pub</w:t>
      </w:r>
      <w:r>
        <w:rPr>
          <w:rFonts w:hint="eastAsia"/>
          <w:color w:val="000000"/>
          <w:kern w:val="2"/>
          <w:szCs w:val="21"/>
        </w:rPr>
        <w:t>目录中并将名字修改为</w:t>
      </w:r>
      <w:r>
        <w:rPr>
          <w:color w:val="000000"/>
          <w:kern w:val="2"/>
          <w:szCs w:val="21"/>
        </w:rPr>
        <w:t>ks.cfg</w:t>
      </w:r>
      <w:r>
        <w:rPr>
          <w:rFonts w:hint="eastAsia"/>
          <w:color w:val="000000"/>
          <w:kern w:val="2"/>
          <w:szCs w:val="21"/>
        </w:rPr>
        <w:t>即可。</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19.3</w:t>
            </w:r>
            <w:r>
              <w:rPr>
                <w:color w:val="000000"/>
                <w:kern w:val="2"/>
                <w:szCs w:val="21"/>
              </w:rPr>
              <w:t xml:space="preserve">  </w:t>
            </w:r>
            <w:r>
              <w:rPr>
                <w:rFonts w:hint="eastAsia"/>
                <w:color w:val="000000"/>
                <w:kern w:val="2"/>
              </w:rPr>
              <w:t>自动部署客户端主机</w:t>
            </w:r>
          </w:p>
        </w:tc>
      </w:tr>
    </w:tbl>
    <w:p>
      <w:pPr>
        <w:pStyle w:val="56"/>
        <w:rPr>
          <w:kern w:val="2"/>
        </w:rPr>
      </w:pPr>
    </w:p>
    <w:p>
      <w:pPr>
        <w:rPr>
          <w:kern w:val="2"/>
        </w:rPr>
      </w:pPr>
      <w:r>
        <w:rPr>
          <w:rFonts w:hint="eastAsia"/>
          <w:color w:val="000000"/>
          <w:spacing w:val="-4"/>
          <w:kern w:val="2"/>
          <w:szCs w:val="21"/>
        </w:rPr>
        <w:t>在按照上文讲解的方法成功部署各个相关的服务程序后，就可以使用</w:t>
      </w:r>
      <w:r>
        <w:rPr>
          <w:color w:val="000000"/>
          <w:spacing w:val="-4"/>
          <w:kern w:val="2"/>
          <w:szCs w:val="21"/>
        </w:rPr>
        <w:t>PXE + Kickstart</w:t>
      </w:r>
      <w:r>
        <w:rPr>
          <w:rFonts w:hint="eastAsia"/>
          <w:color w:val="000000"/>
          <w:spacing w:val="-4"/>
          <w:kern w:val="2"/>
          <w:szCs w:val="21"/>
        </w:rPr>
        <w:t>无人值守安装系统了。在采用下面的步骤建立虚拟主机时，一定要把客户端的网卡模式设定成与服务端一致的“仅主机模式”，否则两台设备无法进行通信，也就更别提自动安装系统了。其余硬件配置选项并没有强制性要求，大家可参考这里的配置选项来设定。</w:t>
      </w:r>
    </w:p>
    <w:p>
      <w:pPr>
        <w:rPr>
          <w:kern w:val="2"/>
        </w:rPr>
      </w:pPr>
      <w:r>
        <w:rPr>
          <w:rStyle w:val="18"/>
          <w:rFonts w:hint="eastAsia"/>
          <w:kern w:val="2"/>
        </w:rPr>
        <w:t>第</w:t>
      </w:r>
      <w:r>
        <w:rPr>
          <w:rStyle w:val="18"/>
          <w:kern w:val="2"/>
        </w:rPr>
        <w:t>1</w:t>
      </w:r>
      <w:r>
        <w:rPr>
          <w:rStyle w:val="18"/>
          <w:rFonts w:hint="eastAsia"/>
          <w:kern w:val="2"/>
        </w:rPr>
        <w:t>步</w:t>
      </w:r>
      <w:r>
        <w:rPr>
          <w:rFonts w:hint="eastAsia"/>
          <w:kern w:val="2"/>
        </w:rPr>
        <w:t>：打开“新建虚拟机向导”程序，选择“典型（推荐）</w:t>
      </w:r>
      <w:r>
        <w:rPr>
          <w:kern w:val="2"/>
        </w:rPr>
        <w:t xml:space="preserve"> </w:t>
      </w:r>
      <w:r>
        <w:rPr>
          <w:rFonts w:hint="eastAsia"/>
          <w:kern w:val="2"/>
        </w:rPr>
        <w:t>”配置类型，然后单击“下一步”按钮，如图</w:t>
      </w:r>
      <w:r>
        <w:rPr>
          <w:kern w:val="2"/>
        </w:rPr>
        <w:t>19-5</w:t>
      </w:r>
      <w:r>
        <w:rPr>
          <w:rFonts w:hint="eastAsia"/>
          <w:kern w:val="2"/>
        </w:rPr>
        <w:t>所示。</w:t>
      </w:r>
    </w:p>
    <w:p>
      <w:pPr>
        <w:pStyle w:val="32"/>
        <w:rPr>
          <w:kern w:val="2"/>
        </w:rPr>
      </w:pPr>
      <w:r>
        <w:rPr>
          <w:kern w:val="2"/>
        </w:rPr>
        <w:drawing>
          <wp:inline distT="0" distB="0" distL="0" distR="0">
            <wp:extent cx="2796540" cy="2682240"/>
            <wp:effectExtent l="0" t="0" r="0" b="0"/>
            <wp:docPr id="235" name="图片 235" descr="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9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796540" cy="2682240"/>
                    </a:xfrm>
                    <a:prstGeom prst="rect">
                      <a:avLst/>
                    </a:prstGeom>
                    <a:noFill/>
                    <a:ln>
                      <a:noFill/>
                    </a:ln>
                  </pic:spPr>
                </pic:pic>
              </a:graphicData>
            </a:graphic>
          </wp:inline>
        </w:drawing>
      </w:r>
    </w:p>
    <w:p>
      <w:pPr>
        <w:pStyle w:val="33"/>
        <w:spacing w:after="0"/>
        <w:rPr>
          <w:kern w:val="2"/>
        </w:rPr>
      </w:pPr>
      <w:r>
        <w:rPr>
          <w:rFonts w:hint="eastAsia"/>
          <w:kern w:val="2"/>
        </w:rPr>
        <w:t>图</w:t>
      </w:r>
      <w:r>
        <w:rPr>
          <w:kern w:val="2"/>
        </w:rPr>
        <w:t>19-5</w:t>
      </w:r>
      <w:r>
        <w:rPr>
          <w:rFonts w:hint="eastAsia"/>
          <w:kern w:val="2"/>
        </w:rPr>
        <w:t xml:space="preserve"> </w:t>
      </w:r>
      <w:r>
        <w:rPr>
          <w:kern w:val="2"/>
        </w:rPr>
        <w:t xml:space="preserve"> </w:t>
      </w:r>
      <w:r>
        <w:rPr>
          <w:rFonts w:hint="eastAsia"/>
          <w:kern w:val="2"/>
        </w:rPr>
        <w:t>选择虚拟机的配置类型</w:t>
      </w:r>
    </w:p>
    <w:p>
      <w:pPr>
        <w:rPr>
          <w:kern w:val="2"/>
        </w:rPr>
      </w:pPr>
      <w:r>
        <w:rPr>
          <w:rStyle w:val="18"/>
          <w:rFonts w:hint="eastAsia"/>
          <w:kern w:val="2"/>
        </w:rPr>
        <w:t>第</w:t>
      </w:r>
      <w:r>
        <w:rPr>
          <w:rStyle w:val="18"/>
          <w:kern w:val="2"/>
        </w:rPr>
        <w:t>2</w:t>
      </w:r>
      <w:r>
        <w:rPr>
          <w:rStyle w:val="18"/>
          <w:rFonts w:hint="eastAsia"/>
          <w:kern w:val="2"/>
        </w:rPr>
        <w:t>步</w:t>
      </w:r>
      <w:r>
        <w:rPr>
          <w:rFonts w:hint="eastAsia"/>
          <w:kern w:val="2"/>
        </w:rPr>
        <w:t>：将虚拟机操作系统的安装来源设置为“稍后安装操作系统”。这样做的目的是让虚拟机真正从网络中获取系统安装镜像，同时也可避免</w:t>
      </w:r>
      <w:r>
        <w:rPr>
          <w:kern w:val="2"/>
        </w:rPr>
        <w:t>VMware Workstation</w:t>
      </w:r>
      <w:r>
        <w:rPr>
          <w:rFonts w:hint="eastAsia"/>
          <w:kern w:val="2"/>
        </w:rPr>
        <w:t>虚拟机软件按照内设的方法自行安装系统。单击“下一步”按钮，如图</w:t>
      </w:r>
      <w:r>
        <w:rPr>
          <w:kern w:val="2"/>
        </w:rPr>
        <w:t>19-6</w:t>
      </w:r>
      <w:r>
        <w:rPr>
          <w:rFonts w:hint="eastAsia"/>
          <w:kern w:val="2"/>
        </w:rPr>
        <w:t>所示。</w:t>
      </w:r>
    </w:p>
    <w:p>
      <w:pPr>
        <w:pStyle w:val="32"/>
        <w:rPr>
          <w:kern w:val="2"/>
        </w:rPr>
      </w:pPr>
      <w:r>
        <w:rPr>
          <w:color w:val="000000"/>
          <w:kern w:val="2"/>
          <w:szCs w:val="21"/>
        </w:rPr>
        <w:drawing>
          <wp:inline distT="0" distB="0" distL="0" distR="0">
            <wp:extent cx="2987040" cy="2865120"/>
            <wp:effectExtent l="0" t="0" r="0" b="0"/>
            <wp:docPr id="236" name="图片 236" descr="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9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2987040" cy="28651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19-6  </w:t>
      </w:r>
      <w:r>
        <w:rPr>
          <w:rFonts w:hint="eastAsia"/>
          <w:color w:val="000000"/>
          <w:kern w:val="2"/>
          <w:szCs w:val="21"/>
        </w:rPr>
        <w:t>设置虚拟机操作系统的安装来源</w:t>
      </w: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szCs w:val="21"/>
        </w:rPr>
        <w:t>：将“客户机操作系统”设置为“</w:t>
      </w:r>
      <w:r>
        <w:rPr>
          <w:color w:val="000000"/>
          <w:kern w:val="2"/>
          <w:szCs w:val="21"/>
        </w:rPr>
        <w:t>Red Hat Enterprise Linux 7 64</w:t>
      </w:r>
      <w:r>
        <w:rPr>
          <w:rFonts w:hint="eastAsia"/>
          <w:color w:val="000000"/>
          <w:kern w:val="2"/>
          <w:szCs w:val="21"/>
        </w:rPr>
        <w:t>位”，然后单击“下一步”按钮，如图</w:t>
      </w:r>
      <w:r>
        <w:rPr>
          <w:color w:val="000000"/>
          <w:kern w:val="2"/>
          <w:szCs w:val="21"/>
        </w:rPr>
        <w:t>19-7</w:t>
      </w:r>
      <w:r>
        <w:rPr>
          <w:rFonts w:hint="eastAsia"/>
          <w:color w:val="000000"/>
          <w:kern w:val="2"/>
          <w:szCs w:val="21"/>
        </w:rPr>
        <w:t>所示。</w:t>
      </w:r>
    </w:p>
    <w:p>
      <w:pPr>
        <w:pStyle w:val="32"/>
        <w:rPr>
          <w:color w:val="000000"/>
          <w:kern w:val="2"/>
          <w:szCs w:val="21"/>
        </w:rPr>
      </w:pPr>
      <w:r>
        <w:rPr>
          <w:color w:val="000000"/>
          <w:kern w:val="2"/>
          <w:szCs w:val="21"/>
        </w:rPr>
        <w:drawing>
          <wp:inline distT="0" distB="0" distL="0" distR="0">
            <wp:extent cx="2987040" cy="2910840"/>
            <wp:effectExtent l="0" t="0" r="0" b="0"/>
            <wp:docPr id="237" name="图片 237" descr="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90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987040" cy="291084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19-7  </w:t>
      </w:r>
      <w:r>
        <w:rPr>
          <w:rFonts w:hint="eastAsia"/>
          <w:kern w:val="2"/>
        </w:rPr>
        <w:t>选择客户端主机的操作系统</w:t>
      </w:r>
    </w:p>
    <w:p>
      <w:pPr>
        <w:rPr>
          <w:kern w:val="2"/>
        </w:rPr>
      </w:pPr>
      <w:r>
        <w:rPr>
          <w:rStyle w:val="18"/>
          <w:rFonts w:hint="eastAsia"/>
          <w:kern w:val="2"/>
        </w:rPr>
        <w:t>第</w:t>
      </w:r>
      <w:r>
        <w:rPr>
          <w:rStyle w:val="18"/>
          <w:kern w:val="2"/>
        </w:rPr>
        <w:t>4</w:t>
      </w:r>
      <w:r>
        <w:rPr>
          <w:rStyle w:val="18"/>
          <w:rFonts w:hint="eastAsia"/>
          <w:kern w:val="2"/>
        </w:rPr>
        <w:t>步</w:t>
      </w:r>
      <w:r>
        <w:rPr>
          <w:rFonts w:hint="eastAsia"/>
          <w:kern w:val="2"/>
        </w:rPr>
        <w:t>：对虚拟机进行命名并设置安装位置。大家可自行定义虚拟机的名称，而安装位置则尽量选择磁盘空间较大的分区。然后单击“下一步”按钮，如图</w:t>
      </w:r>
      <w:r>
        <w:rPr>
          <w:kern w:val="2"/>
        </w:rPr>
        <w:t>19-8</w:t>
      </w:r>
      <w:r>
        <w:rPr>
          <w:rFonts w:hint="eastAsia"/>
          <w:kern w:val="2"/>
        </w:rPr>
        <w:t>所示。</w:t>
      </w:r>
    </w:p>
    <w:p>
      <w:pPr>
        <w:pStyle w:val="32"/>
        <w:rPr>
          <w:kern w:val="2"/>
        </w:rPr>
      </w:pPr>
      <w:r>
        <w:rPr>
          <w:color w:val="000000"/>
          <w:kern w:val="2"/>
          <w:szCs w:val="21"/>
        </w:rPr>
        <w:drawing>
          <wp:inline distT="0" distB="0" distL="0" distR="0">
            <wp:extent cx="2987040" cy="2865120"/>
            <wp:effectExtent l="0" t="0" r="0" b="0"/>
            <wp:docPr id="238" name="图片 238" descr="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90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2987040" cy="286512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19-8  </w:t>
      </w:r>
      <w:r>
        <w:rPr>
          <w:rFonts w:hint="eastAsia"/>
          <w:color w:val="000000"/>
          <w:kern w:val="2"/>
          <w:szCs w:val="21"/>
        </w:rPr>
        <w:t>命名虚拟机并设置虚拟机的安装位置</w:t>
      </w: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szCs w:val="21"/>
        </w:rPr>
        <w:t>：指定磁盘容量。这里将“最大磁盘大小”设置为</w:t>
      </w:r>
      <w:r>
        <w:rPr>
          <w:color w:val="000000"/>
          <w:kern w:val="2"/>
          <w:szCs w:val="21"/>
        </w:rPr>
        <w:t>20GB</w:t>
      </w:r>
      <w:r>
        <w:rPr>
          <w:rFonts w:hint="eastAsia"/>
          <w:color w:val="000000"/>
          <w:kern w:val="2"/>
          <w:szCs w:val="21"/>
        </w:rPr>
        <w:t>，指的是虚拟机系统能够使用的最大上限，而不是会被立即占满，因此设置得稍微大一些也没有关系。然后单击“下一步”按钮，如图</w:t>
      </w:r>
      <w:r>
        <w:rPr>
          <w:color w:val="000000"/>
          <w:kern w:val="2"/>
          <w:szCs w:val="21"/>
        </w:rPr>
        <w:t>19-9</w:t>
      </w:r>
      <w:r>
        <w:rPr>
          <w:rFonts w:hint="eastAsia"/>
          <w:color w:val="000000"/>
          <w:kern w:val="2"/>
          <w:szCs w:val="21"/>
        </w:rPr>
        <w:t>所示。</w:t>
      </w:r>
    </w:p>
    <w:p>
      <w:pPr>
        <w:pStyle w:val="32"/>
        <w:rPr>
          <w:color w:val="000000"/>
          <w:kern w:val="2"/>
          <w:szCs w:val="21"/>
        </w:rPr>
      </w:pPr>
      <w:r>
        <w:rPr>
          <w:color w:val="000000"/>
          <w:kern w:val="2"/>
          <w:szCs w:val="21"/>
        </w:rPr>
        <w:drawing>
          <wp:inline distT="0" distB="0" distL="0" distR="0">
            <wp:extent cx="2987040" cy="2910840"/>
            <wp:effectExtent l="0" t="0" r="0" b="0"/>
            <wp:docPr id="239" name="图片 239" descr="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9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2987040" cy="2910840"/>
                    </a:xfrm>
                    <a:prstGeom prst="rect">
                      <a:avLst/>
                    </a:prstGeom>
                    <a:noFill/>
                    <a:ln>
                      <a:noFill/>
                    </a:ln>
                  </pic:spPr>
                </pic:pic>
              </a:graphicData>
            </a:graphic>
          </wp:inline>
        </w:drawing>
      </w:r>
    </w:p>
    <w:p>
      <w:pPr>
        <w:pStyle w:val="33"/>
        <w:rPr>
          <w:kern w:val="2"/>
        </w:rPr>
      </w:pPr>
      <w:r>
        <w:rPr>
          <w:rFonts w:hint="eastAsia"/>
          <w:kern w:val="2"/>
        </w:rPr>
        <w:t>图</w:t>
      </w:r>
      <w:r>
        <w:rPr>
          <w:kern w:val="2"/>
        </w:rPr>
        <w:t xml:space="preserve">19-9  </w:t>
      </w:r>
      <w:r>
        <w:rPr>
          <w:rFonts w:hint="eastAsia"/>
          <w:kern w:val="2"/>
        </w:rPr>
        <w:t>将磁盘容量指定为</w:t>
      </w:r>
      <w:r>
        <w:rPr>
          <w:kern w:val="2"/>
        </w:rPr>
        <w:t>20GB</w:t>
      </w:r>
    </w:p>
    <w:p>
      <w:pPr>
        <w:rPr>
          <w:spacing w:val="-4"/>
          <w:kern w:val="2"/>
        </w:rPr>
      </w:pPr>
      <w:r>
        <w:rPr>
          <w:rStyle w:val="18"/>
          <w:rFonts w:hint="eastAsia"/>
          <w:kern w:val="2"/>
        </w:rPr>
        <w:t>第</w:t>
      </w:r>
      <w:r>
        <w:rPr>
          <w:rStyle w:val="18"/>
          <w:kern w:val="2"/>
        </w:rPr>
        <w:t>6</w:t>
      </w:r>
      <w:r>
        <w:rPr>
          <w:rStyle w:val="18"/>
          <w:rFonts w:hint="eastAsia"/>
          <w:kern w:val="2"/>
        </w:rPr>
        <w:t>步</w:t>
      </w:r>
      <w:r>
        <w:rPr>
          <w:rFonts w:hint="eastAsia"/>
          <w:spacing w:val="-4"/>
          <w:kern w:val="2"/>
        </w:rPr>
        <w:t>：结束“新建虚拟机向导程序”后，先不要着急打开虚拟机系统。大家还需要单击图</w:t>
      </w:r>
      <w:r>
        <w:rPr>
          <w:spacing w:val="-4"/>
          <w:kern w:val="2"/>
        </w:rPr>
        <w:t>19-10</w:t>
      </w:r>
      <w:r>
        <w:rPr>
          <w:rFonts w:hint="eastAsia"/>
          <w:spacing w:val="-4"/>
          <w:kern w:val="2"/>
        </w:rPr>
        <w:t>中的“自定义硬件”按钮，在弹出的如图</w:t>
      </w:r>
      <w:r>
        <w:rPr>
          <w:spacing w:val="-4"/>
          <w:kern w:val="2"/>
        </w:rPr>
        <w:t>19-11</w:t>
      </w:r>
      <w:r>
        <w:rPr>
          <w:rFonts w:hint="eastAsia"/>
          <w:spacing w:val="-4"/>
          <w:kern w:val="2"/>
        </w:rPr>
        <w:t>所示的界面中，把“网络适配器”设备同样也设置为“仅主机模式”（这个步骤非常重要），然后单击“确定”按钮。</w:t>
      </w:r>
    </w:p>
    <w:p>
      <w:pPr>
        <w:pStyle w:val="32"/>
        <w:rPr>
          <w:kern w:val="2"/>
        </w:rPr>
      </w:pPr>
      <w:r>
        <w:rPr>
          <w:color w:val="000000"/>
          <w:kern w:val="2"/>
          <w:szCs w:val="21"/>
        </w:rPr>
        <w:drawing>
          <wp:inline distT="0" distB="0" distL="0" distR="0">
            <wp:extent cx="2865120" cy="2743200"/>
            <wp:effectExtent l="0" t="0" r="0" b="0"/>
            <wp:docPr id="240" name="图片 240" descr="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9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865120" cy="274320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19-10  </w:t>
      </w:r>
      <w:r>
        <w:rPr>
          <w:rFonts w:hint="eastAsia"/>
          <w:color w:val="000000"/>
          <w:kern w:val="2"/>
          <w:szCs w:val="21"/>
        </w:rPr>
        <w:t>单击虚拟机的“自定义硬件”按钮</w:t>
      </w:r>
    </w:p>
    <w:p>
      <w:pPr>
        <w:pStyle w:val="32"/>
        <w:rPr>
          <w:kern w:val="2"/>
        </w:rPr>
      </w:pPr>
      <w:r>
        <w:rPr>
          <w:color w:val="000000"/>
          <w:kern w:val="2"/>
          <w:szCs w:val="21"/>
        </w:rPr>
        <w:drawing>
          <wp:inline distT="0" distB="0" distL="0" distR="0">
            <wp:extent cx="4152900" cy="3749040"/>
            <wp:effectExtent l="0" t="0" r="0" b="0"/>
            <wp:docPr id="241" name="图片 241" descr="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19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4152900" cy="374904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 xml:space="preserve">19-11  </w:t>
      </w:r>
      <w:r>
        <w:rPr>
          <w:rFonts w:hint="eastAsia"/>
          <w:color w:val="000000"/>
          <w:kern w:val="2"/>
          <w:szCs w:val="21"/>
        </w:rPr>
        <w:t>设置虚拟机网络适配器设备为仅主机模式</w:t>
      </w:r>
    </w:p>
    <w:p>
      <w:pPr>
        <w:rPr>
          <w:kern w:val="2"/>
        </w:rPr>
      </w:pPr>
      <w:r>
        <w:rPr>
          <w:rFonts w:hint="eastAsia"/>
          <w:color w:val="000000"/>
          <w:kern w:val="2"/>
          <w:szCs w:val="21"/>
        </w:rPr>
        <w:t>现在，我们就同时</w:t>
      </w:r>
      <w:r>
        <w:rPr>
          <w:rFonts w:hint="eastAsia"/>
          <w:color w:val="000000"/>
          <w:spacing w:val="2"/>
          <w:kern w:val="2"/>
          <w:szCs w:val="21"/>
        </w:rPr>
        <w:t>准备好了</w:t>
      </w:r>
      <w:r>
        <w:rPr>
          <w:color w:val="000000"/>
          <w:spacing w:val="2"/>
          <w:kern w:val="2"/>
          <w:szCs w:val="21"/>
        </w:rPr>
        <w:t>PXE + Kickstart</w:t>
      </w:r>
      <w:r>
        <w:rPr>
          <w:rFonts w:hint="eastAsia"/>
          <w:color w:val="000000"/>
          <w:spacing w:val="2"/>
          <w:kern w:val="2"/>
          <w:szCs w:val="21"/>
        </w:rPr>
        <w:t>无人值守安装系统与虚拟主机。在生产环境中，大家只需要将配置妥当的服务器上架，接通服务器和客户端主机之间的网线，然后启动客户端主机即可。接下来就会按照图</w:t>
      </w:r>
      <w:r>
        <w:rPr>
          <w:color w:val="000000"/>
          <w:spacing w:val="2"/>
          <w:kern w:val="2"/>
          <w:szCs w:val="21"/>
        </w:rPr>
        <w:t>19-12</w:t>
      </w:r>
      <w:r>
        <w:rPr>
          <w:rFonts w:hint="eastAsia"/>
          <w:color w:val="000000"/>
          <w:spacing w:val="2"/>
          <w:kern w:val="2"/>
          <w:szCs w:val="21"/>
        </w:rPr>
        <w:t>和图</w:t>
      </w:r>
      <w:r>
        <w:rPr>
          <w:color w:val="000000"/>
          <w:spacing w:val="2"/>
          <w:kern w:val="2"/>
          <w:szCs w:val="21"/>
        </w:rPr>
        <w:t>19-13</w:t>
      </w:r>
      <w:r>
        <w:rPr>
          <w:rFonts w:hint="eastAsia"/>
          <w:color w:val="000000"/>
          <w:spacing w:val="2"/>
          <w:kern w:val="2"/>
          <w:szCs w:val="21"/>
        </w:rPr>
        <w:t>那样，开始传输光盘镜像文件并进行自动安装了</w:t>
      </w:r>
      <w:r>
        <w:rPr>
          <w:rFonts w:hint="eastAsia"/>
          <w:color w:val="000000"/>
          <w:spacing w:val="2"/>
          <w:w w:val="200"/>
          <w:kern w:val="2"/>
          <w:szCs w:val="21"/>
        </w:rPr>
        <w:t>—</w:t>
      </w:r>
      <w:r>
        <w:rPr>
          <w:rFonts w:hint="eastAsia"/>
          <w:color w:val="000000"/>
          <w:spacing w:val="2"/>
          <w:kern w:val="2"/>
          <w:szCs w:val="21"/>
        </w:rPr>
        <w:t>期间完全无须人工干预，直到安装完毕时才需要运维人员进行简单的初始化工作。</w:t>
      </w:r>
    </w:p>
    <w:p>
      <w:pPr>
        <w:pStyle w:val="32"/>
        <w:rPr>
          <w:kern w:val="2"/>
        </w:rPr>
      </w:pPr>
      <w:r>
        <w:rPr>
          <w:color w:val="000000"/>
          <w:kern w:val="2"/>
          <w:szCs w:val="21"/>
        </w:rPr>
        <w:drawing>
          <wp:inline distT="0" distB="0" distL="0" distR="0">
            <wp:extent cx="3489960" cy="2385060"/>
            <wp:effectExtent l="0" t="0" r="0" b="0"/>
            <wp:docPr id="242" name="图片 242" descr="1912">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19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489960" cy="2385060"/>
                    </a:xfrm>
                    <a:prstGeom prst="rect">
                      <a:avLst/>
                    </a:prstGeom>
                    <a:noFill/>
                    <a:ln>
                      <a:noFill/>
                    </a:ln>
                  </pic:spPr>
                </pic:pic>
              </a:graphicData>
            </a:graphic>
          </wp:inline>
        </w:drawing>
      </w:r>
    </w:p>
    <w:p>
      <w:pPr>
        <w:pStyle w:val="33"/>
        <w:rPr>
          <w:kern w:val="2"/>
        </w:rPr>
      </w:pPr>
      <w:r>
        <w:rPr>
          <w:rFonts w:hint="eastAsia"/>
          <w:color w:val="000000"/>
          <w:kern w:val="2"/>
          <w:szCs w:val="21"/>
        </w:rPr>
        <w:t>图</w:t>
      </w:r>
      <w:r>
        <w:rPr>
          <w:color w:val="000000"/>
          <w:kern w:val="2"/>
          <w:szCs w:val="21"/>
        </w:rPr>
        <w:t>19-12</w:t>
      </w:r>
      <w:r>
        <w:rPr>
          <w:color w:val="000000"/>
          <w:kern w:val="2"/>
        </w:rPr>
        <w:t xml:space="preserve">  </w:t>
      </w:r>
      <w:r>
        <w:rPr>
          <w:rFonts w:hint="eastAsia"/>
          <w:color w:val="000000"/>
          <w:kern w:val="2"/>
          <w:szCs w:val="21"/>
        </w:rPr>
        <w:t>自动传输光盘镜像文件并安装系统</w:t>
      </w:r>
    </w:p>
    <w:p>
      <w:pPr>
        <w:pStyle w:val="32"/>
        <w:rPr>
          <w:kern w:val="2"/>
        </w:rPr>
      </w:pPr>
      <w:r>
        <w:rPr>
          <w:color w:val="000000"/>
          <w:kern w:val="2"/>
          <w:szCs w:val="21"/>
        </w:rPr>
        <w:drawing>
          <wp:inline distT="0" distB="0" distL="0" distR="0">
            <wp:extent cx="4351020" cy="2613660"/>
            <wp:effectExtent l="19050" t="19050" r="0" b="0"/>
            <wp:docPr id="243" name="图片 243" descr="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1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4351020" cy="26136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 xml:space="preserve">19-13  </w:t>
      </w:r>
      <w:r>
        <w:rPr>
          <w:rFonts w:hint="eastAsia"/>
          <w:color w:val="000000"/>
          <w:kern w:val="2"/>
          <w:szCs w:val="21"/>
        </w:rPr>
        <w:t>自动安装系统，无须人工干预</w:t>
      </w:r>
    </w:p>
    <w:p>
      <w:pPr>
        <w:rPr>
          <w:kern w:val="2"/>
        </w:rPr>
      </w:pPr>
      <w:r>
        <w:rPr>
          <w:rFonts w:hint="eastAsia"/>
          <w:color w:val="000000"/>
          <w:kern w:val="2"/>
          <w:szCs w:val="21"/>
        </w:rPr>
        <w:t>由此可见，当生产环境工作中有数百台服务器需要批量安装系统时，使用无人值守安装系统的便捷性是不言而喻的。</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部署无人值守安装系统，需要用到哪些服务程序？</w:t>
      </w:r>
    </w:p>
    <w:p>
      <w:pPr>
        <w:pStyle w:val="52"/>
      </w:pPr>
      <w:r>
        <w:rPr>
          <w:rStyle w:val="18"/>
          <w:rFonts w:hint="eastAsia"/>
        </w:rPr>
        <w:t>答：</w:t>
      </w:r>
      <w:r>
        <w:rPr>
          <w:rFonts w:hint="eastAsia"/>
        </w:rPr>
        <w:t>需要用到</w:t>
      </w:r>
      <w:r>
        <w:t>SYSLinux</w:t>
      </w:r>
      <w:r>
        <w:rPr>
          <w:rFonts w:hint="eastAsia"/>
        </w:rPr>
        <w:t>引导服务、</w:t>
      </w:r>
      <w:r>
        <w:t>DHCP</w:t>
      </w:r>
      <w:r>
        <w:rPr>
          <w:rFonts w:hint="eastAsia"/>
        </w:rPr>
        <w:t>服务、</w:t>
      </w:r>
      <w:r>
        <w:t>vsftpd</w:t>
      </w:r>
      <w:r>
        <w:rPr>
          <w:rFonts w:hint="eastAsia"/>
        </w:rPr>
        <w:t>文件传输服务（或</w:t>
      </w:r>
      <w:r>
        <w:t>httpd</w:t>
      </w:r>
      <w:r>
        <w:rPr>
          <w:rFonts w:hint="eastAsia"/>
        </w:rPr>
        <w:t>网站服务）、</w:t>
      </w:r>
      <w:r>
        <w:t>TFTP</w:t>
      </w:r>
      <w:r>
        <w:rPr>
          <w:rFonts w:hint="eastAsia"/>
        </w:rPr>
        <w:t>服务以及</w:t>
      </w:r>
      <w:r>
        <w:t>KickStart</w:t>
      </w:r>
      <w:r>
        <w:rPr>
          <w:rFonts w:hint="eastAsia"/>
        </w:rPr>
        <w:t>应答文件。</w:t>
      </w:r>
    </w:p>
    <w:p>
      <w:pPr>
        <w:pStyle w:val="52"/>
      </w:pPr>
    </w:p>
    <w:p>
      <w:pPr>
        <w:pStyle w:val="43"/>
        <w:ind w:left="320" w:hanging="320"/>
        <w:rPr>
          <w:kern w:val="2"/>
        </w:rPr>
      </w:pPr>
      <w:r>
        <w:rPr>
          <w:kern w:val="2"/>
        </w:rPr>
        <w:t>2．</w:t>
      </w:r>
      <w:r>
        <w:rPr>
          <w:rFonts w:hint="eastAsia"/>
          <w:spacing w:val="4"/>
          <w:kern w:val="2"/>
        </w:rPr>
        <w:t>在</w:t>
      </w:r>
      <w:r>
        <w:rPr>
          <w:spacing w:val="4"/>
          <w:kern w:val="2"/>
        </w:rPr>
        <w:t>Vmware Workstation</w:t>
      </w:r>
      <w:r>
        <w:rPr>
          <w:rFonts w:hint="eastAsia"/>
          <w:spacing w:val="4"/>
          <w:kern w:val="2"/>
        </w:rPr>
        <w:t>虚拟机软件中，</w:t>
      </w:r>
      <w:r>
        <w:rPr>
          <w:spacing w:val="4"/>
          <w:kern w:val="2"/>
        </w:rPr>
        <w:t>DHCP</w:t>
      </w:r>
      <w:r>
        <w:rPr>
          <w:rFonts w:hint="eastAsia"/>
          <w:spacing w:val="4"/>
          <w:kern w:val="2"/>
        </w:rPr>
        <w:t>服务总是分配错误</w:t>
      </w:r>
      <w:r>
        <w:rPr>
          <w:spacing w:val="4"/>
          <w:kern w:val="2"/>
        </w:rPr>
        <w:t>IP</w:t>
      </w:r>
      <w:r>
        <w:rPr>
          <w:rFonts w:hint="eastAsia"/>
          <w:spacing w:val="4"/>
          <w:kern w:val="2"/>
        </w:rPr>
        <w:t>地址的原因可能是什么？</w:t>
      </w:r>
    </w:p>
    <w:p>
      <w:pPr>
        <w:pStyle w:val="52"/>
      </w:pPr>
      <w:r>
        <w:rPr>
          <w:rStyle w:val="18"/>
          <w:rFonts w:hint="eastAsia"/>
        </w:rPr>
        <w:t>答：</w:t>
      </w:r>
      <w:r>
        <w:rPr>
          <w:rFonts w:hint="eastAsia"/>
        </w:rPr>
        <w:t>虚拟机的虚拟网络编辑器中自带的</w:t>
      </w:r>
      <w:r>
        <w:t>DHCP</w:t>
      </w:r>
      <w:r>
        <w:rPr>
          <w:rFonts w:hint="eastAsia"/>
        </w:rPr>
        <w:t>服务可能没有关闭，由此产生了错误分配</w:t>
      </w:r>
      <w:r>
        <w:t>IP</w:t>
      </w:r>
      <w:r>
        <w:rPr>
          <w:rFonts w:hint="eastAsia"/>
        </w:rPr>
        <w:t>地址的情况。</w:t>
      </w:r>
    </w:p>
    <w:p>
      <w:pPr>
        <w:pStyle w:val="52"/>
      </w:pPr>
    </w:p>
    <w:p>
      <w:pPr>
        <w:pStyle w:val="43"/>
        <w:ind w:left="320" w:hanging="320"/>
        <w:rPr>
          <w:kern w:val="2"/>
        </w:rPr>
      </w:pPr>
      <w:r>
        <w:rPr>
          <w:kern w:val="2"/>
        </w:rPr>
        <w:t>3．</w:t>
      </w:r>
      <w:r>
        <w:rPr>
          <w:rFonts w:hint="eastAsia"/>
          <w:kern w:val="2"/>
        </w:rPr>
        <w:t>如何启用</w:t>
      </w:r>
      <w:r>
        <w:rPr>
          <w:kern w:val="2"/>
        </w:rPr>
        <w:t>TFTP</w:t>
      </w:r>
      <w:r>
        <w:rPr>
          <w:rFonts w:hint="eastAsia"/>
          <w:kern w:val="2"/>
        </w:rPr>
        <w:t>服务？</w:t>
      </w:r>
    </w:p>
    <w:p>
      <w:pPr>
        <w:pStyle w:val="52"/>
      </w:pPr>
      <w:r>
        <w:rPr>
          <w:rStyle w:val="18"/>
          <w:rFonts w:hint="eastAsia"/>
        </w:rPr>
        <w:t>答：</w:t>
      </w:r>
      <w:r>
        <w:rPr>
          <w:rFonts w:hint="eastAsia"/>
        </w:rPr>
        <w:t>需要在</w:t>
      </w:r>
      <w:r>
        <w:t>xinetd</w:t>
      </w:r>
      <w:r>
        <w:rPr>
          <w:rFonts w:hint="eastAsia"/>
        </w:rPr>
        <w:t>服务程序的配置文件中把</w:t>
      </w:r>
      <w:r>
        <w:t>disable</w:t>
      </w:r>
      <w:r>
        <w:rPr>
          <w:rFonts w:hint="eastAsia"/>
        </w:rPr>
        <w:t>参数改成</w:t>
      </w:r>
      <w:r>
        <w:t>no</w:t>
      </w:r>
      <w:r>
        <w:rPr>
          <w:rFonts w:hint="eastAsia"/>
        </w:rPr>
        <w:t>。</w:t>
      </w:r>
    </w:p>
    <w:p>
      <w:pPr>
        <w:pStyle w:val="52"/>
      </w:pPr>
    </w:p>
    <w:p>
      <w:pPr>
        <w:pStyle w:val="43"/>
        <w:ind w:left="320" w:hanging="320"/>
        <w:rPr>
          <w:kern w:val="2"/>
        </w:rPr>
      </w:pPr>
      <w:r>
        <w:rPr>
          <w:kern w:val="2"/>
        </w:rPr>
        <w:t>4．</w:t>
      </w:r>
      <w:r>
        <w:rPr>
          <w:rFonts w:hint="eastAsia"/>
          <w:kern w:val="2"/>
        </w:rPr>
        <w:t>成功安装</w:t>
      </w:r>
      <w:r>
        <w:rPr>
          <w:kern w:val="2"/>
        </w:rPr>
        <w:t>SYSLinux</w:t>
      </w:r>
      <w:r>
        <w:rPr>
          <w:rFonts w:hint="eastAsia"/>
          <w:kern w:val="2"/>
        </w:rPr>
        <w:t>服务程序后，可以在哪个目录中找到引导文件？</w:t>
      </w:r>
    </w:p>
    <w:p>
      <w:pPr>
        <w:pStyle w:val="52"/>
      </w:pPr>
      <w:r>
        <w:rPr>
          <w:rStyle w:val="18"/>
          <w:rFonts w:hint="eastAsia"/>
        </w:rPr>
        <w:t>答：</w:t>
      </w:r>
      <w:r>
        <w:rPr>
          <w:rFonts w:hint="eastAsia"/>
        </w:rPr>
        <w:t>在安装好</w:t>
      </w:r>
      <w:r>
        <w:t>SYSLinux</w:t>
      </w:r>
      <w:r>
        <w:rPr>
          <w:rFonts w:hint="eastAsia"/>
        </w:rPr>
        <w:t>服务程序软件包后，在</w:t>
      </w:r>
      <w:r>
        <w:t>/usr/share/syslinux</w:t>
      </w:r>
      <w:r>
        <w:rPr>
          <w:rFonts w:hint="eastAsia"/>
        </w:rPr>
        <w:t>目录中会出现很多引导文件。</w:t>
      </w:r>
    </w:p>
    <w:p>
      <w:pPr>
        <w:pStyle w:val="52"/>
      </w:pPr>
    </w:p>
    <w:p>
      <w:pPr>
        <w:pStyle w:val="43"/>
        <w:ind w:left="320" w:hanging="320"/>
        <w:rPr>
          <w:kern w:val="2"/>
        </w:rPr>
      </w:pPr>
      <w:r>
        <w:rPr>
          <w:kern w:val="2"/>
        </w:rPr>
        <w:t>5．</w:t>
      </w:r>
      <w:r>
        <w:rPr>
          <w:rFonts w:hint="eastAsia"/>
          <w:kern w:val="2"/>
        </w:rPr>
        <w:t>在开机选项菜单文件中，把</w:t>
      </w:r>
      <w:r>
        <w:rPr>
          <w:kern w:val="2"/>
        </w:rPr>
        <w:t>default</w:t>
      </w:r>
      <w:r>
        <w:rPr>
          <w:rFonts w:hint="eastAsia"/>
          <w:kern w:val="2"/>
        </w:rPr>
        <w:t>参数设置成</w:t>
      </w:r>
      <w:r>
        <w:rPr>
          <w:kern w:val="2"/>
        </w:rPr>
        <w:t>linux</w:t>
      </w:r>
      <w:r>
        <w:rPr>
          <w:rFonts w:hint="eastAsia"/>
          <w:kern w:val="2"/>
        </w:rPr>
        <w:t>的作用是什么？</w:t>
      </w:r>
    </w:p>
    <w:p>
      <w:pPr>
        <w:pStyle w:val="52"/>
      </w:pPr>
      <w:r>
        <w:rPr>
          <w:rStyle w:val="18"/>
          <w:rFonts w:hint="eastAsia"/>
        </w:rPr>
        <w:t>答：</w:t>
      </w:r>
      <w:r>
        <w:rPr>
          <w:rFonts w:hint="eastAsia"/>
        </w:rPr>
        <w:t>目的是让系统自动开始安装过程，而不需要运维人员再去选择是安装系统还是校验镜像文件。</w:t>
      </w:r>
    </w:p>
    <w:p>
      <w:pPr>
        <w:pStyle w:val="52"/>
      </w:pPr>
    </w:p>
    <w:p>
      <w:pPr>
        <w:pStyle w:val="43"/>
        <w:ind w:left="320" w:hanging="320"/>
        <w:rPr>
          <w:kern w:val="2"/>
        </w:rPr>
      </w:pPr>
      <w:r>
        <w:rPr>
          <w:kern w:val="2"/>
        </w:rPr>
        <w:t>6．</w:t>
      </w:r>
      <w:r>
        <w:rPr>
          <w:rFonts w:hint="eastAsia"/>
          <w:kern w:val="2"/>
        </w:rPr>
        <w:t>安装</w:t>
      </w:r>
      <w:r>
        <w:rPr>
          <w:kern w:val="2"/>
        </w:rPr>
        <w:t>vsftpd</w:t>
      </w:r>
      <w:r>
        <w:rPr>
          <w:rFonts w:hint="eastAsia"/>
          <w:kern w:val="2"/>
        </w:rPr>
        <w:t>文件传输服务或</w:t>
      </w:r>
      <w:r>
        <w:rPr>
          <w:kern w:val="2"/>
        </w:rPr>
        <w:t>httpd</w:t>
      </w:r>
      <w:r>
        <w:rPr>
          <w:rFonts w:hint="eastAsia"/>
          <w:kern w:val="2"/>
        </w:rPr>
        <w:t>网站服务的作用是什么？</w:t>
      </w:r>
    </w:p>
    <w:p>
      <w:pPr>
        <w:pStyle w:val="52"/>
      </w:pPr>
      <w:r>
        <w:rPr>
          <w:rStyle w:val="18"/>
          <w:rFonts w:hint="eastAsia"/>
        </w:rPr>
        <w:t>答：</w:t>
      </w:r>
      <w:r>
        <w:rPr>
          <w:rFonts w:hint="eastAsia"/>
        </w:rPr>
        <w:t>把光盘镜像文件完整、顺利地传送到客户端主机。</w:t>
      </w:r>
    </w:p>
    <w:p>
      <w:pPr>
        <w:pStyle w:val="52"/>
      </w:pPr>
    </w:p>
    <w:p>
      <w:pPr>
        <w:pStyle w:val="43"/>
        <w:ind w:left="320" w:hanging="320"/>
        <w:rPr>
          <w:kern w:val="2"/>
        </w:rPr>
      </w:pPr>
      <w:r>
        <w:rPr>
          <w:kern w:val="2"/>
        </w:rPr>
        <w:t>7．Kickstart</w:t>
      </w:r>
      <w:r>
        <w:rPr>
          <w:rFonts w:hint="eastAsia"/>
          <w:kern w:val="2"/>
        </w:rPr>
        <w:t>应答文件的作用是什么？</w:t>
      </w:r>
    </w:p>
    <w:p>
      <w:pPr>
        <w:pStyle w:val="52"/>
        <w:rPr>
          <w:spacing w:val="2"/>
        </w:rPr>
      </w:pPr>
      <w:r>
        <w:rPr>
          <w:rStyle w:val="18"/>
          <w:rFonts w:hint="eastAsia"/>
        </w:rPr>
        <w:t>答：</w:t>
      </w:r>
      <w:r>
        <w:t>K</w:t>
      </w:r>
      <w:r>
        <w:rPr>
          <w:spacing w:val="2"/>
        </w:rPr>
        <w:t>ickstart</w:t>
      </w:r>
      <w:r>
        <w:rPr>
          <w:rFonts w:hint="eastAsia"/>
          <w:spacing w:val="2"/>
        </w:rPr>
        <w:t>应答文件中包含了系统安装过程中需要使用的选项和参数信息，客户端主机在安装系统的过程中可以自动调取这个应答文件的内容，从而彻底实现无人值守安装系统。</w:t>
      </w:r>
    </w:p>
    <w:p>
      <w:pPr>
        <w:pStyle w:val="53"/>
        <w:pageBreakBefore/>
        <w:spacing w:after="151"/>
        <w:rPr>
          <w:kern w:val="2"/>
        </w:rPr>
      </w:pPr>
      <w:r>
        <w:rPr>
          <w:kern w:val="2"/>
          <w:sz w:val="20"/>
        </w:rPr>
        <mc:AlternateContent>
          <mc:Choice Requires="wps">
            <w:drawing>
              <wp:anchor distT="0" distB="0" distL="114300" distR="114300" simplePos="0" relativeHeight="251691008"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59" name="Line 209"/>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ln>
                      </wps:spPr>
                      <wps:bodyPr/>
                    </wps:wsp>
                  </a:graphicData>
                </a:graphic>
              </wp:anchor>
            </w:drawing>
          </mc:Choice>
          <mc:Fallback>
            <w:pict>
              <v:line id="Line 209" o:spid="_x0000_s1026" o:spt="20" style="position:absolute;left:0pt;margin-left:-73.5pt;margin-top:33pt;height:0pt;width:556.5pt;z-index:251691008;mso-width-relative:page;mso-height-relative:page;" filled="f" stroked="t" coordsize="21600,21600" o:gfxdata="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3/Dd&#10;wNYAAAAKAQAADwAAAAAAAAABACAAAAAiAAAAZHJzL2Rvd25yZXYueG1sUEsBAhQAFAAAAAgAh07i&#10;QODLwleyAQAAVQMAAA4AAAAAAAAAAQAgAAAAJQEAAGRycy9lMm9Eb2MueG1sUEsFBgAAAAAGAAYA&#10;WQEAAEkFAAAAAA==&#10;">
                <v:fill on="f" focussize="0,0"/>
                <v:stroke color="#000000" joinstyle="round"/>
                <v:imagedata o:title=""/>
                <o:lock v:ext="edit" aspectratio="f"/>
              </v:line>
            </w:pict>
          </mc:Fallback>
        </mc:AlternateContent>
      </w:r>
      <w:r>
        <w:rPr>
          <w:kern w:val="2"/>
        </w:rPr>
        <mc:AlternateContent>
          <mc:Choice Requires="wps">
            <w:drawing>
              <wp:anchor distT="0" distB="0" distL="114300" distR="114300" simplePos="0" relativeHeight="251689984"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58" name="Rectangle 208"/>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w:pict>
              <v:rect id="Rectangle 208" o:spid="_x0000_s1026" o:spt="1" style="position:absolute;left:0pt;margin-left:159.45pt;margin-top:1.1pt;height:31.9pt;width:79.5pt;z-index:-251626496;mso-width-relative:page;mso-height-relative:page;" fillcolor="#000000" filled="t" stroked="f" coordsize="21600,21600" o:gfxdata="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6QbwrYAAAACAEAAA8AAAAAAAAAAQAgAAAAIgAAAGRycy9kb3ducmV2Lnht&#10;bFBLAQIUABQAAAAIAIdO4kCTlfe7+QEAAN8DAAAOAAAAAAAAAAEAIAAAACcBAABkcnMvZTJvRG9j&#10;LnhtbFBLBQYAAAAABgAGAFkBAACSBQAAAAA=&#10;">
                <v:fill on="t" focussize="0,0"/>
                <v:stroke on="f"/>
                <v:imagedata o:title=""/>
                <o:lock v:ext="edit" aspectratio="f"/>
              </v:rect>
            </w:pict>
          </mc:Fallback>
        </mc:AlternateContent>
      </w:r>
      <w:r>
        <w:rPr>
          <w:rFonts w:hint="eastAsia"/>
          <w:kern w:val="2"/>
        </w:rPr>
        <w:t>第20章</w:t>
      </w:r>
    </w:p>
    <w:p>
      <w:pPr>
        <w:pStyle w:val="2"/>
        <w:rPr>
          <w:rFonts w:ascii="宋体" w:hAnsi="宋体" w:eastAsia="宋体"/>
          <w:kern w:val="2"/>
        </w:rPr>
      </w:pPr>
      <w:r>
        <w:rPr>
          <w:rFonts w:hint="eastAsia" w:ascii="宋体" w:hAnsi="宋体" w:eastAsia="宋体"/>
          <w:kern w:val="2"/>
        </w:rPr>
        <w:t>使用LNMP架构部署动态网站环境</w:t>
      </w:r>
    </w:p>
    <w:p>
      <w:pPr>
        <w:pStyle w:val="35"/>
        <w:topLinePunct/>
        <w:rPr>
          <w:rFonts w:eastAsia="宋体"/>
          <w:kern w:val="2"/>
          <w:szCs w:val="24"/>
        </w:rPr>
      </w:pPr>
    </w:p>
    <w:p>
      <w:pPr>
        <w:pStyle w:val="54"/>
        <w:rPr>
          <w:kern w:val="2"/>
        </w:rPr>
      </w:pPr>
      <w:r>
        <w:rPr>
          <w:kern w:val="2"/>
          <w:sz w:val="20"/>
        </w:rPr>
        <mc:AlternateContent>
          <mc:Choice Requires="wps">
            <w:drawing>
              <wp:anchor distT="0" distB="0" distL="114300" distR="114300" simplePos="0" relativeHeight="251692032" behindDoc="1" locked="0" layoutInCell="1" allowOverlap="1">
                <wp:simplePos x="0" y="0"/>
                <wp:positionH relativeFrom="column">
                  <wp:posOffset>-935990</wp:posOffset>
                </wp:positionH>
                <wp:positionV relativeFrom="paragraph">
                  <wp:posOffset>24765</wp:posOffset>
                </wp:positionV>
                <wp:extent cx="7052310" cy="1201420"/>
                <wp:effectExtent l="0" t="0" r="0" b="2540"/>
                <wp:wrapNone/>
                <wp:docPr id="257" name="Rectangle 210"/>
                <wp:cNvGraphicFramePr/>
                <a:graphic xmlns:a="http://schemas.openxmlformats.org/drawingml/2006/main">
                  <a:graphicData uri="http://schemas.microsoft.com/office/word/2010/wordprocessingShape">
                    <wps:wsp>
                      <wps:cNvSpPr>
                        <a:spLocks noChangeArrowheads="1"/>
                      </wps:cNvSpPr>
                      <wps:spPr bwMode="auto">
                        <a:xfrm>
                          <a:off x="0" y="0"/>
                          <a:ext cx="7052310" cy="120142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10" o:spid="_x0000_s1026" o:spt="1" style="position:absolute;left:0pt;margin-left:-73.7pt;margin-top:1.95pt;height:94.6pt;width:555.3pt;z-index:-251624448;mso-width-relative:page;mso-height-relative:page;" fillcolor="#D9D9D9" filled="t" stroked="f" coordsize="21600,21600" o:gfxdata="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gRA5LdAAAACgEAAA8AAAAAAAAAAQAgAAAAIgAAAGRycy9kb3du&#10;cmV2LnhtbFBLAQIUABQAAAAIAIdO4kCGngKK+gEAAOADAAAOAAAAAAAAAAEAIAAAACwBAABkcnMv&#10;ZTJvRG9jLnhtbFBLBQYAAAAABgAGAFkBAACYBQAAAAA=&#10;">
                <v:fill on="t" focussize="0,0"/>
                <v:stroke on="f"/>
                <v:imagedata o:title=""/>
                <o:lock v:ext="edit" aspectratio="f"/>
              </v:rect>
            </w:pict>
          </mc:Fallback>
        </mc:AlternateContent>
      </w:r>
      <w:r>
        <w:rPr>
          <w:rFonts w:hint="eastAsia"/>
          <w:kern w:val="2"/>
        </w:rPr>
        <w:t>本章讲解了如下内容：</w:t>
      </w:r>
    </w:p>
    <w:p>
      <w:pPr>
        <w:pStyle w:val="55"/>
        <w:rPr>
          <w:kern w:val="2"/>
        </w:rPr>
      </w:pPr>
      <w:r>
        <w:rPr>
          <w:kern w:val="2"/>
        </w:rPr>
        <w:sym w:font="Wingdings" w:char="00D8"/>
      </w:r>
      <w:r>
        <w:rPr>
          <w:kern w:val="2"/>
        </w:rPr>
        <w:tab/>
      </w:r>
      <w:r>
        <w:rPr>
          <w:rFonts w:hint="eastAsia"/>
          <w:kern w:val="2"/>
        </w:rPr>
        <w:t>源码包程序；</w:t>
      </w:r>
    </w:p>
    <w:p>
      <w:pPr>
        <w:pStyle w:val="55"/>
        <w:rPr>
          <w:kern w:val="2"/>
        </w:rPr>
      </w:pPr>
      <w:r>
        <w:rPr>
          <w:kern w:val="2"/>
        </w:rPr>
        <w:sym w:font="Wingdings" w:char="00D8"/>
      </w:r>
      <w:r>
        <w:rPr>
          <w:kern w:val="2"/>
        </w:rPr>
        <w:tab/>
      </w:r>
      <w:r>
        <w:rPr>
          <w:kern w:val="2"/>
        </w:rPr>
        <w:t>LNMP</w:t>
      </w:r>
      <w:r>
        <w:rPr>
          <w:rFonts w:hint="eastAsia"/>
          <w:kern w:val="2"/>
        </w:rPr>
        <w:t>动态网站架构；</w:t>
      </w:r>
    </w:p>
    <w:p>
      <w:pPr>
        <w:pStyle w:val="55"/>
        <w:rPr>
          <w:kern w:val="2"/>
        </w:rPr>
      </w:pPr>
      <w:r>
        <w:rPr>
          <w:kern w:val="2"/>
        </w:rPr>
        <w:sym w:font="Wingdings" w:char="00D8"/>
      </w:r>
      <w:r>
        <w:rPr>
          <w:kern w:val="2"/>
        </w:rPr>
        <w:tab/>
      </w:r>
      <w:r>
        <w:rPr>
          <w:rFonts w:hint="eastAsia"/>
          <w:kern w:val="2"/>
        </w:rPr>
        <w:t>搭建</w:t>
      </w:r>
      <w:r>
        <w:rPr>
          <w:kern w:val="2"/>
        </w:rPr>
        <w:t>Discuz!</w:t>
      </w:r>
      <w:r>
        <w:rPr>
          <w:rFonts w:hint="eastAsia"/>
          <w:kern w:val="2"/>
        </w:rPr>
        <w:t>论坛；</w:t>
      </w:r>
    </w:p>
    <w:p>
      <w:pPr>
        <w:pStyle w:val="55"/>
        <w:rPr>
          <w:kern w:val="2"/>
        </w:rPr>
      </w:pPr>
      <w:r>
        <w:rPr>
          <w:kern w:val="2"/>
        </w:rPr>
        <w:sym w:font="Wingdings" w:char="00D8"/>
      </w:r>
      <w:r>
        <w:rPr>
          <w:kern w:val="2"/>
        </w:rPr>
        <w:tab/>
      </w:r>
      <w:r>
        <w:rPr>
          <w:rFonts w:hint="eastAsia"/>
          <w:kern w:val="2"/>
        </w:rPr>
        <w:t>选购服务器主机。</w:t>
      </w:r>
    </w:p>
    <w:p>
      <w:pPr>
        <w:rPr>
          <w:kern w:val="2"/>
        </w:rPr>
      </w:pPr>
    </w:p>
    <w:p>
      <w:pPr>
        <w:rPr>
          <w:kern w:val="2"/>
        </w:rPr>
      </w:pPr>
      <w:r>
        <w:rPr>
          <w:kern w:val="2"/>
        </w:rPr>
        <w:t>LNMP</w:t>
      </w:r>
      <w:r>
        <w:rPr>
          <w:rFonts w:hint="eastAsia"/>
          <w:kern w:val="2"/>
        </w:rPr>
        <w:t>动态网站部署架构是一套由</w:t>
      </w:r>
      <w:r>
        <w:fldChar w:fldCharType="begin"/>
      </w:r>
      <w:r>
        <w:instrText xml:space="preserve"> HYPERLINK "http://www.linuxprobe.com/" \t "_blank" \o "linux系统" </w:instrText>
      </w:r>
      <w:r>
        <w:fldChar w:fldCharType="separate"/>
      </w:r>
      <w:r>
        <w:rPr>
          <w:kern w:val="2"/>
        </w:rPr>
        <w:t>Linux</w:t>
      </w:r>
      <w:r>
        <w:rPr>
          <w:kern w:val="2"/>
        </w:rPr>
        <w:fldChar w:fldCharType="end"/>
      </w:r>
      <w:r>
        <w:rPr>
          <w:kern w:val="2"/>
        </w:rPr>
        <w:t xml:space="preserve"> + Nginx + MySQL + PHP</w:t>
      </w:r>
      <w:r>
        <w:rPr>
          <w:rFonts w:hint="eastAsia"/>
          <w:kern w:val="2"/>
        </w:rPr>
        <w:t>组成的动态网站系统解决方案，具有免费、高效、扩展性强且资源消耗低等优良特性。本章首先对比了使用源码包安装服务程序与使用</w:t>
      </w:r>
      <w:r>
        <w:rPr>
          <w:kern w:val="2"/>
        </w:rPr>
        <w:t>RPM</w:t>
      </w:r>
      <w:r>
        <w:rPr>
          <w:rFonts w:hint="eastAsia"/>
          <w:kern w:val="2"/>
        </w:rPr>
        <w:t>软件包安装服务程序的区别，然后讲解了如何手工编译源码包并安装各个服务程序，以及如何使用</w:t>
      </w:r>
      <w:r>
        <w:rPr>
          <w:kern w:val="2"/>
        </w:rPr>
        <w:t>Discuz! X3.2</w:t>
      </w:r>
      <w:r>
        <w:rPr>
          <w:rFonts w:hint="eastAsia"/>
          <w:kern w:val="2"/>
        </w:rPr>
        <w:t>版本论坛系统验证架构环境。</w:t>
      </w:r>
    </w:p>
    <w:p>
      <w:pPr>
        <w:rPr>
          <w:spacing w:val="-4"/>
          <w:kern w:val="2"/>
          <w:szCs w:val="22"/>
        </w:rPr>
      </w:pPr>
      <w:r>
        <w:rPr>
          <w:rFonts w:hint="eastAsia"/>
          <w:spacing w:val="-4"/>
          <w:kern w:val="2"/>
          <w:szCs w:val="22"/>
        </w:rPr>
        <w:t>本章是本书的最后一章内容，刘遄老师不仅希望各位读者在学完本书之后，能够顺利找到满意的高薪工作，也希望您能利用书中所学知识搭建自己的博客或论坛系统，并以此为平台，将自己工作中积攒的</w:t>
      </w:r>
      <w:r>
        <w:rPr>
          <w:spacing w:val="-4"/>
          <w:kern w:val="2"/>
          <w:szCs w:val="22"/>
        </w:rPr>
        <w:t>Linux</w:t>
      </w:r>
      <w:r>
        <w:rPr>
          <w:rFonts w:hint="eastAsia"/>
          <w:spacing w:val="-4"/>
          <w:kern w:val="2"/>
          <w:szCs w:val="22"/>
        </w:rPr>
        <w:t>经验以及技巧分享给更多人，为美好的开源世界贡献自己的力量。</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20.1</w:t>
            </w:r>
            <w:r>
              <w:rPr>
                <w:color w:val="000000"/>
                <w:kern w:val="2"/>
                <w:szCs w:val="22"/>
              </w:rPr>
              <w:t xml:space="preserve">  </w:t>
            </w:r>
            <w:r>
              <w:rPr>
                <w:rFonts w:hint="eastAsia"/>
                <w:color w:val="000000"/>
                <w:kern w:val="2"/>
              </w:rPr>
              <w:t>源码包程序</w:t>
            </w:r>
          </w:p>
        </w:tc>
      </w:tr>
    </w:tbl>
    <w:p>
      <w:pPr>
        <w:pStyle w:val="56"/>
        <w:rPr>
          <w:kern w:val="2"/>
        </w:rPr>
      </w:pPr>
    </w:p>
    <w:p>
      <w:pPr>
        <w:rPr>
          <w:kern w:val="2"/>
        </w:rPr>
      </w:pPr>
      <w:r>
        <w:rPr>
          <w:rFonts w:hint="eastAsia"/>
          <w:color w:val="000000"/>
          <w:kern w:val="2"/>
        </w:rPr>
        <w:t>本书第</w:t>
      </w:r>
      <w:r>
        <w:rPr>
          <w:color w:val="000000"/>
          <w:kern w:val="2"/>
        </w:rPr>
        <w:t>1</w:t>
      </w:r>
      <w:r>
        <w:rPr>
          <w:rFonts w:hint="eastAsia"/>
          <w:color w:val="000000"/>
          <w:kern w:val="2"/>
        </w:rPr>
        <w:t>章中曾经讲到，在</w:t>
      </w:r>
      <w:r>
        <w:rPr>
          <w:color w:val="000000"/>
          <w:kern w:val="2"/>
        </w:rPr>
        <w:t>RPM</w:t>
      </w:r>
      <w:r>
        <w:rPr>
          <w:rFonts w:hint="eastAsia"/>
          <w:color w:val="000000"/>
          <w:kern w:val="2"/>
        </w:rPr>
        <w:t>（红帽软件包管理器）技术出现之前，</w:t>
      </w:r>
      <w:r>
        <w:rPr>
          <w:color w:val="000000"/>
          <w:kern w:val="2"/>
        </w:rPr>
        <w:t>Linux</w:t>
      </w:r>
      <w:r>
        <w:rPr>
          <w:rFonts w:hint="eastAsia"/>
          <w:color w:val="000000"/>
          <w:kern w:val="2"/>
        </w:rPr>
        <w:t>系统运维人员只能通过源码包的方式来安装各种服务程序，这是一件非常繁琐且极易消耗时间与耐心的事情；而且在安装、升级、卸载程序时还要考虑到与其他程序或函数库的相互依赖关系，这就要求运维人员不仅要掌握更多的</w:t>
      </w:r>
      <w:r>
        <w:rPr>
          <w:color w:val="000000"/>
          <w:kern w:val="2"/>
        </w:rPr>
        <w:t>Linux</w:t>
      </w:r>
      <w:r>
        <w:rPr>
          <w:rFonts w:hint="eastAsia"/>
          <w:color w:val="000000"/>
          <w:kern w:val="2"/>
        </w:rPr>
        <w:t>系统理论知识以及高超的实操技能，还需要有极好的耐心才能安装好一个源码软件包。考虑到本书的读者都是刚入门或准备入门的运维新人，因为本书在前面的章节中一直都是采用</w:t>
      </w:r>
      <w:r>
        <w:rPr>
          <w:color w:val="000000"/>
          <w:kern w:val="2"/>
        </w:rPr>
        <w:t>Yum</w:t>
      </w:r>
      <w:r>
        <w:rPr>
          <w:rFonts w:hint="eastAsia"/>
          <w:color w:val="000000"/>
          <w:kern w:val="2"/>
        </w:rPr>
        <w:t>软件仓库的方式来安装服务程序。但是，现在依然有很多软件程序只有源码包的形式，如果我们只会使用</w:t>
      </w:r>
      <w:r>
        <w:rPr>
          <w:color w:val="000000"/>
          <w:kern w:val="2"/>
        </w:rPr>
        <w:t>Yum</w:t>
      </w:r>
      <w:r>
        <w:rPr>
          <w:rFonts w:hint="eastAsia"/>
          <w:color w:val="000000"/>
          <w:kern w:val="2"/>
        </w:rPr>
        <w:t>软件仓库的方式来安装程序，则面对这些只有源码包的软件程序时，将充满无力感，要么需要等到第三方组织将这些软件程序编写成</w:t>
      </w:r>
      <w:r>
        <w:rPr>
          <w:color w:val="000000"/>
          <w:kern w:val="2"/>
        </w:rPr>
        <w:t>RPM</w:t>
      </w:r>
      <w:r>
        <w:rPr>
          <w:rFonts w:hint="eastAsia"/>
          <w:color w:val="000000"/>
          <w:kern w:val="2"/>
        </w:rPr>
        <w:t>软件包之后再行使用，要么就只能寻找相关软件程序的替代品了（而且替代软件还必须具备</w:t>
      </w:r>
      <w:r>
        <w:rPr>
          <w:color w:val="000000"/>
          <w:kern w:val="2"/>
        </w:rPr>
        <w:t>RPM</w:t>
      </w:r>
      <w:r>
        <w:rPr>
          <w:rFonts w:hint="eastAsia"/>
          <w:color w:val="000000"/>
          <w:kern w:val="2"/>
        </w:rPr>
        <w:t>软件包的形式）。由此可见，如果运维人员只会使用</w:t>
      </w:r>
      <w:r>
        <w:rPr>
          <w:color w:val="000000"/>
          <w:kern w:val="2"/>
        </w:rPr>
        <w:t>Yum</w:t>
      </w:r>
      <w:r>
        <w:rPr>
          <w:rFonts w:hint="eastAsia"/>
          <w:color w:val="000000"/>
          <w:kern w:val="2"/>
        </w:rPr>
        <w:t>软件仓库来安装服务程序，将会形成知识短板，对日后的运维工作带来不利。</w:t>
      </w:r>
    </w:p>
    <w:p>
      <w:pPr>
        <w:rPr>
          <w:kern w:val="2"/>
        </w:rPr>
      </w:pPr>
      <w:r>
        <w:rPr>
          <w:rFonts w:hint="eastAsia"/>
          <w:kern w:val="2"/>
        </w:rPr>
        <w:t>本着不能让自己的读者在运维工作中吃亏的想法，刘遄老师接下来会详细讲解如何使用源码包的方式来安装服务程序。</w:t>
      </w:r>
    </w:p>
    <w:p>
      <w:pPr>
        <w:pStyle w:val="41"/>
        <w:rPr>
          <w:rFonts w:ascii="Times New Roman" w:hAnsi="Times New Roman" w:eastAsia="方正书宋简体" w:cs="Times New Roman"/>
          <w:kern w:val="2"/>
        </w:rPr>
      </w:pPr>
      <w:r>
        <w:rPr>
          <w:rFonts w:hint="eastAsia" w:ascii="Times New Roman" w:hAnsi="Times New Roman" w:eastAsia="方正书宋简体" w:cs="Times New Roman"/>
          <w:kern w:val="2"/>
        </w:rPr>
        <w:t>其实，使用源码包来安装服务程序具有两个优势。</w:t>
      </w:r>
    </w:p>
    <w:p>
      <w:pPr>
        <w:pStyle w:val="34"/>
        <w:ind w:left="704" w:hanging="304"/>
        <w:rPr>
          <w:kern w:val="2"/>
        </w:rPr>
      </w:pPr>
      <w:r>
        <w:rPr>
          <w:kern w:val="2"/>
        </w:rPr>
        <w:sym w:font="Wingdings" w:char="00D8"/>
      </w:r>
      <w:r>
        <w:rPr>
          <w:kern w:val="2"/>
        </w:rPr>
        <w:tab/>
      </w:r>
      <w:r>
        <w:rPr>
          <w:rFonts w:hint="eastAsia"/>
          <w:color w:val="000000"/>
          <w:kern w:val="2"/>
        </w:rPr>
        <w:t>源码包的可移植性非常好，几乎可以在任何</w:t>
      </w:r>
      <w:r>
        <w:rPr>
          <w:color w:val="000000"/>
          <w:kern w:val="2"/>
        </w:rPr>
        <w:t>Linux</w:t>
      </w:r>
      <w:r>
        <w:rPr>
          <w:rFonts w:hint="eastAsia"/>
          <w:color w:val="000000"/>
          <w:kern w:val="2"/>
        </w:rPr>
        <w:t>系统中安装使用，而</w:t>
      </w:r>
      <w:r>
        <w:rPr>
          <w:color w:val="000000"/>
          <w:kern w:val="2"/>
        </w:rPr>
        <w:t>RPM</w:t>
      </w:r>
      <w:r>
        <w:rPr>
          <w:rFonts w:hint="eastAsia"/>
          <w:color w:val="000000"/>
          <w:kern w:val="2"/>
        </w:rPr>
        <w:t>软件包是针对特定系统和架构编写的指令集，必须严格地符合执行环境才能顺利安装（即只会去“生硬地”安装服务程序）。</w:t>
      </w:r>
    </w:p>
    <w:p>
      <w:pPr>
        <w:pStyle w:val="34"/>
        <w:ind w:left="704" w:hanging="304"/>
        <w:rPr>
          <w:kern w:val="2"/>
        </w:rPr>
      </w:pPr>
      <w:r>
        <w:rPr>
          <w:kern w:val="2"/>
        </w:rPr>
        <w:sym w:font="Wingdings" w:char="00D8"/>
      </w:r>
      <w:r>
        <w:rPr>
          <w:kern w:val="2"/>
        </w:rPr>
        <w:tab/>
      </w:r>
      <w:r>
        <w:rPr>
          <w:rFonts w:hint="eastAsia"/>
          <w:color w:val="000000"/>
          <w:kern w:val="2"/>
        </w:rPr>
        <w:t>使用源码包安装服务程序时会有一个编译过程，因此可以更好地适应安装主机的系统环境，运行效率和优化程度都会强于使用</w:t>
      </w:r>
      <w:r>
        <w:rPr>
          <w:color w:val="000000"/>
          <w:kern w:val="2"/>
        </w:rPr>
        <w:t>RPM</w:t>
      </w:r>
      <w:r>
        <w:rPr>
          <w:rFonts w:hint="eastAsia"/>
          <w:color w:val="000000"/>
          <w:kern w:val="2"/>
        </w:rPr>
        <w:t>软件包安装的服务程序。也就是说，可以将采用源码包安装服务程序的方式看作是针对系统的“量体裁衣”。</w:t>
      </w:r>
    </w:p>
    <w:p>
      <w:pPr>
        <w:rPr>
          <w:kern w:val="2"/>
        </w:rPr>
      </w:pPr>
      <w:r>
        <w:rPr>
          <w:rFonts w:hint="eastAsia"/>
          <w:color w:val="000000"/>
          <w:kern w:val="2"/>
        </w:rPr>
        <w:t>一般来讲，在安装软件时，如果能通过</w:t>
      </w:r>
      <w:r>
        <w:rPr>
          <w:color w:val="000000"/>
          <w:kern w:val="2"/>
        </w:rPr>
        <w:t>Yum</w:t>
      </w:r>
      <w:r>
        <w:rPr>
          <w:rFonts w:hint="eastAsia"/>
          <w:color w:val="000000"/>
          <w:kern w:val="2"/>
        </w:rPr>
        <w:t>软件仓库来安装，就用</w:t>
      </w:r>
      <w:r>
        <w:rPr>
          <w:color w:val="000000"/>
          <w:kern w:val="2"/>
        </w:rPr>
        <w:t>Yum</w:t>
      </w:r>
      <w:r>
        <w:rPr>
          <w:rFonts w:hint="eastAsia"/>
          <w:color w:val="000000"/>
          <w:kern w:val="2"/>
        </w:rPr>
        <w:t>方式；反之则去寻找合适的</w:t>
      </w:r>
      <w:r>
        <w:rPr>
          <w:color w:val="000000"/>
          <w:kern w:val="2"/>
        </w:rPr>
        <w:t>RPM</w:t>
      </w:r>
      <w:r>
        <w:rPr>
          <w:rFonts w:hint="eastAsia"/>
          <w:color w:val="000000"/>
          <w:kern w:val="2"/>
        </w:rPr>
        <w:t>软件包来安装；如果是在没有资源可用，那就只能使用源码包来安装了。</w:t>
      </w:r>
    </w:p>
    <w:p>
      <w:pPr>
        <w:rPr>
          <w:kern w:val="2"/>
        </w:rPr>
      </w:pPr>
      <w:r>
        <w:rPr>
          <w:rFonts w:hint="eastAsia"/>
          <w:kern w:val="2"/>
        </w:rPr>
        <w:t>使用源码包安装服务程序的过程看似复杂，其实在归纳汇总后只需要</w:t>
      </w:r>
      <w:r>
        <w:rPr>
          <w:kern w:val="2"/>
        </w:rPr>
        <w:t>4</w:t>
      </w:r>
      <w:r>
        <w:rPr>
          <w:rFonts w:hint="eastAsia" w:eastAsia="宋体"/>
          <w:kern w:val="2"/>
        </w:rPr>
        <w:t>～</w:t>
      </w:r>
      <w:r>
        <w:rPr>
          <w:kern w:val="2"/>
        </w:rPr>
        <w:t>5</w:t>
      </w:r>
      <w:r>
        <w:rPr>
          <w:rFonts w:hint="eastAsia"/>
          <w:kern w:val="2"/>
        </w:rPr>
        <w:t>个步骤即可完成安装。刘遄老师接下来会对每一个步骤进行详解。</w:t>
      </w:r>
    </w:p>
    <w:tbl>
      <w:tblPr>
        <w:tblStyle w:val="24"/>
        <w:tblW w:w="7993" w:type="dxa"/>
        <w:tblInd w:w="122" w:type="dxa"/>
        <w:shd w:val="clear" w:color="auto" w:fill="D9D9D9"/>
        <w:tblLayout w:type="fixed"/>
        <w:tblCellMar>
          <w:top w:w="0" w:type="dxa"/>
          <w:left w:w="108" w:type="dxa"/>
          <w:bottom w:w="0" w:type="dxa"/>
          <w:right w:w="108" w:type="dxa"/>
        </w:tblCellMar>
      </w:tblPr>
      <w:tblGrid>
        <w:gridCol w:w="350"/>
        <w:gridCol w:w="182"/>
        <w:gridCol w:w="7461"/>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rPr>
            </w:pPr>
            <w:r>
              <w:rPr>
                <w:rStyle w:val="18"/>
                <w:rFonts w:hint="eastAsia"/>
              </w:rPr>
              <w:t>注：</w:t>
            </w:r>
          </w:p>
        </w:tc>
        <w:tc>
          <w:tcPr>
            <w:tcW w:w="7461" w:type="dxa"/>
            <w:shd w:val="clear" w:color="auto" w:fill="D9D9D9"/>
          </w:tcPr>
          <w:p>
            <w:pPr>
              <w:pStyle w:val="42"/>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pPr>
          </w:p>
        </w:tc>
        <w:tc>
          <w:tcPr>
            <w:tcW w:w="7643" w:type="dxa"/>
            <w:gridSpan w:val="2"/>
            <w:shd w:val="clear" w:color="auto" w:fill="D9D9D9"/>
            <w:tcMar>
              <w:top w:w="57" w:type="dxa"/>
              <w:bottom w:w="57" w:type="dxa"/>
            </w:tcMar>
          </w:tcPr>
          <w:p>
            <w:pPr>
              <w:pStyle w:val="42"/>
              <w:rPr>
                <w:shd w:val="pct10" w:color="auto" w:fill="FFFFFF"/>
              </w:rPr>
            </w:pPr>
            <w:r>
              <w:rPr>
                <w:rFonts w:hint="eastAsia"/>
                <w:kern w:val="2"/>
              </w:rPr>
              <w:t>需要提前说明的是，在使用源码包安装程序时，会输出大量的过程信息，这些信息的意义并不大，因此本章会省略这部分输出信息而不作特殊备注，请大家在具体操作时以实际为准。</w:t>
            </w:r>
          </w:p>
        </w:tc>
      </w:tr>
    </w:tbl>
    <w:p>
      <w:pPr>
        <w:pStyle w:val="29"/>
        <w:rPr>
          <w:shd w:val="pct10" w:color="auto" w:fill="FFFFFF"/>
        </w:rPr>
      </w:pPr>
    </w:p>
    <w:p>
      <w:pPr>
        <w:rPr>
          <w:spacing w:val="-4"/>
          <w:kern w:val="2"/>
        </w:rPr>
      </w:pPr>
      <w:r>
        <w:rPr>
          <w:rStyle w:val="18"/>
          <w:rFonts w:hint="eastAsia"/>
          <w:kern w:val="2"/>
        </w:rPr>
        <w:t>第</w:t>
      </w:r>
      <w:r>
        <w:rPr>
          <w:rStyle w:val="18"/>
          <w:kern w:val="2"/>
        </w:rPr>
        <w:t>1</w:t>
      </w:r>
      <w:r>
        <w:rPr>
          <w:rStyle w:val="18"/>
          <w:rFonts w:hint="eastAsia"/>
          <w:kern w:val="2"/>
        </w:rPr>
        <w:t>步</w:t>
      </w:r>
      <w:r>
        <w:rPr>
          <w:rFonts w:hint="eastAsia"/>
          <w:spacing w:val="-4"/>
          <w:kern w:val="2"/>
        </w:rPr>
        <w:t>：下载及解压源码包文件。为了方便在网络中传输，源码包文件通常会在归档后使用</w:t>
      </w:r>
      <w:r>
        <w:rPr>
          <w:spacing w:val="-4"/>
          <w:kern w:val="2"/>
        </w:rPr>
        <w:t>gzip</w:t>
      </w:r>
      <w:r>
        <w:rPr>
          <w:rFonts w:hint="eastAsia"/>
          <w:spacing w:val="-4"/>
          <w:kern w:val="2"/>
        </w:rPr>
        <w:t>或</w:t>
      </w:r>
      <w:r>
        <w:rPr>
          <w:spacing w:val="-4"/>
          <w:kern w:val="2"/>
        </w:rPr>
        <w:t>bzip2</w:t>
      </w:r>
      <w:r>
        <w:rPr>
          <w:rFonts w:hint="eastAsia"/>
          <w:spacing w:val="-4"/>
          <w:kern w:val="2"/>
        </w:rPr>
        <w:t>等格式进行压缩，因此一般会具有</w:t>
      </w:r>
      <w:r>
        <w:rPr>
          <w:spacing w:val="-4"/>
          <w:kern w:val="2"/>
        </w:rPr>
        <w:t>.tar.gz</w:t>
      </w:r>
      <w:r>
        <w:rPr>
          <w:rFonts w:hint="eastAsia"/>
          <w:spacing w:val="-4"/>
          <w:kern w:val="2"/>
        </w:rPr>
        <w:t>与</w:t>
      </w:r>
      <w:r>
        <w:rPr>
          <w:spacing w:val="-4"/>
          <w:kern w:val="2"/>
        </w:rPr>
        <w:t>.tar.bz2</w:t>
      </w:r>
      <w:r>
        <w:rPr>
          <w:rFonts w:hint="eastAsia"/>
          <w:spacing w:val="-4"/>
          <w:kern w:val="2"/>
        </w:rPr>
        <w:t>的后缀。要想使用源码包安装服务程序，必须先把里面的内容解压出来，然后再切换到源码包文件的目录中：</w:t>
      </w:r>
    </w:p>
    <w:p>
      <w:pPr>
        <w:pStyle w:val="58"/>
        <w:rPr>
          <w:kern w:val="2"/>
        </w:rPr>
      </w:pPr>
    </w:p>
    <w:p>
      <w:pPr>
        <w:pStyle w:val="26"/>
        <w:rPr>
          <w:kern w:val="2"/>
        </w:rPr>
      </w:pPr>
      <w:r>
        <w:rPr>
          <w:kern w:val="2"/>
        </w:rPr>
        <w:t>[root@linuxprobe ~]# tar xzvf FileName</w:t>
      </w:r>
      <w:r>
        <w:rPr>
          <w:b/>
          <w:bCs/>
          <w:kern w:val="2"/>
        </w:rPr>
        <w:t>.tar.gz</w:t>
      </w:r>
    </w:p>
    <w:p>
      <w:pPr>
        <w:pStyle w:val="26"/>
        <w:rPr>
          <w:kern w:val="2"/>
        </w:rPr>
      </w:pPr>
      <w:r>
        <w:rPr>
          <w:kern w:val="2"/>
        </w:rPr>
        <w:t>[root@linuxprobe ~]# cd FileDirectory</w:t>
      </w:r>
    </w:p>
    <w:p>
      <w:pPr>
        <w:pStyle w:val="59"/>
        <w:spacing w:after="90"/>
        <w:rPr>
          <w:kern w:val="2"/>
        </w:rPr>
      </w:pPr>
    </w:p>
    <w:p>
      <w:pPr>
        <w:rPr>
          <w:kern w:val="2"/>
        </w:rPr>
      </w:pPr>
      <w:r>
        <w:rPr>
          <w:rStyle w:val="18"/>
          <w:rFonts w:hint="eastAsia"/>
          <w:kern w:val="2"/>
        </w:rPr>
        <w:t>第</w:t>
      </w:r>
      <w:r>
        <w:rPr>
          <w:rStyle w:val="18"/>
          <w:kern w:val="2"/>
        </w:rPr>
        <w:t>2</w:t>
      </w:r>
      <w:r>
        <w:rPr>
          <w:rStyle w:val="18"/>
          <w:rFonts w:hint="eastAsia"/>
          <w:kern w:val="2"/>
        </w:rPr>
        <w:t>步</w:t>
      </w:r>
      <w:r>
        <w:rPr>
          <w:rFonts w:hint="eastAsia"/>
          <w:color w:val="000000"/>
          <w:spacing w:val="-6"/>
          <w:kern w:val="2"/>
        </w:rPr>
        <w:t>：编译源码包代码。在正式使用源码包安装服务程序之前，还需要使用编译脚本针对当前系统进行一系列的评估工作，包括对源码包文件、软件之间及函数库之间的依赖关系、编译器、汇编器及连接器进行检查。我们还可以根据需要来追加</w:t>
      </w:r>
      <w:r>
        <w:rPr>
          <w:color w:val="000000"/>
          <w:spacing w:val="-6"/>
          <w:kern w:val="2"/>
        </w:rPr>
        <w:t>--prefix</w:t>
      </w:r>
      <w:r>
        <w:rPr>
          <w:rFonts w:hint="eastAsia"/>
          <w:color w:val="000000"/>
          <w:spacing w:val="-6"/>
          <w:kern w:val="2"/>
        </w:rPr>
        <w:t>参数，以指定稍后源码包程序的安装路径，从而对服务程序的安装过程更加可控。当编译工作结束后，如果系统环境符合安装要求，一般会自动在当前目录下生成一个</w:t>
      </w:r>
      <w:r>
        <w:rPr>
          <w:color w:val="000000"/>
          <w:spacing w:val="-6"/>
          <w:kern w:val="2"/>
        </w:rPr>
        <w:t>Makefile</w:t>
      </w:r>
      <w:r>
        <w:rPr>
          <w:rFonts w:hint="eastAsia"/>
          <w:color w:val="000000"/>
          <w:spacing w:val="-6"/>
          <w:kern w:val="2"/>
        </w:rPr>
        <w:t>安装文件。</w:t>
      </w:r>
    </w:p>
    <w:p>
      <w:pPr>
        <w:pStyle w:val="58"/>
        <w:rPr>
          <w:kern w:val="2"/>
        </w:rPr>
      </w:pPr>
    </w:p>
    <w:p>
      <w:pPr>
        <w:pStyle w:val="26"/>
        <w:rPr>
          <w:kern w:val="2"/>
        </w:rPr>
      </w:pPr>
      <w:r>
        <w:rPr>
          <w:kern w:val="2"/>
        </w:rPr>
        <w:t>[root@linuxprobe ~]# ./configure --prefix=/usr/local/program</w:t>
      </w:r>
    </w:p>
    <w:p>
      <w:pPr>
        <w:pStyle w:val="59"/>
        <w:spacing w:after="90"/>
        <w:rPr>
          <w:kern w:val="2"/>
        </w:rPr>
      </w:pP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rPr>
        <w:t>：生成二进制安装程序。刚刚生成的</w:t>
      </w:r>
      <w:r>
        <w:rPr>
          <w:color w:val="000000"/>
          <w:kern w:val="2"/>
        </w:rPr>
        <w:t>Makefile</w:t>
      </w:r>
      <w:r>
        <w:rPr>
          <w:rFonts w:hint="eastAsia"/>
          <w:color w:val="000000"/>
          <w:kern w:val="2"/>
        </w:rPr>
        <w:t>文件中会保存有关系统环境、软件依赖关系和安装规则等内容，接下来便可以使用</w:t>
      </w:r>
      <w:r>
        <w:rPr>
          <w:color w:val="000000"/>
          <w:kern w:val="2"/>
        </w:rPr>
        <w:t>make</w:t>
      </w:r>
      <w:r>
        <w:rPr>
          <w:rFonts w:hint="eastAsia"/>
          <w:color w:val="000000"/>
          <w:kern w:val="2"/>
        </w:rPr>
        <w:t>命令来根据</w:t>
      </w:r>
      <w:r>
        <w:rPr>
          <w:color w:val="000000"/>
          <w:kern w:val="2"/>
        </w:rPr>
        <w:t>Makefile</w:t>
      </w:r>
      <w:r>
        <w:rPr>
          <w:rFonts w:hint="eastAsia"/>
          <w:color w:val="000000"/>
          <w:kern w:val="2"/>
        </w:rPr>
        <w:t>文件内容提供的合适规则编译生成出真正可供用户安装服务程序的二进制可执行文件了。</w:t>
      </w:r>
    </w:p>
    <w:p>
      <w:pPr>
        <w:pStyle w:val="58"/>
        <w:rPr>
          <w:kern w:val="2"/>
        </w:rPr>
      </w:pPr>
    </w:p>
    <w:p>
      <w:pPr>
        <w:pStyle w:val="26"/>
        <w:rPr>
          <w:kern w:val="2"/>
        </w:rPr>
      </w:pPr>
      <w:r>
        <w:rPr>
          <w:kern w:val="2"/>
        </w:rPr>
        <w:t>[root@linuxprobe ~]# make</w:t>
      </w:r>
    </w:p>
    <w:p>
      <w:pPr>
        <w:pStyle w:val="59"/>
        <w:spacing w:after="90"/>
        <w:rPr>
          <w:kern w:val="2"/>
        </w:rPr>
      </w:pPr>
    </w:p>
    <w:p>
      <w:pPr>
        <w:rPr>
          <w:kern w:val="2"/>
        </w:rPr>
      </w:pPr>
      <w:r>
        <w:rPr>
          <w:rStyle w:val="18"/>
          <w:rFonts w:hint="eastAsia"/>
          <w:kern w:val="2"/>
        </w:rPr>
        <w:t>第</w:t>
      </w:r>
      <w:r>
        <w:rPr>
          <w:rStyle w:val="18"/>
          <w:kern w:val="2"/>
        </w:rPr>
        <w:t>4</w:t>
      </w:r>
      <w:r>
        <w:rPr>
          <w:rStyle w:val="18"/>
          <w:rFonts w:hint="eastAsia"/>
          <w:kern w:val="2"/>
        </w:rPr>
        <w:t>步</w:t>
      </w:r>
      <w:r>
        <w:rPr>
          <w:rFonts w:hint="eastAsia"/>
          <w:color w:val="000000"/>
          <w:kern w:val="2"/>
        </w:rPr>
        <w:t>：运行二进制的服务程序安装包。由于不需要再检查系统环境，也不需要再编译代码，因此运行二进制的服务程序安装包应该是速度最快的步骤。如果在源码包编译阶段使用了</w:t>
      </w:r>
      <w:r>
        <w:rPr>
          <w:color w:val="000000"/>
          <w:kern w:val="2"/>
        </w:rPr>
        <w:t>--prefix</w:t>
      </w:r>
      <w:r>
        <w:rPr>
          <w:rFonts w:hint="eastAsia"/>
          <w:color w:val="000000"/>
          <w:kern w:val="2"/>
        </w:rPr>
        <w:t>参数，那么此时服务程序就会被安装到那个目录，如果没有自行使用参数定义目录的话，一般会被默认安装到</w:t>
      </w:r>
      <w:r>
        <w:rPr>
          <w:color w:val="000000"/>
          <w:kern w:val="2"/>
        </w:rPr>
        <w:t>/usr/local/bin</w:t>
      </w:r>
      <w:r>
        <w:rPr>
          <w:rFonts w:hint="eastAsia"/>
          <w:color w:val="000000"/>
          <w:kern w:val="2"/>
        </w:rPr>
        <w:t>目录中。</w:t>
      </w:r>
    </w:p>
    <w:p>
      <w:pPr>
        <w:pStyle w:val="58"/>
        <w:rPr>
          <w:kern w:val="2"/>
        </w:rPr>
      </w:pPr>
    </w:p>
    <w:p>
      <w:pPr>
        <w:pStyle w:val="26"/>
        <w:rPr>
          <w:kern w:val="2"/>
        </w:rPr>
      </w:pPr>
      <w:r>
        <w:rPr>
          <w:kern w:val="2"/>
        </w:rPr>
        <w:t>[root@linuxprobe ~]# make install</w:t>
      </w:r>
    </w:p>
    <w:p>
      <w:pPr>
        <w:pStyle w:val="59"/>
        <w:spacing w:after="90"/>
        <w:rPr>
          <w:kern w:val="2"/>
        </w:rPr>
      </w:pPr>
    </w:p>
    <w:p>
      <w:pPr>
        <w:rPr>
          <w:kern w:val="2"/>
        </w:rPr>
      </w:pPr>
      <w:r>
        <w:rPr>
          <w:rStyle w:val="18"/>
          <w:rFonts w:hint="eastAsia"/>
          <w:kern w:val="2"/>
        </w:rPr>
        <w:t>第</w:t>
      </w:r>
      <w:r>
        <w:rPr>
          <w:rStyle w:val="18"/>
          <w:kern w:val="2"/>
        </w:rPr>
        <w:t>5</w:t>
      </w:r>
      <w:r>
        <w:rPr>
          <w:rStyle w:val="18"/>
          <w:rFonts w:hint="eastAsia"/>
          <w:kern w:val="2"/>
        </w:rPr>
        <w:t>步</w:t>
      </w:r>
      <w:r>
        <w:rPr>
          <w:rFonts w:hint="eastAsia"/>
          <w:color w:val="000000"/>
          <w:kern w:val="2"/>
        </w:rPr>
        <w:t>：清理源码包临时文件。由于在安装服务程序的过程中进行了代码编译的工作，因此在安装后目录中会遗留下很多临时垃圾文件，本着尽量不要浪费磁盘存储空间的原则，可以使用</w:t>
      </w:r>
      <w:r>
        <w:rPr>
          <w:color w:val="000000"/>
          <w:kern w:val="2"/>
        </w:rPr>
        <w:t>make clean</w:t>
      </w:r>
      <w:r>
        <w:rPr>
          <w:rFonts w:hint="eastAsia"/>
          <w:color w:val="000000"/>
          <w:kern w:val="2"/>
        </w:rPr>
        <w:t>命令对临时文件进行彻底的清理工作。</w:t>
      </w:r>
    </w:p>
    <w:p>
      <w:pPr>
        <w:pStyle w:val="58"/>
        <w:rPr>
          <w:kern w:val="2"/>
        </w:rPr>
      </w:pPr>
    </w:p>
    <w:p>
      <w:pPr>
        <w:pStyle w:val="26"/>
        <w:rPr>
          <w:kern w:val="2"/>
        </w:rPr>
      </w:pPr>
      <w:r>
        <w:rPr>
          <w:kern w:val="2"/>
        </w:rPr>
        <w:t>[root@linuxprobe ~]# make clean</w:t>
      </w:r>
    </w:p>
    <w:p>
      <w:pPr>
        <w:pStyle w:val="59"/>
        <w:spacing w:after="90"/>
        <w:rPr>
          <w:kern w:val="2"/>
        </w:rPr>
      </w:pPr>
    </w:p>
    <w:p>
      <w:pPr>
        <w:rPr>
          <w:kern w:val="2"/>
        </w:rPr>
      </w:pPr>
      <w:r>
        <w:rPr>
          <w:rFonts w:hint="eastAsia"/>
          <w:color w:val="000000"/>
          <w:kern w:val="2"/>
        </w:rPr>
        <w:t>估计有读者会有疑问，为什么通常是安装一个服务程序，源码包的编译工作（</w:t>
      </w:r>
      <w:r>
        <w:rPr>
          <w:color w:val="000000"/>
          <w:kern w:val="2"/>
        </w:rPr>
        <w:t>configure</w:t>
      </w:r>
      <w:r>
        <w:rPr>
          <w:rFonts w:hint="eastAsia"/>
          <w:color w:val="000000"/>
          <w:kern w:val="2"/>
        </w:rPr>
        <w:t>）与生成二进制文件的工作（</w:t>
      </w:r>
      <w:r>
        <w:rPr>
          <w:color w:val="000000"/>
          <w:kern w:val="2"/>
        </w:rPr>
        <w:t>make</w:t>
      </w:r>
      <w:r>
        <w:rPr>
          <w:rFonts w:hint="eastAsia"/>
          <w:color w:val="000000"/>
          <w:kern w:val="2"/>
        </w:rPr>
        <w:t>）会使用这么长的时间，而采用</w:t>
      </w:r>
      <w:r>
        <w:rPr>
          <w:color w:val="000000"/>
          <w:kern w:val="2"/>
        </w:rPr>
        <w:t>RPM</w:t>
      </w:r>
      <w:r>
        <w:rPr>
          <w:rFonts w:hint="eastAsia"/>
          <w:color w:val="000000"/>
          <w:kern w:val="2"/>
        </w:rPr>
        <w:t>软件包安装就特别有效率呢？其实原因很简单，在</w:t>
      </w:r>
      <w:r>
        <w:rPr>
          <w:color w:val="000000"/>
          <w:kern w:val="2"/>
        </w:rPr>
        <w:t>RHCA</w:t>
      </w:r>
      <w:r>
        <w:rPr>
          <w:rFonts w:hint="eastAsia"/>
          <w:color w:val="000000"/>
          <w:kern w:val="2"/>
        </w:rPr>
        <w:t>认证的</w:t>
      </w:r>
      <w:r>
        <w:rPr>
          <w:color w:val="000000"/>
          <w:kern w:val="2"/>
        </w:rPr>
        <w:t>RH401</w:t>
      </w:r>
      <w:r>
        <w:rPr>
          <w:rFonts w:hint="eastAsia"/>
          <w:color w:val="000000"/>
          <w:kern w:val="2"/>
        </w:rPr>
        <w:t>考试中，会要求考生写一个</w:t>
      </w:r>
      <w:r>
        <w:rPr>
          <w:color w:val="000000"/>
          <w:kern w:val="2"/>
        </w:rPr>
        <w:t>RPM</w:t>
      </w:r>
      <w:r>
        <w:rPr>
          <w:rFonts w:hint="eastAsia"/>
          <w:color w:val="000000"/>
          <w:kern w:val="2"/>
        </w:rPr>
        <w:t>软件包。刘遄老师会在本书的进阶篇中讲到，其实</w:t>
      </w:r>
      <w:r>
        <w:rPr>
          <w:color w:val="000000"/>
          <w:kern w:val="2"/>
        </w:rPr>
        <w:t>RPM</w:t>
      </w:r>
      <w:r>
        <w:rPr>
          <w:rFonts w:hint="eastAsia"/>
          <w:color w:val="000000"/>
          <w:kern w:val="2"/>
        </w:rPr>
        <w:t>软件包就是把软件的源码包和一个针对特定系统、架构、环境编写的安装规定打包成一起的指令集，因此为了让用户都能使用这个软件包来安装程序，通常一个软件程序会发布多种格式的</w:t>
      </w:r>
      <w:r>
        <w:rPr>
          <w:color w:val="000000"/>
          <w:kern w:val="2"/>
        </w:rPr>
        <w:t>RPM</w:t>
      </w:r>
      <w:r>
        <w:rPr>
          <w:rFonts w:hint="eastAsia"/>
          <w:color w:val="000000"/>
          <w:kern w:val="2"/>
        </w:rPr>
        <w:t>软件包（例如</w:t>
      </w:r>
      <w:r>
        <w:rPr>
          <w:color w:val="000000"/>
          <w:kern w:val="2"/>
        </w:rPr>
        <w:t>i386</w:t>
      </w:r>
      <w:r>
        <w:rPr>
          <w:rFonts w:hint="eastAsia"/>
          <w:color w:val="000000"/>
          <w:kern w:val="2"/>
        </w:rPr>
        <w:t>、</w:t>
      </w:r>
      <w:r>
        <w:rPr>
          <w:color w:val="000000"/>
          <w:kern w:val="2"/>
        </w:rPr>
        <w:t>x86</w:t>
      </w:r>
      <w:r>
        <w:rPr>
          <w:rFonts w:ascii="宋体" w:eastAsia="宋体"/>
          <w:color w:val="000000"/>
          <w:kern w:val="2"/>
        </w:rPr>
        <w:t>_</w:t>
      </w:r>
      <w:r>
        <w:rPr>
          <w:color w:val="000000"/>
          <w:kern w:val="2"/>
        </w:rPr>
        <w:t>64</w:t>
      </w:r>
      <w:r>
        <w:rPr>
          <w:rFonts w:hint="eastAsia"/>
          <w:color w:val="000000"/>
          <w:kern w:val="2"/>
        </w:rPr>
        <w:t>等架构）来让用户选择。而源码包的软件作者肯定希望自己的软件能够被安装到更多的系统上面，能够被更多的用户所了解、使用，因此便会在编译阶段（</w:t>
      </w:r>
      <w:r>
        <w:rPr>
          <w:color w:val="000000"/>
          <w:kern w:val="2"/>
        </w:rPr>
        <w:t>configure</w:t>
      </w:r>
      <w:r>
        <w:rPr>
          <w:rFonts w:hint="eastAsia"/>
          <w:color w:val="000000"/>
          <w:kern w:val="2"/>
        </w:rPr>
        <w:t>）来检查用户当前系统的情况，然后制定出一份可行的安装方案，所以会占用很多的系统资源，需要更长的等待时间。</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20.2  LNMP</w:t>
            </w:r>
            <w:r>
              <w:rPr>
                <w:rFonts w:hint="eastAsia"/>
                <w:color w:val="000000"/>
                <w:kern w:val="2"/>
              </w:rPr>
              <w:t>动态网站架构</w:t>
            </w:r>
          </w:p>
        </w:tc>
      </w:tr>
    </w:tbl>
    <w:p>
      <w:pPr>
        <w:pStyle w:val="56"/>
        <w:rPr>
          <w:kern w:val="2"/>
        </w:rPr>
      </w:pPr>
    </w:p>
    <w:p>
      <w:pPr>
        <w:rPr>
          <w:kern w:val="2"/>
        </w:rPr>
      </w:pPr>
      <w:r>
        <w:rPr>
          <w:color w:val="000000"/>
          <w:kern w:val="2"/>
        </w:rPr>
        <w:t>LNMP</w:t>
      </w:r>
      <w:r>
        <w:rPr>
          <w:rFonts w:hint="eastAsia"/>
          <w:color w:val="000000"/>
          <w:kern w:val="2"/>
        </w:rPr>
        <w:t>动态网站部署架构是一套由</w:t>
      </w:r>
      <w:r>
        <w:rPr>
          <w:color w:val="000000"/>
          <w:kern w:val="2"/>
        </w:rPr>
        <w:t>Linux + Nginx + MySQL + PHP</w:t>
      </w:r>
      <w:r>
        <w:rPr>
          <w:rFonts w:hint="eastAsia"/>
          <w:color w:val="000000"/>
          <w:kern w:val="2"/>
        </w:rPr>
        <w:t>组成的动态网站系统解决方案（其</w:t>
      </w:r>
      <w:r>
        <w:rPr>
          <w:color w:val="000000"/>
          <w:kern w:val="2"/>
        </w:rPr>
        <w:t>logo</w:t>
      </w:r>
      <w:r>
        <w:rPr>
          <w:rFonts w:hint="eastAsia"/>
          <w:color w:val="000000"/>
          <w:kern w:val="2"/>
        </w:rPr>
        <w:t>见图</w:t>
      </w:r>
      <w:r>
        <w:rPr>
          <w:color w:val="000000"/>
          <w:kern w:val="2"/>
        </w:rPr>
        <w:t>20</w:t>
      </w:r>
      <w:r>
        <w:rPr>
          <w:rFonts w:hint="eastAsia"/>
          <w:color w:val="000000"/>
          <w:kern w:val="2"/>
        </w:rPr>
        <w:t>-</w:t>
      </w:r>
      <w:r>
        <w:rPr>
          <w:color w:val="000000"/>
          <w:kern w:val="2"/>
        </w:rPr>
        <w:t>1</w:t>
      </w:r>
      <w:r>
        <w:rPr>
          <w:rFonts w:hint="eastAsia"/>
          <w:color w:val="000000"/>
          <w:kern w:val="2"/>
        </w:rPr>
        <w:t>）。</w:t>
      </w:r>
      <w:r>
        <w:rPr>
          <w:color w:val="000000"/>
          <w:kern w:val="2"/>
        </w:rPr>
        <w:t>LNMP</w:t>
      </w:r>
      <w:r>
        <w:rPr>
          <w:rFonts w:hint="eastAsia"/>
          <w:color w:val="000000"/>
          <w:kern w:val="2"/>
        </w:rPr>
        <w:t>中的字母</w:t>
      </w:r>
      <w:r>
        <w:rPr>
          <w:color w:val="000000"/>
          <w:kern w:val="2"/>
        </w:rPr>
        <w:t>L</w:t>
      </w:r>
      <w:r>
        <w:rPr>
          <w:rFonts w:hint="eastAsia"/>
          <w:color w:val="000000"/>
          <w:kern w:val="2"/>
        </w:rPr>
        <w:t>是</w:t>
      </w:r>
      <w:r>
        <w:rPr>
          <w:color w:val="000000"/>
          <w:kern w:val="2"/>
        </w:rPr>
        <w:t>Linux</w:t>
      </w:r>
      <w:r>
        <w:rPr>
          <w:rFonts w:hint="eastAsia"/>
          <w:color w:val="000000"/>
          <w:kern w:val="2"/>
        </w:rPr>
        <w:t>系统的意思，不仅可以是</w:t>
      </w:r>
      <w:r>
        <w:rPr>
          <w:color w:val="000000"/>
          <w:kern w:val="2"/>
        </w:rPr>
        <w:t>RHEL</w:t>
      </w:r>
      <w:r>
        <w:rPr>
          <w:rFonts w:hint="eastAsia"/>
          <w:color w:val="000000"/>
          <w:kern w:val="2"/>
        </w:rPr>
        <w:t>、</w:t>
      </w:r>
      <w:r>
        <w:rPr>
          <w:color w:val="000000"/>
          <w:kern w:val="2"/>
        </w:rPr>
        <w:t>CentOS</w:t>
      </w:r>
      <w:r>
        <w:rPr>
          <w:rFonts w:hint="eastAsia"/>
          <w:color w:val="000000"/>
          <w:kern w:val="2"/>
        </w:rPr>
        <w:t>、</w:t>
      </w:r>
      <w:r>
        <w:rPr>
          <w:color w:val="000000"/>
          <w:kern w:val="2"/>
        </w:rPr>
        <w:t>Fedora</w:t>
      </w:r>
      <w:r>
        <w:rPr>
          <w:rFonts w:hint="eastAsia"/>
          <w:color w:val="000000"/>
          <w:kern w:val="2"/>
        </w:rPr>
        <w:t>，还可以是</w:t>
      </w:r>
      <w:r>
        <w:rPr>
          <w:color w:val="000000"/>
          <w:kern w:val="2"/>
        </w:rPr>
        <w:t>Debian</w:t>
      </w:r>
      <w:r>
        <w:rPr>
          <w:rFonts w:hint="eastAsia"/>
          <w:color w:val="000000"/>
          <w:kern w:val="2"/>
        </w:rPr>
        <w:t>、</w:t>
      </w:r>
      <w:r>
        <w:rPr>
          <w:color w:val="000000"/>
          <w:kern w:val="2"/>
        </w:rPr>
        <w:t>Ubuntu</w:t>
      </w:r>
      <w:r>
        <w:rPr>
          <w:rFonts w:hint="eastAsia"/>
          <w:color w:val="000000"/>
          <w:kern w:val="2"/>
        </w:rPr>
        <w:t>等系统。本书的配套站点</w:t>
      </w:r>
      <w:r>
        <w:fldChar w:fldCharType="begin"/>
      </w:r>
      <w:r>
        <w:instrText xml:space="preserve"> HYPERLINK "http://www.linuxprobe.com/" </w:instrText>
      </w:r>
      <w:r>
        <w:fldChar w:fldCharType="separate"/>
      </w:r>
      <w:r>
        <w:rPr>
          <w:color w:val="000000"/>
          <w:kern w:val="2"/>
        </w:rPr>
        <w:t>https://www.linuxprobe.com</w:t>
      </w:r>
      <w:r>
        <w:rPr>
          <w:color w:val="000000"/>
          <w:kern w:val="2"/>
        </w:rPr>
        <w:fldChar w:fldCharType="end"/>
      </w:r>
      <w:r>
        <w:rPr>
          <w:rFonts w:hint="eastAsia"/>
          <w:color w:val="000000"/>
          <w:kern w:val="2"/>
        </w:rPr>
        <w:t>就是基于</w:t>
      </w:r>
      <w:r>
        <w:rPr>
          <w:color w:val="000000"/>
          <w:kern w:val="2"/>
        </w:rPr>
        <w:t>LNMP</w:t>
      </w:r>
      <w:r>
        <w:rPr>
          <w:rFonts w:hint="eastAsia"/>
          <w:color w:val="000000"/>
          <w:kern w:val="2"/>
        </w:rPr>
        <w:t>部署出来的，目前的运行一直很稳定，访问速度也很快。</w:t>
      </w:r>
    </w:p>
    <w:p>
      <w:pPr>
        <w:pStyle w:val="32"/>
        <w:rPr>
          <w:kern w:val="2"/>
        </w:rPr>
      </w:pPr>
      <w:r>
        <w:rPr>
          <w:color w:val="000000"/>
          <w:kern w:val="2"/>
          <w:szCs w:val="21"/>
        </w:rPr>
        <w:drawing>
          <wp:inline distT="0" distB="0" distL="0" distR="0">
            <wp:extent cx="2415540" cy="1051560"/>
            <wp:effectExtent l="0" t="0" r="0" b="0"/>
            <wp:docPr id="244" name="图片 2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00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2415540" cy="1051560"/>
                    </a:xfrm>
                    <a:prstGeom prst="rect">
                      <a:avLst/>
                    </a:prstGeom>
                    <a:noFill/>
                    <a:ln>
                      <a:noFill/>
                    </a:ln>
                  </pic:spPr>
                </pic:pic>
              </a:graphicData>
            </a:graphic>
          </wp:inline>
        </w:drawing>
      </w:r>
    </w:p>
    <w:p>
      <w:pPr>
        <w:pStyle w:val="33"/>
        <w:spacing w:after="80"/>
        <w:rPr>
          <w:kern w:val="2"/>
        </w:rPr>
      </w:pPr>
      <w:r>
        <w:rPr>
          <w:rFonts w:hint="eastAsia"/>
          <w:color w:val="000000"/>
          <w:kern w:val="2"/>
          <w:szCs w:val="21"/>
        </w:rPr>
        <w:t>图</w:t>
      </w:r>
      <w:r>
        <w:rPr>
          <w:color w:val="000000"/>
          <w:kern w:val="2"/>
          <w:szCs w:val="21"/>
        </w:rPr>
        <w:t>20-1  LNMP</w:t>
      </w:r>
      <w:r>
        <w:rPr>
          <w:rFonts w:hint="eastAsia"/>
          <w:color w:val="000000"/>
          <w:kern w:val="2"/>
          <w:szCs w:val="21"/>
        </w:rPr>
        <w:t>动态网站部署架构的</w:t>
      </w:r>
      <w:r>
        <w:rPr>
          <w:color w:val="000000"/>
          <w:kern w:val="2"/>
          <w:szCs w:val="21"/>
        </w:rPr>
        <w:t>Logo</w:t>
      </w:r>
    </w:p>
    <w:p>
      <w:pPr>
        <w:rPr>
          <w:kern w:val="2"/>
        </w:rPr>
      </w:pPr>
      <w:r>
        <w:rPr>
          <w:rFonts w:hint="eastAsia"/>
          <w:color w:val="000000"/>
          <w:kern w:val="2"/>
        </w:rPr>
        <w:t>在使用源码包安装服务程序之前，首先要让安装主机具备编译程序源码的环境，他需要具备</w:t>
      </w:r>
      <w:r>
        <w:rPr>
          <w:color w:val="000000"/>
          <w:kern w:val="2"/>
        </w:rPr>
        <w:t>C</w:t>
      </w:r>
      <w:r>
        <w:rPr>
          <w:rFonts w:hint="eastAsia"/>
          <w:color w:val="000000"/>
          <w:kern w:val="2"/>
        </w:rPr>
        <w:t>语言、</w:t>
      </w:r>
      <w:r>
        <w:rPr>
          <w:color w:val="000000"/>
          <w:kern w:val="2"/>
        </w:rPr>
        <w:t>C++</w:t>
      </w:r>
      <w:r>
        <w:rPr>
          <w:rFonts w:hint="eastAsia"/>
          <w:color w:val="000000"/>
          <w:kern w:val="2"/>
        </w:rPr>
        <w:t>语言、</w:t>
      </w:r>
      <w:r>
        <w:rPr>
          <w:color w:val="000000"/>
          <w:kern w:val="2"/>
        </w:rPr>
        <w:t>Perl</w:t>
      </w:r>
      <w:r>
        <w:rPr>
          <w:rFonts w:hint="eastAsia"/>
          <w:color w:val="000000"/>
          <w:kern w:val="2"/>
        </w:rPr>
        <w:t>语言的编译器，以及各种常见的编译支持函数库程序。因此请先配置妥当</w:t>
      </w:r>
      <w:r>
        <w:rPr>
          <w:color w:val="000000"/>
          <w:kern w:val="2"/>
        </w:rPr>
        <w:t>Yum</w:t>
      </w:r>
      <w:r>
        <w:rPr>
          <w:rFonts w:hint="eastAsia"/>
          <w:color w:val="000000"/>
          <w:kern w:val="2"/>
        </w:rPr>
        <w:t>软件仓库，然后把下面列出的这些软件包都统统安装上：</w:t>
      </w:r>
    </w:p>
    <w:p>
      <w:pPr>
        <w:pStyle w:val="58"/>
        <w:rPr>
          <w:kern w:val="2"/>
        </w:rPr>
      </w:pPr>
    </w:p>
    <w:p>
      <w:pPr>
        <w:pStyle w:val="26"/>
        <w:rPr>
          <w:kern w:val="2"/>
        </w:rPr>
      </w:pPr>
      <w:r>
        <w:rPr>
          <w:kern w:val="2"/>
        </w:rPr>
        <w:t>[root@linuxprobe ~]# yum install -y apr* autoconf automake bison bzip2 bzip2* </w:t>
      </w:r>
    </w:p>
    <w:p>
      <w:pPr>
        <w:pStyle w:val="26"/>
        <w:rPr>
          <w:spacing w:val="-6"/>
          <w:kern w:val="2"/>
        </w:rPr>
      </w:pPr>
      <w:r>
        <w:rPr>
          <w:spacing w:val="-6"/>
          <w:kern w:val="2"/>
        </w:rPr>
        <w:t>compat* cpp curl curl-devel fontconfig fontconfig-devel freetype freetype* freetype-</w:t>
      </w:r>
    </w:p>
    <w:p>
      <w:pPr>
        <w:pStyle w:val="26"/>
        <w:rPr>
          <w:spacing w:val="-2"/>
          <w:kern w:val="2"/>
        </w:rPr>
      </w:pPr>
      <w:r>
        <w:rPr>
          <w:spacing w:val="-2"/>
          <w:kern w:val="2"/>
        </w:rPr>
        <w:t>devel gcc gcc-c++ gd gettext gettext-devel glibc kernel kernel-headers keyutils </w:t>
      </w:r>
    </w:p>
    <w:p>
      <w:pPr>
        <w:pStyle w:val="26"/>
        <w:rPr>
          <w:spacing w:val="-8"/>
          <w:kern w:val="2"/>
        </w:rPr>
      </w:pPr>
      <w:r>
        <w:rPr>
          <w:spacing w:val="-8"/>
          <w:kern w:val="2"/>
        </w:rPr>
        <w:t>keyutils-libs-devel krb5-devel libcom</w:t>
      </w:r>
      <w:r>
        <w:rPr>
          <w:rFonts w:ascii="宋体"/>
          <w:spacing w:val="-8"/>
          <w:kern w:val="2"/>
        </w:rPr>
        <w:t>_</w:t>
      </w:r>
      <w:r>
        <w:rPr>
          <w:spacing w:val="-8"/>
          <w:kern w:val="2"/>
        </w:rPr>
        <w:t>err-devel libpng libpng-devel libjpeg* libsepol-</w:t>
      </w:r>
    </w:p>
    <w:p>
      <w:pPr>
        <w:pStyle w:val="26"/>
        <w:rPr>
          <w:spacing w:val="-4"/>
          <w:kern w:val="2"/>
        </w:rPr>
      </w:pPr>
      <w:r>
        <w:rPr>
          <w:spacing w:val="-8"/>
          <w:kern w:val="2"/>
        </w:rPr>
        <w:t>devel libselinux-devel libstdc++-devel libtool* libgomp libxml2 libxml2-devel libXpm*</w:t>
      </w:r>
      <w:r>
        <w:rPr>
          <w:spacing w:val="-4"/>
          <w:kern w:val="2"/>
        </w:rPr>
        <w:t> </w:t>
      </w:r>
    </w:p>
    <w:p>
      <w:pPr>
        <w:pStyle w:val="26"/>
        <w:rPr>
          <w:spacing w:val="-4"/>
          <w:kern w:val="2"/>
        </w:rPr>
      </w:pPr>
      <w:r>
        <w:rPr>
          <w:spacing w:val="-4"/>
          <w:kern w:val="2"/>
        </w:rPr>
        <w:t>libti</w:t>
      </w:r>
      <w:r>
        <w:rPr>
          <w:spacing w:val="-2"/>
          <w:kern w:val="2"/>
        </w:rPr>
        <w:t>ff</w:t>
      </w:r>
      <w:r>
        <w:rPr>
          <w:spacing w:val="-4"/>
          <w:kern w:val="2"/>
        </w:rPr>
        <w:t>libtiff* make mpfr ncurses* ntp openssl openssl-devel patch pcre-devel perl</w:t>
      </w:r>
    </w:p>
    <w:p>
      <w:pPr>
        <w:pStyle w:val="26"/>
        <w:rPr>
          <w:kern w:val="2"/>
        </w:rPr>
      </w:pPr>
      <w:r>
        <w:rPr>
          <w:spacing w:val="-4"/>
          <w:kern w:val="2"/>
        </w:rPr>
        <w:t>php-commo</w:t>
      </w:r>
      <w:r>
        <w:rPr>
          <w:spacing w:val="-2"/>
          <w:kern w:val="2"/>
        </w:rPr>
        <w:t>n php-gd policycoreutils telnet t1lib t1lib* nasm nasm* wget zlib-devel</w:t>
      </w:r>
    </w:p>
    <w:p>
      <w:pPr>
        <w:pStyle w:val="26"/>
        <w:rPr>
          <w:kern w:val="2"/>
        </w:rPr>
      </w:pPr>
      <w:r>
        <w:rPr>
          <w:kern w:val="2"/>
        </w:rPr>
        <w:t>Loaded plugins: langpacks, product-id, subscription-manager</w:t>
      </w:r>
    </w:p>
    <w:p>
      <w:pPr>
        <w:pStyle w:val="26"/>
        <w:rPr>
          <w:kern w:val="2"/>
        </w:rPr>
      </w:pPr>
      <w:r>
        <w:rPr>
          <w:kern w:val="2"/>
        </w:rPr>
        <w:t>This system is not registered to Red Hat Subscription Management. You can use </w:t>
      </w:r>
    </w:p>
    <w:p>
      <w:pPr>
        <w:pStyle w:val="26"/>
        <w:rPr>
          <w:kern w:val="2"/>
        </w:rPr>
      </w:pPr>
      <w:r>
        <w:rPr>
          <w:kern w:val="2"/>
        </w:rPr>
        <w:t>subscription-manager to register.</w:t>
      </w:r>
    </w:p>
    <w:p>
      <w:pPr>
        <w:pStyle w:val="26"/>
        <w:rPr>
          <w:kern w:val="2"/>
        </w:rPr>
      </w:pPr>
      <w:r>
        <w:rPr>
          <w:kern w:val="2"/>
        </w:rPr>
        <w:t>………………</w:t>
      </w:r>
      <w:r>
        <w:rPr>
          <w:rFonts w:hint="eastAsia"/>
          <w:kern w:val="2"/>
        </w:rPr>
        <w:t>省略部分安装过程</w:t>
      </w:r>
      <w:r>
        <w:rPr>
          <w:kern w:val="2"/>
        </w:rPr>
        <w:t>………………</w:t>
      </w:r>
    </w:p>
    <w:p>
      <w:pPr>
        <w:pStyle w:val="26"/>
        <w:rPr>
          <w:kern w:val="2"/>
        </w:rPr>
      </w:pPr>
      <w:r>
        <w:rPr>
          <w:kern w:val="2"/>
        </w:rPr>
        <w:t>Installing:</w:t>
      </w:r>
    </w:p>
    <w:p>
      <w:pPr>
        <w:pStyle w:val="26"/>
        <w:rPr>
          <w:kern w:val="2"/>
        </w:rPr>
      </w:pPr>
      <w:r>
        <w:rPr>
          <w:kern w:val="2"/>
        </w:rPr>
        <w:t> apr                     x86</w:t>
      </w:r>
      <w:r>
        <w:rPr>
          <w:rFonts w:ascii="宋体"/>
          <w:kern w:val="2"/>
        </w:rPr>
        <w:t>_</w:t>
      </w:r>
      <w:r>
        <w:rPr>
          <w:kern w:val="2"/>
        </w:rPr>
        <w:t>64       1.4.8-3.el7            rhel7       103 k</w:t>
      </w:r>
    </w:p>
    <w:p>
      <w:pPr>
        <w:pStyle w:val="26"/>
        <w:rPr>
          <w:kern w:val="2"/>
        </w:rPr>
      </w:pPr>
      <w:r>
        <w:rPr>
          <w:kern w:val="2"/>
        </w:rPr>
        <w:t> apr-devel               x86</w:t>
      </w:r>
      <w:r>
        <w:rPr>
          <w:rFonts w:ascii="宋体"/>
          <w:kern w:val="2"/>
        </w:rPr>
        <w:t>_</w:t>
      </w:r>
      <w:r>
        <w:rPr>
          <w:kern w:val="2"/>
        </w:rPr>
        <w:t>64       1.4.8-3.el7            rhel7       188 k</w:t>
      </w:r>
    </w:p>
    <w:p>
      <w:pPr>
        <w:pStyle w:val="26"/>
        <w:rPr>
          <w:kern w:val="2"/>
        </w:rPr>
      </w:pPr>
      <w:r>
        <w:rPr>
          <w:kern w:val="2"/>
        </w:rPr>
        <w:t> apr-util                x86</w:t>
      </w:r>
      <w:r>
        <w:rPr>
          <w:rFonts w:ascii="宋体"/>
          <w:kern w:val="2"/>
        </w:rPr>
        <w:t>_</w:t>
      </w:r>
      <w:r>
        <w:rPr>
          <w:kern w:val="2"/>
        </w:rPr>
        <w:t>64       1.5.2-6.el7            rhel7        92 k</w:t>
      </w:r>
    </w:p>
    <w:p>
      <w:pPr>
        <w:pStyle w:val="26"/>
        <w:rPr>
          <w:kern w:val="2"/>
        </w:rPr>
      </w:pPr>
      <w:r>
        <w:rPr>
          <w:kern w:val="2"/>
        </w:rPr>
        <w:t> apr-util-devel          x86</w:t>
      </w:r>
      <w:r>
        <w:rPr>
          <w:rFonts w:ascii="宋体"/>
          <w:kern w:val="2"/>
        </w:rPr>
        <w:t>_</w:t>
      </w:r>
      <w:r>
        <w:rPr>
          <w:kern w:val="2"/>
        </w:rPr>
        <w:t>64       1.5.2-6.el7            rhel7        76 k</w:t>
      </w:r>
    </w:p>
    <w:p>
      <w:pPr>
        <w:pStyle w:val="26"/>
        <w:rPr>
          <w:kern w:val="2"/>
        </w:rPr>
      </w:pPr>
      <w:r>
        <w:rPr>
          <w:kern w:val="2"/>
        </w:rPr>
        <w:t> autoconf                noarch       2.69-11.el7            rhel7       701 k</w:t>
      </w:r>
    </w:p>
    <w:p>
      <w:pPr>
        <w:pStyle w:val="26"/>
        <w:rPr>
          <w:kern w:val="2"/>
        </w:rPr>
      </w:pPr>
      <w:r>
        <w:rPr>
          <w:kern w:val="2"/>
        </w:rPr>
        <w:t> automake                noarch       1.13.4-3.el7           rhel7       679 k</w:t>
      </w:r>
    </w:p>
    <w:p>
      <w:pPr>
        <w:pStyle w:val="26"/>
        <w:rPr>
          <w:kern w:val="2"/>
        </w:rPr>
      </w:pPr>
      <w:r>
        <w:rPr>
          <w:kern w:val="2"/>
        </w:rPr>
        <w:t> bison                   x86</w:t>
      </w:r>
      <w:r>
        <w:rPr>
          <w:rFonts w:ascii="宋体"/>
          <w:kern w:val="2"/>
        </w:rPr>
        <w:t>_</w:t>
      </w:r>
      <w:r>
        <w:rPr>
          <w:kern w:val="2"/>
        </w:rPr>
        <w:t>64       2.7-4.el7              rhel7       578 k</w:t>
      </w:r>
    </w:p>
    <w:p>
      <w:pPr>
        <w:pStyle w:val="26"/>
        <w:rPr>
          <w:kern w:val="2"/>
        </w:rPr>
      </w:pPr>
      <w:r>
        <w:rPr>
          <w:kern w:val="2"/>
        </w:rPr>
        <w:t> bzip2-devel             x86</w:t>
      </w:r>
      <w:r>
        <w:rPr>
          <w:rFonts w:ascii="宋体"/>
          <w:kern w:val="2"/>
        </w:rPr>
        <w:t>_</w:t>
      </w:r>
      <w:r>
        <w:rPr>
          <w:kern w:val="2"/>
        </w:rPr>
        <w:t>64       1.0.6-12.el7           rhel7       218 k</w:t>
      </w:r>
    </w:p>
    <w:p>
      <w:pPr>
        <w:pStyle w:val="26"/>
        <w:rPr>
          <w:kern w:val="2"/>
        </w:rPr>
      </w:pPr>
      <w:r>
        <w:rPr>
          <w:kern w:val="2"/>
        </w:rPr>
        <w:t> compat-dapl             x86</w:t>
      </w:r>
      <w:r>
        <w:rPr>
          <w:rFonts w:ascii="宋体"/>
          <w:kern w:val="2"/>
        </w:rPr>
        <w:t>_</w:t>
      </w:r>
      <w:r>
        <w:rPr>
          <w:kern w:val="2"/>
        </w:rPr>
        <w:t>64       1:1.2.19-3.el7         rhel7       109 k</w:t>
      </w:r>
    </w:p>
    <w:p>
      <w:pPr>
        <w:pStyle w:val="26"/>
        <w:rPr>
          <w:kern w:val="2"/>
        </w:rPr>
      </w:pPr>
      <w:r>
        <w:rPr>
          <w:kern w:val="2"/>
        </w:rPr>
        <w:t> compat-db-headers       noarch       4.7.25-27.el7          rhel7        48 k</w:t>
      </w:r>
    </w:p>
    <w:p>
      <w:pPr>
        <w:pStyle w:val="26"/>
        <w:rPr>
          <w:kern w:val="2"/>
        </w:rPr>
      </w:pPr>
      <w:r>
        <w:rPr>
          <w:kern w:val="2"/>
        </w:rPr>
        <w:t> compat-db47             x86</w:t>
      </w:r>
      <w:r>
        <w:rPr>
          <w:rFonts w:ascii="宋体"/>
          <w:kern w:val="2"/>
        </w:rPr>
        <w:t>_</w:t>
      </w:r>
      <w:r>
        <w:rPr>
          <w:kern w:val="2"/>
        </w:rPr>
        <w:t>64       4.7.25-27.el7          rhel7       795 k</w:t>
      </w:r>
    </w:p>
    <w:p>
      <w:pPr>
        <w:pStyle w:val="26"/>
        <w:rPr>
          <w:kern w:val="2"/>
        </w:rPr>
      </w:pPr>
      <w:r>
        <w:rPr>
          <w:kern w:val="2"/>
        </w:rPr>
        <w:t> compat-gcc-44           x86</w:t>
      </w:r>
      <w:r>
        <w:rPr>
          <w:rFonts w:ascii="宋体"/>
          <w:kern w:val="2"/>
        </w:rPr>
        <w:t>_</w:t>
      </w:r>
      <w:r>
        <w:rPr>
          <w:kern w:val="2"/>
        </w:rPr>
        <w:t>64       4.4.7-8.el7            rhel7        10 M</w:t>
      </w:r>
    </w:p>
    <w:p>
      <w:pPr>
        <w:pStyle w:val="26"/>
        <w:rPr>
          <w:kern w:val="2"/>
        </w:rPr>
      </w:pPr>
      <w:r>
        <w:rPr>
          <w:kern w:val="2"/>
        </w:rPr>
        <w:t> compat-gcc-44-c++       x86</w:t>
      </w:r>
      <w:r>
        <w:rPr>
          <w:rFonts w:ascii="宋体"/>
          <w:kern w:val="2"/>
        </w:rPr>
        <w:t>_</w:t>
      </w:r>
      <w:r>
        <w:rPr>
          <w:kern w:val="2"/>
        </w:rPr>
        <w:t>64       4.4.7-8.el7            rhel7       6.3 M</w:t>
      </w:r>
    </w:p>
    <w:p>
      <w:pPr>
        <w:pStyle w:val="26"/>
        <w:rPr>
          <w:kern w:val="2"/>
        </w:rPr>
      </w:pPr>
      <w:r>
        <w:rPr>
          <w:kern w:val="2"/>
        </w:rPr>
        <w:t> compat-glibc            x86</w:t>
      </w:r>
      <w:r>
        <w:rPr>
          <w:rFonts w:ascii="宋体"/>
          <w:kern w:val="2"/>
        </w:rPr>
        <w:t>_</w:t>
      </w:r>
      <w:r>
        <w:rPr>
          <w:kern w:val="2"/>
        </w:rPr>
        <w:t>64       1:2.12-4.el7           rhel7       1.2 M</w:t>
      </w:r>
    </w:p>
    <w:p>
      <w:pPr>
        <w:pStyle w:val="26"/>
        <w:rPr>
          <w:kern w:val="2"/>
        </w:rPr>
      </w:pPr>
      <w:r>
        <w:rPr>
          <w:kern w:val="2"/>
        </w:rPr>
        <w:t> compat-glibc-headers    x86</w:t>
      </w:r>
      <w:r>
        <w:rPr>
          <w:rFonts w:ascii="宋体"/>
          <w:kern w:val="2"/>
        </w:rPr>
        <w:t>_</w:t>
      </w:r>
      <w:r>
        <w:rPr>
          <w:kern w:val="2"/>
        </w:rPr>
        <w:t>64       1:2.12-4.el7           rhel7       452 k</w:t>
      </w:r>
    </w:p>
    <w:p>
      <w:pPr>
        <w:pStyle w:val="26"/>
        <w:rPr>
          <w:kern w:val="2"/>
        </w:rPr>
      </w:pPr>
      <w:r>
        <w:rPr>
          <w:kern w:val="2"/>
        </w:rPr>
        <w:t> compat-libcap1          x86</w:t>
      </w:r>
      <w:r>
        <w:rPr>
          <w:rFonts w:ascii="宋体"/>
          <w:kern w:val="2"/>
        </w:rPr>
        <w:t>_</w:t>
      </w:r>
      <w:r>
        <w:rPr>
          <w:kern w:val="2"/>
        </w:rPr>
        <w:t>64       1.10-7.el7             rhel7        19 k</w:t>
      </w:r>
    </w:p>
    <w:p>
      <w:pPr>
        <w:pStyle w:val="26"/>
        <w:rPr>
          <w:kern w:val="2"/>
        </w:rPr>
      </w:pPr>
      <w:r>
        <w:rPr>
          <w:kern w:val="2"/>
        </w:rPr>
        <w:t> compat-libf2c-34        x86</w:t>
      </w:r>
      <w:r>
        <w:rPr>
          <w:rFonts w:ascii="宋体"/>
          <w:kern w:val="2"/>
        </w:rPr>
        <w:t>_</w:t>
      </w:r>
      <w:r>
        <w:rPr>
          <w:kern w:val="2"/>
        </w:rPr>
        <w:t>64       3.4.6-32.el7           rhel7       155 k</w:t>
      </w:r>
    </w:p>
    <w:p>
      <w:pPr>
        <w:pStyle w:val="26"/>
        <w:rPr>
          <w:kern w:val="2"/>
        </w:rPr>
      </w:pPr>
      <w:r>
        <w:rPr>
          <w:kern w:val="2"/>
        </w:rPr>
        <w:t> compat-libgfortran-41   x86</w:t>
      </w:r>
      <w:r>
        <w:rPr>
          <w:rFonts w:ascii="宋体"/>
          <w:kern w:val="2"/>
        </w:rPr>
        <w:t>_</w:t>
      </w:r>
      <w:r>
        <w:rPr>
          <w:kern w:val="2"/>
        </w:rPr>
        <w:t>64       4.1.2-44.el7           rhel7       142 k</w:t>
      </w:r>
    </w:p>
    <w:p>
      <w:pPr>
        <w:pStyle w:val="26"/>
        <w:rPr>
          <w:kern w:val="2"/>
        </w:rPr>
      </w:pPr>
      <w:r>
        <w:rPr>
          <w:kern w:val="2"/>
        </w:rPr>
        <w:t> compat-libtiff3         x86</w:t>
      </w:r>
      <w:r>
        <w:rPr>
          <w:rFonts w:ascii="宋体"/>
          <w:kern w:val="2"/>
        </w:rPr>
        <w:t>_</w:t>
      </w:r>
      <w:r>
        <w:rPr>
          <w:kern w:val="2"/>
        </w:rPr>
        <w:t>64       3.9.4-11.el7           rhel7       135 k</w:t>
      </w:r>
    </w:p>
    <w:p>
      <w:pPr>
        <w:pStyle w:val="26"/>
        <w:rPr>
          <w:kern w:val="2"/>
        </w:rPr>
      </w:pPr>
      <w:r>
        <w:rPr>
          <w:kern w:val="2"/>
        </w:rPr>
        <w:t> compat-openldap         x86</w:t>
      </w:r>
      <w:r>
        <w:rPr>
          <w:rFonts w:ascii="宋体"/>
          <w:kern w:val="2"/>
        </w:rPr>
        <w:t>_</w:t>
      </w:r>
      <w:r>
        <w:rPr>
          <w:kern w:val="2"/>
        </w:rPr>
        <w:t>64       1:2.3.43-5.el7         rhel7       174 k</w:t>
      </w:r>
    </w:p>
    <w:p>
      <w:pPr>
        <w:pStyle w:val="26"/>
        <w:rPr>
          <w:kern w:val="2"/>
        </w:rPr>
      </w:pPr>
      <w:r>
        <w:rPr>
          <w:kern w:val="2"/>
        </w:rPr>
        <w:t> cpp                     x86</w:t>
      </w:r>
      <w:r>
        <w:rPr>
          <w:rFonts w:ascii="宋体"/>
          <w:kern w:val="2"/>
        </w:rPr>
        <w:t>_</w:t>
      </w:r>
      <w:r>
        <w:rPr>
          <w:kern w:val="2"/>
        </w:rPr>
        <w:t>64       4.8.2-16.el7           rhel7       5.9 M</w:t>
      </w:r>
    </w:p>
    <w:p>
      <w:pPr>
        <w:pStyle w:val="26"/>
        <w:rPr>
          <w:kern w:val="2"/>
        </w:rPr>
      </w:pPr>
      <w:r>
        <w:rPr>
          <w:kern w:val="2"/>
        </w:rPr>
        <w:t> fontconfig-devel        x86</w:t>
      </w:r>
      <w:r>
        <w:rPr>
          <w:rFonts w:ascii="宋体"/>
          <w:kern w:val="2"/>
        </w:rPr>
        <w:t>_</w:t>
      </w:r>
      <w:r>
        <w:rPr>
          <w:kern w:val="2"/>
        </w:rPr>
        <w:t>64       2.10.95-7.el7          rhel7       128 k</w:t>
      </w:r>
    </w:p>
    <w:p>
      <w:pPr>
        <w:pStyle w:val="26"/>
        <w:rPr>
          <w:kern w:val="2"/>
        </w:rPr>
      </w:pPr>
      <w:r>
        <w:rPr>
          <w:kern w:val="2"/>
        </w:rPr>
        <w:t> freetype-devel          x86</w:t>
      </w:r>
      <w:r>
        <w:rPr>
          <w:rFonts w:ascii="宋体"/>
          <w:kern w:val="2"/>
        </w:rPr>
        <w:t>_</w:t>
      </w:r>
      <w:r>
        <w:rPr>
          <w:kern w:val="2"/>
        </w:rPr>
        <w:t>64       2.4.11-9.el7           rhel7       355 k</w:t>
      </w:r>
    </w:p>
    <w:p>
      <w:pPr>
        <w:pStyle w:val="26"/>
        <w:rPr>
          <w:kern w:val="2"/>
        </w:rPr>
      </w:pPr>
      <w:r>
        <w:rPr>
          <w:kern w:val="2"/>
        </w:rPr>
        <w:t> gcc                     x86</w:t>
      </w:r>
      <w:r>
        <w:rPr>
          <w:rFonts w:ascii="宋体"/>
          <w:kern w:val="2"/>
        </w:rPr>
        <w:t>_</w:t>
      </w:r>
      <w:r>
        <w:rPr>
          <w:kern w:val="2"/>
        </w:rPr>
        <w:t>64       4.8.2-16.el7           rhel7        16 M</w:t>
      </w:r>
    </w:p>
    <w:p>
      <w:pPr>
        <w:pStyle w:val="26"/>
        <w:rPr>
          <w:kern w:val="2"/>
        </w:rPr>
      </w:pPr>
      <w:r>
        <w:rPr>
          <w:kern w:val="2"/>
        </w:rPr>
        <w:t> gcc-c++                 x86</w:t>
      </w:r>
      <w:r>
        <w:rPr>
          <w:rFonts w:ascii="宋体"/>
          <w:kern w:val="2"/>
        </w:rPr>
        <w:t>_</w:t>
      </w:r>
      <w:r>
        <w:rPr>
          <w:kern w:val="2"/>
        </w:rPr>
        <w:t>64       4.8.2-16.el7           rhel7       7.1 M</w:t>
      </w:r>
    </w:p>
    <w:p>
      <w:pPr>
        <w:pStyle w:val="26"/>
        <w:rPr>
          <w:kern w:val="2"/>
        </w:rPr>
      </w:pPr>
      <w:r>
        <w:rPr>
          <w:kern w:val="2"/>
        </w:rPr>
        <w:t>………………</w:t>
      </w:r>
      <w:r>
        <w:rPr>
          <w:rFonts w:hint="eastAsia"/>
          <w:kern w:val="2"/>
        </w:rPr>
        <w:t>省略部分安装过程</w:t>
      </w:r>
      <w:r>
        <w:rPr>
          <w:kern w:val="2"/>
        </w:rPr>
        <w:t>………………</w:t>
      </w:r>
    </w:p>
    <w:p>
      <w:pPr>
        <w:pStyle w:val="26"/>
        <w:rPr>
          <w:kern w:val="2"/>
        </w:rPr>
      </w:pPr>
      <w:r>
        <w:rPr>
          <w:kern w:val="2"/>
        </w:rPr>
        <w:t>Complete!</w:t>
      </w:r>
    </w:p>
    <w:p>
      <w:pPr>
        <w:pStyle w:val="59"/>
        <w:spacing w:after="90"/>
        <w:rPr>
          <w:kern w:val="2"/>
        </w:rPr>
      </w:pPr>
    </w:p>
    <w:p>
      <w:pPr>
        <w:rPr>
          <w:kern w:val="2"/>
        </w:rPr>
      </w:pPr>
      <w:r>
        <w:rPr>
          <w:rFonts w:hint="eastAsia"/>
          <w:color w:val="000000"/>
          <w:kern w:val="2"/>
        </w:rPr>
        <w:t>刘遄老师已经把安装</w:t>
      </w:r>
      <w:r>
        <w:rPr>
          <w:color w:val="000000"/>
          <w:kern w:val="2"/>
        </w:rPr>
        <w:t>LNMP</w:t>
      </w:r>
      <w:r>
        <w:rPr>
          <w:rFonts w:hint="eastAsia"/>
          <w:color w:val="000000"/>
          <w:kern w:val="2"/>
        </w:rPr>
        <w:t>动态网站部署架构所需的</w:t>
      </w:r>
      <w:r>
        <w:rPr>
          <w:color w:val="000000"/>
          <w:kern w:val="2"/>
        </w:rPr>
        <w:t>16</w:t>
      </w:r>
      <w:r>
        <w:rPr>
          <w:rFonts w:hint="eastAsia"/>
          <w:color w:val="000000"/>
          <w:kern w:val="2"/>
        </w:rPr>
        <w:t>个软件源码包和</w:t>
      </w:r>
      <w:r>
        <w:rPr>
          <w:color w:val="000000"/>
          <w:kern w:val="2"/>
        </w:rPr>
        <w:t>1</w:t>
      </w:r>
      <w:r>
        <w:rPr>
          <w:rFonts w:hint="eastAsia"/>
          <w:color w:val="000000"/>
          <w:kern w:val="2"/>
        </w:rPr>
        <w:t>个用于检查效果的论坛网站系统软件包上传到与本书配套的站点服务器上。大家可以在</w:t>
      </w:r>
      <w:r>
        <w:rPr>
          <w:color w:val="000000"/>
          <w:kern w:val="2"/>
        </w:rPr>
        <w:t>Windows</w:t>
      </w:r>
      <w:r>
        <w:rPr>
          <w:rFonts w:hint="eastAsia"/>
          <w:color w:val="000000"/>
          <w:kern w:val="2"/>
        </w:rPr>
        <w:t>系统中下载后通过</w:t>
      </w:r>
      <w:r>
        <w:rPr>
          <w:color w:val="000000"/>
          <w:kern w:val="2"/>
        </w:rPr>
        <w:t>ssh</w:t>
      </w:r>
      <w:r>
        <w:rPr>
          <w:rFonts w:hint="eastAsia"/>
          <w:color w:val="000000"/>
          <w:kern w:val="2"/>
        </w:rPr>
        <w:t>服务传送到打算部署</w:t>
      </w:r>
      <w:r>
        <w:rPr>
          <w:color w:val="000000"/>
          <w:kern w:val="2"/>
        </w:rPr>
        <w:t>LNMP</w:t>
      </w:r>
      <w:r>
        <w:rPr>
          <w:rFonts w:hint="eastAsia"/>
          <w:color w:val="000000"/>
          <w:kern w:val="2"/>
        </w:rPr>
        <w:t>动态网站架构的</w:t>
      </w:r>
      <w:r>
        <w:rPr>
          <w:color w:val="000000"/>
          <w:kern w:val="2"/>
        </w:rPr>
        <w:t>Linux</w:t>
      </w:r>
      <w:r>
        <w:rPr>
          <w:rFonts w:hint="eastAsia"/>
          <w:color w:val="000000"/>
          <w:kern w:val="2"/>
        </w:rPr>
        <w:t>服务器中，也可以直接在</w:t>
      </w:r>
      <w:r>
        <w:rPr>
          <w:color w:val="000000"/>
          <w:kern w:val="2"/>
        </w:rPr>
        <w:t>Linux</w:t>
      </w:r>
      <w:r>
        <w:rPr>
          <w:rFonts w:hint="eastAsia"/>
          <w:color w:val="000000"/>
          <w:kern w:val="2"/>
        </w:rPr>
        <w:t>服务器中使用</w:t>
      </w:r>
      <w:r>
        <w:rPr>
          <w:color w:val="000000"/>
          <w:kern w:val="2"/>
        </w:rPr>
        <w:t>wget</w:t>
      </w:r>
      <w:r>
        <w:rPr>
          <w:rFonts w:hint="eastAsia"/>
          <w:color w:val="000000"/>
          <w:kern w:val="2"/>
        </w:rPr>
        <w:t>命令下载这些源码包文件。根据第</w:t>
      </w:r>
      <w:r>
        <w:rPr>
          <w:color w:val="000000"/>
          <w:kern w:val="2"/>
        </w:rPr>
        <w:t>6</w:t>
      </w:r>
      <w:r>
        <w:rPr>
          <w:rFonts w:hint="eastAsia"/>
          <w:color w:val="000000"/>
          <w:kern w:val="2"/>
        </w:rPr>
        <w:t>章讲解的</w:t>
      </w:r>
      <w:r>
        <w:rPr>
          <w:color w:val="000000"/>
          <w:kern w:val="2"/>
        </w:rPr>
        <w:t>FHS</w:t>
      </w:r>
      <w:r>
        <w:rPr>
          <w:rFonts w:hint="eastAsia"/>
          <w:color w:val="000000"/>
          <w:kern w:val="2"/>
        </w:rPr>
        <w:t>协议，建议把要安装的软件包存放在</w:t>
      </w:r>
      <w:r>
        <w:rPr>
          <w:color w:val="000000"/>
          <w:kern w:val="2"/>
        </w:rPr>
        <w:t>/usr/local/src</w:t>
      </w:r>
      <w:r>
        <w:rPr>
          <w:rFonts w:hint="eastAsia"/>
          <w:color w:val="000000"/>
          <w:kern w:val="2"/>
        </w:rPr>
        <w:t>目录中：</w:t>
      </w:r>
    </w:p>
    <w:p>
      <w:pPr>
        <w:pStyle w:val="58"/>
        <w:rPr>
          <w:kern w:val="2"/>
        </w:rPr>
      </w:pPr>
    </w:p>
    <w:p>
      <w:pPr>
        <w:pStyle w:val="26"/>
        <w:spacing w:line="216" w:lineRule="exact"/>
        <w:rPr>
          <w:kern w:val="2"/>
        </w:rPr>
      </w:pPr>
      <w:r>
        <w:rPr>
          <w:kern w:val="2"/>
        </w:rPr>
        <w:t>[root@linuxprobe ~] </w:t>
      </w:r>
      <w:r>
        <w:rPr>
          <w:bCs/>
          <w:spacing w:val="-8"/>
          <w:w w:val="50"/>
          <w:kern w:val="2"/>
        </w:rPr>
        <w:t> </w:t>
      </w:r>
      <w:r>
        <w:rPr>
          <w:kern w:val="2"/>
        </w:rPr>
        <w:t># cd /usr/local/src</w:t>
      </w:r>
    </w:p>
    <w:p>
      <w:pPr>
        <w:pStyle w:val="26"/>
        <w:spacing w:line="216" w:lineRule="exact"/>
        <w:rPr>
          <w:bCs/>
          <w:spacing w:val="-8"/>
          <w:kern w:val="2"/>
        </w:rPr>
      </w:pPr>
      <w:r>
        <w:rPr>
          <w:bCs/>
          <w:spacing w:val="-6"/>
          <w:kern w:val="2"/>
        </w:rPr>
        <w:t>[root@linuxprobe src]</w:t>
      </w:r>
      <w:r>
        <w:rPr>
          <w:bCs/>
          <w:spacing w:val="-8"/>
          <w:w w:val="80"/>
          <w:kern w:val="2"/>
        </w:rPr>
        <w:t> </w:t>
      </w:r>
      <w:r>
        <w:rPr>
          <w:bCs/>
          <w:spacing w:val="-6"/>
          <w:kern w:val="2"/>
        </w:rPr>
        <w:t># </w:t>
      </w:r>
      <w:r>
        <w:rPr>
          <w:bCs/>
          <w:spacing w:val="-8"/>
          <w:kern w:val="2"/>
        </w:rPr>
        <w:t>wget http://www.linuxprobe.com/Software/cmake-2.8.11.2.tar.gz</w:t>
      </w:r>
    </w:p>
    <w:p>
      <w:pPr>
        <w:pStyle w:val="26"/>
        <w:spacing w:line="216" w:lineRule="exact"/>
        <w:rPr>
          <w:bCs/>
          <w:spacing w:val="-8"/>
          <w:kern w:val="2"/>
        </w:rPr>
      </w:pPr>
      <w:r>
        <w:rPr>
          <w:bCs/>
          <w:spacing w:val="-8"/>
          <w:kern w:val="2"/>
        </w:rPr>
        <w:t>[root@linuxprobe src]</w:t>
      </w:r>
      <w:r>
        <w:rPr>
          <w:rFonts w:hint="eastAsia"/>
          <w:bCs/>
          <w:spacing w:val="-8"/>
          <w:kern w:val="2"/>
        </w:rPr>
        <w:t xml:space="preserve"> </w:t>
      </w:r>
      <w:r>
        <w:rPr>
          <w:bCs/>
          <w:spacing w:val="-8"/>
          <w:w w:val="60"/>
          <w:kern w:val="2"/>
        </w:rPr>
        <w:t> </w:t>
      </w:r>
      <w:r>
        <w:rPr>
          <w:bCs/>
          <w:spacing w:val="-8"/>
          <w:kern w:val="2"/>
        </w:rPr>
        <w:t># wget http://www.linuxprobe.com/Software/Discuz_X3.2_SC_GBK.zip</w:t>
      </w:r>
    </w:p>
    <w:p>
      <w:pPr>
        <w:pStyle w:val="26"/>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kern w:val="2"/>
        </w:rPr>
        <w:t># wget http://www.linuxprobe.com/Software/freetype-2.5.3.tar.gz</w:t>
      </w:r>
    </w:p>
    <w:p>
      <w:pPr>
        <w:pStyle w:val="26"/>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w w:val="30"/>
          <w:kern w:val="2"/>
        </w:rPr>
        <w:t> </w:t>
      </w:r>
      <w:r>
        <w:rPr>
          <w:bCs/>
          <w:spacing w:val="-6"/>
          <w:kern w:val="2"/>
        </w:rPr>
        <w:t># wget http://www.linuxprobe.com/Software/jpegsrc.v9a.tar.gz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http://www.linuxprobe.com/Software/libgd-2.1.0.tar.gz</w:t>
      </w:r>
    </w:p>
    <w:p>
      <w:pPr>
        <w:pStyle w:val="26"/>
        <w:spacing w:line="216" w:lineRule="exact"/>
        <w:rPr>
          <w:bCs/>
          <w:spacing w:val="-8"/>
          <w:kern w:val="2"/>
        </w:rPr>
      </w:pPr>
      <w:r>
        <w:rPr>
          <w:bCs/>
          <w:spacing w:val="-8"/>
          <w:kern w:val="2"/>
        </w:rPr>
        <w:t>[root@linuxprobe src]</w:t>
      </w:r>
      <w:r>
        <w:rPr>
          <w:bCs/>
          <w:spacing w:val="-8"/>
          <w:w w:val="50"/>
          <w:kern w:val="2"/>
        </w:rPr>
        <w:t xml:space="preserve"> </w:t>
      </w:r>
      <w:r>
        <w:rPr>
          <w:rFonts w:hint="eastAsia"/>
          <w:bCs/>
          <w:spacing w:val="-8"/>
          <w:w w:val="50"/>
          <w:kern w:val="2"/>
        </w:rPr>
        <w:t xml:space="preserve">   </w:t>
      </w:r>
      <w:r>
        <w:rPr>
          <w:bCs/>
          <w:spacing w:val="-8"/>
          <w:w w:val="50"/>
          <w:kern w:val="2"/>
        </w:rPr>
        <w:t> </w:t>
      </w:r>
      <w:r>
        <w:rPr>
          <w:bCs/>
          <w:spacing w:val="-8"/>
          <w:kern w:val="2"/>
        </w:rPr>
        <w:t># wget http://www.linuxprobe.com/Software/libmcrypt-2.5.8.tar.gz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http://www.linuxprobe.com/Software/libpng-1.6.12.tar.gz</w:t>
      </w:r>
    </w:p>
    <w:p>
      <w:pPr>
        <w:pStyle w:val="26"/>
        <w:spacing w:line="216" w:lineRule="exact"/>
        <w:rPr>
          <w:bCs/>
          <w:spacing w:val="-8"/>
          <w:kern w:val="2"/>
        </w:rPr>
      </w:pPr>
      <w:r>
        <w:rPr>
          <w:bCs/>
          <w:spacing w:val="-6"/>
          <w:kern w:val="2"/>
        </w:rPr>
        <w:t>[root@linuxprobe src]</w:t>
      </w:r>
      <w:r>
        <w:rPr>
          <w:rFonts w:hint="eastAsia"/>
          <w:bCs/>
          <w:spacing w:val="-6"/>
          <w:w w:val="20"/>
          <w:kern w:val="2"/>
        </w:rPr>
        <w:t xml:space="preserve"> </w:t>
      </w:r>
      <w:r>
        <w:rPr>
          <w:bCs/>
          <w:spacing w:val="-6"/>
          <w:w w:val="90"/>
          <w:kern w:val="2"/>
        </w:rPr>
        <w:t> </w:t>
      </w:r>
      <w:r>
        <w:rPr>
          <w:bCs/>
          <w:spacing w:val="-6"/>
          <w:kern w:val="2"/>
        </w:rPr>
        <w:t># w</w:t>
      </w:r>
      <w:r>
        <w:rPr>
          <w:bCs/>
          <w:spacing w:val="-8"/>
          <w:kern w:val="2"/>
        </w:rPr>
        <w:t>get http://www.linuxprobe.com/Software/libvpx-v1.3.0.tar.bz2</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http://www.linuxprobe.com/Software/mysql-5.6.19.tar.gz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http://www.linuxprobe.com/Software/nginx-1.6.0.tar.gz</w:t>
      </w:r>
    </w:p>
    <w:p>
      <w:pPr>
        <w:pStyle w:val="26"/>
        <w:spacing w:line="216" w:lineRule="exact"/>
        <w:rPr>
          <w:bCs/>
          <w:spacing w:val="-8"/>
          <w:kern w:val="2"/>
        </w:rPr>
      </w:pPr>
      <w:r>
        <w:rPr>
          <w:bCs/>
          <w:spacing w:val="-6"/>
          <w:kern w:val="2"/>
        </w:rPr>
        <w:t>[root@linuxprobe src]</w:t>
      </w:r>
      <w:r>
        <w:rPr>
          <w:rFonts w:hint="eastAsia"/>
          <w:bCs/>
          <w:spacing w:val="-6"/>
          <w:w w:val="80"/>
          <w:kern w:val="2"/>
        </w:rPr>
        <w:t xml:space="preserve"> </w:t>
      </w:r>
      <w:r>
        <w:rPr>
          <w:rFonts w:hint="eastAsia"/>
          <w:bCs/>
          <w:spacing w:val="-6"/>
          <w:w w:val="20"/>
          <w:kern w:val="2"/>
        </w:rPr>
        <w:t> </w:t>
      </w:r>
      <w:r>
        <w:rPr>
          <w:bCs/>
          <w:spacing w:val="-6"/>
          <w:w w:val="20"/>
          <w:kern w:val="2"/>
        </w:rPr>
        <w:t>   </w:t>
      </w:r>
      <w:r>
        <w:rPr>
          <w:bCs/>
          <w:spacing w:val="-6"/>
          <w:kern w:val="2"/>
        </w:rPr>
        <w:t>#</w:t>
      </w:r>
      <w:r>
        <w:rPr>
          <w:bCs/>
          <w:spacing w:val="-8"/>
          <w:kern w:val="2"/>
        </w:rPr>
        <w:t> wget http://www.linuxprobe.com/Software/openssl-1.0.1h.tar.gz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http://www.linuxprobe.com/Software/php-5.5.14.tar.gz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http://www.linuxprobe.com/Software/pcre-8.35.tar.gz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http://www.linuxprobe.com/Software/t1lib-5.1.2.tar.gz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http://www.linuxprobe.com/Software/tiff-4.0.3.tar.gz</w:t>
      </w:r>
    </w:p>
    <w:p>
      <w:pPr>
        <w:pStyle w:val="26"/>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http://www.linuxprobe.com/Software/yasm-1.2.0.tar.gz</w:t>
      </w:r>
    </w:p>
    <w:p>
      <w:pPr>
        <w:pStyle w:val="26"/>
        <w:spacing w:line="216" w:lineRule="exact"/>
        <w:rPr>
          <w:bCs/>
          <w:spacing w:val="-6"/>
          <w:kern w:val="2"/>
        </w:rPr>
      </w:pPr>
      <w:r>
        <w:rPr>
          <w:bCs/>
          <w:spacing w:val="-6"/>
          <w:kern w:val="2"/>
        </w:rPr>
        <w:t>[root@linuxprobe src]</w:t>
      </w:r>
      <w:r>
        <w:rPr>
          <w:bCs/>
          <w:spacing w:val="-6"/>
          <w:w w:val="80"/>
          <w:kern w:val="2"/>
        </w:rPr>
        <w:t> </w:t>
      </w:r>
      <w:r>
        <w:rPr>
          <w:bCs/>
          <w:spacing w:val="-8"/>
          <w:w w:val="60"/>
          <w:kern w:val="2"/>
        </w:rPr>
        <w:t> </w:t>
      </w:r>
      <w:r>
        <w:rPr>
          <w:bCs/>
          <w:spacing w:val="-6"/>
          <w:kern w:val="2"/>
        </w:rPr>
        <w:t># wget http://www.linuxprobe.com/Software/zlib-1.2.8.tar.gz</w:t>
      </w:r>
    </w:p>
    <w:p>
      <w:pPr>
        <w:pStyle w:val="26"/>
        <w:spacing w:line="216" w:lineRule="exact"/>
        <w:rPr>
          <w:kern w:val="2"/>
        </w:rPr>
      </w:pPr>
      <w:r>
        <w:rPr>
          <w:kern w:val="2"/>
        </w:rPr>
        <w:t>[root@linuxprobe src]# ls</w:t>
      </w:r>
    </w:p>
    <w:p>
      <w:pPr>
        <w:pStyle w:val="26"/>
        <w:spacing w:line="216" w:lineRule="exact"/>
        <w:rPr>
          <w:kern w:val="2"/>
        </w:rPr>
      </w:pPr>
      <w:r>
        <w:rPr>
          <w:kern w:val="2"/>
        </w:rPr>
        <w:t>zlib-1.2.8.tar.gz       libmcrypt-2.5.8.tar.gz  pcre-8.35.tar.gz</w:t>
      </w:r>
    </w:p>
    <w:p>
      <w:pPr>
        <w:pStyle w:val="26"/>
        <w:spacing w:line="216" w:lineRule="exact"/>
        <w:rPr>
          <w:kern w:val="2"/>
        </w:rPr>
      </w:pPr>
      <w:r>
        <w:rPr>
          <w:kern w:val="2"/>
        </w:rPr>
        <w:t>cmake-2.8.11.2.tar.gz   libpng-1.6.12.tar.gz    php-5.5.14.tar.gz</w:t>
      </w:r>
    </w:p>
    <w:p>
      <w:pPr>
        <w:pStyle w:val="26"/>
        <w:spacing w:line="216" w:lineRule="exact"/>
        <w:rPr>
          <w:kern w:val="2"/>
        </w:rPr>
      </w:pPr>
      <w:r>
        <w:rPr>
          <w:kern w:val="2"/>
        </w:rPr>
        <w:t>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  </w:t>
      </w:r>
      <w:r>
        <w:rPr>
          <w:w w:val="50"/>
          <w:kern w:val="2"/>
        </w:rPr>
        <w:t> </w:t>
      </w:r>
      <w:r>
        <w:rPr>
          <w:kern w:val="2"/>
        </w:rPr>
        <w:t>libvpx-v1.3.0.tar.bz2   t1lib-5.1.2.tar.gz</w:t>
      </w:r>
    </w:p>
    <w:p>
      <w:pPr>
        <w:pStyle w:val="26"/>
        <w:spacing w:line="216" w:lineRule="exact"/>
        <w:rPr>
          <w:kern w:val="2"/>
        </w:rPr>
      </w:pPr>
      <w:r>
        <w:rPr>
          <w:kern w:val="2"/>
        </w:rPr>
        <w:t>freetype-2.5.3.tar.gz   mysql-5.6.19.tar.gz     tiff-4.0.3.tar.gz</w:t>
      </w:r>
    </w:p>
    <w:p>
      <w:pPr>
        <w:pStyle w:val="26"/>
        <w:spacing w:line="216" w:lineRule="exact"/>
        <w:rPr>
          <w:kern w:val="2"/>
        </w:rPr>
      </w:pPr>
      <w:r>
        <w:rPr>
          <w:kern w:val="2"/>
        </w:rPr>
        <w:t>jpegsrc.v9a.tar.gz      nginx-1.6.0.tar.gz      yasm-1.2.0.tar.gz</w:t>
      </w:r>
    </w:p>
    <w:p>
      <w:pPr>
        <w:pStyle w:val="26"/>
        <w:spacing w:line="216" w:lineRule="exact"/>
        <w:rPr>
          <w:kern w:val="2"/>
        </w:rPr>
      </w:pPr>
      <w:r>
        <w:rPr>
          <w:kern w:val="2"/>
        </w:rPr>
        <w:t>libgd-2.1.0.tar.gz      openssl-1.0.1h.tar.gz</w:t>
      </w:r>
    </w:p>
    <w:p>
      <w:pPr>
        <w:pStyle w:val="59"/>
        <w:spacing w:after="90"/>
        <w:rPr>
          <w:kern w:val="2"/>
        </w:rPr>
      </w:pPr>
    </w:p>
    <w:p>
      <w:pPr>
        <w:rPr>
          <w:kern w:val="2"/>
        </w:rPr>
      </w:pPr>
      <w:r>
        <w:rPr>
          <w:color w:val="000000"/>
          <w:kern w:val="2"/>
        </w:rPr>
        <w:t>CMake</w:t>
      </w:r>
      <w:r>
        <w:rPr>
          <w:rFonts w:hint="eastAsia"/>
          <w:color w:val="000000"/>
          <w:kern w:val="2"/>
        </w:rPr>
        <w:t>是</w:t>
      </w:r>
      <w:r>
        <w:rPr>
          <w:color w:val="000000"/>
          <w:kern w:val="2"/>
        </w:rPr>
        <w:t>Linux</w:t>
      </w:r>
      <w:r>
        <w:rPr>
          <w:rFonts w:hint="eastAsia"/>
          <w:color w:val="000000"/>
          <w:kern w:val="2"/>
        </w:rPr>
        <w:t>系统中一款常用的编译工具。要想通过源码包安装服务程序，就一定要严格遵守上面总结的安装步骤</w:t>
      </w:r>
      <w:r>
        <w:rPr>
          <w:rFonts w:hint="eastAsia"/>
          <w:color w:val="000000"/>
          <w:w w:val="200"/>
          <w:kern w:val="2"/>
          <w:szCs w:val="21"/>
        </w:rPr>
        <w:t>—</w:t>
      </w:r>
      <w:r>
        <w:rPr>
          <w:rFonts w:hint="eastAsia"/>
          <w:color w:val="000000"/>
          <w:kern w:val="2"/>
        </w:rPr>
        <w:t>下载及解压源码包文件、编译源码包代码、生成二进制安装程序、运行二进制的服务程序安装包。接下来在解压、编译各个软件包源码程序时，都会生成大量的输出信息，下文中将其省略，请读者以实际操作为准。</w:t>
      </w:r>
    </w:p>
    <w:p>
      <w:pPr>
        <w:pStyle w:val="58"/>
        <w:rPr>
          <w:kern w:val="2"/>
        </w:rPr>
      </w:pPr>
    </w:p>
    <w:p>
      <w:pPr>
        <w:pStyle w:val="26"/>
        <w:rPr>
          <w:kern w:val="2"/>
        </w:rPr>
      </w:pPr>
      <w:r>
        <w:rPr>
          <w:kern w:val="2"/>
        </w:rPr>
        <w:t>[root@linuxprobe src]# tar xzvf cmake-2.8.11.2.tar.gz</w:t>
      </w:r>
    </w:p>
    <w:p>
      <w:pPr>
        <w:pStyle w:val="26"/>
        <w:rPr>
          <w:kern w:val="2"/>
        </w:rPr>
      </w:pPr>
      <w:r>
        <w:rPr>
          <w:kern w:val="2"/>
        </w:rPr>
        <w:t>[root@linuxprobe src]# cd cmake-2.8.11.2/</w:t>
      </w:r>
    </w:p>
    <w:p>
      <w:pPr>
        <w:pStyle w:val="26"/>
        <w:rPr>
          <w:kern w:val="2"/>
        </w:rPr>
      </w:pPr>
      <w:r>
        <w:rPr>
          <w:kern w:val="2"/>
        </w:rPr>
        <w:t>[root@linuxprobe cmake-2.8.11.2]# ./configure</w:t>
      </w:r>
    </w:p>
    <w:p>
      <w:pPr>
        <w:pStyle w:val="26"/>
        <w:rPr>
          <w:kern w:val="2"/>
        </w:rPr>
      </w:pPr>
      <w:r>
        <w:rPr>
          <w:kern w:val="2"/>
        </w:rPr>
        <w:t>[root@linuxprobe cmake-2.8.11.2]# make </w:t>
      </w:r>
    </w:p>
    <w:p>
      <w:pPr>
        <w:pStyle w:val="26"/>
        <w:rPr>
          <w:kern w:val="2"/>
        </w:rPr>
      </w:pPr>
      <w:r>
        <w:rPr>
          <w:kern w:val="2"/>
        </w:rPr>
        <w:t>[root@linuxprobe cmake-2.8.11.2]# make install</w:t>
      </w:r>
    </w:p>
    <w:p>
      <w:pPr>
        <w:pStyle w:val="59"/>
        <w:spacing w:after="90"/>
        <w:rPr>
          <w:kern w:val="2"/>
        </w:rPr>
      </w:pPr>
    </w:p>
    <w:p>
      <w:pPr>
        <w:pStyle w:val="4"/>
        <w:spacing w:before="151" w:after="151"/>
        <w:rPr>
          <w:kern w:val="2"/>
        </w:rPr>
      </w:pPr>
      <w:r>
        <w:rPr>
          <w:color w:val="000000"/>
          <w:kern w:val="2"/>
        </w:rPr>
        <w:t>20.2.1</w:t>
      </w:r>
      <w:r>
        <w:rPr>
          <w:color w:val="000000"/>
          <w:kern w:val="2"/>
          <w:szCs w:val="21"/>
        </w:rPr>
        <w:t xml:space="preserve">  </w:t>
      </w:r>
      <w:r>
        <w:rPr>
          <w:rFonts w:hint="eastAsia"/>
          <w:color w:val="000000"/>
          <w:kern w:val="2"/>
        </w:rPr>
        <w:t>配置</w:t>
      </w:r>
      <w:r>
        <w:rPr>
          <w:color w:val="000000"/>
          <w:kern w:val="2"/>
        </w:rPr>
        <w:t>MySQL</w:t>
      </w:r>
      <w:r>
        <w:rPr>
          <w:rFonts w:hint="eastAsia"/>
          <w:color w:val="000000"/>
          <w:kern w:val="2"/>
        </w:rPr>
        <w:t>服务</w:t>
      </w:r>
    </w:p>
    <w:p>
      <w:pPr>
        <w:rPr>
          <w:kern w:val="2"/>
        </w:rPr>
      </w:pPr>
      <w:r>
        <w:rPr>
          <w:rFonts w:hint="eastAsia"/>
          <w:color w:val="000000"/>
          <w:kern w:val="2"/>
        </w:rPr>
        <w:t>本书在第</w:t>
      </w:r>
      <w:r>
        <w:rPr>
          <w:color w:val="000000"/>
          <w:kern w:val="2"/>
        </w:rPr>
        <w:t>18</w:t>
      </w:r>
      <w:r>
        <w:rPr>
          <w:rFonts w:hint="eastAsia"/>
          <w:color w:val="000000"/>
          <w:kern w:val="2"/>
        </w:rPr>
        <w:t>章讲解过</w:t>
      </w:r>
      <w:r>
        <w:rPr>
          <w:color w:val="000000"/>
          <w:kern w:val="2"/>
        </w:rPr>
        <w:t>MySQL</w:t>
      </w:r>
      <w:r>
        <w:rPr>
          <w:rFonts w:hint="eastAsia"/>
          <w:color w:val="000000"/>
          <w:kern w:val="2"/>
        </w:rPr>
        <w:t>和</w:t>
      </w:r>
      <w:r>
        <w:rPr>
          <w:color w:val="000000"/>
          <w:kern w:val="2"/>
        </w:rPr>
        <w:t>MariaDB</w:t>
      </w:r>
      <w:r>
        <w:rPr>
          <w:rFonts w:hint="eastAsia"/>
          <w:color w:val="000000"/>
          <w:kern w:val="2"/>
        </w:rPr>
        <w:t>数据库管理系统之间的因缘和特性，也狠狠地夸奖了</w:t>
      </w:r>
      <w:r>
        <w:rPr>
          <w:color w:val="000000"/>
          <w:kern w:val="2"/>
        </w:rPr>
        <w:t>MariaDB</w:t>
      </w:r>
      <w:r>
        <w:rPr>
          <w:rFonts w:hint="eastAsia"/>
          <w:color w:val="000000"/>
          <w:kern w:val="2"/>
        </w:rPr>
        <w:t>数据库，但是</w:t>
      </w:r>
      <w:r>
        <w:rPr>
          <w:color w:val="000000"/>
          <w:kern w:val="2"/>
        </w:rPr>
        <w:t>MySQL</w:t>
      </w:r>
      <w:r>
        <w:rPr>
          <w:rFonts w:hint="eastAsia"/>
          <w:color w:val="000000"/>
          <w:kern w:val="2"/>
        </w:rPr>
        <w:t>数据库当前依然是生产环境中最常使用的关系型数据库管理系统之一，坐拥极大的市场份额，并且已经通过十几年不断的发展向业界证明了自身的稳定性和安全性。另外，虽然第</w:t>
      </w:r>
      <w:r>
        <w:rPr>
          <w:color w:val="000000"/>
          <w:kern w:val="2"/>
        </w:rPr>
        <w:t>18</w:t>
      </w:r>
      <w:r>
        <w:rPr>
          <w:rFonts w:hint="eastAsia"/>
          <w:color w:val="000000"/>
          <w:kern w:val="2"/>
        </w:rPr>
        <w:t>章已经讲解了基本的数据库管理知识，但是为了进一步帮助大家夯实基础，本章依然在这里整合了</w:t>
      </w:r>
      <w:r>
        <w:rPr>
          <w:color w:val="000000"/>
          <w:kern w:val="2"/>
        </w:rPr>
        <w:t>MySQL</w:t>
      </w:r>
      <w:r>
        <w:rPr>
          <w:rFonts w:hint="eastAsia"/>
          <w:color w:val="000000"/>
          <w:kern w:val="2"/>
        </w:rPr>
        <w:t>数据库内容，使大家在温故的同时可以知新。</w:t>
      </w:r>
    </w:p>
    <w:p>
      <w:pPr>
        <w:rPr>
          <w:kern w:val="2"/>
        </w:rPr>
      </w:pPr>
      <w:r>
        <w:rPr>
          <w:rFonts w:hint="eastAsia"/>
          <w:kern w:val="2"/>
        </w:rPr>
        <w:t>在使用</w:t>
      </w:r>
      <w:r>
        <w:rPr>
          <w:kern w:val="2"/>
        </w:rPr>
        <w:t>Yum</w:t>
      </w:r>
      <w:r>
        <w:rPr>
          <w:rFonts w:hint="eastAsia"/>
          <w:kern w:val="2"/>
        </w:rPr>
        <w:t>软件仓库安装服务程序时，系统会自动根据</w:t>
      </w:r>
      <w:r>
        <w:rPr>
          <w:kern w:val="2"/>
        </w:rPr>
        <w:t>RPM</w:t>
      </w:r>
      <w:r>
        <w:rPr>
          <w:rFonts w:hint="eastAsia"/>
          <w:kern w:val="2"/>
        </w:rPr>
        <w:t>软件包中的指令集完整软件配置等工作。但是一旦选择使用源码包的方式来安装，这一切就需要自己来完成了。针对</w:t>
      </w:r>
      <w:r>
        <w:rPr>
          <w:kern w:val="2"/>
        </w:rPr>
        <w:t>MySQL</w:t>
      </w:r>
      <w:r>
        <w:rPr>
          <w:rFonts w:hint="eastAsia"/>
          <w:kern w:val="2"/>
        </w:rPr>
        <w:t>数据库来讲，我们需要在系统中创建一个名为</w:t>
      </w:r>
      <w:r>
        <w:rPr>
          <w:kern w:val="2"/>
        </w:rPr>
        <w:t>mysql</w:t>
      </w:r>
      <w:r>
        <w:rPr>
          <w:rFonts w:hint="eastAsia"/>
          <w:kern w:val="2"/>
        </w:rPr>
        <w:t>的用户，专门用于负责运行</w:t>
      </w:r>
      <w:r>
        <w:rPr>
          <w:kern w:val="2"/>
        </w:rPr>
        <w:t>MySQL</w:t>
      </w:r>
      <w:r>
        <w:rPr>
          <w:rFonts w:hint="eastAsia"/>
          <w:kern w:val="2"/>
        </w:rPr>
        <w:t>数据库。请记得要把这类账户的</w:t>
      </w:r>
      <w:r>
        <w:rPr>
          <w:kern w:val="2"/>
        </w:rPr>
        <w:t>Bash</w:t>
      </w:r>
      <w:r>
        <w:rPr>
          <w:rFonts w:hint="eastAsia"/>
          <w:kern w:val="2"/>
        </w:rPr>
        <w:t>终端设置成</w:t>
      </w:r>
      <w:r>
        <w:rPr>
          <w:kern w:val="2"/>
        </w:rPr>
        <w:t>nologin</w:t>
      </w:r>
      <w:r>
        <w:rPr>
          <w:rFonts w:hint="eastAsia"/>
          <w:kern w:val="2"/>
        </w:rPr>
        <w:t>解释器，避免黑客通过该用户登录到服务器中，从而提高系统安全性。</w:t>
      </w:r>
    </w:p>
    <w:p>
      <w:pPr>
        <w:pStyle w:val="58"/>
        <w:rPr>
          <w:kern w:val="2"/>
        </w:rPr>
      </w:pPr>
    </w:p>
    <w:p>
      <w:pPr>
        <w:pStyle w:val="26"/>
        <w:rPr>
          <w:kern w:val="2"/>
        </w:rPr>
      </w:pPr>
      <w:r>
        <w:rPr>
          <w:kern w:val="2"/>
        </w:rPr>
        <w:t>[root@linuxprobe cmake-2.8.11.2]# cd ..</w:t>
      </w:r>
    </w:p>
    <w:p>
      <w:pPr>
        <w:pStyle w:val="26"/>
        <w:rPr>
          <w:kern w:val="2"/>
        </w:rPr>
      </w:pPr>
      <w:r>
        <w:rPr>
          <w:kern w:val="2"/>
        </w:rPr>
        <w:t>[root@linuxprobe src]# useradd mysql -s /sbin/nologin</w:t>
      </w:r>
    </w:p>
    <w:p>
      <w:pPr>
        <w:pStyle w:val="59"/>
        <w:spacing w:after="90"/>
        <w:rPr>
          <w:kern w:val="2"/>
        </w:rPr>
      </w:pPr>
    </w:p>
    <w:p>
      <w:pPr>
        <w:rPr>
          <w:kern w:val="2"/>
        </w:rPr>
      </w:pPr>
      <w:r>
        <w:rPr>
          <w:rFonts w:hint="eastAsia"/>
          <w:color w:val="000000"/>
          <w:kern w:val="2"/>
        </w:rPr>
        <w:t>创建一个用于保存</w:t>
      </w:r>
      <w:r>
        <w:rPr>
          <w:color w:val="000000"/>
          <w:kern w:val="2"/>
        </w:rPr>
        <w:t>MySQL</w:t>
      </w:r>
      <w:r>
        <w:rPr>
          <w:rFonts w:hint="eastAsia"/>
          <w:color w:val="000000"/>
          <w:kern w:val="2"/>
        </w:rPr>
        <w:t>数据库程序和数据库文件的目录，并把该目录的所有者和所属组身份修改为</w:t>
      </w:r>
      <w:r>
        <w:rPr>
          <w:color w:val="000000"/>
          <w:kern w:val="2"/>
        </w:rPr>
        <w:t>mysql</w:t>
      </w:r>
      <w:r>
        <w:rPr>
          <w:rFonts w:hint="eastAsia"/>
          <w:color w:val="000000"/>
          <w:kern w:val="2"/>
        </w:rPr>
        <w:t>。其中，</w:t>
      </w:r>
      <w:r>
        <w:rPr>
          <w:color w:val="000000"/>
          <w:kern w:val="2"/>
        </w:rPr>
        <w:t>/usr/local/mysql</w:t>
      </w:r>
      <w:r>
        <w:rPr>
          <w:rFonts w:hint="eastAsia"/>
          <w:color w:val="000000"/>
          <w:kern w:val="2"/>
        </w:rPr>
        <w:t>是用于保存</w:t>
      </w:r>
      <w:r>
        <w:rPr>
          <w:color w:val="000000"/>
          <w:kern w:val="2"/>
        </w:rPr>
        <w:t>MySQL</w:t>
      </w:r>
      <w:r>
        <w:rPr>
          <w:rFonts w:hint="eastAsia"/>
          <w:color w:val="000000"/>
          <w:kern w:val="2"/>
        </w:rPr>
        <w:t>数据库服务程序的目录，</w:t>
      </w:r>
      <w:r>
        <w:rPr>
          <w:color w:val="000000"/>
          <w:kern w:val="2"/>
        </w:rPr>
        <w:t>/usr/local/mysql/var</w:t>
      </w:r>
      <w:r>
        <w:rPr>
          <w:rFonts w:hint="eastAsia"/>
          <w:color w:val="000000"/>
          <w:kern w:val="2"/>
        </w:rPr>
        <w:t>则是用于保存真实数据库文件的目录。</w:t>
      </w:r>
    </w:p>
    <w:p>
      <w:pPr>
        <w:pStyle w:val="58"/>
        <w:rPr>
          <w:kern w:val="2"/>
        </w:rPr>
      </w:pPr>
    </w:p>
    <w:p>
      <w:pPr>
        <w:pStyle w:val="26"/>
        <w:rPr>
          <w:kern w:val="2"/>
        </w:rPr>
      </w:pPr>
      <w:r>
        <w:rPr>
          <w:kern w:val="2"/>
        </w:rPr>
        <w:t>[root@linuxprobe src]# mkdir -p /usr/local/mysql/var</w:t>
      </w:r>
    </w:p>
    <w:p>
      <w:pPr>
        <w:pStyle w:val="26"/>
        <w:rPr>
          <w:kern w:val="2"/>
        </w:rPr>
      </w:pPr>
      <w:r>
        <w:rPr>
          <w:kern w:val="2"/>
        </w:rPr>
        <w:t>[root@linuxprobe src]# chown -Rf mysql:mysql /usr/local/mysql</w:t>
      </w:r>
    </w:p>
    <w:p>
      <w:pPr>
        <w:pStyle w:val="59"/>
        <w:spacing w:after="90"/>
        <w:rPr>
          <w:kern w:val="2"/>
        </w:rPr>
      </w:pPr>
    </w:p>
    <w:p>
      <w:pPr>
        <w:rPr>
          <w:kern w:val="2"/>
        </w:rPr>
      </w:pPr>
      <w:r>
        <w:rPr>
          <w:rFonts w:hint="eastAsia"/>
          <w:color w:val="000000"/>
          <w:kern w:val="2"/>
        </w:rPr>
        <w:t>接下来解压、编译、安装</w:t>
      </w:r>
      <w:r>
        <w:rPr>
          <w:color w:val="000000"/>
          <w:kern w:val="2"/>
        </w:rPr>
        <w:t>MySQL</w:t>
      </w:r>
      <w:r>
        <w:rPr>
          <w:rFonts w:hint="eastAsia"/>
          <w:color w:val="000000"/>
          <w:kern w:val="2"/>
        </w:rPr>
        <w:t>数据库服务程序。在编译数据库时使用的是</w:t>
      </w:r>
      <w:r>
        <w:rPr>
          <w:color w:val="000000"/>
          <w:kern w:val="2"/>
        </w:rPr>
        <w:t>cmake</w:t>
      </w:r>
      <w:r>
        <w:rPr>
          <w:rFonts w:hint="eastAsia"/>
          <w:color w:val="000000"/>
          <w:kern w:val="2"/>
        </w:rPr>
        <w:t>命令，其中，</w:t>
      </w:r>
      <w:r>
        <w:rPr>
          <w:color w:val="000000"/>
          <w:kern w:val="2"/>
        </w:rPr>
        <w:t>-DCMAKE</w:t>
      </w:r>
      <w:r>
        <w:rPr>
          <w:rFonts w:ascii="宋体" w:eastAsia="宋体"/>
          <w:color w:val="000000"/>
          <w:kern w:val="2"/>
        </w:rPr>
        <w:t>_</w:t>
      </w:r>
      <w:r>
        <w:rPr>
          <w:color w:val="000000"/>
          <w:kern w:val="2"/>
        </w:rPr>
        <w:t>INSTALL</w:t>
      </w:r>
      <w:r>
        <w:rPr>
          <w:rFonts w:ascii="宋体" w:eastAsia="宋体"/>
          <w:color w:val="000000"/>
          <w:kern w:val="2"/>
        </w:rPr>
        <w:t>_</w:t>
      </w:r>
      <w:r>
        <w:rPr>
          <w:color w:val="000000"/>
          <w:kern w:val="2"/>
        </w:rPr>
        <w:t>PREFIX</w:t>
      </w:r>
      <w:r>
        <w:rPr>
          <w:rFonts w:hint="eastAsia"/>
          <w:color w:val="000000"/>
          <w:kern w:val="2"/>
        </w:rPr>
        <w:t>参数用于定义数据库服务程序的保存目录，</w:t>
      </w:r>
      <w:r>
        <w:rPr>
          <w:color w:val="000000"/>
          <w:kern w:val="2"/>
        </w:rPr>
        <w:t>-DMYSQL</w:t>
      </w:r>
      <w:r>
        <w:rPr>
          <w:rFonts w:ascii="宋体" w:eastAsia="宋体"/>
          <w:color w:val="000000"/>
          <w:kern w:val="2"/>
        </w:rPr>
        <w:t>_</w:t>
      </w:r>
      <w:r>
        <w:rPr>
          <w:color w:val="000000"/>
          <w:kern w:val="2"/>
        </w:rPr>
        <w:t>DATADIR</w:t>
      </w:r>
      <w:r>
        <w:rPr>
          <w:rFonts w:hint="eastAsia"/>
          <w:color w:val="000000"/>
          <w:kern w:val="2"/>
        </w:rPr>
        <w:t>参数用于定义真实数据库文件的目录，</w:t>
      </w:r>
      <w:r>
        <w:rPr>
          <w:color w:val="000000"/>
          <w:kern w:val="2"/>
        </w:rPr>
        <w:t>-DSYSCONFDIR</w:t>
      </w:r>
      <w:r>
        <w:rPr>
          <w:rFonts w:hint="eastAsia"/>
          <w:color w:val="000000"/>
          <w:kern w:val="2"/>
        </w:rPr>
        <w:t>则是定义</w:t>
      </w:r>
      <w:r>
        <w:rPr>
          <w:color w:val="000000"/>
          <w:kern w:val="2"/>
        </w:rPr>
        <w:t>MySQL</w:t>
      </w:r>
      <w:r>
        <w:rPr>
          <w:rFonts w:hint="eastAsia"/>
          <w:color w:val="000000"/>
          <w:kern w:val="2"/>
        </w:rPr>
        <w:t>数据库配置文件的保存目录。由于</w:t>
      </w:r>
      <w:r>
        <w:rPr>
          <w:color w:val="000000"/>
          <w:kern w:val="2"/>
        </w:rPr>
        <w:t>MySQL</w:t>
      </w:r>
      <w:r>
        <w:rPr>
          <w:rFonts w:hint="eastAsia"/>
          <w:color w:val="000000"/>
          <w:kern w:val="2"/>
        </w:rPr>
        <w:t>数据库服务程序比较大，因此编译的过程比较漫长，在此期间可以稍微休息一下。</w:t>
      </w:r>
    </w:p>
    <w:p>
      <w:pPr>
        <w:pStyle w:val="58"/>
        <w:rPr>
          <w:kern w:val="2"/>
        </w:rPr>
      </w:pPr>
    </w:p>
    <w:p>
      <w:pPr>
        <w:pStyle w:val="26"/>
        <w:rPr>
          <w:kern w:val="2"/>
        </w:rPr>
      </w:pPr>
      <w:r>
        <w:rPr>
          <w:kern w:val="2"/>
        </w:rPr>
        <w:t>[root@linuxprobe src]# tar xzvf mysql-5.6.19.tar.gz</w:t>
      </w:r>
    </w:p>
    <w:p>
      <w:pPr>
        <w:pStyle w:val="26"/>
        <w:rPr>
          <w:kern w:val="2"/>
        </w:rPr>
      </w:pPr>
      <w:r>
        <w:rPr>
          <w:kern w:val="2"/>
        </w:rPr>
        <w:t>[root@linuxprobe src]# cd mysql-5.6.19/</w:t>
      </w:r>
    </w:p>
    <w:p>
      <w:pPr>
        <w:pStyle w:val="26"/>
        <w:ind w:left="425" w:firstLine="0"/>
        <w:rPr>
          <w:kern w:val="2"/>
        </w:rPr>
      </w:pPr>
      <w:r>
        <w:rPr>
          <w:spacing w:val="-2"/>
          <w:kern w:val="2"/>
        </w:rPr>
        <w:t>[root@linuxprobe mysql-5.6.19]# cmake . -DCMAKE</w:t>
      </w:r>
      <w:r>
        <w:rPr>
          <w:rFonts w:ascii="宋体"/>
          <w:spacing w:val="-2"/>
          <w:kern w:val="2"/>
        </w:rPr>
        <w:t>_</w:t>
      </w:r>
      <w:r>
        <w:rPr>
          <w:spacing w:val="-2"/>
          <w:kern w:val="2"/>
        </w:rPr>
        <w:t>INSTALL</w:t>
      </w:r>
      <w:r>
        <w:rPr>
          <w:rFonts w:ascii="宋体"/>
          <w:spacing w:val="-2"/>
          <w:kern w:val="2"/>
        </w:rPr>
        <w:t>_</w:t>
      </w:r>
      <w:r>
        <w:rPr>
          <w:spacing w:val="-2"/>
          <w:kern w:val="2"/>
        </w:rPr>
        <w:t>PREFIX=/</w:t>
      </w:r>
      <w:r>
        <w:rPr>
          <w:b/>
          <w:bCs/>
          <w:spacing w:val="-2"/>
          <w:kern w:val="2"/>
        </w:rPr>
        <w:t xml:space="preserve">usr/local/mysql </w:t>
      </w:r>
      <w:r>
        <w:rPr>
          <w:rFonts w:hint="eastAsia"/>
          <w:kern w:val="2"/>
        </w:rPr>
        <w:t>-</w:t>
      </w:r>
      <w:r>
        <w:rPr>
          <w:kern w:val="2"/>
        </w:rPr>
        <w:t>DMYSQL</w:t>
      </w:r>
      <w:r>
        <w:rPr>
          <w:rFonts w:ascii="宋体"/>
          <w:kern w:val="2"/>
        </w:rPr>
        <w:t>_</w:t>
      </w:r>
      <w:r>
        <w:rPr>
          <w:kern w:val="2"/>
        </w:rPr>
        <w:t>DATADIR=</w:t>
      </w:r>
      <w:r>
        <w:rPr>
          <w:b/>
          <w:bCs/>
          <w:kern w:val="2"/>
        </w:rPr>
        <w:t>/usr/local/mysql/var</w:t>
      </w:r>
      <w:r>
        <w:rPr>
          <w:kern w:val="2"/>
        </w:rPr>
        <w:t> -DSYSCONFDIR=</w:t>
      </w:r>
      <w:r>
        <w:rPr>
          <w:b/>
          <w:bCs/>
          <w:kern w:val="2"/>
        </w:rPr>
        <w:t>/etc</w:t>
      </w:r>
    </w:p>
    <w:p>
      <w:pPr>
        <w:pStyle w:val="26"/>
        <w:rPr>
          <w:kern w:val="2"/>
        </w:rPr>
      </w:pPr>
      <w:r>
        <w:rPr>
          <w:kern w:val="2"/>
        </w:rPr>
        <w:t>[root@linuxprobe mysql-5.6.19]# make</w:t>
      </w:r>
    </w:p>
    <w:p>
      <w:pPr>
        <w:pStyle w:val="26"/>
        <w:rPr>
          <w:kern w:val="2"/>
        </w:rPr>
      </w:pPr>
      <w:r>
        <w:rPr>
          <w:kern w:val="2"/>
        </w:rPr>
        <w:t>[root@linuxprobe mysql-5.6.19]# make install</w:t>
      </w:r>
    </w:p>
    <w:p>
      <w:pPr>
        <w:pStyle w:val="59"/>
        <w:spacing w:after="90"/>
        <w:rPr>
          <w:kern w:val="2"/>
        </w:rPr>
      </w:pPr>
    </w:p>
    <w:p>
      <w:pPr>
        <w:rPr>
          <w:spacing w:val="2"/>
          <w:kern w:val="2"/>
        </w:rPr>
      </w:pPr>
      <w:r>
        <w:rPr>
          <w:rFonts w:hint="eastAsia"/>
          <w:color w:val="000000"/>
          <w:kern w:val="2"/>
        </w:rPr>
        <w:t>为了让</w:t>
      </w:r>
      <w:r>
        <w:rPr>
          <w:color w:val="000000"/>
          <w:kern w:val="2"/>
        </w:rPr>
        <w:t>MySQL</w:t>
      </w:r>
      <w:r>
        <w:rPr>
          <w:rFonts w:hint="eastAsia"/>
          <w:color w:val="000000"/>
          <w:kern w:val="2"/>
        </w:rPr>
        <w:t>数据库程序正常运转起来，需要先删除</w:t>
      </w:r>
      <w:r>
        <w:rPr>
          <w:color w:val="000000"/>
          <w:kern w:val="2"/>
        </w:rPr>
        <w:t>/etc</w:t>
      </w:r>
      <w:r>
        <w:rPr>
          <w:rFonts w:hint="eastAsia"/>
          <w:color w:val="000000"/>
          <w:kern w:val="2"/>
        </w:rPr>
        <w:t>目录中的默认配置文件，然后在</w:t>
      </w:r>
      <w:r>
        <w:rPr>
          <w:color w:val="000000"/>
          <w:kern w:val="2"/>
        </w:rPr>
        <w:t>My</w:t>
      </w:r>
      <w:r>
        <w:rPr>
          <w:color w:val="000000"/>
          <w:spacing w:val="2"/>
          <w:kern w:val="2"/>
        </w:rPr>
        <w:t>SQL</w:t>
      </w:r>
      <w:r>
        <w:rPr>
          <w:rFonts w:hint="eastAsia"/>
          <w:color w:val="000000"/>
          <w:spacing w:val="2"/>
          <w:kern w:val="2"/>
        </w:rPr>
        <w:t>数据库程序的保存目录</w:t>
      </w:r>
      <w:r>
        <w:rPr>
          <w:color w:val="000000"/>
          <w:spacing w:val="2"/>
          <w:kern w:val="2"/>
        </w:rPr>
        <w:t>scripts</w:t>
      </w:r>
      <w:r>
        <w:rPr>
          <w:rFonts w:hint="eastAsia"/>
          <w:color w:val="000000"/>
          <w:spacing w:val="2"/>
          <w:kern w:val="2"/>
        </w:rPr>
        <w:t>内找到一个名为</w:t>
      </w:r>
      <w:r>
        <w:rPr>
          <w:color w:val="000000"/>
          <w:spacing w:val="2"/>
          <w:kern w:val="2"/>
        </w:rPr>
        <w:t>mysql</w:t>
      </w:r>
      <w:r>
        <w:rPr>
          <w:rFonts w:ascii="宋体" w:eastAsia="宋体"/>
          <w:color w:val="000000"/>
          <w:spacing w:val="2"/>
          <w:kern w:val="2"/>
        </w:rPr>
        <w:t>_</w:t>
      </w:r>
      <w:r>
        <w:rPr>
          <w:color w:val="000000"/>
          <w:spacing w:val="2"/>
          <w:kern w:val="2"/>
        </w:rPr>
        <w:t>install</w:t>
      </w:r>
      <w:r>
        <w:rPr>
          <w:rFonts w:ascii="宋体" w:eastAsia="宋体"/>
          <w:color w:val="000000"/>
          <w:spacing w:val="2"/>
          <w:kern w:val="2"/>
        </w:rPr>
        <w:t>_</w:t>
      </w:r>
      <w:r>
        <w:rPr>
          <w:color w:val="000000"/>
          <w:spacing w:val="2"/>
          <w:kern w:val="2"/>
        </w:rPr>
        <w:t>db</w:t>
      </w:r>
      <w:r>
        <w:rPr>
          <w:rFonts w:hint="eastAsia"/>
          <w:color w:val="000000"/>
          <w:spacing w:val="2"/>
          <w:kern w:val="2"/>
        </w:rPr>
        <w:t>的脚本程序，执行这个脚本程序并使用</w:t>
      </w:r>
      <w:r>
        <w:rPr>
          <w:color w:val="000000"/>
          <w:spacing w:val="2"/>
          <w:kern w:val="2"/>
        </w:rPr>
        <w:t>--user</w:t>
      </w:r>
      <w:r>
        <w:rPr>
          <w:rFonts w:hint="eastAsia"/>
          <w:color w:val="000000"/>
          <w:spacing w:val="2"/>
          <w:kern w:val="2"/>
        </w:rPr>
        <w:t>参数指定</w:t>
      </w:r>
      <w:r>
        <w:rPr>
          <w:color w:val="000000"/>
          <w:spacing w:val="2"/>
          <w:kern w:val="2"/>
        </w:rPr>
        <w:t>MySQL</w:t>
      </w:r>
      <w:r>
        <w:rPr>
          <w:rFonts w:hint="eastAsia"/>
          <w:color w:val="000000"/>
          <w:spacing w:val="2"/>
          <w:kern w:val="2"/>
        </w:rPr>
        <w:t>服务的对应账号名称（在前面步骤已经创建），使用</w:t>
      </w:r>
      <w:r>
        <w:rPr>
          <w:color w:val="000000"/>
          <w:spacing w:val="2"/>
          <w:kern w:val="2"/>
        </w:rPr>
        <w:t>--basedir</w:t>
      </w:r>
      <w:r>
        <w:rPr>
          <w:rFonts w:hint="eastAsia"/>
          <w:color w:val="000000"/>
          <w:spacing w:val="2"/>
          <w:kern w:val="2"/>
        </w:rPr>
        <w:t>参数指定</w:t>
      </w:r>
      <w:r>
        <w:rPr>
          <w:color w:val="000000"/>
          <w:spacing w:val="2"/>
          <w:kern w:val="2"/>
        </w:rPr>
        <w:t>MySQL</w:t>
      </w:r>
      <w:r>
        <w:rPr>
          <w:rFonts w:hint="eastAsia"/>
          <w:color w:val="000000"/>
          <w:spacing w:val="2"/>
          <w:kern w:val="2"/>
        </w:rPr>
        <w:t>服务程序的保存目录，使用</w:t>
      </w:r>
      <w:r>
        <w:rPr>
          <w:color w:val="000000"/>
          <w:spacing w:val="2"/>
          <w:kern w:val="2"/>
        </w:rPr>
        <w:t>--datadir</w:t>
      </w:r>
      <w:r>
        <w:rPr>
          <w:rFonts w:hint="eastAsia"/>
          <w:color w:val="000000"/>
          <w:spacing w:val="2"/>
          <w:kern w:val="2"/>
        </w:rPr>
        <w:t>参数指定</w:t>
      </w:r>
      <w:r>
        <w:rPr>
          <w:color w:val="000000"/>
          <w:spacing w:val="2"/>
          <w:kern w:val="2"/>
        </w:rPr>
        <w:t>MySQL</w:t>
      </w:r>
      <w:r>
        <w:rPr>
          <w:rFonts w:hint="eastAsia"/>
          <w:color w:val="000000"/>
          <w:spacing w:val="2"/>
          <w:kern w:val="2"/>
        </w:rPr>
        <w:t>真实数据库的文件保存目录，这样即可生成系统数据库文件，也会生成出新的</w:t>
      </w:r>
      <w:r>
        <w:rPr>
          <w:color w:val="000000"/>
          <w:spacing w:val="2"/>
          <w:kern w:val="2"/>
        </w:rPr>
        <w:t>MySQL</w:t>
      </w:r>
      <w:r>
        <w:rPr>
          <w:rFonts w:hint="eastAsia"/>
          <w:color w:val="000000"/>
          <w:spacing w:val="2"/>
          <w:kern w:val="2"/>
        </w:rPr>
        <w:t>服务配置文件。</w:t>
      </w:r>
    </w:p>
    <w:p>
      <w:pPr>
        <w:pStyle w:val="58"/>
        <w:rPr>
          <w:kern w:val="2"/>
        </w:rPr>
      </w:pPr>
    </w:p>
    <w:p>
      <w:pPr>
        <w:pStyle w:val="26"/>
        <w:rPr>
          <w:kern w:val="2"/>
        </w:rPr>
      </w:pPr>
      <w:r>
        <w:rPr>
          <w:kern w:val="2"/>
        </w:rPr>
        <w:t>[root@linuxprobe mysql-5.6.19]# rm -rf /etc/my.cnf</w:t>
      </w:r>
    </w:p>
    <w:p>
      <w:pPr>
        <w:pStyle w:val="26"/>
        <w:rPr>
          <w:kern w:val="2"/>
        </w:rPr>
      </w:pPr>
      <w:r>
        <w:rPr>
          <w:kern w:val="2"/>
        </w:rPr>
        <w:t>[root@linuxprobe mysql-5.6.19]# cd /usr/local/mysql</w:t>
      </w:r>
    </w:p>
    <w:p>
      <w:pPr>
        <w:pStyle w:val="26"/>
        <w:rPr>
          <w:kern w:val="2"/>
        </w:rPr>
      </w:pPr>
      <w:r>
        <w:rPr>
          <w:kern w:val="2"/>
        </w:rPr>
        <w:t>[root@linuxprobe mysql]# ./scripts/mysql</w:t>
      </w:r>
      <w:r>
        <w:rPr>
          <w:rFonts w:ascii="宋体"/>
          <w:kern w:val="2"/>
        </w:rPr>
        <w:t>_</w:t>
      </w:r>
      <w:r>
        <w:rPr>
          <w:kern w:val="2"/>
        </w:rPr>
        <w:t>install</w:t>
      </w:r>
      <w:r>
        <w:rPr>
          <w:rFonts w:ascii="宋体"/>
          <w:kern w:val="2"/>
        </w:rPr>
        <w:t>_</w:t>
      </w:r>
      <w:r>
        <w:rPr>
          <w:kern w:val="2"/>
        </w:rPr>
        <w:t>db --user=mysql --basedir=/usr/</w:t>
      </w:r>
      <w:r>
        <w:rPr>
          <w:rFonts w:hint="eastAsia"/>
          <w:kern w:val="2"/>
        </w:rPr>
        <w:t xml:space="preserve"> </w:t>
      </w:r>
    </w:p>
    <w:p>
      <w:pPr>
        <w:pStyle w:val="26"/>
        <w:rPr>
          <w:kern w:val="2"/>
        </w:rPr>
      </w:pPr>
      <w:r>
        <w:rPr>
          <w:kern w:val="2"/>
        </w:rPr>
        <w:t>local/mysql --datadir=/usr/local/mysql/var</w:t>
      </w:r>
    </w:p>
    <w:p>
      <w:pPr>
        <w:pStyle w:val="59"/>
        <w:spacing w:after="90"/>
        <w:rPr>
          <w:kern w:val="2"/>
        </w:rPr>
      </w:pPr>
    </w:p>
    <w:p>
      <w:pPr>
        <w:rPr>
          <w:kern w:val="2"/>
        </w:rPr>
      </w:pPr>
      <w:r>
        <w:rPr>
          <w:rFonts w:hint="eastAsia"/>
          <w:color w:val="000000"/>
          <w:kern w:val="2"/>
        </w:rPr>
        <w:t>把系统新生成的</w:t>
      </w:r>
      <w:r>
        <w:rPr>
          <w:color w:val="000000"/>
          <w:kern w:val="2"/>
        </w:rPr>
        <w:t>MySQL</w:t>
      </w:r>
      <w:r>
        <w:rPr>
          <w:rFonts w:hint="eastAsia"/>
          <w:color w:val="000000"/>
          <w:kern w:val="2"/>
        </w:rPr>
        <w:t>数据库配置文件链接到</w:t>
      </w:r>
      <w:r>
        <w:rPr>
          <w:color w:val="000000"/>
          <w:kern w:val="2"/>
        </w:rPr>
        <w:t>/etc</w:t>
      </w:r>
      <w:r>
        <w:rPr>
          <w:rFonts w:hint="eastAsia"/>
          <w:color w:val="000000"/>
          <w:kern w:val="2"/>
        </w:rPr>
        <w:t>目录中，然后把程序目录中的开机程序文件复制到</w:t>
      </w:r>
      <w:r>
        <w:rPr>
          <w:color w:val="000000"/>
          <w:kern w:val="2"/>
        </w:rPr>
        <w:t>/etc/rc.d/init.d</w:t>
      </w:r>
      <w:r>
        <w:rPr>
          <w:rFonts w:hint="eastAsia"/>
          <w:color w:val="000000"/>
          <w:kern w:val="2"/>
        </w:rPr>
        <w:t>目录中，以便通过</w:t>
      </w:r>
      <w:r>
        <w:rPr>
          <w:color w:val="000000"/>
          <w:kern w:val="2"/>
        </w:rPr>
        <w:t>service</w:t>
      </w:r>
      <w:r>
        <w:rPr>
          <w:rFonts w:hint="eastAsia"/>
          <w:color w:val="000000"/>
          <w:kern w:val="2"/>
        </w:rPr>
        <w:t>命令来管理</w:t>
      </w:r>
      <w:r>
        <w:rPr>
          <w:color w:val="000000"/>
          <w:kern w:val="2"/>
        </w:rPr>
        <w:t>MySQL</w:t>
      </w:r>
      <w:r>
        <w:rPr>
          <w:rFonts w:hint="eastAsia"/>
          <w:color w:val="000000"/>
          <w:kern w:val="2"/>
        </w:rPr>
        <w:t>数据库服务程序。记得把数据库脚本文件的权限修改成</w:t>
      </w:r>
      <w:r>
        <w:rPr>
          <w:color w:val="000000"/>
          <w:kern w:val="2"/>
        </w:rPr>
        <w:t>755</w:t>
      </w:r>
      <w:r>
        <w:rPr>
          <w:rFonts w:hint="eastAsia"/>
          <w:color w:val="000000"/>
          <w:kern w:val="2"/>
        </w:rPr>
        <w:t>以便于让用户有执行该脚本的权限：</w:t>
      </w:r>
    </w:p>
    <w:p>
      <w:pPr>
        <w:pStyle w:val="58"/>
        <w:rPr>
          <w:kern w:val="2"/>
        </w:rPr>
      </w:pPr>
    </w:p>
    <w:p>
      <w:pPr>
        <w:pStyle w:val="26"/>
        <w:rPr>
          <w:spacing w:val="-2"/>
          <w:kern w:val="2"/>
        </w:rPr>
      </w:pPr>
      <w:r>
        <w:rPr>
          <w:spacing w:val="-2"/>
          <w:kern w:val="2"/>
        </w:rPr>
        <w:t>[root@linuxprobe mysql]# ln -s my.cnf /etc/my.cnf </w:t>
      </w:r>
    </w:p>
    <w:p>
      <w:pPr>
        <w:pStyle w:val="26"/>
        <w:rPr>
          <w:spacing w:val="-2"/>
          <w:kern w:val="2"/>
        </w:rPr>
      </w:pPr>
      <w:r>
        <w:rPr>
          <w:spacing w:val="-2"/>
          <w:kern w:val="2"/>
        </w:rPr>
        <w:t>[root@linuxprobe mysql]# cp ./support-files/mysql.server /etc/rc.d/init.d/mysqld</w:t>
      </w:r>
    </w:p>
    <w:p>
      <w:pPr>
        <w:pStyle w:val="26"/>
        <w:rPr>
          <w:spacing w:val="-2"/>
          <w:kern w:val="2"/>
        </w:rPr>
      </w:pPr>
      <w:r>
        <w:rPr>
          <w:spacing w:val="-2"/>
          <w:kern w:val="2"/>
        </w:rPr>
        <w:t>[root@linuxprobe mysql]# chmod 755 /etc/rc.d/init.d/mysqld</w:t>
      </w:r>
    </w:p>
    <w:p>
      <w:pPr>
        <w:pStyle w:val="59"/>
        <w:spacing w:after="90"/>
        <w:rPr>
          <w:kern w:val="2"/>
        </w:rPr>
      </w:pPr>
    </w:p>
    <w:p>
      <w:pPr>
        <w:rPr>
          <w:kern w:val="2"/>
        </w:rPr>
      </w:pPr>
      <w:r>
        <w:rPr>
          <w:rFonts w:hint="eastAsia"/>
          <w:color w:val="000000"/>
          <w:kern w:val="2"/>
        </w:rPr>
        <w:t>编辑刚复制的</w:t>
      </w:r>
      <w:r>
        <w:rPr>
          <w:color w:val="000000"/>
          <w:kern w:val="2"/>
        </w:rPr>
        <w:t>MySQL</w:t>
      </w:r>
      <w:r>
        <w:rPr>
          <w:rFonts w:hint="eastAsia"/>
          <w:color w:val="000000"/>
          <w:kern w:val="2"/>
        </w:rPr>
        <w:t>数据库脚本文件，把第</w:t>
      </w:r>
      <w:r>
        <w:rPr>
          <w:color w:val="000000"/>
          <w:kern w:val="2"/>
        </w:rPr>
        <w:t>46</w:t>
      </w:r>
      <w:r>
        <w:rPr>
          <w:rFonts w:hint="eastAsia"/>
          <w:color w:val="000000"/>
          <w:kern w:val="2"/>
        </w:rPr>
        <w:t>、</w:t>
      </w:r>
      <w:r>
        <w:rPr>
          <w:color w:val="000000"/>
          <w:kern w:val="2"/>
        </w:rPr>
        <w:t>47</w:t>
      </w:r>
      <w:r>
        <w:rPr>
          <w:rFonts w:hint="eastAsia"/>
          <w:color w:val="000000"/>
          <w:kern w:val="2"/>
        </w:rPr>
        <w:t>行的</w:t>
      </w:r>
      <w:r>
        <w:rPr>
          <w:color w:val="000000"/>
          <w:kern w:val="2"/>
        </w:rPr>
        <w:t>basedir</w:t>
      </w:r>
      <w:r>
        <w:rPr>
          <w:rFonts w:hint="eastAsia"/>
          <w:color w:val="000000"/>
          <w:kern w:val="2"/>
        </w:rPr>
        <w:t>与</w:t>
      </w:r>
      <w:r>
        <w:rPr>
          <w:color w:val="000000"/>
          <w:kern w:val="2"/>
        </w:rPr>
        <w:t>datadir</w:t>
      </w:r>
      <w:r>
        <w:rPr>
          <w:rFonts w:hint="eastAsia"/>
          <w:color w:val="000000"/>
          <w:kern w:val="2"/>
        </w:rPr>
        <w:t>参数分别修改为</w:t>
      </w:r>
      <w:r>
        <w:rPr>
          <w:color w:val="000000"/>
          <w:kern w:val="2"/>
        </w:rPr>
        <w:t>MySQL</w:t>
      </w:r>
      <w:r>
        <w:rPr>
          <w:rFonts w:hint="eastAsia"/>
          <w:color w:val="000000"/>
          <w:kern w:val="2"/>
        </w:rPr>
        <w:t>数据库程序的保存目录和真实数据库的文件内容。</w:t>
      </w:r>
    </w:p>
    <w:p>
      <w:pPr>
        <w:pStyle w:val="58"/>
        <w:rPr>
          <w:kern w:val="2"/>
        </w:rPr>
      </w:pPr>
    </w:p>
    <w:p>
      <w:pPr>
        <w:pStyle w:val="26"/>
        <w:rPr>
          <w:kern w:val="2"/>
        </w:rPr>
      </w:pPr>
      <w:r>
        <w:rPr>
          <w:kern w:val="2"/>
        </w:rPr>
        <w:t>[root@linuxprobe mysql]# vim /etc/rc.d/init.d/mysqld </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 39 #</w:t>
      </w:r>
    </w:p>
    <w:p>
      <w:pPr>
        <w:pStyle w:val="26"/>
        <w:rPr>
          <w:spacing w:val="-4"/>
          <w:kern w:val="2"/>
        </w:rPr>
      </w:pPr>
      <w:r>
        <w:rPr>
          <w:kern w:val="2"/>
        </w:rPr>
        <w:t> </w:t>
      </w:r>
      <w:r>
        <w:rPr>
          <w:spacing w:val="-4"/>
          <w:kern w:val="2"/>
        </w:rPr>
        <w:t>40 # If you want to affect other MySQL variables, you should make your changes</w:t>
      </w:r>
    </w:p>
    <w:p>
      <w:pPr>
        <w:pStyle w:val="26"/>
        <w:rPr>
          <w:kern w:val="2"/>
        </w:rPr>
      </w:pPr>
      <w:r>
        <w:rPr>
          <w:kern w:val="2"/>
        </w:rPr>
        <w:t> 41 # in the /etc/my.cnf, ~/.my.cnf or other MySQL configuration files.</w:t>
      </w:r>
    </w:p>
    <w:p>
      <w:pPr>
        <w:pStyle w:val="26"/>
        <w:rPr>
          <w:kern w:val="2"/>
        </w:rPr>
      </w:pPr>
      <w:r>
        <w:rPr>
          <w:kern w:val="2"/>
        </w:rPr>
        <w:t> 42 </w:t>
      </w:r>
    </w:p>
    <w:p>
      <w:pPr>
        <w:pStyle w:val="26"/>
        <w:rPr>
          <w:kern w:val="2"/>
        </w:rPr>
      </w:pPr>
      <w:r>
        <w:rPr>
          <w:kern w:val="2"/>
        </w:rPr>
        <w:t> 43 # If you change base dir, you must also change datadir. These may get</w:t>
      </w:r>
    </w:p>
    <w:p>
      <w:pPr>
        <w:pStyle w:val="26"/>
        <w:rPr>
          <w:kern w:val="2"/>
        </w:rPr>
      </w:pPr>
      <w:r>
        <w:rPr>
          <w:kern w:val="2"/>
        </w:rPr>
        <w:t> 44 # overwritten by settings in the MySQL configuration files.</w:t>
      </w:r>
    </w:p>
    <w:p>
      <w:pPr>
        <w:pStyle w:val="26"/>
        <w:rPr>
          <w:kern w:val="2"/>
        </w:rPr>
      </w:pPr>
      <w:r>
        <w:rPr>
          <w:kern w:val="2"/>
        </w:rPr>
        <w:t> 45 </w:t>
      </w:r>
    </w:p>
    <w:p>
      <w:pPr>
        <w:pStyle w:val="26"/>
        <w:rPr>
          <w:kern w:val="2"/>
        </w:rPr>
      </w:pPr>
      <w:r>
        <w:rPr>
          <w:b/>
          <w:bCs/>
          <w:kern w:val="2"/>
        </w:rPr>
        <w:t> 46 basedir=/usr/local/mysql</w:t>
      </w:r>
    </w:p>
    <w:p>
      <w:pPr>
        <w:pStyle w:val="26"/>
        <w:rPr>
          <w:kern w:val="2"/>
        </w:rPr>
      </w:pPr>
      <w:r>
        <w:rPr>
          <w:b/>
          <w:bCs/>
          <w:kern w:val="2"/>
        </w:rPr>
        <w:t> 47 datadir=/usr/local/mysql/var</w:t>
      </w:r>
    </w:p>
    <w:p>
      <w:pPr>
        <w:pStyle w:val="26"/>
        <w:rPr>
          <w:kern w:val="2"/>
        </w:rPr>
      </w:pPr>
      <w:r>
        <w:rPr>
          <w:kern w:val="2"/>
        </w:rPr>
        <w:t> 48 </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rPr>
        <w:t>配置好脚本文件后便可以用</w:t>
      </w:r>
      <w:r>
        <w:rPr>
          <w:color w:val="000000"/>
          <w:kern w:val="2"/>
        </w:rPr>
        <w:t>service</w:t>
      </w:r>
      <w:r>
        <w:rPr>
          <w:rFonts w:hint="eastAsia"/>
          <w:color w:val="000000"/>
          <w:kern w:val="2"/>
        </w:rPr>
        <w:t>命令启动</w:t>
      </w:r>
      <w:r>
        <w:rPr>
          <w:color w:val="000000"/>
          <w:kern w:val="2"/>
        </w:rPr>
        <w:t>mysqld</w:t>
      </w:r>
      <w:r>
        <w:rPr>
          <w:rFonts w:hint="eastAsia"/>
          <w:color w:val="000000"/>
          <w:kern w:val="2"/>
        </w:rPr>
        <w:t>数据库服务了。</w:t>
      </w:r>
      <w:r>
        <w:rPr>
          <w:color w:val="000000"/>
          <w:kern w:val="2"/>
        </w:rPr>
        <w:t>mysqld</w:t>
      </w:r>
      <w:r>
        <w:rPr>
          <w:rFonts w:hint="eastAsia"/>
          <w:color w:val="000000"/>
          <w:kern w:val="2"/>
        </w:rPr>
        <w:t>是</w:t>
      </w:r>
      <w:r>
        <w:rPr>
          <w:color w:val="000000"/>
          <w:kern w:val="2"/>
        </w:rPr>
        <w:t>MySQL</w:t>
      </w:r>
      <w:r>
        <w:rPr>
          <w:rFonts w:hint="eastAsia"/>
          <w:color w:val="000000"/>
          <w:kern w:val="2"/>
        </w:rPr>
        <w:t>数据库程序的服务名称，注意不要写错。顺带再使用</w:t>
      </w:r>
      <w:r>
        <w:rPr>
          <w:color w:val="000000"/>
          <w:kern w:val="2"/>
        </w:rPr>
        <w:t>chkconfig</w:t>
      </w:r>
      <w:r>
        <w:rPr>
          <w:rFonts w:hint="eastAsia"/>
          <w:color w:val="000000"/>
          <w:kern w:val="2"/>
        </w:rPr>
        <w:t>命令把</w:t>
      </w:r>
      <w:r>
        <w:rPr>
          <w:color w:val="000000"/>
          <w:kern w:val="2"/>
        </w:rPr>
        <w:t>mysqld</w:t>
      </w:r>
      <w:r>
        <w:rPr>
          <w:rFonts w:hint="eastAsia"/>
          <w:color w:val="000000"/>
          <w:kern w:val="2"/>
        </w:rPr>
        <w:t>服务程序加入到开机启动项中。</w:t>
      </w:r>
    </w:p>
    <w:p>
      <w:pPr>
        <w:pStyle w:val="58"/>
        <w:rPr>
          <w:kern w:val="2"/>
        </w:rPr>
      </w:pPr>
    </w:p>
    <w:p>
      <w:pPr>
        <w:pStyle w:val="26"/>
        <w:rPr>
          <w:kern w:val="2"/>
        </w:rPr>
      </w:pPr>
      <w:r>
        <w:rPr>
          <w:kern w:val="2"/>
        </w:rPr>
        <w:t>[root@Linuxprobe mysql]# service mysqld start</w:t>
      </w:r>
    </w:p>
    <w:p>
      <w:pPr>
        <w:pStyle w:val="26"/>
        <w:rPr>
          <w:kern w:val="2"/>
        </w:rPr>
      </w:pPr>
      <w:r>
        <w:rPr>
          <w:kern w:val="2"/>
        </w:rPr>
        <w:t>Starting MySQL. SUCCESS! </w:t>
      </w:r>
    </w:p>
    <w:p>
      <w:pPr>
        <w:pStyle w:val="26"/>
        <w:rPr>
          <w:kern w:val="2"/>
        </w:rPr>
      </w:pPr>
      <w:r>
        <w:rPr>
          <w:kern w:val="2"/>
        </w:rPr>
        <w:t>[root@linuxprobe mysql]# chkconfig mysqld on</w:t>
      </w:r>
    </w:p>
    <w:p>
      <w:pPr>
        <w:pStyle w:val="59"/>
        <w:spacing w:after="90"/>
        <w:rPr>
          <w:kern w:val="2"/>
        </w:rPr>
      </w:pPr>
    </w:p>
    <w:p>
      <w:pPr>
        <w:rPr>
          <w:kern w:val="2"/>
        </w:rPr>
      </w:pPr>
      <w:r>
        <w:rPr>
          <w:color w:val="000000"/>
          <w:kern w:val="2"/>
        </w:rPr>
        <w:t>MySQL</w:t>
      </w:r>
      <w:r>
        <w:rPr>
          <w:rFonts w:hint="eastAsia"/>
          <w:color w:val="000000"/>
          <w:kern w:val="2"/>
        </w:rPr>
        <w:t>数据库程序自带了许多命令，但是</w:t>
      </w:r>
      <w:r>
        <w:rPr>
          <w:color w:val="000000"/>
          <w:kern w:val="2"/>
        </w:rPr>
        <w:t>Bash</w:t>
      </w:r>
      <w:r>
        <w:rPr>
          <w:rFonts w:hint="eastAsia"/>
          <w:color w:val="000000"/>
          <w:kern w:val="2"/>
        </w:rPr>
        <w:t>终端的</w:t>
      </w:r>
      <w:r>
        <w:rPr>
          <w:color w:val="000000"/>
          <w:kern w:val="2"/>
        </w:rPr>
        <w:t>PATH</w:t>
      </w:r>
      <w:r>
        <w:rPr>
          <w:rFonts w:hint="eastAsia"/>
          <w:color w:val="000000"/>
          <w:kern w:val="2"/>
        </w:rPr>
        <w:t>变量并不会包含这些命令所存放的目录，因此我们也无法顺利地对</w:t>
      </w:r>
      <w:r>
        <w:rPr>
          <w:color w:val="000000"/>
          <w:kern w:val="2"/>
        </w:rPr>
        <w:t>MySQL</w:t>
      </w:r>
      <w:r>
        <w:rPr>
          <w:rFonts w:hint="eastAsia"/>
          <w:color w:val="000000"/>
          <w:kern w:val="2"/>
        </w:rPr>
        <w:t>数据库进行初始化，也就不能使用</w:t>
      </w:r>
      <w:r>
        <w:rPr>
          <w:color w:val="000000"/>
          <w:kern w:val="2"/>
        </w:rPr>
        <w:t>MySQL</w:t>
      </w:r>
      <w:r>
        <w:rPr>
          <w:rFonts w:hint="eastAsia"/>
          <w:color w:val="000000"/>
          <w:kern w:val="2"/>
        </w:rPr>
        <w:t>数据库自带的命令了。想要把命令所保存的目录永久性地定义到</w:t>
      </w:r>
      <w:r>
        <w:rPr>
          <w:color w:val="000000"/>
          <w:kern w:val="2"/>
        </w:rPr>
        <w:t>PATH</w:t>
      </w:r>
      <w:r>
        <w:rPr>
          <w:rFonts w:hint="eastAsia"/>
          <w:color w:val="000000"/>
          <w:kern w:val="2"/>
        </w:rPr>
        <w:t>变量中，需要编辑</w:t>
      </w:r>
      <w:r>
        <w:rPr>
          <w:color w:val="000000"/>
          <w:kern w:val="2"/>
        </w:rPr>
        <w:t>/etc/profile</w:t>
      </w:r>
      <w:r>
        <w:rPr>
          <w:rFonts w:hint="eastAsia"/>
          <w:color w:val="000000"/>
          <w:kern w:val="2"/>
        </w:rPr>
        <w:t>文件并写入追加的命令目录，这样当物理设备在下一次重启时就会永久生效了。如果不想通过重启设备的方式来生效，也可以使用</w:t>
      </w:r>
      <w:r>
        <w:rPr>
          <w:color w:val="000000"/>
          <w:kern w:val="2"/>
        </w:rPr>
        <w:t>source</w:t>
      </w:r>
      <w:r>
        <w:rPr>
          <w:rFonts w:hint="eastAsia"/>
          <w:color w:val="000000"/>
          <w:kern w:val="2"/>
        </w:rPr>
        <w:t>命令加载一下</w:t>
      </w:r>
      <w:r>
        <w:rPr>
          <w:color w:val="000000"/>
          <w:kern w:val="2"/>
        </w:rPr>
        <w:t>/ect/profile</w:t>
      </w:r>
      <w:r>
        <w:rPr>
          <w:rFonts w:hint="eastAsia"/>
          <w:color w:val="000000"/>
          <w:kern w:val="2"/>
        </w:rPr>
        <w:t>文件，此时新的</w:t>
      </w:r>
      <w:r>
        <w:rPr>
          <w:color w:val="000000"/>
          <w:kern w:val="2"/>
        </w:rPr>
        <w:t>PATH</w:t>
      </w:r>
      <w:r>
        <w:rPr>
          <w:rFonts w:hint="eastAsia"/>
          <w:color w:val="000000"/>
          <w:kern w:val="2"/>
        </w:rPr>
        <w:t>变量也可以立即生效了。</w:t>
      </w:r>
    </w:p>
    <w:p>
      <w:pPr>
        <w:pStyle w:val="58"/>
        <w:rPr>
          <w:kern w:val="2"/>
        </w:rPr>
      </w:pPr>
    </w:p>
    <w:p>
      <w:pPr>
        <w:pStyle w:val="26"/>
        <w:rPr>
          <w:kern w:val="2"/>
        </w:rPr>
      </w:pPr>
      <w:r>
        <w:rPr>
          <w:kern w:val="2"/>
        </w:rPr>
        <w:t>[root@linuxprobe mysql]# vim /etc/profile</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 64 </w:t>
      </w:r>
    </w:p>
    <w:p>
      <w:pPr>
        <w:pStyle w:val="26"/>
        <w:rPr>
          <w:kern w:val="2"/>
        </w:rPr>
      </w:pPr>
      <w:r>
        <w:rPr>
          <w:kern w:val="2"/>
        </w:rPr>
        <w:t> 65 for i in /etc/profile.d/*.sh ; do</w:t>
      </w:r>
    </w:p>
    <w:p>
      <w:pPr>
        <w:pStyle w:val="26"/>
        <w:rPr>
          <w:kern w:val="2"/>
        </w:rPr>
      </w:pPr>
      <w:r>
        <w:rPr>
          <w:kern w:val="2"/>
        </w:rPr>
        <w:t> 66 if [ -r "$i" ]; then</w:t>
      </w:r>
    </w:p>
    <w:p>
      <w:pPr>
        <w:pStyle w:val="26"/>
        <w:rPr>
          <w:kern w:val="2"/>
        </w:rPr>
      </w:pPr>
      <w:r>
        <w:rPr>
          <w:kern w:val="2"/>
        </w:rPr>
        <w:t> 67 if [ "${-#*i}" != "$-" ]; then</w:t>
      </w:r>
    </w:p>
    <w:p>
      <w:pPr>
        <w:pStyle w:val="26"/>
        <w:rPr>
          <w:kern w:val="2"/>
        </w:rPr>
      </w:pPr>
      <w:r>
        <w:rPr>
          <w:kern w:val="2"/>
        </w:rPr>
        <w:t> 68 . "$i"</w:t>
      </w:r>
    </w:p>
    <w:p>
      <w:pPr>
        <w:pStyle w:val="26"/>
        <w:rPr>
          <w:kern w:val="2"/>
        </w:rPr>
      </w:pPr>
      <w:r>
        <w:rPr>
          <w:kern w:val="2"/>
        </w:rPr>
        <w:t> 69 else</w:t>
      </w:r>
    </w:p>
    <w:p>
      <w:pPr>
        <w:pStyle w:val="26"/>
        <w:rPr>
          <w:kern w:val="2"/>
        </w:rPr>
      </w:pPr>
      <w:r>
        <w:rPr>
          <w:kern w:val="2"/>
        </w:rPr>
        <w:t> 70 . "$i" &gt;/dev/null</w:t>
      </w:r>
    </w:p>
    <w:p>
      <w:pPr>
        <w:pStyle w:val="26"/>
        <w:rPr>
          <w:kern w:val="2"/>
        </w:rPr>
      </w:pPr>
      <w:r>
        <w:rPr>
          <w:kern w:val="2"/>
        </w:rPr>
        <w:t> 71 fi</w:t>
      </w:r>
    </w:p>
    <w:p>
      <w:pPr>
        <w:pStyle w:val="26"/>
        <w:rPr>
          <w:kern w:val="2"/>
        </w:rPr>
      </w:pPr>
      <w:r>
        <w:rPr>
          <w:kern w:val="2"/>
        </w:rPr>
        <w:t> 72 fi</w:t>
      </w:r>
    </w:p>
    <w:p>
      <w:pPr>
        <w:pStyle w:val="26"/>
        <w:rPr>
          <w:kern w:val="2"/>
        </w:rPr>
      </w:pPr>
      <w:r>
        <w:rPr>
          <w:kern w:val="2"/>
        </w:rPr>
        <w:t> 73 done</w:t>
      </w:r>
    </w:p>
    <w:p>
      <w:pPr>
        <w:pStyle w:val="26"/>
        <w:rPr>
          <w:kern w:val="2"/>
        </w:rPr>
      </w:pPr>
      <w:r>
        <w:rPr>
          <w:kern w:val="2"/>
        </w:rPr>
        <w:t> 74</w:t>
      </w:r>
      <w:r>
        <w:rPr>
          <w:b/>
          <w:bCs/>
          <w:kern w:val="2"/>
        </w:rPr>
        <w:t> export PATH=$PATH:/usr/local/mysql/bin</w:t>
      </w:r>
    </w:p>
    <w:p>
      <w:pPr>
        <w:pStyle w:val="26"/>
        <w:rPr>
          <w:kern w:val="2"/>
        </w:rPr>
      </w:pPr>
      <w:r>
        <w:rPr>
          <w:kern w:val="2"/>
        </w:rPr>
        <w:t> 75 unset i</w:t>
      </w:r>
    </w:p>
    <w:p>
      <w:pPr>
        <w:pStyle w:val="26"/>
        <w:rPr>
          <w:kern w:val="2"/>
        </w:rPr>
      </w:pPr>
      <w:r>
        <w:rPr>
          <w:kern w:val="2"/>
        </w:rPr>
        <w:t> 76 unset -f pathmunge</w:t>
      </w:r>
    </w:p>
    <w:p>
      <w:pPr>
        <w:pStyle w:val="26"/>
        <w:rPr>
          <w:kern w:val="2"/>
        </w:rPr>
      </w:pPr>
      <w:r>
        <w:rPr>
          <w:kern w:val="2"/>
        </w:rPr>
        <w:t>[root@linuxprobe mysql]# source /etc/profile</w:t>
      </w:r>
    </w:p>
    <w:p>
      <w:pPr>
        <w:pStyle w:val="59"/>
        <w:spacing w:after="90"/>
        <w:rPr>
          <w:kern w:val="2"/>
        </w:rPr>
      </w:pPr>
    </w:p>
    <w:p>
      <w:pPr>
        <w:rPr>
          <w:kern w:val="2"/>
        </w:rPr>
      </w:pPr>
      <w:r>
        <w:rPr>
          <w:color w:val="000000"/>
          <w:kern w:val="2"/>
        </w:rPr>
        <w:t>MySQL</w:t>
      </w:r>
      <w:r>
        <w:rPr>
          <w:rFonts w:hint="eastAsia"/>
          <w:color w:val="000000"/>
          <w:kern w:val="2"/>
        </w:rPr>
        <w:t>数据库服务程序还会调用到一些程序文件和函数库文件。由于当前是通过源码包方式安装</w:t>
      </w:r>
      <w:r>
        <w:rPr>
          <w:color w:val="000000"/>
          <w:kern w:val="2"/>
        </w:rPr>
        <w:t>MySQL</w:t>
      </w:r>
      <w:r>
        <w:rPr>
          <w:rFonts w:hint="eastAsia"/>
          <w:color w:val="000000"/>
          <w:kern w:val="2"/>
        </w:rPr>
        <w:t>数据库，因此现在也必须以手动方式把这些文件链接过来。</w:t>
      </w:r>
    </w:p>
    <w:p>
      <w:pPr>
        <w:pStyle w:val="58"/>
        <w:rPr>
          <w:kern w:val="2"/>
        </w:rPr>
      </w:pPr>
    </w:p>
    <w:p>
      <w:pPr>
        <w:pStyle w:val="26"/>
        <w:rPr>
          <w:spacing w:val="-2"/>
          <w:kern w:val="2"/>
        </w:rPr>
      </w:pPr>
      <w:r>
        <w:rPr>
          <w:spacing w:val="-2"/>
          <w:kern w:val="2"/>
        </w:rPr>
        <w:t>[root@linuxprobe mysql]# mkdir /var/lib/mysql</w:t>
      </w:r>
    </w:p>
    <w:p>
      <w:pPr>
        <w:pStyle w:val="26"/>
        <w:rPr>
          <w:spacing w:val="-2"/>
          <w:kern w:val="2"/>
        </w:rPr>
      </w:pPr>
      <w:r>
        <w:rPr>
          <w:spacing w:val="-2"/>
          <w:kern w:val="2"/>
        </w:rPr>
        <w:t>[root@linuxprobe mysql]# ln -s /usr/local/mysql/lib/mysql /usr/lib/mysql</w:t>
      </w:r>
    </w:p>
    <w:p>
      <w:pPr>
        <w:pStyle w:val="26"/>
        <w:rPr>
          <w:spacing w:val="-2"/>
          <w:kern w:val="2"/>
        </w:rPr>
      </w:pPr>
      <w:r>
        <w:rPr>
          <w:spacing w:val="-2"/>
          <w:kern w:val="2"/>
        </w:rPr>
        <w:t>[root@linuxprobe mysql]# ln -s /tmp/mysql.sock /var/lib/mysql/mysql.sock</w:t>
      </w:r>
    </w:p>
    <w:p>
      <w:pPr>
        <w:pStyle w:val="26"/>
        <w:rPr>
          <w:spacing w:val="-2"/>
          <w:kern w:val="2"/>
        </w:rPr>
      </w:pPr>
      <w:r>
        <w:rPr>
          <w:spacing w:val="-2"/>
          <w:kern w:val="2"/>
        </w:rPr>
        <w:t>[root@linuxprobe mysql]# ln -s /usr/local/mysql/include/mysql /usr/include/mysql</w:t>
      </w:r>
    </w:p>
    <w:p>
      <w:pPr>
        <w:pStyle w:val="59"/>
        <w:spacing w:after="90"/>
        <w:rPr>
          <w:kern w:val="2"/>
        </w:rPr>
      </w:pPr>
    </w:p>
    <w:p>
      <w:pPr>
        <w:rPr>
          <w:kern w:val="2"/>
        </w:rPr>
      </w:pPr>
      <w:r>
        <w:rPr>
          <w:rFonts w:hint="eastAsia"/>
          <w:color w:val="000000"/>
          <w:kern w:val="2"/>
        </w:rPr>
        <w:t>现在，</w:t>
      </w:r>
      <w:r>
        <w:rPr>
          <w:color w:val="000000"/>
          <w:kern w:val="2"/>
        </w:rPr>
        <w:t>MySQL</w:t>
      </w:r>
      <w:r>
        <w:rPr>
          <w:rFonts w:hint="eastAsia"/>
          <w:color w:val="000000"/>
          <w:kern w:val="2"/>
        </w:rPr>
        <w:t>数据库服务程序已经启动，调用的各个函数文件已经就位，</w:t>
      </w:r>
      <w:r>
        <w:rPr>
          <w:color w:val="000000"/>
          <w:kern w:val="2"/>
        </w:rPr>
        <w:t>PATH</w:t>
      </w:r>
      <w:r>
        <w:rPr>
          <w:rFonts w:hint="eastAsia"/>
          <w:color w:val="000000"/>
          <w:kern w:val="2"/>
        </w:rPr>
        <w:t>环境变量中也加入了</w:t>
      </w:r>
      <w:r>
        <w:rPr>
          <w:color w:val="000000"/>
          <w:kern w:val="2"/>
        </w:rPr>
        <w:t>MySQL</w:t>
      </w:r>
      <w:r>
        <w:rPr>
          <w:rFonts w:hint="eastAsia"/>
          <w:color w:val="000000"/>
          <w:kern w:val="2"/>
        </w:rPr>
        <w:t>数据库命令的所在目录。接下来准备对</w:t>
      </w:r>
      <w:r>
        <w:rPr>
          <w:color w:val="000000"/>
          <w:kern w:val="2"/>
        </w:rPr>
        <w:t>MySQL</w:t>
      </w:r>
      <w:r>
        <w:rPr>
          <w:rFonts w:hint="eastAsia"/>
          <w:color w:val="000000"/>
          <w:kern w:val="2"/>
        </w:rPr>
        <w:t>数据库进行初始化，这个初始化的配置过程与</w:t>
      </w:r>
      <w:r>
        <w:rPr>
          <w:color w:val="000000"/>
          <w:kern w:val="2"/>
        </w:rPr>
        <w:t>MariaDB</w:t>
      </w:r>
      <w:r>
        <w:rPr>
          <w:rFonts w:hint="eastAsia"/>
          <w:color w:val="000000"/>
          <w:kern w:val="2"/>
        </w:rPr>
        <w:t>数据库是一样的，只是最后变成了</w:t>
      </w:r>
      <w:r>
        <w:rPr>
          <w:color w:val="000000"/>
          <w:kern w:val="2"/>
        </w:rPr>
        <w:t>Thanks for using MySQL!</w:t>
      </w:r>
    </w:p>
    <w:p>
      <w:pPr>
        <w:pStyle w:val="58"/>
        <w:rPr>
          <w:kern w:val="2"/>
        </w:rPr>
      </w:pPr>
    </w:p>
    <w:p>
      <w:pPr>
        <w:pStyle w:val="26"/>
        <w:rPr>
          <w:kern w:val="2"/>
        </w:rPr>
      </w:pPr>
      <w:r>
        <w:rPr>
          <w:kern w:val="2"/>
        </w:rPr>
        <w:t>[root@linuxprobe mysql]# mysql</w:t>
      </w:r>
      <w:r>
        <w:rPr>
          <w:rFonts w:ascii="宋体"/>
          <w:kern w:val="2"/>
        </w:rPr>
        <w:t>_</w:t>
      </w:r>
      <w:r>
        <w:rPr>
          <w:kern w:val="2"/>
        </w:rPr>
        <w:t>secure</w:t>
      </w:r>
      <w:r>
        <w:rPr>
          <w:rFonts w:ascii="宋体"/>
          <w:kern w:val="2"/>
        </w:rPr>
        <w:t>_</w:t>
      </w:r>
      <w:r>
        <w:rPr>
          <w:kern w:val="2"/>
        </w:rPr>
        <w:t>installation </w:t>
      </w:r>
    </w:p>
    <w:p>
      <w:pPr>
        <w:pStyle w:val="26"/>
        <w:rPr>
          <w:kern w:val="2"/>
        </w:rPr>
      </w:pPr>
      <w:r>
        <w:rPr>
          <w:kern w:val="2"/>
        </w:rPr>
        <w:t>NOTE: RUNNING ALL PARTS OF THIS SCRIPT IS RECOMMENDED FOR ALL MySQL</w:t>
      </w:r>
    </w:p>
    <w:p>
      <w:pPr>
        <w:pStyle w:val="26"/>
        <w:rPr>
          <w:kern w:val="2"/>
        </w:rPr>
      </w:pPr>
      <w:r>
        <w:rPr>
          <w:kern w:val="2"/>
        </w:rPr>
        <w:t>      SERVERS IN PRODUCTION USE!  PLEASE READ EACH STEP CAREFULLY!</w:t>
      </w:r>
    </w:p>
    <w:p>
      <w:pPr>
        <w:pStyle w:val="26"/>
        <w:rPr>
          <w:kern w:val="2"/>
        </w:rPr>
      </w:pPr>
      <w:r>
        <w:rPr>
          <w:kern w:val="2"/>
        </w:rPr>
        <w:t>In order to log into MySQL to secure it, we'll need the current</w:t>
      </w:r>
    </w:p>
    <w:p>
      <w:pPr>
        <w:pStyle w:val="26"/>
        <w:rPr>
          <w:kern w:val="2"/>
        </w:rPr>
      </w:pPr>
      <w:r>
        <w:rPr>
          <w:kern w:val="2"/>
        </w:rPr>
        <w:t>password for the root user.  If you've just installed MySQL, and</w:t>
      </w:r>
    </w:p>
    <w:p>
      <w:pPr>
        <w:pStyle w:val="26"/>
        <w:rPr>
          <w:kern w:val="2"/>
        </w:rPr>
      </w:pPr>
      <w:r>
        <w:rPr>
          <w:kern w:val="2"/>
        </w:rPr>
        <w:t>you haven't set the root password yet, the password will be blank,</w:t>
      </w:r>
    </w:p>
    <w:p>
      <w:pPr>
        <w:pStyle w:val="26"/>
        <w:rPr>
          <w:kern w:val="2"/>
        </w:rPr>
      </w:pPr>
      <w:r>
        <w:rPr>
          <w:kern w:val="2"/>
        </w:rPr>
        <w:t>so you should just press enter here.</w:t>
      </w:r>
    </w:p>
    <w:p>
      <w:pPr>
        <w:pStyle w:val="26"/>
        <w:rPr>
          <w:kern w:val="2"/>
        </w:rPr>
      </w:pPr>
      <w:r>
        <w:rPr>
          <w:kern w:val="2"/>
        </w:rPr>
        <w:t>Enter current password for root (enter for none): </w:t>
      </w:r>
      <w:r>
        <w:rPr>
          <w:rStyle w:val="18"/>
          <w:rFonts w:hint="eastAsia"/>
          <w:kern w:val="2"/>
          <w:sz w:val="16"/>
        </w:rPr>
        <w:t>此处只需按下回车键</w:t>
      </w:r>
    </w:p>
    <w:p>
      <w:pPr>
        <w:pStyle w:val="26"/>
        <w:rPr>
          <w:kern w:val="2"/>
        </w:rPr>
      </w:pPr>
      <w:r>
        <w:rPr>
          <w:kern w:val="2"/>
        </w:rPr>
        <w:t>OK, successfully used password, moving on...</w:t>
      </w:r>
    </w:p>
    <w:p>
      <w:pPr>
        <w:pStyle w:val="26"/>
        <w:rPr>
          <w:kern w:val="2"/>
        </w:rPr>
      </w:pPr>
      <w:r>
        <w:rPr>
          <w:kern w:val="2"/>
        </w:rPr>
        <w:t>Setting the root password ensures that nobody can log into the MySQL</w:t>
      </w:r>
    </w:p>
    <w:p>
      <w:pPr>
        <w:pStyle w:val="26"/>
        <w:rPr>
          <w:kern w:val="2"/>
        </w:rPr>
      </w:pPr>
      <w:r>
        <w:rPr>
          <w:kern w:val="2"/>
        </w:rPr>
        <w:t>root user without the proper authorisation.</w:t>
      </w:r>
    </w:p>
    <w:p>
      <w:pPr>
        <w:pStyle w:val="26"/>
        <w:rPr>
          <w:kern w:val="2"/>
        </w:rPr>
      </w:pPr>
      <w:r>
        <w:rPr>
          <w:kern w:val="2"/>
        </w:rPr>
        <w:t>Set root password? [Y/n] </w:t>
      </w:r>
      <w:r>
        <w:rPr>
          <w:b/>
          <w:bCs/>
          <w:kern w:val="2"/>
        </w:rPr>
        <w:t>y</w:t>
      </w:r>
      <w:r>
        <w:rPr>
          <w:rStyle w:val="18"/>
          <w:kern w:val="2"/>
          <w:sz w:val="16"/>
        </w:rPr>
        <w:t> </w:t>
      </w:r>
      <w:r>
        <w:rPr>
          <w:rStyle w:val="18"/>
          <w:rFonts w:hint="eastAsia"/>
          <w:kern w:val="2"/>
          <w:sz w:val="16"/>
        </w:rPr>
        <w:t>（要为</w:t>
      </w:r>
      <w:r>
        <w:rPr>
          <w:b/>
          <w:bCs/>
          <w:kern w:val="2"/>
        </w:rPr>
        <w:t>root</w:t>
      </w:r>
      <w:r>
        <w:rPr>
          <w:rStyle w:val="18"/>
          <w:rFonts w:hint="eastAsia"/>
          <w:kern w:val="2"/>
          <w:sz w:val="16"/>
        </w:rPr>
        <w:t>管理员设置数据库的密码）</w:t>
      </w:r>
    </w:p>
    <w:p>
      <w:pPr>
        <w:pStyle w:val="26"/>
        <w:rPr>
          <w:kern w:val="2"/>
        </w:rPr>
      </w:pPr>
      <w:r>
        <w:rPr>
          <w:kern w:val="2"/>
        </w:rPr>
        <w:t>New password: </w:t>
      </w:r>
      <w:r>
        <w:rPr>
          <w:rStyle w:val="18"/>
          <w:rFonts w:hint="eastAsia"/>
          <w:kern w:val="2"/>
          <w:sz w:val="16"/>
        </w:rPr>
        <w:t>输入要为</w:t>
      </w:r>
      <w:r>
        <w:rPr>
          <w:b/>
          <w:bCs/>
          <w:kern w:val="2"/>
        </w:rPr>
        <w:t>root</w:t>
      </w:r>
      <w:r>
        <w:rPr>
          <w:rStyle w:val="18"/>
          <w:rFonts w:hint="eastAsia"/>
          <w:kern w:val="2"/>
          <w:sz w:val="16"/>
        </w:rPr>
        <w:t>管理员设置的数据库密码</w:t>
      </w:r>
    </w:p>
    <w:p>
      <w:pPr>
        <w:pStyle w:val="26"/>
        <w:rPr>
          <w:kern w:val="2"/>
        </w:rPr>
      </w:pPr>
      <w:r>
        <w:rPr>
          <w:kern w:val="2"/>
        </w:rPr>
        <w:t>Re-enter new password: </w:t>
      </w:r>
      <w:r>
        <w:rPr>
          <w:rStyle w:val="18"/>
          <w:rFonts w:hint="eastAsia"/>
          <w:kern w:val="2"/>
          <w:sz w:val="16"/>
        </w:rPr>
        <w:t>再输入一次密码</w:t>
      </w:r>
    </w:p>
    <w:p>
      <w:pPr>
        <w:pStyle w:val="26"/>
        <w:rPr>
          <w:kern w:val="2"/>
        </w:rPr>
      </w:pPr>
      <w:r>
        <w:rPr>
          <w:kern w:val="2"/>
        </w:rPr>
        <w:t>Password updated successfully!</w:t>
      </w:r>
    </w:p>
    <w:p>
      <w:pPr>
        <w:pStyle w:val="26"/>
        <w:rPr>
          <w:kern w:val="2"/>
        </w:rPr>
      </w:pPr>
      <w:r>
        <w:rPr>
          <w:kern w:val="2"/>
        </w:rPr>
        <w:t>Reloading privilege tables..</w:t>
      </w:r>
    </w:p>
    <w:p>
      <w:pPr>
        <w:pStyle w:val="26"/>
        <w:rPr>
          <w:kern w:val="2"/>
        </w:rPr>
      </w:pPr>
      <w:r>
        <w:rPr>
          <w:kern w:val="2"/>
        </w:rPr>
        <w:t> ... Success!</w:t>
      </w:r>
    </w:p>
    <w:p>
      <w:pPr>
        <w:pStyle w:val="26"/>
        <w:rPr>
          <w:kern w:val="2"/>
        </w:rPr>
      </w:pPr>
      <w:r>
        <w:rPr>
          <w:kern w:val="2"/>
        </w:rPr>
        <w:t>By default, a MySQL installation has an anonymous user, allowing anyone</w:t>
      </w:r>
    </w:p>
    <w:p>
      <w:pPr>
        <w:pStyle w:val="26"/>
        <w:rPr>
          <w:kern w:val="2"/>
        </w:rPr>
      </w:pPr>
      <w:r>
        <w:rPr>
          <w:kern w:val="2"/>
        </w:rPr>
        <w:t>to log into MySQL without having to have a user account created for</w:t>
      </w:r>
    </w:p>
    <w:p>
      <w:pPr>
        <w:pStyle w:val="26"/>
        <w:rPr>
          <w:kern w:val="2"/>
        </w:rPr>
      </w:pPr>
      <w:r>
        <w:rPr>
          <w:kern w:val="2"/>
        </w:rPr>
        <w:t>them.  This is intended only for testing, and to make the installation</w:t>
      </w:r>
    </w:p>
    <w:p>
      <w:pPr>
        <w:pStyle w:val="26"/>
        <w:rPr>
          <w:kern w:val="2"/>
        </w:rPr>
      </w:pPr>
      <w:r>
        <w:rPr>
          <w:kern w:val="2"/>
        </w:rPr>
        <w:t>go a bit smoother.  You should remove them before moving into a</w:t>
      </w:r>
    </w:p>
    <w:p>
      <w:pPr>
        <w:pStyle w:val="26"/>
        <w:rPr>
          <w:kern w:val="2"/>
        </w:rPr>
      </w:pPr>
      <w:r>
        <w:rPr>
          <w:kern w:val="2"/>
        </w:rPr>
        <w:t>production environment.</w:t>
      </w:r>
    </w:p>
    <w:p>
      <w:pPr>
        <w:pStyle w:val="26"/>
        <w:rPr>
          <w:kern w:val="2"/>
        </w:rPr>
      </w:pPr>
      <w:r>
        <w:rPr>
          <w:kern w:val="2"/>
        </w:rPr>
        <w:t>Remove anonymous users? [Y/n] </w:t>
      </w:r>
      <w:r>
        <w:rPr>
          <w:b/>
          <w:bCs/>
          <w:kern w:val="2"/>
        </w:rPr>
        <w:t>y </w:t>
      </w:r>
      <w:r>
        <w:rPr>
          <w:rStyle w:val="18"/>
          <w:rFonts w:hint="eastAsia"/>
          <w:kern w:val="2"/>
          <w:sz w:val="16"/>
        </w:rPr>
        <w:t>（删除匿名账户）</w:t>
      </w:r>
    </w:p>
    <w:p>
      <w:pPr>
        <w:pStyle w:val="26"/>
        <w:rPr>
          <w:kern w:val="2"/>
        </w:rPr>
      </w:pPr>
      <w:r>
        <w:rPr>
          <w:kern w:val="2"/>
        </w:rPr>
        <w:t> ... Success!</w:t>
      </w:r>
    </w:p>
    <w:p>
      <w:pPr>
        <w:pStyle w:val="26"/>
        <w:rPr>
          <w:kern w:val="2"/>
        </w:rPr>
      </w:pPr>
      <w:r>
        <w:rPr>
          <w:kern w:val="2"/>
        </w:rPr>
        <w:t>Normally, root should only be allowed to connect from 'localhost'.  This</w:t>
      </w:r>
    </w:p>
    <w:p>
      <w:pPr>
        <w:pStyle w:val="26"/>
        <w:rPr>
          <w:kern w:val="2"/>
        </w:rPr>
      </w:pPr>
      <w:r>
        <w:rPr>
          <w:kern w:val="2"/>
        </w:rPr>
        <w:t>ensures that someone cannot guess at the root password from the network.</w:t>
      </w:r>
    </w:p>
    <w:p>
      <w:pPr>
        <w:pStyle w:val="26"/>
        <w:rPr>
          <w:kern w:val="2"/>
        </w:rPr>
      </w:pPr>
      <w:r>
        <w:rPr>
          <w:kern w:val="2"/>
        </w:rPr>
        <w:t>Disallow root login remotely? [Y/n] </w:t>
      </w:r>
      <w:r>
        <w:rPr>
          <w:b/>
          <w:bCs/>
          <w:kern w:val="2"/>
        </w:rPr>
        <w:t>y </w:t>
      </w:r>
      <w:r>
        <w:rPr>
          <w:rStyle w:val="18"/>
          <w:rFonts w:hint="eastAsia"/>
          <w:kern w:val="2"/>
          <w:sz w:val="16"/>
        </w:rPr>
        <w:t>（禁止</w:t>
      </w:r>
      <w:r>
        <w:rPr>
          <w:b/>
          <w:bCs/>
          <w:kern w:val="2"/>
        </w:rPr>
        <w:t>root</w:t>
      </w:r>
      <w:r>
        <w:rPr>
          <w:rStyle w:val="18"/>
          <w:rFonts w:hint="eastAsia"/>
          <w:kern w:val="2"/>
          <w:sz w:val="16"/>
        </w:rPr>
        <w:t>管理员从远程登录）</w:t>
      </w:r>
    </w:p>
    <w:p>
      <w:pPr>
        <w:pStyle w:val="26"/>
        <w:rPr>
          <w:kern w:val="2"/>
        </w:rPr>
      </w:pPr>
      <w:r>
        <w:rPr>
          <w:kern w:val="2"/>
        </w:rPr>
        <w:t> ... Success!</w:t>
      </w:r>
    </w:p>
    <w:p>
      <w:pPr>
        <w:pStyle w:val="26"/>
        <w:rPr>
          <w:kern w:val="2"/>
        </w:rPr>
      </w:pPr>
      <w:r>
        <w:rPr>
          <w:kern w:val="2"/>
        </w:rPr>
        <w:t>By default, MySQL comes with a database named 'test' that anyone can</w:t>
      </w:r>
    </w:p>
    <w:p>
      <w:pPr>
        <w:pStyle w:val="26"/>
        <w:rPr>
          <w:kern w:val="2"/>
        </w:rPr>
      </w:pPr>
      <w:r>
        <w:rPr>
          <w:kern w:val="2"/>
        </w:rPr>
        <w:t>access.  This is also intended only for testing, and should be removed</w:t>
      </w:r>
    </w:p>
    <w:p>
      <w:pPr>
        <w:pStyle w:val="26"/>
        <w:rPr>
          <w:kern w:val="2"/>
        </w:rPr>
      </w:pPr>
      <w:r>
        <w:rPr>
          <w:kern w:val="2"/>
        </w:rPr>
        <w:t>before moving into a production environment.</w:t>
      </w:r>
    </w:p>
    <w:p>
      <w:pPr>
        <w:pStyle w:val="26"/>
        <w:rPr>
          <w:kern w:val="2"/>
        </w:rPr>
      </w:pPr>
      <w:r>
        <w:rPr>
          <w:kern w:val="2"/>
        </w:rPr>
        <w:t>Remove test database and access to it? [Y/n] </w:t>
      </w:r>
      <w:r>
        <w:rPr>
          <w:b/>
          <w:bCs/>
          <w:kern w:val="2"/>
        </w:rPr>
        <w:t>y</w:t>
      </w:r>
      <w:r>
        <w:rPr>
          <w:rStyle w:val="18"/>
          <w:kern w:val="2"/>
          <w:sz w:val="16"/>
        </w:rPr>
        <w:t> </w:t>
      </w:r>
      <w:r>
        <w:rPr>
          <w:rStyle w:val="18"/>
          <w:rFonts w:hint="eastAsia"/>
          <w:kern w:val="2"/>
          <w:sz w:val="16"/>
        </w:rPr>
        <w:t>（删除</w:t>
      </w:r>
      <w:r>
        <w:rPr>
          <w:b/>
          <w:bCs/>
          <w:kern w:val="2"/>
        </w:rPr>
        <w:t>test</w:t>
      </w:r>
      <w:r>
        <w:rPr>
          <w:rStyle w:val="18"/>
          <w:rFonts w:hint="eastAsia"/>
          <w:kern w:val="2"/>
          <w:sz w:val="16"/>
        </w:rPr>
        <w:t>数据库并取消对其的访问权限）</w:t>
      </w:r>
    </w:p>
    <w:p>
      <w:pPr>
        <w:pStyle w:val="26"/>
        <w:rPr>
          <w:kern w:val="2"/>
        </w:rPr>
      </w:pPr>
      <w:r>
        <w:rPr>
          <w:kern w:val="2"/>
        </w:rPr>
        <w:t> - Dropping test database...</w:t>
      </w:r>
    </w:p>
    <w:p>
      <w:pPr>
        <w:pStyle w:val="26"/>
        <w:rPr>
          <w:kern w:val="2"/>
        </w:rPr>
      </w:pPr>
      <w:r>
        <w:rPr>
          <w:kern w:val="2"/>
        </w:rPr>
        <w:t> ... Success!</w:t>
      </w:r>
    </w:p>
    <w:p>
      <w:pPr>
        <w:pStyle w:val="26"/>
        <w:rPr>
          <w:kern w:val="2"/>
        </w:rPr>
      </w:pPr>
      <w:r>
        <w:rPr>
          <w:kern w:val="2"/>
        </w:rPr>
        <w:t> - Removing privileges on test database...</w:t>
      </w:r>
    </w:p>
    <w:p>
      <w:pPr>
        <w:pStyle w:val="26"/>
        <w:rPr>
          <w:kern w:val="2"/>
        </w:rPr>
      </w:pPr>
      <w:r>
        <w:rPr>
          <w:kern w:val="2"/>
        </w:rPr>
        <w:t> ... Success!</w:t>
      </w:r>
    </w:p>
    <w:p>
      <w:pPr>
        <w:pStyle w:val="26"/>
        <w:rPr>
          <w:kern w:val="2"/>
        </w:rPr>
      </w:pPr>
      <w:r>
        <w:rPr>
          <w:kern w:val="2"/>
        </w:rPr>
        <w:t>Reloading the privilege tables will ensure that all changes made so far</w:t>
      </w:r>
    </w:p>
    <w:p>
      <w:pPr>
        <w:pStyle w:val="26"/>
        <w:rPr>
          <w:kern w:val="2"/>
        </w:rPr>
      </w:pPr>
      <w:r>
        <w:rPr>
          <w:kern w:val="2"/>
        </w:rPr>
        <w:t>will take effect immediately.</w:t>
      </w:r>
    </w:p>
    <w:p>
      <w:pPr>
        <w:pStyle w:val="26"/>
        <w:rPr>
          <w:kern w:val="2"/>
        </w:rPr>
      </w:pPr>
      <w:r>
        <w:rPr>
          <w:kern w:val="2"/>
        </w:rPr>
        <w:t>Reload privilege tables now? [Y/n] </w:t>
      </w:r>
      <w:r>
        <w:rPr>
          <w:b/>
          <w:bCs/>
          <w:kern w:val="2"/>
        </w:rPr>
        <w:t>y </w:t>
      </w:r>
      <w:r>
        <w:rPr>
          <w:rStyle w:val="18"/>
          <w:rFonts w:hint="eastAsia"/>
          <w:kern w:val="2"/>
          <w:sz w:val="16"/>
        </w:rPr>
        <w:t>（刷新授权表，让初始化后的设定立即生效）</w:t>
      </w:r>
    </w:p>
    <w:p>
      <w:pPr>
        <w:pStyle w:val="26"/>
        <w:rPr>
          <w:kern w:val="2"/>
        </w:rPr>
      </w:pPr>
      <w:r>
        <w:rPr>
          <w:kern w:val="2"/>
        </w:rPr>
        <w:t> ... Success!</w:t>
      </w:r>
    </w:p>
    <w:p>
      <w:pPr>
        <w:pStyle w:val="26"/>
        <w:rPr>
          <w:kern w:val="2"/>
        </w:rPr>
      </w:pPr>
      <w:r>
        <w:rPr>
          <w:kern w:val="2"/>
        </w:rPr>
        <w:t>All done!  If you've completed all of the above steps, your MySQL</w:t>
      </w:r>
    </w:p>
    <w:p>
      <w:pPr>
        <w:pStyle w:val="26"/>
        <w:rPr>
          <w:kern w:val="2"/>
        </w:rPr>
      </w:pPr>
      <w:r>
        <w:rPr>
          <w:kern w:val="2"/>
        </w:rPr>
        <w:t>installation should now be secure.</w:t>
      </w:r>
    </w:p>
    <w:p>
      <w:pPr>
        <w:pStyle w:val="26"/>
        <w:rPr>
          <w:kern w:val="2"/>
        </w:rPr>
      </w:pPr>
      <w:r>
        <w:rPr>
          <w:kern w:val="2"/>
        </w:rPr>
        <w:t>Thanks for using MySQL!</w:t>
      </w:r>
    </w:p>
    <w:p>
      <w:pPr>
        <w:pStyle w:val="26"/>
        <w:rPr>
          <w:kern w:val="2"/>
        </w:rPr>
      </w:pPr>
      <w:r>
        <w:rPr>
          <w:kern w:val="2"/>
        </w:rPr>
        <w:t>Cleaning up...</w:t>
      </w:r>
    </w:p>
    <w:p>
      <w:pPr>
        <w:pStyle w:val="59"/>
        <w:spacing w:after="90"/>
        <w:rPr>
          <w:kern w:val="2"/>
        </w:rPr>
      </w:pPr>
    </w:p>
    <w:p>
      <w:pPr>
        <w:pStyle w:val="4"/>
        <w:spacing w:before="151" w:after="151"/>
        <w:rPr>
          <w:kern w:val="2"/>
        </w:rPr>
      </w:pPr>
      <w:r>
        <w:rPr>
          <w:color w:val="000000"/>
          <w:kern w:val="2"/>
        </w:rPr>
        <w:t>20.2.2</w:t>
      </w:r>
      <w:r>
        <w:rPr>
          <w:color w:val="000000"/>
          <w:kern w:val="2"/>
          <w:szCs w:val="21"/>
        </w:rPr>
        <w:t xml:space="preserve">  </w:t>
      </w:r>
      <w:r>
        <w:rPr>
          <w:rFonts w:hint="eastAsia"/>
          <w:color w:val="000000"/>
          <w:kern w:val="2"/>
        </w:rPr>
        <w:t>配置</w:t>
      </w:r>
      <w:r>
        <w:rPr>
          <w:color w:val="000000"/>
          <w:kern w:val="2"/>
        </w:rPr>
        <w:t>Nginx</w:t>
      </w:r>
      <w:r>
        <w:rPr>
          <w:rFonts w:hint="eastAsia"/>
          <w:color w:val="000000"/>
          <w:kern w:val="2"/>
        </w:rPr>
        <w:t>服务</w:t>
      </w:r>
    </w:p>
    <w:p>
      <w:pPr>
        <w:rPr>
          <w:kern w:val="2"/>
        </w:rPr>
      </w:pPr>
      <w:r>
        <w:rPr>
          <w:color w:val="000000"/>
          <w:kern w:val="2"/>
        </w:rPr>
        <w:t>Nginx</w:t>
      </w:r>
      <w:r>
        <w:rPr>
          <w:rFonts w:hint="eastAsia"/>
          <w:color w:val="000000"/>
          <w:kern w:val="2"/>
        </w:rPr>
        <w:t>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pPr>
        <w:rPr>
          <w:spacing w:val="-2"/>
          <w:kern w:val="2"/>
        </w:rPr>
      </w:pPr>
      <w:r>
        <w:rPr>
          <w:kern w:val="2"/>
        </w:rPr>
        <w:t>Nginx</w:t>
      </w:r>
      <w:r>
        <w:rPr>
          <w:rFonts w:hint="eastAsia"/>
          <w:kern w:val="2"/>
        </w:rPr>
        <w:t>服务程序的稳定性源自于采用了分阶段的资源分配技术，降低了</w:t>
      </w:r>
      <w:r>
        <w:rPr>
          <w:kern w:val="2"/>
        </w:rPr>
        <w:t>CPU</w:t>
      </w:r>
      <w:r>
        <w:rPr>
          <w:rFonts w:hint="eastAsia"/>
          <w:kern w:val="2"/>
        </w:rPr>
        <w:t>与内存的占用率</w:t>
      </w:r>
      <w:r>
        <w:rPr>
          <w:rFonts w:hint="eastAsia"/>
          <w:spacing w:val="-2"/>
          <w:kern w:val="2"/>
        </w:rPr>
        <w:t>，所以使用</w:t>
      </w:r>
      <w:r>
        <w:rPr>
          <w:spacing w:val="-2"/>
          <w:kern w:val="2"/>
        </w:rPr>
        <w:t>Nginx</w:t>
      </w:r>
      <w:r>
        <w:rPr>
          <w:rFonts w:hint="eastAsia"/>
          <w:spacing w:val="-2"/>
          <w:kern w:val="2"/>
        </w:rPr>
        <w:t>程序部署的动态网站环境不仅十分稳定、高效，而且消耗的系统资源也很少。此外，</w:t>
      </w:r>
      <w:r>
        <w:rPr>
          <w:spacing w:val="-2"/>
          <w:kern w:val="2"/>
        </w:rPr>
        <w:t>Nginx</w:t>
      </w:r>
      <w:r>
        <w:rPr>
          <w:rFonts w:hint="eastAsia"/>
          <w:spacing w:val="-2"/>
          <w:kern w:val="2"/>
        </w:rPr>
        <w:t>具备的模块数量与</w:t>
      </w:r>
      <w:r>
        <w:rPr>
          <w:spacing w:val="-2"/>
          <w:kern w:val="2"/>
        </w:rPr>
        <w:t>Apache</w:t>
      </w:r>
      <w:r>
        <w:rPr>
          <w:rFonts w:hint="eastAsia"/>
          <w:spacing w:val="-2"/>
          <w:kern w:val="2"/>
        </w:rPr>
        <w:t>具备的模块数量几乎相同，而且现在已经完全支持</w:t>
      </w:r>
      <w:r>
        <w:rPr>
          <w:spacing w:val="-2"/>
          <w:kern w:val="2"/>
        </w:rPr>
        <w:t>proxy</w:t>
      </w:r>
      <w:r>
        <w:rPr>
          <w:rFonts w:hint="eastAsia"/>
          <w:spacing w:val="-2"/>
          <w:kern w:val="2"/>
        </w:rPr>
        <w:t>、</w:t>
      </w:r>
      <w:r>
        <w:rPr>
          <w:spacing w:val="-2"/>
          <w:kern w:val="2"/>
        </w:rPr>
        <w:t>rewrite</w:t>
      </w:r>
      <w:r>
        <w:rPr>
          <w:rFonts w:hint="eastAsia"/>
          <w:spacing w:val="-2"/>
          <w:kern w:val="2"/>
        </w:rPr>
        <w:t>、</w:t>
      </w:r>
      <w:r>
        <w:rPr>
          <w:spacing w:val="-2"/>
          <w:kern w:val="2"/>
        </w:rPr>
        <w:t>mod</w:t>
      </w:r>
      <w:r>
        <w:rPr>
          <w:rFonts w:ascii="宋体" w:eastAsia="宋体"/>
          <w:spacing w:val="-2"/>
          <w:kern w:val="2"/>
        </w:rPr>
        <w:t>_</w:t>
      </w:r>
      <w:r>
        <w:rPr>
          <w:spacing w:val="-2"/>
          <w:kern w:val="2"/>
        </w:rPr>
        <w:t>fcgi</w:t>
      </w:r>
      <w:r>
        <w:rPr>
          <w:rFonts w:hint="eastAsia"/>
          <w:spacing w:val="-2"/>
          <w:kern w:val="2"/>
        </w:rPr>
        <w:t>、</w:t>
      </w:r>
      <w:r>
        <w:rPr>
          <w:spacing w:val="-2"/>
          <w:kern w:val="2"/>
        </w:rPr>
        <w:t>ssl</w:t>
      </w:r>
      <w:r>
        <w:rPr>
          <w:rFonts w:hint="eastAsia"/>
          <w:spacing w:val="-2"/>
          <w:kern w:val="2"/>
        </w:rPr>
        <w:t>、</w:t>
      </w:r>
      <w:r>
        <w:rPr>
          <w:spacing w:val="-2"/>
          <w:kern w:val="2"/>
        </w:rPr>
        <w:t>vhosts</w:t>
      </w:r>
      <w:r>
        <w:rPr>
          <w:rFonts w:hint="eastAsia"/>
          <w:spacing w:val="-2"/>
          <w:kern w:val="2"/>
        </w:rPr>
        <w:t>等常用模块。更重要的是，</w:t>
      </w:r>
      <w:r>
        <w:rPr>
          <w:spacing w:val="-2"/>
          <w:kern w:val="2"/>
        </w:rPr>
        <w:t>Nginx</w:t>
      </w:r>
      <w:r>
        <w:rPr>
          <w:rFonts w:hint="eastAsia"/>
          <w:spacing w:val="-2"/>
          <w:kern w:val="2"/>
        </w:rPr>
        <w:t>还支持热部署技术，可以</w:t>
      </w:r>
      <w:r>
        <w:rPr>
          <w:spacing w:val="-2"/>
          <w:kern w:val="2"/>
        </w:rPr>
        <w:t>7</w:t>
      </w:r>
      <w:r>
        <w:rPr>
          <w:rFonts w:hint="eastAsia"/>
          <w:spacing w:val="-2"/>
          <w:kern w:val="2"/>
        </w:rPr>
        <w:t>×</w:t>
      </w:r>
      <w:r>
        <w:rPr>
          <w:spacing w:val="-2"/>
          <w:kern w:val="2"/>
        </w:rPr>
        <w:t>24</w:t>
      </w:r>
      <w:r>
        <w:rPr>
          <w:rFonts w:hint="eastAsia"/>
          <w:spacing w:val="-2"/>
          <w:kern w:val="2"/>
        </w:rPr>
        <w:t>不间断提供服务，还可以在不暂停服务的情况下直接对</w:t>
      </w:r>
      <w:r>
        <w:rPr>
          <w:spacing w:val="-2"/>
          <w:kern w:val="2"/>
        </w:rPr>
        <w:t>Nginx</w:t>
      </w:r>
      <w:r>
        <w:rPr>
          <w:rFonts w:hint="eastAsia"/>
          <w:spacing w:val="-2"/>
          <w:kern w:val="2"/>
        </w:rPr>
        <w:t>服务程序进行升级。</w:t>
      </w:r>
    </w:p>
    <w:p>
      <w:pPr>
        <w:rPr>
          <w:kern w:val="2"/>
        </w:rPr>
      </w:pPr>
      <w:r>
        <w:rPr>
          <w:rFonts w:hint="eastAsia"/>
          <w:kern w:val="2"/>
        </w:rPr>
        <w:t>坦白来讲，虽然</w:t>
      </w:r>
      <w:r>
        <w:rPr>
          <w:kern w:val="2"/>
        </w:rPr>
        <w:t>Nginx</w:t>
      </w:r>
      <w:r>
        <w:rPr>
          <w:rFonts w:hint="eastAsia"/>
          <w:kern w:val="2"/>
        </w:rPr>
        <w:t>程序的代码质量非常高，代码很规范，技术成熟，模块扩展也很容易，但依然存在不少问题，比如是由俄罗斯人开发的，所以在资料文档方面还并不完善，中文资料的质量更是鱼龙混杂。但是</w:t>
      </w:r>
      <w:r>
        <w:rPr>
          <w:kern w:val="2"/>
        </w:rPr>
        <w:t>Nginx</w:t>
      </w:r>
      <w:r>
        <w:rPr>
          <w:rFonts w:hint="eastAsia"/>
          <w:kern w:val="2"/>
        </w:rPr>
        <w:t>服务程序在近年来增长势头迅猛，相信会在轻量级</w:t>
      </w:r>
      <w:r>
        <w:rPr>
          <w:kern w:val="2"/>
        </w:rPr>
        <w:t>Web</w:t>
      </w:r>
      <w:r>
        <w:rPr>
          <w:rFonts w:hint="eastAsia"/>
          <w:kern w:val="2"/>
        </w:rPr>
        <w:t>服务器市场具有不错的未来。</w:t>
      </w:r>
    </w:p>
    <w:p>
      <w:pPr>
        <w:rPr>
          <w:spacing w:val="-2"/>
          <w:kern w:val="2"/>
        </w:rPr>
      </w:pPr>
      <w:r>
        <w:rPr>
          <w:rFonts w:hint="eastAsia"/>
          <w:spacing w:val="-2"/>
          <w:kern w:val="2"/>
        </w:rPr>
        <w:t>在正式安装</w:t>
      </w:r>
      <w:r>
        <w:rPr>
          <w:spacing w:val="-2"/>
          <w:kern w:val="2"/>
        </w:rPr>
        <w:t>Nginx</w:t>
      </w:r>
      <w:r>
        <w:rPr>
          <w:rFonts w:hint="eastAsia"/>
          <w:spacing w:val="-2"/>
          <w:kern w:val="2"/>
        </w:rPr>
        <w:t>服务程序之前，我们还需要为其解决相关的软件依赖关系，例如用于提供</w:t>
      </w:r>
      <w:r>
        <w:rPr>
          <w:spacing w:val="-2"/>
          <w:kern w:val="2"/>
        </w:rPr>
        <w:t>Perl</w:t>
      </w:r>
      <w:r>
        <w:rPr>
          <w:rFonts w:hint="eastAsia"/>
          <w:spacing w:val="-2"/>
          <w:kern w:val="2"/>
        </w:rPr>
        <w:t>语言兼容的正则表达式库的软件包</w:t>
      </w:r>
      <w:r>
        <w:rPr>
          <w:spacing w:val="-2"/>
          <w:kern w:val="2"/>
        </w:rPr>
        <w:t>pcre</w:t>
      </w:r>
      <w:r>
        <w:rPr>
          <w:rFonts w:hint="eastAsia"/>
          <w:spacing w:val="-2"/>
          <w:kern w:val="2"/>
        </w:rPr>
        <w:t>，就是</w:t>
      </w:r>
      <w:r>
        <w:rPr>
          <w:spacing w:val="-2"/>
          <w:kern w:val="2"/>
        </w:rPr>
        <w:t>Nginx</w:t>
      </w:r>
      <w:r>
        <w:rPr>
          <w:rFonts w:hint="eastAsia"/>
          <w:spacing w:val="-2"/>
          <w:kern w:val="2"/>
        </w:rPr>
        <w:t>服务程序用于实现伪静态功能必不可少的依赖包。下面来解压、编译、生成、安装</w:t>
      </w:r>
      <w:r>
        <w:rPr>
          <w:spacing w:val="-2"/>
          <w:kern w:val="2"/>
        </w:rPr>
        <w:t>Nginx</w:t>
      </w:r>
      <w:r>
        <w:rPr>
          <w:rFonts w:hint="eastAsia"/>
          <w:spacing w:val="-2"/>
          <w:kern w:val="2"/>
        </w:rPr>
        <w:t>服务程序的源码文件：</w:t>
      </w:r>
    </w:p>
    <w:p>
      <w:pPr>
        <w:pStyle w:val="58"/>
        <w:rPr>
          <w:kern w:val="2"/>
        </w:rPr>
      </w:pPr>
    </w:p>
    <w:p>
      <w:pPr>
        <w:pStyle w:val="26"/>
        <w:rPr>
          <w:kern w:val="2"/>
        </w:rPr>
      </w:pPr>
      <w:r>
        <w:rPr>
          <w:kern w:val="2"/>
        </w:rPr>
        <w:t>[root@linuxprobe ~]# cd /usr/local/src</w:t>
      </w:r>
    </w:p>
    <w:p>
      <w:pPr>
        <w:pStyle w:val="26"/>
        <w:rPr>
          <w:kern w:val="2"/>
        </w:rPr>
      </w:pPr>
      <w:r>
        <w:rPr>
          <w:kern w:val="2"/>
        </w:rPr>
        <w:t>[root@linuxprobe src]# tar xzvf pcre-8.35.tar.gz </w:t>
      </w:r>
    </w:p>
    <w:p>
      <w:pPr>
        <w:pStyle w:val="26"/>
        <w:rPr>
          <w:kern w:val="2"/>
        </w:rPr>
      </w:pPr>
      <w:r>
        <w:rPr>
          <w:kern w:val="2"/>
        </w:rPr>
        <w:t>[root@linuxprobe src]# cd pcre-8.35</w:t>
      </w:r>
    </w:p>
    <w:p>
      <w:pPr>
        <w:pStyle w:val="26"/>
        <w:rPr>
          <w:kern w:val="2"/>
        </w:rPr>
      </w:pPr>
      <w:r>
        <w:rPr>
          <w:kern w:val="2"/>
        </w:rPr>
        <w:t>[root@linuxprobe pcre-8.35]# ./configure --prefix=/usr/local/pcre</w:t>
      </w:r>
    </w:p>
    <w:p>
      <w:pPr>
        <w:pStyle w:val="26"/>
        <w:rPr>
          <w:kern w:val="2"/>
        </w:rPr>
      </w:pPr>
      <w:r>
        <w:rPr>
          <w:kern w:val="2"/>
        </w:rPr>
        <w:t>[root@linuxprobe pcre-8.35]# make</w:t>
      </w:r>
    </w:p>
    <w:p>
      <w:pPr>
        <w:pStyle w:val="26"/>
        <w:rPr>
          <w:kern w:val="2"/>
        </w:rPr>
      </w:pPr>
      <w:r>
        <w:rPr>
          <w:kern w:val="2"/>
        </w:rPr>
        <w:t>[root@linuxprobe pcre-8.35]# make install </w:t>
      </w:r>
    </w:p>
    <w:p>
      <w:pPr>
        <w:pStyle w:val="59"/>
        <w:spacing w:after="90"/>
        <w:rPr>
          <w:kern w:val="2"/>
        </w:rPr>
      </w:pPr>
    </w:p>
    <w:p>
      <w:pPr>
        <w:rPr>
          <w:kern w:val="2"/>
        </w:rPr>
      </w:pPr>
      <w:r>
        <w:rPr>
          <w:color w:val="000000"/>
          <w:kern w:val="2"/>
        </w:rPr>
        <w:t>openssl</w:t>
      </w:r>
      <w:r>
        <w:rPr>
          <w:rFonts w:hint="eastAsia"/>
          <w:color w:val="000000"/>
          <w:kern w:val="2"/>
        </w:rPr>
        <w:t>软件包是用于提供网站加密证书服务的程序文件，在安装该程序时需要自定义服务程序的安装目录，以便于稍后调用它们的时候更可控。</w:t>
      </w:r>
    </w:p>
    <w:p>
      <w:pPr>
        <w:pStyle w:val="58"/>
        <w:rPr>
          <w:kern w:val="2"/>
        </w:rPr>
      </w:pPr>
    </w:p>
    <w:p>
      <w:pPr>
        <w:pStyle w:val="26"/>
        <w:rPr>
          <w:kern w:val="2"/>
        </w:rPr>
      </w:pPr>
      <w:r>
        <w:rPr>
          <w:kern w:val="2"/>
        </w:rPr>
        <w:t>[root@linuxprobe pcre-8.35]# cd /usr/local/src</w:t>
      </w:r>
    </w:p>
    <w:p>
      <w:pPr>
        <w:pStyle w:val="26"/>
        <w:rPr>
          <w:kern w:val="2"/>
        </w:rPr>
      </w:pPr>
      <w:r>
        <w:rPr>
          <w:kern w:val="2"/>
        </w:rPr>
        <w:t>[root@linuxprobe src]# tar xzvf openssl-1.0.1h.tar.gz</w:t>
      </w:r>
    </w:p>
    <w:p>
      <w:pPr>
        <w:pStyle w:val="26"/>
        <w:rPr>
          <w:kern w:val="2"/>
        </w:rPr>
      </w:pPr>
      <w:r>
        <w:rPr>
          <w:kern w:val="2"/>
        </w:rPr>
        <w:t>[root@linuxprobe src]# cd openssl-1.0.1h</w:t>
      </w:r>
    </w:p>
    <w:p>
      <w:pPr>
        <w:pStyle w:val="26"/>
        <w:rPr>
          <w:kern w:val="2"/>
        </w:rPr>
      </w:pPr>
      <w:r>
        <w:rPr>
          <w:kern w:val="2"/>
        </w:rPr>
        <w:t>[root@linuxprobe openssl-1.0.1h]# ./config --prefix=/usr/local/openssl</w:t>
      </w:r>
    </w:p>
    <w:p>
      <w:pPr>
        <w:pStyle w:val="26"/>
        <w:rPr>
          <w:kern w:val="2"/>
        </w:rPr>
      </w:pPr>
      <w:r>
        <w:rPr>
          <w:kern w:val="2"/>
        </w:rPr>
        <w:t>[root@linuxprobe openssl-1.0.1h]# make</w:t>
      </w:r>
    </w:p>
    <w:p>
      <w:pPr>
        <w:pStyle w:val="26"/>
        <w:rPr>
          <w:kern w:val="2"/>
        </w:rPr>
      </w:pPr>
      <w:r>
        <w:rPr>
          <w:kern w:val="2"/>
        </w:rPr>
        <w:t>[root@linuxprobe openssl-1.0.1h]# make install </w:t>
      </w:r>
    </w:p>
    <w:p>
      <w:pPr>
        <w:pStyle w:val="59"/>
        <w:spacing w:after="90"/>
        <w:rPr>
          <w:kern w:val="2"/>
        </w:rPr>
      </w:pPr>
    </w:p>
    <w:p>
      <w:pPr>
        <w:rPr>
          <w:kern w:val="2"/>
        </w:rPr>
      </w:pPr>
      <w:r>
        <w:rPr>
          <w:color w:val="000000"/>
          <w:kern w:val="2"/>
        </w:rPr>
        <w:t>openssl</w:t>
      </w:r>
      <w:r>
        <w:rPr>
          <w:rFonts w:hint="eastAsia"/>
          <w:color w:val="000000"/>
          <w:kern w:val="2"/>
        </w:rPr>
        <w:t>软件包安装后默认会在</w:t>
      </w:r>
      <w:r>
        <w:rPr>
          <w:color w:val="000000"/>
          <w:kern w:val="2"/>
        </w:rPr>
        <w:t>/usr/local/openssl/bin</w:t>
      </w:r>
      <w:r>
        <w:rPr>
          <w:rFonts w:hint="eastAsia"/>
          <w:color w:val="000000"/>
          <w:kern w:val="2"/>
        </w:rPr>
        <w:t>目录中提供很多的可用命令，我们需要像前面的操作那样，将这个目录添加到</w:t>
      </w:r>
      <w:r>
        <w:rPr>
          <w:color w:val="000000"/>
          <w:kern w:val="2"/>
        </w:rPr>
        <w:t>PATH</w:t>
      </w:r>
      <w:r>
        <w:rPr>
          <w:rFonts w:hint="eastAsia"/>
          <w:color w:val="000000"/>
          <w:kern w:val="2"/>
        </w:rPr>
        <w:t>环境变量中，并写入到配置文件中，最后执行</w:t>
      </w:r>
      <w:r>
        <w:rPr>
          <w:color w:val="000000"/>
          <w:kern w:val="2"/>
        </w:rPr>
        <w:t>source</w:t>
      </w:r>
      <w:r>
        <w:rPr>
          <w:rFonts w:hint="eastAsia"/>
          <w:color w:val="000000"/>
          <w:kern w:val="2"/>
        </w:rPr>
        <w:t>命令以便让新的</w:t>
      </w:r>
      <w:r>
        <w:rPr>
          <w:color w:val="000000"/>
          <w:kern w:val="2"/>
        </w:rPr>
        <w:t>PATH</w:t>
      </w:r>
      <w:r>
        <w:rPr>
          <w:rFonts w:hint="eastAsia"/>
          <w:color w:val="000000"/>
          <w:kern w:val="2"/>
        </w:rPr>
        <w:t>环境变量内容可以立即生效：</w:t>
      </w:r>
    </w:p>
    <w:p>
      <w:pPr>
        <w:pStyle w:val="58"/>
        <w:rPr>
          <w:kern w:val="2"/>
        </w:rPr>
      </w:pPr>
    </w:p>
    <w:p>
      <w:pPr>
        <w:pStyle w:val="26"/>
        <w:rPr>
          <w:kern w:val="2"/>
        </w:rPr>
      </w:pPr>
      <w:r>
        <w:rPr>
          <w:kern w:val="2"/>
        </w:rPr>
        <w:t>[root@linuxprobe pcre-8.35]# vim /etc/profile</w:t>
      </w:r>
    </w:p>
    <w:p>
      <w:pPr>
        <w:pStyle w:val="26"/>
        <w:rPr>
          <w:kern w:val="2"/>
        </w:rPr>
      </w:pPr>
      <w:r>
        <w:rPr>
          <w:kern w:val="2"/>
        </w:rPr>
        <w:t>………………</w:t>
      </w:r>
      <w:r>
        <w:rPr>
          <w:rFonts w:hint="eastAsia"/>
          <w:kern w:val="2"/>
        </w:rPr>
        <w:t>省略部分输出信息</w:t>
      </w:r>
      <w:r>
        <w:rPr>
          <w:kern w:val="2"/>
        </w:rPr>
        <w:t>………………</w:t>
      </w:r>
    </w:p>
    <w:p>
      <w:pPr>
        <w:pStyle w:val="26"/>
        <w:rPr>
          <w:kern w:val="2"/>
        </w:rPr>
      </w:pPr>
      <w:r>
        <w:rPr>
          <w:kern w:val="2"/>
        </w:rPr>
        <w:t> 64 </w:t>
      </w:r>
    </w:p>
    <w:p>
      <w:pPr>
        <w:pStyle w:val="26"/>
        <w:rPr>
          <w:kern w:val="2"/>
        </w:rPr>
      </w:pPr>
      <w:r>
        <w:rPr>
          <w:kern w:val="2"/>
        </w:rPr>
        <w:t> 65 for i in /etc/profile.d/*.sh ; do</w:t>
      </w:r>
    </w:p>
    <w:p>
      <w:pPr>
        <w:pStyle w:val="26"/>
        <w:rPr>
          <w:kern w:val="2"/>
        </w:rPr>
      </w:pPr>
      <w:r>
        <w:rPr>
          <w:kern w:val="2"/>
        </w:rPr>
        <w:t> 66 if [ -r "$i" ]; then</w:t>
      </w:r>
    </w:p>
    <w:p>
      <w:pPr>
        <w:pStyle w:val="26"/>
        <w:rPr>
          <w:kern w:val="2"/>
        </w:rPr>
      </w:pPr>
      <w:r>
        <w:rPr>
          <w:kern w:val="2"/>
        </w:rPr>
        <w:t> 67 if [ "${-#*i}" != "$-" ]; then</w:t>
      </w:r>
    </w:p>
    <w:p>
      <w:pPr>
        <w:pStyle w:val="26"/>
        <w:rPr>
          <w:kern w:val="2"/>
        </w:rPr>
      </w:pPr>
      <w:r>
        <w:rPr>
          <w:kern w:val="2"/>
        </w:rPr>
        <w:t> 68 . "$i"</w:t>
      </w:r>
    </w:p>
    <w:p>
      <w:pPr>
        <w:pStyle w:val="26"/>
        <w:rPr>
          <w:kern w:val="2"/>
        </w:rPr>
      </w:pPr>
      <w:r>
        <w:rPr>
          <w:kern w:val="2"/>
        </w:rPr>
        <w:t> 69 else</w:t>
      </w:r>
    </w:p>
    <w:p>
      <w:pPr>
        <w:pStyle w:val="26"/>
        <w:rPr>
          <w:kern w:val="2"/>
        </w:rPr>
      </w:pPr>
      <w:r>
        <w:rPr>
          <w:kern w:val="2"/>
        </w:rPr>
        <w:t> 70 . "$i" &gt;/dev/null</w:t>
      </w:r>
    </w:p>
    <w:p>
      <w:pPr>
        <w:pStyle w:val="26"/>
        <w:rPr>
          <w:kern w:val="2"/>
        </w:rPr>
      </w:pPr>
      <w:r>
        <w:rPr>
          <w:kern w:val="2"/>
        </w:rPr>
        <w:t> 71 fi</w:t>
      </w:r>
    </w:p>
    <w:p>
      <w:pPr>
        <w:pStyle w:val="26"/>
        <w:rPr>
          <w:kern w:val="2"/>
        </w:rPr>
      </w:pPr>
      <w:r>
        <w:rPr>
          <w:kern w:val="2"/>
        </w:rPr>
        <w:t> 72 fi</w:t>
      </w:r>
    </w:p>
    <w:p>
      <w:pPr>
        <w:pStyle w:val="26"/>
        <w:rPr>
          <w:kern w:val="2"/>
        </w:rPr>
      </w:pPr>
      <w:r>
        <w:rPr>
          <w:kern w:val="2"/>
        </w:rPr>
        <w:t> 73 done</w:t>
      </w:r>
    </w:p>
    <w:p>
      <w:pPr>
        <w:pStyle w:val="26"/>
        <w:rPr>
          <w:kern w:val="2"/>
        </w:rPr>
      </w:pPr>
      <w:r>
        <w:rPr>
          <w:kern w:val="2"/>
        </w:rPr>
        <w:t> 74 </w:t>
      </w:r>
      <w:r>
        <w:rPr>
          <w:b/>
          <w:bCs/>
          <w:kern w:val="2"/>
        </w:rPr>
        <w:t>export PATH=$PATH:/usr/local/mysql/bin:/usr/local/openssl/bin</w:t>
      </w:r>
    </w:p>
    <w:p>
      <w:pPr>
        <w:pStyle w:val="26"/>
        <w:rPr>
          <w:kern w:val="2"/>
        </w:rPr>
      </w:pPr>
      <w:r>
        <w:rPr>
          <w:kern w:val="2"/>
        </w:rPr>
        <w:t> 75 unset i</w:t>
      </w:r>
    </w:p>
    <w:p>
      <w:pPr>
        <w:pStyle w:val="26"/>
        <w:rPr>
          <w:kern w:val="2"/>
        </w:rPr>
      </w:pPr>
      <w:r>
        <w:rPr>
          <w:kern w:val="2"/>
        </w:rPr>
        <w:t> 76 unset -f pathmunge</w:t>
      </w:r>
    </w:p>
    <w:p>
      <w:pPr>
        <w:pStyle w:val="26"/>
        <w:rPr>
          <w:kern w:val="2"/>
        </w:rPr>
      </w:pPr>
      <w:r>
        <w:rPr>
          <w:kern w:val="2"/>
        </w:rPr>
        <w:t>[root@linuxprobe pcre-8.35]# source /etc/profile</w:t>
      </w:r>
    </w:p>
    <w:p>
      <w:pPr>
        <w:pStyle w:val="59"/>
        <w:spacing w:after="90"/>
        <w:rPr>
          <w:kern w:val="2"/>
        </w:rPr>
      </w:pPr>
    </w:p>
    <w:p>
      <w:pPr>
        <w:rPr>
          <w:kern w:val="2"/>
        </w:rPr>
      </w:pPr>
      <w:r>
        <w:rPr>
          <w:color w:val="000000"/>
          <w:kern w:val="2"/>
        </w:rPr>
        <w:t>zlib</w:t>
      </w:r>
      <w:r>
        <w:rPr>
          <w:rFonts w:hint="eastAsia"/>
          <w:color w:val="000000"/>
          <w:kern w:val="2"/>
        </w:rPr>
        <w:t>软件包是用于提供压缩功能的函数库文件。其实</w:t>
      </w:r>
      <w:r>
        <w:rPr>
          <w:color w:val="000000"/>
          <w:kern w:val="2"/>
        </w:rPr>
        <w:t>Nginx</w:t>
      </w:r>
      <w:r>
        <w:rPr>
          <w:rFonts w:hint="eastAsia"/>
          <w:color w:val="000000"/>
          <w:kern w:val="2"/>
        </w:rPr>
        <w:t>服务程序调用的这些服务程序无需深入了解，只要大致了解其作用就已经足够了：</w:t>
      </w:r>
    </w:p>
    <w:p>
      <w:pPr>
        <w:pStyle w:val="58"/>
        <w:rPr>
          <w:kern w:val="2"/>
        </w:rPr>
      </w:pPr>
    </w:p>
    <w:p>
      <w:pPr>
        <w:pStyle w:val="26"/>
        <w:rPr>
          <w:kern w:val="2"/>
        </w:rPr>
      </w:pPr>
      <w:r>
        <w:rPr>
          <w:kern w:val="2"/>
        </w:rPr>
        <w:t>[root@linuxprobe pcre-8.35]# cd /usr/local/src</w:t>
      </w:r>
    </w:p>
    <w:p>
      <w:pPr>
        <w:pStyle w:val="26"/>
        <w:rPr>
          <w:kern w:val="2"/>
        </w:rPr>
      </w:pPr>
      <w:r>
        <w:rPr>
          <w:kern w:val="2"/>
        </w:rPr>
        <w:t>[root@linuxprobe src]# tar xzvf zlib-1.2.8.tar.gz </w:t>
      </w:r>
    </w:p>
    <w:p>
      <w:pPr>
        <w:pStyle w:val="26"/>
        <w:rPr>
          <w:kern w:val="2"/>
        </w:rPr>
      </w:pPr>
      <w:r>
        <w:rPr>
          <w:kern w:val="2"/>
        </w:rPr>
        <w:t>[root@linuxprobe src]# cd zlib-1.2.8</w:t>
      </w:r>
    </w:p>
    <w:p>
      <w:pPr>
        <w:pStyle w:val="26"/>
        <w:rPr>
          <w:kern w:val="2"/>
        </w:rPr>
      </w:pPr>
      <w:r>
        <w:rPr>
          <w:kern w:val="2"/>
        </w:rPr>
        <w:t>[root@linuxprobe zlib-1.2.8]# ./configure --prefix=/usr/local/zlib</w:t>
      </w:r>
    </w:p>
    <w:p>
      <w:pPr>
        <w:pStyle w:val="26"/>
        <w:rPr>
          <w:kern w:val="2"/>
        </w:rPr>
      </w:pPr>
      <w:r>
        <w:rPr>
          <w:kern w:val="2"/>
        </w:rPr>
        <w:t>[root@linuxprobe zlib-1.2.8]# make</w:t>
      </w:r>
    </w:p>
    <w:p>
      <w:pPr>
        <w:pStyle w:val="26"/>
        <w:rPr>
          <w:kern w:val="2"/>
        </w:rPr>
      </w:pPr>
      <w:r>
        <w:rPr>
          <w:kern w:val="2"/>
        </w:rPr>
        <w:t>[root@linuxprobe zlib-1.2.8]# make install</w:t>
      </w:r>
    </w:p>
    <w:p>
      <w:pPr>
        <w:pStyle w:val="59"/>
        <w:spacing w:after="90"/>
        <w:rPr>
          <w:kern w:val="2"/>
        </w:rPr>
      </w:pPr>
    </w:p>
    <w:p>
      <w:pPr>
        <w:rPr>
          <w:kern w:val="2"/>
        </w:rPr>
      </w:pPr>
      <w:r>
        <w:rPr>
          <w:rFonts w:hint="eastAsia"/>
          <w:color w:val="000000"/>
          <w:kern w:val="2"/>
        </w:rPr>
        <w:t>在安装部署好具有依赖关系的软件包之后，创建一个用于执行</w:t>
      </w:r>
      <w:r>
        <w:rPr>
          <w:color w:val="000000"/>
          <w:kern w:val="2"/>
        </w:rPr>
        <w:t>Nginx</w:t>
      </w:r>
      <w:r>
        <w:rPr>
          <w:rFonts w:hint="eastAsia"/>
          <w:color w:val="000000"/>
          <w:kern w:val="2"/>
        </w:rPr>
        <w:t>服务程序的账户。账户名称可以自定义，但一定别忘记，因为在后续需要调用：</w:t>
      </w:r>
    </w:p>
    <w:p>
      <w:pPr>
        <w:pStyle w:val="29"/>
        <w:rPr>
          <w:kern w:val="2"/>
        </w:rPr>
      </w:pPr>
    </w:p>
    <w:p>
      <w:pPr>
        <w:pStyle w:val="58"/>
        <w:rPr>
          <w:kern w:val="2"/>
        </w:rPr>
      </w:pPr>
    </w:p>
    <w:p>
      <w:pPr>
        <w:pStyle w:val="26"/>
        <w:rPr>
          <w:kern w:val="2"/>
        </w:rPr>
      </w:pPr>
      <w:r>
        <w:rPr>
          <w:kern w:val="2"/>
        </w:rPr>
        <w:t>[root@linuxprobe zlib-1.2.8]# cd ..</w:t>
      </w:r>
    </w:p>
    <w:p>
      <w:pPr>
        <w:pStyle w:val="26"/>
        <w:rPr>
          <w:kern w:val="2"/>
        </w:rPr>
      </w:pPr>
      <w:r>
        <w:rPr>
          <w:kern w:val="2"/>
        </w:rPr>
        <w:t>[root@linuxprobe src]# useradd www -s /sbin/nologin</w:t>
      </w:r>
    </w:p>
    <w:p>
      <w:pPr>
        <w:pStyle w:val="59"/>
        <w:spacing w:after="90"/>
        <w:rPr>
          <w:kern w:val="2"/>
        </w:rPr>
      </w:pPr>
    </w:p>
    <w:p>
      <w:pPr>
        <w:rPr>
          <w:kern w:val="2"/>
        </w:rPr>
      </w:pPr>
      <w:r>
        <w:rPr>
          <w:rFonts w:hint="eastAsia"/>
          <w:color w:val="000000"/>
          <w:kern w:val="2"/>
        </w:rPr>
        <w:t>在使用命令编译</w:t>
      </w:r>
      <w:r>
        <w:rPr>
          <w:color w:val="000000"/>
          <w:kern w:val="2"/>
        </w:rPr>
        <w:t>Nginx</w:t>
      </w:r>
      <w:r>
        <w:rPr>
          <w:rFonts w:hint="eastAsia"/>
          <w:color w:val="000000"/>
          <w:kern w:val="2"/>
        </w:rPr>
        <w:t>服务程序时，需要设置特别多的参数，其中，</w:t>
      </w:r>
      <w:r>
        <w:rPr>
          <w:color w:val="000000"/>
          <w:kern w:val="2"/>
        </w:rPr>
        <w:t>--prefix</w:t>
      </w:r>
      <w:r>
        <w:rPr>
          <w:rFonts w:hint="eastAsia"/>
          <w:color w:val="000000"/>
          <w:kern w:val="2"/>
        </w:rPr>
        <w:t>参数用于定义服务程序稍后安装到的位置，</w:t>
      </w:r>
      <w:r>
        <w:rPr>
          <w:color w:val="000000"/>
          <w:kern w:val="2"/>
        </w:rPr>
        <w:t>--user</w:t>
      </w:r>
      <w:r>
        <w:rPr>
          <w:rFonts w:hint="eastAsia"/>
          <w:color w:val="000000"/>
          <w:kern w:val="2"/>
        </w:rPr>
        <w:t>与</w:t>
      </w:r>
      <w:r>
        <w:rPr>
          <w:color w:val="000000"/>
          <w:kern w:val="2"/>
        </w:rPr>
        <w:t>--group</w:t>
      </w:r>
      <w:r>
        <w:rPr>
          <w:rFonts w:hint="eastAsia"/>
          <w:color w:val="000000"/>
          <w:kern w:val="2"/>
        </w:rPr>
        <w:t>参数用于指定执行</w:t>
      </w:r>
      <w:r>
        <w:rPr>
          <w:color w:val="000000"/>
          <w:kern w:val="2"/>
        </w:rPr>
        <w:t>Nginx</w:t>
      </w:r>
      <w:r>
        <w:rPr>
          <w:rFonts w:hint="eastAsia"/>
          <w:color w:val="000000"/>
          <w:kern w:val="2"/>
        </w:rPr>
        <w:t>服务程序的用户名和用户组。在使用参数调用</w:t>
      </w:r>
      <w:r>
        <w:rPr>
          <w:color w:val="000000"/>
          <w:kern w:val="2"/>
        </w:rPr>
        <w:t>openssl</w:t>
      </w:r>
      <w:r>
        <w:rPr>
          <w:rFonts w:hint="eastAsia"/>
          <w:color w:val="000000"/>
          <w:kern w:val="2"/>
        </w:rPr>
        <w:t>、</w:t>
      </w:r>
      <w:r>
        <w:rPr>
          <w:color w:val="000000"/>
          <w:kern w:val="2"/>
        </w:rPr>
        <w:t>zlib</w:t>
      </w:r>
      <w:r>
        <w:rPr>
          <w:rFonts w:hint="eastAsia"/>
          <w:color w:val="000000"/>
          <w:kern w:val="2"/>
        </w:rPr>
        <w:t>、</w:t>
      </w:r>
      <w:r>
        <w:rPr>
          <w:color w:val="000000"/>
          <w:kern w:val="2"/>
        </w:rPr>
        <w:t>pcre</w:t>
      </w:r>
      <w:r>
        <w:rPr>
          <w:rFonts w:hint="eastAsia"/>
          <w:color w:val="000000"/>
          <w:kern w:val="2"/>
        </w:rPr>
        <w:t>软件包时，请写出软件源码包的解压路径，而不是程序的安装路径：</w:t>
      </w:r>
    </w:p>
    <w:p>
      <w:pPr>
        <w:pStyle w:val="58"/>
        <w:rPr>
          <w:kern w:val="2"/>
        </w:rPr>
      </w:pPr>
    </w:p>
    <w:p>
      <w:pPr>
        <w:pStyle w:val="26"/>
        <w:rPr>
          <w:kern w:val="2"/>
        </w:rPr>
      </w:pPr>
      <w:r>
        <w:rPr>
          <w:kern w:val="2"/>
        </w:rPr>
        <w:t>[root@linuxprobe src]# tar xzvf nginx-1.6.0.tar.gz </w:t>
      </w:r>
    </w:p>
    <w:p>
      <w:pPr>
        <w:pStyle w:val="26"/>
        <w:rPr>
          <w:kern w:val="2"/>
        </w:rPr>
      </w:pPr>
      <w:r>
        <w:rPr>
          <w:kern w:val="2"/>
        </w:rPr>
        <w:t>[root@linuxprobe src]# cd nginx-1.6.0/</w:t>
      </w:r>
    </w:p>
    <w:p>
      <w:pPr>
        <w:pStyle w:val="26"/>
        <w:rPr>
          <w:kern w:val="2"/>
        </w:rPr>
      </w:pPr>
      <w:r>
        <w:rPr>
          <w:kern w:val="2"/>
        </w:rPr>
        <w:t>[root@linuxprobe nginx-1.6.0]# ./configure --prefix=/usr/local/nginx --without-</w:t>
      </w:r>
    </w:p>
    <w:p>
      <w:pPr>
        <w:pStyle w:val="26"/>
        <w:rPr>
          <w:spacing w:val="-4"/>
          <w:kern w:val="2"/>
        </w:rPr>
      </w:pPr>
      <w:r>
        <w:rPr>
          <w:spacing w:val="-4"/>
          <w:kern w:val="2"/>
        </w:rPr>
        <w:t>http</w:t>
      </w:r>
      <w:r>
        <w:rPr>
          <w:rFonts w:ascii="宋体"/>
          <w:spacing w:val="-4"/>
          <w:kern w:val="2"/>
        </w:rPr>
        <w:t>_</w:t>
      </w:r>
      <w:r>
        <w:rPr>
          <w:spacing w:val="-4"/>
          <w:kern w:val="2"/>
        </w:rPr>
        <w:t>memcached</w:t>
      </w:r>
      <w:r>
        <w:rPr>
          <w:rFonts w:ascii="宋体"/>
          <w:spacing w:val="-4"/>
          <w:kern w:val="2"/>
        </w:rPr>
        <w:t>_</w:t>
      </w:r>
      <w:r>
        <w:rPr>
          <w:spacing w:val="-4"/>
          <w:kern w:val="2"/>
        </w:rPr>
        <w:t>module --user=www --group=www --with-http</w:t>
      </w:r>
      <w:r>
        <w:rPr>
          <w:rFonts w:ascii="宋体"/>
          <w:spacing w:val="-4"/>
          <w:kern w:val="2"/>
        </w:rPr>
        <w:t>_</w:t>
      </w:r>
      <w:r>
        <w:rPr>
          <w:spacing w:val="-4"/>
          <w:kern w:val="2"/>
        </w:rPr>
        <w:t>stub</w:t>
      </w:r>
      <w:r>
        <w:rPr>
          <w:rFonts w:ascii="宋体"/>
          <w:spacing w:val="-4"/>
          <w:kern w:val="2"/>
        </w:rPr>
        <w:t>_</w:t>
      </w:r>
      <w:r>
        <w:rPr>
          <w:spacing w:val="-4"/>
          <w:kern w:val="2"/>
        </w:rPr>
        <w:t>status</w:t>
      </w:r>
      <w:r>
        <w:rPr>
          <w:rFonts w:ascii="宋体"/>
          <w:spacing w:val="-4"/>
          <w:kern w:val="2"/>
        </w:rPr>
        <w:t>_</w:t>
      </w:r>
      <w:r>
        <w:rPr>
          <w:spacing w:val="-4"/>
          <w:kern w:val="2"/>
        </w:rPr>
        <w:t>module --with-</w:t>
      </w:r>
    </w:p>
    <w:p>
      <w:pPr>
        <w:pStyle w:val="26"/>
        <w:rPr>
          <w:spacing w:val="-6"/>
          <w:kern w:val="2"/>
        </w:rPr>
      </w:pPr>
      <w:r>
        <w:rPr>
          <w:kern w:val="2"/>
        </w:rPr>
        <w:t>h</w:t>
      </w:r>
      <w:r>
        <w:rPr>
          <w:spacing w:val="-6"/>
          <w:kern w:val="2"/>
        </w:rPr>
        <w:t>ttp</w:t>
      </w:r>
      <w:r>
        <w:rPr>
          <w:rFonts w:ascii="宋体"/>
          <w:spacing w:val="-6"/>
          <w:kern w:val="2"/>
        </w:rPr>
        <w:t>_</w:t>
      </w:r>
      <w:r>
        <w:rPr>
          <w:spacing w:val="-6"/>
          <w:kern w:val="2"/>
        </w:rPr>
        <w:t>ssl</w:t>
      </w:r>
      <w:r>
        <w:rPr>
          <w:rFonts w:ascii="宋体"/>
          <w:spacing w:val="-6"/>
          <w:kern w:val="2"/>
        </w:rPr>
        <w:t>_</w:t>
      </w:r>
      <w:r>
        <w:rPr>
          <w:spacing w:val="-6"/>
          <w:kern w:val="2"/>
        </w:rPr>
        <w:t>module --with-http</w:t>
      </w:r>
      <w:r>
        <w:rPr>
          <w:rFonts w:ascii="宋体"/>
          <w:spacing w:val="-6"/>
          <w:kern w:val="2"/>
        </w:rPr>
        <w:t>_</w:t>
      </w:r>
      <w:r>
        <w:rPr>
          <w:spacing w:val="-6"/>
          <w:kern w:val="2"/>
        </w:rPr>
        <w:t>gzip</w:t>
      </w:r>
      <w:r>
        <w:rPr>
          <w:rFonts w:ascii="宋体"/>
          <w:spacing w:val="-6"/>
          <w:kern w:val="2"/>
        </w:rPr>
        <w:t>_</w:t>
      </w:r>
      <w:r>
        <w:rPr>
          <w:spacing w:val="-6"/>
          <w:kern w:val="2"/>
        </w:rPr>
        <w:t>static</w:t>
      </w:r>
      <w:r>
        <w:rPr>
          <w:rFonts w:ascii="宋体"/>
          <w:spacing w:val="-6"/>
          <w:kern w:val="2"/>
        </w:rPr>
        <w:t>_</w:t>
      </w:r>
      <w:r>
        <w:rPr>
          <w:spacing w:val="-6"/>
          <w:kern w:val="2"/>
        </w:rPr>
        <w:t>module --with-openssl=/usr/local/src/openssl-</w:t>
      </w:r>
      <w:r>
        <w:rPr>
          <w:rFonts w:hint="eastAsia"/>
          <w:spacing w:val="-6"/>
          <w:kern w:val="2"/>
        </w:rPr>
        <w:t xml:space="preserve"> </w:t>
      </w:r>
    </w:p>
    <w:p>
      <w:pPr>
        <w:pStyle w:val="26"/>
        <w:rPr>
          <w:spacing w:val="-4"/>
          <w:kern w:val="2"/>
        </w:rPr>
      </w:pPr>
      <w:r>
        <w:rPr>
          <w:spacing w:val="-4"/>
          <w:kern w:val="2"/>
        </w:rPr>
        <w:t>1.0.1h --with-zlib=/usr/local/src/zlib-1.2.8 --with-pcre=/usr/local/src/pcre-8.35</w:t>
      </w:r>
    </w:p>
    <w:p>
      <w:pPr>
        <w:pStyle w:val="26"/>
        <w:rPr>
          <w:kern w:val="2"/>
        </w:rPr>
      </w:pPr>
      <w:r>
        <w:rPr>
          <w:kern w:val="2"/>
        </w:rPr>
        <w:t>[root@linuxprobe nginx-1.6.0]# make</w:t>
      </w:r>
    </w:p>
    <w:p>
      <w:pPr>
        <w:pStyle w:val="26"/>
        <w:rPr>
          <w:kern w:val="2"/>
        </w:rPr>
      </w:pPr>
      <w:r>
        <w:rPr>
          <w:kern w:val="2"/>
        </w:rPr>
        <w:t>[root@linuxprobe nginx-1.6.0]# make install</w:t>
      </w:r>
    </w:p>
    <w:p>
      <w:pPr>
        <w:pStyle w:val="59"/>
        <w:spacing w:after="90"/>
        <w:rPr>
          <w:kern w:val="2"/>
        </w:rPr>
      </w:pPr>
    </w:p>
    <w:p>
      <w:pPr>
        <w:rPr>
          <w:kern w:val="2"/>
        </w:rPr>
      </w:pPr>
      <w:r>
        <w:rPr>
          <w:rFonts w:hint="eastAsia"/>
          <w:color w:val="000000"/>
          <w:kern w:val="2"/>
        </w:rPr>
        <w:t>要想启动</w:t>
      </w:r>
      <w:r>
        <w:rPr>
          <w:color w:val="000000"/>
          <w:kern w:val="2"/>
        </w:rPr>
        <w:t>Nginx</w:t>
      </w:r>
      <w:r>
        <w:rPr>
          <w:rFonts w:hint="eastAsia"/>
          <w:color w:val="000000"/>
          <w:kern w:val="2"/>
        </w:rPr>
        <w:t>服务程序以及将其加入到开机启动项中，也需要有脚本文件。可惜的是，在安装完</w:t>
      </w:r>
      <w:r>
        <w:rPr>
          <w:color w:val="000000"/>
          <w:kern w:val="2"/>
        </w:rPr>
        <w:t>Nginx</w:t>
      </w:r>
      <w:r>
        <w:rPr>
          <w:rFonts w:hint="eastAsia"/>
          <w:color w:val="000000"/>
          <w:kern w:val="2"/>
        </w:rPr>
        <w:t>软件包之后默认并没有为用户提供脚本文件，因此刘遄老师给各位读者准备了一份可用的启动脚本文件，大家只需在</w:t>
      </w:r>
      <w:r>
        <w:rPr>
          <w:color w:val="000000"/>
          <w:kern w:val="2"/>
        </w:rPr>
        <w:t>/etc/rc.d/init.d</w:t>
      </w:r>
      <w:r>
        <w:rPr>
          <w:rFonts w:hint="eastAsia"/>
          <w:color w:val="000000"/>
          <w:kern w:val="2"/>
        </w:rPr>
        <w:t>目录中创建脚本文件并直接复制下面的脚本内容即可（相信各位读者在掌握了第</w:t>
      </w:r>
      <w:r>
        <w:rPr>
          <w:color w:val="000000"/>
          <w:kern w:val="2"/>
        </w:rPr>
        <w:t>4</w:t>
      </w:r>
      <w:r>
        <w:rPr>
          <w:rFonts w:hint="eastAsia"/>
          <w:color w:val="000000"/>
          <w:kern w:val="2"/>
        </w:rPr>
        <w:t>章的内容之后，应该可以顺利看懂这个脚本文件）。</w:t>
      </w:r>
    </w:p>
    <w:p>
      <w:pPr>
        <w:pStyle w:val="29"/>
        <w:rPr>
          <w:kern w:val="2"/>
          <w:shd w:val="pct10" w:color="auto" w:fill="FFFFFF"/>
        </w:rPr>
      </w:pPr>
    </w:p>
    <w:tbl>
      <w:tblPr>
        <w:tblStyle w:val="24"/>
        <w:tblW w:w="8035" w:type="dxa"/>
        <w:tblInd w:w="122" w:type="dxa"/>
        <w:shd w:val="clear" w:color="auto" w:fill="D9D9D9"/>
        <w:tblLayout w:type="fixed"/>
        <w:tblCellMar>
          <w:top w:w="0" w:type="dxa"/>
          <w:left w:w="108" w:type="dxa"/>
          <w:bottom w:w="0" w:type="dxa"/>
          <w:right w:w="108" w:type="dxa"/>
        </w:tblCellMar>
      </w:tblPr>
      <w:tblGrid>
        <w:gridCol w:w="350"/>
        <w:gridCol w:w="182"/>
        <w:gridCol w:w="7503"/>
      </w:tblGrid>
      <w:tr>
        <w:tblPrEx>
          <w:shd w:val="clear" w:color="auto" w:fill="D9D9D9"/>
          <w:tblLayout w:type="fixed"/>
          <w:tblCellMar>
            <w:top w:w="0" w:type="dxa"/>
            <w:left w:w="108" w:type="dxa"/>
            <w:bottom w:w="0" w:type="dxa"/>
            <w:right w:w="108" w:type="dxa"/>
          </w:tblCellMar>
        </w:tblPrEx>
        <w:trPr>
          <w:cantSplit/>
          <w:trHeight w:val="271" w:hRule="atLeast"/>
        </w:trPr>
        <w:tc>
          <w:tcPr>
            <w:tcW w:w="532" w:type="dxa"/>
            <w:gridSpan w:val="2"/>
            <w:shd w:val="clear" w:color="auto" w:fill="000000"/>
            <w:tcMar>
              <w:top w:w="0" w:type="dxa"/>
              <w:bottom w:w="0" w:type="dxa"/>
            </w:tcMar>
          </w:tcPr>
          <w:p>
            <w:pPr>
              <w:pStyle w:val="42"/>
              <w:ind w:firstLine="0" w:firstLineChars="0"/>
              <w:jc w:val="both"/>
              <w:rPr>
                <w:rStyle w:val="18"/>
                <w:kern w:val="2"/>
              </w:rPr>
            </w:pPr>
            <w:r>
              <w:rPr>
                <w:rStyle w:val="18"/>
                <w:rFonts w:hint="eastAsia"/>
                <w:kern w:val="2"/>
              </w:rPr>
              <w:t>注：</w:t>
            </w:r>
          </w:p>
        </w:tc>
        <w:tc>
          <w:tcPr>
            <w:tcW w:w="7503" w:type="dxa"/>
            <w:shd w:val="clear" w:color="auto" w:fill="D9D9D9"/>
          </w:tcPr>
          <w:p>
            <w:pPr>
              <w:pStyle w:val="42"/>
              <w:rPr>
                <w:kern w:val="2"/>
              </w:rPr>
            </w:pPr>
          </w:p>
        </w:tc>
      </w:tr>
      <w:tr>
        <w:tblPrEx>
          <w:shd w:val="clear" w:color="auto" w:fill="D9D9D9"/>
          <w:tblLayout w:type="fixed"/>
          <w:tblCellMar>
            <w:top w:w="0" w:type="dxa"/>
            <w:left w:w="108" w:type="dxa"/>
            <w:bottom w:w="0" w:type="dxa"/>
            <w:right w:w="108" w:type="dxa"/>
          </w:tblCellMar>
        </w:tblPrEx>
        <w:trPr>
          <w:cantSplit/>
        </w:trPr>
        <w:tc>
          <w:tcPr>
            <w:tcW w:w="350" w:type="dxa"/>
            <w:shd w:val="clear" w:color="auto" w:fill="D9D9D9"/>
            <w:tcMar>
              <w:top w:w="57" w:type="dxa"/>
              <w:bottom w:w="57" w:type="dxa"/>
            </w:tcMar>
          </w:tcPr>
          <w:p>
            <w:pPr>
              <w:pStyle w:val="42"/>
              <w:ind w:firstLine="0" w:firstLineChars="0"/>
              <w:rPr>
                <w:kern w:val="2"/>
              </w:rPr>
            </w:pPr>
          </w:p>
        </w:tc>
        <w:tc>
          <w:tcPr>
            <w:tcW w:w="7685" w:type="dxa"/>
            <w:gridSpan w:val="2"/>
            <w:shd w:val="clear" w:color="auto" w:fill="D9D9D9"/>
            <w:tcMar>
              <w:top w:w="57" w:type="dxa"/>
              <w:bottom w:w="57" w:type="dxa"/>
            </w:tcMar>
          </w:tcPr>
          <w:p>
            <w:pPr>
              <w:pStyle w:val="42"/>
              <w:rPr>
                <w:kern w:val="2"/>
                <w:shd w:val="pct10" w:color="auto" w:fill="FFFFFF"/>
              </w:rPr>
            </w:pPr>
            <w:r>
              <w:rPr>
                <w:rFonts w:hint="eastAsia"/>
                <w:kern w:val="2"/>
                <w:shd w:val="pct10" w:color="auto" w:fill="FFFFFF"/>
              </w:rPr>
              <w:t>这个脚本文件的内容较多，读者可通过本书的配套网站在线获得，地址为http</w:t>
            </w:r>
            <w:r>
              <w:rPr>
                <w:kern w:val="2"/>
                <w:shd w:val="pct10" w:color="auto" w:fill="FFFFFF"/>
              </w:rPr>
              <w:t>s</w:t>
            </w:r>
            <w:r>
              <w:rPr>
                <w:rFonts w:hint="eastAsia"/>
                <w:kern w:val="2"/>
                <w:shd w:val="pct10" w:color="auto" w:fill="FFFFFF"/>
              </w:rPr>
              <w:t>://www.linuxprobe.com/chapter-20.html。</w:t>
            </w:r>
          </w:p>
        </w:tc>
      </w:tr>
    </w:tbl>
    <w:p>
      <w:pPr>
        <w:pStyle w:val="29"/>
        <w:rPr>
          <w:kern w:val="2"/>
          <w:shd w:val="pct10" w:color="auto" w:fill="FFFFFF"/>
        </w:rPr>
      </w:pPr>
    </w:p>
    <w:p>
      <w:pPr>
        <w:pStyle w:val="58"/>
        <w:rPr>
          <w:kern w:val="2"/>
        </w:rPr>
      </w:pPr>
    </w:p>
    <w:p>
      <w:pPr>
        <w:pStyle w:val="26"/>
        <w:rPr>
          <w:kern w:val="2"/>
        </w:rPr>
      </w:pPr>
      <w:r>
        <w:rPr>
          <w:kern w:val="2"/>
        </w:rPr>
        <w:t>[root@linuxprobe nginx-1.6.0]# vim /etc/rc.d/init.d/nginx</w:t>
      </w:r>
    </w:p>
    <w:p>
      <w:pPr>
        <w:pStyle w:val="26"/>
        <w:rPr>
          <w:kern w:val="2"/>
        </w:rPr>
      </w:pPr>
      <w:r>
        <w:rPr>
          <w:kern w:val="2"/>
        </w:rPr>
        <w:t>#!/bin/bash</w:t>
      </w:r>
    </w:p>
    <w:p>
      <w:pPr>
        <w:pStyle w:val="26"/>
        <w:rPr>
          <w:kern w:val="2"/>
        </w:rPr>
      </w:pPr>
      <w:r>
        <w:rPr>
          <w:kern w:val="2"/>
        </w:rPr>
        <w:t># nginx - this script starts and stops the nginx daemon</w:t>
      </w:r>
    </w:p>
    <w:p>
      <w:pPr>
        <w:pStyle w:val="26"/>
        <w:rPr>
          <w:kern w:val="2"/>
        </w:rPr>
      </w:pPr>
      <w:r>
        <w:rPr>
          <w:kern w:val="2"/>
        </w:rPr>
        <w:t># chkconfig: - 85 15</w:t>
      </w:r>
    </w:p>
    <w:p>
      <w:pPr>
        <w:pStyle w:val="26"/>
        <w:rPr>
          <w:kern w:val="2"/>
        </w:rPr>
      </w:pPr>
      <w:r>
        <w:rPr>
          <w:kern w:val="2"/>
        </w:rPr>
        <w:t># description: Nginx is an HTTP(S) server, HTTP(S) reverse \</w:t>
      </w:r>
    </w:p>
    <w:p>
      <w:pPr>
        <w:pStyle w:val="26"/>
        <w:rPr>
          <w:kern w:val="2"/>
        </w:rPr>
      </w:pPr>
      <w:r>
        <w:rPr>
          <w:kern w:val="2"/>
        </w:rPr>
        <w:t># proxy and IMAP/POP3 proxy server</w:t>
      </w:r>
    </w:p>
    <w:p>
      <w:pPr>
        <w:pStyle w:val="26"/>
        <w:rPr>
          <w:kern w:val="2"/>
        </w:rPr>
      </w:pPr>
      <w:r>
        <w:rPr>
          <w:kern w:val="2"/>
        </w:rPr>
        <w:t># processname: nginx</w:t>
      </w:r>
    </w:p>
    <w:p>
      <w:pPr>
        <w:pStyle w:val="26"/>
        <w:rPr>
          <w:kern w:val="2"/>
        </w:rPr>
      </w:pPr>
      <w:r>
        <w:rPr>
          <w:kern w:val="2"/>
        </w:rPr>
        <w:t># config: /etc/nginx/nginx.conf</w:t>
      </w:r>
    </w:p>
    <w:p>
      <w:pPr>
        <w:pStyle w:val="26"/>
        <w:rPr>
          <w:kern w:val="2"/>
        </w:rPr>
      </w:pPr>
      <w:r>
        <w:rPr>
          <w:kern w:val="2"/>
        </w:rPr>
        <w:t># config: /usr/local/nginx/conf/nginx.conf</w:t>
      </w:r>
    </w:p>
    <w:p>
      <w:pPr>
        <w:pStyle w:val="26"/>
        <w:rPr>
          <w:kern w:val="2"/>
        </w:rPr>
      </w:pPr>
      <w:r>
        <w:rPr>
          <w:kern w:val="2"/>
        </w:rPr>
        <w:t># pidfile: /usr/local/nginx/logs/nginx.pid</w:t>
      </w:r>
    </w:p>
    <w:p>
      <w:pPr>
        <w:pStyle w:val="26"/>
        <w:rPr>
          <w:kern w:val="2"/>
        </w:rPr>
      </w:pPr>
      <w:r>
        <w:rPr>
          <w:kern w:val="2"/>
        </w:rPr>
        <w:t># Source function library.</w:t>
      </w:r>
    </w:p>
    <w:p>
      <w:pPr>
        <w:pStyle w:val="26"/>
        <w:rPr>
          <w:kern w:val="2"/>
        </w:rPr>
      </w:pPr>
      <w:r>
        <w:rPr>
          <w:kern w:val="2"/>
        </w:rPr>
        <w:t>. /etc/rc.d/init.d/functions</w:t>
      </w:r>
    </w:p>
    <w:p>
      <w:pPr>
        <w:pStyle w:val="26"/>
        <w:rPr>
          <w:kern w:val="2"/>
        </w:rPr>
      </w:pPr>
      <w:r>
        <w:rPr>
          <w:kern w:val="2"/>
        </w:rPr>
        <w:t># Source networking configuration.</w:t>
      </w:r>
    </w:p>
    <w:p>
      <w:pPr>
        <w:pStyle w:val="26"/>
        <w:rPr>
          <w:kern w:val="2"/>
        </w:rPr>
      </w:pPr>
      <w:r>
        <w:rPr>
          <w:kern w:val="2"/>
        </w:rPr>
        <w:t>. /etc/sysconfig/network</w:t>
      </w:r>
    </w:p>
    <w:p>
      <w:pPr>
        <w:pStyle w:val="26"/>
        <w:rPr>
          <w:kern w:val="2"/>
        </w:rPr>
      </w:pPr>
      <w:r>
        <w:rPr>
          <w:kern w:val="2"/>
        </w:rPr>
        <w:t># Check that networking is up.</w:t>
      </w:r>
    </w:p>
    <w:p>
      <w:pPr>
        <w:pStyle w:val="26"/>
        <w:rPr>
          <w:kern w:val="2"/>
        </w:rPr>
      </w:pPr>
      <w:r>
        <w:rPr>
          <w:kern w:val="2"/>
        </w:rPr>
        <w:t>[ "$NETWORKING" = "no" ] &amp;&amp; exit 0</w:t>
      </w:r>
    </w:p>
    <w:p>
      <w:pPr>
        <w:pStyle w:val="26"/>
        <w:rPr>
          <w:kern w:val="2"/>
        </w:rPr>
      </w:pPr>
      <w:r>
        <w:rPr>
          <w:kern w:val="2"/>
        </w:rPr>
        <w:t>nginx="/usr/local/nginx/sbin/nginx"</w:t>
      </w:r>
    </w:p>
    <w:p>
      <w:pPr>
        <w:pStyle w:val="26"/>
        <w:rPr>
          <w:kern w:val="2"/>
        </w:rPr>
      </w:pPr>
      <w:r>
        <w:rPr>
          <w:kern w:val="2"/>
        </w:rPr>
        <w:t>prog=$(basename $nginx)</w:t>
      </w:r>
    </w:p>
    <w:p>
      <w:pPr>
        <w:pStyle w:val="26"/>
        <w:rPr>
          <w:kern w:val="2"/>
        </w:rPr>
      </w:pPr>
      <w:r>
        <w:rPr>
          <w:kern w:val="2"/>
        </w:rPr>
        <w:t>NGINX</w:t>
      </w:r>
      <w:r>
        <w:rPr>
          <w:rFonts w:ascii="宋体"/>
          <w:kern w:val="2"/>
        </w:rPr>
        <w:t>_</w:t>
      </w:r>
      <w:r>
        <w:rPr>
          <w:kern w:val="2"/>
        </w:rPr>
        <w:t>CONF</w:t>
      </w:r>
      <w:r>
        <w:rPr>
          <w:rFonts w:ascii="宋体"/>
          <w:kern w:val="2"/>
        </w:rPr>
        <w:t>_</w:t>
      </w:r>
      <w:r>
        <w:rPr>
          <w:kern w:val="2"/>
        </w:rPr>
        <w:t>FILE="/usr/local/nginx/conf/nginx.conf"</w:t>
      </w:r>
    </w:p>
    <w:p>
      <w:pPr>
        <w:pStyle w:val="26"/>
        <w:rPr>
          <w:kern w:val="2"/>
        </w:rPr>
      </w:pPr>
      <w:r>
        <w:rPr>
          <w:kern w:val="2"/>
        </w:rPr>
        <w:t>[ -f /etc/sysconfig/nginx ] &amp;&amp; . /etc/sysconfig/nginx</w:t>
      </w:r>
    </w:p>
    <w:p>
      <w:pPr>
        <w:pStyle w:val="26"/>
        <w:rPr>
          <w:kern w:val="2"/>
        </w:rPr>
      </w:pPr>
      <w:r>
        <w:rPr>
          <w:kern w:val="2"/>
        </w:rPr>
        <w:t>lockfile=/var/lock/subsys/nginx</w:t>
      </w:r>
    </w:p>
    <w:p>
      <w:pPr>
        <w:pStyle w:val="26"/>
        <w:rPr>
          <w:kern w:val="2"/>
        </w:rPr>
      </w:pPr>
      <w:r>
        <w:rPr>
          <w:kern w:val="2"/>
        </w:rPr>
        <w:t>make</w:t>
      </w:r>
      <w:r>
        <w:rPr>
          <w:rFonts w:ascii="宋体"/>
          <w:kern w:val="2"/>
        </w:rPr>
        <w:t>_</w:t>
      </w:r>
      <w:r>
        <w:rPr>
          <w:kern w:val="2"/>
        </w:rPr>
        <w:t>dirs() {</w:t>
      </w:r>
    </w:p>
    <w:p>
      <w:pPr>
        <w:pStyle w:val="26"/>
        <w:rPr>
          <w:kern w:val="2"/>
        </w:rPr>
      </w:pPr>
      <w:r>
        <w:rPr>
          <w:kern w:val="2"/>
        </w:rPr>
        <w:t># make required directories</w:t>
      </w:r>
    </w:p>
    <w:p>
      <w:pPr>
        <w:pStyle w:val="26"/>
        <w:rPr>
          <w:spacing w:val="-4"/>
          <w:kern w:val="2"/>
        </w:rPr>
      </w:pPr>
      <w:r>
        <w:rPr>
          <w:spacing w:val="-4"/>
          <w:kern w:val="2"/>
        </w:rPr>
        <w:t>user=`$nginx -V 2&gt;&amp;1 | grep "configure arguments:" | sed 's/[^*]*--user=\([^ ]*\).</w:t>
      </w:r>
    </w:p>
    <w:p>
      <w:pPr>
        <w:pStyle w:val="26"/>
        <w:rPr>
          <w:kern w:val="2"/>
        </w:rPr>
      </w:pPr>
      <w:r>
        <w:rPr>
          <w:kern w:val="2"/>
        </w:rPr>
        <w:t>*/\1/g' -`</w:t>
      </w:r>
    </w:p>
    <w:p>
      <w:pPr>
        <w:pStyle w:val="26"/>
        <w:rPr>
          <w:kern w:val="2"/>
        </w:rPr>
      </w:pPr>
      <w:r>
        <w:rPr>
          <w:kern w:val="2"/>
        </w:rPr>
        <w:t>        if [ -z "`grep $user /etc/passwd`" ]; then</w:t>
      </w:r>
    </w:p>
    <w:p>
      <w:pPr>
        <w:pStyle w:val="26"/>
        <w:rPr>
          <w:kern w:val="2"/>
        </w:rPr>
      </w:pPr>
      <w:r>
        <w:rPr>
          <w:kern w:val="2"/>
        </w:rPr>
        <w:t>                useradd -M -s /bin/nologin $user</w:t>
      </w:r>
    </w:p>
    <w:p>
      <w:pPr>
        <w:pStyle w:val="26"/>
        <w:rPr>
          <w:kern w:val="2"/>
        </w:rPr>
      </w:pPr>
      <w:r>
        <w:rPr>
          <w:kern w:val="2"/>
        </w:rPr>
        <w:t>        fi</w:t>
      </w:r>
    </w:p>
    <w:p>
      <w:pPr>
        <w:pStyle w:val="26"/>
        <w:rPr>
          <w:kern w:val="2"/>
        </w:rPr>
      </w:pPr>
      <w:r>
        <w:rPr>
          <w:kern w:val="2"/>
        </w:rPr>
        <w:t>options=`$nginx -V 2&gt;&amp;1 | grep 'configure arguments:'`</w:t>
      </w:r>
    </w:p>
    <w:p>
      <w:pPr>
        <w:pStyle w:val="26"/>
        <w:rPr>
          <w:kern w:val="2"/>
        </w:rPr>
      </w:pPr>
      <w:r>
        <w:rPr>
          <w:kern w:val="2"/>
        </w:rPr>
        <w:t>for opt in $options; do</w:t>
      </w:r>
    </w:p>
    <w:p>
      <w:pPr>
        <w:pStyle w:val="26"/>
        <w:rPr>
          <w:kern w:val="2"/>
        </w:rPr>
      </w:pPr>
      <w:r>
        <w:rPr>
          <w:kern w:val="2"/>
        </w:rPr>
        <w:t>        if [ `echo $opt | grep '.*-temp-path'` ]; then</w:t>
      </w:r>
    </w:p>
    <w:p>
      <w:pPr>
        <w:pStyle w:val="26"/>
        <w:rPr>
          <w:kern w:val="2"/>
        </w:rPr>
      </w:pPr>
      <w:r>
        <w:rPr>
          <w:kern w:val="2"/>
        </w:rPr>
        <w:t>                value=`echo $opt | cut -d "=" -f 2`</w:t>
      </w:r>
    </w:p>
    <w:p>
      <w:pPr>
        <w:pStyle w:val="26"/>
        <w:rPr>
          <w:kern w:val="2"/>
        </w:rPr>
      </w:pPr>
      <w:r>
        <w:rPr>
          <w:kern w:val="2"/>
        </w:rPr>
        <w:t>                if [ ! -d "$value" ]; then</w:t>
      </w:r>
    </w:p>
    <w:p>
      <w:pPr>
        <w:pStyle w:val="26"/>
        <w:rPr>
          <w:kern w:val="2"/>
        </w:rPr>
      </w:pPr>
      <w:r>
        <w:rPr>
          <w:kern w:val="2"/>
        </w:rPr>
        <w:t>                        # echo "creating" $value</w:t>
      </w:r>
    </w:p>
    <w:p>
      <w:pPr>
        <w:pStyle w:val="26"/>
        <w:rPr>
          <w:kern w:val="2"/>
        </w:rPr>
      </w:pPr>
      <w:r>
        <w:rPr>
          <w:kern w:val="2"/>
        </w:rPr>
        <w:t>                        mkdir -p $value &amp;&amp; chown -R $user $value</w:t>
      </w:r>
    </w:p>
    <w:p>
      <w:pPr>
        <w:pStyle w:val="26"/>
        <w:rPr>
          <w:kern w:val="2"/>
        </w:rPr>
      </w:pPr>
      <w:r>
        <w:rPr>
          <w:kern w:val="2"/>
        </w:rPr>
        <w:t>                fi</w:t>
      </w:r>
    </w:p>
    <w:p>
      <w:pPr>
        <w:pStyle w:val="26"/>
        <w:rPr>
          <w:kern w:val="2"/>
        </w:rPr>
      </w:pPr>
      <w:r>
        <w:rPr>
          <w:kern w:val="2"/>
        </w:rPr>
        <w:t>        fi</w:t>
      </w:r>
    </w:p>
    <w:p>
      <w:pPr>
        <w:pStyle w:val="26"/>
        <w:rPr>
          <w:kern w:val="2"/>
        </w:rPr>
      </w:pPr>
      <w:r>
        <w:rPr>
          <w:kern w:val="2"/>
        </w:rPr>
        <w:t>done</w:t>
      </w:r>
    </w:p>
    <w:p>
      <w:pPr>
        <w:pStyle w:val="26"/>
        <w:rPr>
          <w:kern w:val="2"/>
        </w:rPr>
      </w:pPr>
      <w:r>
        <w:rPr>
          <w:kern w:val="2"/>
        </w:rPr>
        <w:t>}</w:t>
      </w:r>
    </w:p>
    <w:p>
      <w:pPr>
        <w:pStyle w:val="26"/>
        <w:rPr>
          <w:kern w:val="2"/>
        </w:rPr>
      </w:pPr>
      <w:r>
        <w:rPr>
          <w:kern w:val="2"/>
        </w:rPr>
        <w:t>start() {</w:t>
      </w:r>
    </w:p>
    <w:p>
      <w:pPr>
        <w:pStyle w:val="26"/>
        <w:rPr>
          <w:kern w:val="2"/>
        </w:rPr>
      </w:pPr>
      <w:r>
        <w:rPr>
          <w:kern w:val="2"/>
        </w:rPr>
        <w:t>[ -x $nginx ] || exit 5</w:t>
      </w:r>
    </w:p>
    <w:p>
      <w:pPr>
        <w:pStyle w:val="26"/>
        <w:rPr>
          <w:kern w:val="2"/>
        </w:rPr>
      </w:pPr>
      <w:r>
        <w:rPr>
          <w:kern w:val="2"/>
        </w:rPr>
        <w:t>[ -f $NGINX</w:t>
      </w:r>
      <w:r>
        <w:rPr>
          <w:rFonts w:ascii="宋体"/>
          <w:kern w:val="2"/>
        </w:rPr>
        <w:t>_</w:t>
      </w:r>
      <w:r>
        <w:rPr>
          <w:kern w:val="2"/>
        </w:rPr>
        <w:t>CONF</w:t>
      </w:r>
      <w:r>
        <w:rPr>
          <w:rFonts w:ascii="宋体"/>
          <w:kern w:val="2"/>
        </w:rPr>
        <w:t>_</w:t>
      </w:r>
      <w:r>
        <w:rPr>
          <w:kern w:val="2"/>
        </w:rPr>
        <w:t>FILE ] || exit 6</w:t>
      </w:r>
    </w:p>
    <w:p>
      <w:pPr>
        <w:pStyle w:val="26"/>
        <w:rPr>
          <w:kern w:val="2"/>
        </w:rPr>
      </w:pPr>
      <w:r>
        <w:rPr>
          <w:kern w:val="2"/>
        </w:rPr>
        <w:t>make</w:t>
      </w:r>
      <w:r>
        <w:rPr>
          <w:rFonts w:ascii="宋体"/>
          <w:kern w:val="2"/>
        </w:rPr>
        <w:t>_</w:t>
      </w:r>
      <w:r>
        <w:rPr>
          <w:kern w:val="2"/>
        </w:rPr>
        <w:t>dirs</w:t>
      </w:r>
    </w:p>
    <w:p>
      <w:pPr>
        <w:pStyle w:val="26"/>
        <w:rPr>
          <w:kern w:val="2"/>
        </w:rPr>
      </w:pPr>
      <w:r>
        <w:rPr>
          <w:kern w:val="2"/>
        </w:rPr>
        <w:t>echo -n $"Starting $prog: "</w:t>
      </w:r>
    </w:p>
    <w:p>
      <w:pPr>
        <w:pStyle w:val="26"/>
        <w:rPr>
          <w:kern w:val="2"/>
        </w:rPr>
      </w:pPr>
      <w:r>
        <w:rPr>
          <w:kern w:val="2"/>
        </w:rPr>
        <w:t>daemon $nginx -c $NGINX</w:t>
      </w:r>
      <w:r>
        <w:rPr>
          <w:rFonts w:ascii="宋体"/>
          <w:kern w:val="2"/>
        </w:rPr>
        <w:t>_</w:t>
      </w:r>
      <w:r>
        <w:rPr>
          <w:kern w:val="2"/>
        </w:rPr>
        <w:t>CONF</w:t>
      </w:r>
      <w:r>
        <w:rPr>
          <w:rFonts w:ascii="宋体"/>
          <w:kern w:val="2"/>
        </w:rPr>
        <w:t>_</w:t>
      </w:r>
      <w:r>
        <w:rPr>
          <w:kern w:val="2"/>
        </w:rPr>
        <w:t>FILE</w:t>
      </w:r>
    </w:p>
    <w:p>
      <w:pPr>
        <w:pStyle w:val="26"/>
        <w:rPr>
          <w:kern w:val="2"/>
        </w:rPr>
      </w:pPr>
      <w:r>
        <w:rPr>
          <w:kern w:val="2"/>
        </w:rPr>
        <w:t>retval=$?</w:t>
      </w:r>
    </w:p>
    <w:p>
      <w:pPr>
        <w:pStyle w:val="26"/>
        <w:rPr>
          <w:kern w:val="2"/>
        </w:rPr>
      </w:pPr>
      <w:r>
        <w:rPr>
          <w:kern w:val="2"/>
        </w:rPr>
        <w:t>echo</w:t>
      </w:r>
    </w:p>
    <w:p>
      <w:pPr>
        <w:pStyle w:val="26"/>
        <w:rPr>
          <w:kern w:val="2"/>
        </w:rPr>
      </w:pPr>
      <w:r>
        <w:rPr>
          <w:kern w:val="2"/>
        </w:rPr>
        <w:t>[ $retval -eq 0 ] &amp;&amp; touch $lockfile</w:t>
      </w:r>
    </w:p>
    <w:p>
      <w:pPr>
        <w:pStyle w:val="26"/>
        <w:rPr>
          <w:kern w:val="2"/>
        </w:rPr>
      </w:pPr>
      <w:r>
        <w:rPr>
          <w:kern w:val="2"/>
        </w:rPr>
        <w:t>return $retval</w:t>
      </w:r>
    </w:p>
    <w:p>
      <w:pPr>
        <w:pStyle w:val="26"/>
        <w:rPr>
          <w:kern w:val="2"/>
        </w:rPr>
      </w:pPr>
      <w:r>
        <w:rPr>
          <w:kern w:val="2"/>
        </w:rPr>
        <w:t>}</w:t>
      </w:r>
    </w:p>
    <w:p>
      <w:pPr>
        <w:pStyle w:val="26"/>
        <w:rPr>
          <w:kern w:val="2"/>
        </w:rPr>
      </w:pPr>
      <w:r>
        <w:rPr>
          <w:kern w:val="2"/>
        </w:rPr>
        <w:t>stop() {</w:t>
      </w:r>
    </w:p>
    <w:p>
      <w:pPr>
        <w:pStyle w:val="26"/>
        <w:rPr>
          <w:kern w:val="2"/>
        </w:rPr>
      </w:pPr>
      <w:r>
        <w:rPr>
          <w:kern w:val="2"/>
        </w:rPr>
        <w:t>echo -n $"Stopping $prog: "</w:t>
      </w:r>
    </w:p>
    <w:p>
      <w:pPr>
        <w:pStyle w:val="26"/>
        <w:rPr>
          <w:kern w:val="2"/>
        </w:rPr>
      </w:pPr>
      <w:r>
        <w:rPr>
          <w:kern w:val="2"/>
        </w:rPr>
        <w:t>killproc $prog -QUIT</w:t>
      </w:r>
    </w:p>
    <w:p>
      <w:pPr>
        <w:pStyle w:val="26"/>
        <w:rPr>
          <w:kern w:val="2"/>
        </w:rPr>
      </w:pPr>
      <w:r>
        <w:rPr>
          <w:kern w:val="2"/>
        </w:rPr>
        <w:t>retval=$?</w:t>
      </w:r>
    </w:p>
    <w:p>
      <w:pPr>
        <w:pStyle w:val="26"/>
        <w:rPr>
          <w:kern w:val="2"/>
        </w:rPr>
      </w:pPr>
      <w:r>
        <w:rPr>
          <w:kern w:val="2"/>
        </w:rPr>
        <w:t>echo</w:t>
      </w:r>
    </w:p>
    <w:p>
      <w:pPr>
        <w:pStyle w:val="26"/>
        <w:rPr>
          <w:kern w:val="2"/>
        </w:rPr>
      </w:pPr>
      <w:r>
        <w:rPr>
          <w:kern w:val="2"/>
        </w:rPr>
        <w:t>[ $retval -eq 0 ] &amp;&amp; rm -f $lockfile</w:t>
      </w:r>
    </w:p>
    <w:p>
      <w:pPr>
        <w:pStyle w:val="26"/>
        <w:rPr>
          <w:kern w:val="2"/>
        </w:rPr>
      </w:pPr>
      <w:r>
        <w:rPr>
          <w:kern w:val="2"/>
        </w:rPr>
        <w:t>return $retval</w:t>
      </w:r>
    </w:p>
    <w:p>
      <w:pPr>
        <w:pStyle w:val="26"/>
        <w:rPr>
          <w:kern w:val="2"/>
        </w:rPr>
      </w:pPr>
      <w:r>
        <w:rPr>
          <w:kern w:val="2"/>
        </w:rPr>
        <w:t>}</w:t>
      </w:r>
    </w:p>
    <w:p>
      <w:pPr>
        <w:pStyle w:val="26"/>
        <w:rPr>
          <w:kern w:val="2"/>
        </w:rPr>
      </w:pPr>
      <w:r>
        <w:rPr>
          <w:kern w:val="2"/>
        </w:rPr>
        <w:t>restart() {</w:t>
      </w:r>
    </w:p>
    <w:p>
      <w:pPr>
        <w:pStyle w:val="26"/>
        <w:rPr>
          <w:kern w:val="2"/>
        </w:rPr>
      </w:pPr>
      <w:r>
        <w:rPr>
          <w:kern w:val="2"/>
        </w:rPr>
        <w:t>#configtest || return $?</w:t>
      </w:r>
    </w:p>
    <w:p>
      <w:pPr>
        <w:pStyle w:val="26"/>
        <w:rPr>
          <w:kern w:val="2"/>
        </w:rPr>
      </w:pPr>
      <w:r>
        <w:rPr>
          <w:kern w:val="2"/>
        </w:rPr>
        <w:t>stop</w:t>
      </w:r>
    </w:p>
    <w:p>
      <w:pPr>
        <w:pStyle w:val="26"/>
        <w:rPr>
          <w:kern w:val="2"/>
        </w:rPr>
      </w:pPr>
      <w:r>
        <w:rPr>
          <w:kern w:val="2"/>
        </w:rPr>
        <w:t>sleep 1</w:t>
      </w:r>
    </w:p>
    <w:p>
      <w:pPr>
        <w:pStyle w:val="26"/>
        <w:rPr>
          <w:kern w:val="2"/>
        </w:rPr>
      </w:pPr>
      <w:r>
        <w:rPr>
          <w:kern w:val="2"/>
        </w:rPr>
        <w:t>start</w:t>
      </w:r>
    </w:p>
    <w:p>
      <w:pPr>
        <w:pStyle w:val="26"/>
        <w:rPr>
          <w:kern w:val="2"/>
        </w:rPr>
      </w:pPr>
      <w:r>
        <w:rPr>
          <w:kern w:val="2"/>
        </w:rPr>
        <w:t>}</w:t>
      </w:r>
    </w:p>
    <w:p>
      <w:pPr>
        <w:pStyle w:val="26"/>
        <w:rPr>
          <w:kern w:val="2"/>
        </w:rPr>
      </w:pPr>
      <w:r>
        <w:rPr>
          <w:kern w:val="2"/>
        </w:rPr>
        <w:t>reload() {</w:t>
      </w:r>
    </w:p>
    <w:p>
      <w:pPr>
        <w:pStyle w:val="26"/>
        <w:rPr>
          <w:kern w:val="2"/>
        </w:rPr>
      </w:pPr>
      <w:r>
        <w:rPr>
          <w:kern w:val="2"/>
        </w:rPr>
        <w:t>#configtest || return $?</w:t>
      </w:r>
    </w:p>
    <w:p>
      <w:pPr>
        <w:pStyle w:val="26"/>
        <w:rPr>
          <w:kern w:val="2"/>
        </w:rPr>
      </w:pPr>
      <w:r>
        <w:rPr>
          <w:kern w:val="2"/>
        </w:rPr>
        <w:t>echo -n $"Reloading $prog: "</w:t>
      </w:r>
    </w:p>
    <w:p>
      <w:pPr>
        <w:pStyle w:val="26"/>
        <w:rPr>
          <w:kern w:val="2"/>
        </w:rPr>
      </w:pPr>
      <w:r>
        <w:rPr>
          <w:kern w:val="2"/>
        </w:rPr>
        <w:t>killproc $nginx -HUP</w:t>
      </w:r>
    </w:p>
    <w:p>
      <w:pPr>
        <w:pStyle w:val="26"/>
        <w:rPr>
          <w:kern w:val="2"/>
        </w:rPr>
      </w:pPr>
      <w:r>
        <w:rPr>
          <w:kern w:val="2"/>
        </w:rPr>
        <w:t>RETVAL=$?</w:t>
      </w:r>
    </w:p>
    <w:p>
      <w:pPr>
        <w:pStyle w:val="26"/>
        <w:rPr>
          <w:kern w:val="2"/>
        </w:rPr>
      </w:pPr>
      <w:r>
        <w:rPr>
          <w:kern w:val="2"/>
        </w:rPr>
        <w:t>echo</w:t>
      </w:r>
    </w:p>
    <w:p>
      <w:pPr>
        <w:pStyle w:val="26"/>
        <w:rPr>
          <w:kern w:val="2"/>
        </w:rPr>
      </w:pPr>
      <w:r>
        <w:rPr>
          <w:kern w:val="2"/>
        </w:rPr>
        <w:t>}</w:t>
      </w:r>
    </w:p>
    <w:p>
      <w:pPr>
        <w:pStyle w:val="26"/>
        <w:rPr>
          <w:kern w:val="2"/>
        </w:rPr>
      </w:pPr>
      <w:r>
        <w:rPr>
          <w:kern w:val="2"/>
        </w:rPr>
        <w:t>force</w:t>
      </w:r>
      <w:r>
        <w:rPr>
          <w:rFonts w:ascii="宋体"/>
          <w:kern w:val="2"/>
        </w:rPr>
        <w:t>_</w:t>
      </w:r>
      <w:r>
        <w:rPr>
          <w:kern w:val="2"/>
        </w:rPr>
        <w:t>reload() {</w:t>
      </w:r>
    </w:p>
    <w:p>
      <w:pPr>
        <w:pStyle w:val="26"/>
        <w:rPr>
          <w:kern w:val="2"/>
        </w:rPr>
      </w:pPr>
      <w:r>
        <w:rPr>
          <w:kern w:val="2"/>
        </w:rPr>
        <w:t>restart</w:t>
      </w:r>
    </w:p>
    <w:p>
      <w:pPr>
        <w:pStyle w:val="26"/>
        <w:rPr>
          <w:kern w:val="2"/>
        </w:rPr>
      </w:pPr>
      <w:r>
        <w:rPr>
          <w:kern w:val="2"/>
        </w:rPr>
        <w:t>}</w:t>
      </w:r>
    </w:p>
    <w:p>
      <w:pPr>
        <w:pStyle w:val="26"/>
        <w:rPr>
          <w:kern w:val="2"/>
        </w:rPr>
      </w:pPr>
      <w:r>
        <w:rPr>
          <w:kern w:val="2"/>
        </w:rPr>
        <w:t>configtest() {</w:t>
      </w:r>
    </w:p>
    <w:p>
      <w:pPr>
        <w:pStyle w:val="26"/>
        <w:rPr>
          <w:kern w:val="2"/>
        </w:rPr>
      </w:pPr>
      <w:r>
        <w:rPr>
          <w:kern w:val="2"/>
        </w:rPr>
        <w:t>$nginx -t -c $NGINX</w:t>
      </w:r>
      <w:r>
        <w:rPr>
          <w:rFonts w:ascii="宋体"/>
          <w:kern w:val="2"/>
        </w:rPr>
        <w:t>_</w:t>
      </w:r>
      <w:r>
        <w:rPr>
          <w:kern w:val="2"/>
        </w:rPr>
        <w:t>CONF</w:t>
      </w:r>
      <w:r>
        <w:rPr>
          <w:rFonts w:ascii="宋体"/>
          <w:kern w:val="2"/>
        </w:rPr>
        <w:t>_</w:t>
      </w:r>
      <w:r>
        <w:rPr>
          <w:kern w:val="2"/>
        </w:rPr>
        <w:t>FILE</w:t>
      </w:r>
    </w:p>
    <w:p>
      <w:pPr>
        <w:pStyle w:val="26"/>
        <w:rPr>
          <w:kern w:val="2"/>
        </w:rPr>
      </w:pPr>
      <w:r>
        <w:rPr>
          <w:kern w:val="2"/>
        </w:rPr>
        <w:t>}</w:t>
      </w:r>
    </w:p>
    <w:p>
      <w:pPr>
        <w:pStyle w:val="26"/>
        <w:rPr>
          <w:kern w:val="2"/>
        </w:rPr>
      </w:pPr>
      <w:r>
        <w:rPr>
          <w:kern w:val="2"/>
        </w:rPr>
        <w:t>rh</w:t>
      </w:r>
      <w:r>
        <w:rPr>
          <w:rFonts w:ascii="宋体"/>
          <w:kern w:val="2"/>
        </w:rPr>
        <w:t>_</w:t>
      </w:r>
      <w:r>
        <w:rPr>
          <w:kern w:val="2"/>
        </w:rPr>
        <w:t>status() {</w:t>
      </w:r>
    </w:p>
    <w:p>
      <w:pPr>
        <w:pStyle w:val="26"/>
        <w:rPr>
          <w:kern w:val="2"/>
        </w:rPr>
      </w:pPr>
      <w:r>
        <w:rPr>
          <w:kern w:val="2"/>
        </w:rPr>
        <w:t>status $prog</w:t>
      </w:r>
    </w:p>
    <w:p>
      <w:pPr>
        <w:pStyle w:val="26"/>
        <w:rPr>
          <w:kern w:val="2"/>
        </w:rPr>
      </w:pPr>
      <w:r>
        <w:rPr>
          <w:kern w:val="2"/>
        </w:rPr>
        <w:t>}</w:t>
      </w:r>
    </w:p>
    <w:p>
      <w:pPr>
        <w:pStyle w:val="26"/>
        <w:rPr>
          <w:kern w:val="2"/>
        </w:rPr>
      </w:pPr>
      <w:r>
        <w:rPr>
          <w:kern w:val="2"/>
        </w:rPr>
        <w:t>rh</w:t>
      </w:r>
      <w:r>
        <w:rPr>
          <w:rFonts w:ascii="宋体"/>
          <w:kern w:val="2"/>
        </w:rPr>
        <w:t>_</w:t>
      </w:r>
      <w:r>
        <w:rPr>
          <w:kern w:val="2"/>
        </w:rPr>
        <w:t>status</w:t>
      </w:r>
      <w:r>
        <w:rPr>
          <w:rFonts w:ascii="宋体"/>
          <w:kern w:val="2"/>
        </w:rPr>
        <w:t>_</w:t>
      </w:r>
      <w:r>
        <w:rPr>
          <w:kern w:val="2"/>
        </w:rPr>
        <w:t>q() {</w:t>
      </w:r>
    </w:p>
    <w:p>
      <w:pPr>
        <w:pStyle w:val="26"/>
        <w:rPr>
          <w:kern w:val="2"/>
        </w:rPr>
      </w:pPr>
      <w:r>
        <w:rPr>
          <w:kern w:val="2"/>
        </w:rPr>
        <w:t>rh</w:t>
      </w:r>
      <w:r>
        <w:rPr>
          <w:rFonts w:ascii="宋体"/>
          <w:kern w:val="2"/>
        </w:rPr>
        <w:t>_</w:t>
      </w:r>
      <w:r>
        <w:rPr>
          <w:kern w:val="2"/>
        </w:rPr>
        <w:t>status &gt;/dev/null 2&gt;&amp;1</w:t>
      </w:r>
    </w:p>
    <w:p>
      <w:pPr>
        <w:pStyle w:val="26"/>
        <w:rPr>
          <w:kern w:val="2"/>
        </w:rPr>
      </w:pPr>
      <w:r>
        <w:rPr>
          <w:kern w:val="2"/>
        </w:rPr>
        <w:t>}</w:t>
      </w:r>
    </w:p>
    <w:p>
      <w:pPr>
        <w:pStyle w:val="26"/>
        <w:rPr>
          <w:kern w:val="2"/>
        </w:rPr>
      </w:pPr>
      <w:r>
        <w:rPr>
          <w:kern w:val="2"/>
        </w:rPr>
        <w:t>case "$1" in</w:t>
      </w:r>
    </w:p>
    <w:p>
      <w:pPr>
        <w:pStyle w:val="26"/>
        <w:rPr>
          <w:kern w:val="2"/>
        </w:rPr>
      </w:pPr>
      <w:r>
        <w:rPr>
          <w:kern w:val="2"/>
        </w:rPr>
        <w:t>start)</w:t>
      </w:r>
    </w:p>
    <w:p>
      <w:pPr>
        <w:pStyle w:val="26"/>
        <w:rPr>
          <w:kern w:val="2"/>
        </w:rPr>
      </w:pPr>
      <w:r>
        <w:rPr>
          <w:kern w:val="2"/>
        </w:rPr>
        <w:t>        rh</w:t>
      </w:r>
      <w:r>
        <w:rPr>
          <w:rFonts w:ascii="宋体"/>
          <w:kern w:val="2"/>
        </w:rPr>
        <w:t>_</w:t>
      </w:r>
      <w:r>
        <w:rPr>
          <w:kern w:val="2"/>
        </w:rPr>
        <w:t>status</w:t>
      </w:r>
      <w:r>
        <w:rPr>
          <w:rFonts w:ascii="宋体"/>
          <w:kern w:val="2"/>
        </w:rPr>
        <w:t>_</w:t>
      </w:r>
      <w:r>
        <w:rPr>
          <w:kern w:val="2"/>
        </w:rPr>
        <w:t>q &amp;&amp; exit 0</w:t>
      </w:r>
    </w:p>
    <w:p>
      <w:pPr>
        <w:pStyle w:val="26"/>
        <w:rPr>
          <w:kern w:val="2"/>
        </w:rPr>
      </w:pPr>
      <w:r>
        <w:rPr>
          <w:kern w:val="2"/>
        </w:rPr>
        <w:t>        $1</w:t>
      </w:r>
    </w:p>
    <w:p>
      <w:pPr>
        <w:pStyle w:val="26"/>
        <w:rPr>
          <w:kern w:val="2"/>
        </w:rPr>
      </w:pPr>
      <w:r>
        <w:rPr>
          <w:kern w:val="2"/>
        </w:rPr>
        <w:t>        ;;</w:t>
      </w:r>
    </w:p>
    <w:p>
      <w:pPr>
        <w:pStyle w:val="26"/>
        <w:rPr>
          <w:kern w:val="2"/>
        </w:rPr>
      </w:pPr>
      <w:r>
        <w:rPr>
          <w:kern w:val="2"/>
        </w:rPr>
        <w:t>stop)</w:t>
      </w:r>
    </w:p>
    <w:p>
      <w:pPr>
        <w:pStyle w:val="26"/>
        <w:rPr>
          <w:kern w:val="2"/>
        </w:rPr>
      </w:pPr>
      <w:r>
        <w:rPr>
          <w:kern w:val="2"/>
        </w:rPr>
        <w:t>        rh</w:t>
      </w:r>
      <w:r>
        <w:rPr>
          <w:rFonts w:ascii="宋体"/>
          <w:kern w:val="2"/>
        </w:rPr>
        <w:t>_</w:t>
      </w:r>
      <w:r>
        <w:rPr>
          <w:kern w:val="2"/>
        </w:rPr>
        <w:t>status</w:t>
      </w:r>
      <w:r>
        <w:rPr>
          <w:rFonts w:ascii="宋体"/>
          <w:kern w:val="2"/>
        </w:rPr>
        <w:t>_</w:t>
      </w:r>
      <w:r>
        <w:rPr>
          <w:kern w:val="2"/>
        </w:rPr>
        <w:t>q || exit 0</w:t>
      </w:r>
    </w:p>
    <w:p>
      <w:pPr>
        <w:pStyle w:val="26"/>
        <w:rPr>
          <w:kern w:val="2"/>
        </w:rPr>
      </w:pPr>
      <w:r>
        <w:rPr>
          <w:kern w:val="2"/>
        </w:rPr>
        <w:t>        $1</w:t>
      </w:r>
    </w:p>
    <w:p>
      <w:pPr>
        <w:pStyle w:val="26"/>
        <w:rPr>
          <w:kern w:val="2"/>
        </w:rPr>
      </w:pPr>
      <w:r>
        <w:rPr>
          <w:kern w:val="2"/>
        </w:rPr>
        <w:t>        ;;</w:t>
      </w:r>
    </w:p>
    <w:p>
      <w:pPr>
        <w:pStyle w:val="26"/>
        <w:rPr>
          <w:kern w:val="2"/>
        </w:rPr>
      </w:pPr>
      <w:r>
        <w:rPr>
          <w:kern w:val="2"/>
        </w:rPr>
        <w:t>restart|configtest)</w:t>
      </w:r>
    </w:p>
    <w:p>
      <w:pPr>
        <w:pStyle w:val="26"/>
        <w:rPr>
          <w:kern w:val="2"/>
        </w:rPr>
      </w:pPr>
      <w:r>
        <w:rPr>
          <w:kern w:val="2"/>
        </w:rPr>
        <w:t>$1</w:t>
      </w:r>
    </w:p>
    <w:p>
      <w:pPr>
        <w:pStyle w:val="26"/>
        <w:rPr>
          <w:kern w:val="2"/>
        </w:rPr>
      </w:pPr>
      <w:r>
        <w:rPr>
          <w:kern w:val="2"/>
        </w:rPr>
        <w:t>;;</w:t>
      </w:r>
    </w:p>
    <w:p>
      <w:pPr>
        <w:pStyle w:val="26"/>
        <w:rPr>
          <w:kern w:val="2"/>
        </w:rPr>
      </w:pPr>
      <w:r>
        <w:rPr>
          <w:kern w:val="2"/>
        </w:rPr>
        <w:t>reload)</w:t>
      </w:r>
    </w:p>
    <w:p>
      <w:pPr>
        <w:pStyle w:val="26"/>
        <w:rPr>
          <w:kern w:val="2"/>
        </w:rPr>
      </w:pPr>
      <w:r>
        <w:rPr>
          <w:kern w:val="2"/>
        </w:rPr>
        <w:t>        rh</w:t>
      </w:r>
      <w:r>
        <w:rPr>
          <w:rFonts w:ascii="宋体"/>
          <w:kern w:val="2"/>
        </w:rPr>
        <w:t>_</w:t>
      </w:r>
      <w:r>
        <w:rPr>
          <w:kern w:val="2"/>
        </w:rPr>
        <w:t>status</w:t>
      </w:r>
      <w:r>
        <w:rPr>
          <w:rFonts w:ascii="宋体"/>
          <w:kern w:val="2"/>
        </w:rPr>
        <w:t>_</w:t>
      </w:r>
      <w:r>
        <w:rPr>
          <w:kern w:val="2"/>
        </w:rPr>
        <w:t>q || exit 7</w:t>
      </w:r>
    </w:p>
    <w:p>
      <w:pPr>
        <w:pStyle w:val="26"/>
        <w:rPr>
          <w:kern w:val="2"/>
        </w:rPr>
      </w:pPr>
      <w:r>
        <w:rPr>
          <w:kern w:val="2"/>
        </w:rPr>
        <w:t>        $1</w:t>
      </w:r>
    </w:p>
    <w:p>
      <w:pPr>
        <w:pStyle w:val="26"/>
        <w:rPr>
          <w:kern w:val="2"/>
        </w:rPr>
      </w:pPr>
      <w:r>
        <w:rPr>
          <w:kern w:val="2"/>
        </w:rPr>
        <w:t>        ;;</w:t>
      </w:r>
    </w:p>
    <w:p>
      <w:pPr>
        <w:pStyle w:val="26"/>
        <w:rPr>
          <w:kern w:val="2"/>
        </w:rPr>
      </w:pPr>
      <w:r>
        <w:rPr>
          <w:kern w:val="2"/>
        </w:rPr>
        <w:t>force-reload)</w:t>
      </w:r>
    </w:p>
    <w:p>
      <w:pPr>
        <w:pStyle w:val="26"/>
        <w:rPr>
          <w:kern w:val="2"/>
        </w:rPr>
      </w:pPr>
      <w:r>
        <w:rPr>
          <w:kern w:val="2"/>
        </w:rPr>
        <w:t>        force</w:t>
      </w:r>
      <w:r>
        <w:rPr>
          <w:rFonts w:ascii="宋体"/>
          <w:kern w:val="2"/>
        </w:rPr>
        <w:t>_</w:t>
      </w:r>
      <w:r>
        <w:rPr>
          <w:kern w:val="2"/>
        </w:rPr>
        <w:t>reload</w:t>
      </w:r>
    </w:p>
    <w:p>
      <w:pPr>
        <w:pStyle w:val="26"/>
        <w:rPr>
          <w:kern w:val="2"/>
        </w:rPr>
      </w:pPr>
      <w:r>
        <w:rPr>
          <w:kern w:val="2"/>
        </w:rPr>
        <w:t>        ;;</w:t>
      </w:r>
    </w:p>
    <w:p>
      <w:pPr>
        <w:pStyle w:val="26"/>
        <w:rPr>
          <w:kern w:val="2"/>
        </w:rPr>
      </w:pPr>
      <w:r>
        <w:rPr>
          <w:kern w:val="2"/>
        </w:rPr>
        <w:t>status)</w:t>
      </w:r>
    </w:p>
    <w:p>
      <w:pPr>
        <w:pStyle w:val="26"/>
        <w:rPr>
          <w:kern w:val="2"/>
        </w:rPr>
      </w:pPr>
      <w:r>
        <w:rPr>
          <w:kern w:val="2"/>
        </w:rPr>
        <w:t>        rh</w:t>
      </w:r>
      <w:r>
        <w:rPr>
          <w:rFonts w:ascii="宋体"/>
          <w:kern w:val="2"/>
        </w:rPr>
        <w:t>_</w:t>
      </w:r>
      <w:r>
        <w:rPr>
          <w:kern w:val="2"/>
        </w:rPr>
        <w:t>status</w:t>
      </w:r>
    </w:p>
    <w:p>
      <w:pPr>
        <w:pStyle w:val="26"/>
        <w:rPr>
          <w:kern w:val="2"/>
        </w:rPr>
      </w:pPr>
      <w:r>
        <w:rPr>
          <w:kern w:val="2"/>
        </w:rPr>
        <w:t>        ;;</w:t>
      </w:r>
    </w:p>
    <w:p>
      <w:pPr>
        <w:pStyle w:val="26"/>
        <w:rPr>
          <w:kern w:val="2"/>
        </w:rPr>
      </w:pPr>
      <w:r>
        <w:rPr>
          <w:kern w:val="2"/>
        </w:rPr>
        <w:t>condrestart|try-restart)</w:t>
      </w:r>
    </w:p>
    <w:p>
      <w:pPr>
        <w:pStyle w:val="26"/>
        <w:rPr>
          <w:kern w:val="2"/>
        </w:rPr>
      </w:pPr>
      <w:r>
        <w:rPr>
          <w:kern w:val="2"/>
        </w:rPr>
        <w:t>        rh</w:t>
      </w:r>
      <w:r>
        <w:rPr>
          <w:rFonts w:ascii="宋体"/>
          <w:kern w:val="2"/>
        </w:rPr>
        <w:t>_</w:t>
      </w:r>
      <w:r>
        <w:rPr>
          <w:kern w:val="2"/>
        </w:rPr>
        <w:t>status</w:t>
      </w:r>
      <w:r>
        <w:rPr>
          <w:rFonts w:ascii="宋体"/>
          <w:kern w:val="2"/>
        </w:rPr>
        <w:t>_</w:t>
      </w:r>
      <w:r>
        <w:rPr>
          <w:kern w:val="2"/>
        </w:rPr>
        <w:t>q || exit 0</w:t>
      </w:r>
    </w:p>
    <w:p>
      <w:pPr>
        <w:pStyle w:val="26"/>
        <w:rPr>
          <w:kern w:val="2"/>
        </w:rPr>
      </w:pPr>
      <w:r>
        <w:rPr>
          <w:kern w:val="2"/>
        </w:rPr>
        <w:t>        ;;</w:t>
      </w:r>
    </w:p>
    <w:p>
      <w:pPr>
        <w:pStyle w:val="26"/>
        <w:rPr>
          <w:kern w:val="2"/>
        </w:rPr>
      </w:pPr>
      <w:r>
        <w:rPr>
          <w:kern w:val="2"/>
        </w:rPr>
        <w:t>*)</w:t>
      </w:r>
    </w:p>
    <w:p>
      <w:pPr>
        <w:pStyle w:val="26"/>
        <w:rPr>
          <w:kern w:val="2"/>
        </w:rPr>
      </w:pPr>
      <w:r>
        <w:rPr>
          <w:spacing w:val="-4"/>
          <w:kern w:val="2"/>
        </w:rPr>
        <w:t>echo $"Usage: $0 {start|stop|status|restart|condrestart|try-restart|reload|for</w:t>
      </w:r>
      <w:r>
        <w:rPr>
          <w:kern w:val="2"/>
        </w:rPr>
        <w:t>ce-</w:t>
      </w:r>
    </w:p>
    <w:p>
      <w:pPr>
        <w:pStyle w:val="26"/>
        <w:rPr>
          <w:kern w:val="2"/>
        </w:rPr>
      </w:pPr>
      <w:r>
        <w:rPr>
          <w:kern w:val="2"/>
        </w:rPr>
        <w:t>reload|configtest}"</w:t>
      </w:r>
    </w:p>
    <w:p>
      <w:pPr>
        <w:pStyle w:val="26"/>
        <w:rPr>
          <w:kern w:val="2"/>
        </w:rPr>
      </w:pPr>
      <w:r>
        <w:rPr>
          <w:kern w:val="2"/>
        </w:rPr>
        <w:t>exit 2</w:t>
      </w:r>
    </w:p>
    <w:p>
      <w:pPr>
        <w:pStyle w:val="26"/>
        <w:rPr>
          <w:kern w:val="2"/>
        </w:rPr>
      </w:pPr>
      <w:r>
        <w:rPr>
          <w:kern w:val="2"/>
        </w:rPr>
        <w:t>esac</w:t>
      </w:r>
    </w:p>
    <w:p>
      <w:pPr>
        <w:pStyle w:val="59"/>
        <w:spacing w:after="90"/>
        <w:rPr>
          <w:kern w:val="2"/>
        </w:rPr>
      </w:pPr>
    </w:p>
    <w:p>
      <w:pPr>
        <w:rPr>
          <w:kern w:val="2"/>
        </w:rPr>
      </w:pPr>
      <w:r>
        <w:rPr>
          <w:rFonts w:hint="eastAsia"/>
          <w:color w:val="000000"/>
          <w:kern w:val="2"/>
        </w:rPr>
        <w:t>保存脚本文件后记得为其赋予</w:t>
      </w:r>
      <w:r>
        <w:rPr>
          <w:color w:val="000000"/>
          <w:kern w:val="2"/>
        </w:rPr>
        <w:t>755</w:t>
      </w:r>
      <w:r>
        <w:rPr>
          <w:rFonts w:hint="eastAsia"/>
          <w:color w:val="000000"/>
          <w:kern w:val="2"/>
        </w:rPr>
        <w:t>权限，以便能够执行这个脚本。然后以绝对路径的方式执行这个脚本，通过</w:t>
      </w:r>
      <w:r>
        <w:rPr>
          <w:color w:val="000000"/>
          <w:kern w:val="2"/>
        </w:rPr>
        <w:t>restart</w:t>
      </w:r>
      <w:r>
        <w:rPr>
          <w:rFonts w:hint="eastAsia"/>
          <w:color w:val="000000"/>
          <w:kern w:val="2"/>
        </w:rPr>
        <w:t>参数重启</w:t>
      </w:r>
      <w:r>
        <w:rPr>
          <w:color w:val="000000"/>
          <w:kern w:val="2"/>
        </w:rPr>
        <w:t>Nginx</w:t>
      </w:r>
      <w:r>
        <w:rPr>
          <w:rFonts w:hint="eastAsia"/>
          <w:color w:val="000000"/>
          <w:kern w:val="2"/>
        </w:rPr>
        <w:t>服务程序，最后再使用</w:t>
      </w:r>
      <w:r>
        <w:rPr>
          <w:color w:val="000000"/>
          <w:kern w:val="2"/>
        </w:rPr>
        <w:t>chkconfig</w:t>
      </w:r>
      <w:r>
        <w:rPr>
          <w:rFonts w:hint="eastAsia"/>
          <w:color w:val="000000"/>
          <w:kern w:val="2"/>
        </w:rPr>
        <w:t>命令将</w:t>
      </w:r>
      <w:r>
        <w:rPr>
          <w:color w:val="000000"/>
          <w:kern w:val="2"/>
        </w:rPr>
        <w:t>Nginx</w:t>
      </w:r>
      <w:r>
        <w:rPr>
          <w:rFonts w:hint="eastAsia"/>
          <w:color w:val="000000"/>
          <w:kern w:val="2"/>
        </w:rPr>
        <w:t>服务程序添加至开机启动项中。大功告成！</w:t>
      </w:r>
    </w:p>
    <w:p>
      <w:pPr>
        <w:pStyle w:val="58"/>
        <w:rPr>
          <w:kern w:val="2"/>
        </w:rPr>
      </w:pPr>
    </w:p>
    <w:p>
      <w:pPr>
        <w:pStyle w:val="26"/>
        <w:rPr>
          <w:kern w:val="2"/>
        </w:rPr>
      </w:pPr>
      <w:r>
        <w:rPr>
          <w:kern w:val="2"/>
        </w:rPr>
        <w:t>[root@linuxprobe nginx-1.6.0]# chmod 755 /etc/rc.d/init.d/nginx</w:t>
      </w:r>
    </w:p>
    <w:p>
      <w:pPr>
        <w:pStyle w:val="26"/>
        <w:rPr>
          <w:kern w:val="2"/>
        </w:rPr>
      </w:pPr>
      <w:r>
        <w:rPr>
          <w:kern w:val="2"/>
        </w:rPr>
        <w:t>[root@linuxprobe nginx-1.6.0]# /etc/rc.d/init.d/nginx restart</w:t>
      </w:r>
    </w:p>
    <w:p>
      <w:pPr>
        <w:pStyle w:val="26"/>
        <w:rPr>
          <w:kern w:val="2"/>
        </w:rPr>
      </w:pPr>
      <w:r>
        <w:rPr>
          <w:kern w:val="2"/>
        </w:rPr>
        <w:t>Restarting nginx (via systemctl):                          [  OK  ]</w:t>
      </w:r>
    </w:p>
    <w:p>
      <w:pPr>
        <w:pStyle w:val="26"/>
        <w:rPr>
          <w:kern w:val="2"/>
        </w:rPr>
      </w:pPr>
      <w:r>
        <w:rPr>
          <w:kern w:val="2"/>
        </w:rPr>
        <w:t>[root@linuxprobe nginx-1.6.0]# chkconfig nginx on</w:t>
      </w:r>
    </w:p>
    <w:p>
      <w:pPr>
        <w:pStyle w:val="59"/>
        <w:spacing w:after="90"/>
        <w:rPr>
          <w:kern w:val="2"/>
        </w:rPr>
      </w:pPr>
    </w:p>
    <w:p>
      <w:pPr>
        <w:rPr>
          <w:kern w:val="2"/>
        </w:rPr>
      </w:pPr>
      <w:r>
        <w:rPr>
          <w:color w:val="000000"/>
          <w:kern w:val="2"/>
        </w:rPr>
        <w:t>Nginx</w:t>
      </w:r>
      <w:r>
        <w:rPr>
          <w:rFonts w:hint="eastAsia"/>
          <w:color w:val="000000"/>
          <w:kern w:val="2"/>
        </w:rPr>
        <w:t>服务程序在启动后就可以在浏览器中输入服务器的</w:t>
      </w:r>
      <w:r>
        <w:rPr>
          <w:color w:val="000000"/>
          <w:kern w:val="2"/>
        </w:rPr>
        <w:t>IP</w:t>
      </w:r>
      <w:r>
        <w:rPr>
          <w:rFonts w:hint="eastAsia"/>
          <w:color w:val="000000"/>
          <w:kern w:val="2"/>
        </w:rPr>
        <w:t>地址来查看到默认网页了。</w:t>
      </w:r>
      <w:r>
        <w:rPr>
          <w:rFonts w:hint="eastAsia"/>
          <w:color w:val="000000"/>
          <w:spacing w:val="-2"/>
          <w:kern w:val="2"/>
        </w:rPr>
        <w:t>相较于</w:t>
      </w:r>
      <w:r>
        <w:rPr>
          <w:color w:val="000000"/>
          <w:spacing w:val="-2"/>
          <w:kern w:val="2"/>
        </w:rPr>
        <w:t>Apache</w:t>
      </w:r>
      <w:r>
        <w:rPr>
          <w:rFonts w:hint="eastAsia"/>
          <w:color w:val="000000"/>
          <w:spacing w:val="-2"/>
          <w:kern w:val="2"/>
        </w:rPr>
        <w:t>服务程序的红色默认页面，</w:t>
      </w:r>
      <w:r>
        <w:rPr>
          <w:color w:val="000000"/>
          <w:spacing w:val="-2"/>
          <w:kern w:val="2"/>
        </w:rPr>
        <w:t>Nginx</w:t>
      </w:r>
      <w:r>
        <w:rPr>
          <w:rFonts w:hint="eastAsia"/>
          <w:color w:val="000000"/>
          <w:spacing w:val="-2"/>
          <w:kern w:val="2"/>
        </w:rPr>
        <w:t>服务程序的默认页面显得更加简洁，如图</w:t>
      </w:r>
      <w:r>
        <w:rPr>
          <w:color w:val="000000"/>
          <w:spacing w:val="-2"/>
          <w:kern w:val="2"/>
        </w:rPr>
        <w:t>20-2</w:t>
      </w:r>
      <w:r>
        <w:rPr>
          <w:rFonts w:hint="eastAsia"/>
          <w:color w:val="000000"/>
          <w:kern w:val="2"/>
        </w:rPr>
        <w:t>所示。</w:t>
      </w:r>
    </w:p>
    <w:p>
      <w:pPr>
        <w:pStyle w:val="32"/>
        <w:rPr>
          <w:kern w:val="2"/>
        </w:rPr>
      </w:pPr>
      <w:r>
        <w:rPr>
          <w:color w:val="000000"/>
          <w:kern w:val="2"/>
          <w:szCs w:val="21"/>
        </w:rPr>
        <w:drawing>
          <wp:inline distT="0" distB="0" distL="0" distR="0">
            <wp:extent cx="3619500" cy="1943100"/>
            <wp:effectExtent l="19050" t="19050" r="0" b="0"/>
            <wp:docPr id="245" name="图片 2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0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619500" cy="194310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20-2  Nginx</w:t>
      </w:r>
      <w:r>
        <w:rPr>
          <w:rFonts w:hint="eastAsia"/>
          <w:color w:val="000000"/>
          <w:kern w:val="2"/>
          <w:szCs w:val="21"/>
        </w:rPr>
        <w:t>服务程序的默认页面</w:t>
      </w:r>
    </w:p>
    <w:p>
      <w:pPr>
        <w:pStyle w:val="4"/>
        <w:spacing w:before="151" w:after="151"/>
        <w:rPr>
          <w:kern w:val="2"/>
        </w:rPr>
      </w:pPr>
      <w:r>
        <w:rPr>
          <w:color w:val="000000"/>
          <w:kern w:val="2"/>
        </w:rPr>
        <w:t>20.2.3</w:t>
      </w:r>
      <w:r>
        <w:rPr>
          <w:color w:val="000000"/>
          <w:kern w:val="2"/>
          <w:szCs w:val="21"/>
        </w:rPr>
        <w:t xml:space="preserve">  </w:t>
      </w:r>
      <w:r>
        <w:rPr>
          <w:rFonts w:hint="eastAsia"/>
          <w:color w:val="000000"/>
          <w:kern w:val="2"/>
        </w:rPr>
        <w:t>配置</w:t>
      </w:r>
      <w:r>
        <w:rPr>
          <w:color w:val="000000"/>
          <w:kern w:val="2"/>
        </w:rPr>
        <w:t>PHP</w:t>
      </w:r>
      <w:r>
        <w:rPr>
          <w:rFonts w:hint="eastAsia"/>
          <w:color w:val="000000"/>
          <w:kern w:val="2"/>
        </w:rPr>
        <w:t>服务</w:t>
      </w:r>
    </w:p>
    <w:p>
      <w:pPr>
        <w:rPr>
          <w:kern w:val="2"/>
        </w:rPr>
      </w:pPr>
      <w:r>
        <w:rPr>
          <w:color w:val="000000"/>
          <w:kern w:val="2"/>
        </w:rPr>
        <w:t>PHP</w:t>
      </w:r>
      <w:r>
        <w:rPr>
          <w:rFonts w:hint="eastAsia"/>
          <w:color w:val="000000"/>
          <w:kern w:val="2"/>
        </w:rPr>
        <w:t>（</w:t>
      </w:r>
      <w:r>
        <w:rPr>
          <w:color w:val="000000"/>
          <w:kern w:val="2"/>
        </w:rPr>
        <w:t>Hypertxt Preprocessor</w:t>
      </w:r>
      <w:r>
        <w:rPr>
          <w:rFonts w:hint="eastAsia"/>
          <w:color w:val="000000"/>
          <w:kern w:val="2"/>
        </w:rPr>
        <w:t>，超文本预处理器）是一种通用的开源脚本语言，发明于</w:t>
      </w:r>
      <w:r>
        <w:rPr>
          <w:color w:val="000000"/>
          <w:kern w:val="2"/>
        </w:rPr>
        <w:t>1995</w:t>
      </w:r>
      <w:r>
        <w:rPr>
          <w:rFonts w:hint="eastAsia"/>
          <w:color w:val="000000"/>
          <w:kern w:val="2"/>
        </w:rPr>
        <w:t>年，它吸取了</w:t>
      </w:r>
      <w:r>
        <w:rPr>
          <w:color w:val="000000"/>
          <w:kern w:val="2"/>
        </w:rPr>
        <w:t>C</w:t>
      </w:r>
      <w:r>
        <w:rPr>
          <w:rFonts w:hint="eastAsia"/>
          <w:color w:val="000000"/>
          <w:kern w:val="2"/>
        </w:rPr>
        <w:t>语言、</w:t>
      </w:r>
      <w:r>
        <w:rPr>
          <w:color w:val="000000"/>
          <w:kern w:val="2"/>
        </w:rPr>
        <w:t>Java</w:t>
      </w:r>
      <w:r>
        <w:rPr>
          <w:rFonts w:hint="eastAsia"/>
          <w:color w:val="000000"/>
          <w:kern w:val="2"/>
        </w:rPr>
        <w:t>语言及</w:t>
      </w:r>
      <w:r>
        <w:rPr>
          <w:color w:val="000000"/>
          <w:kern w:val="2"/>
        </w:rPr>
        <w:t>Perl</w:t>
      </w:r>
      <w:r>
        <w:rPr>
          <w:rFonts w:hint="eastAsia"/>
          <w:color w:val="000000"/>
          <w:kern w:val="2"/>
        </w:rPr>
        <w:t>语言的很多优点，具有开源、免费、快捷、跨平台性强、效率高等优良特性，是目前</w:t>
      </w:r>
      <w:r>
        <w:rPr>
          <w:color w:val="000000"/>
          <w:kern w:val="2"/>
        </w:rPr>
        <w:t>Web</w:t>
      </w:r>
      <w:r>
        <w:rPr>
          <w:rFonts w:hint="eastAsia"/>
          <w:color w:val="000000"/>
          <w:kern w:val="2"/>
        </w:rPr>
        <w:t>开发领域最常用的语言之一。本书的配套站点就是基于</w:t>
      </w:r>
      <w:r>
        <w:rPr>
          <w:color w:val="000000"/>
          <w:kern w:val="2"/>
        </w:rPr>
        <w:t>PHP</w:t>
      </w:r>
      <w:r>
        <w:rPr>
          <w:rFonts w:hint="eastAsia"/>
          <w:color w:val="000000"/>
          <w:kern w:val="2"/>
        </w:rPr>
        <w:t>语言编写的。</w:t>
      </w:r>
    </w:p>
    <w:p>
      <w:pPr>
        <w:rPr>
          <w:kern w:val="2"/>
        </w:rPr>
      </w:pPr>
      <w:r>
        <w:rPr>
          <w:rFonts w:hint="eastAsia"/>
          <w:kern w:val="2"/>
        </w:rPr>
        <w:t>使用源码包的方式编译安装</w:t>
      </w:r>
      <w:r>
        <w:rPr>
          <w:kern w:val="2"/>
        </w:rPr>
        <w:t>PHP</w:t>
      </w:r>
      <w:r>
        <w:rPr>
          <w:rFonts w:hint="eastAsia"/>
          <w:kern w:val="2"/>
        </w:rPr>
        <w:t>语言环境其实并不复杂，难点在于解决</w:t>
      </w:r>
      <w:r>
        <w:rPr>
          <w:kern w:val="2"/>
        </w:rPr>
        <w:t>PHP</w:t>
      </w:r>
      <w:r>
        <w:rPr>
          <w:rFonts w:hint="eastAsia"/>
          <w:kern w:val="2"/>
        </w:rPr>
        <w:t>的程序包和其他软件的依赖关系。为此需要先安装部署将近十个用于搭建网站页面的软件程序包，然后才能正式安装</w:t>
      </w:r>
      <w:r>
        <w:rPr>
          <w:kern w:val="2"/>
        </w:rPr>
        <w:t>PHP</w:t>
      </w:r>
      <w:r>
        <w:rPr>
          <w:rFonts w:hint="eastAsia"/>
          <w:kern w:val="2"/>
        </w:rPr>
        <w:t>程序。</w:t>
      </w:r>
    </w:p>
    <w:p>
      <w:pPr>
        <w:rPr>
          <w:kern w:val="2"/>
        </w:rPr>
      </w:pPr>
      <w:r>
        <w:rPr>
          <w:kern w:val="2"/>
        </w:rPr>
        <w:t>yasm</w:t>
      </w:r>
      <w:r>
        <w:rPr>
          <w:rFonts w:hint="eastAsia"/>
          <w:kern w:val="2"/>
        </w:rPr>
        <w:t>源码包是一款常见的开源汇编器，其解压、编译、安装过程中生成的输出信息均已省略：</w:t>
      </w:r>
    </w:p>
    <w:p>
      <w:pPr>
        <w:pStyle w:val="58"/>
        <w:rPr>
          <w:kern w:val="2"/>
        </w:rPr>
      </w:pPr>
    </w:p>
    <w:p>
      <w:pPr>
        <w:pStyle w:val="26"/>
        <w:rPr>
          <w:kern w:val="2"/>
        </w:rPr>
      </w:pPr>
      <w:r>
        <w:rPr>
          <w:kern w:val="2"/>
        </w:rPr>
        <w:t>[root@linuxprobe nginx-1.6.0]# cd ..</w:t>
      </w:r>
    </w:p>
    <w:p>
      <w:pPr>
        <w:pStyle w:val="26"/>
        <w:rPr>
          <w:kern w:val="2"/>
        </w:rPr>
      </w:pPr>
      <w:r>
        <w:rPr>
          <w:kern w:val="2"/>
        </w:rPr>
        <w:t>[root@linuxprobe src]# tar zxvf yasm-1.2.0.tar.gz</w:t>
      </w:r>
    </w:p>
    <w:p>
      <w:pPr>
        <w:pStyle w:val="26"/>
        <w:rPr>
          <w:kern w:val="2"/>
        </w:rPr>
      </w:pPr>
      <w:r>
        <w:rPr>
          <w:kern w:val="2"/>
        </w:rPr>
        <w:t>[root@linuxprobe src]# cd yasm-1.2.0</w:t>
      </w:r>
    </w:p>
    <w:p>
      <w:pPr>
        <w:pStyle w:val="26"/>
        <w:rPr>
          <w:kern w:val="2"/>
        </w:rPr>
      </w:pPr>
      <w:r>
        <w:rPr>
          <w:kern w:val="2"/>
        </w:rPr>
        <w:t>[root@linuxprobe yasm-1.2.0]# ./configure</w:t>
      </w:r>
    </w:p>
    <w:p>
      <w:pPr>
        <w:pStyle w:val="26"/>
        <w:rPr>
          <w:kern w:val="2"/>
        </w:rPr>
      </w:pPr>
      <w:r>
        <w:rPr>
          <w:kern w:val="2"/>
        </w:rPr>
        <w:t>[root@linuxprobe yasm-1.2.0]# make</w:t>
      </w:r>
    </w:p>
    <w:p>
      <w:pPr>
        <w:pStyle w:val="26"/>
        <w:rPr>
          <w:kern w:val="2"/>
        </w:rPr>
      </w:pPr>
      <w:r>
        <w:rPr>
          <w:kern w:val="2"/>
        </w:rPr>
        <w:t>[root@linuxprobe yasm-1.2.0]# make install</w:t>
      </w:r>
    </w:p>
    <w:p>
      <w:pPr>
        <w:pStyle w:val="59"/>
        <w:spacing w:after="90"/>
        <w:rPr>
          <w:kern w:val="2"/>
        </w:rPr>
      </w:pPr>
    </w:p>
    <w:p>
      <w:pPr>
        <w:rPr>
          <w:kern w:val="2"/>
        </w:rPr>
      </w:pPr>
      <w:r>
        <w:rPr>
          <w:color w:val="000000"/>
          <w:kern w:val="2"/>
          <w:szCs w:val="21"/>
        </w:rPr>
        <w:t>libmcrypt</w:t>
      </w:r>
      <w:r>
        <w:rPr>
          <w:rFonts w:hint="eastAsia"/>
          <w:color w:val="000000"/>
          <w:kern w:val="2"/>
          <w:szCs w:val="21"/>
        </w:rPr>
        <w:t>源码包是用于加密算法的扩展库程序，</w:t>
      </w:r>
      <w:r>
        <w:rPr>
          <w:rFonts w:hint="eastAsia"/>
          <w:color w:val="000000"/>
          <w:kern w:val="2"/>
        </w:rPr>
        <w:t>其解压、编译、安装过程中生成的输出信息均已省略</w:t>
      </w:r>
      <w:r>
        <w:rPr>
          <w:rFonts w:hint="eastAsia"/>
          <w:color w:val="000000"/>
          <w:kern w:val="2"/>
          <w:szCs w:val="21"/>
        </w:rPr>
        <w:t>：</w:t>
      </w:r>
    </w:p>
    <w:p>
      <w:pPr>
        <w:pStyle w:val="58"/>
        <w:rPr>
          <w:kern w:val="2"/>
        </w:rPr>
      </w:pPr>
    </w:p>
    <w:p>
      <w:pPr>
        <w:pStyle w:val="26"/>
        <w:rPr>
          <w:kern w:val="2"/>
        </w:rPr>
      </w:pPr>
      <w:r>
        <w:rPr>
          <w:kern w:val="2"/>
        </w:rPr>
        <w:t>[root@linuxprobe yasm-1.2.0]# cd ..</w:t>
      </w:r>
    </w:p>
    <w:p>
      <w:pPr>
        <w:pStyle w:val="26"/>
        <w:rPr>
          <w:kern w:val="2"/>
        </w:rPr>
      </w:pPr>
      <w:r>
        <w:rPr>
          <w:kern w:val="2"/>
        </w:rPr>
        <w:t>[root@linuxprobe src]# tar zxvf libmcrypt-2.5.8.tar.gz</w:t>
      </w:r>
    </w:p>
    <w:p>
      <w:pPr>
        <w:pStyle w:val="26"/>
        <w:rPr>
          <w:kern w:val="2"/>
        </w:rPr>
      </w:pPr>
      <w:r>
        <w:rPr>
          <w:kern w:val="2"/>
        </w:rPr>
        <w:t>[root@linuxprobe src]# cd libmcrypt-2.5.8</w:t>
      </w:r>
    </w:p>
    <w:p>
      <w:pPr>
        <w:pStyle w:val="26"/>
        <w:rPr>
          <w:kern w:val="2"/>
        </w:rPr>
      </w:pPr>
      <w:r>
        <w:rPr>
          <w:kern w:val="2"/>
        </w:rPr>
        <w:t>[root@linuxprobe libmcrypt-2.5.8]# ./configure</w:t>
      </w:r>
    </w:p>
    <w:p>
      <w:pPr>
        <w:pStyle w:val="26"/>
        <w:rPr>
          <w:kern w:val="2"/>
        </w:rPr>
      </w:pPr>
      <w:r>
        <w:rPr>
          <w:kern w:val="2"/>
        </w:rPr>
        <w:t>[root@linuxprobe libmcrypt-2.5.8]# make</w:t>
      </w:r>
    </w:p>
    <w:p>
      <w:pPr>
        <w:pStyle w:val="26"/>
        <w:rPr>
          <w:kern w:val="2"/>
        </w:rPr>
      </w:pPr>
      <w:r>
        <w:rPr>
          <w:kern w:val="2"/>
        </w:rPr>
        <w:t>[root@linuxprobe libmcrypt-2.5.8]# make install</w:t>
      </w:r>
    </w:p>
    <w:p>
      <w:pPr>
        <w:pStyle w:val="59"/>
        <w:spacing w:after="90"/>
        <w:rPr>
          <w:kern w:val="2"/>
        </w:rPr>
      </w:pPr>
    </w:p>
    <w:p>
      <w:pPr>
        <w:rPr>
          <w:kern w:val="2"/>
        </w:rPr>
      </w:pPr>
      <w:r>
        <w:rPr>
          <w:color w:val="000000"/>
          <w:kern w:val="2"/>
        </w:rPr>
        <w:t>libvpx</w:t>
      </w:r>
      <w:r>
        <w:rPr>
          <w:rFonts w:hint="eastAsia"/>
          <w:color w:val="000000"/>
          <w:kern w:val="2"/>
        </w:rPr>
        <w:t>源码包是用于提供视频编码器的服务程序，其解压、编译、安装过程中生成的输出信息均已省略。相信会有很多粗心的读者顺手使用了</w:t>
      </w:r>
      <w:r>
        <w:rPr>
          <w:color w:val="000000"/>
          <w:kern w:val="2"/>
        </w:rPr>
        <w:t>tar</w:t>
      </w:r>
      <w:r>
        <w:rPr>
          <w:rFonts w:hint="eastAsia"/>
          <w:color w:val="000000"/>
          <w:kern w:val="2"/>
        </w:rPr>
        <w:t>命令的</w:t>
      </w:r>
      <w:r>
        <w:rPr>
          <w:color w:val="000000"/>
          <w:kern w:val="2"/>
        </w:rPr>
        <w:t>xzvf</w:t>
      </w:r>
      <w:r>
        <w:rPr>
          <w:rFonts w:hint="eastAsia"/>
          <w:color w:val="000000"/>
          <w:kern w:val="2"/>
        </w:rPr>
        <w:t>参数，但如果仔细观察就会发现</w:t>
      </w:r>
      <w:r>
        <w:rPr>
          <w:color w:val="000000"/>
          <w:kern w:val="2"/>
        </w:rPr>
        <w:t>libvpx</w:t>
      </w:r>
      <w:r>
        <w:rPr>
          <w:rFonts w:hint="eastAsia"/>
          <w:color w:val="000000"/>
          <w:kern w:val="2"/>
        </w:rPr>
        <w:t>源码包的后缀是</w:t>
      </w:r>
      <w:r>
        <w:rPr>
          <w:color w:val="000000"/>
          <w:kern w:val="2"/>
        </w:rPr>
        <w:t>.tar.bz2</w:t>
      </w:r>
      <w:r>
        <w:rPr>
          <w:rFonts w:hint="eastAsia"/>
          <w:color w:val="000000"/>
          <w:kern w:val="2"/>
        </w:rPr>
        <w:t>，即表示使用</w:t>
      </w:r>
      <w:r>
        <w:rPr>
          <w:color w:val="000000"/>
          <w:kern w:val="2"/>
        </w:rPr>
        <w:t>bzip2</w:t>
      </w:r>
      <w:r>
        <w:rPr>
          <w:rFonts w:hint="eastAsia"/>
          <w:color w:val="000000"/>
          <w:kern w:val="2"/>
        </w:rPr>
        <w:t>格式进行的压缩，因此正确的解压参数应该是</w:t>
      </w:r>
      <w:r>
        <w:rPr>
          <w:color w:val="000000"/>
          <w:kern w:val="2"/>
        </w:rPr>
        <w:t>xjvf</w:t>
      </w:r>
      <w:r>
        <w:rPr>
          <w:rFonts w:hint="eastAsia"/>
          <w:color w:val="000000"/>
          <w:kern w:val="2"/>
        </w:rPr>
        <w:t>：</w:t>
      </w:r>
    </w:p>
    <w:p>
      <w:pPr>
        <w:pStyle w:val="58"/>
        <w:rPr>
          <w:kern w:val="2"/>
        </w:rPr>
      </w:pPr>
    </w:p>
    <w:p>
      <w:pPr>
        <w:pStyle w:val="26"/>
        <w:rPr>
          <w:kern w:val="2"/>
        </w:rPr>
      </w:pPr>
      <w:r>
        <w:rPr>
          <w:kern w:val="2"/>
        </w:rPr>
        <w:t>[root@linuxprobe libmcrypt-2.5.8]# cd ..</w:t>
      </w:r>
    </w:p>
    <w:p>
      <w:pPr>
        <w:pStyle w:val="26"/>
        <w:rPr>
          <w:kern w:val="2"/>
        </w:rPr>
      </w:pPr>
      <w:r>
        <w:rPr>
          <w:kern w:val="2"/>
        </w:rPr>
        <w:t>[root@linuxprobe src]# tar xjvf libvpx-v1.3.0.tar.bz2</w:t>
      </w:r>
    </w:p>
    <w:p>
      <w:pPr>
        <w:pStyle w:val="26"/>
        <w:rPr>
          <w:kern w:val="2"/>
        </w:rPr>
      </w:pPr>
      <w:r>
        <w:rPr>
          <w:kern w:val="2"/>
        </w:rPr>
        <w:t>[root@linuxprobe src]# cd libvpx-v1.3.0</w:t>
      </w:r>
    </w:p>
    <w:p>
      <w:pPr>
        <w:pStyle w:val="26"/>
        <w:rPr>
          <w:kern w:val="2"/>
        </w:rPr>
      </w:pPr>
      <w:r>
        <w:rPr>
          <w:spacing w:val="-3"/>
          <w:kern w:val="2"/>
        </w:rPr>
        <w:t>[root@linuxprobe libvpx-v1.3.0]# ./configure --prefix=/usr/local/libvpx --enable</w:t>
      </w:r>
      <w:r>
        <w:rPr>
          <w:kern w:val="2"/>
        </w:rPr>
        <w:t>-</w:t>
      </w:r>
    </w:p>
    <w:p>
      <w:pPr>
        <w:pStyle w:val="26"/>
        <w:rPr>
          <w:kern w:val="2"/>
        </w:rPr>
      </w:pPr>
      <w:r>
        <w:rPr>
          <w:kern w:val="2"/>
        </w:rPr>
        <w:t>shared --enable-vp9</w:t>
      </w:r>
    </w:p>
    <w:p>
      <w:pPr>
        <w:pStyle w:val="26"/>
        <w:rPr>
          <w:kern w:val="2"/>
        </w:rPr>
      </w:pPr>
      <w:r>
        <w:rPr>
          <w:kern w:val="2"/>
        </w:rPr>
        <w:t>[root@linuxprobe libvpx-v1.3.0]# make</w:t>
      </w:r>
    </w:p>
    <w:p>
      <w:pPr>
        <w:pStyle w:val="26"/>
        <w:rPr>
          <w:kern w:val="2"/>
        </w:rPr>
      </w:pPr>
      <w:r>
        <w:rPr>
          <w:kern w:val="2"/>
        </w:rPr>
        <w:t>[root@linuxprobe libvpx-v1.3.0]# make install</w:t>
      </w:r>
    </w:p>
    <w:p>
      <w:pPr>
        <w:pStyle w:val="59"/>
        <w:spacing w:after="90"/>
        <w:rPr>
          <w:kern w:val="2"/>
        </w:rPr>
      </w:pPr>
    </w:p>
    <w:p>
      <w:pPr>
        <w:rPr>
          <w:kern w:val="2"/>
        </w:rPr>
      </w:pPr>
      <w:r>
        <w:rPr>
          <w:color w:val="000000"/>
          <w:kern w:val="2"/>
        </w:rPr>
        <w:t>tiff</w:t>
      </w:r>
      <w:r>
        <w:rPr>
          <w:rFonts w:hint="eastAsia"/>
          <w:color w:val="000000"/>
          <w:kern w:val="2"/>
        </w:rPr>
        <w:t>源码包是用于提供标签图像文件格式的服务程序，其解压、编译、安装过程中生成的输出信息均已省略：</w:t>
      </w:r>
    </w:p>
    <w:p>
      <w:pPr>
        <w:pStyle w:val="58"/>
        <w:rPr>
          <w:kern w:val="2"/>
        </w:rPr>
      </w:pPr>
    </w:p>
    <w:p>
      <w:pPr>
        <w:pStyle w:val="26"/>
        <w:rPr>
          <w:kern w:val="2"/>
        </w:rPr>
      </w:pPr>
      <w:r>
        <w:rPr>
          <w:kern w:val="2"/>
        </w:rPr>
        <w:t>[root@linuxprobe libvpx-v1.3.0]# cd ..</w:t>
      </w:r>
    </w:p>
    <w:p>
      <w:pPr>
        <w:pStyle w:val="26"/>
        <w:rPr>
          <w:kern w:val="2"/>
        </w:rPr>
      </w:pPr>
      <w:r>
        <w:rPr>
          <w:kern w:val="2"/>
        </w:rPr>
        <w:t>[root@linuxprobe src]# tar zxvf tiff-4.0.3.tar.gz</w:t>
      </w:r>
    </w:p>
    <w:p>
      <w:pPr>
        <w:pStyle w:val="26"/>
        <w:rPr>
          <w:kern w:val="2"/>
        </w:rPr>
      </w:pPr>
      <w:r>
        <w:rPr>
          <w:kern w:val="2"/>
        </w:rPr>
        <w:t>[root@linuxprobe src]# cd tiff-4.0.3</w:t>
      </w:r>
    </w:p>
    <w:p>
      <w:pPr>
        <w:pStyle w:val="26"/>
        <w:rPr>
          <w:spacing w:val="-4"/>
          <w:kern w:val="2"/>
        </w:rPr>
      </w:pPr>
      <w:r>
        <w:rPr>
          <w:spacing w:val="-4"/>
          <w:kern w:val="2"/>
        </w:rPr>
        <w:t>[root@linuxprobe </w:t>
      </w:r>
      <w:r>
        <w:rPr>
          <w:spacing w:val="-4"/>
          <w:w w:val="80"/>
          <w:kern w:val="2"/>
        </w:rPr>
        <w:t> </w:t>
      </w:r>
      <w:r>
        <w:rPr>
          <w:spacing w:val="-4"/>
          <w:kern w:val="2"/>
        </w:rPr>
        <w:t>tiff-4.0.3]# ./configure --prefix=/usr/local/tiff --enable-shared</w:t>
      </w:r>
    </w:p>
    <w:p>
      <w:pPr>
        <w:pStyle w:val="26"/>
        <w:rPr>
          <w:spacing w:val="-4"/>
          <w:kern w:val="2"/>
        </w:rPr>
      </w:pPr>
      <w:r>
        <w:rPr>
          <w:spacing w:val="-4"/>
          <w:kern w:val="2"/>
        </w:rPr>
        <w:t>[root@linuxprobe </w:t>
      </w:r>
      <w:r>
        <w:rPr>
          <w:spacing w:val="-4"/>
          <w:w w:val="80"/>
          <w:kern w:val="2"/>
        </w:rPr>
        <w:t> </w:t>
      </w:r>
      <w:r>
        <w:rPr>
          <w:spacing w:val="-4"/>
          <w:kern w:val="2"/>
        </w:rPr>
        <w:t>tiff-4.0.3]# make</w:t>
      </w:r>
    </w:p>
    <w:p>
      <w:pPr>
        <w:pStyle w:val="26"/>
        <w:rPr>
          <w:spacing w:val="-4"/>
          <w:kern w:val="2"/>
        </w:rPr>
      </w:pPr>
      <w:r>
        <w:rPr>
          <w:spacing w:val="-4"/>
          <w:kern w:val="2"/>
        </w:rPr>
        <w:t>[root@linuxprobe </w:t>
      </w:r>
      <w:r>
        <w:rPr>
          <w:spacing w:val="-4"/>
          <w:w w:val="80"/>
          <w:kern w:val="2"/>
        </w:rPr>
        <w:t> </w:t>
      </w:r>
      <w:r>
        <w:rPr>
          <w:spacing w:val="-4"/>
          <w:kern w:val="2"/>
        </w:rPr>
        <w:t>tiff-4.0.3]# make install</w:t>
      </w:r>
    </w:p>
    <w:p>
      <w:pPr>
        <w:pStyle w:val="59"/>
        <w:spacing w:after="90"/>
        <w:rPr>
          <w:kern w:val="2"/>
        </w:rPr>
      </w:pPr>
    </w:p>
    <w:p>
      <w:pPr>
        <w:rPr>
          <w:kern w:val="2"/>
        </w:rPr>
      </w:pPr>
      <w:r>
        <w:rPr>
          <w:color w:val="000000"/>
          <w:kern w:val="2"/>
        </w:rPr>
        <w:t>libpng</w:t>
      </w:r>
      <w:r>
        <w:rPr>
          <w:rFonts w:hint="eastAsia"/>
          <w:color w:val="000000"/>
          <w:kern w:val="2"/>
        </w:rPr>
        <w:t>源码包是用于提供</w:t>
      </w:r>
      <w:r>
        <w:rPr>
          <w:color w:val="000000"/>
          <w:kern w:val="2"/>
        </w:rPr>
        <w:t>png</w:t>
      </w:r>
      <w:r>
        <w:rPr>
          <w:rFonts w:hint="eastAsia"/>
          <w:color w:val="000000"/>
          <w:kern w:val="2"/>
        </w:rPr>
        <w:t>图片格式支持函数库的服务程序，其解压、编译、安装过程中生成的输出信息均已省略：</w:t>
      </w:r>
    </w:p>
    <w:p>
      <w:pPr>
        <w:pStyle w:val="58"/>
        <w:rPr>
          <w:kern w:val="2"/>
        </w:rPr>
      </w:pPr>
    </w:p>
    <w:p>
      <w:pPr>
        <w:pStyle w:val="26"/>
        <w:rPr>
          <w:kern w:val="2"/>
        </w:rPr>
      </w:pPr>
      <w:r>
        <w:rPr>
          <w:kern w:val="2"/>
        </w:rPr>
        <w:t>[root@linuxprobe tiff-4.0.3]# cd ..</w:t>
      </w:r>
    </w:p>
    <w:p>
      <w:pPr>
        <w:pStyle w:val="26"/>
        <w:rPr>
          <w:kern w:val="2"/>
        </w:rPr>
      </w:pPr>
      <w:r>
        <w:rPr>
          <w:kern w:val="2"/>
        </w:rPr>
        <w:t>[root@linuxprobe src]# tar zxvf libpng-1.6.12.tar.gz</w:t>
      </w:r>
    </w:p>
    <w:p>
      <w:pPr>
        <w:pStyle w:val="26"/>
        <w:rPr>
          <w:kern w:val="2"/>
        </w:rPr>
      </w:pPr>
      <w:r>
        <w:rPr>
          <w:kern w:val="2"/>
        </w:rPr>
        <w:t>[root@linuxprobe src]# cd libpng-1.6.12</w:t>
      </w:r>
    </w:p>
    <w:p>
      <w:pPr>
        <w:pStyle w:val="26"/>
        <w:rPr>
          <w:kern w:val="2"/>
        </w:rPr>
      </w:pPr>
      <w:r>
        <w:rPr>
          <w:spacing w:val="-2"/>
          <w:kern w:val="2"/>
        </w:rPr>
        <w:t>[root@linuxprobe libpng-1.6.12]# ./configure --prefix=/usr/local/libpng --enabl</w:t>
      </w:r>
      <w:r>
        <w:rPr>
          <w:kern w:val="2"/>
        </w:rPr>
        <w:t>e-</w:t>
      </w:r>
    </w:p>
    <w:p>
      <w:pPr>
        <w:pStyle w:val="26"/>
        <w:rPr>
          <w:kern w:val="2"/>
        </w:rPr>
      </w:pPr>
      <w:r>
        <w:rPr>
          <w:kern w:val="2"/>
        </w:rPr>
        <w:t>shared</w:t>
      </w:r>
    </w:p>
    <w:p>
      <w:pPr>
        <w:pStyle w:val="26"/>
        <w:rPr>
          <w:kern w:val="2"/>
        </w:rPr>
      </w:pPr>
      <w:r>
        <w:rPr>
          <w:kern w:val="2"/>
        </w:rPr>
        <w:t>[root@linuxprobe libpng-1.6.12]# make</w:t>
      </w:r>
    </w:p>
    <w:p>
      <w:pPr>
        <w:pStyle w:val="26"/>
        <w:rPr>
          <w:kern w:val="2"/>
        </w:rPr>
      </w:pPr>
      <w:r>
        <w:rPr>
          <w:kern w:val="2"/>
        </w:rPr>
        <w:t>[root@linuxprobe libpng-1.6.12]# make install</w:t>
      </w:r>
    </w:p>
    <w:p>
      <w:pPr>
        <w:pStyle w:val="59"/>
        <w:spacing w:after="90"/>
        <w:rPr>
          <w:kern w:val="2"/>
        </w:rPr>
      </w:pPr>
    </w:p>
    <w:p>
      <w:pPr>
        <w:rPr>
          <w:kern w:val="2"/>
        </w:rPr>
      </w:pPr>
      <w:r>
        <w:rPr>
          <w:color w:val="000000"/>
          <w:kern w:val="2"/>
        </w:rPr>
        <w:t>freetype</w:t>
      </w:r>
      <w:r>
        <w:rPr>
          <w:rFonts w:hint="eastAsia"/>
          <w:color w:val="000000"/>
          <w:kern w:val="2"/>
        </w:rPr>
        <w:t>源码包是用于提供字体支持引擎的服务程序，其解压、编译、安装过程中生成的输出信息均已省略：</w:t>
      </w:r>
    </w:p>
    <w:p>
      <w:pPr>
        <w:pStyle w:val="58"/>
        <w:rPr>
          <w:kern w:val="2"/>
        </w:rPr>
      </w:pPr>
    </w:p>
    <w:p>
      <w:pPr>
        <w:pStyle w:val="26"/>
        <w:rPr>
          <w:kern w:val="2"/>
        </w:rPr>
      </w:pPr>
      <w:r>
        <w:rPr>
          <w:kern w:val="2"/>
        </w:rPr>
        <w:t>[root@linuxprobe libpng-1.6.12]# cd ..</w:t>
      </w:r>
    </w:p>
    <w:p>
      <w:pPr>
        <w:pStyle w:val="26"/>
        <w:rPr>
          <w:kern w:val="2"/>
        </w:rPr>
      </w:pPr>
      <w:r>
        <w:rPr>
          <w:kern w:val="2"/>
        </w:rPr>
        <w:t>[root@linuxprobe src]# tar zxvf freetype-2.5.3.tar.gz</w:t>
      </w:r>
    </w:p>
    <w:p>
      <w:pPr>
        <w:pStyle w:val="26"/>
        <w:rPr>
          <w:color w:val="000000"/>
          <w:kern w:val="2"/>
          <w:szCs w:val="21"/>
        </w:rPr>
      </w:pPr>
      <w:r>
        <w:rPr>
          <w:color w:val="000000"/>
          <w:kern w:val="2"/>
          <w:szCs w:val="21"/>
        </w:rPr>
        <w:t>[root@linuxprobe src]# cd freetype-2.5.3</w:t>
      </w:r>
    </w:p>
    <w:p>
      <w:pPr>
        <w:pStyle w:val="26"/>
        <w:rPr>
          <w:color w:val="000000"/>
          <w:kern w:val="2"/>
          <w:szCs w:val="21"/>
        </w:rPr>
      </w:pPr>
      <w:r>
        <w:rPr>
          <w:color w:val="000000"/>
          <w:kern w:val="2"/>
          <w:szCs w:val="21"/>
        </w:rPr>
        <w:t>[root@linuxprobe freetype-2.5.3]# ./configure --prefix=/usr/local/freetype –</w:t>
      </w:r>
    </w:p>
    <w:p>
      <w:pPr>
        <w:pStyle w:val="26"/>
        <w:rPr>
          <w:color w:val="000000"/>
          <w:kern w:val="2"/>
          <w:szCs w:val="21"/>
        </w:rPr>
      </w:pPr>
      <w:r>
        <w:rPr>
          <w:color w:val="000000"/>
          <w:kern w:val="2"/>
          <w:szCs w:val="21"/>
        </w:rPr>
        <w:t>enable-shared</w:t>
      </w:r>
    </w:p>
    <w:p>
      <w:pPr>
        <w:pStyle w:val="26"/>
        <w:rPr>
          <w:color w:val="000000"/>
          <w:kern w:val="2"/>
          <w:szCs w:val="21"/>
        </w:rPr>
      </w:pPr>
      <w:r>
        <w:rPr>
          <w:color w:val="000000"/>
          <w:kern w:val="2"/>
          <w:szCs w:val="21"/>
        </w:rPr>
        <w:t>[root@linuxprobe freetype-2.5.3]# make</w:t>
      </w:r>
    </w:p>
    <w:p>
      <w:pPr>
        <w:pStyle w:val="26"/>
        <w:rPr>
          <w:color w:val="000000"/>
          <w:kern w:val="2"/>
          <w:szCs w:val="21"/>
        </w:rPr>
      </w:pPr>
      <w:r>
        <w:rPr>
          <w:color w:val="000000"/>
          <w:kern w:val="2"/>
          <w:szCs w:val="21"/>
        </w:rPr>
        <w:t>[root@linuxprobe freetype-2.5.3]# make install</w:t>
      </w:r>
    </w:p>
    <w:p>
      <w:pPr>
        <w:pStyle w:val="59"/>
        <w:spacing w:after="90"/>
        <w:rPr>
          <w:kern w:val="2"/>
        </w:rPr>
      </w:pPr>
    </w:p>
    <w:p>
      <w:pPr>
        <w:rPr>
          <w:kern w:val="2"/>
        </w:rPr>
      </w:pPr>
      <w:r>
        <w:rPr>
          <w:color w:val="000000"/>
          <w:kern w:val="2"/>
        </w:rPr>
        <w:t>jpeg</w:t>
      </w:r>
      <w:r>
        <w:rPr>
          <w:rFonts w:hint="eastAsia"/>
          <w:color w:val="000000"/>
          <w:kern w:val="2"/>
        </w:rPr>
        <w:t>源码包是用于提供</w:t>
      </w:r>
      <w:r>
        <w:rPr>
          <w:color w:val="000000"/>
          <w:kern w:val="2"/>
        </w:rPr>
        <w:t>jpeg</w:t>
      </w:r>
      <w:r>
        <w:rPr>
          <w:rFonts w:hint="eastAsia"/>
          <w:color w:val="000000"/>
          <w:kern w:val="2"/>
        </w:rPr>
        <w:t>图片格式支持函数库的服务程序，其解压、编译、安装过程中生成的输出信息均已省略：</w:t>
      </w:r>
    </w:p>
    <w:p>
      <w:pPr>
        <w:pStyle w:val="58"/>
        <w:rPr>
          <w:kern w:val="2"/>
        </w:rPr>
      </w:pPr>
    </w:p>
    <w:p>
      <w:pPr>
        <w:pStyle w:val="26"/>
        <w:rPr>
          <w:spacing w:val="-4"/>
          <w:kern w:val="2"/>
        </w:rPr>
      </w:pPr>
      <w:r>
        <w:rPr>
          <w:spacing w:val="-4"/>
          <w:kern w:val="2"/>
        </w:rPr>
        <w:t>[root@linuxprobe freetype-2.5.3]# cd ..</w:t>
      </w:r>
    </w:p>
    <w:p>
      <w:pPr>
        <w:pStyle w:val="26"/>
        <w:rPr>
          <w:spacing w:val="-4"/>
          <w:kern w:val="2"/>
        </w:rPr>
      </w:pPr>
      <w:r>
        <w:rPr>
          <w:spacing w:val="-4"/>
          <w:kern w:val="2"/>
        </w:rPr>
        <w:t>[root@linuxprobe src]# tar zxvf jpegsrc.v9a.tar.gz</w:t>
      </w:r>
    </w:p>
    <w:p>
      <w:pPr>
        <w:pStyle w:val="26"/>
        <w:rPr>
          <w:spacing w:val="-4"/>
          <w:kern w:val="2"/>
        </w:rPr>
      </w:pPr>
      <w:r>
        <w:rPr>
          <w:spacing w:val="-4"/>
          <w:kern w:val="2"/>
        </w:rPr>
        <w:t>[root@linuxprobe src]# cd jpeg-9a</w:t>
      </w:r>
    </w:p>
    <w:p>
      <w:pPr>
        <w:pStyle w:val="26"/>
        <w:rPr>
          <w:spacing w:val="-4"/>
          <w:kern w:val="2"/>
        </w:rPr>
      </w:pPr>
      <w:r>
        <w:rPr>
          <w:spacing w:val="-4"/>
          <w:kern w:val="2"/>
        </w:rPr>
        <w:t>[root@linuxprobe jpeg-9a]# ./configure --prefix=/usr/local/jpeg --enable-shared</w:t>
      </w:r>
    </w:p>
    <w:p>
      <w:pPr>
        <w:pStyle w:val="26"/>
        <w:rPr>
          <w:spacing w:val="-4"/>
          <w:kern w:val="2"/>
        </w:rPr>
      </w:pPr>
      <w:r>
        <w:rPr>
          <w:spacing w:val="-4"/>
          <w:kern w:val="2"/>
        </w:rPr>
        <w:t>[root@linuxprobe jpeg-9a]# make</w:t>
      </w:r>
    </w:p>
    <w:p>
      <w:pPr>
        <w:pStyle w:val="26"/>
        <w:rPr>
          <w:spacing w:val="-4"/>
          <w:kern w:val="2"/>
        </w:rPr>
      </w:pPr>
      <w:r>
        <w:rPr>
          <w:spacing w:val="-4"/>
          <w:kern w:val="2"/>
        </w:rPr>
        <w:t>[root@linuxprobe jpeg-9a]# make install</w:t>
      </w:r>
    </w:p>
    <w:p>
      <w:pPr>
        <w:pStyle w:val="59"/>
        <w:spacing w:after="90"/>
        <w:rPr>
          <w:kern w:val="2"/>
        </w:rPr>
      </w:pPr>
    </w:p>
    <w:p>
      <w:pPr>
        <w:rPr>
          <w:kern w:val="2"/>
        </w:rPr>
      </w:pPr>
      <w:r>
        <w:rPr>
          <w:color w:val="000000"/>
          <w:kern w:val="2"/>
        </w:rPr>
        <w:t>libgd</w:t>
      </w:r>
      <w:r>
        <w:rPr>
          <w:rFonts w:hint="eastAsia"/>
          <w:color w:val="000000"/>
          <w:kern w:val="2"/>
        </w:rPr>
        <w:t>源码包是用于提供图形处理的服务程序，其解压、编译、安装过程中生成的输出信息均已省略。在编译</w:t>
      </w:r>
      <w:r>
        <w:rPr>
          <w:color w:val="000000"/>
          <w:kern w:val="2"/>
        </w:rPr>
        <w:t>libgd</w:t>
      </w:r>
      <w:r>
        <w:rPr>
          <w:rFonts w:hint="eastAsia"/>
          <w:color w:val="000000"/>
          <w:kern w:val="2"/>
        </w:rPr>
        <w:t>源码包时，请记得写入的是</w:t>
      </w:r>
      <w:r>
        <w:rPr>
          <w:color w:val="000000"/>
          <w:kern w:val="2"/>
        </w:rPr>
        <w:t>jpeg</w:t>
      </w:r>
      <w:r>
        <w:rPr>
          <w:rFonts w:hint="eastAsia"/>
          <w:color w:val="000000"/>
          <w:kern w:val="2"/>
        </w:rPr>
        <w:t>、</w:t>
      </w:r>
      <w:r>
        <w:rPr>
          <w:color w:val="000000"/>
          <w:kern w:val="2"/>
        </w:rPr>
        <w:t>libpng</w:t>
      </w:r>
      <w:r>
        <w:rPr>
          <w:rFonts w:hint="eastAsia"/>
          <w:color w:val="000000"/>
          <w:kern w:val="2"/>
        </w:rPr>
        <w:t>、</w:t>
      </w:r>
      <w:r>
        <w:rPr>
          <w:color w:val="000000"/>
          <w:kern w:val="2"/>
        </w:rPr>
        <w:t>freetype</w:t>
      </w:r>
      <w:r>
        <w:rPr>
          <w:rFonts w:hint="eastAsia"/>
          <w:color w:val="000000"/>
          <w:kern w:val="2"/>
        </w:rPr>
        <w:t>、</w:t>
      </w:r>
      <w:r>
        <w:rPr>
          <w:color w:val="000000"/>
          <w:kern w:val="2"/>
        </w:rPr>
        <w:t>tiff</w:t>
      </w:r>
      <w:r>
        <w:rPr>
          <w:rFonts w:hint="eastAsia"/>
          <w:color w:val="000000"/>
          <w:kern w:val="2"/>
        </w:rPr>
        <w:t>、</w:t>
      </w:r>
      <w:r>
        <w:rPr>
          <w:color w:val="000000"/>
          <w:kern w:val="2"/>
        </w:rPr>
        <w:t>libvpx</w:t>
      </w:r>
      <w:r>
        <w:rPr>
          <w:rFonts w:hint="eastAsia"/>
          <w:color w:val="000000"/>
          <w:kern w:val="2"/>
        </w:rPr>
        <w:t>等服务程序在系统中的安装路径，即在上面安装过程中使用</w:t>
      </w:r>
      <w:r>
        <w:rPr>
          <w:color w:val="000000"/>
          <w:kern w:val="2"/>
        </w:rPr>
        <w:t>--prefix</w:t>
      </w:r>
      <w:r>
        <w:rPr>
          <w:rFonts w:hint="eastAsia"/>
          <w:color w:val="000000"/>
          <w:kern w:val="2"/>
        </w:rPr>
        <w:t>参数指定的目录路径：</w:t>
      </w:r>
    </w:p>
    <w:p>
      <w:pPr>
        <w:pStyle w:val="58"/>
        <w:rPr>
          <w:kern w:val="2"/>
        </w:rPr>
      </w:pPr>
    </w:p>
    <w:p>
      <w:pPr>
        <w:pStyle w:val="26"/>
        <w:rPr>
          <w:kern w:val="2"/>
        </w:rPr>
      </w:pPr>
      <w:r>
        <w:rPr>
          <w:kern w:val="2"/>
        </w:rPr>
        <w:t>[root@linuxprobe jpeg-9a]# cd ..</w:t>
      </w:r>
    </w:p>
    <w:p>
      <w:pPr>
        <w:pStyle w:val="26"/>
        <w:rPr>
          <w:kern w:val="2"/>
        </w:rPr>
      </w:pPr>
      <w:r>
        <w:rPr>
          <w:kern w:val="2"/>
        </w:rPr>
        <w:t>[root@linuxprobe src]# tar zxvf libgd-2.1.0.tar.gz</w:t>
      </w:r>
    </w:p>
    <w:p>
      <w:pPr>
        <w:pStyle w:val="26"/>
        <w:rPr>
          <w:kern w:val="2"/>
        </w:rPr>
      </w:pPr>
      <w:r>
        <w:rPr>
          <w:kern w:val="2"/>
        </w:rPr>
        <w:t>[root@linuxprobe src]# cd libgd-2.1.0</w:t>
      </w:r>
    </w:p>
    <w:p>
      <w:pPr>
        <w:pStyle w:val="26"/>
        <w:rPr>
          <w:kern w:val="2"/>
        </w:rPr>
      </w:pPr>
      <w:r>
        <w:rPr>
          <w:kern w:val="2"/>
        </w:rPr>
        <w:t>[root@linuxprobe libgd-2.1.0]# ./configure --prefix=/usr/local/libgd --enable-</w:t>
      </w:r>
    </w:p>
    <w:p>
      <w:pPr>
        <w:pStyle w:val="26"/>
        <w:rPr>
          <w:spacing w:val="-2"/>
          <w:kern w:val="2"/>
        </w:rPr>
      </w:pPr>
      <w:r>
        <w:rPr>
          <w:kern w:val="2"/>
        </w:rPr>
        <w:t>s</w:t>
      </w:r>
      <w:r>
        <w:rPr>
          <w:spacing w:val="-2"/>
          <w:kern w:val="2"/>
        </w:rPr>
        <w:t>hared --with-jpeg=/usr/local/jpeg --with-png=/usr/local/libpng --with-freetype=</w:t>
      </w:r>
    </w:p>
    <w:p>
      <w:pPr>
        <w:pStyle w:val="26"/>
        <w:rPr>
          <w:kern w:val="2"/>
        </w:rPr>
      </w:pPr>
      <w:r>
        <w:rPr>
          <w:spacing w:val="-2"/>
          <w:kern w:val="2"/>
        </w:rPr>
        <w:t>/</w:t>
      </w:r>
      <w:r>
        <w:rPr>
          <w:kern w:val="2"/>
        </w:rPr>
        <w:t>usr/local/freetype --with-fontconfig=/usr/local/freetype --with-xpm=/usr/ --</w:t>
      </w:r>
    </w:p>
    <w:p>
      <w:pPr>
        <w:pStyle w:val="26"/>
        <w:rPr>
          <w:kern w:val="2"/>
        </w:rPr>
      </w:pPr>
      <w:r>
        <w:rPr>
          <w:kern w:val="2"/>
        </w:rPr>
        <w:t>with-tiff=/usr/local/tiff --with-vpx=/usr/local/libvpx</w:t>
      </w:r>
    </w:p>
    <w:p>
      <w:pPr>
        <w:pStyle w:val="26"/>
        <w:rPr>
          <w:kern w:val="2"/>
        </w:rPr>
      </w:pPr>
      <w:r>
        <w:rPr>
          <w:kern w:val="2"/>
        </w:rPr>
        <w:t>[root@linuxprobe libgd-2.1.0]# make</w:t>
      </w:r>
    </w:p>
    <w:p>
      <w:pPr>
        <w:pStyle w:val="26"/>
        <w:rPr>
          <w:kern w:val="2"/>
        </w:rPr>
      </w:pPr>
      <w:r>
        <w:rPr>
          <w:kern w:val="2"/>
        </w:rPr>
        <w:t>[root@linuxprobe libgd-2.1.0]# make install</w:t>
      </w:r>
    </w:p>
    <w:p>
      <w:pPr>
        <w:pStyle w:val="59"/>
        <w:spacing w:after="90"/>
        <w:rPr>
          <w:kern w:val="2"/>
        </w:rPr>
      </w:pPr>
    </w:p>
    <w:p>
      <w:pPr>
        <w:rPr>
          <w:kern w:val="2"/>
        </w:rPr>
      </w:pPr>
      <w:r>
        <w:rPr>
          <w:color w:val="000000"/>
          <w:kern w:val="2"/>
        </w:rPr>
        <w:t>t1lib</w:t>
      </w:r>
      <w:r>
        <w:rPr>
          <w:rFonts w:hint="eastAsia"/>
          <w:color w:val="000000"/>
          <w:kern w:val="2"/>
        </w:rPr>
        <w:t>源码包是用于提供图片生成函数库的服务程序，其解压、编译、安装过程中生成的输出信息均已省略。安装后把</w:t>
      </w:r>
      <w:r>
        <w:rPr>
          <w:color w:val="000000"/>
          <w:kern w:val="2"/>
        </w:rPr>
        <w:t>/usr/lib64</w:t>
      </w:r>
      <w:r>
        <w:rPr>
          <w:rFonts w:hint="eastAsia"/>
          <w:color w:val="000000"/>
          <w:kern w:val="2"/>
        </w:rPr>
        <w:t>目录中的函数文件链接到</w:t>
      </w:r>
      <w:r>
        <w:rPr>
          <w:color w:val="000000"/>
          <w:kern w:val="2"/>
        </w:rPr>
        <w:t>/usr/lib</w:t>
      </w:r>
      <w:r>
        <w:rPr>
          <w:rFonts w:hint="eastAsia"/>
          <w:color w:val="000000"/>
          <w:kern w:val="2"/>
        </w:rPr>
        <w:t>目录中，以便系统能够顺利调取到函数文件：</w:t>
      </w:r>
    </w:p>
    <w:p>
      <w:pPr>
        <w:pStyle w:val="58"/>
        <w:rPr>
          <w:kern w:val="2"/>
        </w:rPr>
      </w:pPr>
    </w:p>
    <w:p>
      <w:pPr>
        <w:pStyle w:val="26"/>
        <w:rPr>
          <w:kern w:val="2"/>
        </w:rPr>
      </w:pPr>
      <w:r>
        <w:rPr>
          <w:kern w:val="2"/>
        </w:rPr>
        <w:t>[root@linuxprobe cd libgd-2.1.0]# cd ..</w:t>
      </w:r>
    </w:p>
    <w:p>
      <w:pPr>
        <w:pStyle w:val="26"/>
        <w:rPr>
          <w:kern w:val="2"/>
        </w:rPr>
      </w:pPr>
      <w:r>
        <w:rPr>
          <w:kern w:val="2"/>
        </w:rPr>
        <w:t>[root@linuxprobe src]# tar zxvf t1lib-5.1.2.tar.gz</w:t>
      </w:r>
    </w:p>
    <w:p>
      <w:pPr>
        <w:pStyle w:val="26"/>
        <w:rPr>
          <w:kern w:val="2"/>
        </w:rPr>
      </w:pPr>
      <w:r>
        <w:rPr>
          <w:kern w:val="2"/>
        </w:rPr>
        <w:t>[root@linuxprobe src]# cd t1lib-5.1.2</w:t>
      </w:r>
    </w:p>
    <w:p>
      <w:pPr>
        <w:pStyle w:val="26"/>
        <w:rPr>
          <w:kern w:val="2"/>
        </w:rPr>
      </w:pPr>
      <w:r>
        <w:rPr>
          <w:kern w:val="2"/>
        </w:rPr>
        <w:t>[root@linuxprobe t1lib-5.1.2]# ./configure --prefix=/usr/local/t1lib --enable-</w:t>
      </w:r>
    </w:p>
    <w:p>
      <w:pPr>
        <w:pStyle w:val="26"/>
        <w:rPr>
          <w:kern w:val="2"/>
        </w:rPr>
      </w:pPr>
      <w:r>
        <w:rPr>
          <w:kern w:val="2"/>
        </w:rPr>
        <w:t>shared</w:t>
      </w:r>
    </w:p>
    <w:p>
      <w:pPr>
        <w:pStyle w:val="26"/>
        <w:rPr>
          <w:kern w:val="2"/>
        </w:rPr>
      </w:pPr>
      <w:r>
        <w:rPr>
          <w:kern w:val="2"/>
        </w:rPr>
        <w:t>[root@linuxprobe t1lib-5.1.2]# make</w:t>
      </w:r>
    </w:p>
    <w:p>
      <w:pPr>
        <w:pStyle w:val="26"/>
        <w:rPr>
          <w:kern w:val="2"/>
        </w:rPr>
      </w:pPr>
      <w:r>
        <w:rPr>
          <w:kern w:val="2"/>
        </w:rPr>
        <w:t>[root@linuxprobe t1lib-5.1.2]# make install</w:t>
      </w:r>
    </w:p>
    <w:p>
      <w:pPr>
        <w:pStyle w:val="26"/>
        <w:rPr>
          <w:kern w:val="2"/>
        </w:rPr>
      </w:pPr>
      <w:r>
        <w:rPr>
          <w:kern w:val="2"/>
        </w:rPr>
        <w:t>[root@linuxprobe t1lib-5.1.2]# ln -s /usr/lib64/libltdl.so /usr/lib/libltdl.so </w:t>
      </w:r>
    </w:p>
    <w:p>
      <w:pPr>
        <w:pStyle w:val="26"/>
        <w:rPr>
          <w:kern w:val="2"/>
        </w:rPr>
      </w:pPr>
      <w:r>
        <w:rPr>
          <w:kern w:val="2"/>
        </w:rPr>
        <w:t>[root@linuxprobe t1lib-5.1.2]# cp -frp /usr/lib64/libXpm.so* /usr/lib/</w:t>
      </w:r>
    </w:p>
    <w:p>
      <w:pPr>
        <w:pStyle w:val="59"/>
        <w:spacing w:after="90"/>
        <w:rPr>
          <w:kern w:val="2"/>
        </w:rPr>
      </w:pPr>
    </w:p>
    <w:p>
      <w:pPr>
        <w:rPr>
          <w:kern w:val="2"/>
        </w:rPr>
      </w:pPr>
      <w:r>
        <w:rPr>
          <w:rFonts w:hint="eastAsia"/>
          <w:color w:val="000000"/>
          <w:kern w:val="2"/>
        </w:rPr>
        <w:t>此时终于把编译</w:t>
      </w:r>
      <w:r>
        <w:rPr>
          <w:color w:val="000000"/>
          <w:kern w:val="2"/>
        </w:rPr>
        <w:t>php</w:t>
      </w:r>
      <w:r>
        <w:rPr>
          <w:rFonts w:hint="eastAsia"/>
          <w:color w:val="000000"/>
          <w:kern w:val="2"/>
        </w:rPr>
        <w:t>服务源码包的相关软件包都已经安装部署妥当了。在开始编译</w:t>
      </w:r>
      <w:r>
        <w:rPr>
          <w:color w:val="000000"/>
          <w:kern w:val="2"/>
        </w:rPr>
        <w:t>php</w:t>
      </w:r>
      <w:r>
        <w:rPr>
          <w:rFonts w:hint="eastAsia"/>
          <w:color w:val="000000"/>
          <w:kern w:val="2"/>
        </w:rPr>
        <w:t>源码包之前，先定义一个名为</w:t>
      </w:r>
      <w:r>
        <w:rPr>
          <w:color w:val="000000"/>
          <w:kern w:val="2"/>
        </w:rPr>
        <w:t>LD</w:t>
      </w:r>
      <w:r>
        <w:rPr>
          <w:rFonts w:ascii="宋体" w:eastAsia="宋体"/>
          <w:color w:val="000000"/>
          <w:kern w:val="2"/>
        </w:rPr>
        <w:t>_</w:t>
      </w:r>
      <w:r>
        <w:rPr>
          <w:color w:val="000000"/>
          <w:kern w:val="2"/>
        </w:rPr>
        <w:t>LIBRARY</w:t>
      </w:r>
      <w:r>
        <w:rPr>
          <w:rFonts w:ascii="宋体" w:eastAsia="宋体"/>
          <w:color w:val="000000"/>
          <w:kern w:val="2"/>
        </w:rPr>
        <w:t>_</w:t>
      </w:r>
      <w:r>
        <w:rPr>
          <w:color w:val="000000"/>
          <w:kern w:val="2"/>
        </w:rPr>
        <w:t>PATH</w:t>
      </w:r>
      <w:r>
        <w:rPr>
          <w:rFonts w:hint="eastAsia"/>
          <w:color w:val="000000"/>
          <w:kern w:val="2"/>
        </w:rPr>
        <w:t>的全局环境变量，该环境变量的作用是帮助系统找到指定的动态链接库文件，这些文件是编译</w:t>
      </w:r>
      <w:r>
        <w:rPr>
          <w:color w:val="000000"/>
          <w:kern w:val="2"/>
        </w:rPr>
        <w:t>php</w:t>
      </w:r>
      <w:r>
        <w:rPr>
          <w:rFonts w:hint="eastAsia"/>
          <w:color w:val="000000"/>
          <w:kern w:val="2"/>
        </w:rPr>
        <w:t>服务源码包的必须元素之一。编译</w:t>
      </w:r>
      <w:r>
        <w:rPr>
          <w:color w:val="000000"/>
          <w:kern w:val="2"/>
        </w:rPr>
        <w:t>php</w:t>
      </w:r>
      <w:r>
        <w:rPr>
          <w:rFonts w:hint="eastAsia"/>
          <w:color w:val="000000"/>
          <w:kern w:val="2"/>
        </w:rPr>
        <w:t>服务源码包时，除了定义要安装到的目录以外，还需要依次定义配置</w:t>
      </w:r>
      <w:r>
        <w:rPr>
          <w:color w:val="000000"/>
          <w:kern w:val="2"/>
        </w:rPr>
        <w:t>php</w:t>
      </w:r>
      <w:r>
        <w:rPr>
          <w:rFonts w:hint="eastAsia"/>
          <w:color w:val="000000"/>
          <w:kern w:val="2"/>
        </w:rPr>
        <w:t>服务程序配置文件的保存目录、</w:t>
      </w:r>
      <w:r>
        <w:rPr>
          <w:color w:val="000000"/>
          <w:kern w:val="2"/>
        </w:rPr>
        <w:t>MySQL</w:t>
      </w:r>
      <w:r>
        <w:rPr>
          <w:rFonts w:hint="eastAsia"/>
          <w:color w:val="000000"/>
          <w:kern w:val="2"/>
        </w:rPr>
        <w:t>数据库服务程序所在目录、</w:t>
      </w:r>
      <w:r>
        <w:rPr>
          <w:color w:val="000000"/>
          <w:kern w:val="2"/>
        </w:rPr>
        <w:t>MySQL</w:t>
      </w:r>
      <w:r>
        <w:rPr>
          <w:rFonts w:hint="eastAsia"/>
          <w:color w:val="000000"/>
          <w:kern w:val="2"/>
        </w:rPr>
        <w:t>数据库服务程序配置文件所在目录，以及</w:t>
      </w:r>
      <w:r>
        <w:rPr>
          <w:color w:val="000000"/>
          <w:kern w:val="2"/>
        </w:rPr>
        <w:t>libpng</w:t>
      </w:r>
      <w:r>
        <w:rPr>
          <w:rFonts w:hint="eastAsia"/>
          <w:color w:val="000000"/>
          <w:kern w:val="2"/>
        </w:rPr>
        <w:t>、</w:t>
      </w:r>
      <w:r>
        <w:rPr>
          <w:color w:val="000000"/>
          <w:kern w:val="2"/>
        </w:rPr>
        <w:t>jpeg</w:t>
      </w:r>
      <w:r>
        <w:rPr>
          <w:rFonts w:hint="eastAsia"/>
          <w:color w:val="000000"/>
          <w:kern w:val="2"/>
        </w:rPr>
        <w:t>、</w:t>
      </w:r>
      <w:r>
        <w:rPr>
          <w:color w:val="000000"/>
          <w:kern w:val="2"/>
        </w:rPr>
        <w:t>freetype</w:t>
      </w:r>
      <w:r>
        <w:rPr>
          <w:rFonts w:hint="eastAsia"/>
          <w:color w:val="000000"/>
          <w:kern w:val="2"/>
        </w:rPr>
        <w:t>、</w:t>
      </w:r>
      <w:r>
        <w:rPr>
          <w:color w:val="000000"/>
          <w:kern w:val="2"/>
        </w:rPr>
        <w:t>libvpx</w:t>
      </w:r>
      <w:r>
        <w:rPr>
          <w:rFonts w:hint="eastAsia"/>
          <w:color w:val="000000"/>
          <w:kern w:val="2"/>
        </w:rPr>
        <w:t>、</w:t>
      </w:r>
      <w:r>
        <w:rPr>
          <w:color w:val="000000"/>
          <w:kern w:val="2"/>
        </w:rPr>
        <w:t>zlib</w:t>
      </w:r>
      <w:r>
        <w:rPr>
          <w:rFonts w:hint="eastAsia"/>
          <w:color w:val="000000"/>
          <w:kern w:val="2"/>
        </w:rPr>
        <w:t>、</w:t>
      </w:r>
      <w:r>
        <w:rPr>
          <w:color w:val="000000"/>
          <w:kern w:val="2"/>
        </w:rPr>
        <w:t>t1lib</w:t>
      </w:r>
      <w:r>
        <w:rPr>
          <w:rFonts w:hint="eastAsia"/>
          <w:color w:val="000000"/>
          <w:kern w:val="2"/>
        </w:rPr>
        <w:t>等服务程序的安装目录路径，并通过参数启动</w:t>
      </w:r>
      <w:r>
        <w:rPr>
          <w:color w:val="000000"/>
          <w:kern w:val="2"/>
        </w:rPr>
        <w:t>php</w:t>
      </w:r>
      <w:r>
        <w:rPr>
          <w:rFonts w:hint="eastAsia"/>
          <w:color w:val="000000"/>
          <w:kern w:val="2"/>
        </w:rPr>
        <w:t>服务程序的诸多默认功能：</w:t>
      </w:r>
    </w:p>
    <w:p>
      <w:pPr>
        <w:pStyle w:val="58"/>
        <w:rPr>
          <w:kern w:val="2"/>
        </w:rPr>
      </w:pPr>
    </w:p>
    <w:p>
      <w:pPr>
        <w:pStyle w:val="26"/>
        <w:rPr>
          <w:kern w:val="2"/>
        </w:rPr>
      </w:pPr>
      <w:r>
        <w:rPr>
          <w:kern w:val="2"/>
        </w:rPr>
        <w:t>[root@linuxprobe t1lib-5.1.2]# cd ..</w:t>
      </w:r>
    </w:p>
    <w:p>
      <w:pPr>
        <w:pStyle w:val="26"/>
        <w:rPr>
          <w:kern w:val="2"/>
        </w:rPr>
      </w:pPr>
      <w:r>
        <w:rPr>
          <w:kern w:val="2"/>
        </w:rPr>
        <w:t>[root@linuxprobe src]# tar -zvxf php-5.5.14.tar.gz</w:t>
      </w:r>
    </w:p>
    <w:p>
      <w:pPr>
        <w:pStyle w:val="26"/>
        <w:rPr>
          <w:kern w:val="2"/>
        </w:rPr>
      </w:pPr>
      <w:r>
        <w:rPr>
          <w:kern w:val="2"/>
        </w:rPr>
        <w:t>[root@linuxprobe src]# cd php-5.5.14</w:t>
      </w:r>
    </w:p>
    <w:p>
      <w:pPr>
        <w:pStyle w:val="26"/>
        <w:rPr>
          <w:kern w:val="2"/>
        </w:rPr>
      </w:pPr>
      <w:r>
        <w:rPr>
          <w:kern w:val="2"/>
        </w:rPr>
        <w:t>[root@linuxprobe php-5.5.14]# export LD</w:t>
      </w:r>
      <w:r>
        <w:rPr>
          <w:rFonts w:ascii="宋体"/>
          <w:kern w:val="2"/>
        </w:rPr>
        <w:t>_</w:t>
      </w:r>
      <w:r>
        <w:rPr>
          <w:kern w:val="2"/>
        </w:rPr>
        <w:t>LIBRARY</w:t>
      </w:r>
      <w:r>
        <w:rPr>
          <w:rFonts w:ascii="宋体"/>
          <w:kern w:val="2"/>
        </w:rPr>
        <w:t>_</w:t>
      </w:r>
      <w:r>
        <w:rPr>
          <w:kern w:val="2"/>
        </w:rPr>
        <w:t>PATH=/usr/local/libgd/lib</w:t>
      </w:r>
    </w:p>
    <w:p>
      <w:pPr>
        <w:pStyle w:val="26"/>
        <w:rPr>
          <w:spacing w:val="-2"/>
          <w:kern w:val="2"/>
        </w:rPr>
      </w:pPr>
      <w:r>
        <w:rPr>
          <w:spacing w:val="-2"/>
          <w:kern w:val="2"/>
        </w:rPr>
        <w:t>[root@linuxprobe php-5.5.14]# ./configure --prefix=/usr/local/php --with-config-</w:t>
      </w:r>
      <w:r>
        <w:rPr>
          <w:rFonts w:hint="eastAsia"/>
          <w:spacing w:val="-2"/>
          <w:kern w:val="2"/>
        </w:rPr>
        <w:t xml:space="preserve"> </w:t>
      </w:r>
    </w:p>
    <w:p>
      <w:pPr>
        <w:pStyle w:val="26"/>
        <w:rPr>
          <w:spacing w:val="-6"/>
          <w:kern w:val="2"/>
        </w:rPr>
      </w:pPr>
      <w:r>
        <w:rPr>
          <w:spacing w:val="-6"/>
          <w:kern w:val="2"/>
        </w:rPr>
        <w:t>file-path=/usr/local/php/etc --with-mysql=/usr/local/mysql --with-mysqli=/usr/local/</w:t>
      </w:r>
      <w:r>
        <w:rPr>
          <w:rFonts w:hint="eastAsia"/>
          <w:spacing w:val="-6"/>
          <w:kern w:val="2"/>
        </w:rPr>
        <w:t xml:space="preserve"> </w:t>
      </w:r>
    </w:p>
    <w:p>
      <w:pPr>
        <w:pStyle w:val="26"/>
        <w:rPr>
          <w:spacing w:val="-2"/>
          <w:kern w:val="2"/>
        </w:rPr>
      </w:pPr>
      <w:r>
        <w:rPr>
          <w:spacing w:val="-8"/>
          <w:kern w:val="2"/>
        </w:rPr>
        <w:t>mysql/bin/mysql</w:t>
      </w:r>
      <w:r>
        <w:rPr>
          <w:rFonts w:ascii="宋体"/>
          <w:spacing w:val="-8"/>
          <w:kern w:val="2"/>
        </w:rPr>
        <w:t>_</w:t>
      </w:r>
      <w:r>
        <w:rPr>
          <w:spacing w:val="-8"/>
          <w:kern w:val="2"/>
        </w:rPr>
        <w:t>config --with-mysql-sock=/tmp/mysql.sock --with-pdo-mysql=/usr/local/</w:t>
      </w:r>
      <w:r>
        <w:rPr>
          <w:rFonts w:hint="eastAsia"/>
          <w:spacing w:val="-2"/>
          <w:kern w:val="2"/>
        </w:rPr>
        <w:t xml:space="preserve"> </w:t>
      </w:r>
    </w:p>
    <w:p>
      <w:pPr>
        <w:pStyle w:val="26"/>
        <w:rPr>
          <w:b/>
          <w:bCs/>
          <w:spacing w:val="4"/>
          <w:kern w:val="2"/>
        </w:rPr>
      </w:pPr>
      <w:r>
        <w:rPr>
          <w:spacing w:val="4"/>
          <w:kern w:val="2"/>
        </w:rPr>
        <w:t>mysql --with-gd --with-png-dir=</w:t>
      </w:r>
      <w:r>
        <w:rPr>
          <w:b/>
          <w:bCs/>
          <w:spacing w:val="4"/>
          <w:kern w:val="2"/>
        </w:rPr>
        <w:t>/usr/local/libpng</w:t>
      </w:r>
      <w:r>
        <w:rPr>
          <w:spacing w:val="4"/>
          <w:kern w:val="2"/>
        </w:rPr>
        <w:t> --with-jpeg-dir=</w:t>
      </w:r>
      <w:r>
        <w:rPr>
          <w:b/>
          <w:bCs/>
          <w:spacing w:val="4"/>
          <w:kern w:val="2"/>
        </w:rPr>
        <w:t>/usr/local/</w:t>
      </w:r>
    </w:p>
    <w:p>
      <w:pPr>
        <w:pStyle w:val="26"/>
        <w:rPr>
          <w:spacing w:val="-2"/>
          <w:kern w:val="2"/>
        </w:rPr>
      </w:pPr>
      <w:r>
        <w:rPr>
          <w:b/>
          <w:bCs/>
          <w:spacing w:val="4"/>
          <w:kern w:val="2"/>
        </w:rPr>
        <w:t>j</w:t>
      </w:r>
      <w:r>
        <w:rPr>
          <w:b/>
          <w:bCs/>
          <w:spacing w:val="-2"/>
          <w:kern w:val="2"/>
        </w:rPr>
        <w:t>peg</w:t>
      </w:r>
      <w:r>
        <w:rPr>
          <w:spacing w:val="-2"/>
          <w:kern w:val="2"/>
        </w:rPr>
        <w:t> --with-freetype-dir=</w:t>
      </w:r>
      <w:r>
        <w:rPr>
          <w:b/>
          <w:bCs/>
          <w:spacing w:val="-2"/>
          <w:kern w:val="2"/>
        </w:rPr>
        <w:t>/usr/local/freetype</w:t>
      </w:r>
      <w:r>
        <w:rPr>
          <w:spacing w:val="-2"/>
          <w:kern w:val="2"/>
        </w:rPr>
        <w:t> --with-xpm-dir=/usr/ --with-vpx-dir=</w:t>
      </w:r>
    </w:p>
    <w:p>
      <w:pPr>
        <w:pStyle w:val="26"/>
        <w:rPr>
          <w:kern w:val="2"/>
        </w:rPr>
      </w:pPr>
      <w:r>
        <w:rPr>
          <w:b/>
          <w:bCs/>
          <w:spacing w:val="-2"/>
          <w:kern w:val="2"/>
        </w:rPr>
        <w:t>/usr/local/libvpx/</w:t>
      </w:r>
      <w:r>
        <w:rPr>
          <w:spacing w:val="-2"/>
          <w:kern w:val="2"/>
        </w:rPr>
        <w:t> --with-zlib-dir=</w:t>
      </w:r>
      <w:r>
        <w:rPr>
          <w:b/>
          <w:bCs/>
          <w:spacing w:val="-2"/>
          <w:kern w:val="2"/>
        </w:rPr>
        <w:t>/usr/local/zlib</w:t>
      </w:r>
      <w:r>
        <w:rPr>
          <w:spacing w:val="-2"/>
          <w:kern w:val="2"/>
        </w:rPr>
        <w:t> --with-t1lib=</w:t>
      </w:r>
      <w:r>
        <w:rPr>
          <w:b/>
          <w:bCs/>
          <w:spacing w:val="-2"/>
          <w:kern w:val="2"/>
        </w:rPr>
        <w:t>/usr/local/t1li</w:t>
      </w:r>
      <w:r>
        <w:rPr>
          <w:b/>
          <w:bCs/>
          <w:kern w:val="2"/>
        </w:rPr>
        <w:t>b</w:t>
      </w:r>
      <w:r>
        <w:rPr>
          <w:kern w:val="2"/>
        </w:rPr>
        <w:t> </w:t>
      </w:r>
    </w:p>
    <w:p>
      <w:pPr>
        <w:pStyle w:val="26"/>
        <w:rPr>
          <w:spacing w:val="-4"/>
          <w:kern w:val="2"/>
        </w:rPr>
      </w:pPr>
      <w:r>
        <w:rPr>
          <w:kern w:val="2"/>
        </w:rPr>
        <w:t>--with-iconv --</w:t>
      </w:r>
      <w:r>
        <w:rPr>
          <w:spacing w:val="-4"/>
          <w:kern w:val="2"/>
        </w:rPr>
        <w:t>enable-libxml --enable-xml --enable-bcmath --enable-shmop --enable-</w:t>
      </w:r>
    </w:p>
    <w:p>
      <w:pPr>
        <w:pStyle w:val="26"/>
        <w:rPr>
          <w:spacing w:val="-2"/>
          <w:kern w:val="2"/>
        </w:rPr>
      </w:pPr>
      <w:r>
        <w:rPr>
          <w:spacing w:val="-4"/>
          <w:kern w:val="2"/>
        </w:rPr>
        <w:t>sysvsem --enable</w:t>
      </w:r>
      <w:r>
        <w:rPr>
          <w:kern w:val="2"/>
        </w:rPr>
        <w:t>-i</w:t>
      </w:r>
      <w:r>
        <w:rPr>
          <w:spacing w:val="-2"/>
          <w:kern w:val="2"/>
        </w:rPr>
        <w:t>nline-optimization --enable-opcache --enable-mbregex --enable-</w:t>
      </w:r>
    </w:p>
    <w:p>
      <w:pPr>
        <w:pStyle w:val="26"/>
        <w:rPr>
          <w:kern w:val="2"/>
        </w:rPr>
      </w:pPr>
      <w:r>
        <w:rPr>
          <w:spacing w:val="-2"/>
          <w:kern w:val="2"/>
        </w:rPr>
        <w:t>f</w:t>
      </w:r>
      <w:r>
        <w:rPr>
          <w:spacing w:val="-4"/>
          <w:kern w:val="2"/>
        </w:rPr>
        <w:t>pm --enable-mbstring --enable-ftp --enable-gd-native-ttf --with-openssl --enable</w:t>
      </w:r>
      <w:r>
        <w:rPr>
          <w:kern w:val="2"/>
        </w:rPr>
        <w:t>-</w:t>
      </w:r>
    </w:p>
    <w:p>
      <w:pPr>
        <w:pStyle w:val="26"/>
        <w:rPr>
          <w:spacing w:val="6"/>
          <w:kern w:val="2"/>
        </w:rPr>
      </w:pPr>
      <w:r>
        <w:rPr>
          <w:spacing w:val="6"/>
          <w:kern w:val="2"/>
        </w:rPr>
        <w:t>pcntl --enable-sockets --with-xmlrpc --enable-zip --enable-soap --without-</w:t>
      </w:r>
    </w:p>
    <w:p>
      <w:pPr>
        <w:pStyle w:val="26"/>
        <w:rPr>
          <w:kern w:val="2"/>
        </w:rPr>
      </w:pPr>
      <w:r>
        <w:rPr>
          <w:spacing w:val="6"/>
          <w:kern w:val="2"/>
        </w:rPr>
        <w:t>pe</w:t>
      </w:r>
      <w:r>
        <w:rPr>
          <w:spacing w:val="4"/>
          <w:kern w:val="2"/>
        </w:rPr>
        <w:t>ar --with-gettext --enable-ses</w:t>
      </w:r>
      <w:r>
        <w:rPr>
          <w:kern w:val="2"/>
        </w:rPr>
        <w:t>sion --with-mcrypt --with-curl --enable-ctype </w:t>
      </w:r>
    </w:p>
    <w:p>
      <w:pPr>
        <w:pStyle w:val="26"/>
        <w:rPr>
          <w:kern w:val="2"/>
        </w:rPr>
      </w:pPr>
      <w:r>
        <w:rPr>
          <w:kern w:val="2"/>
        </w:rPr>
        <w:t>[root@linuxprobe php-5.5.14]# make</w:t>
      </w:r>
    </w:p>
    <w:p>
      <w:pPr>
        <w:pStyle w:val="26"/>
        <w:rPr>
          <w:kern w:val="2"/>
        </w:rPr>
      </w:pPr>
      <w:r>
        <w:rPr>
          <w:kern w:val="2"/>
        </w:rPr>
        <w:t>[root@linuxprobe php-5.5.14]# make install</w:t>
      </w:r>
    </w:p>
    <w:p>
      <w:pPr>
        <w:pStyle w:val="59"/>
        <w:spacing w:after="90"/>
        <w:rPr>
          <w:kern w:val="2"/>
        </w:rPr>
      </w:pPr>
    </w:p>
    <w:p>
      <w:pPr>
        <w:rPr>
          <w:kern w:val="2"/>
        </w:rPr>
      </w:pPr>
      <w:r>
        <w:rPr>
          <w:rFonts w:hint="eastAsia"/>
          <w:color w:val="000000"/>
          <w:kern w:val="2"/>
        </w:rPr>
        <w:t>在</w:t>
      </w:r>
      <w:r>
        <w:rPr>
          <w:color w:val="000000"/>
          <w:kern w:val="2"/>
        </w:rPr>
        <w:t>php</w:t>
      </w:r>
      <w:r>
        <w:rPr>
          <w:rFonts w:hint="eastAsia"/>
          <w:color w:val="000000"/>
          <w:kern w:val="2"/>
        </w:rPr>
        <w:t>源码包程序安装完成后，需要删除当前默认的配置文件，然后将</w:t>
      </w:r>
      <w:r>
        <w:rPr>
          <w:color w:val="000000"/>
          <w:kern w:val="2"/>
        </w:rPr>
        <w:t>php</w:t>
      </w:r>
      <w:r>
        <w:rPr>
          <w:rFonts w:hint="eastAsia"/>
          <w:color w:val="000000"/>
          <w:kern w:val="2"/>
        </w:rPr>
        <w:t>服务程序目录中相应的配置文件复制过来：</w:t>
      </w:r>
    </w:p>
    <w:p>
      <w:pPr>
        <w:pStyle w:val="58"/>
        <w:rPr>
          <w:kern w:val="2"/>
        </w:rPr>
      </w:pPr>
    </w:p>
    <w:p>
      <w:pPr>
        <w:pStyle w:val="26"/>
        <w:rPr>
          <w:kern w:val="2"/>
        </w:rPr>
      </w:pPr>
      <w:r>
        <w:rPr>
          <w:kern w:val="2"/>
        </w:rPr>
        <w:t>[root@linuxprobe php-5.5.14]# rm -rf /etc/php.ini</w:t>
      </w:r>
    </w:p>
    <w:p>
      <w:pPr>
        <w:pStyle w:val="26"/>
        <w:rPr>
          <w:kern w:val="2"/>
        </w:rPr>
      </w:pPr>
      <w:r>
        <w:rPr>
          <w:kern w:val="2"/>
        </w:rPr>
        <w:t>[root@linuxprobe php-5.5.14]# cp php.ini-production /usr/local/php/etc/php.ini</w:t>
      </w:r>
    </w:p>
    <w:p>
      <w:pPr>
        <w:pStyle w:val="26"/>
        <w:rPr>
          <w:kern w:val="2"/>
        </w:rPr>
      </w:pPr>
      <w:r>
        <w:rPr>
          <w:kern w:val="2"/>
        </w:rPr>
        <w:t>[root@linuxprobe php-5.5.14]# ln -s /usr/local/php/etc/php.ini /etc/php.ini</w:t>
      </w:r>
    </w:p>
    <w:p>
      <w:pPr>
        <w:pStyle w:val="26"/>
        <w:rPr>
          <w:kern w:val="2"/>
        </w:rPr>
      </w:pPr>
      <w:r>
        <w:rPr>
          <w:kern w:val="2"/>
        </w:rPr>
        <w:t>[root@linuxprobe php-5.5.14]# cp /usr/local/php/etc/php-fpm.conf.default /usr/</w:t>
      </w:r>
    </w:p>
    <w:p>
      <w:pPr>
        <w:pStyle w:val="26"/>
        <w:rPr>
          <w:kern w:val="2"/>
        </w:rPr>
      </w:pPr>
      <w:r>
        <w:rPr>
          <w:kern w:val="2"/>
        </w:rPr>
        <w:t>local/php/etc/php-fpm.conf</w:t>
      </w:r>
    </w:p>
    <w:p>
      <w:pPr>
        <w:pStyle w:val="26"/>
        <w:rPr>
          <w:kern w:val="2"/>
        </w:rPr>
      </w:pPr>
      <w:r>
        <w:rPr>
          <w:kern w:val="2"/>
        </w:rPr>
        <w:t>[root@linuxprobe php-5.5.14]# ln -s /usr/local/php/etc/php-fpm.conf /etc/php-</w:t>
      </w:r>
    </w:p>
    <w:p>
      <w:pPr>
        <w:pStyle w:val="26"/>
        <w:rPr>
          <w:kern w:val="2"/>
        </w:rPr>
      </w:pPr>
      <w:r>
        <w:rPr>
          <w:kern w:val="2"/>
        </w:rPr>
        <w:t>fpm.conf</w:t>
      </w:r>
    </w:p>
    <w:p>
      <w:pPr>
        <w:pStyle w:val="59"/>
        <w:spacing w:after="90"/>
        <w:rPr>
          <w:kern w:val="2"/>
        </w:rPr>
      </w:pPr>
    </w:p>
    <w:p>
      <w:pPr>
        <w:rPr>
          <w:kern w:val="2"/>
        </w:rPr>
      </w:pPr>
      <w:r>
        <w:rPr>
          <w:color w:val="000000"/>
          <w:kern w:val="2"/>
        </w:rPr>
        <w:t>php-fpm.conf</w:t>
      </w:r>
      <w:r>
        <w:rPr>
          <w:rFonts w:hint="eastAsia"/>
          <w:color w:val="000000"/>
          <w:kern w:val="2"/>
        </w:rPr>
        <w:t>是</w:t>
      </w:r>
      <w:r>
        <w:rPr>
          <w:color w:val="000000"/>
          <w:kern w:val="2"/>
        </w:rPr>
        <w:t>php</w:t>
      </w:r>
      <w:r>
        <w:rPr>
          <w:rFonts w:hint="eastAsia"/>
          <w:color w:val="000000"/>
          <w:kern w:val="2"/>
        </w:rPr>
        <w:t>服务程序重要的配置文件之一，我们需要启用该配置文件中第</w:t>
      </w:r>
      <w:r>
        <w:rPr>
          <w:color w:val="000000"/>
          <w:kern w:val="2"/>
        </w:rPr>
        <w:t>25</w:t>
      </w:r>
      <w:r>
        <w:rPr>
          <w:rFonts w:hint="eastAsia"/>
          <w:color w:val="000000"/>
          <w:kern w:val="2"/>
        </w:rPr>
        <w:t>行左右的</w:t>
      </w:r>
      <w:r>
        <w:rPr>
          <w:color w:val="000000"/>
          <w:kern w:val="2"/>
        </w:rPr>
        <w:t>pid</w:t>
      </w:r>
      <w:r>
        <w:rPr>
          <w:rFonts w:hint="eastAsia"/>
          <w:color w:val="000000"/>
          <w:kern w:val="2"/>
        </w:rPr>
        <w:t>文件保存目录，然后分别将第</w:t>
      </w:r>
      <w:r>
        <w:rPr>
          <w:color w:val="000000"/>
          <w:kern w:val="2"/>
        </w:rPr>
        <w:t>148</w:t>
      </w:r>
      <w:r>
        <w:rPr>
          <w:rFonts w:hint="eastAsia"/>
          <w:color w:val="000000"/>
          <w:kern w:val="2"/>
        </w:rPr>
        <w:t>和</w:t>
      </w:r>
      <w:r>
        <w:rPr>
          <w:color w:val="000000"/>
          <w:kern w:val="2"/>
        </w:rPr>
        <w:t>149</w:t>
      </w:r>
      <w:r>
        <w:rPr>
          <w:rFonts w:hint="eastAsia"/>
          <w:color w:val="000000"/>
          <w:kern w:val="2"/>
        </w:rPr>
        <w:t>行的</w:t>
      </w:r>
      <w:r>
        <w:rPr>
          <w:color w:val="000000"/>
          <w:kern w:val="2"/>
        </w:rPr>
        <w:t>user</w:t>
      </w:r>
      <w:r>
        <w:rPr>
          <w:rFonts w:hint="eastAsia"/>
          <w:color w:val="000000"/>
          <w:kern w:val="2"/>
        </w:rPr>
        <w:t>与</w:t>
      </w:r>
      <w:r>
        <w:rPr>
          <w:color w:val="000000"/>
          <w:kern w:val="2"/>
        </w:rPr>
        <w:t>group</w:t>
      </w:r>
      <w:r>
        <w:rPr>
          <w:rFonts w:hint="eastAsia"/>
          <w:color w:val="000000"/>
          <w:kern w:val="2"/>
        </w:rPr>
        <w:t>参数分别修改为</w:t>
      </w:r>
      <w:r>
        <w:rPr>
          <w:color w:val="000000"/>
          <w:kern w:val="2"/>
        </w:rPr>
        <w:t>www</w:t>
      </w:r>
      <w:r>
        <w:rPr>
          <w:rFonts w:hint="eastAsia"/>
          <w:color w:val="000000"/>
          <w:kern w:val="2"/>
        </w:rPr>
        <w:t>账户和用户组名称：</w:t>
      </w:r>
    </w:p>
    <w:p>
      <w:pPr>
        <w:pStyle w:val="58"/>
        <w:rPr>
          <w:kern w:val="2"/>
        </w:rPr>
      </w:pPr>
    </w:p>
    <w:p>
      <w:pPr>
        <w:pStyle w:val="26"/>
        <w:rPr>
          <w:kern w:val="2"/>
        </w:rPr>
      </w:pPr>
      <w:r>
        <w:rPr>
          <w:kern w:val="2"/>
        </w:rPr>
        <w:t>[root@linuxprobe php-5.5.14]# vim /usr/local/php/etc/php-fpm.conf</w:t>
      </w:r>
    </w:p>
    <w:p>
      <w:pPr>
        <w:pStyle w:val="26"/>
        <w:rPr>
          <w:kern w:val="2"/>
        </w:rPr>
      </w:pPr>
      <w:r>
        <w:rPr>
          <w:kern w:val="2"/>
        </w:rPr>
        <w:t>1 ;;;;;;;;;;;;;;;;;;;;;</w:t>
      </w:r>
    </w:p>
    <w:p>
      <w:pPr>
        <w:pStyle w:val="26"/>
        <w:rPr>
          <w:kern w:val="2"/>
        </w:rPr>
      </w:pPr>
      <w:r>
        <w:rPr>
          <w:kern w:val="2"/>
        </w:rPr>
        <w:t>2 ; FPM Configuration ;</w:t>
      </w:r>
    </w:p>
    <w:p>
      <w:pPr>
        <w:pStyle w:val="26"/>
        <w:rPr>
          <w:kern w:val="2"/>
        </w:rPr>
      </w:pPr>
      <w:r>
        <w:rPr>
          <w:kern w:val="2"/>
        </w:rPr>
        <w:t>3 ;;;;;;;;;;;;;;;;;;;;;</w:t>
      </w:r>
    </w:p>
    <w:p>
      <w:pPr>
        <w:pStyle w:val="26"/>
        <w:rPr>
          <w:kern w:val="2"/>
        </w:rPr>
      </w:pPr>
      <w:r>
        <w:rPr>
          <w:kern w:val="2"/>
        </w:rPr>
        <w:t>4 </w:t>
      </w:r>
    </w:p>
    <w:p>
      <w:pPr>
        <w:pStyle w:val="26"/>
        <w:rPr>
          <w:spacing w:val="-4"/>
          <w:kern w:val="2"/>
        </w:rPr>
      </w:pPr>
      <w:r>
        <w:rPr>
          <w:kern w:val="2"/>
        </w:rPr>
        <w:t>5 ;</w:t>
      </w:r>
      <w:r>
        <w:rPr>
          <w:spacing w:val="-4"/>
          <w:kern w:val="2"/>
        </w:rPr>
        <w:t> All relative paths in this configuration file are relative to PHP's instal l</w:t>
      </w:r>
    </w:p>
    <w:p>
      <w:pPr>
        <w:pStyle w:val="26"/>
        <w:rPr>
          <w:spacing w:val="-4"/>
          <w:kern w:val="2"/>
        </w:rPr>
      </w:pPr>
      <w:r>
        <w:rPr>
          <w:spacing w:val="-4"/>
          <w:kern w:val="2"/>
        </w:rPr>
        <w:t>6 ; prefix (/usr/local/php). This prefix can be dynamically changed by using t he</w:t>
      </w:r>
    </w:p>
    <w:p>
      <w:pPr>
        <w:pStyle w:val="26"/>
        <w:rPr>
          <w:kern w:val="2"/>
        </w:rPr>
      </w:pPr>
      <w:r>
        <w:rPr>
          <w:kern w:val="2"/>
        </w:rPr>
        <w:t>7 ; '-p' argument from the command line.</w:t>
      </w:r>
    </w:p>
    <w:p>
      <w:pPr>
        <w:pStyle w:val="26"/>
        <w:rPr>
          <w:kern w:val="2"/>
        </w:rPr>
      </w:pPr>
      <w:r>
        <w:rPr>
          <w:kern w:val="2"/>
        </w:rPr>
        <w:t>8 </w:t>
      </w:r>
    </w:p>
    <w:p>
      <w:pPr>
        <w:pStyle w:val="26"/>
        <w:rPr>
          <w:spacing w:val="-6"/>
          <w:kern w:val="2"/>
        </w:rPr>
      </w:pPr>
      <w:r>
        <w:rPr>
          <w:spacing w:val="-6"/>
          <w:kern w:val="2"/>
        </w:rPr>
        <w:t>9 ; Include one or more files. If glob(3) exists, it is used to include a bunc h of</w:t>
      </w:r>
    </w:p>
    <w:p>
      <w:pPr>
        <w:pStyle w:val="26"/>
        <w:rPr>
          <w:spacing w:val="-4"/>
          <w:kern w:val="2"/>
        </w:rPr>
      </w:pPr>
      <w:r>
        <w:rPr>
          <w:kern w:val="2"/>
        </w:rPr>
        <w:t>10</w:t>
      </w:r>
      <w:r>
        <w:rPr>
          <w:spacing w:val="-4"/>
          <w:kern w:val="2"/>
        </w:rPr>
        <w:t> ; files from a glob(3) pattern. This directive can be used everywhere in the</w:t>
      </w:r>
    </w:p>
    <w:p>
      <w:pPr>
        <w:pStyle w:val="26"/>
        <w:rPr>
          <w:kern w:val="2"/>
        </w:rPr>
      </w:pPr>
      <w:r>
        <w:rPr>
          <w:kern w:val="2"/>
        </w:rPr>
        <w:t>11 ; file.</w:t>
      </w:r>
    </w:p>
    <w:p>
      <w:pPr>
        <w:pStyle w:val="26"/>
        <w:spacing w:line="230" w:lineRule="exact"/>
        <w:rPr>
          <w:kern w:val="2"/>
        </w:rPr>
      </w:pPr>
      <w:r>
        <w:rPr>
          <w:kern w:val="2"/>
        </w:rPr>
        <w:t>12 ; Relative path can also be used. They will be prefixed by:</w:t>
      </w:r>
    </w:p>
    <w:p>
      <w:pPr>
        <w:pStyle w:val="26"/>
        <w:spacing w:line="230" w:lineRule="exact"/>
        <w:rPr>
          <w:kern w:val="2"/>
        </w:rPr>
      </w:pPr>
      <w:r>
        <w:rPr>
          <w:kern w:val="2"/>
        </w:rPr>
        <w:t>13 ; - the global prefix if it's been set (-p argument)</w:t>
      </w:r>
    </w:p>
    <w:p>
      <w:pPr>
        <w:pStyle w:val="26"/>
        <w:spacing w:line="230" w:lineRule="exact"/>
        <w:rPr>
          <w:kern w:val="2"/>
        </w:rPr>
      </w:pPr>
      <w:r>
        <w:rPr>
          <w:kern w:val="2"/>
        </w:rPr>
        <w:t>14 ; - /usr/local/php otherwise</w:t>
      </w:r>
    </w:p>
    <w:p>
      <w:pPr>
        <w:pStyle w:val="26"/>
        <w:spacing w:line="230" w:lineRule="exact"/>
        <w:rPr>
          <w:kern w:val="2"/>
        </w:rPr>
      </w:pPr>
      <w:r>
        <w:rPr>
          <w:kern w:val="2"/>
        </w:rPr>
        <w:t>15 ;include=etc/fpm.d/*.conf</w:t>
      </w:r>
    </w:p>
    <w:p>
      <w:pPr>
        <w:pStyle w:val="26"/>
        <w:spacing w:line="230" w:lineRule="exact"/>
        <w:rPr>
          <w:kern w:val="2"/>
        </w:rPr>
      </w:pPr>
      <w:r>
        <w:rPr>
          <w:kern w:val="2"/>
        </w:rPr>
        <w:t>16 </w:t>
      </w:r>
    </w:p>
    <w:p>
      <w:pPr>
        <w:pStyle w:val="26"/>
        <w:spacing w:line="230" w:lineRule="exact"/>
        <w:rPr>
          <w:kern w:val="2"/>
        </w:rPr>
      </w:pPr>
      <w:r>
        <w:rPr>
          <w:kern w:val="2"/>
        </w:rPr>
        <w:t>17 ;;;;;;;;;;;;;;;;;;</w:t>
      </w:r>
    </w:p>
    <w:p>
      <w:pPr>
        <w:pStyle w:val="26"/>
        <w:spacing w:line="230" w:lineRule="exact"/>
        <w:rPr>
          <w:kern w:val="2"/>
        </w:rPr>
      </w:pPr>
      <w:r>
        <w:rPr>
          <w:kern w:val="2"/>
        </w:rPr>
        <w:t>18 ; Global Options ;</w:t>
      </w:r>
    </w:p>
    <w:p>
      <w:pPr>
        <w:pStyle w:val="26"/>
        <w:spacing w:line="230" w:lineRule="exact"/>
        <w:rPr>
          <w:kern w:val="2"/>
        </w:rPr>
      </w:pPr>
      <w:r>
        <w:rPr>
          <w:kern w:val="2"/>
        </w:rPr>
        <w:t>19 ;;;;;;;;;;;;;;;;;;</w:t>
      </w:r>
    </w:p>
    <w:p>
      <w:pPr>
        <w:pStyle w:val="26"/>
        <w:spacing w:line="230" w:lineRule="exact"/>
        <w:rPr>
          <w:kern w:val="2"/>
        </w:rPr>
      </w:pPr>
      <w:r>
        <w:rPr>
          <w:kern w:val="2"/>
        </w:rPr>
        <w:t>20 </w:t>
      </w:r>
    </w:p>
    <w:p>
      <w:pPr>
        <w:pStyle w:val="26"/>
        <w:spacing w:line="230" w:lineRule="exact"/>
        <w:rPr>
          <w:kern w:val="2"/>
        </w:rPr>
      </w:pPr>
      <w:r>
        <w:rPr>
          <w:kern w:val="2"/>
        </w:rPr>
        <w:t>21 [global]</w:t>
      </w:r>
    </w:p>
    <w:p>
      <w:pPr>
        <w:pStyle w:val="26"/>
        <w:spacing w:line="230" w:lineRule="exact"/>
        <w:rPr>
          <w:kern w:val="2"/>
        </w:rPr>
      </w:pPr>
      <w:r>
        <w:rPr>
          <w:kern w:val="2"/>
        </w:rPr>
        <w:t>22 ; Pid file</w:t>
      </w:r>
    </w:p>
    <w:p>
      <w:pPr>
        <w:pStyle w:val="26"/>
        <w:spacing w:line="230" w:lineRule="exact"/>
        <w:rPr>
          <w:kern w:val="2"/>
        </w:rPr>
      </w:pPr>
      <w:r>
        <w:rPr>
          <w:kern w:val="2"/>
        </w:rPr>
        <w:t>23 ; Note: the default prefix is /usr/local/php/var</w:t>
      </w:r>
    </w:p>
    <w:p>
      <w:pPr>
        <w:pStyle w:val="26"/>
        <w:spacing w:line="230" w:lineRule="exact"/>
        <w:rPr>
          <w:kern w:val="2"/>
        </w:rPr>
      </w:pPr>
      <w:r>
        <w:rPr>
          <w:kern w:val="2"/>
        </w:rPr>
        <w:t>24 ; Default Value: none</w:t>
      </w:r>
    </w:p>
    <w:p>
      <w:pPr>
        <w:pStyle w:val="26"/>
        <w:spacing w:line="230" w:lineRule="exact"/>
        <w:rPr>
          <w:kern w:val="2"/>
        </w:rPr>
      </w:pPr>
      <w:r>
        <w:rPr>
          <w:kern w:val="2"/>
        </w:rPr>
        <w:t>25</w:t>
      </w:r>
      <w:r>
        <w:rPr>
          <w:b/>
          <w:bCs/>
          <w:kern w:val="2"/>
        </w:rPr>
        <w:t> pid = run/php-fpm.pid</w:t>
      </w:r>
    </w:p>
    <w:p>
      <w:pPr>
        <w:pStyle w:val="26"/>
        <w:spacing w:line="230" w:lineRule="exact"/>
        <w:rPr>
          <w:kern w:val="2"/>
        </w:rPr>
      </w:pPr>
      <w:r>
        <w:rPr>
          <w:kern w:val="2"/>
        </w:rPr>
        <w:t>26 </w:t>
      </w:r>
    </w:p>
    <w:p>
      <w:pPr>
        <w:pStyle w:val="26"/>
        <w:spacing w:line="230" w:lineRule="exact"/>
        <w:rPr>
          <w:kern w:val="2"/>
        </w:rPr>
      </w:pPr>
      <w:r>
        <w:rPr>
          <w:kern w:val="2"/>
        </w:rPr>
        <w:t>………………</w:t>
      </w:r>
      <w:r>
        <w:rPr>
          <w:rFonts w:hint="eastAsia"/>
          <w:kern w:val="2"/>
        </w:rPr>
        <w:t>省略部分输出信息</w:t>
      </w:r>
      <w:r>
        <w:rPr>
          <w:kern w:val="2"/>
        </w:rPr>
        <w:t>………………</w:t>
      </w:r>
    </w:p>
    <w:p>
      <w:pPr>
        <w:pStyle w:val="26"/>
        <w:spacing w:line="230" w:lineRule="exact"/>
        <w:rPr>
          <w:kern w:val="2"/>
        </w:rPr>
      </w:pPr>
      <w:r>
        <w:rPr>
          <w:kern w:val="2"/>
        </w:rPr>
        <w:t>145 ; Unix user/group of processes</w:t>
      </w:r>
    </w:p>
    <w:p>
      <w:pPr>
        <w:pStyle w:val="26"/>
        <w:spacing w:line="230" w:lineRule="exact"/>
        <w:rPr>
          <w:spacing w:val="-7"/>
          <w:kern w:val="2"/>
        </w:rPr>
      </w:pPr>
      <w:r>
        <w:rPr>
          <w:spacing w:val="-7"/>
          <w:kern w:val="2"/>
        </w:rPr>
        <w:t>146 ; Note: The user is mandatory. If the group is not set, the default user's g roup</w:t>
      </w:r>
    </w:p>
    <w:p>
      <w:pPr>
        <w:pStyle w:val="26"/>
        <w:spacing w:line="230" w:lineRule="exact"/>
        <w:rPr>
          <w:kern w:val="2"/>
        </w:rPr>
      </w:pPr>
      <w:r>
        <w:rPr>
          <w:kern w:val="2"/>
        </w:rPr>
        <w:t>147 ; will be used.</w:t>
      </w:r>
    </w:p>
    <w:p>
      <w:pPr>
        <w:pStyle w:val="26"/>
        <w:spacing w:line="230" w:lineRule="exact"/>
        <w:rPr>
          <w:kern w:val="2"/>
        </w:rPr>
      </w:pPr>
      <w:r>
        <w:rPr>
          <w:b/>
          <w:bCs/>
          <w:kern w:val="2"/>
        </w:rPr>
        <w:t>148 user = www</w:t>
      </w:r>
    </w:p>
    <w:p>
      <w:pPr>
        <w:pStyle w:val="26"/>
        <w:spacing w:line="230" w:lineRule="exact"/>
        <w:rPr>
          <w:kern w:val="2"/>
        </w:rPr>
      </w:pPr>
      <w:r>
        <w:rPr>
          <w:b/>
          <w:bCs/>
          <w:kern w:val="2"/>
        </w:rPr>
        <w:t>149 group = www</w:t>
      </w:r>
    </w:p>
    <w:p>
      <w:pPr>
        <w:pStyle w:val="26"/>
        <w:spacing w:line="230" w:lineRule="exact"/>
        <w:rPr>
          <w:kern w:val="2"/>
        </w:rPr>
      </w:pPr>
      <w:r>
        <w:rPr>
          <w:kern w:val="2"/>
        </w:rPr>
        <w:t>150 </w:t>
      </w:r>
    </w:p>
    <w:p>
      <w:pPr>
        <w:pStyle w:val="26"/>
        <w:spacing w:line="230" w:lineRule="exact"/>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spacing w:val="-2"/>
          <w:kern w:val="2"/>
        </w:rPr>
        <w:t>配置妥当后便可把用于管理</w:t>
      </w:r>
      <w:r>
        <w:rPr>
          <w:color w:val="000000"/>
          <w:spacing w:val="-2"/>
          <w:kern w:val="2"/>
        </w:rPr>
        <w:t>php</w:t>
      </w:r>
      <w:r>
        <w:rPr>
          <w:rFonts w:hint="eastAsia"/>
          <w:color w:val="000000"/>
          <w:spacing w:val="-2"/>
          <w:kern w:val="2"/>
        </w:rPr>
        <w:t>服务的脚本文件复制到</w:t>
      </w:r>
      <w:r>
        <w:rPr>
          <w:color w:val="000000"/>
          <w:spacing w:val="-2"/>
          <w:kern w:val="2"/>
        </w:rPr>
        <w:t>/etc/rc.d/init.d</w:t>
      </w:r>
      <w:r>
        <w:rPr>
          <w:rFonts w:hint="eastAsia"/>
          <w:color w:val="000000"/>
          <w:spacing w:val="-2"/>
          <w:kern w:val="2"/>
        </w:rPr>
        <w:t>中了。为了能够执行脚本，请记得为脚本赋予</w:t>
      </w:r>
      <w:r>
        <w:rPr>
          <w:color w:val="000000"/>
          <w:spacing w:val="-2"/>
          <w:kern w:val="2"/>
        </w:rPr>
        <w:t>755</w:t>
      </w:r>
      <w:r>
        <w:rPr>
          <w:rFonts w:hint="eastAsia"/>
          <w:color w:val="000000"/>
          <w:spacing w:val="-2"/>
          <w:kern w:val="2"/>
        </w:rPr>
        <w:t>权限。最后把</w:t>
      </w:r>
      <w:r>
        <w:rPr>
          <w:color w:val="000000"/>
          <w:spacing w:val="-2"/>
          <w:kern w:val="2"/>
        </w:rPr>
        <w:t>php-fpm</w:t>
      </w:r>
      <w:r>
        <w:rPr>
          <w:rFonts w:hint="eastAsia"/>
          <w:color w:val="000000"/>
          <w:spacing w:val="-2"/>
          <w:kern w:val="2"/>
        </w:rPr>
        <w:t>服务程序加入到开机启动项中：</w:t>
      </w:r>
    </w:p>
    <w:p>
      <w:pPr>
        <w:pStyle w:val="58"/>
        <w:rPr>
          <w:kern w:val="2"/>
        </w:rPr>
      </w:pPr>
    </w:p>
    <w:p>
      <w:pPr>
        <w:pStyle w:val="26"/>
        <w:rPr>
          <w:spacing w:val="-4"/>
          <w:kern w:val="2"/>
        </w:rPr>
      </w:pPr>
      <w:r>
        <w:rPr>
          <w:spacing w:val="-4"/>
          <w:kern w:val="2"/>
        </w:rPr>
        <w:t>[root@linuxprobe php-5.5.14]# cp sapi/fpm/init.d.php-fpm /etc/rc.d/init.d/php-fpm</w:t>
      </w:r>
    </w:p>
    <w:p>
      <w:pPr>
        <w:pStyle w:val="26"/>
        <w:rPr>
          <w:spacing w:val="-4"/>
          <w:kern w:val="2"/>
        </w:rPr>
      </w:pPr>
      <w:r>
        <w:rPr>
          <w:spacing w:val="-4"/>
          <w:kern w:val="2"/>
        </w:rPr>
        <w:t>[root@linuxprobe php-5.5.14]# chmod 755 /etc/rc.d/init.d/php-fpm</w:t>
      </w:r>
    </w:p>
    <w:p>
      <w:pPr>
        <w:pStyle w:val="26"/>
        <w:rPr>
          <w:spacing w:val="-4"/>
          <w:kern w:val="2"/>
        </w:rPr>
      </w:pPr>
      <w:r>
        <w:rPr>
          <w:spacing w:val="-4"/>
          <w:kern w:val="2"/>
        </w:rPr>
        <w:t>[root@linuxprobe php-5.5.14]# chkconfig php-fpm on</w:t>
      </w:r>
    </w:p>
    <w:p>
      <w:pPr>
        <w:pStyle w:val="59"/>
        <w:spacing w:after="90"/>
        <w:rPr>
          <w:kern w:val="2"/>
        </w:rPr>
      </w:pPr>
    </w:p>
    <w:p>
      <w:pPr>
        <w:rPr>
          <w:kern w:val="2"/>
        </w:rPr>
      </w:pPr>
      <w:r>
        <w:rPr>
          <w:rFonts w:hint="eastAsia"/>
          <w:color w:val="000000"/>
          <w:kern w:val="2"/>
        </w:rPr>
        <w:t>由于</w:t>
      </w:r>
      <w:r>
        <w:rPr>
          <w:color w:val="000000"/>
          <w:kern w:val="2"/>
        </w:rPr>
        <w:t>php</w:t>
      </w:r>
      <w:r>
        <w:rPr>
          <w:rFonts w:hint="eastAsia"/>
          <w:color w:val="000000"/>
          <w:kern w:val="2"/>
        </w:rPr>
        <w:t>服务程序的配置参数直接会影响到</w:t>
      </w:r>
      <w:r>
        <w:rPr>
          <w:color w:val="000000"/>
          <w:kern w:val="2"/>
        </w:rPr>
        <w:t>Web</w:t>
      </w:r>
      <w:r>
        <w:rPr>
          <w:rFonts w:hint="eastAsia"/>
          <w:color w:val="000000"/>
          <w:kern w:val="2"/>
        </w:rPr>
        <w:t>服务服务的运行环境，因此，如果默认开启了一些不必要且高危的功能（如允许用户在网页中执行</w:t>
      </w:r>
      <w:r>
        <w:rPr>
          <w:color w:val="000000"/>
          <w:kern w:val="2"/>
        </w:rPr>
        <w:t>Linux</w:t>
      </w:r>
      <w:r>
        <w:rPr>
          <w:rFonts w:hint="eastAsia"/>
          <w:color w:val="000000"/>
          <w:kern w:val="2"/>
        </w:rPr>
        <w:t>命令），则会降低网站被入侵的难度，入侵人员甚至可以拿到整台</w:t>
      </w:r>
      <w:r>
        <w:rPr>
          <w:color w:val="000000"/>
          <w:kern w:val="2"/>
        </w:rPr>
        <w:t>Web</w:t>
      </w:r>
      <w:r>
        <w:rPr>
          <w:rFonts w:hint="eastAsia"/>
          <w:color w:val="000000"/>
          <w:kern w:val="2"/>
        </w:rPr>
        <w:t>服务器的管理权限。因此我们需要编辑</w:t>
      </w:r>
      <w:r>
        <w:rPr>
          <w:color w:val="000000"/>
          <w:kern w:val="2"/>
        </w:rPr>
        <w:t>php.ini</w:t>
      </w:r>
      <w:r>
        <w:rPr>
          <w:rFonts w:hint="eastAsia"/>
          <w:color w:val="000000"/>
          <w:kern w:val="2"/>
        </w:rPr>
        <w:t>配置文件，在</w:t>
      </w:r>
      <w:r>
        <w:rPr>
          <w:color w:val="000000"/>
          <w:kern w:val="2"/>
        </w:rPr>
        <w:t>305</w:t>
      </w:r>
      <w:r>
        <w:rPr>
          <w:rFonts w:hint="eastAsia"/>
          <w:color w:val="000000"/>
          <w:kern w:val="2"/>
        </w:rPr>
        <w:t>行的</w:t>
      </w:r>
      <w:r>
        <w:rPr>
          <w:color w:val="000000"/>
          <w:kern w:val="2"/>
        </w:rPr>
        <w:t>disable</w:t>
      </w:r>
      <w:r>
        <w:rPr>
          <w:rFonts w:ascii="宋体" w:eastAsia="宋体"/>
          <w:color w:val="000000"/>
          <w:kern w:val="2"/>
        </w:rPr>
        <w:t>_</w:t>
      </w:r>
      <w:r>
        <w:rPr>
          <w:color w:val="000000"/>
          <w:kern w:val="2"/>
        </w:rPr>
        <w:t>functions</w:t>
      </w:r>
      <w:r>
        <w:rPr>
          <w:rFonts w:hint="eastAsia"/>
          <w:color w:val="000000"/>
          <w:kern w:val="2"/>
        </w:rPr>
        <w:t>参数后面追加上要禁止的功能。下面的禁用功能名单是刘遄老师依据网站运行的经验而定制的，不见得适合每个生产环境，建议大家在此基础上根据自身工作需求酌情删减：</w:t>
      </w:r>
    </w:p>
    <w:p>
      <w:pPr>
        <w:pStyle w:val="58"/>
        <w:rPr>
          <w:kern w:val="2"/>
        </w:rPr>
      </w:pPr>
    </w:p>
    <w:p>
      <w:pPr>
        <w:pStyle w:val="26"/>
        <w:spacing w:line="230" w:lineRule="exact"/>
        <w:rPr>
          <w:kern w:val="2"/>
        </w:rPr>
      </w:pPr>
      <w:r>
        <w:rPr>
          <w:kern w:val="2"/>
        </w:rPr>
        <w:t>[root@linuxprobe php-5.5.14]# vim /usr/local/php/etc/php.ini</w:t>
      </w:r>
    </w:p>
    <w:p>
      <w:pPr>
        <w:pStyle w:val="26"/>
        <w:spacing w:line="230" w:lineRule="exact"/>
        <w:rPr>
          <w:kern w:val="2"/>
        </w:rPr>
      </w:pPr>
      <w:r>
        <w:rPr>
          <w:kern w:val="2"/>
        </w:rPr>
        <w:t>………………</w:t>
      </w:r>
      <w:r>
        <w:rPr>
          <w:rFonts w:hint="eastAsia"/>
          <w:kern w:val="2"/>
        </w:rPr>
        <w:t>省略部分输出信息</w:t>
      </w:r>
      <w:r>
        <w:rPr>
          <w:kern w:val="2"/>
        </w:rPr>
        <w:t>………………</w:t>
      </w:r>
    </w:p>
    <w:p>
      <w:pPr>
        <w:pStyle w:val="26"/>
        <w:spacing w:line="230" w:lineRule="exact"/>
        <w:rPr>
          <w:kern w:val="2"/>
        </w:rPr>
      </w:pPr>
      <w:r>
        <w:rPr>
          <w:kern w:val="2"/>
        </w:rPr>
        <w:t>300 </w:t>
      </w:r>
    </w:p>
    <w:p>
      <w:pPr>
        <w:pStyle w:val="26"/>
        <w:spacing w:line="230" w:lineRule="exact"/>
        <w:rPr>
          <w:spacing w:val="-6"/>
          <w:kern w:val="2"/>
        </w:rPr>
      </w:pPr>
      <w:r>
        <w:rPr>
          <w:spacing w:val="-6"/>
          <w:kern w:val="2"/>
        </w:rPr>
        <w:t>301 ; This directive allows you to disable certain functions for security reasons.</w:t>
      </w:r>
    </w:p>
    <w:p>
      <w:pPr>
        <w:pStyle w:val="26"/>
        <w:spacing w:line="230" w:lineRule="exact"/>
        <w:rPr>
          <w:kern w:val="2"/>
        </w:rPr>
      </w:pPr>
      <w:r>
        <w:rPr>
          <w:kern w:val="2"/>
        </w:rPr>
        <w:t>302 ; It receives a comma-delimited list of function names. This directive is</w:t>
      </w:r>
    </w:p>
    <w:p>
      <w:pPr>
        <w:pStyle w:val="26"/>
        <w:spacing w:line="230" w:lineRule="exact"/>
        <w:rPr>
          <w:kern w:val="2"/>
        </w:rPr>
      </w:pPr>
      <w:r>
        <w:rPr>
          <w:kern w:val="2"/>
        </w:rPr>
        <w:t>303 ; *NOT* affected by whether Safe Mode is turned On or Off.</w:t>
      </w:r>
    </w:p>
    <w:p>
      <w:pPr>
        <w:pStyle w:val="26"/>
        <w:spacing w:line="230" w:lineRule="exact"/>
        <w:rPr>
          <w:kern w:val="2"/>
        </w:rPr>
      </w:pPr>
      <w:r>
        <w:rPr>
          <w:kern w:val="2"/>
        </w:rPr>
        <w:t>304 ; http://php.net/disable-functions</w:t>
      </w:r>
    </w:p>
    <w:p>
      <w:pPr>
        <w:pStyle w:val="26"/>
        <w:spacing w:line="230" w:lineRule="exact"/>
        <w:rPr>
          <w:rFonts w:ascii="宋体"/>
          <w:kern w:val="2"/>
        </w:rPr>
      </w:pPr>
      <w:r>
        <w:rPr>
          <w:kern w:val="2"/>
        </w:rPr>
        <w:t>305 </w:t>
      </w:r>
      <w:r>
        <w:rPr>
          <w:b/>
          <w:bCs/>
          <w:kern w:val="2"/>
        </w:rPr>
        <w:t>disable</w:t>
      </w:r>
      <w:r>
        <w:rPr>
          <w:rFonts w:ascii="宋体"/>
          <w:b/>
          <w:bCs/>
          <w:kern w:val="2"/>
        </w:rPr>
        <w:t>_</w:t>
      </w:r>
      <w:r>
        <w:rPr>
          <w:b/>
          <w:bCs/>
          <w:kern w:val="2"/>
        </w:rPr>
        <w:t>functions =</w:t>
      </w:r>
      <w:r>
        <w:rPr>
          <w:kern w:val="2"/>
        </w:rPr>
        <w:t> passthru,exec,system,chroot,scandir,chgrp,chown,shell</w:t>
      </w:r>
      <w:r>
        <w:rPr>
          <w:rFonts w:ascii="宋体"/>
          <w:kern w:val="2"/>
        </w:rPr>
        <w:t>_</w:t>
      </w:r>
    </w:p>
    <w:p>
      <w:pPr>
        <w:pStyle w:val="26"/>
        <w:spacing w:line="230" w:lineRule="exact"/>
        <w:rPr>
          <w:spacing w:val="4"/>
          <w:kern w:val="2"/>
        </w:rPr>
      </w:pPr>
      <w:r>
        <w:rPr>
          <w:spacing w:val="4"/>
          <w:kern w:val="2"/>
        </w:rPr>
        <w:t>exec,proc</w:t>
      </w:r>
      <w:r>
        <w:rPr>
          <w:rFonts w:ascii="宋体"/>
          <w:spacing w:val="4"/>
          <w:kern w:val="2"/>
        </w:rPr>
        <w:t>_</w:t>
      </w:r>
      <w:r>
        <w:rPr>
          <w:spacing w:val="4"/>
          <w:kern w:val="2"/>
        </w:rPr>
        <w:t>open,proc</w:t>
      </w:r>
      <w:r>
        <w:rPr>
          <w:rFonts w:ascii="宋体"/>
          <w:spacing w:val="4"/>
          <w:kern w:val="2"/>
        </w:rPr>
        <w:t>_</w:t>
      </w:r>
      <w:r>
        <w:rPr>
          <w:spacing w:val="4"/>
          <w:kern w:val="2"/>
        </w:rPr>
        <w:t>get</w:t>
      </w:r>
      <w:r>
        <w:rPr>
          <w:rFonts w:ascii="宋体"/>
          <w:spacing w:val="4"/>
          <w:kern w:val="2"/>
        </w:rPr>
        <w:t>_</w:t>
      </w:r>
      <w:r>
        <w:rPr>
          <w:spacing w:val="4"/>
          <w:kern w:val="2"/>
        </w:rPr>
        <w:t>status,ini</w:t>
      </w:r>
      <w:r>
        <w:rPr>
          <w:rFonts w:ascii="宋体"/>
          <w:spacing w:val="4"/>
          <w:kern w:val="2"/>
        </w:rPr>
        <w:t>_</w:t>
      </w:r>
      <w:r>
        <w:rPr>
          <w:spacing w:val="4"/>
          <w:kern w:val="2"/>
        </w:rPr>
        <w:t>alter,ini</w:t>
      </w:r>
      <w:r>
        <w:rPr>
          <w:rFonts w:ascii="宋体"/>
          <w:spacing w:val="4"/>
          <w:kern w:val="2"/>
        </w:rPr>
        <w:t>_</w:t>
      </w:r>
      <w:r>
        <w:rPr>
          <w:spacing w:val="4"/>
          <w:kern w:val="2"/>
        </w:rPr>
        <w:t>alter,ini</w:t>
      </w:r>
      <w:r>
        <w:rPr>
          <w:rFonts w:ascii="宋体"/>
          <w:spacing w:val="4"/>
          <w:kern w:val="2"/>
        </w:rPr>
        <w:t>_</w:t>
      </w:r>
      <w:r>
        <w:rPr>
          <w:spacing w:val="4"/>
          <w:kern w:val="2"/>
        </w:rPr>
        <w:t>restor e,dl,openlog,</w:t>
      </w:r>
    </w:p>
    <w:p>
      <w:pPr>
        <w:pStyle w:val="26"/>
        <w:spacing w:line="230" w:lineRule="exact"/>
        <w:rPr>
          <w:spacing w:val="4"/>
          <w:kern w:val="2"/>
        </w:rPr>
      </w:pPr>
      <w:r>
        <w:rPr>
          <w:spacing w:val="4"/>
          <w:kern w:val="2"/>
        </w:rPr>
        <w:t>syslog,</w:t>
      </w:r>
      <w:r>
        <w:rPr>
          <w:spacing w:val="2"/>
          <w:kern w:val="2"/>
        </w:rPr>
        <w:t>readlink,symlink,popepassthru,stream</w:t>
      </w:r>
      <w:r>
        <w:rPr>
          <w:rFonts w:ascii="宋体"/>
          <w:spacing w:val="2"/>
          <w:kern w:val="2"/>
        </w:rPr>
        <w:t>_</w:t>
      </w:r>
      <w:r>
        <w:rPr>
          <w:spacing w:val="2"/>
          <w:kern w:val="2"/>
        </w:rPr>
        <w:t>socket</w:t>
      </w:r>
      <w:r>
        <w:rPr>
          <w:rFonts w:ascii="宋体"/>
          <w:spacing w:val="2"/>
          <w:kern w:val="2"/>
        </w:rPr>
        <w:t>_</w:t>
      </w:r>
      <w:r>
        <w:rPr>
          <w:spacing w:val="2"/>
          <w:kern w:val="2"/>
        </w:rPr>
        <w:t>serv</w:t>
      </w:r>
      <w:r>
        <w:rPr>
          <w:spacing w:val="4"/>
          <w:kern w:val="2"/>
        </w:rPr>
        <w:t>er,escapeshellcmd,dll,</w:t>
      </w:r>
    </w:p>
    <w:p>
      <w:pPr>
        <w:pStyle w:val="26"/>
        <w:spacing w:line="230" w:lineRule="exact"/>
        <w:rPr>
          <w:rFonts w:ascii="宋体"/>
          <w:spacing w:val="-2"/>
          <w:kern w:val="2"/>
        </w:rPr>
      </w:pPr>
      <w:r>
        <w:rPr>
          <w:spacing w:val="4"/>
          <w:kern w:val="2"/>
        </w:rPr>
        <w:t>popen,disk</w:t>
      </w:r>
      <w:r>
        <w:rPr>
          <w:rFonts w:ascii="宋体"/>
          <w:spacing w:val="4"/>
          <w:kern w:val="2"/>
        </w:rPr>
        <w:t>_</w:t>
      </w:r>
      <w:r>
        <w:rPr>
          <w:spacing w:val="-2"/>
          <w:kern w:val="2"/>
        </w:rPr>
        <w:t>free</w:t>
      </w:r>
      <w:r>
        <w:rPr>
          <w:rFonts w:ascii="宋体"/>
          <w:spacing w:val="-2"/>
          <w:kern w:val="2"/>
        </w:rPr>
        <w:t>_</w:t>
      </w:r>
      <w:r>
        <w:rPr>
          <w:spacing w:val="-2"/>
          <w:kern w:val="2"/>
        </w:rPr>
        <w:t>space,checkdnsrr,checkdnsrr,g etservbyname,getservbyport,disk</w:t>
      </w:r>
      <w:r>
        <w:rPr>
          <w:rFonts w:ascii="宋体"/>
          <w:spacing w:val="-2"/>
          <w:kern w:val="2"/>
        </w:rPr>
        <w:t>_</w:t>
      </w:r>
    </w:p>
    <w:p>
      <w:pPr>
        <w:pStyle w:val="26"/>
        <w:spacing w:line="230" w:lineRule="exact"/>
        <w:rPr>
          <w:spacing w:val="-8"/>
          <w:kern w:val="2"/>
        </w:rPr>
      </w:pPr>
      <w:r>
        <w:rPr>
          <w:spacing w:val="-6"/>
          <w:kern w:val="2"/>
        </w:rPr>
        <w:t>t</w:t>
      </w:r>
      <w:r>
        <w:rPr>
          <w:spacing w:val="-8"/>
          <w:kern w:val="2"/>
        </w:rPr>
        <w:t>otal</w:t>
      </w:r>
      <w:r>
        <w:rPr>
          <w:rFonts w:ascii="宋体"/>
          <w:spacing w:val="-8"/>
          <w:kern w:val="2"/>
        </w:rPr>
        <w:t>_</w:t>
      </w:r>
      <w:r>
        <w:rPr>
          <w:spacing w:val="-8"/>
          <w:kern w:val="2"/>
        </w:rPr>
        <w:t>space,posix</w:t>
      </w:r>
      <w:r>
        <w:rPr>
          <w:rFonts w:ascii="宋体"/>
          <w:spacing w:val="-8"/>
          <w:kern w:val="2"/>
        </w:rPr>
        <w:t>_</w:t>
      </w:r>
      <w:r>
        <w:rPr>
          <w:rFonts w:hint="eastAsia" w:ascii="宋体"/>
          <w:spacing w:val="-8"/>
          <w:kern w:val="2"/>
        </w:rPr>
        <w:t xml:space="preserve"> </w:t>
      </w:r>
      <w:r>
        <w:rPr>
          <w:spacing w:val="-8"/>
          <w:kern w:val="2"/>
        </w:rPr>
        <w:t>termid,posix</w:t>
      </w:r>
      <w:r>
        <w:rPr>
          <w:rFonts w:ascii="宋体"/>
          <w:spacing w:val="-8"/>
          <w:kern w:val="2"/>
        </w:rPr>
        <w:t>_</w:t>
      </w:r>
      <w:r>
        <w:rPr>
          <w:spacing w:val="-8"/>
          <w:kern w:val="2"/>
        </w:rPr>
        <w:t>get</w:t>
      </w:r>
      <w:r>
        <w:rPr>
          <w:rFonts w:ascii="宋体"/>
          <w:spacing w:val="-8"/>
          <w:kern w:val="2"/>
        </w:rPr>
        <w:t>_</w:t>
      </w:r>
      <w:r>
        <w:rPr>
          <w:spacing w:val="-8"/>
          <w:kern w:val="2"/>
        </w:rPr>
        <w:t>last</w:t>
      </w:r>
      <w:r>
        <w:rPr>
          <w:rFonts w:ascii="宋体"/>
          <w:spacing w:val="-8"/>
          <w:kern w:val="2"/>
        </w:rPr>
        <w:t>_</w:t>
      </w:r>
      <w:r>
        <w:rPr>
          <w:spacing w:val="-8"/>
          <w:kern w:val="2"/>
        </w:rPr>
        <w:t>error,posix</w:t>
      </w:r>
      <w:r>
        <w:rPr>
          <w:rFonts w:ascii="宋体"/>
          <w:spacing w:val="-8"/>
          <w:kern w:val="2"/>
        </w:rPr>
        <w:t>_</w:t>
      </w:r>
      <w:r>
        <w:rPr>
          <w:spacing w:val="-8"/>
          <w:kern w:val="2"/>
        </w:rPr>
        <w:t>getcwd,posix</w:t>
      </w:r>
      <w:r>
        <w:rPr>
          <w:rFonts w:ascii="宋体"/>
          <w:spacing w:val="-8"/>
          <w:kern w:val="2"/>
        </w:rPr>
        <w:t>_</w:t>
      </w:r>
      <w:r>
        <w:rPr>
          <w:spacing w:val="-8"/>
          <w:kern w:val="2"/>
        </w:rPr>
        <w:t>getegid,posix</w:t>
      </w:r>
      <w:r>
        <w:rPr>
          <w:rFonts w:ascii="宋体"/>
          <w:spacing w:val="-8"/>
          <w:kern w:val="2"/>
        </w:rPr>
        <w:t>_</w:t>
      </w:r>
      <w:r>
        <w:rPr>
          <w:rFonts w:hint="eastAsia" w:ascii="宋体"/>
          <w:spacing w:val="-8"/>
          <w:kern w:val="2"/>
        </w:rPr>
        <w:t xml:space="preserve"> </w:t>
      </w:r>
      <w:r>
        <w:rPr>
          <w:spacing w:val="-8"/>
          <w:kern w:val="2"/>
        </w:rPr>
        <w:t>geteuid,</w:t>
      </w:r>
      <w:r>
        <w:rPr>
          <w:rFonts w:hint="eastAsia"/>
          <w:spacing w:val="-8"/>
          <w:kern w:val="2"/>
        </w:rPr>
        <w:t xml:space="preserve"> </w:t>
      </w:r>
    </w:p>
    <w:p>
      <w:pPr>
        <w:pStyle w:val="26"/>
        <w:spacing w:line="230" w:lineRule="exact"/>
        <w:rPr>
          <w:rFonts w:ascii="宋体"/>
          <w:spacing w:val="-2"/>
          <w:kern w:val="2"/>
        </w:rPr>
      </w:pPr>
      <w:r>
        <w:rPr>
          <w:spacing w:val="-2"/>
          <w:kern w:val="2"/>
        </w:rPr>
        <w:t>posix</w:t>
      </w:r>
      <w:r>
        <w:rPr>
          <w:rFonts w:ascii="宋体"/>
          <w:spacing w:val="-2"/>
          <w:kern w:val="2"/>
        </w:rPr>
        <w:t>_</w:t>
      </w:r>
      <w:r>
        <w:rPr>
          <w:spacing w:val="-2"/>
          <w:kern w:val="2"/>
        </w:rPr>
        <w:t>getgid,po six</w:t>
      </w:r>
      <w:r>
        <w:rPr>
          <w:rFonts w:ascii="宋体"/>
          <w:spacing w:val="-2"/>
          <w:kern w:val="2"/>
        </w:rPr>
        <w:t>_</w:t>
      </w:r>
      <w:r>
        <w:rPr>
          <w:spacing w:val="-2"/>
          <w:kern w:val="2"/>
        </w:rPr>
        <w:t>getgrgid,posix</w:t>
      </w:r>
      <w:r>
        <w:rPr>
          <w:rFonts w:ascii="宋体"/>
          <w:spacing w:val="-2"/>
          <w:kern w:val="2"/>
        </w:rPr>
        <w:t>_</w:t>
      </w:r>
      <w:r>
        <w:rPr>
          <w:spacing w:val="-2"/>
          <w:kern w:val="2"/>
        </w:rPr>
        <w:t>getgrnam,posix</w:t>
      </w:r>
      <w:r>
        <w:rPr>
          <w:rFonts w:ascii="宋体"/>
          <w:spacing w:val="-2"/>
          <w:kern w:val="2"/>
        </w:rPr>
        <w:t>_</w:t>
      </w:r>
      <w:r>
        <w:rPr>
          <w:spacing w:val="-2"/>
          <w:kern w:val="2"/>
        </w:rPr>
        <w:t>getgroups,posix</w:t>
      </w:r>
      <w:r>
        <w:rPr>
          <w:rFonts w:ascii="宋体"/>
          <w:spacing w:val="-2"/>
          <w:kern w:val="2"/>
        </w:rPr>
        <w:t>_</w:t>
      </w:r>
      <w:r>
        <w:rPr>
          <w:spacing w:val="-2"/>
          <w:kern w:val="2"/>
        </w:rPr>
        <w:t>getlogin,posix</w:t>
      </w:r>
      <w:r>
        <w:rPr>
          <w:rFonts w:ascii="宋体"/>
          <w:spacing w:val="-2"/>
          <w:kern w:val="2"/>
        </w:rPr>
        <w:t>_</w:t>
      </w:r>
    </w:p>
    <w:p>
      <w:pPr>
        <w:pStyle w:val="26"/>
        <w:spacing w:line="230" w:lineRule="exact"/>
        <w:rPr>
          <w:spacing w:val="2"/>
          <w:kern w:val="2"/>
        </w:rPr>
      </w:pPr>
      <w:r>
        <w:rPr>
          <w:spacing w:val="-2"/>
          <w:kern w:val="2"/>
        </w:rPr>
        <w:t>getpgid,posix</w:t>
      </w:r>
      <w:r>
        <w:rPr>
          <w:rFonts w:ascii="宋体"/>
          <w:spacing w:val="-2"/>
          <w:kern w:val="2"/>
        </w:rPr>
        <w:t>_</w:t>
      </w:r>
      <w:r>
        <w:rPr>
          <w:spacing w:val="-2"/>
          <w:kern w:val="2"/>
        </w:rPr>
        <w:t>getpgrp,posix</w:t>
      </w:r>
      <w:r>
        <w:rPr>
          <w:rFonts w:ascii="宋体"/>
          <w:spacing w:val="-2"/>
          <w:kern w:val="2"/>
        </w:rPr>
        <w:t>_</w:t>
      </w:r>
      <w:r>
        <w:rPr>
          <w:spacing w:val="-2"/>
          <w:kern w:val="2"/>
        </w:rPr>
        <w:t>getpid,posix</w:t>
      </w:r>
      <w:r>
        <w:rPr>
          <w:rFonts w:ascii="宋体"/>
          <w:spacing w:val="-2"/>
          <w:kern w:val="2"/>
        </w:rPr>
        <w:t>_</w:t>
      </w:r>
      <w:r>
        <w:rPr>
          <w:spacing w:val="-2"/>
          <w:kern w:val="2"/>
        </w:rPr>
        <w:t>getppid,posix</w:t>
      </w:r>
      <w:r>
        <w:rPr>
          <w:rFonts w:ascii="宋体"/>
          <w:spacing w:val="-2"/>
          <w:kern w:val="2"/>
        </w:rPr>
        <w:t>_</w:t>
      </w:r>
      <w:r>
        <w:rPr>
          <w:spacing w:val="-2"/>
          <w:kern w:val="2"/>
        </w:rPr>
        <w:t>getpwnam,posix</w:t>
      </w:r>
      <w:r>
        <w:rPr>
          <w:rFonts w:ascii="宋体"/>
          <w:spacing w:val="-2"/>
          <w:kern w:val="2"/>
        </w:rPr>
        <w:t>_</w:t>
      </w:r>
      <w:r>
        <w:rPr>
          <w:spacing w:val="-2"/>
          <w:kern w:val="2"/>
        </w:rPr>
        <w:t> getpwuid,</w:t>
      </w:r>
    </w:p>
    <w:p>
      <w:pPr>
        <w:pStyle w:val="26"/>
        <w:spacing w:line="230" w:lineRule="exact"/>
        <w:rPr>
          <w:kern w:val="2"/>
        </w:rPr>
      </w:pPr>
      <w:r>
        <w:rPr>
          <w:spacing w:val="2"/>
          <w:kern w:val="2"/>
        </w:rPr>
        <w:t>posix</w:t>
      </w:r>
      <w:r>
        <w:rPr>
          <w:rFonts w:ascii="宋体"/>
          <w:spacing w:val="2"/>
          <w:kern w:val="2"/>
        </w:rPr>
        <w:t>_</w:t>
      </w:r>
      <w:r>
        <w:rPr>
          <w:spacing w:val="2"/>
          <w:kern w:val="2"/>
        </w:rPr>
        <w:t>getrlimit,</w:t>
      </w:r>
      <w:r>
        <w:rPr>
          <w:kern w:val="2"/>
        </w:rPr>
        <w:t>posix</w:t>
      </w:r>
      <w:r>
        <w:rPr>
          <w:rFonts w:ascii="宋体"/>
          <w:kern w:val="2"/>
        </w:rPr>
        <w:t>_</w:t>
      </w:r>
      <w:r>
        <w:rPr>
          <w:kern w:val="2"/>
        </w:rPr>
        <w:t>getsid,posix</w:t>
      </w:r>
      <w:r>
        <w:rPr>
          <w:rFonts w:ascii="宋体"/>
          <w:kern w:val="2"/>
        </w:rPr>
        <w:t>_</w:t>
      </w:r>
      <w:r>
        <w:rPr>
          <w:kern w:val="2"/>
        </w:rPr>
        <w:t>getuid,posix</w:t>
      </w:r>
      <w:r>
        <w:rPr>
          <w:rFonts w:ascii="宋体"/>
          <w:kern w:val="2"/>
        </w:rPr>
        <w:t>_</w:t>
      </w:r>
      <w:r>
        <w:rPr>
          <w:kern w:val="2"/>
        </w:rPr>
        <w:t>isatty,posix</w:t>
      </w:r>
      <w:r>
        <w:rPr>
          <w:rFonts w:ascii="宋体"/>
          <w:kern w:val="2"/>
        </w:rPr>
        <w:t>_</w:t>
      </w:r>
      <w:r>
        <w:rPr>
          <w:kern w:val="2"/>
        </w:rPr>
        <w:t>kill,posix</w:t>
      </w:r>
      <w:r>
        <w:rPr>
          <w:rFonts w:ascii="宋体"/>
          <w:kern w:val="2"/>
        </w:rPr>
        <w:t>_</w:t>
      </w:r>
      <w:r>
        <w:rPr>
          <w:kern w:val="2"/>
        </w:rPr>
        <w:t>mkfifo,</w:t>
      </w:r>
    </w:p>
    <w:p>
      <w:pPr>
        <w:pStyle w:val="26"/>
        <w:spacing w:line="230" w:lineRule="exact"/>
        <w:rPr>
          <w:spacing w:val="-2"/>
          <w:kern w:val="2"/>
        </w:rPr>
      </w:pPr>
      <w:r>
        <w:rPr>
          <w:spacing w:val="-2"/>
          <w:kern w:val="2"/>
        </w:rPr>
        <w:t>posix</w:t>
      </w:r>
      <w:r>
        <w:rPr>
          <w:rFonts w:ascii="宋体"/>
          <w:spacing w:val="-2"/>
          <w:kern w:val="2"/>
        </w:rPr>
        <w:t>_</w:t>
      </w:r>
      <w:r>
        <w:rPr>
          <w:spacing w:val="-2"/>
          <w:kern w:val="2"/>
        </w:rPr>
        <w:t>setegid,posix</w:t>
      </w:r>
      <w:r>
        <w:rPr>
          <w:rFonts w:ascii="宋体"/>
          <w:spacing w:val="-2"/>
          <w:kern w:val="2"/>
        </w:rPr>
        <w:t>_</w:t>
      </w:r>
      <w:r>
        <w:rPr>
          <w:spacing w:val="-2"/>
          <w:kern w:val="2"/>
        </w:rPr>
        <w:t>seteuid,posix</w:t>
      </w:r>
      <w:r>
        <w:rPr>
          <w:rFonts w:ascii="宋体"/>
          <w:spacing w:val="-2"/>
          <w:kern w:val="2"/>
        </w:rPr>
        <w:t>_</w:t>
      </w:r>
      <w:r>
        <w:rPr>
          <w:spacing w:val="-2"/>
          <w:kern w:val="2"/>
        </w:rPr>
        <w:t>setgid,posix</w:t>
      </w:r>
      <w:r>
        <w:rPr>
          <w:rFonts w:ascii="宋体"/>
          <w:spacing w:val="-2"/>
          <w:kern w:val="2"/>
        </w:rPr>
        <w:t>_</w:t>
      </w:r>
      <w:r>
        <w:rPr>
          <w:spacing w:val="-2"/>
          <w:kern w:val="2"/>
        </w:rPr>
        <w:t> setpgid,posix</w:t>
      </w:r>
      <w:r>
        <w:rPr>
          <w:rFonts w:ascii="宋体"/>
          <w:spacing w:val="-2"/>
          <w:kern w:val="2"/>
        </w:rPr>
        <w:t>_</w:t>
      </w:r>
      <w:r>
        <w:rPr>
          <w:spacing w:val="-2"/>
          <w:kern w:val="2"/>
        </w:rPr>
        <w:t>setsid,posix</w:t>
      </w:r>
      <w:r>
        <w:rPr>
          <w:rFonts w:ascii="宋体"/>
          <w:spacing w:val="-2"/>
          <w:kern w:val="2"/>
        </w:rPr>
        <w:t>_</w:t>
      </w:r>
      <w:r>
        <w:rPr>
          <w:spacing w:val="-2"/>
          <w:kern w:val="2"/>
        </w:rPr>
        <w:t>setuid,</w:t>
      </w:r>
    </w:p>
    <w:p>
      <w:pPr>
        <w:pStyle w:val="26"/>
        <w:spacing w:line="230" w:lineRule="exact"/>
        <w:rPr>
          <w:kern w:val="2"/>
        </w:rPr>
      </w:pPr>
      <w:r>
        <w:rPr>
          <w:kern w:val="2"/>
        </w:rPr>
        <w:t>posix</w:t>
      </w:r>
      <w:r>
        <w:rPr>
          <w:rFonts w:ascii="宋体"/>
          <w:kern w:val="2"/>
        </w:rPr>
        <w:t>_</w:t>
      </w:r>
      <w:r>
        <w:rPr>
          <w:kern w:val="2"/>
        </w:rPr>
        <w:t>strerror,posix</w:t>
      </w:r>
      <w:r>
        <w:rPr>
          <w:rFonts w:ascii="宋体"/>
          <w:kern w:val="2"/>
        </w:rPr>
        <w:t>_</w:t>
      </w:r>
      <w:r>
        <w:rPr>
          <w:kern w:val="2"/>
        </w:rPr>
        <w:t>times,posix</w:t>
      </w:r>
      <w:r>
        <w:rPr>
          <w:rFonts w:ascii="宋体"/>
          <w:kern w:val="2"/>
        </w:rPr>
        <w:t>_</w:t>
      </w:r>
      <w:r>
        <w:rPr>
          <w:kern w:val="2"/>
        </w:rPr>
        <w:t>ttyname,posix</w:t>
      </w:r>
      <w:r>
        <w:rPr>
          <w:rFonts w:ascii="宋体"/>
          <w:kern w:val="2"/>
        </w:rPr>
        <w:t>_</w:t>
      </w:r>
      <w:r>
        <w:rPr>
          <w:kern w:val="2"/>
        </w:rPr>
        <w:t>uname</w:t>
      </w:r>
    </w:p>
    <w:p>
      <w:pPr>
        <w:pStyle w:val="26"/>
        <w:rPr>
          <w:kern w:val="2"/>
        </w:rPr>
      </w:pPr>
      <w:r>
        <w:rPr>
          <w:kern w:val="2"/>
        </w:rPr>
        <w:t>306 </w:t>
      </w:r>
    </w:p>
    <w:p>
      <w:pPr>
        <w:pStyle w:val="26"/>
        <w:rPr>
          <w:kern w:val="2"/>
        </w:rPr>
      </w:pPr>
      <w:r>
        <w:rPr>
          <w:kern w:val="2"/>
        </w:rPr>
        <w:t>………………</w:t>
      </w:r>
      <w:r>
        <w:rPr>
          <w:rFonts w:hint="eastAsia"/>
          <w:kern w:val="2"/>
        </w:rPr>
        <w:t>省略部分输出信息</w:t>
      </w:r>
      <w:r>
        <w:rPr>
          <w:kern w:val="2"/>
        </w:rPr>
        <w:t>………………</w:t>
      </w:r>
    </w:p>
    <w:p>
      <w:pPr>
        <w:pStyle w:val="59"/>
        <w:spacing w:after="90"/>
        <w:rPr>
          <w:kern w:val="2"/>
        </w:rPr>
      </w:pPr>
    </w:p>
    <w:p>
      <w:pPr>
        <w:rPr>
          <w:kern w:val="2"/>
        </w:rPr>
      </w:pPr>
      <w:r>
        <w:rPr>
          <w:rFonts w:hint="eastAsia"/>
          <w:color w:val="000000"/>
          <w:kern w:val="2"/>
        </w:rPr>
        <w:t>这样就把</w:t>
      </w:r>
      <w:r>
        <w:rPr>
          <w:color w:val="000000"/>
          <w:kern w:val="2"/>
        </w:rPr>
        <w:t>php</w:t>
      </w:r>
      <w:r>
        <w:rPr>
          <w:rFonts w:hint="eastAsia"/>
          <w:color w:val="000000"/>
          <w:kern w:val="2"/>
        </w:rPr>
        <w:t>服务程序配置妥当了。最后，还需要编辑</w:t>
      </w:r>
      <w:r>
        <w:rPr>
          <w:color w:val="000000"/>
          <w:kern w:val="2"/>
        </w:rPr>
        <w:t>Nginx</w:t>
      </w:r>
      <w:r>
        <w:rPr>
          <w:rFonts w:hint="eastAsia"/>
          <w:color w:val="000000"/>
          <w:kern w:val="2"/>
        </w:rPr>
        <w:t>服务程序的主配置文件，把第</w:t>
      </w:r>
      <w:r>
        <w:rPr>
          <w:color w:val="000000"/>
          <w:kern w:val="2"/>
        </w:rPr>
        <w:t>2</w:t>
      </w:r>
      <w:r>
        <w:rPr>
          <w:rFonts w:hint="eastAsia"/>
          <w:color w:val="000000"/>
          <w:kern w:val="2"/>
        </w:rPr>
        <w:t>行的井号（</w:t>
      </w:r>
      <w:r>
        <w:rPr>
          <w:color w:val="000000"/>
          <w:kern w:val="2"/>
        </w:rPr>
        <w:t>#</w:t>
      </w:r>
      <w:r>
        <w:rPr>
          <w:rFonts w:hint="eastAsia"/>
          <w:color w:val="000000"/>
          <w:kern w:val="2"/>
        </w:rPr>
        <w:t>）删除，然后在后面写上负责运行</w:t>
      </w:r>
      <w:r>
        <w:rPr>
          <w:color w:val="000000"/>
          <w:kern w:val="2"/>
        </w:rPr>
        <w:t>Nginx</w:t>
      </w:r>
      <w:r>
        <w:rPr>
          <w:rFonts w:hint="eastAsia"/>
          <w:color w:val="000000"/>
          <w:kern w:val="2"/>
        </w:rPr>
        <w:t>服务程序的账户名称和用户组名称；在第</w:t>
      </w:r>
      <w:r>
        <w:rPr>
          <w:color w:val="000000"/>
          <w:kern w:val="2"/>
        </w:rPr>
        <w:t>45</w:t>
      </w:r>
      <w:r>
        <w:rPr>
          <w:rFonts w:hint="eastAsia"/>
          <w:color w:val="000000"/>
          <w:kern w:val="2"/>
        </w:rPr>
        <w:t>行的</w:t>
      </w:r>
      <w:r>
        <w:rPr>
          <w:color w:val="000000"/>
          <w:kern w:val="2"/>
        </w:rPr>
        <w:t>index</w:t>
      </w:r>
      <w:r>
        <w:rPr>
          <w:rFonts w:hint="eastAsia"/>
          <w:color w:val="000000"/>
          <w:kern w:val="2"/>
        </w:rPr>
        <w:t>参数后面写上网站的首页名称。最后是将第</w:t>
      </w:r>
      <w:r>
        <w:rPr>
          <w:color w:val="000000"/>
          <w:kern w:val="2"/>
        </w:rPr>
        <w:t>65</w:t>
      </w:r>
      <w:r>
        <w:rPr>
          <w:rFonts w:hint="eastAsia" w:eastAsia="宋体"/>
          <w:color w:val="000000"/>
          <w:kern w:val="2"/>
        </w:rPr>
        <w:t>～</w:t>
      </w:r>
      <w:r>
        <w:rPr>
          <w:color w:val="000000"/>
          <w:kern w:val="2"/>
        </w:rPr>
        <w:t>71</w:t>
      </w:r>
      <w:r>
        <w:rPr>
          <w:rFonts w:hint="eastAsia"/>
          <w:color w:val="000000"/>
          <w:kern w:val="2"/>
        </w:rPr>
        <w:t>行参数前的井号（</w:t>
      </w:r>
      <w:r>
        <w:rPr>
          <w:color w:val="000000"/>
          <w:kern w:val="2"/>
        </w:rPr>
        <w:t>#</w:t>
      </w:r>
      <w:r>
        <w:rPr>
          <w:rFonts w:hint="eastAsia"/>
          <w:color w:val="000000"/>
          <w:kern w:val="2"/>
        </w:rPr>
        <w:t>）删除来启用参数，主要是修改第</w:t>
      </w:r>
      <w:r>
        <w:rPr>
          <w:color w:val="000000"/>
          <w:kern w:val="2"/>
        </w:rPr>
        <w:t>69</w:t>
      </w:r>
      <w:r>
        <w:rPr>
          <w:rFonts w:hint="eastAsia"/>
          <w:color w:val="000000"/>
          <w:kern w:val="2"/>
        </w:rPr>
        <w:t>行的脚本名称路径参数，其中</w:t>
      </w:r>
      <w:r>
        <w:rPr>
          <w:color w:val="000000"/>
          <w:kern w:val="2"/>
        </w:rPr>
        <w:t>$document</w:t>
      </w:r>
      <w:r>
        <w:rPr>
          <w:rFonts w:ascii="宋体" w:eastAsia="宋体"/>
          <w:color w:val="000000"/>
          <w:kern w:val="2"/>
        </w:rPr>
        <w:t>_</w:t>
      </w:r>
      <w:r>
        <w:rPr>
          <w:color w:val="000000"/>
          <w:kern w:val="2"/>
        </w:rPr>
        <w:t>root</w:t>
      </w:r>
      <w:r>
        <w:rPr>
          <w:rFonts w:hint="eastAsia"/>
          <w:color w:val="000000"/>
          <w:kern w:val="2"/>
        </w:rPr>
        <w:t>变量即为网站信息存储的根目录路径，若没有设置该变量，则</w:t>
      </w:r>
      <w:r>
        <w:rPr>
          <w:color w:val="000000"/>
          <w:kern w:val="2"/>
        </w:rPr>
        <w:t>Nginx</w:t>
      </w:r>
      <w:r>
        <w:rPr>
          <w:rFonts w:hint="eastAsia"/>
          <w:color w:val="000000"/>
          <w:kern w:val="2"/>
        </w:rPr>
        <w:t>服务程序无法找到网站信息，因此会提示“</w:t>
      </w:r>
      <w:r>
        <w:rPr>
          <w:color w:val="000000"/>
          <w:kern w:val="2"/>
        </w:rPr>
        <w:t>404</w:t>
      </w:r>
      <w:r>
        <w:rPr>
          <w:rFonts w:hint="eastAsia"/>
          <w:color w:val="000000"/>
          <w:kern w:val="2"/>
        </w:rPr>
        <w:t>页面未找到”的报错信息。在确认参数信息填写正确后便可重启</w:t>
      </w:r>
      <w:r>
        <w:rPr>
          <w:color w:val="000000"/>
          <w:kern w:val="2"/>
        </w:rPr>
        <w:t>Nginx</w:t>
      </w:r>
      <w:r>
        <w:rPr>
          <w:rFonts w:hint="eastAsia"/>
          <w:color w:val="000000"/>
          <w:kern w:val="2"/>
        </w:rPr>
        <w:t>服务与</w:t>
      </w:r>
      <w:r>
        <w:rPr>
          <w:color w:val="000000"/>
          <w:kern w:val="2"/>
        </w:rPr>
        <w:t>php-fpm</w:t>
      </w:r>
      <w:r>
        <w:rPr>
          <w:rFonts w:hint="eastAsia"/>
          <w:color w:val="000000"/>
          <w:kern w:val="2"/>
        </w:rPr>
        <w:t>服务。</w:t>
      </w:r>
    </w:p>
    <w:p>
      <w:pPr>
        <w:pStyle w:val="58"/>
        <w:rPr>
          <w:kern w:val="2"/>
        </w:rPr>
      </w:pPr>
    </w:p>
    <w:p>
      <w:pPr>
        <w:pStyle w:val="26"/>
        <w:spacing w:line="230" w:lineRule="exact"/>
        <w:rPr>
          <w:kern w:val="2"/>
        </w:rPr>
      </w:pPr>
      <w:r>
        <w:rPr>
          <w:kern w:val="2"/>
        </w:rPr>
        <w:t> [root@linuxprobe php-5.5.14]# vim /usr/local/nginx/conf/nginx.conf</w:t>
      </w:r>
    </w:p>
    <w:p>
      <w:pPr>
        <w:pStyle w:val="26"/>
        <w:spacing w:line="230" w:lineRule="exact"/>
        <w:rPr>
          <w:kern w:val="2"/>
        </w:rPr>
      </w:pPr>
      <w:r>
        <w:rPr>
          <w:kern w:val="2"/>
        </w:rPr>
        <w:t> 1 </w:t>
      </w:r>
    </w:p>
    <w:p>
      <w:pPr>
        <w:pStyle w:val="26"/>
        <w:spacing w:line="230" w:lineRule="exact"/>
        <w:rPr>
          <w:kern w:val="2"/>
        </w:rPr>
      </w:pPr>
      <w:r>
        <w:rPr>
          <w:kern w:val="2"/>
        </w:rPr>
        <w:t> </w:t>
      </w:r>
      <w:r>
        <w:rPr>
          <w:b/>
          <w:bCs/>
          <w:kern w:val="2"/>
        </w:rPr>
        <w:t>2 user www www;</w:t>
      </w:r>
    </w:p>
    <w:p>
      <w:pPr>
        <w:pStyle w:val="26"/>
        <w:spacing w:line="230" w:lineRule="exact"/>
        <w:rPr>
          <w:kern w:val="2"/>
        </w:rPr>
      </w:pPr>
      <w:r>
        <w:rPr>
          <w:kern w:val="2"/>
        </w:rPr>
        <w:t> 3 worker</w:t>
      </w:r>
      <w:r>
        <w:rPr>
          <w:rFonts w:ascii="宋体"/>
          <w:kern w:val="2"/>
        </w:rPr>
        <w:t>_</w:t>
      </w:r>
      <w:r>
        <w:rPr>
          <w:kern w:val="2"/>
        </w:rPr>
        <w:t>processes 1;</w:t>
      </w:r>
    </w:p>
    <w:p>
      <w:pPr>
        <w:pStyle w:val="26"/>
        <w:spacing w:line="230" w:lineRule="exact"/>
        <w:rPr>
          <w:kern w:val="2"/>
        </w:rPr>
      </w:pPr>
      <w:r>
        <w:rPr>
          <w:kern w:val="2"/>
        </w:rPr>
        <w:t> 4 </w:t>
      </w:r>
    </w:p>
    <w:p>
      <w:pPr>
        <w:pStyle w:val="26"/>
        <w:spacing w:line="230" w:lineRule="exact"/>
        <w:rPr>
          <w:kern w:val="2"/>
        </w:rPr>
      </w:pPr>
      <w:r>
        <w:rPr>
          <w:kern w:val="2"/>
        </w:rPr>
        <w:t> 5 #error</w:t>
      </w:r>
      <w:r>
        <w:rPr>
          <w:rFonts w:ascii="宋体"/>
          <w:kern w:val="2"/>
        </w:rPr>
        <w:t>_</w:t>
      </w:r>
      <w:r>
        <w:rPr>
          <w:kern w:val="2"/>
        </w:rPr>
        <w:t>log logs/error.log;</w:t>
      </w:r>
    </w:p>
    <w:p>
      <w:pPr>
        <w:pStyle w:val="26"/>
        <w:spacing w:line="230" w:lineRule="exact"/>
        <w:rPr>
          <w:kern w:val="2"/>
        </w:rPr>
      </w:pPr>
      <w:r>
        <w:rPr>
          <w:kern w:val="2"/>
        </w:rPr>
        <w:t> 6 #error</w:t>
      </w:r>
      <w:r>
        <w:rPr>
          <w:rFonts w:ascii="宋体"/>
          <w:kern w:val="2"/>
        </w:rPr>
        <w:t>_</w:t>
      </w:r>
      <w:r>
        <w:rPr>
          <w:kern w:val="2"/>
        </w:rPr>
        <w:t>log logs/error.log notice;</w:t>
      </w:r>
    </w:p>
    <w:p>
      <w:pPr>
        <w:pStyle w:val="26"/>
        <w:spacing w:line="230" w:lineRule="exact"/>
        <w:rPr>
          <w:kern w:val="2"/>
        </w:rPr>
      </w:pPr>
      <w:r>
        <w:rPr>
          <w:kern w:val="2"/>
        </w:rPr>
        <w:t> 7 #error</w:t>
      </w:r>
      <w:r>
        <w:rPr>
          <w:rFonts w:ascii="宋体"/>
          <w:kern w:val="2"/>
        </w:rPr>
        <w:t>_</w:t>
      </w:r>
      <w:r>
        <w:rPr>
          <w:kern w:val="2"/>
        </w:rPr>
        <w:t>log logs/error.log info;</w:t>
      </w:r>
    </w:p>
    <w:p>
      <w:pPr>
        <w:pStyle w:val="26"/>
        <w:spacing w:line="230" w:lineRule="exact"/>
        <w:rPr>
          <w:kern w:val="2"/>
        </w:rPr>
      </w:pPr>
      <w:r>
        <w:rPr>
          <w:kern w:val="2"/>
        </w:rPr>
        <w:t> 8 </w:t>
      </w:r>
    </w:p>
    <w:p>
      <w:pPr>
        <w:pStyle w:val="26"/>
        <w:spacing w:line="230" w:lineRule="exact"/>
        <w:rPr>
          <w:kern w:val="2"/>
        </w:rPr>
      </w:pPr>
      <w:r>
        <w:rPr>
          <w:kern w:val="2"/>
        </w:rPr>
        <w:t> 9 #pid logs/nginx.pid;</w:t>
      </w:r>
    </w:p>
    <w:p>
      <w:pPr>
        <w:pStyle w:val="26"/>
        <w:spacing w:line="230" w:lineRule="exact"/>
        <w:rPr>
          <w:kern w:val="2"/>
        </w:rPr>
      </w:pPr>
      <w:r>
        <w:rPr>
          <w:kern w:val="2"/>
        </w:rPr>
        <w:t> 10 </w:t>
      </w:r>
    </w:p>
    <w:p>
      <w:pPr>
        <w:pStyle w:val="26"/>
        <w:spacing w:line="230" w:lineRule="exact"/>
        <w:rPr>
          <w:kern w:val="2"/>
        </w:rPr>
      </w:pPr>
      <w:r>
        <w:rPr>
          <w:kern w:val="2"/>
        </w:rPr>
        <w:t> 11 </w:t>
      </w:r>
    </w:p>
    <w:p>
      <w:pPr>
        <w:pStyle w:val="26"/>
        <w:spacing w:line="230" w:lineRule="exact"/>
        <w:rPr>
          <w:kern w:val="2"/>
        </w:rPr>
      </w:pPr>
      <w:r>
        <w:rPr>
          <w:kern w:val="2"/>
        </w:rPr>
        <w:t>………………</w:t>
      </w:r>
      <w:r>
        <w:rPr>
          <w:rFonts w:hint="eastAsia"/>
          <w:kern w:val="2"/>
        </w:rPr>
        <w:t>省略部分输出信息</w:t>
      </w:r>
      <w:r>
        <w:rPr>
          <w:kern w:val="2"/>
        </w:rPr>
        <w:t>………………</w:t>
      </w:r>
    </w:p>
    <w:p>
      <w:pPr>
        <w:pStyle w:val="26"/>
        <w:spacing w:line="230" w:lineRule="exact"/>
        <w:rPr>
          <w:kern w:val="2"/>
        </w:rPr>
      </w:pPr>
      <w:r>
        <w:rPr>
          <w:kern w:val="2"/>
        </w:rPr>
        <w:t> 40 </w:t>
      </w:r>
    </w:p>
    <w:p>
      <w:pPr>
        <w:pStyle w:val="26"/>
        <w:spacing w:line="230" w:lineRule="exact"/>
        <w:rPr>
          <w:kern w:val="2"/>
        </w:rPr>
      </w:pPr>
      <w:r>
        <w:rPr>
          <w:kern w:val="2"/>
        </w:rPr>
        <w:t> 41 #access</w:t>
      </w:r>
      <w:r>
        <w:rPr>
          <w:rFonts w:ascii="宋体"/>
          <w:kern w:val="2"/>
        </w:rPr>
        <w:t>_</w:t>
      </w:r>
      <w:r>
        <w:rPr>
          <w:kern w:val="2"/>
        </w:rPr>
        <w:t>log logs/host.access.log main;</w:t>
      </w:r>
    </w:p>
    <w:p>
      <w:pPr>
        <w:pStyle w:val="26"/>
        <w:spacing w:line="230" w:lineRule="exact"/>
        <w:rPr>
          <w:kern w:val="2"/>
        </w:rPr>
      </w:pPr>
      <w:r>
        <w:rPr>
          <w:kern w:val="2"/>
        </w:rPr>
        <w:t> 42 </w:t>
      </w:r>
    </w:p>
    <w:p>
      <w:pPr>
        <w:pStyle w:val="26"/>
        <w:spacing w:line="230" w:lineRule="exact"/>
        <w:rPr>
          <w:kern w:val="2"/>
        </w:rPr>
      </w:pPr>
      <w:r>
        <w:rPr>
          <w:kern w:val="2"/>
        </w:rPr>
        <w:t> 43 location / {</w:t>
      </w:r>
    </w:p>
    <w:p>
      <w:pPr>
        <w:pStyle w:val="26"/>
        <w:spacing w:line="230" w:lineRule="exact"/>
        <w:rPr>
          <w:kern w:val="2"/>
        </w:rPr>
      </w:pPr>
      <w:r>
        <w:rPr>
          <w:kern w:val="2"/>
        </w:rPr>
        <w:t> 44 root html;</w:t>
      </w:r>
    </w:p>
    <w:p>
      <w:pPr>
        <w:pStyle w:val="26"/>
        <w:spacing w:line="230" w:lineRule="exact"/>
        <w:rPr>
          <w:kern w:val="2"/>
        </w:rPr>
      </w:pPr>
      <w:r>
        <w:rPr>
          <w:b/>
          <w:bCs/>
          <w:kern w:val="2"/>
        </w:rPr>
        <w:t> 45 index index.html index.htm index.php;</w:t>
      </w:r>
    </w:p>
    <w:p>
      <w:pPr>
        <w:pStyle w:val="26"/>
        <w:spacing w:line="230" w:lineRule="exact"/>
        <w:rPr>
          <w:kern w:val="2"/>
        </w:rPr>
      </w:pPr>
      <w:r>
        <w:rPr>
          <w:kern w:val="2"/>
        </w:rPr>
        <w:t> 46 }</w:t>
      </w:r>
    </w:p>
    <w:p>
      <w:pPr>
        <w:pStyle w:val="26"/>
        <w:spacing w:line="230" w:lineRule="exact"/>
        <w:rPr>
          <w:kern w:val="2"/>
        </w:rPr>
      </w:pPr>
      <w:r>
        <w:rPr>
          <w:kern w:val="2"/>
        </w:rPr>
        <w:t> 47 </w:t>
      </w:r>
    </w:p>
    <w:p>
      <w:pPr>
        <w:pStyle w:val="26"/>
        <w:spacing w:line="230" w:lineRule="exact"/>
        <w:rPr>
          <w:kern w:val="2"/>
        </w:rPr>
      </w:pPr>
      <w:r>
        <w:rPr>
          <w:kern w:val="2"/>
        </w:rPr>
        <w:t>………………</w:t>
      </w:r>
      <w:r>
        <w:rPr>
          <w:rFonts w:hint="eastAsia"/>
          <w:kern w:val="2"/>
        </w:rPr>
        <w:t>省略部分输出信息</w:t>
      </w:r>
      <w:r>
        <w:rPr>
          <w:kern w:val="2"/>
        </w:rPr>
        <w:t>………………</w:t>
      </w:r>
    </w:p>
    <w:p>
      <w:pPr>
        <w:pStyle w:val="26"/>
        <w:spacing w:line="230" w:lineRule="exact"/>
        <w:rPr>
          <w:kern w:val="2"/>
        </w:rPr>
      </w:pPr>
      <w:r>
        <w:rPr>
          <w:kern w:val="2"/>
        </w:rPr>
        <w:t> 62 </w:t>
      </w:r>
    </w:p>
    <w:p>
      <w:pPr>
        <w:pStyle w:val="26"/>
        <w:spacing w:line="230" w:lineRule="exact"/>
        <w:rPr>
          <w:kern w:val="2"/>
        </w:rPr>
      </w:pPr>
      <w:r>
        <w:rPr>
          <w:kern w:val="2"/>
        </w:rPr>
        <w:t> 63 #pass the PHP scripts to FastCGI server listening on 127.0.0.1:9000</w:t>
      </w:r>
    </w:p>
    <w:p>
      <w:pPr>
        <w:pStyle w:val="26"/>
        <w:spacing w:line="230" w:lineRule="exact"/>
        <w:rPr>
          <w:kern w:val="2"/>
        </w:rPr>
      </w:pPr>
      <w:r>
        <w:rPr>
          <w:kern w:val="2"/>
        </w:rPr>
        <w:t> 64 </w:t>
      </w:r>
    </w:p>
    <w:p>
      <w:pPr>
        <w:pStyle w:val="26"/>
        <w:spacing w:line="230" w:lineRule="exact"/>
        <w:rPr>
          <w:kern w:val="2"/>
        </w:rPr>
      </w:pPr>
      <w:r>
        <w:rPr>
          <w:kern w:val="2"/>
        </w:rPr>
        <w:t> 65 location ~ \.php$ {</w:t>
      </w:r>
    </w:p>
    <w:p>
      <w:pPr>
        <w:pStyle w:val="26"/>
        <w:spacing w:line="230" w:lineRule="exact"/>
        <w:rPr>
          <w:kern w:val="2"/>
        </w:rPr>
      </w:pPr>
      <w:r>
        <w:rPr>
          <w:kern w:val="2"/>
        </w:rPr>
        <w:t> 66 root html;</w:t>
      </w:r>
    </w:p>
    <w:p>
      <w:pPr>
        <w:pStyle w:val="26"/>
        <w:spacing w:line="230" w:lineRule="exact"/>
        <w:rPr>
          <w:kern w:val="2"/>
        </w:rPr>
      </w:pPr>
      <w:r>
        <w:rPr>
          <w:kern w:val="2"/>
        </w:rPr>
        <w:t> 67 fastcgi</w:t>
      </w:r>
      <w:r>
        <w:rPr>
          <w:rFonts w:ascii="宋体"/>
          <w:kern w:val="2"/>
        </w:rPr>
        <w:t>_</w:t>
      </w:r>
      <w:r>
        <w:rPr>
          <w:kern w:val="2"/>
        </w:rPr>
        <w:t>pass 127.0.0.1:9000;</w:t>
      </w:r>
    </w:p>
    <w:p>
      <w:pPr>
        <w:pStyle w:val="26"/>
        <w:spacing w:line="230" w:lineRule="exact"/>
        <w:rPr>
          <w:kern w:val="2"/>
        </w:rPr>
      </w:pPr>
      <w:r>
        <w:rPr>
          <w:kern w:val="2"/>
        </w:rPr>
        <w:t> 68 fastcgi</w:t>
      </w:r>
      <w:r>
        <w:rPr>
          <w:rFonts w:ascii="宋体"/>
          <w:kern w:val="2"/>
        </w:rPr>
        <w:t>_</w:t>
      </w:r>
      <w:r>
        <w:rPr>
          <w:kern w:val="2"/>
        </w:rPr>
        <w:t>index index.php;</w:t>
      </w:r>
    </w:p>
    <w:p>
      <w:pPr>
        <w:pStyle w:val="26"/>
        <w:spacing w:line="230" w:lineRule="exact"/>
        <w:rPr>
          <w:kern w:val="2"/>
        </w:rPr>
      </w:pPr>
      <w:r>
        <w:rPr>
          <w:kern w:val="2"/>
        </w:rPr>
        <w:t> 69 fastcgi</w:t>
      </w:r>
      <w:r>
        <w:rPr>
          <w:rFonts w:ascii="宋体"/>
          <w:kern w:val="2"/>
        </w:rPr>
        <w:t>_</w:t>
      </w:r>
      <w:r>
        <w:rPr>
          <w:kern w:val="2"/>
        </w:rPr>
        <w:t>param SCRIPT</w:t>
      </w:r>
      <w:r>
        <w:rPr>
          <w:rFonts w:ascii="宋体"/>
          <w:kern w:val="2"/>
        </w:rPr>
        <w:t>_</w:t>
      </w:r>
      <w:r>
        <w:rPr>
          <w:kern w:val="2"/>
        </w:rPr>
        <w:t>FILENAME </w:t>
      </w:r>
      <w:r>
        <w:rPr>
          <w:b/>
          <w:bCs/>
          <w:kern w:val="2"/>
        </w:rPr>
        <w:t>$document</w:t>
      </w:r>
      <w:r>
        <w:rPr>
          <w:rFonts w:ascii="宋体"/>
          <w:b/>
          <w:bCs/>
          <w:kern w:val="2"/>
        </w:rPr>
        <w:t>_</w:t>
      </w:r>
      <w:r>
        <w:rPr>
          <w:b/>
          <w:bCs/>
          <w:kern w:val="2"/>
        </w:rPr>
        <w:t>root$fastcgi</w:t>
      </w:r>
      <w:r>
        <w:rPr>
          <w:rFonts w:ascii="宋体"/>
          <w:b/>
          <w:bCs/>
          <w:kern w:val="2"/>
        </w:rPr>
        <w:t>_</w:t>
      </w:r>
      <w:r>
        <w:rPr>
          <w:b/>
          <w:bCs/>
          <w:kern w:val="2"/>
        </w:rPr>
        <w:t>script</w:t>
      </w:r>
      <w:r>
        <w:rPr>
          <w:rFonts w:ascii="宋体"/>
          <w:b/>
          <w:bCs/>
          <w:kern w:val="2"/>
        </w:rPr>
        <w:t>_</w:t>
      </w:r>
      <w:r>
        <w:rPr>
          <w:b/>
          <w:bCs/>
          <w:kern w:val="2"/>
        </w:rPr>
        <w:t>name;</w:t>
      </w:r>
    </w:p>
    <w:p>
      <w:pPr>
        <w:pStyle w:val="26"/>
        <w:spacing w:line="230" w:lineRule="exact"/>
        <w:rPr>
          <w:kern w:val="2"/>
        </w:rPr>
      </w:pPr>
      <w:r>
        <w:rPr>
          <w:kern w:val="2"/>
        </w:rPr>
        <w:t> 70 include fastcgi</w:t>
      </w:r>
      <w:r>
        <w:rPr>
          <w:rFonts w:ascii="宋体"/>
          <w:kern w:val="2"/>
        </w:rPr>
        <w:t>_</w:t>
      </w:r>
      <w:r>
        <w:rPr>
          <w:kern w:val="2"/>
        </w:rPr>
        <w:t>params;</w:t>
      </w:r>
    </w:p>
    <w:p>
      <w:pPr>
        <w:pStyle w:val="26"/>
        <w:spacing w:line="230" w:lineRule="exact"/>
        <w:rPr>
          <w:kern w:val="2"/>
        </w:rPr>
      </w:pPr>
      <w:r>
        <w:rPr>
          <w:kern w:val="2"/>
        </w:rPr>
        <w:t> 71 }</w:t>
      </w:r>
    </w:p>
    <w:p>
      <w:pPr>
        <w:pStyle w:val="26"/>
        <w:spacing w:line="230" w:lineRule="exact"/>
        <w:rPr>
          <w:kern w:val="2"/>
        </w:rPr>
      </w:pPr>
      <w:r>
        <w:rPr>
          <w:kern w:val="2"/>
        </w:rPr>
        <w:t> 72 </w:t>
      </w:r>
    </w:p>
    <w:p>
      <w:pPr>
        <w:pStyle w:val="26"/>
        <w:spacing w:line="230" w:lineRule="exact"/>
        <w:rPr>
          <w:kern w:val="2"/>
        </w:rPr>
      </w:pPr>
      <w:r>
        <w:rPr>
          <w:kern w:val="2"/>
        </w:rPr>
        <w:t>………………</w:t>
      </w:r>
      <w:r>
        <w:rPr>
          <w:rFonts w:hint="eastAsia"/>
          <w:kern w:val="2"/>
        </w:rPr>
        <w:t>省略部分输出信息</w:t>
      </w:r>
      <w:r>
        <w:rPr>
          <w:kern w:val="2"/>
        </w:rPr>
        <w:t>………………</w:t>
      </w:r>
    </w:p>
    <w:p>
      <w:pPr>
        <w:pStyle w:val="26"/>
        <w:spacing w:line="230" w:lineRule="exact"/>
        <w:rPr>
          <w:kern w:val="2"/>
        </w:rPr>
      </w:pPr>
      <w:r>
        <w:rPr>
          <w:kern w:val="2"/>
        </w:rPr>
        <w:t>[root@linuxprobe php-5.5.14]# systemctl restart nginx</w:t>
      </w:r>
    </w:p>
    <w:p>
      <w:pPr>
        <w:pStyle w:val="26"/>
        <w:spacing w:line="230" w:lineRule="exact"/>
        <w:rPr>
          <w:kern w:val="2"/>
        </w:rPr>
      </w:pPr>
      <w:r>
        <w:rPr>
          <w:kern w:val="2"/>
        </w:rPr>
        <w:t>[root@linuxprobe php-5.5.14]# systemctl restart php-fpm</w:t>
      </w:r>
    </w:p>
    <w:p>
      <w:pPr>
        <w:pStyle w:val="59"/>
        <w:spacing w:after="90"/>
        <w:rPr>
          <w:kern w:val="2"/>
        </w:rPr>
      </w:pPr>
    </w:p>
    <w:p>
      <w:pPr>
        <w:rPr>
          <w:kern w:val="2"/>
        </w:rPr>
      </w:pPr>
      <w:r>
        <w:rPr>
          <w:rFonts w:hint="eastAsia"/>
          <w:color w:val="000000"/>
          <w:kern w:val="2"/>
        </w:rPr>
        <w:t>至此，</w:t>
      </w:r>
      <w:r>
        <w:rPr>
          <w:color w:val="000000"/>
          <w:kern w:val="2"/>
        </w:rPr>
        <w:t>LNMP</w:t>
      </w:r>
      <w:r>
        <w:rPr>
          <w:rFonts w:hint="eastAsia"/>
          <w:color w:val="000000"/>
          <w:kern w:val="2"/>
        </w:rPr>
        <w:t>动态网站环境架构的配置实验全部结束。</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 xml:space="preserve">20.3  </w:t>
            </w:r>
            <w:r>
              <w:rPr>
                <w:rFonts w:hint="eastAsia"/>
                <w:color w:val="000000"/>
                <w:kern w:val="2"/>
              </w:rPr>
              <w:t>搭建</w:t>
            </w:r>
            <w:r>
              <w:rPr>
                <w:color w:val="000000"/>
                <w:kern w:val="2"/>
              </w:rPr>
              <w:t>Discuz!</w:t>
            </w:r>
            <w:r>
              <w:rPr>
                <w:rFonts w:hint="eastAsia"/>
                <w:color w:val="000000"/>
                <w:kern w:val="2"/>
              </w:rPr>
              <w:t>论坛</w:t>
            </w:r>
          </w:p>
        </w:tc>
      </w:tr>
    </w:tbl>
    <w:p>
      <w:pPr>
        <w:pStyle w:val="56"/>
        <w:rPr>
          <w:kern w:val="2"/>
        </w:rPr>
      </w:pPr>
    </w:p>
    <w:p>
      <w:pPr>
        <w:rPr>
          <w:kern w:val="2"/>
        </w:rPr>
      </w:pPr>
      <w:r>
        <w:rPr>
          <w:rFonts w:hint="eastAsia"/>
          <w:color w:val="000000"/>
          <w:kern w:val="2"/>
        </w:rPr>
        <w:t>为了检验</w:t>
      </w:r>
      <w:r>
        <w:rPr>
          <w:color w:val="000000"/>
          <w:kern w:val="2"/>
        </w:rPr>
        <w:t>LNMP</w:t>
      </w:r>
      <w:r>
        <w:rPr>
          <w:rFonts w:hint="eastAsia"/>
          <w:color w:val="000000"/>
          <w:kern w:val="2"/>
        </w:rPr>
        <w:t>动态网站环境是否配置妥当，可以使用在上面部署</w:t>
      </w:r>
      <w:r>
        <w:rPr>
          <w:color w:val="000000"/>
          <w:kern w:val="2"/>
        </w:rPr>
        <w:t>Discuz!</w:t>
      </w:r>
      <w:r>
        <w:rPr>
          <w:rFonts w:hint="eastAsia"/>
          <w:color w:val="000000"/>
          <w:kern w:val="2"/>
        </w:rPr>
        <w:t>系统，然后查看结果。如果能够在</w:t>
      </w:r>
      <w:r>
        <w:rPr>
          <w:color w:val="000000"/>
          <w:kern w:val="2"/>
        </w:rPr>
        <w:t>LNMP</w:t>
      </w:r>
      <w:r>
        <w:rPr>
          <w:rFonts w:hint="eastAsia"/>
          <w:color w:val="000000"/>
          <w:kern w:val="2"/>
        </w:rPr>
        <w:t>动态网站环境中成功安装使用</w:t>
      </w:r>
      <w:r>
        <w:rPr>
          <w:color w:val="000000"/>
          <w:kern w:val="2"/>
        </w:rPr>
        <w:t>Discuz!</w:t>
      </w:r>
      <w:r>
        <w:rPr>
          <w:rFonts w:hint="eastAsia"/>
          <w:color w:val="000000"/>
          <w:kern w:val="2"/>
        </w:rPr>
        <w:t>论坛系统，也就意味着这套架构是可用的。</w:t>
      </w:r>
      <w:r>
        <w:rPr>
          <w:color w:val="000000"/>
          <w:kern w:val="2"/>
        </w:rPr>
        <w:t>Discuz! X3.2</w:t>
      </w:r>
      <w:r>
        <w:rPr>
          <w:rFonts w:hint="eastAsia"/>
          <w:color w:val="000000"/>
          <w:kern w:val="2"/>
        </w:rPr>
        <w:t>是国内最常见的社区论坛系统，在经过十多年的研发后已经成为了全球成熟度最高、覆盖率最广的论坛网站系统之一。</w:t>
      </w:r>
    </w:p>
    <w:p>
      <w:pPr>
        <w:rPr>
          <w:spacing w:val="2"/>
          <w:kern w:val="2"/>
        </w:rPr>
      </w:pPr>
      <w:r>
        <w:rPr>
          <w:kern w:val="2"/>
        </w:rPr>
        <w:t>Discuz! X3.2</w:t>
      </w:r>
      <w:r>
        <w:rPr>
          <w:rFonts w:hint="eastAsia"/>
          <w:kern w:val="2"/>
        </w:rPr>
        <w:t>软件包的后缀是</w:t>
      </w:r>
      <w:r>
        <w:rPr>
          <w:kern w:val="2"/>
        </w:rPr>
        <w:t>.zip</w:t>
      </w:r>
      <w:r>
        <w:rPr>
          <w:rFonts w:hint="eastAsia"/>
          <w:kern w:val="2"/>
        </w:rPr>
        <w:t>格式，因此应当使用专用的</w:t>
      </w:r>
      <w:r>
        <w:rPr>
          <w:kern w:val="2"/>
        </w:rPr>
        <w:t>unzip</w:t>
      </w:r>
      <w:r>
        <w:rPr>
          <w:rFonts w:hint="eastAsia"/>
          <w:kern w:val="2"/>
        </w:rPr>
        <w:t>命令来进行解压。解压后会在当前</w:t>
      </w:r>
      <w:r>
        <w:rPr>
          <w:rFonts w:hint="eastAsia"/>
          <w:spacing w:val="2"/>
          <w:kern w:val="2"/>
        </w:rPr>
        <w:t>目录中出现一个名为</w:t>
      </w:r>
      <w:r>
        <w:rPr>
          <w:spacing w:val="2"/>
          <w:kern w:val="2"/>
        </w:rPr>
        <w:t>upload</w:t>
      </w:r>
      <w:r>
        <w:rPr>
          <w:rFonts w:hint="eastAsia"/>
          <w:spacing w:val="2"/>
          <w:kern w:val="2"/>
        </w:rPr>
        <w:t>的文件目录，这里面保存的就是</w:t>
      </w:r>
      <w:r>
        <w:rPr>
          <w:spacing w:val="2"/>
          <w:kern w:val="2"/>
        </w:rPr>
        <w:t>Discuz</w:t>
      </w:r>
      <w:r>
        <w:rPr>
          <w:rFonts w:hint="eastAsia"/>
          <w:spacing w:val="2"/>
          <w:kern w:val="2"/>
        </w:rPr>
        <w:t>！论坛的系统程序。我们把</w:t>
      </w:r>
      <w:r>
        <w:rPr>
          <w:spacing w:val="2"/>
          <w:kern w:val="2"/>
        </w:rPr>
        <w:t>Nginx</w:t>
      </w:r>
      <w:r>
        <w:rPr>
          <w:rFonts w:hint="eastAsia"/>
          <w:spacing w:val="2"/>
          <w:kern w:val="2"/>
        </w:rPr>
        <w:t>服务程序网站根目录的内容清空后，就可以把这些这个目录中的文件都复制进去了。记得把</w:t>
      </w:r>
      <w:r>
        <w:rPr>
          <w:spacing w:val="2"/>
          <w:kern w:val="2"/>
        </w:rPr>
        <w:t>Nginx</w:t>
      </w:r>
      <w:r>
        <w:rPr>
          <w:rFonts w:hint="eastAsia"/>
          <w:spacing w:val="2"/>
          <w:kern w:val="2"/>
        </w:rPr>
        <w:t>服务程序的网站根目录的所有者和所属组修改为本地的</w:t>
      </w:r>
      <w:r>
        <w:rPr>
          <w:spacing w:val="2"/>
          <w:kern w:val="2"/>
        </w:rPr>
        <w:t>www</w:t>
      </w:r>
      <w:r>
        <w:rPr>
          <w:rFonts w:hint="eastAsia"/>
          <w:spacing w:val="2"/>
          <w:kern w:val="2"/>
        </w:rPr>
        <w:t>用户（已在</w:t>
      </w:r>
      <w:r>
        <w:rPr>
          <w:spacing w:val="2"/>
          <w:kern w:val="2"/>
        </w:rPr>
        <w:t>20.2.2</w:t>
      </w:r>
      <w:r>
        <w:rPr>
          <w:rFonts w:hint="eastAsia"/>
          <w:spacing w:val="2"/>
          <w:kern w:val="2"/>
        </w:rPr>
        <w:t>小节创建），并为其赋予</w:t>
      </w:r>
      <w:r>
        <w:rPr>
          <w:spacing w:val="2"/>
          <w:kern w:val="2"/>
        </w:rPr>
        <w:t>755</w:t>
      </w:r>
      <w:r>
        <w:rPr>
          <w:rFonts w:hint="eastAsia"/>
          <w:spacing w:val="2"/>
          <w:kern w:val="2"/>
        </w:rPr>
        <w:t>权限以便于能够读、写、执行该论坛系统内的文件。</w:t>
      </w:r>
    </w:p>
    <w:p>
      <w:pPr>
        <w:pStyle w:val="58"/>
        <w:rPr>
          <w:kern w:val="2"/>
        </w:rPr>
      </w:pPr>
    </w:p>
    <w:p>
      <w:pPr>
        <w:pStyle w:val="26"/>
        <w:rPr>
          <w:kern w:val="2"/>
        </w:rPr>
      </w:pPr>
      <w:r>
        <w:rPr>
          <w:kern w:val="2"/>
        </w:rPr>
        <w:t>[root@linuxprobe php-5.5.14 ]# cd /usr/local/src/</w:t>
      </w:r>
    </w:p>
    <w:p>
      <w:pPr>
        <w:pStyle w:val="26"/>
        <w:rPr>
          <w:kern w:val="2"/>
        </w:rPr>
      </w:pPr>
      <w:r>
        <w:rPr>
          <w:kern w:val="2"/>
        </w:rPr>
        <w:t>[root@linuxprobe src]# unzip 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w:t>
      </w:r>
    </w:p>
    <w:p>
      <w:pPr>
        <w:pStyle w:val="26"/>
        <w:rPr>
          <w:kern w:val="2"/>
        </w:rPr>
      </w:pPr>
      <w:r>
        <w:rPr>
          <w:kern w:val="2"/>
        </w:rPr>
        <w:t>[root@linuxprobe src]# rm -rf /usr/local/nginx/html/{index.html,50x.html}*</w:t>
      </w:r>
    </w:p>
    <w:p>
      <w:pPr>
        <w:pStyle w:val="26"/>
        <w:rPr>
          <w:kern w:val="2"/>
        </w:rPr>
      </w:pPr>
      <w:r>
        <w:rPr>
          <w:kern w:val="2"/>
        </w:rPr>
        <w:t>[root@linuxprobe src]# mv upload/* /usr/local/nginx/html/</w:t>
      </w:r>
    </w:p>
    <w:p>
      <w:pPr>
        <w:pStyle w:val="26"/>
        <w:rPr>
          <w:kern w:val="2"/>
        </w:rPr>
      </w:pPr>
      <w:r>
        <w:rPr>
          <w:kern w:val="2"/>
        </w:rPr>
        <w:t>[root@linuxprobe src]# chown -Rf www:www /usr/local/nginx/html</w:t>
      </w:r>
    </w:p>
    <w:p>
      <w:pPr>
        <w:pStyle w:val="26"/>
        <w:rPr>
          <w:kern w:val="2"/>
        </w:rPr>
      </w:pPr>
      <w:r>
        <w:rPr>
          <w:kern w:val="2"/>
        </w:rPr>
        <w:t>[root@linuxprobe src]# chmod -Rf 755 /usr/local/nginx/html</w:t>
      </w:r>
    </w:p>
    <w:p>
      <w:pPr>
        <w:pStyle w:val="59"/>
        <w:spacing w:after="90"/>
        <w:rPr>
          <w:kern w:val="2"/>
        </w:rPr>
      </w:pPr>
    </w:p>
    <w:p>
      <w:pPr>
        <w:rPr>
          <w:kern w:val="2"/>
        </w:rPr>
      </w:pPr>
      <w:r>
        <w:rPr>
          <w:rStyle w:val="18"/>
          <w:rFonts w:hint="eastAsia"/>
          <w:kern w:val="2"/>
        </w:rPr>
        <w:t>第</w:t>
      </w:r>
      <w:r>
        <w:rPr>
          <w:rStyle w:val="18"/>
          <w:kern w:val="2"/>
        </w:rPr>
        <w:t>1</w:t>
      </w:r>
      <w:r>
        <w:rPr>
          <w:rStyle w:val="18"/>
          <w:rFonts w:hint="eastAsia"/>
          <w:kern w:val="2"/>
        </w:rPr>
        <w:t>步</w:t>
      </w:r>
      <w:r>
        <w:rPr>
          <w:rFonts w:hint="eastAsia"/>
          <w:color w:val="000000"/>
          <w:spacing w:val="4"/>
          <w:kern w:val="2"/>
        </w:rPr>
        <w:t>：接受</w:t>
      </w:r>
      <w:r>
        <w:rPr>
          <w:color w:val="000000"/>
          <w:spacing w:val="4"/>
          <w:kern w:val="2"/>
        </w:rPr>
        <w:t>Discuz!</w:t>
      </w:r>
      <w:r>
        <w:rPr>
          <w:rFonts w:hint="eastAsia"/>
          <w:color w:val="000000"/>
          <w:spacing w:val="4"/>
          <w:kern w:val="2"/>
        </w:rPr>
        <w:t>安装向导的许可协议。在把</w:t>
      </w:r>
      <w:r>
        <w:rPr>
          <w:color w:val="000000"/>
          <w:spacing w:val="4"/>
          <w:kern w:val="2"/>
        </w:rPr>
        <w:t>Discuz!</w:t>
      </w:r>
      <w:r>
        <w:rPr>
          <w:rFonts w:hint="eastAsia"/>
          <w:color w:val="000000"/>
          <w:spacing w:val="4"/>
          <w:kern w:val="2"/>
        </w:rPr>
        <w:t>论坛系统程序（即刚才</w:t>
      </w:r>
      <w:r>
        <w:rPr>
          <w:color w:val="000000"/>
          <w:spacing w:val="4"/>
          <w:kern w:val="2"/>
        </w:rPr>
        <w:t>upload</w:t>
      </w:r>
      <w:r>
        <w:rPr>
          <w:rFonts w:hint="eastAsia"/>
          <w:color w:val="000000"/>
          <w:spacing w:val="4"/>
          <w:kern w:val="2"/>
        </w:rPr>
        <w:t>目录中的内容）复制</w:t>
      </w:r>
      <w:r>
        <w:rPr>
          <w:color w:val="000000"/>
          <w:spacing w:val="4"/>
          <w:kern w:val="2"/>
        </w:rPr>
        <w:t>Nginx</w:t>
      </w:r>
      <w:r>
        <w:rPr>
          <w:rFonts w:hint="eastAsia"/>
          <w:color w:val="000000"/>
          <w:spacing w:val="4"/>
          <w:kern w:val="2"/>
        </w:rPr>
        <w:t>服务网站根目录后便可刷新浏览器页面，这将自动跳转到</w:t>
      </w:r>
      <w:r>
        <w:rPr>
          <w:color w:val="000000"/>
          <w:kern w:val="2"/>
        </w:rPr>
        <w:t>Discuz! X3.2</w:t>
      </w:r>
      <w:r>
        <w:rPr>
          <w:rFonts w:hint="eastAsia"/>
          <w:color w:val="000000"/>
          <w:kern w:val="2"/>
        </w:rPr>
        <w:t>论坛系统的安装界面，此处需单击“我同意”按钮，进入下一步的安装过程中，如图</w:t>
      </w:r>
      <w:r>
        <w:rPr>
          <w:color w:val="000000"/>
          <w:kern w:val="2"/>
        </w:rPr>
        <w:t>20-</w:t>
      </w:r>
      <w:r>
        <w:rPr>
          <w:rFonts w:hint="eastAsia"/>
          <w:color w:val="000000"/>
          <w:kern w:val="2"/>
        </w:rPr>
        <w:t>3所示。</w:t>
      </w:r>
    </w:p>
    <w:p>
      <w:pPr>
        <w:pStyle w:val="32"/>
        <w:rPr>
          <w:kern w:val="2"/>
        </w:rPr>
      </w:pPr>
      <w:r>
        <w:rPr>
          <w:color w:val="000000"/>
          <w:kern w:val="2"/>
          <w:szCs w:val="21"/>
        </w:rPr>
        <w:drawing>
          <wp:inline distT="0" distB="0" distL="0" distR="0">
            <wp:extent cx="4709160" cy="2034540"/>
            <wp:effectExtent l="19050" t="19050" r="0" b="3810"/>
            <wp:docPr id="246" name="图片 246" descr="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0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4709160" cy="20345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3</w:t>
      </w:r>
      <w:r>
        <w:rPr>
          <w:color w:val="000000"/>
          <w:kern w:val="2"/>
          <w:szCs w:val="21"/>
        </w:rPr>
        <w:t xml:space="preserve">  </w:t>
      </w:r>
      <w:r>
        <w:rPr>
          <w:rFonts w:hint="eastAsia"/>
          <w:color w:val="000000"/>
          <w:kern w:val="2"/>
          <w:szCs w:val="21"/>
        </w:rPr>
        <w:t>接受</w:t>
      </w:r>
      <w:r>
        <w:rPr>
          <w:color w:val="000000"/>
          <w:kern w:val="2"/>
          <w:szCs w:val="21"/>
        </w:rPr>
        <w:t>Discuz! X3.2</w:t>
      </w:r>
      <w:r>
        <w:rPr>
          <w:rFonts w:hint="eastAsia"/>
          <w:color w:val="000000"/>
          <w:kern w:val="2"/>
          <w:szCs w:val="21"/>
        </w:rPr>
        <w:t>论坛系统的安装许可</w:t>
      </w:r>
    </w:p>
    <w:p>
      <w:pPr>
        <w:rPr>
          <w:kern w:val="2"/>
        </w:rPr>
      </w:pPr>
      <w:r>
        <w:rPr>
          <w:rStyle w:val="18"/>
          <w:rFonts w:hint="eastAsia"/>
          <w:kern w:val="2"/>
        </w:rPr>
        <w:t>第</w:t>
      </w:r>
      <w:r>
        <w:rPr>
          <w:rStyle w:val="18"/>
          <w:kern w:val="2"/>
        </w:rPr>
        <w:t>2</w:t>
      </w:r>
      <w:r>
        <w:rPr>
          <w:rStyle w:val="18"/>
          <w:rFonts w:hint="eastAsia"/>
          <w:kern w:val="2"/>
        </w:rPr>
        <w:t>步</w:t>
      </w:r>
      <w:r>
        <w:rPr>
          <w:rFonts w:hint="eastAsia"/>
          <w:kern w:val="2"/>
        </w:rPr>
        <w:t>：检查</w:t>
      </w:r>
      <w:r>
        <w:rPr>
          <w:kern w:val="2"/>
        </w:rPr>
        <w:t>Discuz! X3.2</w:t>
      </w:r>
      <w:r>
        <w:rPr>
          <w:rFonts w:hint="eastAsia"/>
          <w:kern w:val="2"/>
        </w:rPr>
        <w:t>论坛系统的安装环境及目录权限。我们部署的</w:t>
      </w:r>
      <w:r>
        <w:rPr>
          <w:kern w:val="2"/>
        </w:rPr>
        <w:t>LNMP</w:t>
      </w:r>
      <w:r>
        <w:rPr>
          <w:rFonts w:hint="eastAsia"/>
          <w:kern w:val="2"/>
        </w:rPr>
        <w:t>动态网站环境版本和软件都与</w:t>
      </w:r>
      <w:r>
        <w:rPr>
          <w:kern w:val="2"/>
        </w:rPr>
        <w:t>Discuz!</w:t>
      </w:r>
      <w:r>
        <w:rPr>
          <w:rFonts w:hint="eastAsia"/>
          <w:kern w:val="2"/>
        </w:rPr>
        <w:t>论坛的要求相符合，如果图</w:t>
      </w:r>
      <w:r>
        <w:rPr>
          <w:kern w:val="2"/>
        </w:rPr>
        <w:t>20-</w:t>
      </w:r>
      <w:r>
        <w:rPr>
          <w:rFonts w:hint="eastAsia"/>
          <w:kern w:val="2"/>
        </w:rPr>
        <w:t>4框中的目录状态为不可写，请自行检查目录的所有者和所属组是否为</w:t>
      </w:r>
      <w:r>
        <w:rPr>
          <w:kern w:val="2"/>
        </w:rPr>
        <w:t>www</w:t>
      </w:r>
      <w:r>
        <w:rPr>
          <w:rFonts w:hint="eastAsia"/>
          <w:kern w:val="2"/>
        </w:rPr>
        <w:t>用户，以及是否对目录设置了</w:t>
      </w:r>
      <w:r>
        <w:rPr>
          <w:kern w:val="2"/>
        </w:rPr>
        <w:t>755</w:t>
      </w:r>
      <w:r>
        <w:rPr>
          <w:rFonts w:hint="eastAsia"/>
          <w:kern w:val="2"/>
        </w:rPr>
        <w:t>权限，然后单击“下一步”按钮。</w:t>
      </w:r>
    </w:p>
    <w:p>
      <w:pPr>
        <w:pStyle w:val="32"/>
        <w:rPr>
          <w:kern w:val="2"/>
        </w:rPr>
      </w:pPr>
      <w:r>
        <w:rPr>
          <w:color w:val="000000"/>
          <w:kern w:val="2"/>
          <w:szCs w:val="21"/>
        </w:rPr>
        <w:drawing>
          <wp:inline distT="0" distB="0" distL="0" distR="0">
            <wp:extent cx="4198620" cy="4107180"/>
            <wp:effectExtent l="19050" t="19050" r="0" b="7620"/>
            <wp:docPr id="247" name="图片 247" descr="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0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4198620" cy="41071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4</w:t>
      </w:r>
      <w:r>
        <w:rPr>
          <w:color w:val="000000"/>
          <w:kern w:val="2"/>
          <w:szCs w:val="21"/>
        </w:rPr>
        <w:t xml:space="preserve">  </w:t>
      </w:r>
      <w:r>
        <w:rPr>
          <w:rFonts w:hint="eastAsia"/>
          <w:color w:val="000000"/>
          <w:kern w:val="2"/>
          <w:szCs w:val="21"/>
        </w:rPr>
        <w:t>检查</w:t>
      </w:r>
      <w:r>
        <w:rPr>
          <w:color w:val="000000"/>
          <w:kern w:val="2"/>
          <w:szCs w:val="21"/>
        </w:rPr>
        <w:t>Discuz! X3.2</w:t>
      </w:r>
      <w:r>
        <w:rPr>
          <w:rFonts w:hint="eastAsia"/>
          <w:color w:val="000000"/>
          <w:kern w:val="2"/>
          <w:szCs w:val="21"/>
        </w:rPr>
        <w:t>论坛系统的安装环境及目录权限</w:t>
      </w:r>
    </w:p>
    <w:p>
      <w:pPr>
        <w:rPr>
          <w:kern w:val="2"/>
        </w:rPr>
      </w:pPr>
      <w:r>
        <w:rPr>
          <w:rStyle w:val="18"/>
          <w:rFonts w:hint="eastAsia"/>
          <w:kern w:val="2"/>
        </w:rPr>
        <w:t>第</w:t>
      </w:r>
      <w:r>
        <w:rPr>
          <w:rStyle w:val="18"/>
          <w:kern w:val="2"/>
        </w:rPr>
        <w:t>3</w:t>
      </w:r>
      <w:r>
        <w:rPr>
          <w:rStyle w:val="18"/>
          <w:rFonts w:hint="eastAsia"/>
          <w:kern w:val="2"/>
        </w:rPr>
        <w:t>步</w:t>
      </w:r>
      <w:r>
        <w:rPr>
          <w:rFonts w:hint="eastAsia"/>
          <w:color w:val="000000"/>
          <w:kern w:val="2"/>
        </w:rPr>
        <w:t>：选择“全新安装</w:t>
      </w:r>
      <w:r>
        <w:rPr>
          <w:color w:val="000000"/>
          <w:kern w:val="2"/>
        </w:rPr>
        <w:t>Discuz! X</w:t>
      </w:r>
      <w:r>
        <w:rPr>
          <w:rFonts w:hint="eastAsia"/>
          <w:color w:val="000000"/>
          <w:kern w:val="2"/>
        </w:rPr>
        <w:t>（含</w:t>
      </w:r>
      <w:r>
        <w:rPr>
          <w:color w:val="000000"/>
          <w:kern w:val="2"/>
        </w:rPr>
        <w:t>UCenter Server</w:t>
      </w:r>
      <w:r>
        <w:rPr>
          <w:rFonts w:hint="eastAsia"/>
          <w:color w:val="000000"/>
          <w:kern w:val="2"/>
        </w:rPr>
        <w:t>）”。</w:t>
      </w:r>
      <w:r>
        <w:rPr>
          <w:color w:val="000000"/>
          <w:kern w:val="2"/>
        </w:rPr>
        <w:t>UCenter Server</w:t>
      </w:r>
      <w:r>
        <w:rPr>
          <w:rFonts w:hint="eastAsia"/>
          <w:color w:val="000000"/>
          <w:kern w:val="2"/>
        </w:rPr>
        <w:t>是站点的管理平台，能够在多个站点之间同步会员账户及密码信息，单击“下一步”按钮，如图</w:t>
      </w:r>
      <w:r>
        <w:rPr>
          <w:color w:val="000000"/>
          <w:kern w:val="2"/>
        </w:rPr>
        <w:t>20-</w:t>
      </w:r>
      <w:r>
        <w:rPr>
          <w:rFonts w:hint="eastAsia"/>
          <w:color w:val="000000"/>
          <w:kern w:val="2"/>
        </w:rPr>
        <w:t>5所示。</w:t>
      </w:r>
    </w:p>
    <w:p>
      <w:pPr>
        <w:pStyle w:val="32"/>
        <w:rPr>
          <w:kern w:val="2"/>
        </w:rPr>
      </w:pPr>
      <w:r>
        <w:rPr>
          <w:color w:val="000000"/>
          <w:kern w:val="2"/>
          <w:szCs w:val="21"/>
        </w:rPr>
        <w:drawing>
          <wp:inline distT="0" distB="0" distL="0" distR="0">
            <wp:extent cx="4892040" cy="1798320"/>
            <wp:effectExtent l="19050" t="19050" r="3810" b="0"/>
            <wp:docPr id="248" name="图片 248"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0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4892040" cy="179832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5</w:t>
      </w:r>
      <w:r>
        <w:rPr>
          <w:color w:val="000000"/>
          <w:kern w:val="2"/>
          <w:szCs w:val="21"/>
        </w:rPr>
        <w:t xml:space="preserve">  </w:t>
      </w:r>
      <w:r>
        <w:rPr>
          <w:rFonts w:hint="eastAsia"/>
          <w:color w:val="000000"/>
          <w:kern w:val="2"/>
          <w:szCs w:val="21"/>
        </w:rPr>
        <w:t>选择全新安装</w:t>
      </w:r>
      <w:r>
        <w:rPr>
          <w:color w:val="000000"/>
          <w:kern w:val="2"/>
          <w:szCs w:val="21"/>
        </w:rPr>
        <w:t>Discuz!</w:t>
      </w:r>
      <w:r>
        <w:rPr>
          <w:rFonts w:hint="eastAsia"/>
          <w:color w:val="000000"/>
          <w:kern w:val="2"/>
          <w:szCs w:val="21"/>
        </w:rPr>
        <w:t>论坛及</w:t>
      </w:r>
      <w:r>
        <w:rPr>
          <w:color w:val="000000"/>
          <w:kern w:val="2"/>
          <w:szCs w:val="21"/>
        </w:rPr>
        <w:t>UCenter Server</w:t>
      </w:r>
    </w:p>
    <w:p>
      <w:pPr>
        <w:rPr>
          <w:kern w:val="2"/>
        </w:rPr>
      </w:pPr>
      <w:r>
        <w:rPr>
          <w:rStyle w:val="18"/>
          <w:rFonts w:hint="eastAsia"/>
          <w:kern w:val="2"/>
        </w:rPr>
        <w:t>第</w:t>
      </w:r>
      <w:r>
        <w:rPr>
          <w:rStyle w:val="18"/>
          <w:kern w:val="2"/>
        </w:rPr>
        <w:t>4</w:t>
      </w:r>
      <w:r>
        <w:rPr>
          <w:rStyle w:val="18"/>
          <w:rFonts w:hint="eastAsia"/>
          <w:kern w:val="2"/>
        </w:rPr>
        <w:t>步</w:t>
      </w:r>
      <w:r>
        <w:rPr>
          <w:rFonts w:hint="eastAsia"/>
          <w:kern w:val="2"/>
        </w:rPr>
        <w:t>：填写服务器的数据库信息与论坛系统管理员信息。网站系统使用由服务器本地（</w:t>
      </w:r>
      <w:r>
        <w:rPr>
          <w:kern w:val="2"/>
        </w:rPr>
        <w:t>localhost</w:t>
      </w:r>
      <w:r>
        <w:rPr>
          <w:rFonts w:hint="eastAsia"/>
          <w:kern w:val="2"/>
        </w:rPr>
        <w:t>）提供的数据库服务，数据名称与数据表前缀可由用户自行填写，其中数据库的用户名和密码则为用于登录</w:t>
      </w:r>
      <w:r>
        <w:rPr>
          <w:kern w:val="2"/>
        </w:rPr>
        <w:t>MySQL</w:t>
      </w:r>
      <w:r>
        <w:rPr>
          <w:rFonts w:hint="eastAsia"/>
          <w:kern w:val="2"/>
        </w:rPr>
        <w:t>数据库的信息（以初始化</w:t>
      </w:r>
      <w:r>
        <w:rPr>
          <w:kern w:val="2"/>
        </w:rPr>
        <w:t>MySQL</w:t>
      </w:r>
      <w:r>
        <w:rPr>
          <w:rFonts w:hint="eastAsia"/>
          <w:kern w:val="2"/>
        </w:rPr>
        <w:t>服务程序时填写的信息为准）。论坛系统的管理员账户为今后登录、管理</w:t>
      </w:r>
      <w:r>
        <w:rPr>
          <w:kern w:val="2"/>
        </w:rPr>
        <w:t>Discuz!</w:t>
      </w:r>
      <w:r>
        <w:rPr>
          <w:rFonts w:hint="eastAsia"/>
          <w:kern w:val="2"/>
        </w:rPr>
        <w:t>论坛时使用的验证信息，其中账户可以设置得简单好记一些，但是要将密码设置得尽可能复杂一下。在信息填写正确后单击“下一步”按钮，如图</w:t>
      </w:r>
      <w:r>
        <w:rPr>
          <w:kern w:val="2"/>
        </w:rPr>
        <w:t>20-</w:t>
      </w:r>
      <w:r>
        <w:rPr>
          <w:rFonts w:hint="eastAsia"/>
          <w:kern w:val="2"/>
        </w:rPr>
        <w:t>6所示。</w:t>
      </w:r>
    </w:p>
    <w:p>
      <w:pPr>
        <w:pStyle w:val="32"/>
        <w:rPr>
          <w:kern w:val="2"/>
        </w:rPr>
      </w:pPr>
      <w:r>
        <w:rPr>
          <w:color w:val="000000"/>
          <w:kern w:val="2"/>
          <w:szCs w:val="21"/>
        </w:rPr>
        <w:drawing>
          <wp:inline distT="0" distB="0" distL="0" distR="0">
            <wp:extent cx="4914900" cy="2621280"/>
            <wp:effectExtent l="19050" t="19050" r="0" b="7620"/>
            <wp:docPr id="249" name="图片 249" descr="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200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4914900" cy="262128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6</w:t>
      </w:r>
      <w:r>
        <w:rPr>
          <w:color w:val="000000"/>
          <w:kern w:val="2"/>
          <w:szCs w:val="21"/>
        </w:rPr>
        <w:t xml:space="preserve">  </w:t>
      </w:r>
      <w:r>
        <w:rPr>
          <w:rFonts w:hint="eastAsia"/>
          <w:color w:val="000000"/>
          <w:kern w:val="2"/>
          <w:szCs w:val="21"/>
        </w:rPr>
        <w:t>填写服务器的数据库信息与论坛系统管理员信息</w:t>
      </w:r>
    </w:p>
    <w:p>
      <w:pPr>
        <w:rPr>
          <w:spacing w:val="4"/>
          <w:kern w:val="2"/>
        </w:rPr>
      </w:pPr>
      <w:r>
        <w:rPr>
          <w:rStyle w:val="18"/>
          <w:rFonts w:hint="eastAsia"/>
          <w:spacing w:val="4"/>
          <w:kern w:val="2"/>
        </w:rPr>
        <w:t>第</w:t>
      </w:r>
      <w:r>
        <w:rPr>
          <w:rStyle w:val="18"/>
          <w:spacing w:val="4"/>
          <w:kern w:val="2"/>
        </w:rPr>
        <w:t>5</w:t>
      </w:r>
      <w:r>
        <w:rPr>
          <w:rStyle w:val="18"/>
          <w:rFonts w:hint="eastAsia"/>
          <w:spacing w:val="4"/>
          <w:kern w:val="2"/>
        </w:rPr>
        <w:t>步</w:t>
      </w:r>
      <w:r>
        <w:rPr>
          <w:rFonts w:hint="eastAsia"/>
          <w:color w:val="000000"/>
          <w:spacing w:val="4"/>
          <w:kern w:val="2"/>
        </w:rPr>
        <w:t>：等待</w:t>
      </w:r>
      <w:r>
        <w:rPr>
          <w:color w:val="000000"/>
          <w:spacing w:val="4"/>
          <w:kern w:val="2"/>
        </w:rPr>
        <w:t>Discuz! X3.2</w:t>
      </w:r>
      <w:r>
        <w:rPr>
          <w:rFonts w:hint="eastAsia"/>
          <w:color w:val="000000"/>
          <w:spacing w:val="4"/>
          <w:kern w:val="2"/>
        </w:rPr>
        <w:t>论坛系统安装完毕，如图</w:t>
      </w:r>
      <w:r>
        <w:rPr>
          <w:color w:val="000000"/>
          <w:spacing w:val="4"/>
          <w:kern w:val="2"/>
        </w:rPr>
        <w:t>20-</w:t>
      </w:r>
      <w:r>
        <w:rPr>
          <w:rFonts w:hint="eastAsia"/>
          <w:color w:val="000000"/>
          <w:spacing w:val="4"/>
          <w:kern w:val="2"/>
        </w:rPr>
        <w:t>7所示。这个安装过程是非常快速的，大概只需要</w:t>
      </w:r>
      <w:r>
        <w:rPr>
          <w:color w:val="000000"/>
          <w:spacing w:val="4"/>
          <w:kern w:val="2"/>
        </w:rPr>
        <w:t>30</w:t>
      </w:r>
      <w:r>
        <w:rPr>
          <w:rFonts w:hint="eastAsia"/>
          <w:color w:val="000000"/>
          <w:spacing w:val="4"/>
          <w:kern w:val="2"/>
        </w:rPr>
        <w:t>秒左右，然后就可看到论坛安装完成的欢迎界面了。由于虚拟机主机可能并没有连接到互联网，因此该界面中可能无法正常显示</w:t>
      </w:r>
      <w:r>
        <w:rPr>
          <w:color w:val="000000"/>
          <w:spacing w:val="4"/>
          <w:kern w:val="2"/>
        </w:rPr>
        <w:t>Discuz!</w:t>
      </w:r>
      <w:r>
        <w:rPr>
          <w:rFonts w:hint="eastAsia"/>
          <w:color w:val="000000"/>
          <w:spacing w:val="4"/>
          <w:kern w:val="2"/>
        </w:rPr>
        <w:t>论坛系统的广告信息。在接入了互联网的服务器上成功安装完</w:t>
      </w:r>
      <w:r>
        <w:rPr>
          <w:color w:val="000000"/>
          <w:spacing w:val="4"/>
          <w:kern w:val="2"/>
        </w:rPr>
        <w:t>Discuz! X3.2</w:t>
      </w:r>
      <w:r>
        <w:rPr>
          <w:rFonts w:hint="eastAsia"/>
          <w:color w:val="000000"/>
          <w:spacing w:val="4"/>
          <w:kern w:val="2"/>
        </w:rPr>
        <w:t>论坛系统之后，其界面如图</w:t>
      </w:r>
      <w:r>
        <w:rPr>
          <w:color w:val="000000"/>
          <w:spacing w:val="4"/>
          <w:kern w:val="2"/>
        </w:rPr>
        <w:t>20-</w:t>
      </w:r>
      <w:r>
        <w:rPr>
          <w:rFonts w:hint="eastAsia"/>
          <w:color w:val="000000"/>
          <w:spacing w:val="4"/>
          <w:kern w:val="2"/>
        </w:rPr>
        <w:t>8所示。随后单击“您的论坛已完成安装，点此访问”按钮，即可访问到论坛首页，如图</w:t>
      </w:r>
      <w:r>
        <w:rPr>
          <w:color w:val="000000"/>
          <w:spacing w:val="4"/>
          <w:kern w:val="2"/>
        </w:rPr>
        <w:t>20-</w:t>
      </w:r>
      <w:r>
        <w:rPr>
          <w:rFonts w:hint="eastAsia"/>
          <w:color w:val="000000"/>
          <w:spacing w:val="4"/>
          <w:kern w:val="2"/>
        </w:rPr>
        <w:t>9所示。</w:t>
      </w:r>
    </w:p>
    <w:p>
      <w:pPr>
        <w:pStyle w:val="32"/>
        <w:rPr>
          <w:kern w:val="2"/>
        </w:rPr>
      </w:pPr>
      <w:r>
        <w:rPr>
          <w:color w:val="000000"/>
          <w:kern w:val="2"/>
          <w:szCs w:val="21"/>
        </w:rPr>
        <w:drawing>
          <wp:inline distT="0" distB="0" distL="0" distR="0">
            <wp:extent cx="4914900" cy="2575560"/>
            <wp:effectExtent l="19050" t="19050" r="0" b="0"/>
            <wp:docPr id="250" name="图片 250" descr="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0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4914900" cy="257556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7</w:t>
      </w:r>
      <w:r>
        <w:rPr>
          <w:color w:val="000000"/>
          <w:kern w:val="2"/>
          <w:szCs w:val="21"/>
        </w:rPr>
        <w:t xml:space="preserve">  </w:t>
      </w:r>
      <w:r>
        <w:rPr>
          <w:rFonts w:hint="eastAsia"/>
          <w:color w:val="000000"/>
          <w:kern w:val="2"/>
          <w:szCs w:val="21"/>
        </w:rPr>
        <w:t>等待</w:t>
      </w:r>
      <w:r>
        <w:rPr>
          <w:color w:val="000000"/>
          <w:kern w:val="2"/>
          <w:szCs w:val="21"/>
        </w:rPr>
        <w:t>Discuz! X3.2</w:t>
      </w:r>
      <w:r>
        <w:rPr>
          <w:rFonts w:hint="eastAsia"/>
          <w:color w:val="000000"/>
          <w:kern w:val="2"/>
          <w:szCs w:val="21"/>
        </w:rPr>
        <w:t>论坛系统安装完毕</w:t>
      </w:r>
    </w:p>
    <w:p>
      <w:pPr>
        <w:pStyle w:val="32"/>
        <w:rPr>
          <w:kern w:val="2"/>
        </w:rPr>
      </w:pPr>
      <w:r>
        <w:rPr>
          <w:color w:val="000000"/>
          <w:kern w:val="2"/>
          <w:szCs w:val="21"/>
        </w:rPr>
        <w:drawing>
          <wp:inline distT="0" distB="0" distL="0" distR="0">
            <wp:extent cx="3604260" cy="1958340"/>
            <wp:effectExtent l="19050" t="19050" r="0" b="3810"/>
            <wp:docPr id="251" name="图片 251" descr="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0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3604260" cy="1958340"/>
                    </a:xfrm>
                    <a:prstGeom prst="rect">
                      <a:avLst/>
                    </a:prstGeom>
                    <a:noFill/>
                    <a:ln w="6350" cmpd="sng">
                      <a:solidFill>
                        <a:srgbClr val="000000"/>
                      </a:solidFill>
                      <a:miter lim="800000"/>
                      <a:headEnd/>
                      <a:tailEnd/>
                    </a:ln>
                    <a:effectLst/>
                  </pic:spPr>
                </pic:pic>
              </a:graphicData>
            </a:graphic>
          </wp:inline>
        </w:drawing>
      </w:r>
    </w:p>
    <w:p>
      <w:pPr>
        <w:pStyle w:val="33"/>
        <w:rPr>
          <w:kern w:val="2"/>
        </w:rPr>
      </w:pPr>
      <w:r>
        <w:rPr>
          <w:rFonts w:hint="eastAsia"/>
          <w:color w:val="000000"/>
          <w:kern w:val="2"/>
          <w:szCs w:val="21"/>
        </w:rPr>
        <w:t>图</w:t>
      </w:r>
      <w:r>
        <w:rPr>
          <w:color w:val="000000"/>
          <w:kern w:val="2"/>
          <w:szCs w:val="21"/>
        </w:rPr>
        <w:t>20-</w:t>
      </w:r>
      <w:r>
        <w:rPr>
          <w:rFonts w:hint="eastAsia"/>
          <w:color w:val="000000"/>
          <w:kern w:val="2"/>
          <w:szCs w:val="21"/>
        </w:rPr>
        <w:t>8</w:t>
      </w:r>
      <w:r>
        <w:rPr>
          <w:color w:val="000000"/>
          <w:kern w:val="2"/>
          <w:szCs w:val="21"/>
        </w:rPr>
        <w:t xml:space="preserve">  </w:t>
      </w:r>
      <w:r>
        <w:rPr>
          <w:rFonts w:hint="eastAsia"/>
          <w:color w:val="000000"/>
          <w:kern w:val="2"/>
          <w:szCs w:val="21"/>
        </w:rPr>
        <w:t>成功安装</w:t>
      </w:r>
      <w:r>
        <w:rPr>
          <w:color w:val="000000"/>
          <w:kern w:val="2"/>
          <w:szCs w:val="21"/>
        </w:rPr>
        <w:t>Discuz! X3.2</w:t>
      </w:r>
      <w:r>
        <w:rPr>
          <w:rFonts w:hint="eastAsia"/>
          <w:color w:val="000000"/>
          <w:kern w:val="2"/>
          <w:szCs w:val="21"/>
        </w:rPr>
        <w:t>论坛系统后的欢迎界面</w:t>
      </w:r>
    </w:p>
    <w:p>
      <w:pPr>
        <w:pStyle w:val="32"/>
        <w:rPr>
          <w:kern w:val="2"/>
        </w:rPr>
      </w:pPr>
      <w:r>
        <w:rPr>
          <w:color w:val="000000"/>
          <w:kern w:val="2"/>
          <w:szCs w:val="21"/>
        </w:rPr>
        <w:drawing>
          <wp:inline distT="0" distB="0" distL="0" distR="0">
            <wp:extent cx="3718560" cy="2011680"/>
            <wp:effectExtent l="19050" t="19050" r="0" b="7620"/>
            <wp:docPr id="252" name="图片 252" descr="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200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3718560" cy="2011680"/>
                    </a:xfrm>
                    <a:prstGeom prst="rect">
                      <a:avLst/>
                    </a:prstGeom>
                    <a:noFill/>
                    <a:ln w="6350" cmpd="sng">
                      <a:solidFill>
                        <a:srgbClr val="000000"/>
                      </a:solidFill>
                      <a:miter lim="800000"/>
                      <a:headEnd/>
                      <a:tailEnd/>
                    </a:ln>
                    <a:effectLst/>
                  </pic:spPr>
                </pic:pic>
              </a:graphicData>
            </a:graphic>
          </wp:inline>
        </w:drawing>
      </w:r>
    </w:p>
    <w:p>
      <w:pPr>
        <w:pStyle w:val="33"/>
        <w:spacing w:after="0"/>
        <w:rPr>
          <w:kern w:val="2"/>
        </w:rPr>
      </w:pPr>
      <w:r>
        <w:rPr>
          <w:rFonts w:hint="eastAsia"/>
          <w:color w:val="000000"/>
          <w:kern w:val="2"/>
          <w:szCs w:val="21"/>
        </w:rPr>
        <w:t>图</w:t>
      </w:r>
      <w:r>
        <w:rPr>
          <w:color w:val="000000"/>
          <w:kern w:val="2"/>
          <w:szCs w:val="21"/>
        </w:rPr>
        <w:t>20-</w:t>
      </w:r>
      <w:r>
        <w:rPr>
          <w:rFonts w:hint="eastAsia"/>
          <w:color w:val="000000"/>
          <w:kern w:val="2"/>
          <w:szCs w:val="21"/>
        </w:rPr>
        <w:t>9</w:t>
      </w:r>
      <w:r>
        <w:rPr>
          <w:color w:val="000000"/>
          <w:kern w:val="2"/>
          <w:szCs w:val="21"/>
        </w:rPr>
        <w:t xml:space="preserve">  Discuz! X3.2</w:t>
      </w:r>
      <w:r>
        <w:rPr>
          <w:rFonts w:hint="eastAsia"/>
          <w:color w:val="000000"/>
          <w:kern w:val="2"/>
          <w:szCs w:val="21"/>
        </w:rPr>
        <w:t>论坛系统的首页界面</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color w:val="000000"/>
                <w:kern w:val="2"/>
              </w:rPr>
              <w:t>20.4</w:t>
            </w:r>
            <w:r>
              <w:rPr>
                <w:color w:val="000000"/>
                <w:kern w:val="2"/>
                <w:szCs w:val="21"/>
              </w:rPr>
              <w:t xml:space="preserve">  </w:t>
            </w:r>
            <w:r>
              <w:rPr>
                <w:rFonts w:hint="eastAsia"/>
                <w:color w:val="000000"/>
                <w:kern w:val="2"/>
              </w:rPr>
              <w:t>选购服务器主机</w:t>
            </w:r>
          </w:p>
        </w:tc>
      </w:tr>
    </w:tbl>
    <w:p>
      <w:pPr>
        <w:pStyle w:val="56"/>
        <w:spacing w:before="3" w:beforeLines="1" w:after="0" w:afterLines="0"/>
        <w:rPr>
          <w:kern w:val="2"/>
        </w:rPr>
      </w:pPr>
    </w:p>
    <w:p>
      <w:pPr>
        <w:rPr>
          <w:kern w:val="2"/>
        </w:rPr>
      </w:pPr>
      <w:r>
        <w:rPr>
          <w:rFonts w:hint="eastAsia"/>
          <w:color w:val="000000"/>
          <w:kern w:val="2"/>
        </w:rPr>
        <w:t>我们日常访问的网站是由域名、网站源程序和主机共同组成的，其中，主机则是用于存放网页源代码并能够把网页内容展示给用户的服务器。在本书即将结束之际，刘遄老师再啰嗦几句有关服务器主机的知识以及选购技巧，这些技巧都是在近几年做网站时总结出来的，希望能对大家有所帮助。</w:t>
      </w:r>
    </w:p>
    <w:p>
      <w:pPr>
        <w:pStyle w:val="34"/>
        <w:ind w:left="704" w:hanging="304"/>
        <w:rPr>
          <w:kern w:val="2"/>
        </w:rPr>
      </w:pPr>
      <w:r>
        <w:rPr>
          <w:kern w:val="2"/>
        </w:rPr>
        <w:sym w:font="Wingdings" w:char="00D8"/>
      </w:r>
      <w:r>
        <w:rPr>
          <w:kern w:val="2"/>
        </w:rPr>
        <w:tab/>
      </w:r>
      <w:r>
        <w:rPr>
          <w:rStyle w:val="18"/>
          <w:rFonts w:hint="eastAsia"/>
          <w:kern w:val="2"/>
        </w:rPr>
        <w:t>虚拟主机</w:t>
      </w:r>
      <w:r>
        <w:rPr>
          <w:rFonts w:hint="eastAsia"/>
          <w:color w:val="000000"/>
          <w:kern w:val="2"/>
        </w:rPr>
        <w:t>：在一台服务器中划分一定的磁盘空间供用户放置网站信息、存放数据等；仅提供基础的网站访问、数据存放与传输功能；能够极大地降低用户费用，也几乎不需要用户来维护网站以外的服务；适合小型网站。</w:t>
      </w:r>
    </w:p>
    <w:p>
      <w:pPr>
        <w:pStyle w:val="34"/>
        <w:ind w:left="704" w:hanging="304"/>
        <w:rPr>
          <w:kern w:val="2"/>
        </w:rPr>
      </w:pPr>
      <w:r>
        <w:rPr>
          <w:kern w:val="2"/>
        </w:rPr>
        <w:sym w:font="Wingdings" w:char="00D8"/>
      </w:r>
      <w:r>
        <w:rPr>
          <w:kern w:val="2"/>
        </w:rPr>
        <w:tab/>
      </w:r>
      <w:r>
        <w:rPr>
          <w:rStyle w:val="18"/>
          <w:spacing w:val="-6"/>
          <w:kern w:val="2"/>
        </w:rPr>
        <w:t>VPS</w:t>
      </w:r>
      <w:r>
        <w:rPr>
          <w:rStyle w:val="18"/>
          <w:rFonts w:hint="eastAsia"/>
          <w:spacing w:val="-6"/>
          <w:kern w:val="2"/>
        </w:rPr>
        <w:t>（</w:t>
      </w:r>
      <w:r>
        <w:rPr>
          <w:rStyle w:val="18"/>
          <w:spacing w:val="-6"/>
          <w:kern w:val="2"/>
        </w:rPr>
        <w:t>Virtual Private Server</w:t>
      </w:r>
      <w:r>
        <w:rPr>
          <w:rStyle w:val="18"/>
          <w:rFonts w:hint="eastAsia"/>
          <w:spacing w:val="-6"/>
          <w:kern w:val="2"/>
        </w:rPr>
        <w:t>，虚拟专用服务器）</w:t>
      </w:r>
      <w:r>
        <w:rPr>
          <w:rFonts w:hint="eastAsia"/>
          <w:color w:val="000000"/>
          <w:spacing w:val="-6"/>
          <w:kern w:val="2"/>
        </w:rPr>
        <w:t>：在一台服务器中利用</w:t>
      </w:r>
      <w:r>
        <w:rPr>
          <w:color w:val="000000"/>
          <w:spacing w:val="-6"/>
          <w:kern w:val="2"/>
        </w:rPr>
        <w:t>OpenVZ</w:t>
      </w:r>
      <w:r>
        <w:rPr>
          <w:rFonts w:hint="eastAsia"/>
          <w:color w:val="000000"/>
          <w:spacing w:val="-6"/>
          <w:kern w:val="2"/>
        </w:rPr>
        <w:t>、</w:t>
      </w:r>
      <w:r>
        <w:rPr>
          <w:color w:val="000000"/>
          <w:spacing w:val="-6"/>
          <w:kern w:val="2"/>
        </w:rPr>
        <w:t>Xen</w:t>
      </w:r>
      <w:r>
        <w:rPr>
          <w:rFonts w:hint="eastAsia"/>
          <w:color w:val="000000"/>
          <w:spacing w:val="-6"/>
          <w:kern w:val="2"/>
        </w:rPr>
        <w:t>或</w:t>
      </w:r>
      <w:r>
        <w:rPr>
          <w:color w:val="000000"/>
          <w:spacing w:val="-6"/>
          <w:kern w:val="2"/>
        </w:rPr>
        <w:t>KVM</w:t>
      </w:r>
      <w:r>
        <w:rPr>
          <w:rFonts w:hint="eastAsia"/>
          <w:color w:val="000000"/>
          <w:spacing w:val="-6"/>
          <w:kern w:val="2"/>
        </w:rPr>
        <w:t>等虚拟化技术模拟出多台“主机”（即</w:t>
      </w:r>
      <w:r>
        <w:rPr>
          <w:color w:val="000000"/>
          <w:spacing w:val="-6"/>
          <w:kern w:val="2"/>
        </w:rPr>
        <w:t>VPS</w:t>
      </w:r>
      <w:r>
        <w:rPr>
          <w:rFonts w:hint="eastAsia"/>
          <w:color w:val="000000"/>
          <w:spacing w:val="-6"/>
          <w:kern w:val="2"/>
        </w:rPr>
        <w:t>），每个主机都有独立的</w:t>
      </w:r>
      <w:r>
        <w:rPr>
          <w:color w:val="000000"/>
          <w:spacing w:val="-6"/>
          <w:kern w:val="2"/>
        </w:rPr>
        <w:t>IP</w:t>
      </w:r>
      <w:r>
        <w:rPr>
          <w:rFonts w:hint="eastAsia"/>
          <w:color w:val="000000"/>
          <w:spacing w:val="-6"/>
          <w:kern w:val="2"/>
        </w:rPr>
        <w:t>地址、操作系统；不同</w:t>
      </w:r>
      <w:r>
        <w:rPr>
          <w:color w:val="000000"/>
          <w:spacing w:val="-6"/>
          <w:kern w:val="2"/>
        </w:rPr>
        <w:t>VPS</w:t>
      </w:r>
      <w:r>
        <w:rPr>
          <w:rFonts w:hint="eastAsia"/>
          <w:color w:val="000000"/>
          <w:spacing w:val="-6"/>
          <w:kern w:val="2"/>
        </w:rPr>
        <w:t>之间的磁盘空间、内存、</w:t>
      </w:r>
      <w:r>
        <w:rPr>
          <w:color w:val="000000"/>
          <w:spacing w:val="-6"/>
          <w:kern w:val="2"/>
        </w:rPr>
        <w:t>CPU</w:t>
      </w:r>
      <w:r>
        <w:rPr>
          <w:rFonts w:hint="eastAsia"/>
          <w:color w:val="000000"/>
          <w:spacing w:val="-6"/>
          <w:kern w:val="2"/>
        </w:rPr>
        <w:t>、进程与系统配置完全隔离，用户可自由使用分配到的主机中的所有资源，为此需要具备一定的维护系统的能力；适合小型网站。</w:t>
      </w:r>
    </w:p>
    <w:p>
      <w:pPr>
        <w:pStyle w:val="34"/>
        <w:ind w:left="704" w:hanging="304"/>
        <w:rPr>
          <w:spacing w:val="-6"/>
          <w:kern w:val="2"/>
        </w:rPr>
      </w:pPr>
      <w:r>
        <w:rPr>
          <w:kern w:val="2"/>
        </w:rPr>
        <w:sym w:font="Wingdings" w:char="00D8"/>
      </w:r>
      <w:r>
        <w:rPr>
          <w:kern w:val="2"/>
        </w:rPr>
        <w:tab/>
      </w:r>
      <w:r>
        <w:rPr>
          <w:rStyle w:val="18"/>
          <w:spacing w:val="-6"/>
          <w:kern w:val="2"/>
        </w:rPr>
        <w:t>ECS</w:t>
      </w:r>
      <w:r>
        <w:rPr>
          <w:rStyle w:val="18"/>
          <w:rFonts w:hint="eastAsia"/>
          <w:spacing w:val="-6"/>
          <w:kern w:val="2"/>
        </w:rPr>
        <w:t>（</w:t>
      </w:r>
      <w:r>
        <w:rPr>
          <w:rStyle w:val="18"/>
          <w:spacing w:val="-6"/>
          <w:kern w:val="2"/>
        </w:rPr>
        <w:t>Elastic Compute Service</w:t>
      </w:r>
      <w:r>
        <w:rPr>
          <w:rStyle w:val="18"/>
          <w:rFonts w:hint="eastAsia"/>
          <w:spacing w:val="-6"/>
          <w:kern w:val="2"/>
        </w:rPr>
        <w:t>，云服务器）</w:t>
      </w:r>
      <w:r>
        <w:rPr>
          <w:rFonts w:hint="eastAsia"/>
          <w:color w:val="000000"/>
          <w:spacing w:val="-6"/>
          <w:kern w:val="2"/>
        </w:rPr>
        <w:t>：是一种整合了计算、存储、网络，能够做到弹性伸缩的计算服务；使用起来与</w:t>
      </w:r>
      <w:r>
        <w:rPr>
          <w:color w:val="000000"/>
          <w:spacing w:val="-6"/>
          <w:kern w:val="2"/>
        </w:rPr>
        <w:t>VPS</w:t>
      </w:r>
      <w:r>
        <w:rPr>
          <w:rFonts w:hint="eastAsia"/>
          <w:color w:val="000000"/>
          <w:spacing w:val="-6"/>
          <w:kern w:val="2"/>
        </w:rPr>
        <w:t>几乎一样，差别是云服务器是建立在一组集群服务器中，每个服务器都会保存一个主机的镜像（备份），从而大大提升了安全性和稳定性；另外还具备灵活性与扩展性；用户只需按使用量付费即可；适合大中小型网站。</w:t>
      </w:r>
    </w:p>
    <w:p>
      <w:pPr>
        <w:pStyle w:val="34"/>
        <w:ind w:left="704" w:hanging="304"/>
        <w:rPr>
          <w:kern w:val="2"/>
        </w:rPr>
      </w:pPr>
      <w:r>
        <w:rPr>
          <w:kern w:val="2"/>
        </w:rPr>
        <w:sym w:font="Wingdings" w:char="00D8"/>
      </w:r>
      <w:r>
        <w:rPr>
          <w:kern w:val="2"/>
        </w:rPr>
        <w:tab/>
      </w:r>
      <w:r>
        <w:rPr>
          <w:rStyle w:val="18"/>
          <w:rFonts w:hint="eastAsia"/>
          <w:kern w:val="2"/>
        </w:rPr>
        <w:t>独立服务器</w:t>
      </w:r>
      <w:r>
        <w:rPr>
          <w:rFonts w:hint="eastAsia"/>
          <w:color w:val="000000"/>
          <w:kern w:val="2"/>
        </w:rPr>
        <w:t>：这台服务器仅提供给用户一个人使用，其使用方式分为租用方式与托管方式。租用方式是用户将服务器的硬件配置要求告知</w:t>
      </w:r>
      <w:r>
        <w:rPr>
          <w:color w:val="000000"/>
          <w:kern w:val="2"/>
        </w:rPr>
        <w:t>IDC</w:t>
      </w:r>
      <w:r>
        <w:rPr>
          <w:rFonts w:hint="eastAsia"/>
          <w:color w:val="000000"/>
          <w:kern w:val="2"/>
        </w:rPr>
        <w:t>服务商，按照月、季、年为单位来租用它们的硬件设备。这些硬件设备由</w:t>
      </w:r>
      <w:r>
        <w:rPr>
          <w:color w:val="000000"/>
          <w:kern w:val="2"/>
        </w:rPr>
        <w:t>IDC</w:t>
      </w:r>
      <w:r>
        <w:rPr>
          <w:rFonts w:hint="eastAsia"/>
          <w:color w:val="000000"/>
          <w:kern w:val="2"/>
        </w:rPr>
        <w:t>服务商的机房负责维护，用户一般需要自行安装相应的软件并部署网站服务，这减轻了用户在硬件设备上的投入，适合大中型网站。托管方式则是用户需要自行购置服务器硬件设备，并将其交给</w:t>
      </w:r>
      <w:r>
        <w:rPr>
          <w:color w:val="000000"/>
          <w:kern w:val="2"/>
        </w:rPr>
        <w:t>IDC</w:t>
      </w:r>
      <w:r>
        <w:rPr>
          <w:rFonts w:hint="eastAsia"/>
          <w:color w:val="000000"/>
          <w:kern w:val="2"/>
        </w:rPr>
        <w:t>服务供应商进行管理（需要缴纳管理服务费）。用户对服务器硬件配置有完全的控制权，自主性强，但需要自行维护、修理服务器硬件设备，适合大中型网站。</w:t>
      </w:r>
    </w:p>
    <w:p>
      <w:pPr>
        <w:rPr>
          <w:kern w:val="2"/>
        </w:rPr>
      </w:pPr>
      <w:r>
        <w:rPr>
          <w:rFonts w:hint="eastAsia"/>
          <w:color w:val="000000"/>
          <w:kern w:val="2"/>
        </w:rPr>
        <w:t>另外需要提醒读者的是，在选择服务器主机供应商时请一定要注意查看口碑，并在综合分析后再决定购买。某些供应商会有限制功能、强制添加广告、隐藏扣费或强制扣费等恶劣行为，请各位读者一定擦亮眼睛，不要上当</w:t>
      </w:r>
      <w:r>
        <w:rPr>
          <w:color w:val="000000"/>
          <w:kern w:val="2"/>
        </w:rPr>
        <w:t>!</w:t>
      </w:r>
    </w:p>
    <w:p>
      <w:pPr>
        <w:pStyle w:val="56"/>
        <w:rPr>
          <w:kern w:val="2"/>
        </w:rPr>
      </w:pPr>
    </w:p>
    <w:tbl>
      <w:tblPr>
        <w:tblStyle w:val="24"/>
        <w:tblW w:w="8035" w:type="dxa"/>
        <w:tblInd w:w="122" w:type="dxa"/>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035"/>
      </w:tblGrid>
      <w:tr>
        <w:tblPrEx>
          <w:tblBorders>
            <w:top w:val="none" w:color="auto" w:sz="0" w:space="0"/>
            <w:left w:val="single" w:color="auto" w:sz="4"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035" w:type="dxa"/>
          </w:tcPr>
          <w:p>
            <w:pPr>
              <w:pStyle w:val="3"/>
              <w:rPr>
                <w:kern w:val="2"/>
              </w:rPr>
            </w:pPr>
            <w:r>
              <w:rPr>
                <w:rFonts w:hint="eastAsia"/>
                <w:kern w:val="2"/>
              </w:rPr>
              <w:t>复习题</w:t>
            </w:r>
          </w:p>
        </w:tc>
      </w:tr>
    </w:tbl>
    <w:p>
      <w:pPr>
        <w:pStyle w:val="56"/>
        <w:rPr>
          <w:kern w:val="2"/>
        </w:rPr>
      </w:pPr>
    </w:p>
    <w:p>
      <w:pPr>
        <w:pStyle w:val="43"/>
        <w:ind w:left="320" w:hanging="320"/>
        <w:rPr>
          <w:kern w:val="2"/>
        </w:rPr>
      </w:pPr>
      <w:r>
        <w:rPr>
          <w:kern w:val="2"/>
        </w:rPr>
        <w:t>1．</w:t>
      </w:r>
      <w:r>
        <w:rPr>
          <w:rFonts w:hint="eastAsia"/>
          <w:kern w:val="2"/>
        </w:rPr>
        <w:t>使用源码包安装服务程序的最大优点和缺点是什么？</w:t>
      </w:r>
    </w:p>
    <w:p>
      <w:pPr>
        <w:pStyle w:val="52"/>
      </w:pPr>
      <w:r>
        <w:rPr>
          <w:rStyle w:val="18"/>
          <w:rFonts w:hint="eastAsia"/>
        </w:rPr>
        <w:t>答：</w:t>
      </w:r>
      <w:r>
        <w:rPr>
          <w:rFonts w:hint="eastAsia"/>
        </w:rPr>
        <w:t>使用源码包安装服务程序的最大优势是，服务程序的可移植性好，而且能更好地提升服务程序的运行效率；缺点是源码包程序的安装、管理、卸载和维护都比较麻烦。</w:t>
      </w:r>
    </w:p>
    <w:p>
      <w:pPr>
        <w:pStyle w:val="52"/>
        <w:spacing w:line="240" w:lineRule="exact"/>
      </w:pPr>
    </w:p>
    <w:p>
      <w:pPr>
        <w:pStyle w:val="43"/>
        <w:ind w:left="320" w:hanging="320"/>
        <w:rPr>
          <w:kern w:val="2"/>
        </w:rPr>
      </w:pPr>
      <w:r>
        <w:rPr>
          <w:kern w:val="2"/>
        </w:rPr>
        <w:t>2．</w:t>
      </w:r>
      <w:r>
        <w:rPr>
          <w:rFonts w:hint="eastAsia"/>
          <w:kern w:val="2"/>
        </w:rPr>
        <w:t>使用源码包的方式来安装软件服务的大致步骤是什么？</w:t>
      </w:r>
    </w:p>
    <w:p>
      <w:pPr>
        <w:pStyle w:val="52"/>
      </w:pPr>
      <w:r>
        <w:rPr>
          <w:rStyle w:val="18"/>
          <w:rFonts w:hint="eastAsia"/>
        </w:rPr>
        <w:t>答：</w:t>
      </w:r>
      <w:r>
        <w:rPr>
          <w:rFonts w:hint="eastAsia"/>
        </w:rPr>
        <w:t>基本分为</w:t>
      </w:r>
      <w:r>
        <w:t>4</w:t>
      </w:r>
      <w:r>
        <w:rPr>
          <w:rFonts w:hint="eastAsia"/>
        </w:rPr>
        <w:t>个步骤，分别为下载及解压源码包文件、编译源码包代码、生成二进制安装程序、运行二进制的服务程序安装包。</w:t>
      </w:r>
    </w:p>
    <w:p>
      <w:pPr>
        <w:pStyle w:val="52"/>
        <w:spacing w:line="240" w:lineRule="exact"/>
      </w:pPr>
    </w:p>
    <w:p>
      <w:pPr>
        <w:pStyle w:val="43"/>
        <w:ind w:left="320" w:hanging="320"/>
        <w:rPr>
          <w:kern w:val="2"/>
        </w:rPr>
      </w:pPr>
      <w:r>
        <w:rPr>
          <w:kern w:val="2"/>
        </w:rPr>
        <w:t>3．LNMP</w:t>
      </w:r>
      <w:r>
        <w:rPr>
          <w:rFonts w:hint="eastAsia"/>
          <w:kern w:val="2"/>
        </w:rPr>
        <w:t>动态网站部署架构通常包含了哪些服务程序？</w:t>
      </w:r>
    </w:p>
    <w:p>
      <w:pPr>
        <w:pStyle w:val="52"/>
      </w:pPr>
      <w:r>
        <w:rPr>
          <w:rStyle w:val="18"/>
          <w:rFonts w:hint="eastAsia"/>
        </w:rPr>
        <w:t>答：</w:t>
      </w:r>
      <w:r>
        <w:t>LNMP</w:t>
      </w:r>
      <w:r>
        <w:rPr>
          <w:rFonts w:hint="eastAsia"/>
        </w:rPr>
        <w:t>动态网站部署架构通常包含</w:t>
      </w:r>
      <w:r>
        <w:t>Linux</w:t>
      </w:r>
      <w:r>
        <w:rPr>
          <w:rFonts w:hint="eastAsia"/>
        </w:rPr>
        <w:t>系统、</w:t>
      </w:r>
      <w:r>
        <w:t>Nginx</w:t>
      </w:r>
      <w:r>
        <w:rPr>
          <w:rFonts w:hint="eastAsia"/>
        </w:rPr>
        <w:t>网站服务、</w:t>
      </w:r>
      <w:r>
        <w:t>MySQL</w:t>
      </w:r>
      <w:r>
        <w:rPr>
          <w:rFonts w:hint="eastAsia"/>
        </w:rPr>
        <w:t>数据库管理系统，以及</w:t>
      </w:r>
      <w:r>
        <w:t>PHP</w:t>
      </w:r>
      <w:r>
        <w:rPr>
          <w:rFonts w:hint="eastAsia"/>
        </w:rPr>
        <w:t>脚本语言。</w:t>
      </w:r>
    </w:p>
    <w:p>
      <w:pPr>
        <w:pStyle w:val="52"/>
        <w:spacing w:line="240" w:lineRule="exact"/>
      </w:pPr>
    </w:p>
    <w:p>
      <w:pPr>
        <w:pStyle w:val="43"/>
        <w:ind w:left="320" w:hanging="320"/>
        <w:rPr>
          <w:spacing w:val="-4"/>
          <w:kern w:val="2"/>
        </w:rPr>
      </w:pPr>
      <w:r>
        <w:rPr>
          <w:kern w:val="2"/>
        </w:rPr>
        <w:t>4．</w:t>
      </w:r>
      <w:r>
        <w:rPr>
          <w:rFonts w:hint="eastAsia"/>
          <w:spacing w:val="-4"/>
          <w:kern w:val="2"/>
        </w:rPr>
        <w:t>在</w:t>
      </w:r>
      <w:r>
        <w:rPr>
          <w:spacing w:val="-4"/>
          <w:kern w:val="2"/>
        </w:rPr>
        <w:t>MySQL</w:t>
      </w:r>
      <w:r>
        <w:rPr>
          <w:rFonts w:hint="eastAsia"/>
          <w:spacing w:val="-4"/>
          <w:kern w:val="2"/>
        </w:rPr>
        <w:t>数据库服务程序中，</w:t>
      </w:r>
      <w:r>
        <w:rPr>
          <w:spacing w:val="-4"/>
          <w:kern w:val="2"/>
        </w:rPr>
        <w:t>/usr/local/mysql</w:t>
      </w:r>
      <w:r>
        <w:rPr>
          <w:rFonts w:hint="eastAsia"/>
          <w:spacing w:val="-4"/>
          <w:kern w:val="2"/>
        </w:rPr>
        <w:t>与</w:t>
      </w:r>
      <w:r>
        <w:rPr>
          <w:spacing w:val="-4"/>
          <w:kern w:val="2"/>
        </w:rPr>
        <w:t>/usr/local/mysql/var</w:t>
      </w:r>
      <w:r>
        <w:rPr>
          <w:rFonts w:hint="eastAsia"/>
          <w:spacing w:val="-4"/>
          <w:kern w:val="2"/>
        </w:rPr>
        <w:t>目录的作用是什么？</w:t>
      </w:r>
    </w:p>
    <w:p>
      <w:pPr>
        <w:pStyle w:val="52"/>
      </w:pPr>
      <w:r>
        <w:rPr>
          <w:rStyle w:val="18"/>
          <w:rFonts w:hint="eastAsia"/>
        </w:rPr>
        <w:t>答：</w:t>
      </w:r>
      <w:r>
        <w:t>/usr/local/mysql</w:t>
      </w:r>
      <w:r>
        <w:rPr>
          <w:rFonts w:hint="eastAsia"/>
        </w:rPr>
        <w:t>用于保存</w:t>
      </w:r>
      <w:r>
        <w:t>MySQL</w:t>
      </w:r>
      <w:r>
        <w:rPr>
          <w:rFonts w:hint="eastAsia"/>
        </w:rPr>
        <w:t>数据库服务程序的目录，</w:t>
      </w:r>
      <w:r>
        <w:t>/usr/local/mysql/var</w:t>
      </w:r>
      <w:r>
        <w:rPr>
          <w:rFonts w:hint="eastAsia"/>
        </w:rPr>
        <w:t>则用于保存真实数据库文件的目录。</w:t>
      </w:r>
    </w:p>
    <w:p>
      <w:pPr>
        <w:pStyle w:val="52"/>
        <w:spacing w:line="240" w:lineRule="exact"/>
      </w:pPr>
    </w:p>
    <w:p>
      <w:pPr>
        <w:pStyle w:val="43"/>
        <w:ind w:left="320" w:hanging="320"/>
        <w:rPr>
          <w:kern w:val="2"/>
        </w:rPr>
      </w:pPr>
      <w:r>
        <w:rPr>
          <w:kern w:val="2"/>
        </w:rPr>
        <w:t>5．</w:t>
      </w:r>
      <w:r>
        <w:rPr>
          <w:rFonts w:hint="eastAsia"/>
          <w:kern w:val="2"/>
        </w:rPr>
        <w:t>较之于</w:t>
      </w:r>
      <w:r>
        <w:rPr>
          <w:kern w:val="2"/>
        </w:rPr>
        <w:t>Apache</w:t>
      </w:r>
      <w:r>
        <w:rPr>
          <w:rFonts w:hint="eastAsia"/>
          <w:kern w:val="2"/>
        </w:rPr>
        <w:t>服务程序，</w:t>
      </w:r>
      <w:r>
        <w:rPr>
          <w:kern w:val="2"/>
        </w:rPr>
        <w:t>Nginx</w:t>
      </w:r>
      <w:r>
        <w:rPr>
          <w:rFonts w:hint="eastAsia"/>
          <w:kern w:val="2"/>
        </w:rPr>
        <w:t>最显著的优势是什么？</w:t>
      </w:r>
    </w:p>
    <w:p>
      <w:pPr>
        <w:pStyle w:val="52"/>
        <w:ind w:left="696" w:hanging="376"/>
        <w:rPr>
          <w:spacing w:val="-6"/>
        </w:rPr>
      </w:pPr>
      <w:r>
        <w:rPr>
          <w:rStyle w:val="18"/>
          <w:rFonts w:hint="eastAsia"/>
          <w:spacing w:val="-6"/>
        </w:rPr>
        <w:t>答：</w:t>
      </w:r>
      <w:r>
        <w:rPr>
          <w:spacing w:val="-6"/>
        </w:rPr>
        <w:t>Nginx</w:t>
      </w:r>
      <w:r>
        <w:rPr>
          <w:rFonts w:hint="eastAsia"/>
          <w:spacing w:val="-6"/>
        </w:rPr>
        <w:t>服务程序比较稳定，原因是采用了的资源分配技术，降低了</w:t>
      </w:r>
      <w:r>
        <w:rPr>
          <w:spacing w:val="-6"/>
        </w:rPr>
        <w:t>CPU</w:t>
      </w:r>
      <w:r>
        <w:rPr>
          <w:rFonts w:hint="eastAsia"/>
          <w:spacing w:val="-6"/>
        </w:rPr>
        <w:t>与内存的占用率，所以使用</w:t>
      </w:r>
      <w:r>
        <w:rPr>
          <w:spacing w:val="-6"/>
        </w:rPr>
        <w:t>Nginx</w:t>
      </w:r>
      <w:r>
        <w:rPr>
          <w:rFonts w:hint="eastAsia"/>
          <w:spacing w:val="-6"/>
        </w:rPr>
        <w:t>程序部署的动态网站环境不仅十分稳定、高效，而且消耗的系统资源也很少。</w:t>
      </w:r>
    </w:p>
    <w:p>
      <w:pPr>
        <w:pStyle w:val="52"/>
        <w:spacing w:line="240" w:lineRule="exact"/>
      </w:pPr>
    </w:p>
    <w:p>
      <w:pPr>
        <w:pStyle w:val="43"/>
        <w:ind w:left="320" w:hanging="320"/>
        <w:rPr>
          <w:kern w:val="2"/>
        </w:rPr>
      </w:pPr>
      <w:r>
        <w:rPr>
          <w:kern w:val="2"/>
        </w:rPr>
        <w:t>6．</w:t>
      </w:r>
      <w:r>
        <w:rPr>
          <w:rFonts w:hint="eastAsia"/>
          <w:kern w:val="2"/>
        </w:rPr>
        <w:t>如何禁止</w:t>
      </w:r>
      <w:r>
        <w:rPr>
          <w:kern w:val="2"/>
        </w:rPr>
        <w:t>php</w:t>
      </w:r>
      <w:r>
        <w:rPr>
          <w:rFonts w:hint="eastAsia"/>
          <w:kern w:val="2"/>
        </w:rPr>
        <w:t>服务程序中不安全的功能？</w:t>
      </w:r>
    </w:p>
    <w:p>
      <w:pPr>
        <w:pStyle w:val="52"/>
      </w:pPr>
      <w:r>
        <w:rPr>
          <w:rStyle w:val="18"/>
          <w:rFonts w:hint="eastAsia"/>
        </w:rPr>
        <w:t>答：</w:t>
      </w:r>
      <w:r>
        <w:rPr>
          <w:rFonts w:hint="eastAsia"/>
        </w:rPr>
        <w:t>编辑</w:t>
      </w:r>
      <w:r>
        <w:t>php</w:t>
      </w:r>
      <w:r>
        <w:rPr>
          <w:rFonts w:hint="eastAsia"/>
        </w:rPr>
        <w:t>服务程序的配置文件（</w:t>
      </w:r>
      <w:r>
        <w:t>/usr/local/php/etc/php.ini</w:t>
      </w:r>
      <w:r>
        <w:rPr>
          <w:rFonts w:hint="eastAsia"/>
        </w:rPr>
        <w:t>），把要禁用的功能追加到</w:t>
      </w:r>
      <w:r>
        <w:t>disable</w:t>
      </w:r>
      <w:r>
        <w:rPr>
          <w:rFonts w:ascii="宋体" w:eastAsia="宋体"/>
        </w:rPr>
        <w:t>_</w:t>
      </w:r>
      <w:r>
        <w:t>functions</w:t>
      </w:r>
      <w:r>
        <w:rPr>
          <w:rFonts w:hint="eastAsia"/>
        </w:rPr>
        <w:t>参数之后即可。</w:t>
      </w:r>
    </w:p>
    <w:p>
      <w:pPr>
        <w:pStyle w:val="52"/>
        <w:spacing w:line="240" w:lineRule="exact"/>
      </w:pPr>
    </w:p>
    <w:p>
      <w:pPr>
        <w:pStyle w:val="43"/>
        <w:ind w:left="320" w:hanging="320"/>
        <w:rPr>
          <w:kern w:val="2"/>
        </w:rPr>
      </w:pPr>
      <w:r>
        <w:rPr>
          <w:kern w:val="2"/>
        </w:rPr>
        <w:t>7． </w:t>
      </w:r>
      <w:r>
        <w:rPr>
          <w:rFonts w:hint="eastAsia"/>
          <w:kern w:val="2"/>
        </w:rPr>
        <w:t>对于处于创业阶段的小站长群体来说，适合购买哪种服务器类型呢？</w:t>
      </w:r>
    </w:p>
    <w:p>
      <w:pPr>
        <w:pStyle w:val="52"/>
      </w:pPr>
      <w:r>
        <w:rPr>
          <w:rStyle w:val="18"/>
          <w:rFonts w:hint="eastAsia"/>
        </w:rPr>
        <w:t>答：</w:t>
      </w:r>
      <w:r>
        <w:rPr>
          <w:rFonts w:hint="eastAsia"/>
        </w:rPr>
        <w:t>刘遄老师建议他们选择云服务器类型，不但费用便宜（每个月费用不超过</w:t>
      </w:r>
      <w:r>
        <w:t>100</w:t>
      </w:r>
      <w:r>
        <w:rPr>
          <w:rFonts w:hint="eastAsia"/>
        </w:rPr>
        <w:t>元人民币），而且性能也十分强劲。</w:t>
      </w:r>
    </w:p>
    <w:p>
      <w:pPr>
        <w:jc w:val="center"/>
      </w:pPr>
      <w:r>
        <w:drawing>
          <wp:inline distT="0" distB="0" distL="0" distR="0">
            <wp:extent cx="2865120" cy="3817620"/>
            <wp:effectExtent l="0" t="0" r="0" b="0"/>
            <wp:docPr id="253" name="图片 253"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ove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2865120" cy="3817620"/>
                    </a:xfrm>
                    <a:prstGeom prst="rect">
                      <a:avLst/>
                    </a:prstGeom>
                    <a:noFill/>
                    <a:ln>
                      <a:noFill/>
                    </a:ln>
                  </pic:spPr>
                </pic:pic>
              </a:graphicData>
            </a:graphic>
          </wp:inline>
        </w:drawing>
      </w:r>
    </w:p>
    <w:p>
      <w:pPr>
        <w:jc w:val="center"/>
        <w:rPr>
          <w:sz w:val="32"/>
        </w:rPr>
      </w:pPr>
      <w:r>
        <w:rPr>
          <w:rStyle w:val="18"/>
          <w:rFonts w:ascii="Helvetica" w:hAnsi="Helvetica"/>
          <w:color w:val="FF0000"/>
          <w:sz w:val="28"/>
          <w:szCs w:val="18"/>
        </w:rPr>
        <w:t>Linux系统镜像及所需软件工具包下载地址：</w:t>
      </w:r>
      <w:r>
        <w:rPr>
          <w:rFonts w:ascii="Helvetica" w:hAnsi="Helvetica"/>
          <w:color w:val="3D4450"/>
          <w:sz w:val="28"/>
          <w:szCs w:val="18"/>
        </w:rPr>
        <w:br w:type="textWrapping"/>
      </w:r>
      <w:r>
        <w:fldChar w:fldCharType="begin"/>
      </w:r>
      <w:r>
        <w:instrText xml:space="preserve"> HYPERLINK "https://www.linuxprobe.com/tools" </w:instrText>
      </w:r>
      <w:r>
        <w:fldChar w:fldCharType="separate"/>
      </w:r>
      <w:r>
        <w:rPr>
          <w:rStyle w:val="21"/>
          <w:rFonts w:ascii="Helvetica" w:hAnsi="Helvetica"/>
          <w:sz w:val="28"/>
          <w:szCs w:val="18"/>
        </w:rPr>
        <w:t>https://www.linuxprobe.com/tools</w:t>
      </w:r>
      <w:r>
        <w:rPr>
          <w:rStyle w:val="21"/>
          <w:rFonts w:ascii="Helvetica" w:hAnsi="Helvetica"/>
          <w:sz w:val="28"/>
          <w:szCs w:val="18"/>
        </w:rPr>
        <w:fldChar w:fldCharType="end"/>
      </w:r>
    </w:p>
    <w:p>
      <w:pPr>
        <w:pStyle w:val="4"/>
        <w:shd w:val="clear" w:color="auto" w:fill="DFF0D8"/>
        <w:spacing w:before="151" w:after="151"/>
        <w:rPr>
          <w:rFonts w:ascii="Helvetica" w:hAnsi="Helvetica" w:eastAsia="宋体"/>
          <w:color w:val="468847"/>
          <w:sz w:val="24"/>
          <w:szCs w:val="24"/>
        </w:rPr>
      </w:pPr>
      <w:r>
        <w:rPr>
          <w:rStyle w:val="18"/>
          <w:rFonts w:ascii="Helvetica" w:hAnsi="Helvetica"/>
          <w:b/>
          <w:bCs w:val="0"/>
          <w:color w:val="468847"/>
          <w:sz w:val="24"/>
          <w:szCs w:val="24"/>
        </w:rPr>
        <w:t>京东网</w:t>
      </w:r>
      <w:r>
        <w:fldChar w:fldCharType="begin"/>
      </w:r>
      <w:r>
        <w:instrText xml:space="preserve"> HYPERLINK "https://item.jd.com/12269260.html" </w:instrText>
      </w:r>
      <w:r>
        <w:fldChar w:fldCharType="separate"/>
      </w:r>
      <w:r>
        <w:rPr>
          <w:rStyle w:val="21"/>
          <w:rFonts w:ascii="Helvetica" w:hAnsi="Helvetica"/>
          <w:sz w:val="18"/>
          <w:szCs w:val="18"/>
        </w:rPr>
        <w:t>https://item.jd.com/12269260.html</w:t>
      </w:r>
      <w:r>
        <w:rPr>
          <w:rStyle w:val="21"/>
          <w:rFonts w:ascii="Helvetica" w:hAnsi="Helvetica"/>
          <w:sz w:val="18"/>
          <w:szCs w:val="18"/>
        </w:rPr>
        <w:fldChar w:fldCharType="end"/>
      </w:r>
    </w:p>
    <w:p>
      <w:pPr>
        <w:pStyle w:val="4"/>
        <w:shd w:val="clear" w:color="auto" w:fill="D9EDF7"/>
        <w:spacing w:before="151" w:after="151"/>
        <w:rPr>
          <w:rFonts w:ascii="Helvetica" w:hAnsi="Helvetica"/>
          <w:color w:val="3A87AD"/>
          <w:sz w:val="24"/>
          <w:szCs w:val="24"/>
        </w:rPr>
      </w:pPr>
      <w:r>
        <w:rPr>
          <w:rStyle w:val="18"/>
          <w:rFonts w:ascii="Helvetica" w:hAnsi="Helvetica"/>
          <w:b/>
          <w:bCs w:val="0"/>
          <w:color w:val="3A87AD"/>
          <w:sz w:val="24"/>
          <w:szCs w:val="24"/>
        </w:rPr>
        <w:t>当当网</w:t>
      </w:r>
      <w:r>
        <w:fldChar w:fldCharType="begin"/>
      </w:r>
      <w:r>
        <w:instrText xml:space="preserve"> HYPERLINK "http://product.dangdang.com/25188146.html" </w:instrText>
      </w:r>
      <w:r>
        <w:fldChar w:fldCharType="separate"/>
      </w:r>
      <w:r>
        <w:rPr>
          <w:rStyle w:val="21"/>
          <w:rFonts w:ascii="Helvetica" w:hAnsi="Helvetica"/>
          <w:sz w:val="18"/>
          <w:szCs w:val="18"/>
        </w:rPr>
        <w:t>http://product.dangdang.com/25188146.html</w:t>
      </w:r>
      <w:r>
        <w:rPr>
          <w:rStyle w:val="21"/>
          <w:rFonts w:ascii="Helvetica" w:hAnsi="Helvetica"/>
          <w:sz w:val="18"/>
          <w:szCs w:val="18"/>
        </w:rPr>
        <w:fldChar w:fldCharType="end"/>
      </w:r>
    </w:p>
    <w:p>
      <w:pPr>
        <w:pStyle w:val="4"/>
        <w:shd w:val="clear" w:color="auto" w:fill="DFF0D8"/>
        <w:spacing w:before="151" w:after="151"/>
        <w:rPr>
          <w:rFonts w:ascii="Helvetica" w:hAnsi="Helvetica" w:eastAsia="方正黑体简体"/>
          <w:b/>
          <w:color w:val="468847"/>
          <w:sz w:val="24"/>
          <w:szCs w:val="24"/>
        </w:rPr>
      </w:pPr>
      <w:r>
        <w:rPr>
          <w:rStyle w:val="18"/>
          <w:rFonts w:ascii="Helvetica" w:hAnsi="Helvetica"/>
          <w:b/>
          <w:bCs w:val="0"/>
          <w:color w:val="468847"/>
          <w:sz w:val="24"/>
          <w:szCs w:val="24"/>
        </w:rPr>
        <w:t>淘宝网</w:t>
      </w:r>
      <w:r>
        <w:fldChar w:fldCharType="begin"/>
      </w:r>
      <w:r>
        <w:instrText xml:space="preserve"> HYPERLINK "https://detail.tmall.com/item.htm?spm=a230r.1.14.39.67fa9a32nfGPPJ&amp;id=561312838972&amp;ns=1&amp;abbucket=8" </w:instrText>
      </w:r>
      <w:r>
        <w:fldChar w:fldCharType="separate"/>
      </w:r>
      <w:r>
        <w:rPr>
          <w:rStyle w:val="21"/>
          <w:rFonts w:ascii="Helvetica" w:hAnsi="Helvetica"/>
          <w:sz w:val="18"/>
          <w:szCs w:val="18"/>
        </w:rPr>
        <w:t>https://detail.tmall.com/item.htm?spm=a230r.1.14.39.67fa9a32nfGPPJ&amp;id=561312838972&amp;ns=1&amp;abbucket=8</w:t>
      </w:r>
      <w:r>
        <w:rPr>
          <w:rStyle w:val="21"/>
          <w:rFonts w:ascii="Helvetica" w:hAnsi="Helvetica"/>
          <w:sz w:val="18"/>
          <w:szCs w:val="18"/>
        </w:rPr>
        <w:fldChar w:fldCharType="end"/>
      </w:r>
    </w:p>
    <w:p>
      <w:pPr>
        <w:pStyle w:val="4"/>
        <w:shd w:val="clear" w:color="auto" w:fill="D9EDF7"/>
        <w:spacing w:before="151" w:after="151"/>
        <w:rPr>
          <w:rFonts w:ascii="Helvetica" w:hAnsi="Helvetica"/>
          <w:color w:val="3A87AD"/>
          <w:sz w:val="24"/>
          <w:szCs w:val="24"/>
        </w:rPr>
      </w:pPr>
      <w:r>
        <w:rPr>
          <w:rFonts w:ascii="Helvetica" w:hAnsi="Helvetica"/>
          <w:b/>
          <w:color w:val="3A87AD"/>
          <w:sz w:val="24"/>
          <w:szCs w:val="24"/>
        </w:rPr>
        <w:t>亚马逊</w:t>
      </w:r>
      <w:r>
        <w:fldChar w:fldCharType="begin"/>
      </w:r>
      <w:r>
        <w:instrText xml:space="preserve"> HYPERLINK "https://www.amazon.cn/Linux就该这么学-刘遄/dp/B0776K3ZXCC" </w:instrText>
      </w:r>
      <w:r>
        <w:fldChar w:fldCharType="separate"/>
      </w:r>
      <w:r>
        <w:rPr>
          <w:rStyle w:val="21"/>
          <w:rFonts w:ascii="Helvetica" w:hAnsi="Helvetica"/>
          <w:sz w:val="18"/>
          <w:szCs w:val="18"/>
        </w:rPr>
        <w:t>https://www.amazon.cn/Linux就该这么学-刘遄/dp/B0776K3ZXCC</w:t>
      </w:r>
      <w:r>
        <w:rPr>
          <w:rStyle w:val="21"/>
          <w:rFonts w:ascii="Helvetica" w:hAnsi="Helvetica"/>
          <w:sz w:val="18"/>
          <w:szCs w:val="18"/>
        </w:rPr>
        <w:fldChar w:fldCharType="end"/>
      </w:r>
    </w:p>
    <w:p>
      <w:pPr>
        <w:pStyle w:val="4"/>
        <w:shd w:val="clear" w:color="auto" w:fill="DFF0D8"/>
        <w:spacing w:before="151" w:after="151"/>
        <w:rPr>
          <w:rFonts w:ascii="Helvetica" w:hAnsi="Helvetica"/>
          <w:color w:val="468847"/>
          <w:sz w:val="24"/>
          <w:szCs w:val="24"/>
        </w:rPr>
      </w:pPr>
      <w:r>
        <w:rPr>
          <w:rStyle w:val="18"/>
          <w:rFonts w:ascii="Helvetica" w:hAnsi="Helvetica"/>
          <w:b/>
          <w:bCs w:val="0"/>
          <w:color w:val="468847"/>
          <w:sz w:val="24"/>
          <w:szCs w:val="24"/>
        </w:rPr>
        <w:t>异步社区</w:t>
      </w:r>
      <w:r>
        <w:fldChar w:fldCharType="begin"/>
      </w:r>
      <w:r>
        <w:instrText xml:space="preserve"> HYPERLINK "http://www.epubit.com.cn/book/details/4764" </w:instrText>
      </w:r>
      <w:r>
        <w:fldChar w:fldCharType="separate"/>
      </w:r>
      <w:r>
        <w:rPr>
          <w:rStyle w:val="21"/>
          <w:rFonts w:ascii="Helvetica" w:hAnsi="Helvetica"/>
          <w:sz w:val="18"/>
          <w:szCs w:val="18"/>
        </w:rPr>
        <w:t>http://www.epubit.com.cn/book/details/4764</w:t>
      </w:r>
      <w:r>
        <w:rPr>
          <w:rStyle w:val="21"/>
          <w:rFonts w:ascii="Helvetica" w:hAnsi="Helvetica"/>
          <w:sz w:val="18"/>
          <w:szCs w:val="18"/>
        </w:rPr>
        <w:fldChar w:fldCharType="end"/>
      </w:r>
    </w:p>
    <w:p>
      <w:pPr>
        <w:jc w:val="center"/>
      </w:pPr>
    </w:p>
    <w:sectPr>
      <w:headerReference r:id="rId5" w:type="first"/>
      <w:headerReference r:id="rId3" w:type="default"/>
      <w:footerReference r:id="rId6" w:type="default"/>
      <w:headerReference r:id="rId4" w:type="even"/>
      <w:footerReference r:id="rId7" w:type="even"/>
      <w:footnotePr>
        <w:numFmt w:val="decimalEnclosedCircleChinese"/>
        <w:numRestart w:val="eachPage"/>
      </w:footnotePr>
      <w:type w:val="continuous"/>
      <w:pgSz w:w="10830" w:h="15082"/>
      <w:pgMar w:top="1531" w:right="1389" w:bottom="1106" w:left="1389" w:header="737" w:footer="907" w:gutter="0"/>
      <w:pgNumType w:start="0"/>
      <w:cols w:space="425" w:num="1"/>
      <w:titlePg/>
      <w:docGrid w:type="lines" w:linePitch="303" w:charSpace="1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方正书宋简体">
    <w:altName w:val="Arial Unicode MS"/>
    <w:panose1 w:val="00000000000000000000"/>
    <w:charset w:val="86"/>
    <w:family w:val="script"/>
    <w:pitch w:val="default"/>
    <w:sig w:usb0="00000000" w:usb1="00000000" w:usb2="00000010" w:usb3="00000000" w:csb0="00040000" w:csb1="00000000"/>
  </w:font>
  <w:font w:name="方正品尚中黑简体">
    <w:altName w:val="黑体"/>
    <w:panose1 w:val="00000000000000000000"/>
    <w:charset w:val="86"/>
    <w:family w:val="auto"/>
    <w:pitch w:val="default"/>
    <w:sig w:usb0="00000000" w:usb1="00000000" w:usb2="00000010" w:usb3="00000000" w:csb0="00040000" w:csb1="00000000"/>
  </w:font>
  <w:font w:name="Times New Roman MT Extra Bold">
    <w:altName w:val="Times New Roman"/>
    <w:panose1 w:val="00000000000000000000"/>
    <w:charset w:val="00"/>
    <w:family w:val="roman"/>
    <w:pitch w:val="default"/>
    <w:sig w:usb0="00000000" w:usb1="00000000" w:usb2="00000000" w:usb3="00000000" w:csb0="00000001" w:csb1="00000000"/>
  </w:font>
  <w:font w:name="方正兰亭黑简体">
    <w:altName w:val="Arial Unicode MS"/>
    <w:panose1 w:val="00000000000000000000"/>
    <w:charset w:val="86"/>
    <w:family w:val="auto"/>
    <w:pitch w:val="default"/>
    <w:sig w:usb0="00000000" w:usb1="00000000" w:usb2="00000010" w:usb3="00000000" w:csb0="00040000" w:csb1="00000000"/>
  </w:font>
  <w:font w:name="方正黑体简体">
    <w:altName w:val="Arial Unicode MS"/>
    <w:panose1 w:val="00000000000000000000"/>
    <w:charset w:val="86"/>
    <w:family w:val="auto"/>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方正中等线简体">
    <w:altName w:val="宋体"/>
    <w:panose1 w:val="00000000000000000000"/>
    <w:charset w:val="86"/>
    <w:family w:val="script"/>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方正大黑简体">
    <w:altName w:val="微软雅黑"/>
    <w:panose1 w:val="00000000000000000000"/>
    <w:charset w:val="86"/>
    <w:family w:val="auto"/>
    <w:pitch w:val="default"/>
    <w:sig w:usb0="00000000" w:usb1="00000000" w:usb2="00000010" w:usb3="00000000" w:csb0="00040000" w:csb1="00000000"/>
  </w:font>
  <w:font w:name="方正楷体简体">
    <w:altName w:val="微软雅黑"/>
    <w:panose1 w:val="00000000000000000000"/>
    <w:charset w:val="86"/>
    <w:family w:val="auto"/>
    <w:pitch w:val="default"/>
    <w:sig w:usb0="00000000" w:usb1="00000000" w:usb2="00000010" w:usb3="00000000" w:csb0="00040000" w:csb1="00000000"/>
  </w:font>
  <w:font w:name="华文宋体">
    <w:panose1 w:val="02010600040101010101"/>
    <w:charset w:val="86"/>
    <w:family w:val="auto"/>
    <w:pitch w:val="default"/>
    <w:sig w:usb0="00000287" w:usb1="080F0000" w:usb2="00000000" w:usb3="00000000" w:csb0="0004009F" w:csb1="DFD70000"/>
  </w:font>
  <w:font w:name="方正中等线_GBK">
    <w:altName w:val="微软雅黑"/>
    <w:panose1 w:val="00000000000000000000"/>
    <w:charset w:val="86"/>
    <w:family w:val="script"/>
    <w:pitch w:val="default"/>
    <w:sig w:usb0="00000000" w:usb1="00000000" w:usb2="00000010" w:usb3="00000000" w:csb0="00040000" w:csb1="00000000"/>
  </w:font>
  <w:font w:name="Cambria">
    <w:panose1 w:val="02040503050406030204"/>
    <w:charset w:val="00"/>
    <w:family w:val="roman"/>
    <w:pitch w:val="default"/>
    <w:sig w:usb0="E00006FF" w:usb1="400004FF" w:usb2="00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0" w:usb3="00000000" w:csb0="00000001" w:csb1="00000000"/>
  </w:font>
  <w:font w:name="GillSans">
    <w:altName w:val="Lucida Sans Unicode"/>
    <w:panose1 w:val="00000000000000000000"/>
    <w:charset w:val="00"/>
    <w:family w:val="swiss"/>
    <w:pitch w:val="default"/>
    <w:sig w:usb0="00000000" w:usb1="00000000" w:usb2="00000000" w:usb3="00000000" w:csb0="00000093" w:csb1="00000000"/>
  </w:font>
  <w:font w:name="Lucida Sans Unicode">
    <w:panose1 w:val="020B0602030504020204"/>
    <w:charset w:val="00"/>
    <w:family w:val="auto"/>
    <w:pitch w:val="default"/>
    <w:sig w:usb0="80001AFF" w:usb1="0000396B" w:usb2="00000000" w:usb3="00000000" w:csb0="200000BF" w:csb1="D7F7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20"/>
      </w:rPr>
      <mc:AlternateContent>
        <mc:Choice Requires="wps">
          <w:drawing>
            <wp:anchor distT="0" distB="0" distL="114300" distR="114300" simplePos="0" relativeHeight="251659264" behindDoc="1" locked="0" layoutInCell="1" allowOverlap="1">
              <wp:simplePos x="0" y="0"/>
              <wp:positionH relativeFrom="column">
                <wp:posOffset>4770755</wp:posOffset>
              </wp:positionH>
              <wp:positionV relativeFrom="page">
                <wp:posOffset>9008110</wp:posOffset>
              </wp:positionV>
              <wp:extent cx="351790" cy="638175"/>
              <wp:effectExtent l="4445" t="0" r="0" b="2540"/>
              <wp:wrapNone/>
              <wp:docPr id="2" name="Rectangle 37"/>
              <wp:cNvGraphicFramePr/>
              <a:graphic xmlns:a="http://schemas.openxmlformats.org/drawingml/2006/main">
                <a:graphicData uri="http://schemas.microsoft.com/office/word/2010/wordprocessingShape">
                  <wps:wsp>
                    <wps:cNvSpPr>
                      <a:spLocks noChangeArrowheads="1"/>
                    </wps:cNvSpPr>
                    <wps:spPr bwMode="auto">
                      <a:xfrm>
                        <a:off x="0" y="0"/>
                        <a:ext cx="351790" cy="63817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37" o:spid="_x0000_s1026" o:spt="1" style="position:absolute;left:0pt;margin-left:375.65pt;margin-top:709.3pt;height:50.25pt;width:27.7pt;mso-position-vertical-relative:page;z-index:-251657216;mso-width-relative:page;mso-height-relative:page;" fillcolor="#D9D9D9" filled="t" stroked="f" coordsize="21600,21600" o:gfxdata="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zYRmDfAAAADQEAAA8AAAAAAAAAAQAgAAAAIgAAAGRycy9kb3du&#10;cmV2LnhtbFBLAQIUABQAAAAIAIdO4kD508uc+AEAANsDAAAOAAAAAAAAAAEAIAAAAC4BAABkcnMv&#10;ZTJvRG9jLnhtbFBLBQYAAAAABgAGAFkBAACYBQAAAAA=&#10;">
              <v:fill on="t" focussize="0,0"/>
              <v:stroke on="f"/>
              <v:imagedata o:title=""/>
              <o:lock v:ext="edit" aspectratio="f"/>
            </v:rect>
          </w:pict>
        </mc:Fallback>
      </mc:AlternateContent>
    </w:r>
    <w:r>
      <w:rPr>
        <w:sz w:val="20"/>
      </w:rPr>
      <mc:AlternateContent>
        <mc:Choice Requires="wps">
          <w:drawing>
            <wp:anchor distT="0" distB="0" distL="114300" distR="114300" simplePos="0" relativeHeight="251658240" behindDoc="0" locked="0" layoutInCell="1" allowOverlap="1">
              <wp:simplePos x="0" y="0"/>
              <wp:positionH relativeFrom="column">
                <wp:posOffset>4782185</wp:posOffset>
              </wp:positionH>
              <wp:positionV relativeFrom="page">
                <wp:posOffset>9032875</wp:posOffset>
              </wp:positionV>
              <wp:extent cx="320040" cy="412750"/>
              <wp:effectExtent l="0" t="3175" r="0" b="3175"/>
              <wp:wrapSquare wrapText="bothSides"/>
              <wp:docPr id="1" name="Text Box 36"/>
              <wp:cNvGraphicFramePr/>
              <a:graphic xmlns:a="http://schemas.openxmlformats.org/drawingml/2006/main">
                <a:graphicData uri="http://schemas.microsoft.com/office/word/2010/wordprocessingShape">
                  <wps:wsp>
                    <wps:cNvSpPr txBox="1">
                      <a:spLocks noChangeArrowheads="1"/>
                    </wps:cNvSpPr>
                    <wps:spPr bwMode="auto">
                      <a:xfrm>
                        <a:off x="0" y="0"/>
                        <a:ext cx="320040" cy="412750"/>
                      </a:xfrm>
                      <a:prstGeom prst="rect">
                        <a:avLst/>
                      </a:prstGeom>
                      <a:noFill/>
                      <a:ln>
                        <a:noFill/>
                      </a:ln>
                    </wps:spPr>
                    <wps:txbx>
                      <w:txbxContent>
                        <w:p>
                          <w:pPr>
                            <w:ind w:firstLine="0"/>
                            <w:jc w:val="center"/>
                            <w:rPr>
                              <w:rFonts w:ascii="GillSans" w:hAnsi="GillSans"/>
                              <w:sz w:val="18"/>
                            </w:rPr>
                          </w:pPr>
                          <w:r>
                            <w:rPr>
                              <w:rStyle w:val="19"/>
                              <w:rFonts w:ascii="GillSans" w:hAnsi="GillSans"/>
                              <w:sz w:val="18"/>
                              <w:szCs w:val="18"/>
                            </w:rPr>
                            <w:fldChar w:fldCharType="begin"/>
                          </w:r>
                          <w:r>
                            <w:rPr>
                              <w:rStyle w:val="19"/>
                              <w:rFonts w:ascii="GillSans" w:hAnsi="GillSans"/>
                              <w:sz w:val="18"/>
                              <w:szCs w:val="18"/>
                            </w:rPr>
                            <w:instrText xml:space="preserve"> PAGE </w:instrText>
                          </w:r>
                          <w:r>
                            <w:rPr>
                              <w:rStyle w:val="19"/>
                              <w:rFonts w:ascii="GillSans" w:hAnsi="GillSans"/>
                              <w:sz w:val="18"/>
                              <w:szCs w:val="18"/>
                            </w:rPr>
                            <w:fldChar w:fldCharType="separate"/>
                          </w:r>
                          <w:r>
                            <w:rPr>
                              <w:rStyle w:val="19"/>
                              <w:rFonts w:ascii="GillSans" w:hAnsi="GillSans"/>
                              <w:sz w:val="18"/>
                              <w:szCs w:val="18"/>
                            </w:rPr>
                            <w:t>85</w:t>
                          </w:r>
                          <w:r>
                            <w:rPr>
                              <w:rStyle w:val="19"/>
                              <w:rFonts w:ascii="GillSans" w:hAnsi="GillSans"/>
                              <w:sz w:val="18"/>
                              <w:szCs w:val="18"/>
                            </w:rPr>
                            <w:fldChar w:fldCharType="end"/>
                          </w:r>
                        </w:p>
                      </w:txbxContent>
                    </wps:txbx>
                    <wps:bodyPr rot="0" vert="horz" wrap="square" lIns="0" tIns="0" rIns="0" bIns="0" anchor="t" anchorCtr="0" upright="1">
                      <a:noAutofit/>
                    </wps:bodyPr>
                  </wps:wsp>
                </a:graphicData>
              </a:graphic>
            </wp:anchor>
          </w:drawing>
        </mc:Choice>
        <mc:Fallback>
          <w:pict>
            <v:shape id="Text Box 36" o:spid="_x0000_s1026" o:spt="202" type="#_x0000_t202" style="position:absolute;left:0pt;margin-left:376.55pt;margin-top:711.25pt;height:32.5pt;width:25.2pt;mso-position-vertical-relative:page;mso-wrap-distance-bottom:0pt;mso-wrap-distance-left:9pt;mso-wrap-distance-right:9pt;mso-wrap-distance-top:0pt;z-index:251658240;mso-width-relative:page;mso-height-relative:page;" filled="f" stroked="f" coordsize="21600,21600" o:gfxdata="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O2iv2fbAAAA&#10;DQEAAA8AAAAAAAAAAQAgAAAAIgAAAGRycy9kb3ducmV2LnhtbFBLAQIUABQAAAAIAIdO4kAQNWQD&#10;4QEAALYDAAAOAAAAAAAAAAEAIAAAACoBAABkcnMvZTJvRG9jLnhtbFBLBQYAAAAABgAGAFkBAAB9&#10;BQAAAAA=&#10;">
              <v:fill on="f" focussize="0,0"/>
              <v:stroke on="f"/>
              <v:imagedata o:title=""/>
              <o:lock v:ext="edit" aspectratio="f"/>
              <v:textbox inset="0mm,0mm,0mm,0mm">
                <w:txbxContent>
                  <w:p>
                    <w:pPr>
                      <w:ind w:firstLine="0"/>
                      <w:jc w:val="center"/>
                      <w:rPr>
                        <w:rFonts w:ascii="GillSans" w:hAnsi="GillSans"/>
                        <w:sz w:val="18"/>
                      </w:rPr>
                    </w:pPr>
                    <w:r>
                      <w:rPr>
                        <w:rStyle w:val="19"/>
                        <w:rFonts w:ascii="GillSans" w:hAnsi="GillSans"/>
                        <w:sz w:val="18"/>
                        <w:szCs w:val="18"/>
                      </w:rPr>
                      <w:fldChar w:fldCharType="begin"/>
                    </w:r>
                    <w:r>
                      <w:rPr>
                        <w:rStyle w:val="19"/>
                        <w:rFonts w:ascii="GillSans" w:hAnsi="GillSans"/>
                        <w:sz w:val="18"/>
                        <w:szCs w:val="18"/>
                      </w:rPr>
                      <w:instrText xml:space="preserve"> PAGE </w:instrText>
                    </w:r>
                    <w:r>
                      <w:rPr>
                        <w:rStyle w:val="19"/>
                        <w:rFonts w:ascii="GillSans" w:hAnsi="GillSans"/>
                        <w:sz w:val="18"/>
                        <w:szCs w:val="18"/>
                      </w:rPr>
                      <w:fldChar w:fldCharType="separate"/>
                    </w:r>
                    <w:r>
                      <w:rPr>
                        <w:rStyle w:val="19"/>
                        <w:rFonts w:ascii="GillSans" w:hAnsi="GillSans"/>
                        <w:sz w:val="18"/>
                        <w:szCs w:val="18"/>
                      </w:rPr>
                      <w:t>85</w:t>
                    </w:r>
                    <w:r>
                      <w:rPr>
                        <w:rStyle w:val="19"/>
                        <w:rFonts w:ascii="GillSans" w:hAnsi="GillSans"/>
                        <w:sz w:val="18"/>
                        <w:szCs w:val="18"/>
                      </w:rPr>
                      <w:fldChar w:fldCharType="end"/>
                    </w:r>
                  </w:p>
                </w:txbxContent>
              </v:textbox>
              <w10:wrap type="squar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0"/>
      <w:rPr>
        <w:rStyle w:val="19"/>
      </w:rPr>
    </w:pPr>
    <w:r>
      <w:rPr>
        <w:sz w:val="20"/>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163195</wp:posOffset>
              </wp:positionV>
              <wp:extent cx="341630" cy="412750"/>
              <wp:effectExtent l="0" t="3175" r="0" b="3175"/>
              <wp:wrapSquare wrapText="bothSides"/>
              <wp:docPr id="4" name="Text Box 29"/>
              <wp:cNvGraphicFramePr/>
              <a:graphic xmlns:a="http://schemas.openxmlformats.org/drawingml/2006/main">
                <a:graphicData uri="http://schemas.microsoft.com/office/word/2010/wordprocessingShape">
                  <wps:wsp>
                    <wps:cNvSpPr txBox="1">
                      <a:spLocks noChangeArrowheads="1"/>
                    </wps:cNvSpPr>
                    <wps:spPr bwMode="auto">
                      <a:xfrm>
                        <a:off x="0" y="0"/>
                        <a:ext cx="341630" cy="412750"/>
                      </a:xfrm>
                      <a:prstGeom prst="rect">
                        <a:avLst/>
                      </a:prstGeom>
                      <a:noFill/>
                      <a:ln>
                        <a:noFill/>
                      </a:ln>
                    </wps:spPr>
                    <wps:txbx>
                      <w:txbxContent>
                        <w:p>
                          <w:pPr>
                            <w:ind w:firstLine="0"/>
                            <w:jc w:val="center"/>
                            <w:rPr>
                              <w:rFonts w:ascii="GillSans" w:hAnsi="GillSans"/>
                              <w:sz w:val="18"/>
                            </w:rPr>
                          </w:pPr>
                          <w:r>
                            <w:rPr>
                              <w:rStyle w:val="19"/>
                              <w:rFonts w:ascii="GillSans" w:hAnsi="GillSans"/>
                              <w:sz w:val="18"/>
                              <w:szCs w:val="18"/>
                            </w:rPr>
                            <w:fldChar w:fldCharType="begin"/>
                          </w:r>
                          <w:r>
                            <w:rPr>
                              <w:rStyle w:val="19"/>
                              <w:rFonts w:ascii="GillSans" w:hAnsi="GillSans"/>
                              <w:sz w:val="18"/>
                              <w:szCs w:val="18"/>
                            </w:rPr>
                            <w:instrText xml:space="preserve"> PAGE </w:instrText>
                          </w:r>
                          <w:r>
                            <w:rPr>
                              <w:rStyle w:val="19"/>
                              <w:rFonts w:ascii="GillSans" w:hAnsi="GillSans"/>
                              <w:sz w:val="18"/>
                              <w:szCs w:val="18"/>
                            </w:rPr>
                            <w:fldChar w:fldCharType="separate"/>
                          </w:r>
                          <w:r>
                            <w:rPr>
                              <w:rStyle w:val="19"/>
                              <w:rFonts w:ascii="GillSans" w:hAnsi="GillSans"/>
                              <w:sz w:val="18"/>
                              <w:szCs w:val="18"/>
                            </w:rPr>
                            <w:t>84</w:t>
                          </w:r>
                          <w:r>
                            <w:rPr>
                              <w:rStyle w:val="19"/>
                              <w:rFonts w:ascii="GillSans" w:hAnsi="GillSans"/>
                              <w:sz w:val="18"/>
                              <w:szCs w:val="18"/>
                            </w:rPr>
                            <w:fldChar w:fldCharType="end"/>
                          </w:r>
                        </w:p>
                      </w:txbxContent>
                    </wps:txbx>
                    <wps:bodyPr rot="0" vert="horz" wrap="square" lIns="0" tIns="0" rIns="0" bIns="0" anchor="t" anchorCtr="0" upright="1">
                      <a:noAutofit/>
                    </wps:bodyPr>
                  </wps:wsp>
                </a:graphicData>
              </a:graphic>
            </wp:anchor>
          </w:drawing>
        </mc:Choice>
        <mc:Fallback>
          <w:pict>
            <v:shape id="Text Box 29" o:spid="_x0000_s1026" o:spt="202" type="#_x0000_t202" style="position:absolute;left:0pt;margin-left:0pt;margin-top:12.85pt;height:32.5pt;width:26.9pt;mso-wrap-distance-bottom:0pt;mso-wrap-distance-left:9pt;mso-wrap-distance-right:9pt;mso-wrap-distance-top:0pt;z-index:251657216;mso-width-relative:page;mso-height-relative:page;" filled="f" stroked="f" coordsize="21600,21600" o:gfxdata="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8pC5M1QAAAAUBAAAP&#10;AAAAAAAAAAEAIAAAACIAAABkcnMvZG93bnJldi54bWxQSwECFAAUAAAACACHTuJAIM++sOIBAAC2&#10;AwAADgAAAAAAAAABACAAAAAkAQAAZHJzL2Uyb0RvYy54bWxQSwUGAAAAAAYABgBZAQAAeAUAAAAA&#10;">
              <v:fill on="f" focussize="0,0"/>
              <v:stroke on="f"/>
              <v:imagedata o:title=""/>
              <o:lock v:ext="edit" aspectratio="f"/>
              <v:textbox inset="0mm,0mm,0mm,0mm">
                <w:txbxContent>
                  <w:p>
                    <w:pPr>
                      <w:ind w:firstLine="0"/>
                      <w:jc w:val="center"/>
                      <w:rPr>
                        <w:rFonts w:ascii="GillSans" w:hAnsi="GillSans"/>
                        <w:sz w:val="18"/>
                      </w:rPr>
                    </w:pPr>
                    <w:r>
                      <w:rPr>
                        <w:rStyle w:val="19"/>
                        <w:rFonts w:ascii="GillSans" w:hAnsi="GillSans"/>
                        <w:sz w:val="18"/>
                        <w:szCs w:val="18"/>
                      </w:rPr>
                      <w:fldChar w:fldCharType="begin"/>
                    </w:r>
                    <w:r>
                      <w:rPr>
                        <w:rStyle w:val="19"/>
                        <w:rFonts w:ascii="GillSans" w:hAnsi="GillSans"/>
                        <w:sz w:val="18"/>
                        <w:szCs w:val="18"/>
                      </w:rPr>
                      <w:instrText xml:space="preserve"> PAGE </w:instrText>
                    </w:r>
                    <w:r>
                      <w:rPr>
                        <w:rStyle w:val="19"/>
                        <w:rFonts w:ascii="GillSans" w:hAnsi="GillSans"/>
                        <w:sz w:val="18"/>
                        <w:szCs w:val="18"/>
                      </w:rPr>
                      <w:fldChar w:fldCharType="separate"/>
                    </w:r>
                    <w:r>
                      <w:rPr>
                        <w:rStyle w:val="19"/>
                        <w:rFonts w:ascii="GillSans" w:hAnsi="GillSans"/>
                        <w:sz w:val="18"/>
                        <w:szCs w:val="18"/>
                      </w:rPr>
                      <w:t>84</w:t>
                    </w:r>
                    <w:r>
                      <w:rPr>
                        <w:rStyle w:val="19"/>
                        <w:rFonts w:ascii="GillSans" w:hAnsi="GillSans"/>
                        <w:sz w:val="18"/>
                        <w:szCs w:val="18"/>
                      </w:rPr>
                      <w:fldChar w:fldCharType="end"/>
                    </w:r>
                  </w:p>
                </w:txbxContent>
              </v:textbox>
              <w10:wrap type="square"/>
            </v:shape>
          </w:pict>
        </mc:Fallback>
      </mc:AlternateContent>
    </w:r>
    <w:r>
      <w:rPr>
        <w:rFonts w:ascii="Arial" w:hAnsi="Arial" w:eastAsia="黑体" w:cs="Arial"/>
        <w:kern w:val="18"/>
        <w:position w:val="1"/>
        <w:sz w:val="20"/>
      </w:rPr>
      <mc:AlternateContent>
        <mc:Choice Requires="wps">
          <w:drawing>
            <wp:anchor distT="0" distB="0" distL="114300" distR="114300" simplePos="0" relativeHeight="251656192" behindDoc="1" locked="0" layoutInCell="1" allowOverlap="1">
              <wp:simplePos x="0" y="0"/>
              <wp:positionH relativeFrom="column">
                <wp:posOffset>-7620</wp:posOffset>
              </wp:positionH>
              <wp:positionV relativeFrom="paragraph">
                <wp:posOffset>138430</wp:posOffset>
              </wp:positionV>
              <wp:extent cx="360680" cy="572770"/>
              <wp:effectExtent l="0" t="0" r="3175" b="1270"/>
              <wp:wrapNone/>
              <wp:docPr id="3" name="Rectangle 28"/>
              <wp:cNvGraphicFramePr/>
              <a:graphic xmlns:a="http://schemas.openxmlformats.org/drawingml/2006/main">
                <a:graphicData uri="http://schemas.microsoft.com/office/word/2010/wordprocessingShape">
                  <wps:wsp>
                    <wps:cNvSpPr>
                      <a:spLocks noChangeArrowheads="1"/>
                    </wps:cNvSpPr>
                    <wps:spPr bwMode="auto">
                      <a:xfrm>
                        <a:off x="0" y="0"/>
                        <a:ext cx="360680" cy="57277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8" o:spid="_x0000_s1026" o:spt="1" style="position:absolute;left:0pt;margin-left:-0.6pt;margin-top:10.9pt;height:45.1pt;width:28.4pt;z-index:-251660288;mso-width-relative:page;mso-height-relative:page;" fillcolor="#D9D9D9" filled="t" stroked="f" coordsize="21600,21600" o:gfxdata="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gkCdvaAAAACAEAAA8AAAAAAAAAAQAgAAAAIgAAAGRycy9kb3ducmV2Lnht&#10;bFBLAQIUABQAAAAIAIdO4kDAHyyB9wEAANsDAAAOAAAAAAAAAAEAIAAAACkBAABkcnMvZTJvRG9j&#10;LnhtbFBLBQYAAAAABgAGAFkBAACSBQAAAAA=&#10;">
              <v:fill on="t" focussize="0,0"/>
              <v:stroke on="f"/>
              <v:imagedata o:title=""/>
              <o:lock v:ext="edit" aspectratio="f"/>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eastAsia="宋体"/>
        <w:sz w:val="22"/>
        <w:szCs w:val="22"/>
      </w:rPr>
    </w:pPr>
    <w:r>
      <w:rPr>
        <w:rFonts w:ascii="宋体" w:hAnsi="宋体" w:eastAsia="宋体" w:cs="Courier New"/>
        <w:color w:val="000000"/>
        <w:sz w:val="22"/>
        <w:szCs w:val="22"/>
      </w:rPr>
      <w:t>《Linux就该这么学》 - 必读的Linux系统与红帽RHCE认证免费自学书籍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eastAsia="宋体"/>
        <w:sz w:val="15"/>
      </w:rPr>
    </w:pPr>
    <w:r>
      <w:rPr>
        <w:rFonts w:ascii="宋体" w:hAnsi="宋体" w:eastAsia="宋体" w:cs="Courier New"/>
        <w:color w:val="000000"/>
        <w:sz w:val="22"/>
        <w:szCs w:val="27"/>
      </w:rPr>
      <w:t>《Linux就该这么学》 - 必读的Linux系统与红帽RHCE认证免费自学书籍</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ind w:firstLine="0"/>
      <w:jc w:val="both"/>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Unknown">
    <w15:presenceInfo w15:providerId="None" w15:userId="Unknow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bordersDoNotSurroundHeader w:val="1"/>
  <w:bordersDoNotSurroundFooter w:val="1"/>
  <w:hideSpellingErrors/>
  <w:hideGrammaticalErrors/>
  <w:documentProtection w:enforcement="0"/>
  <w:defaultTabStop w:val="425"/>
  <w:evenAndOddHeaders w:val="1"/>
  <w:drawingGridHorizontalSpacing w:val="105"/>
  <w:drawingGridVerticalSpacing w:val="303"/>
  <w:displayHorizontalDrawingGridEvery w:val="0"/>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2F0"/>
    <w:rsid w:val="000544BB"/>
    <w:rsid w:val="00057AD4"/>
    <w:rsid w:val="000623FB"/>
    <w:rsid w:val="000B5C25"/>
    <w:rsid w:val="00130A4E"/>
    <w:rsid w:val="00135708"/>
    <w:rsid w:val="00145AA8"/>
    <w:rsid w:val="00147B90"/>
    <w:rsid w:val="00193F46"/>
    <w:rsid w:val="001B41E1"/>
    <w:rsid w:val="001E24E8"/>
    <w:rsid w:val="00201D67"/>
    <w:rsid w:val="00214021"/>
    <w:rsid w:val="00225BF9"/>
    <w:rsid w:val="002762FA"/>
    <w:rsid w:val="002B175E"/>
    <w:rsid w:val="002B62FE"/>
    <w:rsid w:val="002E2E05"/>
    <w:rsid w:val="002F2AD3"/>
    <w:rsid w:val="002F612A"/>
    <w:rsid w:val="00304442"/>
    <w:rsid w:val="003055CF"/>
    <w:rsid w:val="00320A8F"/>
    <w:rsid w:val="003A623F"/>
    <w:rsid w:val="003C0E00"/>
    <w:rsid w:val="003F6E2A"/>
    <w:rsid w:val="004306BA"/>
    <w:rsid w:val="00433D42"/>
    <w:rsid w:val="004375DF"/>
    <w:rsid w:val="00486E80"/>
    <w:rsid w:val="00491CB5"/>
    <w:rsid w:val="004C31AA"/>
    <w:rsid w:val="004C6AA6"/>
    <w:rsid w:val="00536539"/>
    <w:rsid w:val="00536C68"/>
    <w:rsid w:val="005633D3"/>
    <w:rsid w:val="00593C5C"/>
    <w:rsid w:val="005C4615"/>
    <w:rsid w:val="005D1D67"/>
    <w:rsid w:val="005E780C"/>
    <w:rsid w:val="00615FE4"/>
    <w:rsid w:val="00620764"/>
    <w:rsid w:val="0065719B"/>
    <w:rsid w:val="00664D0E"/>
    <w:rsid w:val="00683C69"/>
    <w:rsid w:val="00685DB3"/>
    <w:rsid w:val="006A1584"/>
    <w:rsid w:val="006A7D65"/>
    <w:rsid w:val="006B2389"/>
    <w:rsid w:val="006D29E4"/>
    <w:rsid w:val="00731487"/>
    <w:rsid w:val="00753B19"/>
    <w:rsid w:val="00760F26"/>
    <w:rsid w:val="00763B12"/>
    <w:rsid w:val="008C0E0D"/>
    <w:rsid w:val="00902254"/>
    <w:rsid w:val="00911851"/>
    <w:rsid w:val="00914D8D"/>
    <w:rsid w:val="00925AED"/>
    <w:rsid w:val="00975818"/>
    <w:rsid w:val="00981998"/>
    <w:rsid w:val="00986514"/>
    <w:rsid w:val="009B1988"/>
    <w:rsid w:val="009F2BA7"/>
    <w:rsid w:val="00A156F5"/>
    <w:rsid w:val="00A36EAF"/>
    <w:rsid w:val="00A64811"/>
    <w:rsid w:val="00A77026"/>
    <w:rsid w:val="00A820CC"/>
    <w:rsid w:val="00A852F0"/>
    <w:rsid w:val="00AA49AA"/>
    <w:rsid w:val="00AA7342"/>
    <w:rsid w:val="00AD79AD"/>
    <w:rsid w:val="00B34F53"/>
    <w:rsid w:val="00B36DE7"/>
    <w:rsid w:val="00B550CD"/>
    <w:rsid w:val="00B82148"/>
    <w:rsid w:val="00BA4639"/>
    <w:rsid w:val="00BB11F4"/>
    <w:rsid w:val="00C06AFA"/>
    <w:rsid w:val="00C3639B"/>
    <w:rsid w:val="00CA15A6"/>
    <w:rsid w:val="00CA359C"/>
    <w:rsid w:val="00CA6BA0"/>
    <w:rsid w:val="00CB232C"/>
    <w:rsid w:val="00CE7DE5"/>
    <w:rsid w:val="00CF2F9E"/>
    <w:rsid w:val="00CF7E5C"/>
    <w:rsid w:val="00D52D76"/>
    <w:rsid w:val="00D540A3"/>
    <w:rsid w:val="00D61E2F"/>
    <w:rsid w:val="00D637AE"/>
    <w:rsid w:val="00D664C7"/>
    <w:rsid w:val="00D72230"/>
    <w:rsid w:val="00D728DC"/>
    <w:rsid w:val="00D87EB6"/>
    <w:rsid w:val="00DC5675"/>
    <w:rsid w:val="00DD1729"/>
    <w:rsid w:val="00DD3B67"/>
    <w:rsid w:val="00E771B7"/>
    <w:rsid w:val="00E80D41"/>
    <w:rsid w:val="00E90776"/>
    <w:rsid w:val="00EF5A91"/>
    <w:rsid w:val="00F21661"/>
    <w:rsid w:val="00F34994"/>
    <w:rsid w:val="00F42263"/>
    <w:rsid w:val="00F42E01"/>
    <w:rsid w:val="00F52517"/>
    <w:rsid w:val="00F63D4D"/>
    <w:rsid w:val="00F71344"/>
    <w:rsid w:val="00FC70C4"/>
    <w:rsid w:val="753B7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nhideWhenUsed="0" w:uiPriority="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uiPriority="99" w:name="annotation text"/>
    <w:lsdException w:qFormat="1" w:unhideWhenUsed="0" w:uiPriority="0" w:name="header"/>
    <w:lsdException w:qFormat="1" w:unhideWhenUsed="0"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name="Body Text Indent 2"/>
    <w:lsdException w:uiPriority="99" w:name="Body Text Indent 3"/>
    <w:lsdException w:uiPriority="99" w:name="Block Text"/>
    <w:lsdException w:qFormat="1" w:unhideWhenUsed="0" w:uiPriority="0" w:name="Hyperlink"/>
    <w:lsdException w:qFormat="1" w:unhideWhenUsed="0"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topLinePunct/>
      <w:ind w:firstLine="425"/>
      <w:jc w:val="both"/>
    </w:pPr>
    <w:rPr>
      <w:rFonts w:ascii="Times New Roman" w:hAnsi="Times New Roman" w:eastAsia="方正书宋简体" w:cs="Times New Roman"/>
      <w:kern w:val="21"/>
      <w:szCs w:val="24"/>
      <w:lang w:val="en-US" w:eastAsia="zh-CN" w:bidi="ar-SA"/>
    </w:rPr>
  </w:style>
  <w:style w:type="paragraph" w:styleId="2">
    <w:name w:val="heading 1"/>
    <w:next w:val="1"/>
    <w:qFormat/>
    <w:uiPriority w:val="0"/>
    <w:pPr>
      <w:spacing w:after="757" w:afterLines="250"/>
      <w:jc w:val="center"/>
      <w:outlineLvl w:val="0"/>
    </w:pPr>
    <w:rPr>
      <w:rFonts w:ascii="方正品尚中黑简体" w:hAnsi="Times New Roman MT Extra Bold" w:eastAsia="方正品尚中黑简体" w:cs="Times New Roman"/>
      <w:iCs/>
      <w:sz w:val="44"/>
      <w:lang w:val="en-US" w:eastAsia="zh-CN" w:bidi="ar-SA"/>
    </w:rPr>
  </w:style>
  <w:style w:type="paragraph" w:styleId="3">
    <w:name w:val="heading 2"/>
    <w:next w:val="1"/>
    <w:qFormat/>
    <w:uiPriority w:val="0"/>
    <w:pPr>
      <w:keepNext/>
      <w:keepLines/>
      <w:snapToGrid w:val="0"/>
      <w:outlineLvl w:val="1"/>
    </w:pPr>
    <w:rPr>
      <w:rFonts w:ascii="方正兰亭黑简体" w:hAnsi="Times New Roman MT Extra Bold" w:eastAsia="方正兰亭黑简体" w:cs="Times New Roman"/>
      <w:sz w:val="30"/>
      <w:lang w:val="en-US" w:eastAsia="zh-CN" w:bidi="ar-SA"/>
    </w:rPr>
  </w:style>
  <w:style w:type="paragraph" w:styleId="4">
    <w:name w:val="heading 3"/>
    <w:next w:val="1"/>
    <w:qFormat/>
    <w:uiPriority w:val="0"/>
    <w:pPr>
      <w:widowControl w:val="0"/>
      <w:topLinePunct/>
      <w:spacing w:before="165" w:beforeLines="50" w:after="165" w:afterLines="50"/>
      <w:outlineLvl w:val="2"/>
    </w:pPr>
    <w:rPr>
      <w:rFonts w:ascii="方正兰亭黑简体" w:hAnsi="Times New Roman MT Extra Bold" w:eastAsia="方正兰亭黑简体" w:cs="Times New Roman"/>
      <w:sz w:val="28"/>
      <w:lang w:val="en-US" w:eastAsia="zh-CN" w:bidi="ar-SA"/>
    </w:rPr>
  </w:style>
  <w:style w:type="paragraph" w:styleId="5">
    <w:name w:val="heading 4"/>
    <w:next w:val="1"/>
    <w:qFormat/>
    <w:uiPriority w:val="0"/>
    <w:pPr>
      <w:widowControl w:val="0"/>
      <w:ind w:firstLine="425"/>
      <w:outlineLvl w:val="3"/>
    </w:pPr>
    <w:rPr>
      <w:rFonts w:ascii="方正黑体简体" w:hAnsi="Arial" w:eastAsia="方正黑体简体" w:cs="Times New Roman"/>
      <w:bCs/>
      <w:sz w:val="21"/>
      <w:szCs w:val="21"/>
      <w:lang w:val="en-US" w:eastAsia="zh-CN" w:bidi="ar-SA"/>
    </w:rPr>
  </w:style>
  <w:style w:type="paragraph" w:styleId="6">
    <w:name w:val="heading 5"/>
    <w:next w:val="1"/>
    <w:qFormat/>
    <w:uiPriority w:val="0"/>
    <w:pPr>
      <w:ind w:firstLine="480" w:firstLineChars="200"/>
      <w:outlineLvl w:val="4"/>
    </w:pPr>
    <w:rPr>
      <w:rFonts w:ascii="方正黑体简体" w:hAnsi="Times New Roman MT Extra Bold" w:eastAsia="方正黑体简体" w:cs="Times New Roman"/>
      <w:bCs/>
      <w:sz w:val="24"/>
      <w:szCs w:val="28"/>
      <w:lang w:val="en-US" w:eastAsia="zh-CN" w:bidi="ar-SA"/>
    </w:rPr>
  </w:style>
  <w:style w:type="paragraph" w:styleId="7">
    <w:name w:val="heading 6"/>
    <w:basedOn w:val="1"/>
    <w:next w:val="1"/>
    <w:qFormat/>
    <w:uiPriority w:val="0"/>
    <w:pPr>
      <w:keepNext/>
      <w:keepLines/>
      <w:spacing w:before="240" w:after="64" w:line="320" w:lineRule="auto"/>
      <w:outlineLvl w:val="5"/>
    </w:pPr>
    <w:rPr>
      <w:rFonts w:ascii="Arial" w:hAnsi="Arial" w:eastAsia="黑体"/>
      <w:b/>
      <w:bCs/>
    </w:rPr>
  </w:style>
  <w:style w:type="paragraph" w:styleId="8">
    <w:name w:val="heading 7"/>
    <w:basedOn w:val="1"/>
    <w:next w:val="1"/>
    <w:qFormat/>
    <w:uiPriority w:val="0"/>
    <w:pPr>
      <w:keepNext/>
      <w:keepLines/>
      <w:ind w:firstLine="0"/>
      <w:outlineLvl w:val="6"/>
    </w:pPr>
    <w:rPr>
      <w:rFonts w:eastAsia="方正黑体简体"/>
    </w:rPr>
  </w:style>
  <w:style w:type="character" w:default="1" w:styleId="17">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9">
    <w:name w:val="Body Text Indent"/>
    <w:basedOn w:val="1"/>
    <w:semiHidden/>
    <w:qFormat/>
    <w:uiPriority w:val="0"/>
    <w:rPr>
      <w:color w:val="000000"/>
      <w:spacing w:val="6"/>
      <w:kern w:val="2"/>
      <w:sz w:val="21"/>
      <w:szCs w:val="21"/>
    </w:rPr>
  </w:style>
  <w:style w:type="paragraph" w:styleId="10">
    <w:name w:val="Body Text Indent 2"/>
    <w:basedOn w:val="1"/>
    <w:semiHidden/>
    <w:qFormat/>
    <w:uiPriority w:val="0"/>
    <w:rPr>
      <w:color w:val="000000"/>
      <w:kern w:val="2"/>
      <w:szCs w:val="21"/>
    </w:rPr>
  </w:style>
  <w:style w:type="paragraph" w:styleId="11">
    <w:name w:val="Balloon Text"/>
    <w:basedOn w:val="1"/>
    <w:link w:val="64"/>
    <w:semiHidden/>
    <w:unhideWhenUsed/>
    <w:qFormat/>
    <w:uiPriority w:val="99"/>
    <w:rPr>
      <w:sz w:val="18"/>
      <w:szCs w:val="18"/>
    </w:rPr>
  </w:style>
  <w:style w:type="paragraph" w:styleId="12">
    <w:name w:val="footer"/>
    <w:basedOn w:val="1"/>
    <w:semiHidden/>
    <w:qFormat/>
    <w:uiPriority w:val="0"/>
    <w:pPr>
      <w:tabs>
        <w:tab w:val="center" w:pos="4153"/>
        <w:tab w:val="right" w:pos="8306"/>
      </w:tabs>
      <w:snapToGrid w:val="0"/>
      <w:jc w:val="left"/>
    </w:pPr>
    <w:rPr>
      <w:sz w:val="18"/>
      <w:szCs w:val="18"/>
    </w:rPr>
  </w:style>
  <w:style w:type="paragraph" w:styleId="13">
    <w:name w:val="header"/>
    <w:basedOn w:val="1"/>
    <w:semiHidden/>
    <w:qFormat/>
    <w:uiPriority w:val="0"/>
    <w:pPr>
      <w:pBdr>
        <w:bottom w:val="single" w:color="auto" w:sz="6" w:space="1"/>
      </w:pBdr>
      <w:tabs>
        <w:tab w:val="center" w:pos="4153"/>
        <w:tab w:val="right" w:pos="8306"/>
      </w:tabs>
      <w:snapToGrid w:val="0"/>
      <w:jc w:val="center"/>
    </w:pPr>
    <w:rPr>
      <w:sz w:val="18"/>
      <w:szCs w:val="18"/>
    </w:rPr>
  </w:style>
  <w:style w:type="paragraph" w:styleId="14">
    <w:name w:val="footnote text"/>
    <w:next w:val="1"/>
    <w:semiHidden/>
    <w:qFormat/>
    <w:uiPriority w:val="0"/>
    <w:pPr>
      <w:widowControl w:val="0"/>
      <w:spacing w:line="240" w:lineRule="exact"/>
      <w:jc w:val="both"/>
    </w:pPr>
    <w:rPr>
      <w:rFonts w:ascii="Times New Roman" w:hAnsi="Times New Roman" w:eastAsia="宋体" w:cs="Times New Roman"/>
      <w:kern w:val="18"/>
      <w:sz w:val="18"/>
      <w:szCs w:val="18"/>
      <w:lang w:val="en-US" w:eastAsia="zh-CN" w:bidi="ar-SA"/>
    </w:rPr>
  </w:style>
  <w:style w:type="paragraph" w:styleId="15">
    <w:name w:val="toc 2"/>
    <w:basedOn w:val="1"/>
    <w:next w:val="1"/>
    <w:semiHidden/>
    <w:qFormat/>
    <w:uiPriority w:val="0"/>
    <w:pPr>
      <w:ind w:left="420" w:leftChars="200"/>
    </w:pPr>
  </w:style>
  <w:style w:type="paragraph" w:styleId="16">
    <w:name w:val="Title"/>
    <w:basedOn w:val="1"/>
    <w:next w:val="1"/>
    <w:qFormat/>
    <w:uiPriority w:val="0"/>
    <w:pPr>
      <w:topLinePunct w:val="0"/>
      <w:spacing w:before="240" w:after="60"/>
      <w:ind w:firstLine="0"/>
      <w:jc w:val="center"/>
      <w:outlineLvl w:val="0"/>
    </w:pPr>
    <w:rPr>
      <w:rFonts w:ascii="Cambria" w:hAnsi="Cambria" w:eastAsia="宋体"/>
      <w:b/>
      <w:bCs/>
      <w:kern w:val="2"/>
      <w:sz w:val="32"/>
      <w:szCs w:val="32"/>
    </w:rPr>
  </w:style>
  <w:style w:type="character" w:styleId="18">
    <w:name w:val="Strong"/>
    <w:qFormat/>
    <w:uiPriority w:val="22"/>
    <w:rPr>
      <w:rFonts w:ascii="方正黑体简体" w:eastAsia="方正黑体简体"/>
      <w:bCs/>
      <w:sz w:val="20"/>
    </w:rPr>
  </w:style>
  <w:style w:type="character" w:styleId="19">
    <w:name w:val="page number"/>
    <w:semiHidden/>
    <w:uiPriority w:val="0"/>
    <w:rPr>
      <w:rFonts w:ascii="Arial" w:hAnsi="Arial" w:eastAsia="黑体" w:cs="Arial"/>
      <w:kern w:val="18"/>
      <w:position w:val="1"/>
    </w:rPr>
  </w:style>
  <w:style w:type="character" w:styleId="20">
    <w:name w:val="FollowedHyperlink"/>
    <w:semiHidden/>
    <w:qFormat/>
    <w:uiPriority w:val="0"/>
    <w:rPr>
      <w:color w:val="800080"/>
      <w:u w:val="single"/>
    </w:rPr>
  </w:style>
  <w:style w:type="character" w:styleId="21">
    <w:name w:val="Hyperlink"/>
    <w:semiHidden/>
    <w:qFormat/>
    <w:uiPriority w:val="0"/>
    <w:rPr>
      <w:color w:val="0000FF"/>
      <w:u w:val="single"/>
    </w:rPr>
  </w:style>
  <w:style w:type="character" w:styleId="22">
    <w:name w:val="annotation reference"/>
    <w:semiHidden/>
    <w:qFormat/>
    <w:uiPriority w:val="0"/>
    <w:rPr>
      <w:sz w:val="21"/>
      <w:szCs w:val="21"/>
    </w:rPr>
  </w:style>
  <w:style w:type="character" w:styleId="23">
    <w:name w:val="footnote reference"/>
    <w:semiHidden/>
    <w:qFormat/>
    <w:uiPriority w:val="0"/>
    <w:rPr>
      <w:vertAlign w:val="superscript"/>
    </w:rPr>
  </w:style>
  <w:style w:type="paragraph" w:customStyle="1" w:styleId="25">
    <w:name w:val="部分内容"/>
    <w:basedOn w:val="1"/>
    <w:uiPriority w:val="0"/>
    <w:pPr>
      <w:shd w:val="pct40" w:color="auto" w:fill="auto"/>
      <w:snapToGrid w:val="0"/>
      <w:spacing w:line="400" w:lineRule="atLeast"/>
      <w:ind w:left="200" w:leftChars="200" w:right="200" w:rightChars="200" w:firstLine="510"/>
    </w:pPr>
    <w:rPr>
      <w:rFonts w:ascii="方正中等线简体" w:eastAsia="方正中等线简体"/>
      <w:color w:val="FFFFFF"/>
      <w:sz w:val="24"/>
    </w:rPr>
  </w:style>
  <w:style w:type="paragraph" w:customStyle="1" w:styleId="26">
    <w:name w:val="代码无行号"/>
    <w:next w:val="1"/>
    <w:uiPriority w:val="0"/>
    <w:pPr>
      <w:widowControl w:val="0"/>
      <w:topLinePunct/>
      <w:spacing w:line="220" w:lineRule="exact"/>
      <w:ind w:firstLine="425"/>
      <w:jc w:val="both"/>
    </w:pPr>
    <w:rPr>
      <w:rFonts w:ascii="Courier New" w:hAnsi="Courier New" w:eastAsia="宋体" w:cs="Times New Roman"/>
      <w:sz w:val="16"/>
      <w:lang w:val="en-US" w:eastAsia="zh-CN" w:bidi="ar-SA"/>
    </w:rPr>
  </w:style>
  <w:style w:type="paragraph" w:customStyle="1" w:styleId="27">
    <w:name w:val="表题"/>
    <w:next w:val="1"/>
    <w:qFormat/>
    <w:uiPriority w:val="0"/>
    <w:pPr>
      <w:widowControl w:val="0"/>
      <w:tabs>
        <w:tab w:val="center" w:pos="4196"/>
      </w:tabs>
      <w:spacing w:before="120" w:after="40"/>
      <w:ind w:firstLine="425"/>
      <w:jc w:val="both"/>
    </w:pPr>
    <w:rPr>
      <w:rFonts w:ascii="Arial" w:hAnsi="Arial" w:eastAsia="黑体" w:cs="Times New Roman"/>
      <w:sz w:val="18"/>
      <w:lang w:val="en-US" w:eastAsia="zh-CN" w:bidi="ar-SA"/>
    </w:rPr>
  </w:style>
  <w:style w:type="paragraph" w:customStyle="1" w:styleId="28">
    <w:name w:val="表格单元格"/>
    <w:next w:val="1"/>
    <w:uiPriority w:val="0"/>
    <w:pPr>
      <w:widowControl w:val="0"/>
      <w:jc w:val="both"/>
    </w:pPr>
    <w:rPr>
      <w:rFonts w:ascii="Times New Roman" w:hAnsi="Times New Roman" w:eastAsia="方正书宋简体" w:cs="Times New Roman"/>
      <w:sz w:val="18"/>
      <w:szCs w:val="15"/>
      <w:lang w:val="en-US" w:eastAsia="zh-CN" w:bidi="ar-SA"/>
    </w:rPr>
  </w:style>
  <w:style w:type="paragraph" w:customStyle="1" w:styleId="29">
    <w:name w:val="1行高"/>
    <w:next w:val="1"/>
    <w:qFormat/>
    <w:uiPriority w:val="0"/>
    <w:pPr>
      <w:widowControl w:val="0"/>
      <w:adjustRightInd w:val="0"/>
      <w:snapToGrid w:val="0"/>
      <w:spacing w:line="160" w:lineRule="exact"/>
    </w:pPr>
    <w:rPr>
      <w:rFonts w:ascii="Times New Roman" w:hAnsi="Times New Roman" w:eastAsia="宋体" w:cs="Times New Roman"/>
      <w:sz w:val="15"/>
      <w:lang w:val="en-US" w:eastAsia="zh-CN" w:bidi="ar-SA"/>
    </w:rPr>
  </w:style>
  <w:style w:type="paragraph" w:customStyle="1" w:styleId="30">
    <w:name w:val="段前"/>
    <w:next w:val="1"/>
    <w:uiPriority w:val="0"/>
    <w:pPr>
      <w:keepNext/>
      <w:pageBreakBefore/>
      <w:widowControl w:val="0"/>
      <w:adjustRightInd w:val="0"/>
      <w:snapToGrid w:val="0"/>
    </w:pPr>
    <w:rPr>
      <w:rFonts w:ascii="Times New Roman" w:hAnsi="Times New Roman" w:eastAsia="宋体" w:cs="Times New Roman"/>
      <w:sz w:val="10"/>
      <w:szCs w:val="21"/>
      <w:lang w:val="en-US" w:eastAsia="zh-CN" w:bidi="ar-SA"/>
    </w:rPr>
  </w:style>
  <w:style w:type="paragraph" w:customStyle="1" w:styleId="31">
    <w:name w:val="续表"/>
    <w:uiPriority w:val="0"/>
    <w:pPr>
      <w:widowControl w:val="0"/>
      <w:ind w:right="425"/>
      <w:jc w:val="right"/>
    </w:pPr>
    <w:rPr>
      <w:rFonts w:ascii="Times New Roman" w:hAnsi="Times New Roman" w:eastAsia="宋体" w:cs="Times New Roman"/>
      <w:sz w:val="18"/>
      <w:szCs w:val="21"/>
      <w:lang w:val="en-US" w:eastAsia="zh-CN" w:bidi="ar-SA"/>
    </w:rPr>
  </w:style>
  <w:style w:type="paragraph" w:customStyle="1" w:styleId="32">
    <w:name w:val="图"/>
    <w:next w:val="1"/>
    <w:qFormat/>
    <w:uiPriority w:val="0"/>
    <w:pPr>
      <w:widowControl w:val="0"/>
      <w:snapToGrid w:val="0"/>
      <w:spacing w:before="160" w:after="60"/>
      <w:jc w:val="center"/>
    </w:pPr>
    <w:rPr>
      <w:rFonts w:ascii="Times New Roman" w:hAnsi="Times New Roman" w:eastAsia="宋体" w:cs="Times New Roman"/>
      <w:sz w:val="21"/>
      <w:lang w:val="en-US" w:eastAsia="zh-CN" w:bidi="ar-SA"/>
    </w:rPr>
  </w:style>
  <w:style w:type="paragraph" w:customStyle="1" w:styleId="33">
    <w:name w:val="图题"/>
    <w:next w:val="1"/>
    <w:uiPriority w:val="0"/>
    <w:pPr>
      <w:widowControl w:val="0"/>
      <w:snapToGrid w:val="0"/>
      <w:spacing w:before="80" w:after="160"/>
      <w:jc w:val="center"/>
    </w:pPr>
    <w:rPr>
      <w:rFonts w:ascii="Times New Roman" w:hAnsi="Times New Roman" w:eastAsia="方正书宋简体" w:cs="Times New Roman"/>
      <w:sz w:val="18"/>
      <w:lang w:val="en-US" w:eastAsia="zh-CN" w:bidi="ar-SA"/>
    </w:rPr>
  </w:style>
  <w:style w:type="paragraph" w:customStyle="1" w:styleId="34">
    <w:name w:val="第1级无序列表"/>
    <w:basedOn w:val="1"/>
    <w:qFormat/>
    <w:uiPriority w:val="0"/>
    <w:pPr>
      <w:ind w:left="739" w:leftChars="200" w:hanging="319" w:hangingChars="152"/>
    </w:pPr>
    <w:rPr>
      <w:kern w:val="0"/>
    </w:rPr>
  </w:style>
  <w:style w:type="paragraph" w:customStyle="1" w:styleId="35">
    <w:name w:val="楷体"/>
    <w:next w:val="1"/>
    <w:uiPriority w:val="0"/>
    <w:pPr>
      <w:widowControl w:val="0"/>
      <w:ind w:firstLine="425"/>
      <w:jc w:val="both"/>
    </w:pPr>
    <w:rPr>
      <w:rFonts w:ascii="Times New Roman" w:hAnsi="Times New Roman" w:eastAsia="楷体_GB2312" w:cs="Times New Roman"/>
      <w:sz w:val="21"/>
      <w:lang w:val="en-US" w:eastAsia="zh-CN" w:bidi="ar-SA"/>
    </w:rPr>
  </w:style>
  <w:style w:type="paragraph" w:customStyle="1" w:styleId="36">
    <w:name w:val="小结"/>
    <w:next w:val="1"/>
    <w:uiPriority w:val="0"/>
    <w:pPr>
      <w:widowControl w:val="0"/>
      <w:ind w:firstLine="425"/>
      <w:jc w:val="both"/>
    </w:pPr>
    <w:rPr>
      <w:rFonts w:ascii="方正中等线简体" w:hAnsi="Times New Roman" w:eastAsia="方正中等线简体" w:cs="Times New Roman"/>
      <w:sz w:val="21"/>
      <w:lang w:val="en-US" w:eastAsia="zh-CN" w:bidi="ar-SA"/>
    </w:rPr>
  </w:style>
  <w:style w:type="paragraph" w:customStyle="1" w:styleId="37">
    <w:name w:val="灰底"/>
    <w:next w:val="1"/>
    <w:qFormat/>
    <w:uiPriority w:val="0"/>
    <w:pPr>
      <w:widowControl w:val="0"/>
      <w:shd w:val="pct10" w:color="auto" w:fill="auto"/>
      <w:ind w:firstLine="425"/>
      <w:jc w:val="both"/>
    </w:pPr>
    <w:rPr>
      <w:rFonts w:ascii="Times New Roman" w:hAnsi="Times New Roman" w:eastAsia="楷体_GB2312" w:cs="Times New Roman"/>
      <w:sz w:val="21"/>
      <w:lang w:val="en-US" w:eastAsia="zh-CN" w:bidi="ar-SA"/>
    </w:rPr>
  </w:style>
  <w:style w:type="paragraph" w:customStyle="1" w:styleId="38">
    <w:name w:val="黑体"/>
    <w:next w:val="1"/>
    <w:qFormat/>
    <w:uiPriority w:val="0"/>
    <w:pPr>
      <w:widowControl w:val="0"/>
      <w:ind w:firstLine="425"/>
    </w:pPr>
    <w:rPr>
      <w:rFonts w:ascii="Times New Roman MT Extra Bold" w:hAnsi="Times New Roman MT Extra Bold" w:eastAsia="黑体" w:cs="Times New Roman"/>
      <w:sz w:val="21"/>
      <w:lang w:val="en-US" w:eastAsia="zh-CN" w:bidi="ar-SA"/>
    </w:rPr>
  </w:style>
  <w:style w:type="paragraph" w:customStyle="1" w:styleId="39">
    <w:name w:val="标题1"/>
    <w:qFormat/>
    <w:uiPriority w:val="0"/>
    <w:pPr>
      <w:spacing w:line="800" w:lineRule="exact"/>
      <w:jc w:val="right"/>
    </w:pPr>
    <w:rPr>
      <w:rFonts w:ascii="方正大黑简体" w:hAnsi="Times New Roman" w:eastAsia="方正大黑简体" w:cs="Times New Roman"/>
      <w:sz w:val="52"/>
      <w:lang w:val="en-US" w:eastAsia="zh-CN" w:bidi="ar-SA"/>
    </w:rPr>
  </w:style>
  <w:style w:type="paragraph" w:customStyle="1" w:styleId="40">
    <w:name w:val="斜体"/>
    <w:next w:val="1"/>
    <w:qFormat/>
    <w:uiPriority w:val="0"/>
    <w:pPr>
      <w:widowControl w:val="0"/>
      <w:jc w:val="right"/>
    </w:pPr>
    <w:rPr>
      <w:rFonts w:ascii="Times New Roman" w:hAnsi="Times New Roman" w:eastAsia="宋体" w:cs="Times New Roman"/>
      <w:i/>
      <w:lang w:val="en-US" w:eastAsia="zh-CN" w:bidi="ar-SA"/>
    </w:rPr>
  </w:style>
  <w:style w:type="paragraph" w:customStyle="1" w:styleId="41">
    <w:name w:val="程序标题"/>
    <w:basedOn w:val="1"/>
    <w:qFormat/>
    <w:uiPriority w:val="0"/>
    <w:rPr>
      <w:rFonts w:ascii="Arial" w:hAnsi="Arial" w:eastAsia="黑体" w:cs="Arial"/>
    </w:rPr>
  </w:style>
  <w:style w:type="paragraph" w:customStyle="1" w:styleId="42">
    <w:name w:val="提示"/>
    <w:qFormat/>
    <w:uiPriority w:val="0"/>
    <w:pPr>
      <w:ind w:firstLine="400" w:firstLineChars="200"/>
      <w:textAlignment w:val="center"/>
    </w:pPr>
    <w:rPr>
      <w:rFonts w:ascii="Times New Roman" w:hAnsi="Times New Roman" w:eastAsia="方正楷体简体" w:cs="Times New Roman"/>
      <w:kern w:val="20"/>
      <w:szCs w:val="21"/>
      <w:lang w:val="en-US" w:eastAsia="zh-CN" w:bidi="ar-SA"/>
    </w:rPr>
  </w:style>
  <w:style w:type="paragraph" w:customStyle="1" w:styleId="43">
    <w:name w:val="习题文"/>
    <w:basedOn w:val="1"/>
    <w:qFormat/>
    <w:uiPriority w:val="0"/>
    <w:pPr>
      <w:ind w:left="336" w:hanging="336" w:hangingChars="160"/>
    </w:pPr>
  </w:style>
  <w:style w:type="character" w:customStyle="1" w:styleId="44">
    <w:name w:val="黑"/>
    <w:qFormat/>
    <w:uiPriority w:val="0"/>
    <w:rPr>
      <w:rFonts w:ascii="方正大黑简体" w:eastAsia="方正大黑简体"/>
      <w:kern w:val="2"/>
    </w:rPr>
  </w:style>
  <w:style w:type="character" w:customStyle="1" w:styleId="45">
    <w:name w:val="行内代码"/>
    <w:qFormat/>
    <w:uiPriority w:val="0"/>
    <w:rPr>
      <w:rFonts w:ascii="Courier New" w:hAnsi="Courier New" w:eastAsia="宋体" w:cs="Times New Roman"/>
      <w:sz w:val="21"/>
    </w:rPr>
  </w:style>
  <w:style w:type="paragraph" w:customStyle="1" w:styleId="46">
    <w:name w:val="基准段落样式"/>
    <w:qFormat/>
    <w:uiPriority w:val="0"/>
    <w:pPr>
      <w:spacing w:beforeLines="100" w:afterLines="100" w:line="276" w:lineRule="auto"/>
    </w:pPr>
    <w:rPr>
      <w:rFonts w:ascii="Times New Roman" w:hAnsi="宋体" w:eastAsia="华文宋体" w:cs="Times New Roman"/>
      <w:kern w:val="2"/>
      <w:sz w:val="21"/>
      <w:szCs w:val="21"/>
      <w:lang w:val="en-US" w:eastAsia="zh-CN" w:bidi="ar-SA"/>
    </w:rPr>
  </w:style>
  <w:style w:type="paragraph" w:customStyle="1" w:styleId="47">
    <w:name w:val="第2级无序列表"/>
    <w:basedOn w:val="34"/>
    <w:qFormat/>
    <w:uiPriority w:val="0"/>
    <w:pPr>
      <w:ind w:left="1258" w:leftChars="407" w:hanging="403" w:hangingChars="192"/>
    </w:pPr>
  </w:style>
  <w:style w:type="character" w:customStyle="1" w:styleId="48">
    <w:name w:val="5h"/>
    <w:qFormat/>
    <w:uiPriority w:val="0"/>
    <w:rPr>
      <w:rFonts w:eastAsia="方正黑体简体"/>
      <w:bCs/>
    </w:rPr>
  </w:style>
  <w:style w:type="character" w:customStyle="1" w:styleId="49">
    <w:name w:val="5k"/>
    <w:qFormat/>
    <w:uiPriority w:val="0"/>
    <w:rPr>
      <w:rFonts w:eastAsia="方正楷体简体"/>
      <w:iCs/>
    </w:rPr>
  </w:style>
  <w:style w:type="paragraph" w:customStyle="1" w:styleId="50">
    <w:name w:val="表头单元格"/>
    <w:basedOn w:val="28"/>
    <w:qFormat/>
    <w:uiPriority w:val="0"/>
    <w:pPr>
      <w:jc w:val="center"/>
    </w:pPr>
    <w:rPr>
      <w:rFonts w:eastAsia="方正黑体简体"/>
    </w:rPr>
  </w:style>
  <w:style w:type="paragraph" w:customStyle="1" w:styleId="51">
    <w:name w:val="提示标题"/>
    <w:basedOn w:val="42"/>
    <w:qFormat/>
    <w:uiPriority w:val="0"/>
    <w:rPr>
      <w:rFonts w:eastAsia="方正黑体简体"/>
    </w:rPr>
  </w:style>
  <w:style w:type="paragraph" w:customStyle="1" w:styleId="52">
    <w:name w:val="答文"/>
    <w:basedOn w:val="43"/>
    <w:qFormat/>
    <w:uiPriority w:val="0"/>
    <w:pPr>
      <w:ind w:left="720" w:leftChars="160" w:hanging="400" w:hangingChars="200"/>
    </w:pPr>
  </w:style>
  <w:style w:type="paragraph" w:customStyle="1" w:styleId="53">
    <w:name w:val="标题 1-S"/>
    <w:qFormat/>
    <w:uiPriority w:val="0"/>
    <w:pPr>
      <w:spacing w:after="165" w:afterLines="50"/>
      <w:jc w:val="center"/>
    </w:pPr>
    <w:rPr>
      <w:rFonts w:ascii="方正大黑简体" w:hAnsi="Times New Roman" w:eastAsia="方正大黑简体" w:cs="Times New Roman"/>
      <w:color w:val="FFFFFF"/>
      <w:sz w:val="36"/>
      <w:lang w:val="en-US" w:eastAsia="zh-CN" w:bidi="ar-SA"/>
    </w:rPr>
  </w:style>
  <w:style w:type="paragraph" w:customStyle="1" w:styleId="54">
    <w:name w:val="超强提示标签"/>
    <w:basedOn w:val="35"/>
    <w:qFormat/>
    <w:uiPriority w:val="0"/>
    <w:pPr>
      <w:topLinePunct/>
    </w:pPr>
    <w:rPr>
      <w:rFonts w:eastAsia="方正兰亭黑简体"/>
      <w:szCs w:val="24"/>
    </w:rPr>
  </w:style>
  <w:style w:type="paragraph" w:customStyle="1" w:styleId="55">
    <w:name w:val="超强提示"/>
    <w:basedOn w:val="1"/>
    <w:qFormat/>
    <w:uiPriority w:val="0"/>
    <w:rPr>
      <w:rFonts w:ascii="方正中等线_GBK" w:eastAsia="方正中等线_GBK"/>
      <w:kern w:val="0"/>
    </w:rPr>
  </w:style>
  <w:style w:type="paragraph" w:customStyle="1" w:styleId="56">
    <w:name w:val="标题空"/>
    <w:basedOn w:val="35"/>
    <w:qFormat/>
    <w:uiPriority w:val="0"/>
    <w:pPr>
      <w:topLinePunct/>
      <w:spacing w:before="6" w:beforeLines="2" w:after="6" w:afterLines="2"/>
    </w:pPr>
    <w:rPr>
      <w:rFonts w:eastAsia="宋体"/>
      <w:sz w:val="20"/>
      <w:szCs w:val="21"/>
    </w:rPr>
  </w:style>
  <w:style w:type="paragraph" w:customStyle="1" w:styleId="57">
    <w:name w:val="行内代码-x"/>
    <w:basedOn w:val="28"/>
    <w:qFormat/>
    <w:uiPriority w:val="0"/>
    <w:rPr>
      <w:rFonts w:ascii="Courier New" w:hAnsi="Courier New" w:cs="Courier New"/>
    </w:rPr>
  </w:style>
  <w:style w:type="paragraph" w:customStyle="1" w:styleId="58">
    <w:name w:val="程序上空"/>
    <w:basedOn w:val="29"/>
    <w:qFormat/>
    <w:uiPriority w:val="0"/>
    <w:pPr>
      <w:pBdr>
        <w:bottom w:val="single" w:color="auto" w:sz="4" w:space="1"/>
      </w:pBdr>
      <w:spacing w:line="100" w:lineRule="exact"/>
    </w:pPr>
  </w:style>
  <w:style w:type="paragraph" w:customStyle="1" w:styleId="59">
    <w:name w:val="程序下空"/>
    <w:basedOn w:val="29"/>
    <w:qFormat/>
    <w:uiPriority w:val="0"/>
    <w:pPr>
      <w:pBdr>
        <w:bottom w:val="single" w:color="auto" w:sz="4" w:space="1"/>
      </w:pBdr>
      <w:spacing w:after="99" w:afterLines="30" w:line="80" w:lineRule="exact"/>
    </w:pPr>
  </w:style>
  <w:style w:type="character" w:customStyle="1" w:styleId="60">
    <w:name w:val="Footer Char"/>
    <w:qFormat/>
    <w:uiPriority w:val="0"/>
    <w:rPr>
      <w:sz w:val="18"/>
    </w:rPr>
  </w:style>
  <w:style w:type="paragraph" w:styleId="61">
    <w:name w:val="No Spacing"/>
    <w:link w:val="62"/>
    <w:qFormat/>
    <w:uiPriority w:val="1"/>
    <w:rPr>
      <w:rFonts w:ascii="等线" w:hAnsi="等线" w:eastAsia="等线" w:cs="Times New Roman"/>
      <w:sz w:val="22"/>
      <w:szCs w:val="22"/>
      <w:lang w:val="en-US" w:eastAsia="zh-CN" w:bidi="ar-SA"/>
    </w:rPr>
  </w:style>
  <w:style w:type="character" w:customStyle="1" w:styleId="62">
    <w:name w:val="无间隔 Char"/>
    <w:link w:val="61"/>
    <w:qFormat/>
    <w:uiPriority w:val="1"/>
    <w:rPr>
      <w:rFonts w:ascii="等线" w:hAnsi="等线" w:eastAsia="等线"/>
      <w:sz w:val="22"/>
      <w:szCs w:val="22"/>
    </w:rPr>
  </w:style>
  <w:style w:type="character" w:customStyle="1" w:styleId="63">
    <w:name w:val="Unresolved Mention"/>
    <w:semiHidden/>
    <w:unhideWhenUsed/>
    <w:qFormat/>
    <w:uiPriority w:val="99"/>
    <w:rPr>
      <w:color w:val="808080"/>
      <w:shd w:val="clear" w:color="auto" w:fill="E6E6E6"/>
    </w:rPr>
  </w:style>
  <w:style w:type="character" w:customStyle="1" w:styleId="64">
    <w:name w:val="批注框文本 Char"/>
    <w:basedOn w:val="17"/>
    <w:link w:val="11"/>
    <w:semiHidden/>
    <w:qFormat/>
    <w:uiPriority w:val="99"/>
    <w:rPr>
      <w:rFonts w:eastAsia="方正书宋简体"/>
      <w:kern w:val="21"/>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jpe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jpe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jpeg"/><Relationship Id="rId3" Type="http://schemas.openxmlformats.org/officeDocument/2006/relationships/header" Target="header1.xml"/><Relationship Id="rId29" Type="http://schemas.openxmlformats.org/officeDocument/2006/relationships/image" Target="media/image19.jpeg"/><Relationship Id="rId28" Type="http://schemas.openxmlformats.org/officeDocument/2006/relationships/image" Target="media/image18.jpeg"/><Relationship Id="rId274" Type="http://schemas.microsoft.com/office/2011/relationships/people" Target="people.xml"/><Relationship Id="rId273" Type="http://schemas.openxmlformats.org/officeDocument/2006/relationships/fontTable" Target="fontTable.xml"/><Relationship Id="rId272" Type="http://schemas.openxmlformats.org/officeDocument/2006/relationships/customXml" Target="../customXml/item2.xml"/><Relationship Id="rId271" Type="http://schemas.openxmlformats.org/officeDocument/2006/relationships/customXml" Target="../customXml/item1.xml"/><Relationship Id="rId270" Type="http://schemas.openxmlformats.org/officeDocument/2006/relationships/image" Target="media/image259.png"/><Relationship Id="rId27" Type="http://schemas.openxmlformats.org/officeDocument/2006/relationships/image" Target="media/image17.pn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jpeg"/><Relationship Id="rId262" Type="http://schemas.openxmlformats.org/officeDocument/2006/relationships/image" Target="media/image251.png"/><Relationship Id="rId261" Type="http://schemas.openxmlformats.org/officeDocument/2006/relationships/image" Target="media/image250.jpeg"/><Relationship Id="rId260" Type="http://schemas.openxmlformats.org/officeDocument/2006/relationships/image" Target="media/image249.png"/><Relationship Id="rId26" Type="http://schemas.openxmlformats.org/officeDocument/2006/relationships/image" Target="media/image16.png"/><Relationship Id="rId259" Type="http://schemas.openxmlformats.org/officeDocument/2006/relationships/image" Target="media/image248.png"/><Relationship Id="rId258" Type="http://schemas.openxmlformats.org/officeDocument/2006/relationships/hyperlink" Target="http://www.linuxprobe.com/wp-content/uploads/2015/10/&#232;&#135;&#170;&#229;&#138;&#168;&#229;&#140;&#150;&#229;&#174;&#137;&#232;&#163;&#133;&#229;&#138;&#160;&#232;&#189;&#189;&#228;&#184;&#173;.png" TargetMode="External"/><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jpeg"/><Relationship Id="rId25" Type="http://schemas.openxmlformats.org/officeDocument/2006/relationships/image" Target="media/image15.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jpeg"/><Relationship Id="rId231" Type="http://schemas.openxmlformats.org/officeDocument/2006/relationships/image" Target="media/image221.jpeg"/><Relationship Id="rId230" Type="http://schemas.openxmlformats.org/officeDocument/2006/relationships/image" Target="media/image220.png"/><Relationship Id="rId23" Type="http://schemas.openxmlformats.org/officeDocument/2006/relationships/image" Target="media/image13.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jpeg"/><Relationship Id="rId221" Type="http://schemas.openxmlformats.org/officeDocument/2006/relationships/image" Target="media/image211.jpeg"/><Relationship Id="rId220" Type="http://schemas.openxmlformats.org/officeDocument/2006/relationships/image" Target="media/image210.pn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jpeg"/><Relationship Id="rId209" Type="http://schemas.openxmlformats.org/officeDocument/2006/relationships/image" Target="media/image199.jpeg"/><Relationship Id="rId208" Type="http://schemas.openxmlformats.org/officeDocument/2006/relationships/image" Target="media/image198.jpeg"/><Relationship Id="rId207" Type="http://schemas.openxmlformats.org/officeDocument/2006/relationships/image" Target="media/image197.jpeg"/><Relationship Id="rId206" Type="http://schemas.openxmlformats.org/officeDocument/2006/relationships/image" Target="media/image196.png"/><Relationship Id="rId205" Type="http://schemas.openxmlformats.org/officeDocument/2006/relationships/image" Target="media/image195.jpeg"/><Relationship Id="rId204" Type="http://schemas.openxmlformats.org/officeDocument/2006/relationships/image" Target="media/image194.jpe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jpeg"/><Relationship Id="rId197" Type="http://schemas.openxmlformats.org/officeDocument/2006/relationships/image" Target="media/image187.jpeg"/><Relationship Id="rId196" Type="http://schemas.openxmlformats.org/officeDocument/2006/relationships/image" Target="media/image186.jpeg"/><Relationship Id="rId195" Type="http://schemas.openxmlformats.org/officeDocument/2006/relationships/image" Target="media/image185.jpe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jpeg"/><Relationship Id="rId18" Type="http://schemas.openxmlformats.org/officeDocument/2006/relationships/image" Target="media/image8.png"/><Relationship Id="rId179" Type="http://schemas.openxmlformats.org/officeDocument/2006/relationships/image" Target="media/image169.jpeg"/><Relationship Id="rId178" Type="http://schemas.openxmlformats.org/officeDocument/2006/relationships/image" Target="media/image168.png"/><Relationship Id="rId177" Type="http://schemas.openxmlformats.org/officeDocument/2006/relationships/image" Target="media/image167.jpe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jpe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jpe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wmf"/><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jpeg"/><Relationship Id="rId130" Type="http://schemas.openxmlformats.org/officeDocument/2006/relationships/image" Target="media/image120.png"/><Relationship Id="rId13" Type="http://schemas.openxmlformats.org/officeDocument/2006/relationships/oleObject" Target="embeddings/oleObject1.bin"/><Relationship Id="rId129" Type="http://schemas.openxmlformats.org/officeDocument/2006/relationships/image" Target="media/image119.png"/><Relationship Id="rId128" Type="http://schemas.openxmlformats.org/officeDocument/2006/relationships/image" Target="media/image118.jpe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jpeg"/><Relationship Id="rId122" Type="http://schemas.openxmlformats.org/officeDocument/2006/relationships/image" Target="media/image112.jpeg"/><Relationship Id="rId121" Type="http://schemas.openxmlformats.org/officeDocument/2006/relationships/image" Target="media/image111.jpeg"/><Relationship Id="rId120" Type="http://schemas.openxmlformats.org/officeDocument/2006/relationships/image" Target="media/image110.jpeg"/><Relationship Id="rId12" Type="http://schemas.openxmlformats.org/officeDocument/2006/relationships/image" Target="media/image3.jpeg"/><Relationship Id="rId119" Type="http://schemas.openxmlformats.org/officeDocument/2006/relationships/image" Target="media/image109.jpeg"/><Relationship Id="rId118" Type="http://schemas.openxmlformats.org/officeDocument/2006/relationships/image" Target="media/image108.jpeg"/><Relationship Id="rId117" Type="http://schemas.openxmlformats.org/officeDocument/2006/relationships/image" Target="media/image107.jpe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hyperlink" Target="https://item.jd.com/12269260.html" TargetMode="Externa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EB73E8-E901-4B3B-A1E0-686F3722B4CC}">
  <ds:schemaRefs/>
</ds:datastoreItem>
</file>

<file path=docProps/app.xml><?xml version="1.0" encoding="utf-8"?>
<Properties xmlns="http://schemas.openxmlformats.org/officeDocument/2006/extended-properties" xmlns:vt="http://schemas.openxmlformats.org/officeDocument/2006/docPropsVTypes">
  <Template>Normal.dotm</Template>
  <Pages>582</Pages>
  <Words>67755</Words>
  <Characters>386207</Characters>
  <Lines>3218</Lines>
  <Paragraphs>906</Paragraphs>
  <TotalTime>460</TotalTime>
  <ScaleCrop>false</ScaleCrop>
  <LinksUpToDate>false</LinksUpToDate>
  <CharactersWithSpaces>453056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2017-12-19T15:09:00Z</dcterms:created>
  <dc:creator>Chinese User</dc:creator>
  <cp:lastModifiedBy>吴捷豪</cp:lastModifiedBy>
  <cp:lastPrinted>2018-06-10T06:23:00Z</cp:lastPrinted>
  <dcterms:modified xsi:type="dcterms:W3CDTF">2018-10-09T12:56:26Z</dcterms:modified>
  <dc:title>《Linux就该这么学》</dc:title>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